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13EB62" w14:textId="7428D33A" w:rsidR="0017746D" w:rsidRPr="00915900" w:rsidRDefault="007B2E90" w:rsidP="00BD461A">
      <w:pPr>
        <w:ind w:right="-450"/>
        <w:jc w:val="center"/>
        <w:rPr>
          <w:b/>
          <w:color w:val="000080"/>
          <w:sz w:val="72"/>
          <w:szCs w:val="72"/>
        </w:rPr>
      </w:pPr>
      <w:bookmarkStart w:id="0" w:name="_Toc486325555"/>
      <w:r w:rsidRPr="00F6467F">
        <w:rPr>
          <w:b/>
          <w:color w:val="FF0000"/>
          <w:sz w:val="72"/>
          <w:szCs w:val="72"/>
        </w:rPr>
        <w:t xml:space="preserve"> </w:t>
      </w:r>
      <w:r w:rsidR="0017746D">
        <w:rPr>
          <w:b/>
          <w:color w:val="000080"/>
          <w:sz w:val="72"/>
          <w:szCs w:val="72"/>
        </w:rPr>
        <w:t xml:space="preserve">KIC </w:t>
      </w:r>
      <w:r w:rsidR="0017746D" w:rsidRPr="0017746D">
        <w:rPr>
          <w:b/>
          <w:color w:val="000080"/>
          <w:sz w:val="72"/>
          <w:szCs w:val="72"/>
        </w:rPr>
        <w:t>Vision</w:t>
      </w:r>
      <w:r w:rsidR="0017746D">
        <w:rPr>
          <w:b/>
          <w:color w:val="000080"/>
          <w:sz w:val="72"/>
          <w:szCs w:val="72"/>
          <w:vertAlign w:val="superscript"/>
        </w:rPr>
        <w:t>2</w:t>
      </w:r>
      <w:r w:rsidR="0017746D">
        <w:rPr>
          <w:b/>
          <w:color w:val="000080"/>
          <w:sz w:val="72"/>
          <w:szCs w:val="72"/>
        </w:rPr>
        <w:t xml:space="preserve"> </w:t>
      </w:r>
      <w:r w:rsidR="00915900" w:rsidRPr="00915900">
        <w:rPr>
          <w:b/>
          <w:color w:val="000080"/>
          <w:sz w:val="72"/>
          <w:szCs w:val="72"/>
        </w:rPr>
        <w:t xml:space="preserve">User </w:t>
      </w:r>
      <w:r w:rsidR="00915900" w:rsidRPr="0017746D">
        <w:rPr>
          <w:b/>
          <w:color w:val="000080"/>
          <w:sz w:val="72"/>
          <w:szCs w:val="72"/>
        </w:rPr>
        <w:t>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0FD55776" w14:textId="77777777" w:rsidR="00110D46" w:rsidRPr="00226CF1" w:rsidRDefault="00110D46" w:rsidP="00B61459"/>
    <w:p w14:paraId="068914B9" w14:textId="7BA6209F" w:rsidR="00B61459" w:rsidRDefault="00B61459" w:rsidP="00E03779">
      <w:pPr>
        <w:ind w:right="-450"/>
        <w:jc w:val="center"/>
        <w:rPr>
          <w:noProof/>
        </w:rPr>
      </w:pPr>
    </w:p>
    <w:p w14:paraId="25F3CC7C" w14:textId="74C02055" w:rsidR="00E52F03" w:rsidRPr="007A4BF0" w:rsidRDefault="00BD461A" w:rsidP="00E03779">
      <w:pPr>
        <w:ind w:right="-450"/>
        <w:jc w:val="center"/>
        <w:rPr>
          <w:noProof/>
          <w:color w:val="FF0000"/>
        </w:rPr>
      </w:pPr>
      <w:r>
        <w:rPr>
          <w:noProof/>
          <w:color w:val="FF0000"/>
        </w:rPr>
        <w:drawing>
          <wp:inline distT="0" distB="0" distL="0" distR="0" wp14:anchorId="09A54E8C" wp14:editId="43C1094B">
            <wp:extent cx="4815480" cy="3611610"/>
            <wp:effectExtent l="0" t="0" r="4445"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png"/>
                    <pic:cNvPicPr/>
                  </pic:nvPicPr>
                  <pic:blipFill>
                    <a:blip r:embed="rId8">
                      <a:extLst>
                        <a:ext uri="{28A0092B-C50C-407E-A947-70E740481C1C}">
                          <a14:useLocalDpi xmlns:a14="http://schemas.microsoft.com/office/drawing/2010/main" val="0"/>
                        </a:ext>
                      </a:extLst>
                    </a:blip>
                    <a:stretch>
                      <a:fillRect/>
                    </a:stretch>
                  </pic:blipFill>
                  <pic:spPr>
                    <a:xfrm>
                      <a:off x="0" y="0"/>
                      <a:ext cx="4815480" cy="3611610"/>
                    </a:xfrm>
                    <a:prstGeom prst="rect">
                      <a:avLst/>
                    </a:prstGeom>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673644DF" w:rsidR="009232DC" w:rsidRDefault="006011A0" w:rsidP="00110D46">
      <w:pPr>
        <w:pStyle w:val="CoverSubtitle"/>
        <w:rPr>
          <w:noProof/>
        </w:rPr>
      </w:pPr>
      <w:r>
        <w:rPr>
          <w:noProof/>
        </w:rPr>
        <w:t xml:space="preserve">Version </w:t>
      </w:r>
      <w:ins w:id="1" w:author="Tom Bergeron" w:date="2018-12-11T16:18:00Z">
        <w:r w:rsidR="00545308">
          <w:rPr>
            <w:noProof/>
          </w:rPr>
          <w:t>3.2</w:t>
        </w:r>
      </w:ins>
      <w:del w:id="2" w:author="Tom Bergeron" w:date="2018-12-11T16:18:00Z">
        <w:r w:rsidR="002B563A" w:rsidDel="00545308">
          <w:rPr>
            <w:noProof/>
          </w:rPr>
          <w:delText>2.</w:delText>
        </w:r>
        <w:r w:rsidR="007224D2" w:rsidRPr="00B51B6E" w:rsidDel="00545308">
          <w:rPr>
            <w:noProof/>
          </w:rPr>
          <w:delText>0</w:delText>
        </w:r>
      </w:del>
    </w:p>
    <w:p w14:paraId="3F2006AB" w14:textId="77777777" w:rsidR="00C04C14" w:rsidRDefault="00C04C14" w:rsidP="00C04C14">
      <w:pPr>
        <w:rPr>
          <w:noProof/>
        </w:rPr>
      </w:pPr>
    </w:p>
    <w:p w14:paraId="4AACAA5C" w14:textId="2F3E6401" w:rsidR="00C04C14" w:rsidRPr="00F6467F" w:rsidRDefault="00C04C14" w:rsidP="00110D46">
      <w:pPr>
        <w:pStyle w:val="CoverSubtitle"/>
        <w:rPr>
          <w:noProof/>
          <w:color w:val="FF0000"/>
          <w:sz w:val="44"/>
          <w:szCs w:val="44"/>
        </w:rPr>
      </w:pPr>
      <w:r w:rsidRPr="00C04C14">
        <w:rPr>
          <w:noProof/>
          <w:sz w:val="44"/>
          <w:szCs w:val="44"/>
        </w:rPr>
        <w:t>Publication Number</w:t>
      </w:r>
      <w:r w:rsidR="003D353E">
        <w:rPr>
          <w:noProof/>
          <w:sz w:val="44"/>
          <w:szCs w:val="44"/>
        </w:rPr>
        <w:t xml:space="preserve"> SFT</w:t>
      </w:r>
      <w:r w:rsidR="00F6467F">
        <w:rPr>
          <w:noProof/>
          <w:sz w:val="44"/>
          <w:szCs w:val="44"/>
        </w:rPr>
        <w:t>-</w:t>
      </w:r>
      <w:r w:rsidR="0017746D">
        <w:rPr>
          <w:noProof/>
          <w:sz w:val="44"/>
          <w:szCs w:val="44"/>
        </w:rPr>
        <w:t>321000-100</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3F45A477" w:rsidR="00C45154" w:rsidRDefault="00BD461A" w:rsidP="00E03779">
      <w:pPr>
        <w:ind w:right="-450"/>
        <w:jc w:val="center"/>
      </w:pPr>
      <w:ins w:id="3" w:author="Tom" w:date="2017-09-27T16:30:00Z">
        <w:r>
          <w:rPr>
            <w:noProof/>
          </w:rPr>
          <w:drawing>
            <wp:inline distT="0" distB="0" distL="0" distR="0" wp14:anchorId="6DC33954" wp14:editId="7A78E0AA">
              <wp:extent cx="2561999" cy="13990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C MOS im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61999" cy="1399032"/>
                      </a:xfrm>
                      <a:prstGeom prst="rect">
                        <a:avLst/>
                      </a:prstGeom>
                    </pic:spPr>
                  </pic:pic>
                </a:graphicData>
              </a:graphic>
            </wp:inline>
          </w:drawing>
        </w:r>
      </w:ins>
      <w:del w:id="4" w:author="Tom" w:date="2017-08-22T15:54:00Z">
        <w:r w:rsidR="00BD5C70" w:rsidDel="002B563A">
          <w:rPr>
            <w:noProof/>
          </w:rPr>
          <w:drawing>
            <wp:inline distT="0" distB="0" distL="0" distR="0" wp14:anchorId="50E40700" wp14:editId="43ABBB70">
              <wp:extent cx="2541762" cy="1397000"/>
              <wp:effectExtent l="0" t="0" r="0" b="0"/>
              <wp:docPr id="146" name="Picture 146" descr="KIC-MOS-logo-fill-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MOS-logo-fill-RG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40928" cy="1396542"/>
                      </a:xfrm>
                      <a:prstGeom prst="rect">
                        <a:avLst/>
                      </a:prstGeom>
                      <a:noFill/>
                      <a:ln>
                        <a:noFill/>
                      </a:ln>
                    </pic:spPr>
                  </pic:pic>
                </a:graphicData>
              </a:graphic>
            </wp:inline>
          </w:drawing>
        </w:r>
      </w:del>
    </w:p>
    <w:p w14:paraId="6DB7375C" w14:textId="77777777" w:rsidR="004D5E4A" w:rsidRDefault="004D5E4A" w:rsidP="00B61459">
      <w:pPr>
        <w:sectPr w:rsidR="004D5E4A" w:rsidSect="00635849">
          <w:headerReference w:type="even" r:id="rId11"/>
          <w:headerReference w:type="default" r:id="rId12"/>
          <w:footerReference w:type="even" r:id="rId13"/>
          <w:footerReference w:type="default" r:id="rId14"/>
          <w:type w:val="continuous"/>
          <w:pgSz w:w="12240" w:h="15840" w:code="1"/>
          <w:pgMar w:top="1296" w:right="1890" w:bottom="1440" w:left="1440" w:header="576" w:footer="720" w:gutter="0"/>
          <w:pgNumType w:fmt="lowerRoman" w:start="1"/>
          <w:cols w:space="720"/>
        </w:sectPr>
      </w:pPr>
    </w:p>
    <w:p w14:paraId="68F06AAF" w14:textId="2424AD96" w:rsidR="00C45154" w:rsidDel="00A952D2" w:rsidRDefault="00C45154" w:rsidP="00B61459">
      <w:pPr>
        <w:rPr>
          <w:del w:id="5" w:author="Tom" w:date="2017-08-22T15:58:00Z"/>
        </w:rPr>
      </w:pPr>
    </w:p>
    <w:p w14:paraId="6A39A166" w14:textId="77777777" w:rsidR="00B61459" w:rsidRDefault="00B61459" w:rsidP="00B61459"/>
    <w:p w14:paraId="3FF1C07D" w14:textId="79ABF8BD" w:rsidR="00DB2DA8" w:rsidRPr="00A42E60" w:rsidRDefault="0017746D" w:rsidP="00E03779">
      <w:pPr>
        <w:ind w:right="-450"/>
        <w:jc w:val="center"/>
        <w:rPr>
          <w:b/>
          <w:sz w:val="36"/>
          <w:szCs w:val="36"/>
        </w:rPr>
      </w:pPr>
      <w:r>
        <w:rPr>
          <w:b/>
          <w:sz w:val="36"/>
          <w:szCs w:val="36"/>
        </w:rPr>
        <w:t xml:space="preserve">KIC </w:t>
      </w:r>
      <w:r w:rsidR="00A42E60" w:rsidRPr="00A42E60">
        <w:rPr>
          <w:b/>
          <w:sz w:val="36"/>
          <w:szCs w:val="36"/>
        </w:rPr>
        <w:t>Vision</w:t>
      </w:r>
      <w:r w:rsidR="00A42E60" w:rsidRPr="007A4BF0">
        <w:rPr>
          <w:b/>
          <w:sz w:val="36"/>
          <w:szCs w:val="36"/>
          <w:vertAlign w:val="superscript"/>
        </w:rPr>
        <w:t>2</w:t>
      </w:r>
      <w:r w:rsidR="00DB2DA8" w:rsidRPr="00A42E60">
        <w:rPr>
          <w:b/>
          <w:sz w:val="36"/>
          <w:szCs w:val="36"/>
        </w:rPr>
        <w:t xml:space="preserve"> User Manual</w:t>
      </w:r>
    </w:p>
    <w:p w14:paraId="38724D9B" w14:textId="77777777" w:rsidR="00F7798D" w:rsidRPr="00A42E60" w:rsidRDefault="00F7798D" w:rsidP="00E03779">
      <w:pPr>
        <w:ind w:right="-450"/>
      </w:pPr>
    </w:p>
    <w:p w14:paraId="1418171E" w14:textId="77777777" w:rsidR="00F57EDF" w:rsidRPr="00A42E60" w:rsidRDefault="00F57EDF" w:rsidP="00E03779">
      <w:pPr>
        <w:ind w:right="-450"/>
      </w:pPr>
    </w:p>
    <w:p w14:paraId="7B3B8B46" w14:textId="4429ED25" w:rsidR="00F57EDF" w:rsidRPr="00A42E60" w:rsidRDefault="002B4F6A" w:rsidP="00E03779">
      <w:pPr>
        <w:pStyle w:val="Subtitle"/>
        <w:ind w:right="-450"/>
      </w:pPr>
      <w:r w:rsidRPr="00A42E60">
        <w:t xml:space="preserve">Copyright © </w:t>
      </w:r>
      <w:r w:rsidR="007224D2" w:rsidRPr="00A42E60">
        <w:t>201</w:t>
      </w:r>
      <w:ins w:id="6" w:author="Tom Bergeron" w:date="2018-12-11T16:18:00Z">
        <w:r w:rsidR="001A27F3">
          <w:t>8</w:t>
        </w:r>
      </w:ins>
      <w:del w:id="7" w:author="Tom Bergeron" w:date="2018-12-11T16:18:00Z">
        <w:r w:rsidR="00655B31" w:rsidRPr="00A42E60" w:rsidDel="001A27F3">
          <w:delText>7</w:delText>
        </w:r>
      </w:del>
      <w:r w:rsidR="00F57EDF" w:rsidRPr="00A42E60">
        <w:t xml:space="preserve"> KIC.  All rights reserved.  Patents pending.</w:t>
      </w:r>
    </w:p>
    <w:p w14:paraId="365AF12B" w14:textId="77777777" w:rsidR="00F57EDF" w:rsidRPr="00A42E60" w:rsidRDefault="00F57EDF" w:rsidP="00E03779">
      <w:pPr>
        <w:pStyle w:val="Subtitle"/>
        <w:ind w:right="-450"/>
      </w:pPr>
      <w:r w:rsidRPr="00A42E60">
        <w:t>16120 West Bernardo Drive</w:t>
      </w:r>
    </w:p>
    <w:p w14:paraId="59E2D875" w14:textId="77777777" w:rsidR="00F57EDF" w:rsidRPr="00A42E60" w:rsidRDefault="00F57EDF" w:rsidP="00E03779">
      <w:pPr>
        <w:pStyle w:val="Subtitle"/>
        <w:ind w:right="-450"/>
      </w:pPr>
      <w:r w:rsidRPr="00A42E60">
        <w:t>San Diego, CA  92127</w:t>
      </w:r>
    </w:p>
    <w:p w14:paraId="6E96F889" w14:textId="77777777" w:rsidR="00F57EDF" w:rsidRPr="00A42E60" w:rsidRDefault="00F57EDF" w:rsidP="00E03779">
      <w:pPr>
        <w:pStyle w:val="Subtitle"/>
        <w:ind w:right="-450"/>
      </w:pPr>
      <w:r w:rsidRPr="00A42E60">
        <w:t>Phone: +1 858 673 6050      Fax: +1 858 673 0085</w:t>
      </w:r>
    </w:p>
    <w:p w14:paraId="30C99F86" w14:textId="77777777" w:rsidR="00F57EDF" w:rsidRPr="00A42E60" w:rsidRDefault="00F57EDF" w:rsidP="00E03779">
      <w:pPr>
        <w:pStyle w:val="Subtitle"/>
        <w:ind w:right="-450"/>
      </w:pPr>
      <w:r w:rsidRPr="00A42E60">
        <w:t>A Division of Embedded Designs Inc.</w:t>
      </w:r>
    </w:p>
    <w:p w14:paraId="41F9A5FB" w14:textId="77777777" w:rsidR="00F57EDF" w:rsidRPr="00A42E60" w:rsidRDefault="00F57EDF" w:rsidP="00E03779">
      <w:pPr>
        <w:ind w:right="-450"/>
      </w:pPr>
    </w:p>
    <w:p w14:paraId="216160E8" w14:textId="77777777" w:rsidR="00F57EDF" w:rsidRPr="00A42E60" w:rsidRDefault="00F57EDF" w:rsidP="00E03779">
      <w:pPr>
        <w:ind w:right="-450"/>
      </w:pPr>
    </w:p>
    <w:p w14:paraId="2FCF6C24" w14:textId="3FD43002" w:rsidR="00F57EDF" w:rsidRPr="00A42E60" w:rsidRDefault="00F57EDF" w:rsidP="00A42E60">
      <w:pPr>
        <w:ind w:right="-450"/>
      </w:pPr>
    </w:p>
    <w:p w14:paraId="43745BF9" w14:textId="37354F68" w:rsidR="00F57EDF" w:rsidRPr="00A42E60" w:rsidRDefault="00F57EDF" w:rsidP="00E03779">
      <w:pPr>
        <w:ind w:right="-450"/>
      </w:pPr>
    </w:p>
    <w:p w14:paraId="61F93074" w14:textId="1D85091D" w:rsidR="00F57EDF" w:rsidRPr="00A42E60" w:rsidRDefault="00F57EDF" w:rsidP="00E03779">
      <w:pPr>
        <w:ind w:right="-450"/>
      </w:pPr>
      <w:r w:rsidRPr="00A42E60">
        <w:t>This document contains information that is propri</w:t>
      </w:r>
      <w:r w:rsidR="0012576C" w:rsidRPr="00A42E60">
        <w:t>etary to KIC.  Said information</w:t>
      </w:r>
      <w:r w:rsidRPr="00A42E60">
        <w:t xml:space="preserve"> is copyrighted</w:t>
      </w:r>
      <w:r w:rsidR="0012576C" w:rsidRPr="00A42E60">
        <w:t>,</w:t>
      </w:r>
      <w:r w:rsidRPr="00A42E60">
        <w:t xml:space="preserve"> as is all associated software and hardware.  All rights are reserved. Patents are pending.</w:t>
      </w:r>
    </w:p>
    <w:p w14:paraId="2FC4B98B" w14:textId="77777777" w:rsidR="00F57EDF" w:rsidRPr="00A42E60" w:rsidRDefault="00F57EDF" w:rsidP="00E03779">
      <w:pPr>
        <w:ind w:right="-450"/>
      </w:pPr>
    </w:p>
    <w:p w14:paraId="290ED673" w14:textId="77777777" w:rsidR="00F57EDF" w:rsidRPr="00A42E60" w:rsidRDefault="00F57EDF" w:rsidP="00E03779">
      <w:pPr>
        <w:ind w:right="-450"/>
      </w:pPr>
      <w:r w:rsidRPr="00A42E60">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3945C229" w14:textId="77777777" w:rsidR="00F57EDF" w:rsidRPr="00A42E60" w:rsidRDefault="00F57EDF" w:rsidP="00E03779">
      <w:pPr>
        <w:ind w:right="-450"/>
      </w:pPr>
    </w:p>
    <w:p w14:paraId="44366434" w14:textId="77777777" w:rsidR="00F57EDF" w:rsidRPr="00A42E60" w:rsidRDefault="00F57EDF" w:rsidP="00E03779">
      <w:pPr>
        <w:ind w:right="-450"/>
      </w:pPr>
      <w:r w:rsidRPr="00A42E60">
        <w:t>There are no warranties with respect to the information contained in this document, express or implied, except as provided by written contract between KIC and the customer.</w:t>
      </w:r>
    </w:p>
    <w:p w14:paraId="75AEF967" w14:textId="77777777" w:rsidR="00F57EDF" w:rsidRPr="00A42E60" w:rsidRDefault="00F57EDF" w:rsidP="00E03779">
      <w:pPr>
        <w:ind w:right="-450"/>
      </w:pPr>
    </w:p>
    <w:p w14:paraId="54A2CE71" w14:textId="77777777" w:rsidR="00F57EDF" w:rsidRDefault="00F57EDF" w:rsidP="00E03779">
      <w:pPr>
        <w:ind w:right="-450"/>
      </w:pPr>
      <w:r w:rsidRPr="00A42E60">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37886CC6" w:rsidR="00776839" w:rsidRPr="00A42E60"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0E8C8539" w:rsidR="00776839" w:rsidRDefault="00776839" w:rsidP="00776839">
      <w:pPr>
        <w:spacing w:after="60"/>
        <w:jc w:val="both"/>
        <w:rPr>
          <w:sz w:val="16"/>
          <w:szCs w:val="16"/>
        </w:rPr>
      </w:pPr>
      <w:r w:rsidRPr="00EA69EA">
        <w:rPr>
          <w:sz w:val="16"/>
          <w:szCs w:val="16"/>
        </w:rPr>
        <w:t xml:space="preserve">The </w:t>
      </w:r>
      <w:r>
        <w:rPr>
          <w:sz w:val="16"/>
          <w:szCs w:val="16"/>
        </w:rPr>
        <w:t>KIC s</w:t>
      </w:r>
      <w:r w:rsidRPr="00EA69EA">
        <w:rPr>
          <w:sz w:val="16"/>
          <w:szCs w:val="16"/>
        </w:rPr>
        <w:t xml:space="preserve">oftware is subject to the following license terms and conditions. </w:t>
      </w:r>
      <w:bookmarkStart w:id="8" w:name="_Toc343602321"/>
      <w:bookmarkStart w:id="9" w:name="_Toc343602430"/>
    </w:p>
    <w:bookmarkEnd w:id="8"/>
    <w:bookmarkEnd w:id="9"/>
    <w:p w14:paraId="6B83DB44" w14:textId="3FDFA5BD" w:rsidR="00776839" w:rsidRPr="00CC3E3C" w:rsidRDefault="00776839" w:rsidP="00776839">
      <w:pPr>
        <w:rPr>
          <w:b/>
          <w:sz w:val="18"/>
        </w:rPr>
      </w:pPr>
      <w:r w:rsidRPr="00CC3E3C">
        <w:rPr>
          <w:b/>
          <w:sz w:val="18"/>
        </w:rPr>
        <w:t>KIC SOFTWARE LICENSE</w:t>
      </w:r>
    </w:p>
    <w:p w14:paraId="3C7FA0F6" w14:textId="55DF0C8D"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74ECE85" w14:textId="5A401EC2" w:rsidR="00776839" w:rsidRPr="00CC3E3C" w:rsidRDefault="00776839" w:rsidP="00AA5614">
      <w:pPr>
        <w:numPr>
          <w:ilvl w:val="1"/>
          <w:numId w:val="3"/>
        </w:numPr>
        <w:spacing w:before="40" w:after="40"/>
        <w:rPr>
          <w:sz w:val="18"/>
        </w:rPr>
      </w:pPr>
      <w:r w:rsidRPr="00CC3E3C">
        <w:rPr>
          <w:sz w:val="18"/>
        </w:rPr>
        <w:t>The KIC software is licensed to you as the end user</w:t>
      </w:r>
      <w:del w:id="10" w:author="Tom Bergeron" w:date="2018-12-11T16:18:00Z">
        <w:r w:rsidRPr="00CC3E3C" w:rsidDel="001A27F3">
          <w:rPr>
            <w:sz w:val="18"/>
          </w:rPr>
          <w:delText>,</w:delText>
        </w:r>
      </w:del>
      <w:r w:rsidRPr="00CC3E3C">
        <w:rPr>
          <w:sz w:val="18"/>
        </w:rPr>
        <w:t xml:space="preserve"> and is not sold.</w:t>
      </w:r>
    </w:p>
    <w:p w14:paraId="75556CED" w14:textId="68E8ED5D" w:rsidR="00776839" w:rsidRPr="00CC3E3C" w:rsidRDefault="00776839" w:rsidP="00AA5614">
      <w:pPr>
        <w:numPr>
          <w:ilvl w:val="1"/>
          <w:numId w:val="3"/>
        </w:numPr>
        <w:spacing w:before="40" w:after="40"/>
        <w:rPr>
          <w:sz w:val="18"/>
        </w:rPr>
      </w:pPr>
      <w:r w:rsidRPr="00CC3E3C">
        <w:rPr>
          <w:sz w:val="18"/>
        </w:rPr>
        <w:t xml:space="preserve">The KIC software is copyrighted material.  </w:t>
      </w:r>
    </w:p>
    <w:p w14:paraId="6940AB2B" w14:textId="1268B862" w:rsidR="00776839" w:rsidRPr="00CC3E3C" w:rsidRDefault="00776839" w:rsidP="00AA5614">
      <w:pPr>
        <w:numPr>
          <w:ilvl w:val="1"/>
          <w:numId w:val="3"/>
        </w:numPr>
        <w:spacing w:before="40" w:after="40"/>
        <w:rPr>
          <w:sz w:val="18"/>
        </w:rPr>
      </w:pPr>
      <w:r w:rsidRPr="00CC3E3C">
        <w:rPr>
          <w:sz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70F38030" w14:textId="56764E08"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139C7F39" w:rsidR="00776839" w:rsidRPr="00CC3E3C" w:rsidRDefault="00776839" w:rsidP="00776839">
      <w:pPr>
        <w:rPr>
          <w:b/>
          <w:sz w:val="18"/>
        </w:rPr>
      </w:pPr>
      <w:r w:rsidRPr="00CC3E3C">
        <w:rPr>
          <w:b/>
          <w:sz w:val="18"/>
        </w:rPr>
        <w:t>LIMITED WARRANTY</w:t>
      </w:r>
    </w:p>
    <w:p w14:paraId="625A35D0" w14:textId="488B464A" w:rsidR="00776839" w:rsidRPr="00CC3E3C" w:rsidRDefault="00776839" w:rsidP="00AA5614">
      <w:pPr>
        <w:numPr>
          <w:ilvl w:val="1"/>
          <w:numId w:val="3"/>
        </w:numPr>
        <w:spacing w:before="40" w:after="40"/>
        <w:rPr>
          <w:sz w:val="18"/>
        </w:rPr>
      </w:pPr>
      <w:r w:rsidRPr="00CC3E3C">
        <w:rPr>
          <w:sz w:val="18"/>
        </w:rPr>
        <w:t xml:space="preserve">KIC warrants that the system hardware and software are free from defects in material and workmanship under normal use.  KIC warrants that the system </w:t>
      </w:r>
      <w:proofErr w:type="gramStart"/>
      <w:r w:rsidRPr="00CC3E3C">
        <w:rPr>
          <w:sz w:val="18"/>
        </w:rPr>
        <w:t>as a whole will</w:t>
      </w:r>
      <w:proofErr w:type="gramEnd"/>
      <w:r w:rsidRPr="00CC3E3C">
        <w:rPr>
          <w:sz w:val="18"/>
        </w:rPr>
        <w:t xml:space="preserve"> perform substantially in accordance with the specifications set forth in the documentation provided with it.</w:t>
      </w:r>
    </w:p>
    <w:p w14:paraId="39CF5AB5" w14:textId="04DE55B9"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5DA867CB" w:rsidR="00776839" w:rsidRPr="00CC3E3C" w:rsidRDefault="00776839" w:rsidP="00AA5614">
      <w:pPr>
        <w:numPr>
          <w:ilvl w:val="1"/>
          <w:numId w:val="3"/>
        </w:numPr>
        <w:spacing w:before="40" w:after="40"/>
        <w:rPr>
          <w:sz w:val="18"/>
        </w:rPr>
      </w:pPr>
      <w:r w:rsidRPr="00CC3E3C">
        <w:rPr>
          <w:sz w:val="18"/>
        </w:rPr>
        <w:t>Start of the Warranty period.  The warranty period begins the day the KIC product is delivered to you as the first customer.</w:t>
      </w:r>
    </w:p>
    <w:p w14:paraId="06EFF71E" w14:textId="20A2BE39" w:rsidR="00776839" w:rsidRPr="00CC3E3C" w:rsidRDefault="00776839" w:rsidP="00AA5614">
      <w:pPr>
        <w:numPr>
          <w:ilvl w:val="1"/>
          <w:numId w:val="3"/>
        </w:numPr>
        <w:spacing w:before="40" w:after="40"/>
        <w:rPr>
          <w:sz w:val="18"/>
        </w:rPr>
      </w:pPr>
      <w:r w:rsidRPr="00CC3E3C">
        <w:rPr>
          <w:sz w:val="18"/>
        </w:rPr>
        <w:t xml:space="preserve">Obligations of KIC during </w:t>
      </w:r>
      <w:proofErr w:type="gramStart"/>
      <w:r w:rsidRPr="00CC3E3C">
        <w:rPr>
          <w:sz w:val="18"/>
        </w:rPr>
        <w:t>The</w:t>
      </w:r>
      <w:proofErr w:type="gramEnd"/>
      <w:r w:rsidRPr="00CC3E3C">
        <w:rPr>
          <w:sz w:val="18"/>
        </w:rPr>
        <w:t xml:space="preserve"> warranty period:</w:t>
      </w:r>
    </w:p>
    <w:p w14:paraId="3EE7FA90" w14:textId="25E938C0" w:rsidR="00776839" w:rsidRPr="00CC3E3C" w:rsidRDefault="00776839" w:rsidP="00AA5614">
      <w:pPr>
        <w:numPr>
          <w:ilvl w:val="2"/>
          <w:numId w:val="3"/>
        </w:numPr>
        <w:spacing w:before="40" w:after="40"/>
        <w:rPr>
          <w:sz w:val="18"/>
        </w:rPr>
      </w:pPr>
      <w:r w:rsidRPr="00CC3E3C">
        <w:rPr>
          <w:sz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648436C9" w14:textId="5E4BF050"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51E1A2E0"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1CD8122C"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283DD3D0"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1DD9B272" w:rsidR="00776839" w:rsidRPr="00CC3E3C" w:rsidRDefault="00776839" w:rsidP="00AA5614">
      <w:pPr>
        <w:numPr>
          <w:ilvl w:val="2"/>
          <w:numId w:val="3"/>
        </w:numPr>
        <w:spacing w:before="40" w:after="40"/>
        <w:rPr>
          <w:sz w:val="18"/>
        </w:rPr>
      </w:pPr>
      <w:r w:rsidRPr="00CC3E3C">
        <w:rPr>
          <w:sz w:val="18"/>
        </w:rPr>
        <w: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327B51CE" w14:textId="5AC77B4E"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31D23D5F" w:rsidR="00776839" w:rsidRPr="00CC3E3C" w:rsidRDefault="00776839" w:rsidP="00AA5614">
      <w:pPr>
        <w:numPr>
          <w:ilvl w:val="1"/>
          <w:numId w:val="3"/>
        </w:numPr>
        <w:spacing w:before="40" w:after="40"/>
        <w:rPr>
          <w:b/>
          <w:sz w:val="18"/>
        </w:rPr>
      </w:pPr>
      <w:r w:rsidRPr="00CC3E3C">
        <w:rPr>
          <w:b/>
          <w:sz w:val="18"/>
        </w:rPr>
        <w:t>Other Conditions</w:t>
      </w:r>
    </w:p>
    <w:p w14:paraId="146E0A38" w14:textId="54BA41C1" w:rsidR="00776839" w:rsidRPr="00CC3E3C" w:rsidRDefault="00776839" w:rsidP="00AA5614">
      <w:pPr>
        <w:numPr>
          <w:ilvl w:val="2"/>
          <w:numId w:val="3"/>
        </w:numPr>
        <w:spacing w:before="40" w:after="40"/>
        <w:rPr>
          <w:sz w:val="18"/>
        </w:rPr>
      </w:pPr>
      <w:r w:rsidRPr="00CC3E3C">
        <w:rPr>
          <w:b/>
          <w:caps/>
          <w:sz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5C8AD039" w14:textId="08796102" w:rsidR="00776839" w:rsidRPr="00CC3E3C" w:rsidRDefault="00776839" w:rsidP="00776839">
      <w:pPr>
        <w:ind w:left="720"/>
        <w:rPr>
          <w:sz w:val="10"/>
          <w:szCs w:val="12"/>
        </w:rPr>
      </w:pPr>
    </w:p>
    <w:p w14:paraId="5462F84B" w14:textId="338B3FAD" w:rsidR="00776839" w:rsidRPr="00CC3E3C" w:rsidRDefault="00776839" w:rsidP="00776839">
      <w:pPr>
        <w:spacing w:after="40"/>
        <w:rPr>
          <w:b/>
          <w:sz w:val="18"/>
        </w:rPr>
      </w:pPr>
      <w:r w:rsidRPr="00CC3E3C">
        <w:rPr>
          <w:b/>
          <w:sz w:val="18"/>
        </w:rPr>
        <w:t>LIMITATION OF LIABILITY</w:t>
      </w:r>
    </w:p>
    <w:p w14:paraId="73DC2A10" w14:textId="7F36A517" w:rsidR="00776839" w:rsidRPr="00CC3E3C" w:rsidRDefault="00776839" w:rsidP="00AA5614">
      <w:pPr>
        <w:numPr>
          <w:ilvl w:val="1"/>
          <w:numId w:val="3"/>
        </w:numPr>
        <w:rPr>
          <w:sz w:val="18"/>
        </w:rPr>
      </w:pPr>
      <w:r w:rsidRPr="00CC3E3C">
        <w:rPr>
          <w:sz w:val="18"/>
        </w:rPr>
        <w:t>In no case shall KIC's liability exceed the license fees paid for the right to use the licensed software or One Hundred Dollars ($100.00), whichever is greater.</w:t>
      </w:r>
    </w:p>
    <w:p w14:paraId="6AA6F565" w14:textId="7411BA41" w:rsidR="002C32B4" w:rsidRDefault="002C32B4" w:rsidP="00907313">
      <w:pPr>
        <w:spacing w:after="120"/>
        <w:jc w:val="center"/>
        <w:rPr>
          <w:b/>
          <w:sz w:val="44"/>
          <w:szCs w:val="44"/>
        </w:rPr>
      </w:pPr>
      <w:r>
        <w:rPr>
          <w:b/>
          <w:sz w:val="44"/>
          <w:szCs w:val="44"/>
        </w:rPr>
        <w:lastRenderedPageBreak/>
        <w:t>Part 1 – The Basic System</w:t>
      </w:r>
    </w:p>
    <w:p w14:paraId="5FF67E51" w14:textId="77777777" w:rsidR="002C32B4" w:rsidRDefault="002C32B4" w:rsidP="002C32B4"/>
    <w:p w14:paraId="0C58A97E" w14:textId="49127804" w:rsidR="0060126E" w:rsidRDefault="0061755A">
      <w:pPr>
        <w:pStyle w:val="TOC1"/>
        <w:tabs>
          <w:tab w:val="right" w:leader="dot" w:pos="8900"/>
        </w:tabs>
        <w:rPr>
          <w:ins w:id="11" w:author="Tom Bergeron" w:date="2018-12-17T16:24: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12" w:author="Tom Bergeron" w:date="2018-12-17T16:24:00Z">
        <w:r w:rsidR="0060126E" w:rsidRPr="001977E3">
          <w:rPr>
            <w:rStyle w:val="Hyperlink"/>
            <w:noProof/>
          </w:rPr>
          <w:fldChar w:fldCharType="begin"/>
        </w:r>
        <w:r w:rsidR="0060126E" w:rsidRPr="001977E3">
          <w:rPr>
            <w:rStyle w:val="Hyperlink"/>
            <w:noProof/>
          </w:rPr>
          <w:instrText xml:space="preserve"> </w:instrText>
        </w:r>
        <w:r w:rsidR="0060126E">
          <w:rPr>
            <w:noProof/>
          </w:rPr>
          <w:instrText>HYPERLINK \l "_Toc532827223"</w:instrText>
        </w:r>
        <w:r w:rsidR="0060126E" w:rsidRPr="001977E3">
          <w:rPr>
            <w:rStyle w:val="Hyperlink"/>
            <w:noProof/>
          </w:rPr>
          <w:instrText xml:space="preserve"> </w:instrText>
        </w:r>
        <w:r w:rsidR="0060126E" w:rsidRPr="001977E3">
          <w:rPr>
            <w:rStyle w:val="Hyperlink"/>
            <w:noProof/>
          </w:rPr>
          <w:fldChar w:fldCharType="separate"/>
        </w:r>
        <w:r w:rsidR="0060126E" w:rsidRPr="001977E3">
          <w:rPr>
            <w:rStyle w:val="Hyperlink"/>
            <w:rFonts w:cs="Arial"/>
            <w:bCs/>
            <w:iCs/>
            <w:noProof/>
          </w:rPr>
          <w:t>The Hardware</w:t>
        </w:r>
        <w:r w:rsidR="0060126E">
          <w:rPr>
            <w:noProof/>
            <w:webHidden/>
          </w:rPr>
          <w:tab/>
        </w:r>
        <w:r w:rsidR="0060126E">
          <w:rPr>
            <w:noProof/>
            <w:webHidden/>
          </w:rPr>
          <w:fldChar w:fldCharType="begin"/>
        </w:r>
        <w:r w:rsidR="0060126E">
          <w:rPr>
            <w:noProof/>
            <w:webHidden/>
          </w:rPr>
          <w:instrText xml:space="preserve"> PAGEREF _Toc532827223 \h </w:instrText>
        </w:r>
      </w:ins>
      <w:r w:rsidR="0060126E">
        <w:rPr>
          <w:noProof/>
          <w:webHidden/>
        </w:rPr>
      </w:r>
      <w:r w:rsidR="0060126E">
        <w:rPr>
          <w:noProof/>
          <w:webHidden/>
        </w:rPr>
        <w:fldChar w:fldCharType="separate"/>
      </w:r>
      <w:ins w:id="13" w:author="Tom Bergeron" w:date="2018-12-17T16:24:00Z">
        <w:r w:rsidR="0060126E">
          <w:rPr>
            <w:noProof/>
            <w:webHidden/>
          </w:rPr>
          <w:t>3</w:t>
        </w:r>
        <w:r w:rsidR="0060126E">
          <w:rPr>
            <w:noProof/>
            <w:webHidden/>
          </w:rPr>
          <w:fldChar w:fldCharType="end"/>
        </w:r>
        <w:r w:rsidR="0060126E" w:rsidRPr="001977E3">
          <w:rPr>
            <w:rStyle w:val="Hyperlink"/>
            <w:noProof/>
          </w:rPr>
          <w:fldChar w:fldCharType="end"/>
        </w:r>
      </w:ins>
    </w:p>
    <w:p w14:paraId="406AEC17" w14:textId="5A7BF1C4" w:rsidR="0060126E" w:rsidRDefault="0060126E">
      <w:pPr>
        <w:pStyle w:val="TOC2"/>
        <w:tabs>
          <w:tab w:val="right" w:leader="dot" w:pos="8900"/>
        </w:tabs>
        <w:rPr>
          <w:ins w:id="14" w:author="Tom Bergeron" w:date="2018-12-17T16:24:00Z"/>
          <w:rFonts w:asciiTheme="minorHAnsi" w:eastAsiaTheme="minorEastAsia" w:hAnsiTheme="minorHAnsi" w:cstheme="minorBidi"/>
          <w:smallCaps w:val="0"/>
          <w:noProof/>
          <w:sz w:val="22"/>
          <w:szCs w:val="22"/>
        </w:rPr>
      </w:pPr>
      <w:ins w:id="15"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"_Toc532827224"</w:instrText>
        </w:r>
        <w:r w:rsidRPr="001977E3">
          <w:rPr>
            <w:rStyle w:val="Hyperlink"/>
            <w:noProof/>
          </w:rPr>
          <w:instrText xml:space="preserve"> </w:instrText>
        </w:r>
        <w:r w:rsidRPr="001977E3">
          <w:rPr>
            <w:rStyle w:val="Hyperlink"/>
            <w:noProof/>
          </w:rPr>
          <w:fldChar w:fldCharType="separate"/>
        </w:r>
        <w:r w:rsidRPr="001977E3">
          <w:rPr>
            <w:rStyle w:val="Hyperlink"/>
            <w:noProof/>
          </w:rPr>
          <w:t>Hardware Diagram</w:t>
        </w:r>
        <w:r>
          <w:rPr>
            <w:noProof/>
            <w:webHidden/>
          </w:rPr>
          <w:tab/>
        </w:r>
        <w:r>
          <w:rPr>
            <w:noProof/>
            <w:webHidden/>
          </w:rPr>
          <w:fldChar w:fldCharType="begin"/>
        </w:r>
        <w:r>
          <w:rPr>
            <w:noProof/>
            <w:webHidden/>
          </w:rPr>
          <w:instrText xml:space="preserve"> PAGEREF _Toc532827224 \h </w:instrText>
        </w:r>
      </w:ins>
      <w:r>
        <w:rPr>
          <w:noProof/>
          <w:webHidden/>
        </w:rPr>
      </w:r>
      <w:r>
        <w:rPr>
          <w:noProof/>
          <w:webHidden/>
        </w:rPr>
        <w:fldChar w:fldCharType="separate"/>
      </w:r>
      <w:ins w:id="16" w:author="Tom Bergeron" w:date="2018-12-17T16:24:00Z">
        <w:r>
          <w:rPr>
            <w:noProof/>
            <w:webHidden/>
          </w:rPr>
          <w:t>5</w:t>
        </w:r>
        <w:r>
          <w:rPr>
            <w:noProof/>
            <w:webHidden/>
          </w:rPr>
          <w:fldChar w:fldCharType="end"/>
        </w:r>
        <w:r w:rsidRPr="001977E3">
          <w:rPr>
            <w:rStyle w:val="Hyperlink"/>
            <w:noProof/>
          </w:rPr>
          <w:fldChar w:fldCharType="end"/>
        </w:r>
      </w:ins>
    </w:p>
    <w:p w14:paraId="60EFF35D" w14:textId="70CAF641" w:rsidR="0060126E" w:rsidRDefault="0060126E">
      <w:pPr>
        <w:pStyle w:val="TOC1"/>
        <w:tabs>
          <w:tab w:val="right" w:leader="dot" w:pos="8900"/>
        </w:tabs>
        <w:rPr>
          <w:ins w:id="17" w:author="Tom Bergeron" w:date="2018-12-17T16:24:00Z"/>
          <w:rFonts w:asciiTheme="minorHAnsi" w:eastAsiaTheme="minorEastAsia" w:hAnsiTheme="minorHAnsi" w:cstheme="minorBidi"/>
          <w:b w:val="0"/>
          <w:caps w:val="0"/>
          <w:noProof/>
          <w:sz w:val="22"/>
          <w:szCs w:val="22"/>
        </w:rPr>
      </w:pPr>
      <w:ins w:id="18"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"_Toc532827225"</w:instrText>
        </w:r>
        <w:r w:rsidRPr="001977E3">
          <w:rPr>
            <w:rStyle w:val="Hyperlink"/>
            <w:noProof/>
          </w:rPr>
          <w:instrText xml:space="preserve"> </w:instrText>
        </w:r>
        <w:r w:rsidRPr="001977E3">
          <w:rPr>
            <w:rStyle w:val="Hyperlink"/>
            <w:noProof/>
          </w:rPr>
          <w:fldChar w:fldCharType="separate"/>
        </w:r>
        <w:r w:rsidRPr="001977E3">
          <w:rPr>
            <w:rStyle w:val="Hyperlink"/>
            <w:noProof/>
          </w:rPr>
          <w:t>Dual Lane Systems</w:t>
        </w:r>
        <w:r>
          <w:rPr>
            <w:noProof/>
            <w:webHidden/>
          </w:rPr>
          <w:tab/>
        </w:r>
        <w:r>
          <w:rPr>
            <w:noProof/>
            <w:webHidden/>
          </w:rPr>
          <w:fldChar w:fldCharType="begin"/>
        </w:r>
        <w:r>
          <w:rPr>
            <w:noProof/>
            <w:webHidden/>
          </w:rPr>
          <w:instrText xml:space="preserve"> PAGEREF _Toc532827225 \h </w:instrText>
        </w:r>
      </w:ins>
      <w:r>
        <w:rPr>
          <w:noProof/>
          <w:webHidden/>
        </w:rPr>
      </w:r>
      <w:r>
        <w:rPr>
          <w:noProof/>
          <w:webHidden/>
        </w:rPr>
        <w:fldChar w:fldCharType="separate"/>
      </w:r>
      <w:ins w:id="19" w:author="Tom Bergeron" w:date="2018-12-17T16:24:00Z">
        <w:r>
          <w:rPr>
            <w:noProof/>
            <w:webHidden/>
          </w:rPr>
          <w:t>6</w:t>
        </w:r>
        <w:r>
          <w:rPr>
            <w:noProof/>
            <w:webHidden/>
          </w:rPr>
          <w:fldChar w:fldCharType="end"/>
        </w:r>
        <w:r w:rsidRPr="001977E3">
          <w:rPr>
            <w:rStyle w:val="Hyperlink"/>
            <w:noProof/>
          </w:rPr>
          <w:fldChar w:fldCharType="end"/>
        </w:r>
      </w:ins>
    </w:p>
    <w:p w14:paraId="70581BC9" w14:textId="41BBB425" w:rsidR="0060126E" w:rsidRDefault="0060126E">
      <w:pPr>
        <w:pStyle w:val="TOC1"/>
        <w:tabs>
          <w:tab w:val="right" w:leader="dot" w:pos="8900"/>
        </w:tabs>
        <w:rPr>
          <w:ins w:id="20" w:author="Tom Bergeron" w:date="2018-12-17T16:24:00Z"/>
          <w:rFonts w:asciiTheme="minorHAnsi" w:eastAsiaTheme="minorEastAsia" w:hAnsiTheme="minorHAnsi" w:cstheme="minorBidi"/>
          <w:b w:val="0"/>
          <w:caps w:val="0"/>
          <w:noProof/>
          <w:sz w:val="22"/>
          <w:szCs w:val="22"/>
        </w:rPr>
      </w:pPr>
      <w:ins w:id="21"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"_Toc532827226"</w:instrText>
        </w:r>
        <w:r w:rsidRPr="001977E3">
          <w:rPr>
            <w:rStyle w:val="Hyperlink"/>
            <w:noProof/>
          </w:rPr>
          <w:instrText xml:space="preserve"> </w:instrText>
        </w:r>
        <w:r w:rsidRPr="001977E3">
          <w:rPr>
            <w:rStyle w:val="Hyperlink"/>
            <w:noProof/>
          </w:rPr>
          <w:fldChar w:fldCharType="separate"/>
        </w:r>
        <w:r w:rsidRPr="001977E3">
          <w:rPr>
            <w:rStyle w:val="Hyperlink"/>
            <w:noProof/>
          </w:rPr>
          <w:t>Install the Software</w:t>
        </w:r>
        <w:r>
          <w:rPr>
            <w:noProof/>
            <w:webHidden/>
          </w:rPr>
          <w:tab/>
        </w:r>
        <w:r>
          <w:rPr>
            <w:noProof/>
            <w:webHidden/>
          </w:rPr>
          <w:fldChar w:fldCharType="begin"/>
        </w:r>
        <w:r>
          <w:rPr>
            <w:noProof/>
            <w:webHidden/>
          </w:rPr>
          <w:instrText xml:space="preserve"> PAGEREF _Toc532827226 \h </w:instrText>
        </w:r>
      </w:ins>
      <w:r>
        <w:rPr>
          <w:noProof/>
          <w:webHidden/>
        </w:rPr>
      </w:r>
      <w:r>
        <w:rPr>
          <w:noProof/>
          <w:webHidden/>
        </w:rPr>
        <w:fldChar w:fldCharType="separate"/>
      </w:r>
      <w:ins w:id="22" w:author="Tom Bergeron" w:date="2018-12-17T16:24:00Z">
        <w:r>
          <w:rPr>
            <w:noProof/>
            <w:webHidden/>
          </w:rPr>
          <w:t>7</w:t>
        </w:r>
        <w:r>
          <w:rPr>
            <w:noProof/>
            <w:webHidden/>
          </w:rPr>
          <w:fldChar w:fldCharType="end"/>
        </w:r>
        <w:r w:rsidRPr="001977E3">
          <w:rPr>
            <w:rStyle w:val="Hyperlink"/>
            <w:noProof/>
          </w:rPr>
          <w:fldChar w:fldCharType="end"/>
        </w:r>
      </w:ins>
    </w:p>
    <w:p w14:paraId="7F2EE886" w14:textId="6EF6EC3B" w:rsidR="0060126E" w:rsidRDefault="0060126E">
      <w:pPr>
        <w:pStyle w:val="TOC1"/>
        <w:tabs>
          <w:tab w:val="right" w:leader="dot" w:pos="8900"/>
        </w:tabs>
        <w:rPr>
          <w:ins w:id="23" w:author="Tom Bergeron" w:date="2018-12-17T16:24:00Z"/>
          <w:rFonts w:asciiTheme="minorHAnsi" w:eastAsiaTheme="minorEastAsia" w:hAnsiTheme="minorHAnsi" w:cstheme="minorBidi"/>
          <w:b w:val="0"/>
          <w:caps w:val="0"/>
          <w:noProof/>
          <w:sz w:val="22"/>
          <w:szCs w:val="22"/>
        </w:rPr>
      </w:pPr>
      <w:ins w:id="24"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"_Toc532827227"</w:instrText>
        </w:r>
        <w:r w:rsidRPr="001977E3">
          <w:rPr>
            <w:rStyle w:val="Hyperlink"/>
            <w:noProof/>
          </w:rPr>
          <w:instrText xml:space="preserve"> </w:instrText>
        </w:r>
        <w:r w:rsidRPr="001977E3">
          <w:rPr>
            <w:rStyle w:val="Hyperlink"/>
            <w:noProof/>
          </w:rPr>
          <w:fldChar w:fldCharType="separate"/>
        </w:r>
        <w:r w:rsidRPr="001977E3">
          <w:rPr>
            <w:rStyle w:val="Hyperlink"/>
            <w:noProof/>
          </w:rPr>
          <w:t>The Main Screen</w:t>
        </w:r>
        <w:r>
          <w:rPr>
            <w:noProof/>
            <w:webHidden/>
          </w:rPr>
          <w:tab/>
        </w:r>
        <w:r>
          <w:rPr>
            <w:noProof/>
            <w:webHidden/>
          </w:rPr>
          <w:fldChar w:fldCharType="begin"/>
        </w:r>
        <w:r>
          <w:rPr>
            <w:noProof/>
            <w:webHidden/>
          </w:rPr>
          <w:instrText xml:space="preserve"> PAGEREF _Toc532827227 \h </w:instrText>
        </w:r>
      </w:ins>
      <w:r>
        <w:rPr>
          <w:noProof/>
          <w:webHidden/>
        </w:rPr>
      </w:r>
      <w:r>
        <w:rPr>
          <w:noProof/>
          <w:webHidden/>
        </w:rPr>
        <w:fldChar w:fldCharType="separate"/>
      </w:r>
      <w:ins w:id="25" w:author="Tom Bergeron" w:date="2018-12-17T16:24:00Z">
        <w:r>
          <w:rPr>
            <w:noProof/>
            <w:webHidden/>
          </w:rPr>
          <w:t>10</w:t>
        </w:r>
        <w:r>
          <w:rPr>
            <w:noProof/>
            <w:webHidden/>
          </w:rPr>
          <w:fldChar w:fldCharType="end"/>
        </w:r>
        <w:r w:rsidRPr="001977E3">
          <w:rPr>
            <w:rStyle w:val="Hyperlink"/>
            <w:noProof/>
          </w:rPr>
          <w:fldChar w:fldCharType="end"/>
        </w:r>
      </w:ins>
    </w:p>
    <w:p w14:paraId="459B5C48" w14:textId="113D0831" w:rsidR="0060126E" w:rsidRDefault="0060126E">
      <w:pPr>
        <w:pStyle w:val="TOC1"/>
        <w:tabs>
          <w:tab w:val="right" w:leader="dot" w:pos="8900"/>
        </w:tabs>
        <w:rPr>
          <w:ins w:id="26" w:author="Tom Bergeron" w:date="2018-12-17T16:24:00Z"/>
          <w:rFonts w:asciiTheme="minorHAnsi" w:eastAsiaTheme="minorEastAsia" w:hAnsiTheme="minorHAnsi" w:cstheme="minorBidi"/>
          <w:b w:val="0"/>
          <w:caps w:val="0"/>
          <w:noProof/>
          <w:sz w:val="22"/>
          <w:szCs w:val="22"/>
        </w:rPr>
      </w:pPr>
      <w:ins w:id="27"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"_Toc532827228"</w:instrText>
        </w:r>
        <w:r w:rsidRPr="001977E3">
          <w:rPr>
            <w:rStyle w:val="Hyperlink"/>
            <w:noProof/>
          </w:rPr>
          <w:instrText xml:space="preserve"> </w:instrText>
        </w:r>
        <w:r w:rsidRPr="001977E3">
          <w:rPr>
            <w:rStyle w:val="Hyperlink"/>
            <w:noProof/>
          </w:rPr>
          <w:fldChar w:fldCharType="separate"/>
        </w:r>
        <w:r w:rsidRPr="001977E3">
          <w:rPr>
            <w:rStyle w:val="Hyperlink"/>
            <w:noProof/>
          </w:rPr>
          <w:t>Global Preferences</w:t>
        </w:r>
        <w:r>
          <w:rPr>
            <w:noProof/>
            <w:webHidden/>
          </w:rPr>
          <w:tab/>
        </w:r>
        <w:r>
          <w:rPr>
            <w:noProof/>
            <w:webHidden/>
          </w:rPr>
          <w:fldChar w:fldCharType="begin"/>
        </w:r>
        <w:r>
          <w:rPr>
            <w:noProof/>
            <w:webHidden/>
          </w:rPr>
          <w:instrText xml:space="preserve"> PAGEREF _Toc532827228 \h </w:instrText>
        </w:r>
      </w:ins>
      <w:r>
        <w:rPr>
          <w:noProof/>
          <w:webHidden/>
        </w:rPr>
      </w:r>
      <w:r>
        <w:rPr>
          <w:noProof/>
          <w:webHidden/>
        </w:rPr>
        <w:fldChar w:fldCharType="separate"/>
      </w:r>
      <w:ins w:id="28" w:author="Tom Bergeron" w:date="2018-12-17T16:24:00Z">
        <w:r>
          <w:rPr>
            <w:noProof/>
            <w:webHidden/>
          </w:rPr>
          <w:t>11</w:t>
        </w:r>
        <w:r>
          <w:rPr>
            <w:noProof/>
            <w:webHidden/>
          </w:rPr>
          <w:fldChar w:fldCharType="end"/>
        </w:r>
        <w:r w:rsidRPr="001977E3">
          <w:rPr>
            <w:rStyle w:val="Hyperlink"/>
            <w:noProof/>
          </w:rPr>
          <w:fldChar w:fldCharType="end"/>
        </w:r>
      </w:ins>
    </w:p>
    <w:p w14:paraId="74301CE1" w14:textId="64F6DF9E" w:rsidR="0060126E" w:rsidRDefault="0060126E">
      <w:pPr>
        <w:pStyle w:val="TOC2"/>
        <w:tabs>
          <w:tab w:val="right" w:leader="dot" w:pos="8900"/>
        </w:tabs>
        <w:rPr>
          <w:ins w:id="29" w:author="Tom Bergeron" w:date="2018-12-17T16:24:00Z"/>
          <w:rFonts w:asciiTheme="minorHAnsi" w:eastAsiaTheme="minorEastAsia" w:hAnsiTheme="minorHAnsi" w:cstheme="minorBidi"/>
          <w:smallCaps w:val="0"/>
          <w:noProof/>
          <w:sz w:val="22"/>
          <w:szCs w:val="22"/>
        </w:rPr>
      </w:pPr>
      <w:ins w:id="30"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"_Toc532827229"</w:instrText>
        </w:r>
        <w:r w:rsidRPr="001977E3">
          <w:rPr>
            <w:rStyle w:val="Hyperlink"/>
            <w:noProof/>
          </w:rPr>
          <w:instrText xml:space="preserve"> </w:instrText>
        </w:r>
        <w:r w:rsidRPr="001977E3">
          <w:rPr>
            <w:rStyle w:val="Hyperlink"/>
            <w:noProof/>
          </w:rPr>
          <w:fldChar w:fldCharType="separate"/>
        </w:r>
        <w:r w:rsidRPr="001977E3">
          <w:rPr>
            <w:rStyle w:val="Hyperlink"/>
            <w:noProof/>
          </w:rPr>
          <w:t>Global Tab</w:t>
        </w:r>
        <w:r>
          <w:rPr>
            <w:noProof/>
            <w:webHidden/>
          </w:rPr>
          <w:tab/>
        </w:r>
        <w:r>
          <w:rPr>
            <w:noProof/>
            <w:webHidden/>
          </w:rPr>
          <w:fldChar w:fldCharType="begin"/>
        </w:r>
        <w:r>
          <w:rPr>
            <w:noProof/>
            <w:webHidden/>
          </w:rPr>
          <w:instrText xml:space="preserve"> PAGEREF _Toc532827229 \h </w:instrText>
        </w:r>
      </w:ins>
      <w:r>
        <w:rPr>
          <w:noProof/>
          <w:webHidden/>
        </w:rPr>
      </w:r>
      <w:r>
        <w:rPr>
          <w:noProof/>
          <w:webHidden/>
        </w:rPr>
        <w:fldChar w:fldCharType="separate"/>
      </w:r>
      <w:ins w:id="31" w:author="Tom Bergeron" w:date="2018-12-17T16:24:00Z">
        <w:r>
          <w:rPr>
            <w:noProof/>
            <w:webHidden/>
          </w:rPr>
          <w:t>11</w:t>
        </w:r>
        <w:r>
          <w:rPr>
            <w:noProof/>
            <w:webHidden/>
          </w:rPr>
          <w:fldChar w:fldCharType="end"/>
        </w:r>
        <w:r w:rsidRPr="001977E3">
          <w:rPr>
            <w:rStyle w:val="Hyperlink"/>
            <w:noProof/>
          </w:rPr>
          <w:fldChar w:fldCharType="end"/>
        </w:r>
      </w:ins>
    </w:p>
    <w:p w14:paraId="74D0E510" w14:textId="79358B67" w:rsidR="0060126E" w:rsidRDefault="0060126E">
      <w:pPr>
        <w:pStyle w:val="TOC2"/>
        <w:tabs>
          <w:tab w:val="right" w:leader="dot" w:pos="8900"/>
        </w:tabs>
        <w:rPr>
          <w:ins w:id="32" w:author="Tom Bergeron" w:date="2018-12-17T16:24:00Z"/>
          <w:rFonts w:asciiTheme="minorHAnsi" w:eastAsiaTheme="minorEastAsia" w:hAnsiTheme="minorHAnsi" w:cstheme="minorBidi"/>
          <w:smallCaps w:val="0"/>
          <w:noProof/>
          <w:sz w:val="22"/>
          <w:szCs w:val="22"/>
        </w:rPr>
      </w:pPr>
      <w:ins w:id="33"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"_Toc532827230"</w:instrText>
        </w:r>
        <w:r w:rsidRPr="001977E3">
          <w:rPr>
            <w:rStyle w:val="Hyperlink"/>
            <w:noProof/>
          </w:rPr>
          <w:instrText xml:space="preserve"> </w:instrText>
        </w:r>
        <w:r w:rsidRPr="001977E3">
          <w:rPr>
            <w:rStyle w:val="Hyperlink"/>
            <w:noProof/>
          </w:rPr>
          <w:fldChar w:fldCharType="separate"/>
        </w:r>
        <w:r w:rsidRPr="001977E3">
          <w:rPr>
            <w:rStyle w:val="Hyperlink"/>
            <w:noProof/>
          </w:rPr>
          <w:t>KIC Vision2 Tab</w:t>
        </w:r>
        <w:r>
          <w:rPr>
            <w:noProof/>
            <w:webHidden/>
          </w:rPr>
          <w:tab/>
        </w:r>
        <w:r>
          <w:rPr>
            <w:noProof/>
            <w:webHidden/>
          </w:rPr>
          <w:fldChar w:fldCharType="begin"/>
        </w:r>
        <w:r>
          <w:rPr>
            <w:noProof/>
            <w:webHidden/>
          </w:rPr>
          <w:instrText xml:space="preserve"> PAGEREF _Toc532827230 \h </w:instrText>
        </w:r>
      </w:ins>
      <w:r>
        <w:rPr>
          <w:noProof/>
          <w:webHidden/>
        </w:rPr>
      </w:r>
      <w:r>
        <w:rPr>
          <w:noProof/>
          <w:webHidden/>
        </w:rPr>
        <w:fldChar w:fldCharType="separate"/>
      </w:r>
      <w:ins w:id="34" w:author="Tom Bergeron" w:date="2018-12-17T16:24:00Z">
        <w:r>
          <w:rPr>
            <w:noProof/>
            <w:webHidden/>
          </w:rPr>
          <w:t>13</w:t>
        </w:r>
        <w:r>
          <w:rPr>
            <w:noProof/>
            <w:webHidden/>
          </w:rPr>
          <w:fldChar w:fldCharType="end"/>
        </w:r>
        <w:r w:rsidRPr="001977E3">
          <w:rPr>
            <w:rStyle w:val="Hyperlink"/>
            <w:noProof/>
          </w:rPr>
          <w:fldChar w:fldCharType="end"/>
        </w:r>
      </w:ins>
    </w:p>
    <w:p w14:paraId="0CF08470" w14:textId="5ECD1C35" w:rsidR="0060126E" w:rsidRDefault="0060126E">
      <w:pPr>
        <w:pStyle w:val="TOC2"/>
        <w:tabs>
          <w:tab w:val="right" w:leader="dot" w:pos="8900"/>
        </w:tabs>
        <w:rPr>
          <w:ins w:id="35" w:author="Tom Bergeron" w:date="2018-12-17T16:24:00Z"/>
          <w:rFonts w:asciiTheme="minorHAnsi" w:eastAsiaTheme="minorEastAsia" w:hAnsiTheme="minorHAnsi" w:cstheme="minorBidi"/>
          <w:smallCaps w:val="0"/>
          <w:noProof/>
          <w:sz w:val="22"/>
          <w:szCs w:val="22"/>
        </w:rPr>
      </w:pPr>
      <w:ins w:id="36"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"_Toc532827231"</w:instrText>
        </w:r>
        <w:r w:rsidRPr="001977E3">
          <w:rPr>
            <w:rStyle w:val="Hyperlink"/>
            <w:noProof/>
          </w:rPr>
          <w:instrText xml:space="preserve"> </w:instrText>
        </w:r>
        <w:r w:rsidRPr="001977E3">
          <w:rPr>
            <w:rStyle w:val="Hyperlink"/>
            <w:noProof/>
          </w:rPr>
          <w:fldChar w:fldCharType="separate"/>
        </w:r>
        <w:r w:rsidRPr="001977E3">
          <w:rPr>
            <w:rStyle w:val="Hyperlink"/>
            <w:noProof/>
          </w:rPr>
          <w:t>Data Backup Tab</w:t>
        </w:r>
        <w:r>
          <w:rPr>
            <w:noProof/>
            <w:webHidden/>
          </w:rPr>
          <w:tab/>
        </w:r>
        <w:r>
          <w:rPr>
            <w:noProof/>
            <w:webHidden/>
          </w:rPr>
          <w:fldChar w:fldCharType="begin"/>
        </w:r>
        <w:r>
          <w:rPr>
            <w:noProof/>
            <w:webHidden/>
          </w:rPr>
          <w:instrText xml:space="preserve"> PAGEREF _Toc532827231 \h </w:instrText>
        </w:r>
      </w:ins>
      <w:r>
        <w:rPr>
          <w:noProof/>
          <w:webHidden/>
        </w:rPr>
      </w:r>
      <w:r>
        <w:rPr>
          <w:noProof/>
          <w:webHidden/>
        </w:rPr>
        <w:fldChar w:fldCharType="separate"/>
      </w:r>
      <w:ins w:id="37" w:author="Tom Bergeron" w:date="2018-12-17T16:24:00Z">
        <w:r>
          <w:rPr>
            <w:noProof/>
            <w:webHidden/>
          </w:rPr>
          <w:t>16</w:t>
        </w:r>
        <w:r>
          <w:rPr>
            <w:noProof/>
            <w:webHidden/>
          </w:rPr>
          <w:fldChar w:fldCharType="end"/>
        </w:r>
        <w:r w:rsidRPr="001977E3">
          <w:rPr>
            <w:rStyle w:val="Hyperlink"/>
            <w:noProof/>
          </w:rPr>
          <w:fldChar w:fldCharType="end"/>
        </w:r>
      </w:ins>
    </w:p>
    <w:p w14:paraId="02156647" w14:textId="4E03F6CA" w:rsidR="0060126E" w:rsidRDefault="0060126E">
      <w:pPr>
        <w:pStyle w:val="TOC1"/>
        <w:tabs>
          <w:tab w:val="right" w:leader="dot" w:pos="8900"/>
        </w:tabs>
        <w:rPr>
          <w:ins w:id="38" w:author="Tom Bergeron" w:date="2018-12-17T16:24:00Z"/>
          <w:rFonts w:asciiTheme="minorHAnsi" w:eastAsiaTheme="minorEastAsia" w:hAnsiTheme="minorHAnsi" w:cstheme="minorBidi"/>
          <w:b w:val="0"/>
          <w:caps w:val="0"/>
          <w:noProof/>
          <w:sz w:val="22"/>
          <w:szCs w:val="22"/>
        </w:rPr>
      </w:pPr>
      <w:ins w:id="39"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"_Toc532827232"</w:instrText>
        </w:r>
        <w:r w:rsidRPr="001977E3">
          <w:rPr>
            <w:rStyle w:val="Hyperlink"/>
            <w:noProof/>
          </w:rPr>
          <w:instrText xml:space="preserve"> </w:instrText>
        </w:r>
        <w:r w:rsidRPr="001977E3">
          <w:rPr>
            <w:rStyle w:val="Hyperlink"/>
            <w:noProof/>
          </w:rPr>
          <w:fldChar w:fldCharType="separate"/>
        </w:r>
        <w:r w:rsidRPr="001977E3">
          <w:rPr>
            <w:rStyle w:val="Hyperlink"/>
            <w:noProof/>
          </w:rPr>
          <w:t>Define/Edit Process Window</w:t>
        </w:r>
        <w:r>
          <w:rPr>
            <w:noProof/>
            <w:webHidden/>
          </w:rPr>
          <w:tab/>
        </w:r>
        <w:r>
          <w:rPr>
            <w:noProof/>
            <w:webHidden/>
          </w:rPr>
          <w:fldChar w:fldCharType="begin"/>
        </w:r>
        <w:r>
          <w:rPr>
            <w:noProof/>
            <w:webHidden/>
          </w:rPr>
          <w:instrText xml:space="preserve"> PAGEREF _Toc532827232 \h </w:instrText>
        </w:r>
      </w:ins>
      <w:r>
        <w:rPr>
          <w:noProof/>
          <w:webHidden/>
        </w:rPr>
      </w:r>
      <w:r>
        <w:rPr>
          <w:noProof/>
          <w:webHidden/>
        </w:rPr>
        <w:fldChar w:fldCharType="separate"/>
      </w:r>
      <w:ins w:id="40" w:author="Tom Bergeron" w:date="2018-12-17T16:24:00Z">
        <w:r>
          <w:rPr>
            <w:noProof/>
            <w:webHidden/>
          </w:rPr>
          <w:t>17</w:t>
        </w:r>
        <w:r>
          <w:rPr>
            <w:noProof/>
            <w:webHidden/>
          </w:rPr>
          <w:fldChar w:fldCharType="end"/>
        </w:r>
        <w:r w:rsidRPr="001977E3">
          <w:rPr>
            <w:rStyle w:val="Hyperlink"/>
            <w:noProof/>
          </w:rPr>
          <w:fldChar w:fldCharType="end"/>
        </w:r>
      </w:ins>
    </w:p>
    <w:p w14:paraId="0A015E01" w14:textId="68EC60A2" w:rsidR="0060126E" w:rsidRDefault="0060126E">
      <w:pPr>
        <w:pStyle w:val="TOC2"/>
        <w:tabs>
          <w:tab w:val="right" w:leader="dot" w:pos="8900"/>
        </w:tabs>
        <w:rPr>
          <w:ins w:id="41" w:author="Tom Bergeron" w:date="2018-12-17T16:24:00Z"/>
          <w:rFonts w:asciiTheme="minorHAnsi" w:eastAsiaTheme="minorEastAsia" w:hAnsiTheme="minorHAnsi" w:cstheme="minorBidi"/>
          <w:smallCaps w:val="0"/>
          <w:noProof/>
          <w:sz w:val="22"/>
          <w:szCs w:val="22"/>
        </w:rPr>
      </w:pPr>
      <w:ins w:id="42"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"_Toc532827233"</w:instrText>
        </w:r>
        <w:r w:rsidRPr="001977E3">
          <w:rPr>
            <w:rStyle w:val="Hyperlink"/>
            <w:noProof/>
          </w:rPr>
          <w:instrText xml:space="preserve"> </w:instrText>
        </w:r>
        <w:r w:rsidRPr="001977E3">
          <w:rPr>
            <w:rStyle w:val="Hyperlink"/>
            <w:noProof/>
          </w:rPr>
          <w:fldChar w:fldCharType="separate"/>
        </w:r>
        <w:r w:rsidRPr="001977E3">
          <w:rPr>
            <w:rStyle w:val="Hyperlink"/>
            <w:noProof/>
          </w:rPr>
          <w:t>Solder Paste Menu</w:t>
        </w:r>
        <w:r>
          <w:rPr>
            <w:noProof/>
            <w:webHidden/>
          </w:rPr>
          <w:tab/>
        </w:r>
        <w:r>
          <w:rPr>
            <w:noProof/>
            <w:webHidden/>
          </w:rPr>
          <w:fldChar w:fldCharType="begin"/>
        </w:r>
        <w:r>
          <w:rPr>
            <w:noProof/>
            <w:webHidden/>
          </w:rPr>
          <w:instrText xml:space="preserve"> PAGEREF _Toc532827233 \h </w:instrText>
        </w:r>
      </w:ins>
      <w:r>
        <w:rPr>
          <w:noProof/>
          <w:webHidden/>
        </w:rPr>
      </w:r>
      <w:r>
        <w:rPr>
          <w:noProof/>
          <w:webHidden/>
        </w:rPr>
        <w:fldChar w:fldCharType="separate"/>
      </w:r>
      <w:ins w:id="43" w:author="Tom Bergeron" w:date="2018-12-17T16:24:00Z">
        <w:r>
          <w:rPr>
            <w:noProof/>
            <w:webHidden/>
          </w:rPr>
          <w:t>18</w:t>
        </w:r>
        <w:r>
          <w:rPr>
            <w:noProof/>
            <w:webHidden/>
          </w:rPr>
          <w:fldChar w:fldCharType="end"/>
        </w:r>
        <w:r w:rsidRPr="001977E3">
          <w:rPr>
            <w:rStyle w:val="Hyperlink"/>
            <w:noProof/>
          </w:rPr>
          <w:fldChar w:fldCharType="end"/>
        </w:r>
      </w:ins>
    </w:p>
    <w:p w14:paraId="71800648" w14:textId="19126C81" w:rsidR="0060126E" w:rsidRDefault="0060126E">
      <w:pPr>
        <w:pStyle w:val="TOC2"/>
        <w:tabs>
          <w:tab w:val="right" w:leader="dot" w:pos="8900"/>
        </w:tabs>
        <w:rPr>
          <w:ins w:id="44" w:author="Tom Bergeron" w:date="2018-12-17T16:24:00Z"/>
          <w:rFonts w:asciiTheme="minorHAnsi" w:eastAsiaTheme="minorEastAsia" w:hAnsiTheme="minorHAnsi" w:cstheme="minorBidi"/>
          <w:smallCaps w:val="0"/>
          <w:noProof/>
          <w:sz w:val="22"/>
          <w:szCs w:val="22"/>
        </w:rPr>
      </w:pPr>
      <w:ins w:id="45"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"_Toc532827234"</w:instrText>
        </w:r>
        <w:r w:rsidRPr="001977E3">
          <w:rPr>
            <w:rStyle w:val="Hyperlink"/>
            <w:noProof/>
          </w:rPr>
          <w:instrText xml:space="preserve"> </w:instrText>
        </w:r>
        <w:r w:rsidRPr="001977E3">
          <w:rPr>
            <w:rStyle w:val="Hyperlink"/>
            <w:noProof/>
          </w:rPr>
          <w:fldChar w:fldCharType="separate"/>
        </w:r>
        <w:r w:rsidRPr="001977E3">
          <w:rPr>
            <w:rStyle w:val="Hyperlink"/>
            <w:noProof/>
          </w:rPr>
          <w:t>Edit Specs</w:t>
        </w:r>
        <w:r>
          <w:rPr>
            <w:noProof/>
            <w:webHidden/>
          </w:rPr>
          <w:tab/>
        </w:r>
        <w:r>
          <w:rPr>
            <w:noProof/>
            <w:webHidden/>
          </w:rPr>
          <w:fldChar w:fldCharType="begin"/>
        </w:r>
        <w:r>
          <w:rPr>
            <w:noProof/>
            <w:webHidden/>
          </w:rPr>
          <w:instrText xml:space="preserve"> PAGEREF _Toc532827234 \h </w:instrText>
        </w:r>
      </w:ins>
      <w:r>
        <w:rPr>
          <w:noProof/>
          <w:webHidden/>
        </w:rPr>
      </w:r>
      <w:r>
        <w:rPr>
          <w:noProof/>
          <w:webHidden/>
        </w:rPr>
        <w:fldChar w:fldCharType="separate"/>
      </w:r>
      <w:ins w:id="46" w:author="Tom Bergeron" w:date="2018-12-17T16:24:00Z">
        <w:r>
          <w:rPr>
            <w:noProof/>
            <w:webHidden/>
          </w:rPr>
          <w:t>19</w:t>
        </w:r>
        <w:r>
          <w:rPr>
            <w:noProof/>
            <w:webHidden/>
          </w:rPr>
          <w:fldChar w:fldCharType="end"/>
        </w:r>
        <w:r w:rsidRPr="001977E3">
          <w:rPr>
            <w:rStyle w:val="Hyperlink"/>
            <w:noProof/>
          </w:rPr>
          <w:fldChar w:fldCharType="end"/>
        </w:r>
      </w:ins>
    </w:p>
    <w:p w14:paraId="577DF8A6" w14:textId="1AC1989C" w:rsidR="0060126E" w:rsidRDefault="0060126E">
      <w:pPr>
        <w:pStyle w:val="TOC2"/>
        <w:tabs>
          <w:tab w:val="right" w:leader="dot" w:pos="8900"/>
        </w:tabs>
        <w:rPr>
          <w:ins w:id="47" w:author="Tom Bergeron" w:date="2018-12-17T16:24:00Z"/>
          <w:rFonts w:asciiTheme="minorHAnsi" w:eastAsiaTheme="minorEastAsia" w:hAnsiTheme="minorHAnsi" w:cstheme="minorBidi"/>
          <w:smallCaps w:val="0"/>
          <w:noProof/>
          <w:sz w:val="22"/>
          <w:szCs w:val="22"/>
        </w:rPr>
      </w:pPr>
      <w:ins w:id="48"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"_Toc532827235"</w:instrText>
        </w:r>
        <w:r w:rsidRPr="001977E3">
          <w:rPr>
            <w:rStyle w:val="Hyperlink"/>
            <w:noProof/>
          </w:rPr>
          <w:instrText xml:space="preserve"> </w:instrText>
        </w:r>
        <w:r w:rsidRPr="001977E3">
          <w:rPr>
            <w:rStyle w:val="Hyperlink"/>
            <w:noProof/>
          </w:rPr>
          <w:fldChar w:fldCharType="separate"/>
        </w:r>
        <w:r w:rsidRPr="001977E3">
          <w:rPr>
            <w:rStyle w:val="Hyperlink"/>
            <w:noProof/>
          </w:rPr>
          <w:t>Save Process Window</w:t>
        </w:r>
        <w:r>
          <w:rPr>
            <w:noProof/>
            <w:webHidden/>
          </w:rPr>
          <w:tab/>
        </w:r>
        <w:r>
          <w:rPr>
            <w:noProof/>
            <w:webHidden/>
          </w:rPr>
          <w:fldChar w:fldCharType="begin"/>
        </w:r>
        <w:r>
          <w:rPr>
            <w:noProof/>
            <w:webHidden/>
          </w:rPr>
          <w:instrText xml:space="preserve"> PAGEREF _Toc532827235 \h </w:instrText>
        </w:r>
      </w:ins>
      <w:r>
        <w:rPr>
          <w:noProof/>
          <w:webHidden/>
        </w:rPr>
      </w:r>
      <w:r>
        <w:rPr>
          <w:noProof/>
          <w:webHidden/>
        </w:rPr>
        <w:fldChar w:fldCharType="separate"/>
      </w:r>
      <w:ins w:id="49" w:author="Tom Bergeron" w:date="2018-12-17T16:24:00Z">
        <w:r>
          <w:rPr>
            <w:noProof/>
            <w:webHidden/>
          </w:rPr>
          <w:t>22</w:t>
        </w:r>
        <w:r>
          <w:rPr>
            <w:noProof/>
            <w:webHidden/>
          </w:rPr>
          <w:fldChar w:fldCharType="end"/>
        </w:r>
        <w:r w:rsidRPr="001977E3">
          <w:rPr>
            <w:rStyle w:val="Hyperlink"/>
            <w:noProof/>
          </w:rPr>
          <w:fldChar w:fldCharType="end"/>
        </w:r>
      </w:ins>
    </w:p>
    <w:p w14:paraId="16B8D6A4" w14:textId="4482A011" w:rsidR="0060126E" w:rsidRDefault="0060126E">
      <w:pPr>
        <w:pStyle w:val="TOC2"/>
        <w:tabs>
          <w:tab w:val="right" w:leader="dot" w:pos="8900"/>
        </w:tabs>
        <w:rPr>
          <w:ins w:id="50" w:author="Tom Bergeron" w:date="2018-12-17T16:24:00Z"/>
          <w:rFonts w:asciiTheme="minorHAnsi" w:eastAsiaTheme="minorEastAsia" w:hAnsiTheme="minorHAnsi" w:cstheme="minorBidi"/>
          <w:smallCaps w:val="0"/>
          <w:noProof/>
          <w:sz w:val="22"/>
          <w:szCs w:val="22"/>
        </w:rPr>
      </w:pPr>
      <w:ins w:id="51"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"_Toc532827236"</w:instrText>
        </w:r>
        <w:r w:rsidRPr="001977E3">
          <w:rPr>
            <w:rStyle w:val="Hyperlink"/>
            <w:noProof/>
          </w:rPr>
          <w:instrText xml:space="preserve"> </w:instrText>
        </w:r>
        <w:r w:rsidRPr="001977E3">
          <w:rPr>
            <w:rStyle w:val="Hyperlink"/>
            <w:noProof/>
          </w:rPr>
          <w:fldChar w:fldCharType="separate"/>
        </w:r>
        <w:r w:rsidRPr="001977E3">
          <w:rPr>
            <w:rStyle w:val="Hyperlink"/>
            <w:noProof/>
          </w:rPr>
          <w:t>Import Legacy Process Windows</w:t>
        </w:r>
        <w:r>
          <w:rPr>
            <w:noProof/>
            <w:webHidden/>
          </w:rPr>
          <w:tab/>
        </w:r>
        <w:r>
          <w:rPr>
            <w:noProof/>
            <w:webHidden/>
          </w:rPr>
          <w:fldChar w:fldCharType="begin"/>
        </w:r>
        <w:r>
          <w:rPr>
            <w:noProof/>
            <w:webHidden/>
          </w:rPr>
          <w:instrText xml:space="preserve"> PAGEREF _Toc532827236 \h </w:instrText>
        </w:r>
      </w:ins>
      <w:r>
        <w:rPr>
          <w:noProof/>
          <w:webHidden/>
        </w:rPr>
      </w:r>
      <w:r>
        <w:rPr>
          <w:noProof/>
          <w:webHidden/>
        </w:rPr>
        <w:fldChar w:fldCharType="separate"/>
      </w:r>
      <w:ins w:id="52" w:author="Tom Bergeron" w:date="2018-12-17T16:24:00Z">
        <w:r>
          <w:rPr>
            <w:noProof/>
            <w:webHidden/>
          </w:rPr>
          <w:t>23</w:t>
        </w:r>
        <w:r>
          <w:rPr>
            <w:noProof/>
            <w:webHidden/>
          </w:rPr>
          <w:fldChar w:fldCharType="end"/>
        </w:r>
        <w:r w:rsidRPr="001977E3">
          <w:rPr>
            <w:rStyle w:val="Hyperlink"/>
            <w:noProof/>
          </w:rPr>
          <w:fldChar w:fldCharType="end"/>
        </w:r>
      </w:ins>
    </w:p>
    <w:p w14:paraId="4C0F1F5A" w14:textId="0E6CFA8E" w:rsidR="0060126E" w:rsidRDefault="0060126E">
      <w:pPr>
        <w:pStyle w:val="TOC1"/>
        <w:tabs>
          <w:tab w:val="right" w:leader="dot" w:pos="8900"/>
        </w:tabs>
        <w:rPr>
          <w:ins w:id="53" w:author="Tom Bergeron" w:date="2018-12-17T16:24:00Z"/>
          <w:rFonts w:asciiTheme="minorHAnsi" w:eastAsiaTheme="minorEastAsia" w:hAnsiTheme="minorHAnsi" w:cstheme="minorBidi"/>
          <w:b w:val="0"/>
          <w:caps w:val="0"/>
          <w:noProof/>
          <w:sz w:val="22"/>
          <w:szCs w:val="22"/>
        </w:rPr>
      </w:pPr>
      <w:ins w:id="54"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"_Toc532827237"</w:instrText>
        </w:r>
        <w:r w:rsidRPr="001977E3">
          <w:rPr>
            <w:rStyle w:val="Hyperlink"/>
            <w:noProof/>
          </w:rPr>
          <w:instrText xml:space="preserve"> </w:instrText>
        </w:r>
        <w:r w:rsidRPr="001977E3">
          <w:rPr>
            <w:rStyle w:val="Hyperlink"/>
            <w:noProof/>
          </w:rPr>
          <w:fldChar w:fldCharType="separate"/>
        </w:r>
        <w:r w:rsidRPr="001977E3">
          <w:rPr>
            <w:rStyle w:val="Hyperlink"/>
            <w:noProof/>
          </w:rPr>
          <w:t>Hardware Status Screen</w:t>
        </w:r>
        <w:r>
          <w:rPr>
            <w:noProof/>
            <w:webHidden/>
          </w:rPr>
          <w:tab/>
        </w:r>
        <w:r>
          <w:rPr>
            <w:noProof/>
            <w:webHidden/>
          </w:rPr>
          <w:fldChar w:fldCharType="begin"/>
        </w:r>
        <w:r>
          <w:rPr>
            <w:noProof/>
            <w:webHidden/>
          </w:rPr>
          <w:instrText xml:space="preserve"> PAGEREF _Toc532827237 \h </w:instrText>
        </w:r>
      </w:ins>
      <w:r>
        <w:rPr>
          <w:noProof/>
          <w:webHidden/>
        </w:rPr>
      </w:r>
      <w:r>
        <w:rPr>
          <w:noProof/>
          <w:webHidden/>
        </w:rPr>
        <w:fldChar w:fldCharType="separate"/>
      </w:r>
      <w:ins w:id="55" w:author="Tom Bergeron" w:date="2018-12-17T16:24:00Z">
        <w:r>
          <w:rPr>
            <w:noProof/>
            <w:webHidden/>
          </w:rPr>
          <w:t>24</w:t>
        </w:r>
        <w:r>
          <w:rPr>
            <w:noProof/>
            <w:webHidden/>
          </w:rPr>
          <w:fldChar w:fldCharType="end"/>
        </w:r>
        <w:r w:rsidRPr="001977E3">
          <w:rPr>
            <w:rStyle w:val="Hyperlink"/>
            <w:noProof/>
          </w:rPr>
          <w:fldChar w:fldCharType="end"/>
        </w:r>
      </w:ins>
    </w:p>
    <w:p w14:paraId="7B32AE5C" w14:textId="797C0899" w:rsidR="0060126E" w:rsidRDefault="0060126E">
      <w:pPr>
        <w:pStyle w:val="TOC1"/>
        <w:tabs>
          <w:tab w:val="right" w:leader="dot" w:pos="8900"/>
        </w:tabs>
        <w:rPr>
          <w:ins w:id="56" w:author="Tom Bergeron" w:date="2018-12-17T16:24:00Z"/>
          <w:rFonts w:asciiTheme="minorHAnsi" w:eastAsiaTheme="minorEastAsia" w:hAnsiTheme="minorHAnsi" w:cstheme="minorBidi"/>
          <w:b w:val="0"/>
          <w:caps w:val="0"/>
          <w:noProof/>
          <w:sz w:val="22"/>
          <w:szCs w:val="22"/>
        </w:rPr>
      </w:pPr>
      <w:ins w:id="57"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"_Toc532827238"</w:instrText>
        </w:r>
        <w:r w:rsidRPr="001977E3">
          <w:rPr>
            <w:rStyle w:val="Hyperlink"/>
            <w:noProof/>
          </w:rPr>
          <w:instrText xml:space="preserve"> </w:instrText>
        </w:r>
        <w:r w:rsidRPr="001977E3">
          <w:rPr>
            <w:rStyle w:val="Hyperlink"/>
            <w:noProof/>
          </w:rPr>
          <w:fldChar w:fldCharType="separate"/>
        </w:r>
        <w:r w:rsidRPr="001977E3">
          <w:rPr>
            <w:rStyle w:val="Hyperlink"/>
            <w:noProof/>
          </w:rPr>
          <w:t>Run a Profile</w:t>
        </w:r>
        <w:r>
          <w:rPr>
            <w:noProof/>
            <w:webHidden/>
          </w:rPr>
          <w:tab/>
        </w:r>
        <w:r>
          <w:rPr>
            <w:noProof/>
            <w:webHidden/>
          </w:rPr>
          <w:fldChar w:fldCharType="begin"/>
        </w:r>
        <w:r>
          <w:rPr>
            <w:noProof/>
            <w:webHidden/>
          </w:rPr>
          <w:instrText xml:space="preserve"> PAGEREF _Toc532827238 \h </w:instrText>
        </w:r>
      </w:ins>
      <w:r>
        <w:rPr>
          <w:noProof/>
          <w:webHidden/>
        </w:rPr>
      </w:r>
      <w:r>
        <w:rPr>
          <w:noProof/>
          <w:webHidden/>
        </w:rPr>
        <w:fldChar w:fldCharType="separate"/>
      </w:r>
      <w:ins w:id="58" w:author="Tom Bergeron" w:date="2018-12-17T16:24:00Z">
        <w:r>
          <w:rPr>
            <w:noProof/>
            <w:webHidden/>
          </w:rPr>
          <w:t>25</w:t>
        </w:r>
        <w:r>
          <w:rPr>
            <w:noProof/>
            <w:webHidden/>
          </w:rPr>
          <w:fldChar w:fldCharType="end"/>
        </w:r>
        <w:r w:rsidRPr="001977E3">
          <w:rPr>
            <w:rStyle w:val="Hyperlink"/>
            <w:noProof/>
          </w:rPr>
          <w:fldChar w:fldCharType="end"/>
        </w:r>
      </w:ins>
    </w:p>
    <w:p w14:paraId="62580A7D" w14:textId="072E5C02" w:rsidR="0060126E" w:rsidRDefault="0060126E">
      <w:pPr>
        <w:pStyle w:val="TOC2"/>
        <w:tabs>
          <w:tab w:val="right" w:leader="dot" w:pos="8900"/>
        </w:tabs>
        <w:rPr>
          <w:ins w:id="59" w:author="Tom Bergeron" w:date="2018-12-17T16:24:00Z"/>
          <w:rFonts w:asciiTheme="minorHAnsi" w:eastAsiaTheme="minorEastAsia" w:hAnsiTheme="minorHAnsi" w:cstheme="minorBidi"/>
          <w:smallCaps w:val="0"/>
          <w:noProof/>
          <w:sz w:val="22"/>
          <w:szCs w:val="22"/>
        </w:rPr>
      </w:pPr>
      <w:ins w:id="60"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"_Toc532827239"</w:instrText>
        </w:r>
        <w:r w:rsidRPr="001977E3">
          <w:rPr>
            <w:rStyle w:val="Hyperlink"/>
            <w:noProof/>
          </w:rPr>
          <w:instrText xml:space="preserve"> </w:instrText>
        </w:r>
        <w:r w:rsidRPr="001977E3">
          <w:rPr>
            <w:rStyle w:val="Hyperlink"/>
            <w:noProof/>
          </w:rPr>
          <w:fldChar w:fldCharType="separate"/>
        </w:r>
        <w:r w:rsidRPr="001977E3">
          <w:rPr>
            <w:rStyle w:val="Hyperlink"/>
            <w:noProof/>
          </w:rPr>
          <w:t>Specify Oven Characteristics</w:t>
        </w:r>
        <w:r>
          <w:rPr>
            <w:noProof/>
            <w:webHidden/>
          </w:rPr>
          <w:tab/>
        </w:r>
        <w:r>
          <w:rPr>
            <w:noProof/>
            <w:webHidden/>
          </w:rPr>
          <w:fldChar w:fldCharType="begin"/>
        </w:r>
        <w:r>
          <w:rPr>
            <w:noProof/>
            <w:webHidden/>
          </w:rPr>
          <w:instrText xml:space="preserve"> PAGEREF _Toc532827239 \h </w:instrText>
        </w:r>
      </w:ins>
      <w:r>
        <w:rPr>
          <w:noProof/>
          <w:webHidden/>
        </w:rPr>
      </w:r>
      <w:r>
        <w:rPr>
          <w:noProof/>
          <w:webHidden/>
        </w:rPr>
        <w:fldChar w:fldCharType="separate"/>
      </w:r>
      <w:ins w:id="61" w:author="Tom Bergeron" w:date="2018-12-17T16:24:00Z">
        <w:r>
          <w:rPr>
            <w:noProof/>
            <w:webHidden/>
          </w:rPr>
          <w:t>26</w:t>
        </w:r>
        <w:r>
          <w:rPr>
            <w:noProof/>
            <w:webHidden/>
          </w:rPr>
          <w:fldChar w:fldCharType="end"/>
        </w:r>
        <w:r w:rsidRPr="001977E3">
          <w:rPr>
            <w:rStyle w:val="Hyperlink"/>
            <w:noProof/>
          </w:rPr>
          <w:fldChar w:fldCharType="end"/>
        </w:r>
      </w:ins>
    </w:p>
    <w:p w14:paraId="66973C0B" w14:textId="36F0DDAF" w:rsidR="0060126E" w:rsidRDefault="0060126E">
      <w:pPr>
        <w:pStyle w:val="TOC2"/>
        <w:tabs>
          <w:tab w:val="right" w:leader="dot" w:pos="8900"/>
        </w:tabs>
        <w:rPr>
          <w:ins w:id="62" w:author="Tom Bergeron" w:date="2018-12-17T16:24:00Z"/>
          <w:rFonts w:asciiTheme="minorHAnsi" w:eastAsiaTheme="minorEastAsia" w:hAnsiTheme="minorHAnsi" w:cstheme="minorBidi"/>
          <w:smallCaps w:val="0"/>
          <w:noProof/>
          <w:sz w:val="22"/>
          <w:szCs w:val="22"/>
        </w:rPr>
      </w:pPr>
      <w:ins w:id="63"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"_Toc532827240"</w:instrText>
        </w:r>
        <w:r w:rsidRPr="001977E3">
          <w:rPr>
            <w:rStyle w:val="Hyperlink"/>
            <w:noProof/>
          </w:rPr>
          <w:instrText xml:space="preserve"> </w:instrText>
        </w:r>
        <w:r w:rsidRPr="001977E3">
          <w:rPr>
            <w:rStyle w:val="Hyperlink"/>
            <w:noProof/>
          </w:rPr>
          <w:fldChar w:fldCharType="separate"/>
        </w:r>
        <w:r w:rsidRPr="001977E3">
          <w:rPr>
            <w:rStyle w:val="Hyperlink"/>
            <w:noProof/>
          </w:rPr>
          <w:t>Attach Thermocouples</w:t>
        </w:r>
        <w:r>
          <w:rPr>
            <w:noProof/>
            <w:webHidden/>
          </w:rPr>
          <w:tab/>
        </w:r>
        <w:r>
          <w:rPr>
            <w:noProof/>
            <w:webHidden/>
          </w:rPr>
          <w:fldChar w:fldCharType="begin"/>
        </w:r>
        <w:r>
          <w:rPr>
            <w:noProof/>
            <w:webHidden/>
          </w:rPr>
          <w:instrText xml:space="preserve"> PAGEREF _Toc532827240 \h </w:instrText>
        </w:r>
      </w:ins>
      <w:r>
        <w:rPr>
          <w:noProof/>
          <w:webHidden/>
        </w:rPr>
      </w:r>
      <w:r>
        <w:rPr>
          <w:noProof/>
          <w:webHidden/>
        </w:rPr>
        <w:fldChar w:fldCharType="separate"/>
      </w:r>
      <w:ins w:id="64" w:author="Tom Bergeron" w:date="2018-12-17T16:24:00Z">
        <w:r>
          <w:rPr>
            <w:noProof/>
            <w:webHidden/>
          </w:rPr>
          <w:t>28</w:t>
        </w:r>
        <w:r>
          <w:rPr>
            <w:noProof/>
            <w:webHidden/>
          </w:rPr>
          <w:fldChar w:fldCharType="end"/>
        </w:r>
        <w:r w:rsidRPr="001977E3">
          <w:rPr>
            <w:rStyle w:val="Hyperlink"/>
            <w:noProof/>
          </w:rPr>
          <w:fldChar w:fldCharType="end"/>
        </w:r>
      </w:ins>
    </w:p>
    <w:p w14:paraId="52E75BA5" w14:textId="5B1D7FAA" w:rsidR="0060126E" w:rsidRDefault="0060126E">
      <w:pPr>
        <w:pStyle w:val="TOC2"/>
        <w:tabs>
          <w:tab w:val="right" w:leader="dot" w:pos="8900"/>
        </w:tabs>
        <w:rPr>
          <w:ins w:id="65" w:author="Tom Bergeron" w:date="2018-12-17T16:24:00Z"/>
          <w:rFonts w:asciiTheme="minorHAnsi" w:eastAsiaTheme="minorEastAsia" w:hAnsiTheme="minorHAnsi" w:cstheme="minorBidi"/>
          <w:smallCaps w:val="0"/>
          <w:noProof/>
          <w:sz w:val="22"/>
          <w:szCs w:val="22"/>
        </w:rPr>
      </w:pPr>
      <w:ins w:id="66"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"_Toc532827241"</w:instrText>
        </w:r>
        <w:r w:rsidRPr="001977E3">
          <w:rPr>
            <w:rStyle w:val="Hyperlink"/>
            <w:noProof/>
          </w:rPr>
          <w:instrText xml:space="preserve"> </w:instrText>
        </w:r>
        <w:r w:rsidRPr="001977E3">
          <w:rPr>
            <w:rStyle w:val="Hyperlink"/>
            <w:noProof/>
          </w:rPr>
          <w:fldChar w:fldCharType="separate"/>
        </w:r>
        <w:r w:rsidRPr="001977E3">
          <w:rPr>
            <w:rStyle w:val="Hyperlink"/>
            <w:noProof/>
          </w:rPr>
          <w:t>Attach Thermocouples To Semiconductor Wafers</w:t>
        </w:r>
        <w:r>
          <w:rPr>
            <w:noProof/>
            <w:webHidden/>
          </w:rPr>
          <w:tab/>
        </w:r>
        <w:r>
          <w:rPr>
            <w:noProof/>
            <w:webHidden/>
          </w:rPr>
          <w:fldChar w:fldCharType="begin"/>
        </w:r>
        <w:r>
          <w:rPr>
            <w:noProof/>
            <w:webHidden/>
          </w:rPr>
          <w:instrText xml:space="preserve"> PAGEREF _Toc532827241 \h </w:instrText>
        </w:r>
      </w:ins>
      <w:r>
        <w:rPr>
          <w:noProof/>
          <w:webHidden/>
        </w:rPr>
      </w:r>
      <w:r>
        <w:rPr>
          <w:noProof/>
          <w:webHidden/>
        </w:rPr>
        <w:fldChar w:fldCharType="separate"/>
      </w:r>
      <w:ins w:id="67" w:author="Tom Bergeron" w:date="2018-12-17T16:24:00Z">
        <w:r>
          <w:rPr>
            <w:noProof/>
            <w:webHidden/>
          </w:rPr>
          <w:t>29</w:t>
        </w:r>
        <w:r>
          <w:rPr>
            <w:noProof/>
            <w:webHidden/>
          </w:rPr>
          <w:fldChar w:fldCharType="end"/>
        </w:r>
        <w:r w:rsidRPr="001977E3">
          <w:rPr>
            <w:rStyle w:val="Hyperlink"/>
            <w:noProof/>
          </w:rPr>
          <w:fldChar w:fldCharType="end"/>
        </w:r>
      </w:ins>
    </w:p>
    <w:p w14:paraId="10B3A721" w14:textId="33A6FA37" w:rsidR="0060126E" w:rsidRDefault="0060126E">
      <w:pPr>
        <w:pStyle w:val="TOC2"/>
        <w:tabs>
          <w:tab w:val="right" w:leader="dot" w:pos="8900"/>
        </w:tabs>
        <w:rPr>
          <w:ins w:id="68" w:author="Tom Bergeron" w:date="2018-12-17T16:24:00Z"/>
          <w:rFonts w:asciiTheme="minorHAnsi" w:eastAsiaTheme="minorEastAsia" w:hAnsiTheme="minorHAnsi" w:cstheme="minorBidi"/>
          <w:smallCaps w:val="0"/>
          <w:noProof/>
          <w:sz w:val="22"/>
          <w:szCs w:val="22"/>
        </w:rPr>
      </w:pPr>
      <w:ins w:id="69"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"_Toc532827242"</w:instrText>
        </w:r>
        <w:r w:rsidRPr="001977E3">
          <w:rPr>
            <w:rStyle w:val="Hyperlink"/>
            <w:noProof/>
          </w:rPr>
          <w:instrText xml:space="preserve"> </w:instrText>
        </w:r>
        <w:r w:rsidRPr="001977E3">
          <w:rPr>
            <w:rStyle w:val="Hyperlink"/>
            <w:noProof/>
          </w:rPr>
          <w:fldChar w:fldCharType="separate"/>
        </w:r>
        <w:r w:rsidRPr="001977E3">
          <w:rPr>
            <w:rStyle w:val="Hyperlink"/>
            <w:noProof/>
          </w:rPr>
          <w:t>Select Thermocouples to Start a Profile</w:t>
        </w:r>
        <w:r>
          <w:rPr>
            <w:noProof/>
            <w:webHidden/>
          </w:rPr>
          <w:tab/>
        </w:r>
        <w:r>
          <w:rPr>
            <w:noProof/>
            <w:webHidden/>
          </w:rPr>
          <w:fldChar w:fldCharType="begin"/>
        </w:r>
        <w:r>
          <w:rPr>
            <w:noProof/>
            <w:webHidden/>
          </w:rPr>
          <w:instrText xml:space="preserve"> PAGEREF _Toc532827242 \h </w:instrText>
        </w:r>
      </w:ins>
      <w:r>
        <w:rPr>
          <w:noProof/>
          <w:webHidden/>
        </w:rPr>
      </w:r>
      <w:r>
        <w:rPr>
          <w:noProof/>
          <w:webHidden/>
        </w:rPr>
        <w:fldChar w:fldCharType="separate"/>
      </w:r>
      <w:ins w:id="70" w:author="Tom Bergeron" w:date="2018-12-17T16:24:00Z">
        <w:r>
          <w:rPr>
            <w:noProof/>
            <w:webHidden/>
          </w:rPr>
          <w:t>30</w:t>
        </w:r>
        <w:r>
          <w:rPr>
            <w:noProof/>
            <w:webHidden/>
          </w:rPr>
          <w:fldChar w:fldCharType="end"/>
        </w:r>
        <w:r w:rsidRPr="001977E3">
          <w:rPr>
            <w:rStyle w:val="Hyperlink"/>
            <w:noProof/>
          </w:rPr>
          <w:fldChar w:fldCharType="end"/>
        </w:r>
      </w:ins>
    </w:p>
    <w:p w14:paraId="571F5CD3" w14:textId="79D76B5A" w:rsidR="0060126E" w:rsidRDefault="0060126E">
      <w:pPr>
        <w:pStyle w:val="TOC2"/>
        <w:tabs>
          <w:tab w:val="right" w:leader="dot" w:pos="8900"/>
        </w:tabs>
        <w:rPr>
          <w:ins w:id="71" w:author="Tom Bergeron" w:date="2018-12-17T16:24:00Z"/>
          <w:rFonts w:asciiTheme="minorHAnsi" w:eastAsiaTheme="minorEastAsia" w:hAnsiTheme="minorHAnsi" w:cstheme="minorBidi"/>
          <w:smallCaps w:val="0"/>
          <w:noProof/>
          <w:sz w:val="22"/>
          <w:szCs w:val="22"/>
        </w:rPr>
      </w:pPr>
      <w:ins w:id="72"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"_Toc532827243"</w:instrText>
        </w:r>
        <w:r w:rsidRPr="001977E3">
          <w:rPr>
            <w:rStyle w:val="Hyperlink"/>
            <w:noProof/>
          </w:rPr>
          <w:instrText xml:space="preserve"> </w:instrText>
        </w:r>
        <w:r w:rsidRPr="001977E3">
          <w:rPr>
            <w:rStyle w:val="Hyperlink"/>
            <w:noProof/>
          </w:rPr>
          <w:fldChar w:fldCharType="separate"/>
        </w:r>
        <w:r w:rsidRPr="001977E3">
          <w:rPr>
            <w:rStyle w:val="Hyperlink"/>
            <w:noProof/>
          </w:rPr>
          <w:t>Start The Profile</w:t>
        </w:r>
        <w:r>
          <w:rPr>
            <w:noProof/>
            <w:webHidden/>
          </w:rPr>
          <w:tab/>
        </w:r>
        <w:r>
          <w:rPr>
            <w:noProof/>
            <w:webHidden/>
          </w:rPr>
          <w:fldChar w:fldCharType="begin"/>
        </w:r>
        <w:r>
          <w:rPr>
            <w:noProof/>
            <w:webHidden/>
          </w:rPr>
          <w:instrText xml:space="preserve"> PAGEREF _Toc532827243 \h </w:instrText>
        </w:r>
      </w:ins>
      <w:r>
        <w:rPr>
          <w:noProof/>
          <w:webHidden/>
        </w:rPr>
      </w:r>
      <w:r>
        <w:rPr>
          <w:noProof/>
          <w:webHidden/>
        </w:rPr>
        <w:fldChar w:fldCharType="separate"/>
      </w:r>
      <w:ins w:id="73" w:author="Tom Bergeron" w:date="2018-12-17T16:24:00Z">
        <w:r>
          <w:rPr>
            <w:noProof/>
            <w:webHidden/>
          </w:rPr>
          <w:t>31</w:t>
        </w:r>
        <w:r>
          <w:rPr>
            <w:noProof/>
            <w:webHidden/>
          </w:rPr>
          <w:fldChar w:fldCharType="end"/>
        </w:r>
        <w:r w:rsidRPr="001977E3">
          <w:rPr>
            <w:rStyle w:val="Hyperlink"/>
            <w:noProof/>
          </w:rPr>
          <w:fldChar w:fldCharType="end"/>
        </w:r>
      </w:ins>
    </w:p>
    <w:p w14:paraId="69390190" w14:textId="5AC4EE5E" w:rsidR="0060126E" w:rsidRDefault="0060126E">
      <w:pPr>
        <w:pStyle w:val="TOC2"/>
        <w:tabs>
          <w:tab w:val="right" w:leader="dot" w:pos="8900"/>
        </w:tabs>
        <w:rPr>
          <w:ins w:id="74" w:author="Tom Bergeron" w:date="2018-12-17T16:24:00Z"/>
          <w:rFonts w:asciiTheme="minorHAnsi" w:eastAsiaTheme="minorEastAsia" w:hAnsiTheme="minorHAnsi" w:cstheme="minorBidi"/>
          <w:smallCaps w:val="0"/>
          <w:noProof/>
          <w:sz w:val="22"/>
          <w:szCs w:val="22"/>
        </w:rPr>
      </w:pPr>
      <w:ins w:id="75"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"_Toc532827244"</w:instrText>
        </w:r>
        <w:r w:rsidRPr="001977E3">
          <w:rPr>
            <w:rStyle w:val="Hyperlink"/>
            <w:noProof/>
          </w:rPr>
          <w:instrText xml:space="preserve"> </w:instrText>
        </w:r>
        <w:r w:rsidRPr="001977E3">
          <w:rPr>
            <w:rStyle w:val="Hyperlink"/>
            <w:noProof/>
          </w:rPr>
          <w:fldChar w:fldCharType="separate"/>
        </w:r>
        <w:r w:rsidRPr="001977E3">
          <w:rPr>
            <w:rStyle w:val="Hyperlink"/>
            <w:noProof/>
          </w:rPr>
          <w:t>Live Profile Graph</w:t>
        </w:r>
        <w:r>
          <w:rPr>
            <w:noProof/>
            <w:webHidden/>
          </w:rPr>
          <w:tab/>
        </w:r>
        <w:r>
          <w:rPr>
            <w:noProof/>
            <w:webHidden/>
          </w:rPr>
          <w:fldChar w:fldCharType="begin"/>
        </w:r>
        <w:r>
          <w:rPr>
            <w:noProof/>
            <w:webHidden/>
          </w:rPr>
          <w:instrText xml:space="preserve"> PAGEREF _Toc532827244 \h </w:instrText>
        </w:r>
      </w:ins>
      <w:r>
        <w:rPr>
          <w:noProof/>
          <w:webHidden/>
        </w:rPr>
      </w:r>
      <w:r>
        <w:rPr>
          <w:noProof/>
          <w:webHidden/>
        </w:rPr>
        <w:fldChar w:fldCharType="separate"/>
      </w:r>
      <w:ins w:id="76" w:author="Tom Bergeron" w:date="2018-12-17T16:24:00Z">
        <w:r>
          <w:rPr>
            <w:noProof/>
            <w:webHidden/>
          </w:rPr>
          <w:t>33</w:t>
        </w:r>
        <w:r>
          <w:rPr>
            <w:noProof/>
            <w:webHidden/>
          </w:rPr>
          <w:fldChar w:fldCharType="end"/>
        </w:r>
        <w:r w:rsidRPr="001977E3">
          <w:rPr>
            <w:rStyle w:val="Hyperlink"/>
            <w:noProof/>
          </w:rPr>
          <w:fldChar w:fldCharType="end"/>
        </w:r>
      </w:ins>
    </w:p>
    <w:p w14:paraId="4AFDD544" w14:textId="1B578E9A" w:rsidR="0060126E" w:rsidRDefault="0060126E">
      <w:pPr>
        <w:pStyle w:val="TOC2"/>
        <w:tabs>
          <w:tab w:val="right" w:leader="dot" w:pos="8900"/>
        </w:tabs>
        <w:rPr>
          <w:ins w:id="77" w:author="Tom Bergeron" w:date="2018-12-17T16:24:00Z"/>
          <w:rFonts w:asciiTheme="minorHAnsi" w:eastAsiaTheme="minorEastAsia" w:hAnsiTheme="minorHAnsi" w:cstheme="minorBidi"/>
          <w:smallCaps w:val="0"/>
          <w:noProof/>
          <w:sz w:val="22"/>
          <w:szCs w:val="22"/>
        </w:rPr>
      </w:pPr>
      <w:ins w:id="78"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"_Toc532827245"</w:instrText>
        </w:r>
        <w:r w:rsidRPr="001977E3">
          <w:rPr>
            <w:rStyle w:val="Hyperlink"/>
            <w:noProof/>
          </w:rPr>
          <w:instrText xml:space="preserve"> </w:instrText>
        </w:r>
        <w:r w:rsidRPr="001977E3">
          <w:rPr>
            <w:rStyle w:val="Hyperlink"/>
            <w:noProof/>
          </w:rPr>
          <w:fldChar w:fldCharType="separate"/>
        </w:r>
        <w:r w:rsidRPr="001977E3">
          <w:rPr>
            <w:rStyle w:val="Hyperlink"/>
            <w:noProof/>
          </w:rPr>
          <w:t>View the Profile and Statistics</w:t>
        </w:r>
        <w:r>
          <w:rPr>
            <w:noProof/>
            <w:webHidden/>
          </w:rPr>
          <w:tab/>
        </w:r>
        <w:r>
          <w:rPr>
            <w:noProof/>
            <w:webHidden/>
          </w:rPr>
          <w:fldChar w:fldCharType="begin"/>
        </w:r>
        <w:r>
          <w:rPr>
            <w:noProof/>
            <w:webHidden/>
          </w:rPr>
          <w:instrText xml:space="preserve"> PAGEREF _Toc532827245 \h </w:instrText>
        </w:r>
      </w:ins>
      <w:r>
        <w:rPr>
          <w:noProof/>
          <w:webHidden/>
        </w:rPr>
      </w:r>
      <w:r>
        <w:rPr>
          <w:noProof/>
          <w:webHidden/>
        </w:rPr>
        <w:fldChar w:fldCharType="separate"/>
      </w:r>
      <w:ins w:id="79" w:author="Tom Bergeron" w:date="2018-12-17T16:24:00Z">
        <w:r>
          <w:rPr>
            <w:noProof/>
            <w:webHidden/>
          </w:rPr>
          <w:t>36</w:t>
        </w:r>
        <w:r>
          <w:rPr>
            <w:noProof/>
            <w:webHidden/>
          </w:rPr>
          <w:fldChar w:fldCharType="end"/>
        </w:r>
        <w:r w:rsidRPr="001977E3">
          <w:rPr>
            <w:rStyle w:val="Hyperlink"/>
            <w:noProof/>
          </w:rPr>
          <w:fldChar w:fldCharType="end"/>
        </w:r>
      </w:ins>
    </w:p>
    <w:p w14:paraId="06EB7762" w14:textId="06DC2887" w:rsidR="0060126E" w:rsidRDefault="0060126E">
      <w:pPr>
        <w:pStyle w:val="TOC2"/>
        <w:tabs>
          <w:tab w:val="right" w:leader="dot" w:pos="8900"/>
        </w:tabs>
        <w:rPr>
          <w:ins w:id="80" w:author="Tom Bergeron" w:date="2018-12-17T16:24:00Z"/>
          <w:rFonts w:asciiTheme="minorHAnsi" w:eastAsiaTheme="minorEastAsia" w:hAnsiTheme="minorHAnsi" w:cstheme="minorBidi"/>
          <w:smallCaps w:val="0"/>
          <w:noProof/>
          <w:sz w:val="22"/>
          <w:szCs w:val="22"/>
        </w:rPr>
      </w:pPr>
      <w:ins w:id="81"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"_Toc532827246"</w:instrText>
        </w:r>
        <w:r w:rsidRPr="001977E3">
          <w:rPr>
            <w:rStyle w:val="Hyperlink"/>
            <w:noProof/>
          </w:rPr>
          <w:instrText xml:space="preserve"> </w:instrText>
        </w:r>
        <w:r w:rsidRPr="001977E3">
          <w:rPr>
            <w:rStyle w:val="Hyperlink"/>
            <w:noProof/>
          </w:rPr>
          <w:fldChar w:fldCharType="separate"/>
        </w:r>
        <w:r w:rsidRPr="001977E3">
          <w:rPr>
            <w:rStyle w:val="Hyperlink"/>
            <w:noProof/>
          </w:rPr>
          <w:t>Manual Profile Prediction</w:t>
        </w:r>
        <w:r>
          <w:rPr>
            <w:noProof/>
            <w:webHidden/>
          </w:rPr>
          <w:tab/>
        </w:r>
        <w:r>
          <w:rPr>
            <w:noProof/>
            <w:webHidden/>
          </w:rPr>
          <w:fldChar w:fldCharType="begin"/>
        </w:r>
        <w:r>
          <w:rPr>
            <w:noProof/>
            <w:webHidden/>
          </w:rPr>
          <w:instrText xml:space="preserve"> PAGEREF _Toc532827246 \h </w:instrText>
        </w:r>
      </w:ins>
      <w:r>
        <w:rPr>
          <w:noProof/>
          <w:webHidden/>
        </w:rPr>
      </w:r>
      <w:r>
        <w:rPr>
          <w:noProof/>
          <w:webHidden/>
        </w:rPr>
        <w:fldChar w:fldCharType="separate"/>
      </w:r>
      <w:ins w:id="82" w:author="Tom Bergeron" w:date="2018-12-17T16:24:00Z">
        <w:r>
          <w:rPr>
            <w:noProof/>
            <w:webHidden/>
          </w:rPr>
          <w:t>44</w:t>
        </w:r>
        <w:r>
          <w:rPr>
            <w:noProof/>
            <w:webHidden/>
          </w:rPr>
          <w:fldChar w:fldCharType="end"/>
        </w:r>
        <w:r w:rsidRPr="001977E3">
          <w:rPr>
            <w:rStyle w:val="Hyperlink"/>
            <w:noProof/>
          </w:rPr>
          <w:fldChar w:fldCharType="end"/>
        </w:r>
      </w:ins>
    </w:p>
    <w:p w14:paraId="124FB0BD" w14:textId="2D1AA000" w:rsidR="0060126E" w:rsidRDefault="0060126E">
      <w:pPr>
        <w:pStyle w:val="TOC2"/>
        <w:tabs>
          <w:tab w:val="right" w:leader="dot" w:pos="8900"/>
        </w:tabs>
        <w:rPr>
          <w:ins w:id="83" w:author="Tom Bergeron" w:date="2018-12-17T16:24:00Z"/>
          <w:rFonts w:asciiTheme="minorHAnsi" w:eastAsiaTheme="minorEastAsia" w:hAnsiTheme="minorHAnsi" w:cstheme="minorBidi"/>
          <w:smallCaps w:val="0"/>
          <w:noProof/>
          <w:sz w:val="22"/>
          <w:szCs w:val="22"/>
        </w:rPr>
      </w:pPr>
      <w:ins w:id="84"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"_Toc532827247"</w:instrText>
        </w:r>
        <w:r w:rsidRPr="001977E3">
          <w:rPr>
            <w:rStyle w:val="Hyperlink"/>
            <w:noProof/>
          </w:rPr>
          <w:instrText xml:space="preserve"> </w:instrText>
        </w:r>
        <w:r w:rsidRPr="001977E3">
          <w:rPr>
            <w:rStyle w:val="Hyperlink"/>
            <w:noProof/>
          </w:rPr>
          <w:fldChar w:fldCharType="separate"/>
        </w:r>
        <w:r w:rsidRPr="001977E3">
          <w:rPr>
            <w:rStyle w:val="Hyperlink"/>
            <w:noProof/>
          </w:rPr>
          <w:t>Set Different Top and Bottom Set Point Temperatures</w:t>
        </w:r>
        <w:r>
          <w:rPr>
            <w:noProof/>
            <w:webHidden/>
          </w:rPr>
          <w:tab/>
        </w:r>
        <w:r>
          <w:rPr>
            <w:noProof/>
            <w:webHidden/>
          </w:rPr>
          <w:fldChar w:fldCharType="begin"/>
        </w:r>
        <w:r>
          <w:rPr>
            <w:noProof/>
            <w:webHidden/>
          </w:rPr>
          <w:instrText xml:space="preserve"> PAGEREF _Toc532827247 \h </w:instrText>
        </w:r>
      </w:ins>
      <w:r>
        <w:rPr>
          <w:noProof/>
          <w:webHidden/>
        </w:rPr>
      </w:r>
      <w:r>
        <w:rPr>
          <w:noProof/>
          <w:webHidden/>
        </w:rPr>
        <w:fldChar w:fldCharType="separate"/>
      </w:r>
      <w:ins w:id="85" w:author="Tom Bergeron" w:date="2018-12-17T16:24:00Z">
        <w:r>
          <w:rPr>
            <w:noProof/>
            <w:webHidden/>
          </w:rPr>
          <w:t>45</w:t>
        </w:r>
        <w:r>
          <w:rPr>
            <w:noProof/>
            <w:webHidden/>
          </w:rPr>
          <w:fldChar w:fldCharType="end"/>
        </w:r>
        <w:r w:rsidRPr="001977E3">
          <w:rPr>
            <w:rStyle w:val="Hyperlink"/>
            <w:noProof/>
          </w:rPr>
          <w:fldChar w:fldCharType="end"/>
        </w:r>
      </w:ins>
    </w:p>
    <w:p w14:paraId="163BF6BD" w14:textId="64CBBC75" w:rsidR="0060126E" w:rsidRDefault="0060126E">
      <w:pPr>
        <w:pStyle w:val="TOC1"/>
        <w:tabs>
          <w:tab w:val="right" w:leader="dot" w:pos="8900"/>
        </w:tabs>
        <w:rPr>
          <w:ins w:id="86" w:author="Tom Bergeron" w:date="2018-12-17T16:24:00Z"/>
          <w:rFonts w:asciiTheme="minorHAnsi" w:eastAsiaTheme="minorEastAsia" w:hAnsiTheme="minorHAnsi" w:cstheme="minorBidi"/>
          <w:b w:val="0"/>
          <w:caps w:val="0"/>
          <w:noProof/>
          <w:sz w:val="22"/>
          <w:szCs w:val="22"/>
        </w:rPr>
      </w:pPr>
      <w:ins w:id="87"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"_Toc532827248"</w:instrText>
        </w:r>
        <w:r w:rsidRPr="001977E3">
          <w:rPr>
            <w:rStyle w:val="Hyperlink"/>
            <w:noProof/>
          </w:rPr>
          <w:instrText xml:space="preserve"> </w:instrText>
        </w:r>
        <w:r w:rsidRPr="001977E3">
          <w:rPr>
            <w:rStyle w:val="Hyperlink"/>
            <w:noProof/>
          </w:rPr>
          <w:fldChar w:fldCharType="separate"/>
        </w:r>
        <w:r w:rsidRPr="001977E3">
          <w:rPr>
            <w:rStyle w:val="Hyperlink"/>
            <w:noProof/>
          </w:rPr>
          <w:t>Profile Explorer</w:t>
        </w:r>
        <w:r>
          <w:rPr>
            <w:noProof/>
            <w:webHidden/>
          </w:rPr>
          <w:tab/>
        </w:r>
        <w:r>
          <w:rPr>
            <w:noProof/>
            <w:webHidden/>
          </w:rPr>
          <w:fldChar w:fldCharType="begin"/>
        </w:r>
        <w:r>
          <w:rPr>
            <w:noProof/>
            <w:webHidden/>
          </w:rPr>
          <w:instrText xml:space="preserve"> PAGEREF _Toc532827248 \h </w:instrText>
        </w:r>
      </w:ins>
      <w:r>
        <w:rPr>
          <w:noProof/>
          <w:webHidden/>
        </w:rPr>
      </w:r>
      <w:r>
        <w:rPr>
          <w:noProof/>
          <w:webHidden/>
        </w:rPr>
        <w:fldChar w:fldCharType="separate"/>
      </w:r>
      <w:ins w:id="88" w:author="Tom Bergeron" w:date="2018-12-17T16:24:00Z">
        <w:r>
          <w:rPr>
            <w:noProof/>
            <w:webHidden/>
          </w:rPr>
          <w:t>49</w:t>
        </w:r>
        <w:r>
          <w:rPr>
            <w:noProof/>
            <w:webHidden/>
          </w:rPr>
          <w:fldChar w:fldCharType="end"/>
        </w:r>
        <w:r w:rsidRPr="001977E3">
          <w:rPr>
            <w:rStyle w:val="Hyperlink"/>
            <w:noProof/>
          </w:rPr>
          <w:fldChar w:fldCharType="end"/>
        </w:r>
      </w:ins>
    </w:p>
    <w:p w14:paraId="15756D5B" w14:textId="35B59BD1" w:rsidR="0060126E" w:rsidRDefault="0060126E">
      <w:pPr>
        <w:pStyle w:val="TOC2"/>
        <w:tabs>
          <w:tab w:val="right" w:leader="dot" w:pos="8900"/>
        </w:tabs>
        <w:rPr>
          <w:ins w:id="89" w:author="Tom Bergeron" w:date="2018-12-17T16:24:00Z"/>
          <w:rFonts w:asciiTheme="minorHAnsi" w:eastAsiaTheme="minorEastAsia" w:hAnsiTheme="minorHAnsi" w:cstheme="minorBidi"/>
          <w:smallCaps w:val="0"/>
          <w:noProof/>
          <w:sz w:val="22"/>
          <w:szCs w:val="22"/>
        </w:rPr>
      </w:pPr>
      <w:ins w:id="90"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"_Toc532827249"</w:instrText>
        </w:r>
        <w:r w:rsidRPr="001977E3">
          <w:rPr>
            <w:rStyle w:val="Hyperlink"/>
            <w:noProof/>
          </w:rPr>
          <w:instrText xml:space="preserve"> </w:instrText>
        </w:r>
        <w:r w:rsidRPr="001977E3">
          <w:rPr>
            <w:rStyle w:val="Hyperlink"/>
            <w:noProof/>
          </w:rPr>
          <w:fldChar w:fldCharType="separate"/>
        </w:r>
        <w:r w:rsidRPr="001977E3">
          <w:rPr>
            <w:rStyle w:val="Hyperlink"/>
            <w:noProof/>
          </w:rPr>
          <w:t>Browse for Historical Data</w:t>
        </w:r>
        <w:r>
          <w:rPr>
            <w:noProof/>
            <w:webHidden/>
          </w:rPr>
          <w:tab/>
        </w:r>
        <w:r>
          <w:rPr>
            <w:noProof/>
            <w:webHidden/>
          </w:rPr>
          <w:fldChar w:fldCharType="begin"/>
        </w:r>
        <w:r>
          <w:rPr>
            <w:noProof/>
            <w:webHidden/>
          </w:rPr>
          <w:instrText xml:space="preserve"> PAGEREF _Toc532827249 \h </w:instrText>
        </w:r>
      </w:ins>
      <w:r>
        <w:rPr>
          <w:noProof/>
          <w:webHidden/>
        </w:rPr>
      </w:r>
      <w:r>
        <w:rPr>
          <w:noProof/>
          <w:webHidden/>
        </w:rPr>
        <w:fldChar w:fldCharType="separate"/>
      </w:r>
      <w:ins w:id="91" w:author="Tom Bergeron" w:date="2018-12-17T16:24:00Z">
        <w:r>
          <w:rPr>
            <w:noProof/>
            <w:webHidden/>
          </w:rPr>
          <w:t>50</w:t>
        </w:r>
        <w:r>
          <w:rPr>
            <w:noProof/>
            <w:webHidden/>
          </w:rPr>
          <w:fldChar w:fldCharType="end"/>
        </w:r>
        <w:r w:rsidRPr="001977E3">
          <w:rPr>
            <w:rStyle w:val="Hyperlink"/>
            <w:noProof/>
          </w:rPr>
          <w:fldChar w:fldCharType="end"/>
        </w:r>
      </w:ins>
    </w:p>
    <w:p w14:paraId="54F0F47B" w14:textId="2EEEB8FB" w:rsidR="0060126E" w:rsidRDefault="0060126E">
      <w:pPr>
        <w:pStyle w:val="TOC2"/>
        <w:tabs>
          <w:tab w:val="right" w:leader="dot" w:pos="8900"/>
        </w:tabs>
        <w:rPr>
          <w:ins w:id="92" w:author="Tom Bergeron" w:date="2018-12-17T16:24:00Z"/>
          <w:rFonts w:asciiTheme="minorHAnsi" w:eastAsiaTheme="minorEastAsia" w:hAnsiTheme="minorHAnsi" w:cstheme="minorBidi"/>
          <w:smallCaps w:val="0"/>
          <w:noProof/>
          <w:sz w:val="22"/>
          <w:szCs w:val="22"/>
        </w:rPr>
      </w:pPr>
      <w:ins w:id="93"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"_Toc532827250"</w:instrText>
        </w:r>
        <w:r w:rsidRPr="001977E3">
          <w:rPr>
            <w:rStyle w:val="Hyperlink"/>
            <w:noProof/>
          </w:rPr>
          <w:instrText xml:space="preserve"> </w:instrText>
        </w:r>
        <w:r w:rsidRPr="001977E3">
          <w:rPr>
            <w:rStyle w:val="Hyperlink"/>
            <w:noProof/>
          </w:rPr>
          <w:fldChar w:fldCharType="separate"/>
        </w:r>
        <w:r w:rsidRPr="001977E3">
          <w:rPr>
            <w:rStyle w:val="Hyperlink"/>
            <w:noProof/>
          </w:rPr>
          <w:t>View Historical Data Over a Network (History Mode)</w:t>
        </w:r>
        <w:r>
          <w:rPr>
            <w:noProof/>
            <w:webHidden/>
          </w:rPr>
          <w:tab/>
        </w:r>
        <w:r>
          <w:rPr>
            <w:noProof/>
            <w:webHidden/>
          </w:rPr>
          <w:fldChar w:fldCharType="begin"/>
        </w:r>
        <w:r>
          <w:rPr>
            <w:noProof/>
            <w:webHidden/>
          </w:rPr>
          <w:instrText xml:space="preserve"> PAGEREF _Toc532827250 \h </w:instrText>
        </w:r>
      </w:ins>
      <w:r>
        <w:rPr>
          <w:noProof/>
          <w:webHidden/>
        </w:rPr>
      </w:r>
      <w:r>
        <w:rPr>
          <w:noProof/>
          <w:webHidden/>
        </w:rPr>
        <w:fldChar w:fldCharType="separate"/>
      </w:r>
      <w:ins w:id="94" w:author="Tom Bergeron" w:date="2018-12-17T16:24:00Z">
        <w:r>
          <w:rPr>
            <w:noProof/>
            <w:webHidden/>
          </w:rPr>
          <w:t>50</w:t>
        </w:r>
        <w:r>
          <w:rPr>
            <w:noProof/>
            <w:webHidden/>
          </w:rPr>
          <w:fldChar w:fldCharType="end"/>
        </w:r>
        <w:r w:rsidRPr="001977E3">
          <w:rPr>
            <w:rStyle w:val="Hyperlink"/>
            <w:noProof/>
          </w:rPr>
          <w:fldChar w:fldCharType="end"/>
        </w:r>
      </w:ins>
    </w:p>
    <w:p w14:paraId="3ADFE3E8" w14:textId="39509898" w:rsidR="0060126E" w:rsidRDefault="0060126E">
      <w:pPr>
        <w:pStyle w:val="TOC2"/>
        <w:tabs>
          <w:tab w:val="right" w:leader="dot" w:pos="8900"/>
        </w:tabs>
        <w:rPr>
          <w:ins w:id="95" w:author="Tom Bergeron" w:date="2018-12-17T16:24:00Z"/>
          <w:rFonts w:asciiTheme="minorHAnsi" w:eastAsiaTheme="minorEastAsia" w:hAnsiTheme="minorHAnsi" w:cstheme="minorBidi"/>
          <w:smallCaps w:val="0"/>
          <w:noProof/>
          <w:sz w:val="22"/>
          <w:szCs w:val="22"/>
        </w:rPr>
      </w:pPr>
      <w:ins w:id="96"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"_Toc532827251"</w:instrText>
        </w:r>
        <w:r w:rsidRPr="001977E3">
          <w:rPr>
            <w:rStyle w:val="Hyperlink"/>
            <w:noProof/>
          </w:rPr>
          <w:instrText xml:space="preserve"> </w:instrText>
        </w:r>
        <w:r w:rsidRPr="001977E3">
          <w:rPr>
            <w:rStyle w:val="Hyperlink"/>
            <w:noProof/>
          </w:rPr>
          <w:fldChar w:fldCharType="separate"/>
        </w:r>
        <w:r w:rsidRPr="001977E3">
          <w:rPr>
            <w:rStyle w:val="Hyperlink"/>
            <w:noProof/>
          </w:rPr>
          <w:t>Profile Explorer – Virtual Profiling</w:t>
        </w:r>
        <w:r>
          <w:rPr>
            <w:noProof/>
            <w:webHidden/>
          </w:rPr>
          <w:tab/>
        </w:r>
        <w:r>
          <w:rPr>
            <w:noProof/>
            <w:webHidden/>
          </w:rPr>
          <w:fldChar w:fldCharType="begin"/>
        </w:r>
        <w:r>
          <w:rPr>
            <w:noProof/>
            <w:webHidden/>
          </w:rPr>
          <w:instrText xml:space="preserve"> PAGEREF _Toc532827251 \h </w:instrText>
        </w:r>
      </w:ins>
      <w:r>
        <w:rPr>
          <w:noProof/>
          <w:webHidden/>
        </w:rPr>
      </w:r>
      <w:r>
        <w:rPr>
          <w:noProof/>
          <w:webHidden/>
        </w:rPr>
        <w:fldChar w:fldCharType="separate"/>
      </w:r>
      <w:ins w:id="97" w:author="Tom Bergeron" w:date="2018-12-17T16:24:00Z">
        <w:r>
          <w:rPr>
            <w:noProof/>
            <w:webHidden/>
          </w:rPr>
          <w:t>52</w:t>
        </w:r>
        <w:r>
          <w:rPr>
            <w:noProof/>
            <w:webHidden/>
          </w:rPr>
          <w:fldChar w:fldCharType="end"/>
        </w:r>
        <w:r w:rsidRPr="001977E3">
          <w:rPr>
            <w:rStyle w:val="Hyperlink"/>
            <w:noProof/>
          </w:rPr>
          <w:fldChar w:fldCharType="end"/>
        </w:r>
      </w:ins>
    </w:p>
    <w:p w14:paraId="3A37113A" w14:textId="59A4C0CD" w:rsidR="0060126E" w:rsidRDefault="0060126E">
      <w:pPr>
        <w:pStyle w:val="TOC2"/>
        <w:tabs>
          <w:tab w:val="right" w:leader="dot" w:pos="8900"/>
        </w:tabs>
        <w:rPr>
          <w:ins w:id="98" w:author="Tom Bergeron" w:date="2018-12-17T16:24:00Z"/>
          <w:rFonts w:asciiTheme="minorHAnsi" w:eastAsiaTheme="minorEastAsia" w:hAnsiTheme="minorHAnsi" w:cstheme="minorBidi"/>
          <w:smallCaps w:val="0"/>
          <w:noProof/>
          <w:sz w:val="22"/>
          <w:szCs w:val="22"/>
        </w:rPr>
      </w:pPr>
      <w:ins w:id="99"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"_Toc532827252"</w:instrText>
        </w:r>
        <w:r w:rsidRPr="001977E3">
          <w:rPr>
            <w:rStyle w:val="Hyperlink"/>
            <w:noProof/>
          </w:rPr>
          <w:instrText xml:space="preserve"> </w:instrText>
        </w:r>
        <w:r w:rsidRPr="001977E3">
          <w:rPr>
            <w:rStyle w:val="Hyperlink"/>
            <w:noProof/>
          </w:rPr>
          <w:fldChar w:fldCharType="separate"/>
        </w:r>
        <w:r w:rsidRPr="001977E3">
          <w:rPr>
            <w:rStyle w:val="Hyperlink"/>
            <w:noProof/>
          </w:rPr>
          <w:t>Access History Data Backup Files</w:t>
        </w:r>
        <w:r>
          <w:rPr>
            <w:noProof/>
            <w:webHidden/>
          </w:rPr>
          <w:tab/>
        </w:r>
        <w:r>
          <w:rPr>
            <w:noProof/>
            <w:webHidden/>
          </w:rPr>
          <w:fldChar w:fldCharType="begin"/>
        </w:r>
        <w:r>
          <w:rPr>
            <w:noProof/>
            <w:webHidden/>
          </w:rPr>
          <w:instrText xml:space="preserve"> PAGEREF _Toc532827252 \h </w:instrText>
        </w:r>
      </w:ins>
      <w:r>
        <w:rPr>
          <w:noProof/>
          <w:webHidden/>
        </w:rPr>
      </w:r>
      <w:r>
        <w:rPr>
          <w:noProof/>
          <w:webHidden/>
        </w:rPr>
        <w:fldChar w:fldCharType="separate"/>
      </w:r>
      <w:ins w:id="100" w:author="Tom Bergeron" w:date="2018-12-17T16:24:00Z">
        <w:r>
          <w:rPr>
            <w:noProof/>
            <w:webHidden/>
          </w:rPr>
          <w:t>54</w:t>
        </w:r>
        <w:r>
          <w:rPr>
            <w:noProof/>
            <w:webHidden/>
          </w:rPr>
          <w:fldChar w:fldCharType="end"/>
        </w:r>
        <w:r w:rsidRPr="001977E3">
          <w:rPr>
            <w:rStyle w:val="Hyperlink"/>
            <w:noProof/>
          </w:rPr>
          <w:fldChar w:fldCharType="end"/>
        </w:r>
      </w:ins>
    </w:p>
    <w:p w14:paraId="6D9C9EA8" w14:textId="4D4DEF93" w:rsidR="0060126E" w:rsidRDefault="0060126E">
      <w:pPr>
        <w:pStyle w:val="TOC2"/>
        <w:tabs>
          <w:tab w:val="right" w:leader="dot" w:pos="8900"/>
        </w:tabs>
        <w:rPr>
          <w:ins w:id="101" w:author="Tom Bergeron" w:date="2018-12-17T16:24:00Z"/>
          <w:rFonts w:asciiTheme="minorHAnsi" w:eastAsiaTheme="minorEastAsia" w:hAnsiTheme="minorHAnsi" w:cstheme="minorBidi"/>
          <w:smallCaps w:val="0"/>
          <w:noProof/>
          <w:sz w:val="22"/>
          <w:szCs w:val="22"/>
        </w:rPr>
      </w:pPr>
      <w:ins w:id="102"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"_Toc532827253"</w:instrText>
        </w:r>
        <w:r w:rsidRPr="001977E3">
          <w:rPr>
            <w:rStyle w:val="Hyperlink"/>
            <w:noProof/>
          </w:rPr>
          <w:instrText xml:space="preserve"> </w:instrText>
        </w:r>
        <w:r w:rsidRPr="001977E3">
          <w:rPr>
            <w:rStyle w:val="Hyperlink"/>
            <w:noProof/>
          </w:rPr>
          <w:fldChar w:fldCharType="separate"/>
        </w:r>
        <w:r w:rsidRPr="001977E3">
          <w:rPr>
            <w:rStyle w:val="Hyperlink"/>
            <w:noProof/>
          </w:rPr>
          <w:t>Insert Data Files from an Outside Source</w:t>
        </w:r>
        <w:r>
          <w:rPr>
            <w:noProof/>
            <w:webHidden/>
          </w:rPr>
          <w:tab/>
        </w:r>
        <w:r>
          <w:rPr>
            <w:noProof/>
            <w:webHidden/>
          </w:rPr>
          <w:fldChar w:fldCharType="begin"/>
        </w:r>
        <w:r>
          <w:rPr>
            <w:noProof/>
            <w:webHidden/>
          </w:rPr>
          <w:instrText xml:space="preserve"> PAGEREF _Toc532827253 \h </w:instrText>
        </w:r>
      </w:ins>
      <w:r>
        <w:rPr>
          <w:noProof/>
          <w:webHidden/>
        </w:rPr>
      </w:r>
      <w:r>
        <w:rPr>
          <w:noProof/>
          <w:webHidden/>
        </w:rPr>
        <w:fldChar w:fldCharType="separate"/>
      </w:r>
      <w:ins w:id="103" w:author="Tom Bergeron" w:date="2018-12-17T16:24:00Z">
        <w:r>
          <w:rPr>
            <w:noProof/>
            <w:webHidden/>
          </w:rPr>
          <w:t>54</w:t>
        </w:r>
        <w:r>
          <w:rPr>
            <w:noProof/>
            <w:webHidden/>
          </w:rPr>
          <w:fldChar w:fldCharType="end"/>
        </w:r>
        <w:r w:rsidRPr="001977E3">
          <w:rPr>
            <w:rStyle w:val="Hyperlink"/>
            <w:noProof/>
          </w:rPr>
          <w:fldChar w:fldCharType="end"/>
        </w:r>
      </w:ins>
    </w:p>
    <w:p w14:paraId="2C7F82E7" w14:textId="27779FE7" w:rsidR="0060126E" w:rsidRDefault="0060126E">
      <w:pPr>
        <w:pStyle w:val="TOC2"/>
        <w:tabs>
          <w:tab w:val="right" w:leader="dot" w:pos="8900"/>
        </w:tabs>
        <w:rPr>
          <w:ins w:id="104" w:author="Tom Bergeron" w:date="2018-12-17T16:24:00Z"/>
          <w:rFonts w:asciiTheme="minorHAnsi" w:eastAsiaTheme="minorEastAsia" w:hAnsiTheme="minorHAnsi" w:cstheme="minorBidi"/>
          <w:smallCaps w:val="0"/>
          <w:noProof/>
          <w:sz w:val="22"/>
          <w:szCs w:val="22"/>
        </w:rPr>
      </w:pPr>
      <w:ins w:id="105"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"_Toc532827254"</w:instrText>
        </w:r>
        <w:r w:rsidRPr="001977E3">
          <w:rPr>
            <w:rStyle w:val="Hyperlink"/>
            <w:noProof/>
          </w:rPr>
          <w:instrText xml:space="preserve"> </w:instrText>
        </w:r>
        <w:r w:rsidRPr="001977E3">
          <w:rPr>
            <w:rStyle w:val="Hyperlink"/>
            <w:noProof/>
          </w:rPr>
          <w:fldChar w:fldCharType="separate"/>
        </w:r>
        <w:r w:rsidRPr="001977E3">
          <w:rPr>
            <w:rStyle w:val="Hyperlink"/>
            <w:noProof/>
          </w:rPr>
          <w:t>Rename Profiles</w:t>
        </w:r>
        <w:r>
          <w:rPr>
            <w:noProof/>
            <w:webHidden/>
          </w:rPr>
          <w:tab/>
        </w:r>
        <w:r>
          <w:rPr>
            <w:noProof/>
            <w:webHidden/>
          </w:rPr>
          <w:fldChar w:fldCharType="begin"/>
        </w:r>
        <w:r>
          <w:rPr>
            <w:noProof/>
            <w:webHidden/>
          </w:rPr>
          <w:instrText xml:space="preserve"> PAGEREF _Toc532827254 \h </w:instrText>
        </w:r>
      </w:ins>
      <w:r>
        <w:rPr>
          <w:noProof/>
          <w:webHidden/>
        </w:rPr>
      </w:r>
      <w:r>
        <w:rPr>
          <w:noProof/>
          <w:webHidden/>
        </w:rPr>
        <w:fldChar w:fldCharType="separate"/>
      </w:r>
      <w:ins w:id="106" w:author="Tom Bergeron" w:date="2018-12-17T16:24:00Z">
        <w:r>
          <w:rPr>
            <w:noProof/>
            <w:webHidden/>
          </w:rPr>
          <w:t>54</w:t>
        </w:r>
        <w:r>
          <w:rPr>
            <w:noProof/>
            <w:webHidden/>
          </w:rPr>
          <w:fldChar w:fldCharType="end"/>
        </w:r>
        <w:r w:rsidRPr="001977E3">
          <w:rPr>
            <w:rStyle w:val="Hyperlink"/>
            <w:noProof/>
          </w:rPr>
          <w:fldChar w:fldCharType="end"/>
        </w:r>
      </w:ins>
    </w:p>
    <w:p w14:paraId="32CD92BD" w14:textId="5BC78636" w:rsidR="0060126E" w:rsidRDefault="0060126E">
      <w:pPr>
        <w:pStyle w:val="TOC1"/>
        <w:tabs>
          <w:tab w:val="right" w:leader="dot" w:pos="8900"/>
        </w:tabs>
        <w:rPr>
          <w:ins w:id="107" w:author="Tom Bergeron" w:date="2018-12-17T16:24:00Z"/>
          <w:rFonts w:asciiTheme="minorHAnsi" w:eastAsiaTheme="minorEastAsia" w:hAnsiTheme="minorHAnsi" w:cstheme="minorBidi"/>
          <w:b w:val="0"/>
          <w:caps w:val="0"/>
          <w:noProof/>
          <w:sz w:val="22"/>
          <w:szCs w:val="22"/>
        </w:rPr>
      </w:pPr>
      <w:ins w:id="108"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"_Toc532827255"</w:instrText>
        </w:r>
        <w:r w:rsidRPr="001977E3">
          <w:rPr>
            <w:rStyle w:val="Hyperlink"/>
            <w:noProof/>
          </w:rPr>
          <w:instrText xml:space="preserve"> </w:instrText>
        </w:r>
        <w:r w:rsidRPr="001977E3">
          <w:rPr>
            <w:rStyle w:val="Hyperlink"/>
            <w:noProof/>
          </w:rPr>
          <w:fldChar w:fldCharType="separate"/>
        </w:r>
        <w:r w:rsidRPr="001977E3">
          <w:rPr>
            <w:rStyle w:val="Hyperlink"/>
            <w:noProof/>
          </w:rPr>
          <w:t>Virtual Profiling</w:t>
        </w:r>
        <w:r>
          <w:rPr>
            <w:noProof/>
            <w:webHidden/>
          </w:rPr>
          <w:tab/>
        </w:r>
        <w:r>
          <w:rPr>
            <w:noProof/>
            <w:webHidden/>
          </w:rPr>
          <w:fldChar w:fldCharType="begin"/>
        </w:r>
        <w:r>
          <w:rPr>
            <w:noProof/>
            <w:webHidden/>
          </w:rPr>
          <w:instrText xml:space="preserve"> PAGEREF _Toc532827255 \h </w:instrText>
        </w:r>
      </w:ins>
      <w:r>
        <w:rPr>
          <w:noProof/>
          <w:webHidden/>
        </w:rPr>
      </w:r>
      <w:r>
        <w:rPr>
          <w:noProof/>
          <w:webHidden/>
        </w:rPr>
        <w:fldChar w:fldCharType="separate"/>
      </w:r>
      <w:ins w:id="109" w:author="Tom Bergeron" w:date="2018-12-17T16:24:00Z">
        <w:r>
          <w:rPr>
            <w:noProof/>
            <w:webHidden/>
          </w:rPr>
          <w:t>55</w:t>
        </w:r>
        <w:r>
          <w:rPr>
            <w:noProof/>
            <w:webHidden/>
          </w:rPr>
          <w:fldChar w:fldCharType="end"/>
        </w:r>
        <w:r w:rsidRPr="001977E3">
          <w:rPr>
            <w:rStyle w:val="Hyperlink"/>
            <w:noProof/>
          </w:rPr>
          <w:fldChar w:fldCharType="end"/>
        </w:r>
      </w:ins>
    </w:p>
    <w:p w14:paraId="138326B1" w14:textId="30D90B59" w:rsidR="0060126E" w:rsidRDefault="0060126E">
      <w:pPr>
        <w:pStyle w:val="TOC2"/>
        <w:tabs>
          <w:tab w:val="right" w:leader="dot" w:pos="8900"/>
        </w:tabs>
        <w:rPr>
          <w:ins w:id="110" w:author="Tom Bergeron" w:date="2018-12-17T16:24:00Z"/>
          <w:rFonts w:asciiTheme="minorHAnsi" w:eastAsiaTheme="minorEastAsia" w:hAnsiTheme="minorHAnsi" w:cstheme="minorBidi"/>
          <w:smallCaps w:val="0"/>
          <w:noProof/>
          <w:sz w:val="22"/>
          <w:szCs w:val="22"/>
        </w:rPr>
      </w:pPr>
      <w:ins w:id="111"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"_Toc532827256"</w:instrText>
        </w:r>
        <w:r w:rsidRPr="001977E3">
          <w:rPr>
            <w:rStyle w:val="Hyperlink"/>
            <w:noProof/>
          </w:rPr>
          <w:instrText xml:space="preserve"> </w:instrText>
        </w:r>
        <w:r w:rsidRPr="001977E3">
          <w:rPr>
            <w:rStyle w:val="Hyperlink"/>
            <w:noProof/>
          </w:rPr>
          <w:fldChar w:fldCharType="separate"/>
        </w:r>
        <w:r w:rsidRPr="001977E3">
          <w:rPr>
            <w:rStyle w:val="Hyperlink"/>
            <w:noProof/>
          </w:rPr>
          <w:t>Get a Valid Baseline Profile</w:t>
        </w:r>
        <w:r>
          <w:rPr>
            <w:noProof/>
            <w:webHidden/>
          </w:rPr>
          <w:tab/>
        </w:r>
        <w:r>
          <w:rPr>
            <w:noProof/>
            <w:webHidden/>
          </w:rPr>
          <w:fldChar w:fldCharType="begin"/>
        </w:r>
        <w:r>
          <w:rPr>
            <w:noProof/>
            <w:webHidden/>
          </w:rPr>
          <w:instrText xml:space="preserve"> PAGEREF _Toc532827256 \h </w:instrText>
        </w:r>
      </w:ins>
      <w:r>
        <w:rPr>
          <w:noProof/>
          <w:webHidden/>
        </w:rPr>
      </w:r>
      <w:r>
        <w:rPr>
          <w:noProof/>
          <w:webHidden/>
        </w:rPr>
        <w:fldChar w:fldCharType="separate"/>
      </w:r>
      <w:ins w:id="112" w:author="Tom Bergeron" w:date="2018-12-17T16:24:00Z">
        <w:r>
          <w:rPr>
            <w:noProof/>
            <w:webHidden/>
          </w:rPr>
          <w:t>55</w:t>
        </w:r>
        <w:r>
          <w:rPr>
            <w:noProof/>
            <w:webHidden/>
          </w:rPr>
          <w:fldChar w:fldCharType="end"/>
        </w:r>
        <w:r w:rsidRPr="001977E3">
          <w:rPr>
            <w:rStyle w:val="Hyperlink"/>
            <w:noProof/>
          </w:rPr>
          <w:fldChar w:fldCharType="end"/>
        </w:r>
      </w:ins>
    </w:p>
    <w:p w14:paraId="29701976" w14:textId="1B48236B" w:rsidR="0060126E" w:rsidRDefault="0060126E">
      <w:pPr>
        <w:pStyle w:val="TOC2"/>
        <w:tabs>
          <w:tab w:val="right" w:leader="dot" w:pos="8900"/>
        </w:tabs>
        <w:rPr>
          <w:ins w:id="113" w:author="Tom Bergeron" w:date="2018-12-17T16:24:00Z"/>
          <w:rFonts w:asciiTheme="minorHAnsi" w:eastAsiaTheme="minorEastAsia" w:hAnsiTheme="minorHAnsi" w:cstheme="minorBidi"/>
          <w:smallCaps w:val="0"/>
          <w:noProof/>
          <w:sz w:val="22"/>
          <w:szCs w:val="22"/>
        </w:rPr>
      </w:pPr>
      <w:ins w:id="114"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"_Toc532827257"</w:instrText>
        </w:r>
        <w:r w:rsidRPr="001977E3">
          <w:rPr>
            <w:rStyle w:val="Hyperlink"/>
            <w:noProof/>
          </w:rPr>
          <w:instrText xml:space="preserve"> </w:instrText>
        </w:r>
        <w:r w:rsidRPr="001977E3">
          <w:rPr>
            <w:rStyle w:val="Hyperlink"/>
            <w:noProof/>
          </w:rPr>
          <w:fldChar w:fldCharType="separate"/>
        </w:r>
        <w:r w:rsidRPr="001977E3">
          <w:rPr>
            <w:rStyle w:val="Hyperlink"/>
            <w:noProof/>
          </w:rPr>
          <w:t>Create/Load a Virtual Profile</w:t>
        </w:r>
        <w:r>
          <w:rPr>
            <w:noProof/>
            <w:webHidden/>
          </w:rPr>
          <w:tab/>
        </w:r>
        <w:r>
          <w:rPr>
            <w:noProof/>
            <w:webHidden/>
          </w:rPr>
          <w:fldChar w:fldCharType="begin"/>
        </w:r>
        <w:r>
          <w:rPr>
            <w:noProof/>
            <w:webHidden/>
          </w:rPr>
          <w:instrText xml:space="preserve"> PAGEREF _Toc532827257 \h </w:instrText>
        </w:r>
      </w:ins>
      <w:r>
        <w:rPr>
          <w:noProof/>
          <w:webHidden/>
        </w:rPr>
      </w:r>
      <w:r>
        <w:rPr>
          <w:noProof/>
          <w:webHidden/>
        </w:rPr>
        <w:fldChar w:fldCharType="separate"/>
      </w:r>
      <w:ins w:id="115" w:author="Tom Bergeron" w:date="2018-12-17T16:24:00Z">
        <w:r>
          <w:rPr>
            <w:noProof/>
            <w:webHidden/>
          </w:rPr>
          <w:t>56</w:t>
        </w:r>
        <w:r>
          <w:rPr>
            <w:noProof/>
            <w:webHidden/>
          </w:rPr>
          <w:fldChar w:fldCharType="end"/>
        </w:r>
        <w:r w:rsidRPr="001977E3">
          <w:rPr>
            <w:rStyle w:val="Hyperlink"/>
            <w:noProof/>
          </w:rPr>
          <w:fldChar w:fldCharType="end"/>
        </w:r>
      </w:ins>
    </w:p>
    <w:p w14:paraId="4C8D9072" w14:textId="331859CF" w:rsidR="0060126E" w:rsidRDefault="0060126E">
      <w:pPr>
        <w:pStyle w:val="TOC2"/>
        <w:tabs>
          <w:tab w:val="right" w:leader="dot" w:pos="8900"/>
        </w:tabs>
        <w:rPr>
          <w:ins w:id="116" w:author="Tom Bergeron" w:date="2018-12-17T16:24:00Z"/>
          <w:rFonts w:asciiTheme="minorHAnsi" w:eastAsiaTheme="minorEastAsia" w:hAnsiTheme="minorHAnsi" w:cstheme="minorBidi"/>
          <w:smallCaps w:val="0"/>
          <w:noProof/>
          <w:sz w:val="22"/>
          <w:szCs w:val="22"/>
        </w:rPr>
      </w:pPr>
      <w:ins w:id="117"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"_Toc532827258"</w:instrText>
        </w:r>
        <w:r w:rsidRPr="001977E3">
          <w:rPr>
            <w:rStyle w:val="Hyperlink"/>
            <w:noProof/>
          </w:rPr>
          <w:instrText xml:space="preserve"> </w:instrText>
        </w:r>
        <w:r w:rsidRPr="001977E3">
          <w:rPr>
            <w:rStyle w:val="Hyperlink"/>
            <w:noProof/>
          </w:rPr>
          <w:fldChar w:fldCharType="separate"/>
        </w:r>
        <w:r w:rsidRPr="001977E3">
          <w:rPr>
            <w:rStyle w:val="Hyperlink"/>
            <w:noProof/>
          </w:rPr>
          <w:t>Live Mode - General Tab</w:t>
        </w:r>
        <w:r>
          <w:rPr>
            <w:noProof/>
            <w:webHidden/>
          </w:rPr>
          <w:tab/>
        </w:r>
        <w:r>
          <w:rPr>
            <w:noProof/>
            <w:webHidden/>
          </w:rPr>
          <w:fldChar w:fldCharType="begin"/>
        </w:r>
        <w:r>
          <w:rPr>
            <w:noProof/>
            <w:webHidden/>
          </w:rPr>
          <w:instrText xml:space="preserve"> PAGEREF _Toc532827258 \h </w:instrText>
        </w:r>
      </w:ins>
      <w:r>
        <w:rPr>
          <w:noProof/>
          <w:webHidden/>
        </w:rPr>
      </w:r>
      <w:r>
        <w:rPr>
          <w:noProof/>
          <w:webHidden/>
        </w:rPr>
        <w:fldChar w:fldCharType="separate"/>
      </w:r>
      <w:ins w:id="118" w:author="Tom Bergeron" w:date="2018-12-17T16:24:00Z">
        <w:r>
          <w:rPr>
            <w:noProof/>
            <w:webHidden/>
          </w:rPr>
          <w:t>57</w:t>
        </w:r>
        <w:r>
          <w:rPr>
            <w:noProof/>
            <w:webHidden/>
          </w:rPr>
          <w:fldChar w:fldCharType="end"/>
        </w:r>
        <w:r w:rsidRPr="001977E3">
          <w:rPr>
            <w:rStyle w:val="Hyperlink"/>
            <w:noProof/>
          </w:rPr>
          <w:fldChar w:fldCharType="end"/>
        </w:r>
      </w:ins>
    </w:p>
    <w:p w14:paraId="6DEB3150" w14:textId="19512EA6" w:rsidR="0060126E" w:rsidRDefault="0060126E">
      <w:pPr>
        <w:pStyle w:val="TOC2"/>
        <w:tabs>
          <w:tab w:val="right" w:leader="dot" w:pos="8900"/>
        </w:tabs>
        <w:rPr>
          <w:ins w:id="119" w:author="Tom Bergeron" w:date="2018-12-17T16:24:00Z"/>
          <w:rFonts w:asciiTheme="minorHAnsi" w:eastAsiaTheme="minorEastAsia" w:hAnsiTheme="minorHAnsi" w:cstheme="minorBidi"/>
          <w:smallCaps w:val="0"/>
          <w:noProof/>
          <w:sz w:val="22"/>
          <w:szCs w:val="22"/>
        </w:rPr>
      </w:pPr>
      <w:ins w:id="120"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"_Toc532827259"</w:instrText>
        </w:r>
        <w:r w:rsidRPr="001977E3">
          <w:rPr>
            <w:rStyle w:val="Hyperlink"/>
            <w:noProof/>
          </w:rPr>
          <w:instrText xml:space="preserve"> </w:instrText>
        </w:r>
        <w:r w:rsidRPr="001977E3">
          <w:rPr>
            <w:rStyle w:val="Hyperlink"/>
            <w:noProof/>
          </w:rPr>
          <w:fldChar w:fldCharType="separate"/>
        </w:r>
        <w:r w:rsidRPr="001977E3">
          <w:rPr>
            <w:rStyle w:val="Hyperlink"/>
            <w:noProof/>
          </w:rPr>
          <w:t>Live Mode - Description Tab</w:t>
        </w:r>
        <w:r>
          <w:rPr>
            <w:noProof/>
            <w:webHidden/>
          </w:rPr>
          <w:tab/>
        </w:r>
        <w:r>
          <w:rPr>
            <w:noProof/>
            <w:webHidden/>
          </w:rPr>
          <w:fldChar w:fldCharType="begin"/>
        </w:r>
        <w:r>
          <w:rPr>
            <w:noProof/>
            <w:webHidden/>
          </w:rPr>
          <w:instrText xml:space="preserve"> PAGEREF _Toc532827259 \h </w:instrText>
        </w:r>
      </w:ins>
      <w:r>
        <w:rPr>
          <w:noProof/>
          <w:webHidden/>
        </w:rPr>
      </w:r>
      <w:r>
        <w:rPr>
          <w:noProof/>
          <w:webHidden/>
        </w:rPr>
        <w:fldChar w:fldCharType="separate"/>
      </w:r>
      <w:ins w:id="121" w:author="Tom Bergeron" w:date="2018-12-17T16:24:00Z">
        <w:r>
          <w:rPr>
            <w:noProof/>
            <w:webHidden/>
          </w:rPr>
          <w:t>60</w:t>
        </w:r>
        <w:r>
          <w:rPr>
            <w:noProof/>
            <w:webHidden/>
          </w:rPr>
          <w:fldChar w:fldCharType="end"/>
        </w:r>
        <w:r w:rsidRPr="001977E3">
          <w:rPr>
            <w:rStyle w:val="Hyperlink"/>
            <w:noProof/>
          </w:rPr>
          <w:fldChar w:fldCharType="end"/>
        </w:r>
      </w:ins>
    </w:p>
    <w:p w14:paraId="72CFCA56" w14:textId="69398518" w:rsidR="0060126E" w:rsidRDefault="0060126E">
      <w:pPr>
        <w:pStyle w:val="TOC2"/>
        <w:tabs>
          <w:tab w:val="right" w:leader="dot" w:pos="8900"/>
        </w:tabs>
        <w:rPr>
          <w:ins w:id="122" w:author="Tom Bergeron" w:date="2018-12-17T16:24:00Z"/>
          <w:rFonts w:asciiTheme="minorHAnsi" w:eastAsiaTheme="minorEastAsia" w:hAnsiTheme="minorHAnsi" w:cstheme="minorBidi"/>
          <w:smallCaps w:val="0"/>
          <w:noProof/>
          <w:sz w:val="22"/>
          <w:szCs w:val="22"/>
        </w:rPr>
      </w:pPr>
      <w:ins w:id="123"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"_Toc532827260"</w:instrText>
        </w:r>
        <w:r w:rsidRPr="001977E3">
          <w:rPr>
            <w:rStyle w:val="Hyperlink"/>
            <w:noProof/>
          </w:rPr>
          <w:instrText xml:space="preserve"> </w:instrText>
        </w:r>
        <w:r w:rsidRPr="001977E3">
          <w:rPr>
            <w:rStyle w:val="Hyperlink"/>
            <w:noProof/>
          </w:rPr>
          <w:fldChar w:fldCharType="separate"/>
        </w:r>
        <w:r w:rsidRPr="001977E3">
          <w:rPr>
            <w:rStyle w:val="Hyperlink"/>
            <w:noProof/>
          </w:rPr>
          <w:t>Verify the Virtual Profile</w:t>
        </w:r>
        <w:r>
          <w:rPr>
            <w:noProof/>
            <w:webHidden/>
          </w:rPr>
          <w:tab/>
        </w:r>
        <w:r>
          <w:rPr>
            <w:noProof/>
            <w:webHidden/>
          </w:rPr>
          <w:fldChar w:fldCharType="begin"/>
        </w:r>
        <w:r>
          <w:rPr>
            <w:noProof/>
            <w:webHidden/>
          </w:rPr>
          <w:instrText xml:space="preserve"> PAGEREF _Toc532827260 \h </w:instrText>
        </w:r>
      </w:ins>
      <w:r>
        <w:rPr>
          <w:noProof/>
          <w:webHidden/>
        </w:rPr>
      </w:r>
      <w:r>
        <w:rPr>
          <w:noProof/>
          <w:webHidden/>
        </w:rPr>
        <w:fldChar w:fldCharType="separate"/>
      </w:r>
      <w:ins w:id="124" w:author="Tom Bergeron" w:date="2018-12-17T16:24:00Z">
        <w:r>
          <w:rPr>
            <w:noProof/>
            <w:webHidden/>
          </w:rPr>
          <w:t>60</w:t>
        </w:r>
        <w:r>
          <w:rPr>
            <w:noProof/>
            <w:webHidden/>
          </w:rPr>
          <w:fldChar w:fldCharType="end"/>
        </w:r>
        <w:r w:rsidRPr="001977E3">
          <w:rPr>
            <w:rStyle w:val="Hyperlink"/>
            <w:noProof/>
          </w:rPr>
          <w:fldChar w:fldCharType="end"/>
        </w:r>
      </w:ins>
    </w:p>
    <w:p w14:paraId="2892443F" w14:textId="4CA7ADDE" w:rsidR="0060126E" w:rsidRDefault="0060126E">
      <w:pPr>
        <w:pStyle w:val="TOC2"/>
        <w:tabs>
          <w:tab w:val="right" w:leader="dot" w:pos="8900"/>
        </w:tabs>
        <w:rPr>
          <w:ins w:id="125" w:author="Tom Bergeron" w:date="2018-12-17T16:24:00Z"/>
          <w:rFonts w:asciiTheme="minorHAnsi" w:eastAsiaTheme="minorEastAsia" w:hAnsiTheme="minorHAnsi" w:cstheme="minorBidi"/>
          <w:smallCaps w:val="0"/>
          <w:noProof/>
          <w:sz w:val="22"/>
          <w:szCs w:val="22"/>
        </w:rPr>
      </w:pPr>
      <w:ins w:id="126"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"_Toc532827261"</w:instrText>
        </w:r>
        <w:r w:rsidRPr="001977E3">
          <w:rPr>
            <w:rStyle w:val="Hyperlink"/>
            <w:noProof/>
          </w:rPr>
          <w:instrText xml:space="preserve"> </w:instrText>
        </w:r>
        <w:r w:rsidRPr="001977E3">
          <w:rPr>
            <w:rStyle w:val="Hyperlink"/>
            <w:noProof/>
          </w:rPr>
          <w:fldChar w:fldCharType="separate"/>
        </w:r>
        <w:r w:rsidRPr="001977E3">
          <w:rPr>
            <w:rStyle w:val="Hyperlink"/>
            <w:noProof/>
          </w:rPr>
          <w:t>Historical Mode</w:t>
        </w:r>
        <w:r>
          <w:rPr>
            <w:noProof/>
            <w:webHidden/>
          </w:rPr>
          <w:tab/>
        </w:r>
        <w:r>
          <w:rPr>
            <w:noProof/>
            <w:webHidden/>
          </w:rPr>
          <w:fldChar w:fldCharType="begin"/>
        </w:r>
        <w:r>
          <w:rPr>
            <w:noProof/>
            <w:webHidden/>
          </w:rPr>
          <w:instrText xml:space="preserve"> PAGEREF _Toc532827261 \h </w:instrText>
        </w:r>
      </w:ins>
      <w:r>
        <w:rPr>
          <w:noProof/>
          <w:webHidden/>
        </w:rPr>
      </w:r>
      <w:r>
        <w:rPr>
          <w:noProof/>
          <w:webHidden/>
        </w:rPr>
        <w:fldChar w:fldCharType="separate"/>
      </w:r>
      <w:ins w:id="127" w:author="Tom Bergeron" w:date="2018-12-17T16:24:00Z">
        <w:r>
          <w:rPr>
            <w:noProof/>
            <w:webHidden/>
          </w:rPr>
          <w:t>63</w:t>
        </w:r>
        <w:r>
          <w:rPr>
            <w:noProof/>
            <w:webHidden/>
          </w:rPr>
          <w:fldChar w:fldCharType="end"/>
        </w:r>
        <w:r w:rsidRPr="001977E3">
          <w:rPr>
            <w:rStyle w:val="Hyperlink"/>
            <w:noProof/>
          </w:rPr>
          <w:fldChar w:fldCharType="end"/>
        </w:r>
      </w:ins>
    </w:p>
    <w:p w14:paraId="0E50FA3C" w14:textId="58E517EC" w:rsidR="0060126E" w:rsidRDefault="0060126E">
      <w:pPr>
        <w:pStyle w:val="TOC2"/>
        <w:tabs>
          <w:tab w:val="right" w:leader="dot" w:pos="8900"/>
        </w:tabs>
        <w:rPr>
          <w:ins w:id="128" w:author="Tom Bergeron" w:date="2018-12-17T16:24:00Z"/>
          <w:rFonts w:asciiTheme="minorHAnsi" w:eastAsiaTheme="minorEastAsia" w:hAnsiTheme="minorHAnsi" w:cstheme="minorBidi"/>
          <w:smallCaps w:val="0"/>
          <w:noProof/>
          <w:sz w:val="22"/>
          <w:szCs w:val="22"/>
        </w:rPr>
      </w:pPr>
      <w:ins w:id="129"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"_Toc532827262"</w:instrText>
        </w:r>
        <w:r w:rsidRPr="001977E3">
          <w:rPr>
            <w:rStyle w:val="Hyperlink"/>
            <w:noProof/>
          </w:rPr>
          <w:instrText xml:space="preserve"> </w:instrText>
        </w:r>
        <w:r w:rsidRPr="001977E3">
          <w:rPr>
            <w:rStyle w:val="Hyperlink"/>
            <w:noProof/>
          </w:rPr>
          <w:fldChar w:fldCharType="separate"/>
        </w:r>
        <w:r w:rsidRPr="001977E3">
          <w:rPr>
            <w:rStyle w:val="Hyperlink"/>
            <w:noProof/>
          </w:rPr>
          <w:t>Historical Mode - General Tab</w:t>
        </w:r>
        <w:r>
          <w:rPr>
            <w:noProof/>
            <w:webHidden/>
          </w:rPr>
          <w:tab/>
        </w:r>
        <w:r>
          <w:rPr>
            <w:noProof/>
            <w:webHidden/>
          </w:rPr>
          <w:fldChar w:fldCharType="begin"/>
        </w:r>
        <w:r>
          <w:rPr>
            <w:noProof/>
            <w:webHidden/>
          </w:rPr>
          <w:instrText xml:space="preserve"> PAGEREF _Toc532827262 \h </w:instrText>
        </w:r>
      </w:ins>
      <w:r>
        <w:rPr>
          <w:noProof/>
          <w:webHidden/>
        </w:rPr>
      </w:r>
      <w:r>
        <w:rPr>
          <w:noProof/>
          <w:webHidden/>
        </w:rPr>
        <w:fldChar w:fldCharType="separate"/>
      </w:r>
      <w:ins w:id="130" w:author="Tom Bergeron" w:date="2018-12-17T16:24:00Z">
        <w:r>
          <w:rPr>
            <w:noProof/>
            <w:webHidden/>
          </w:rPr>
          <w:t>63</w:t>
        </w:r>
        <w:r>
          <w:rPr>
            <w:noProof/>
            <w:webHidden/>
          </w:rPr>
          <w:fldChar w:fldCharType="end"/>
        </w:r>
        <w:r w:rsidRPr="001977E3">
          <w:rPr>
            <w:rStyle w:val="Hyperlink"/>
            <w:noProof/>
          </w:rPr>
          <w:fldChar w:fldCharType="end"/>
        </w:r>
      </w:ins>
    </w:p>
    <w:p w14:paraId="539C7F00" w14:textId="17A06380" w:rsidR="0060126E" w:rsidRDefault="0060126E">
      <w:pPr>
        <w:pStyle w:val="TOC2"/>
        <w:tabs>
          <w:tab w:val="right" w:leader="dot" w:pos="8900"/>
        </w:tabs>
        <w:rPr>
          <w:ins w:id="131" w:author="Tom Bergeron" w:date="2018-12-17T16:24:00Z"/>
          <w:rFonts w:asciiTheme="minorHAnsi" w:eastAsiaTheme="minorEastAsia" w:hAnsiTheme="minorHAnsi" w:cstheme="minorBidi"/>
          <w:smallCaps w:val="0"/>
          <w:noProof/>
          <w:sz w:val="22"/>
          <w:szCs w:val="22"/>
        </w:rPr>
      </w:pPr>
      <w:ins w:id="132"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"_Toc532827263"</w:instrText>
        </w:r>
        <w:r w:rsidRPr="001977E3">
          <w:rPr>
            <w:rStyle w:val="Hyperlink"/>
            <w:noProof/>
          </w:rPr>
          <w:instrText xml:space="preserve"> </w:instrText>
        </w:r>
        <w:r w:rsidRPr="001977E3">
          <w:rPr>
            <w:rStyle w:val="Hyperlink"/>
            <w:noProof/>
          </w:rPr>
          <w:fldChar w:fldCharType="separate"/>
        </w:r>
        <w:r w:rsidRPr="001977E3">
          <w:rPr>
            <w:rStyle w:val="Hyperlink"/>
            <w:noProof/>
          </w:rPr>
          <w:t>Historical Mode - Description Tab</w:t>
        </w:r>
        <w:r>
          <w:rPr>
            <w:noProof/>
            <w:webHidden/>
          </w:rPr>
          <w:tab/>
        </w:r>
        <w:r>
          <w:rPr>
            <w:noProof/>
            <w:webHidden/>
          </w:rPr>
          <w:fldChar w:fldCharType="begin"/>
        </w:r>
        <w:r>
          <w:rPr>
            <w:noProof/>
            <w:webHidden/>
          </w:rPr>
          <w:instrText xml:space="preserve"> PAGEREF _Toc532827263 \h </w:instrText>
        </w:r>
      </w:ins>
      <w:r>
        <w:rPr>
          <w:noProof/>
          <w:webHidden/>
        </w:rPr>
      </w:r>
      <w:r>
        <w:rPr>
          <w:noProof/>
          <w:webHidden/>
        </w:rPr>
        <w:fldChar w:fldCharType="separate"/>
      </w:r>
      <w:ins w:id="133" w:author="Tom Bergeron" w:date="2018-12-17T16:24:00Z">
        <w:r>
          <w:rPr>
            <w:noProof/>
            <w:webHidden/>
          </w:rPr>
          <w:t>66</w:t>
        </w:r>
        <w:r>
          <w:rPr>
            <w:noProof/>
            <w:webHidden/>
          </w:rPr>
          <w:fldChar w:fldCharType="end"/>
        </w:r>
        <w:r w:rsidRPr="001977E3">
          <w:rPr>
            <w:rStyle w:val="Hyperlink"/>
            <w:noProof/>
          </w:rPr>
          <w:fldChar w:fldCharType="end"/>
        </w:r>
      </w:ins>
    </w:p>
    <w:p w14:paraId="35C10D79" w14:textId="2BF99449" w:rsidR="0060126E" w:rsidRDefault="0060126E">
      <w:pPr>
        <w:pStyle w:val="TOC1"/>
        <w:tabs>
          <w:tab w:val="right" w:leader="dot" w:pos="8900"/>
        </w:tabs>
        <w:rPr>
          <w:ins w:id="134" w:author="Tom Bergeron" w:date="2018-12-17T16:24:00Z"/>
          <w:rFonts w:asciiTheme="minorHAnsi" w:eastAsiaTheme="minorEastAsia" w:hAnsiTheme="minorHAnsi" w:cstheme="minorBidi"/>
          <w:b w:val="0"/>
          <w:caps w:val="0"/>
          <w:noProof/>
          <w:sz w:val="22"/>
          <w:szCs w:val="22"/>
        </w:rPr>
      </w:pPr>
      <w:ins w:id="135"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"_Toc532827264"</w:instrText>
        </w:r>
        <w:r w:rsidRPr="001977E3">
          <w:rPr>
            <w:rStyle w:val="Hyperlink"/>
            <w:noProof/>
          </w:rPr>
          <w:instrText xml:space="preserve"> </w:instrText>
        </w:r>
        <w:r w:rsidRPr="001977E3">
          <w:rPr>
            <w:rStyle w:val="Hyperlink"/>
            <w:noProof/>
          </w:rPr>
          <w:fldChar w:fldCharType="separate"/>
        </w:r>
        <w:r w:rsidRPr="001977E3">
          <w:rPr>
            <w:rStyle w:val="Hyperlink"/>
            <w:noProof/>
          </w:rPr>
          <w:t>Password Protection</w:t>
        </w:r>
        <w:r>
          <w:rPr>
            <w:noProof/>
            <w:webHidden/>
          </w:rPr>
          <w:tab/>
        </w:r>
        <w:r>
          <w:rPr>
            <w:noProof/>
            <w:webHidden/>
          </w:rPr>
          <w:fldChar w:fldCharType="begin"/>
        </w:r>
        <w:r>
          <w:rPr>
            <w:noProof/>
            <w:webHidden/>
          </w:rPr>
          <w:instrText xml:space="preserve"> PAGEREF _Toc532827264 \h </w:instrText>
        </w:r>
      </w:ins>
      <w:r>
        <w:rPr>
          <w:noProof/>
          <w:webHidden/>
        </w:rPr>
      </w:r>
      <w:r>
        <w:rPr>
          <w:noProof/>
          <w:webHidden/>
        </w:rPr>
        <w:fldChar w:fldCharType="separate"/>
      </w:r>
      <w:ins w:id="136" w:author="Tom Bergeron" w:date="2018-12-17T16:24:00Z">
        <w:r>
          <w:rPr>
            <w:noProof/>
            <w:webHidden/>
          </w:rPr>
          <w:t>67</w:t>
        </w:r>
        <w:r>
          <w:rPr>
            <w:noProof/>
            <w:webHidden/>
          </w:rPr>
          <w:fldChar w:fldCharType="end"/>
        </w:r>
        <w:r w:rsidRPr="001977E3">
          <w:rPr>
            <w:rStyle w:val="Hyperlink"/>
            <w:noProof/>
          </w:rPr>
          <w:fldChar w:fldCharType="end"/>
        </w:r>
      </w:ins>
    </w:p>
    <w:p w14:paraId="4A2EB911" w14:textId="446F975B" w:rsidR="0060126E" w:rsidRDefault="0060126E">
      <w:pPr>
        <w:pStyle w:val="TOC1"/>
        <w:tabs>
          <w:tab w:val="right" w:leader="dot" w:pos="8900"/>
        </w:tabs>
        <w:rPr>
          <w:ins w:id="137" w:author="Tom Bergeron" w:date="2018-12-17T16:24:00Z"/>
          <w:rFonts w:asciiTheme="minorHAnsi" w:eastAsiaTheme="minorEastAsia" w:hAnsiTheme="minorHAnsi" w:cstheme="minorBidi"/>
          <w:b w:val="0"/>
          <w:caps w:val="0"/>
          <w:noProof/>
          <w:sz w:val="22"/>
          <w:szCs w:val="22"/>
        </w:rPr>
      </w:pPr>
      <w:ins w:id="138"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"_Toc532827265"</w:instrText>
        </w:r>
        <w:r w:rsidRPr="001977E3">
          <w:rPr>
            <w:rStyle w:val="Hyperlink"/>
            <w:noProof/>
          </w:rPr>
          <w:instrText xml:space="preserve"> </w:instrText>
        </w:r>
        <w:r w:rsidRPr="001977E3">
          <w:rPr>
            <w:rStyle w:val="Hyperlink"/>
            <w:noProof/>
          </w:rPr>
          <w:fldChar w:fldCharType="separate"/>
        </w:r>
        <w:r w:rsidRPr="001977E3">
          <w:rPr>
            <w:rStyle w:val="Hyperlink"/>
            <w:noProof/>
          </w:rPr>
          <w:t>Printing</w:t>
        </w:r>
        <w:r>
          <w:rPr>
            <w:noProof/>
            <w:webHidden/>
          </w:rPr>
          <w:tab/>
        </w:r>
        <w:r>
          <w:rPr>
            <w:noProof/>
            <w:webHidden/>
          </w:rPr>
          <w:fldChar w:fldCharType="begin"/>
        </w:r>
        <w:r>
          <w:rPr>
            <w:noProof/>
            <w:webHidden/>
          </w:rPr>
          <w:instrText xml:space="preserve"> PAGEREF _Toc532827265 \h </w:instrText>
        </w:r>
      </w:ins>
      <w:r>
        <w:rPr>
          <w:noProof/>
          <w:webHidden/>
        </w:rPr>
      </w:r>
      <w:r>
        <w:rPr>
          <w:noProof/>
          <w:webHidden/>
        </w:rPr>
        <w:fldChar w:fldCharType="separate"/>
      </w:r>
      <w:ins w:id="139" w:author="Tom Bergeron" w:date="2018-12-17T16:24:00Z">
        <w:r>
          <w:rPr>
            <w:noProof/>
            <w:webHidden/>
          </w:rPr>
          <w:t>68</w:t>
        </w:r>
        <w:r>
          <w:rPr>
            <w:noProof/>
            <w:webHidden/>
          </w:rPr>
          <w:fldChar w:fldCharType="end"/>
        </w:r>
        <w:r w:rsidRPr="001977E3">
          <w:rPr>
            <w:rStyle w:val="Hyperlink"/>
            <w:noProof/>
          </w:rPr>
          <w:fldChar w:fldCharType="end"/>
        </w:r>
      </w:ins>
    </w:p>
    <w:p w14:paraId="7D7EA068" w14:textId="677BBDC0" w:rsidR="0060126E" w:rsidRDefault="0060126E">
      <w:pPr>
        <w:pStyle w:val="TOC2"/>
        <w:tabs>
          <w:tab w:val="right" w:leader="dot" w:pos="8900"/>
        </w:tabs>
        <w:rPr>
          <w:ins w:id="140" w:author="Tom Bergeron" w:date="2018-12-17T16:24:00Z"/>
          <w:rFonts w:asciiTheme="minorHAnsi" w:eastAsiaTheme="minorEastAsia" w:hAnsiTheme="minorHAnsi" w:cstheme="minorBidi"/>
          <w:smallCaps w:val="0"/>
          <w:noProof/>
          <w:sz w:val="22"/>
          <w:szCs w:val="22"/>
        </w:rPr>
      </w:pPr>
      <w:ins w:id="141"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"_Toc532827266"</w:instrText>
        </w:r>
        <w:r w:rsidRPr="001977E3">
          <w:rPr>
            <w:rStyle w:val="Hyperlink"/>
            <w:noProof/>
          </w:rPr>
          <w:instrText xml:space="preserve"> </w:instrText>
        </w:r>
        <w:r w:rsidRPr="001977E3">
          <w:rPr>
            <w:rStyle w:val="Hyperlink"/>
            <w:noProof/>
          </w:rPr>
          <w:fldChar w:fldCharType="separate"/>
        </w:r>
        <w:r w:rsidRPr="001977E3">
          <w:rPr>
            <w:rStyle w:val="Hyperlink"/>
            <w:noProof/>
          </w:rPr>
          <w:t>Portrait Mode</w:t>
        </w:r>
        <w:r>
          <w:rPr>
            <w:noProof/>
            <w:webHidden/>
          </w:rPr>
          <w:tab/>
        </w:r>
        <w:r>
          <w:rPr>
            <w:noProof/>
            <w:webHidden/>
          </w:rPr>
          <w:fldChar w:fldCharType="begin"/>
        </w:r>
        <w:r>
          <w:rPr>
            <w:noProof/>
            <w:webHidden/>
          </w:rPr>
          <w:instrText xml:space="preserve"> PAGEREF _Toc532827266 \h </w:instrText>
        </w:r>
      </w:ins>
      <w:r>
        <w:rPr>
          <w:noProof/>
          <w:webHidden/>
        </w:rPr>
      </w:r>
      <w:r>
        <w:rPr>
          <w:noProof/>
          <w:webHidden/>
        </w:rPr>
        <w:fldChar w:fldCharType="separate"/>
      </w:r>
      <w:ins w:id="142" w:author="Tom Bergeron" w:date="2018-12-17T16:24:00Z">
        <w:r>
          <w:rPr>
            <w:noProof/>
            <w:webHidden/>
          </w:rPr>
          <w:t>68</w:t>
        </w:r>
        <w:r>
          <w:rPr>
            <w:noProof/>
            <w:webHidden/>
          </w:rPr>
          <w:fldChar w:fldCharType="end"/>
        </w:r>
        <w:r w:rsidRPr="001977E3">
          <w:rPr>
            <w:rStyle w:val="Hyperlink"/>
            <w:noProof/>
          </w:rPr>
          <w:fldChar w:fldCharType="end"/>
        </w:r>
      </w:ins>
    </w:p>
    <w:p w14:paraId="7DDCB0CF" w14:textId="3E09EB03" w:rsidR="0060126E" w:rsidRDefault="0060126E">
      <w:pPr>
        <w:pStyle w:val="TOC2"/>
        <w:tabs>
          <w:tab w:val="right" w:leader="dot" w:pos="8900"/>
        </w:tabs>
        <w:rPr>
          <w:ins w:id="143" w:author="Tom Bergeron" w:date="2018-12-17T16:24:00Z"/>
          <w:rFonts w:asciiTheme="minorHAnsi" w:eastAsiaTheme="minorEastAsia" w:hAnsiTheme="minorHAnsi" w:cstheme="minorBidi"/>
          <w:smallCaps w:val="0"/>
          <w:noProof/>
          <w:sz w:val="22"/>
          <w:szCs w:val="22"/>
        </w:rPr>
      </w:pPr>
      <w:ins w:id="144"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"_Toc532827267"</w:instrText>
        </w:r>
        <w:r w:rsidRPr="001977E3">
          <w:rPr>
            <w:rStyle w:val="Hyperlink"/>
            <w:noProof/>
          </w:rPr>
          <w:instrText xml:space="preserve"> </w:instrText>
        </w:r>
        <w:r w:rsidRPr="001977E3">
          <w:rPr>
            <w:rStyle w:val="Hyperlink"/>
            <w:noProof/>
          </w:rPr>
          <w:fldChar w:fldCharType="separate"/>
        </w:r>
        <w:r w:rsidRPr="001977E3">
          <w:rPr>
            <w:rStyle w:val="Hyperlink"/>
            <w:noProof/>
          </w:rPr>
          <w:t>Landscape Mode</w:t>
        </w:r>
        <w:r>
          <w:rPr>
            <w:noProof/>
            <w:webHidden/>
          </w:rPr>
          <w:tab/>
        </w:r>
        <w:r>
          <w:rPr>
            <w:noProof/>
            <w:webHidden/>
          </w:rPr>
          <w:fldChar w:fldCharType="begin"/>
        </w:r>
        <w:r>
          <w:rPr>
            <w:noProof/>
            <w:webHidden/>
          </w:rPr>
          <w:instrText xml:space="preserve"> PAGEREF _Toc532827267 \h </w:instrText>
        </w:r>
      </w:ins>
      <w:r>
        <w:rPr>
          <w:noProof/>
          <w:webHidden/>
        </w:rPr>
      </w:r>
      <w:r>
        <w:rPr>
          <w:noProof/>
          <w:webHidden/>
        </w:rPr>
        <w:fldChar w:fldCharType="separate"/>
      </w:r>
      <w:ins w:id="145" w:author="Tom Bergeron" w:date="2018-12-17T16:24:00Z">
        <w:r>
          <w:rPr>
            <w:noProof/>
            <w:webHidden/>
          </w:rPr>
          <w:t>69</w:t>
        </w:r>
        <w:r>
          <w:rPr>
            <w:noProof/>
            <w:webHidden/>
          </w:rPr>
          <w:fldChar w:fldCharType="end"/>
        </w:r>
        <w:r w:rsidRPr="001977E3">
          <w:rPr>
            <w:rStyle w:val="Hyperlink"/>
            <w:noProof/>
          </w:rPr>
          <w:fldChar w:fldCharType="end"/>
        </w:r>
      </w:ins>
    </w:p>
    <w:p w14:paraId="1677FF4C" w14:textId="5E665E0B" w:rsidR="0060126E" w:rsidRDefault="0060126E">
      <w:pPr>
        <w:pStyle w:val="TOC1"/>
        <w:tabs>
          <w:tab w:val="right" w:leader="dot" w:pos="8900"/>
        </w:tabs>
        <w:rPr>
          <w:ins w:id="146" w:author="Tom Bergeron" w:date="2018-12-17T16:24:00Z"/>
          <w:rFonts w:asciiTheme="minorHAnsi" w:eastAsiaTheme="minorEastAsia" w:hAnsiTheme="minorHAnsi" w:cstheme="minorBidi"/>
          <w:b w:val="0"/>
          <w:caps w:val="0"/>
          <w:noProof/>
          <w:sz w:val="22"/>
          <w:szCs w:val="22"/>
        </w:rPr>
      </w:pPr>
      <w:ins w:id="147" w:author="Tom Bergeron" w:date="2018-12-17T16:24:00Z">
        <w:r w:rsidRPr="001977E3">
          <w:rPr>
            <w:rStyle w:val="Hyperlink"/>
            <w:noProof/>
          </w:rPr>
          <w:lastRenderedPageBreak/>
          <w:fldChar w:fldCharType="begin"/>
        </w:r>
        <w:r w:rsidRPr="001977E3">
          <w:rPr>
            <w:rStyle w:val="Hyperlink"/>
            <w:noProof/>
          </w:rPr>
          <w:instrText xml:space="preserve"> </w:instrText>
        </w:r>
        <w:r>
          <w:rPr>
            <w:noProof/>
          </w:rPr>
          <w:instrText>HYPERLINK \l "_Toc532827268"</w:instrText>
        </w:r>
        <w:r w:rsidRPr="001977E3">
          <w:rPr>
            <w:rStyle w:val="Hyperlink"/>
            <w:noProof/>
          </w:rPr>
          <w:instrText xml:space="preserve"> </w:instrText>
        </w:r>
        <w:r w:rsidRPr="001977E3">
          <w:rPr>
            <w:rStyle w:val="Hyperlink"/>
            <w:noProof/>
          </w:rPr>
          <w:fldChar w:fldCharType="separate"/>
        </w:r>
        <w:r w:rsidRPr="001977E3">
          <w:rPr>
            <w:rStyle w:val="Hyperlink"/>
            <w:noProof/>
          </w:rPr>
          <w:t>Write Data to and View Data Over a Network</w:t>
        </w:r>
        <w:r>
          <w:rPr>
            <w:noProof/>
            <w:webHidden/>
          </w:rPr>
          <w:tab/>
        </w:r>
        <w:r>
          <w:rPr>
            <w:noProof/>
            <w:webHidden/>
          </w:rPr>
          <w:fldChar w:fldCharType="begin"/>
        </w:r>
        <w:r>
          <w:rPr>
            <w:noProof/>
            <w:webHidden/>
          </w:rPr>
          <w:instrText xml:space="preserve"> PAGEREF _Toc532827268 \h </w:instrText>
        </w:r>
      </w:ins>
      <w:r>
        <w:rPr>
          <w:noProof/>
          <w:webHidden/>
        </w:rPr>
      </w:r>
      <w:r>
        <w:rPr>
          <w:noProof/>
          <w:webHidden/>
        </w:rPr>
        <w:fldChar w:fldCharType="separate"/>
      </w:r>
      <w:ins w:id="148" w:author="Tom Bergeron" w:date="2018-12-17T16:24:00Z">
        <w:r>
          <w:rPr>
            <w:noProof/>
            <w:webHidden/>
          </w:rPr>
          <w:t>70</w:t>
        </w:r>
        <w:r>
          <w:rPr>
            <w:noProof/>
            <w:webHidden/>
          </w:rPr>
          <w:fldChar w:fldCharType="end"/>
        </w:r>
        <w:r w:rsidRPr="001977E3">
          <w:rPr>
            <w:rStyle w:val="Hyperlink"/>
            <w:noProof/>
          </w:rPr>
          <w:fldChar w:fldCharType="end"/>
        </w:r>
      </w:ins>
    </w:p>
    <w:p w14:paraId="1489B119" w14:textId="51674C04" w:rsidR="0060126E" w:rsidRDefault="0060126E">
      <w:pPr>
        <w:pStyle w:val="TOC2"/>
        <w:tabs>
          <w:tab w:val="right" w:leader="dot" w:pos="8900"/>
        </w:tabs>
        <w:rPr>
          <w:ins w:id="149" w:author="Tom Bergeron" w:date="2018-12-17T16:24:00Z"/>
          <w:rFonts w:asciiTheme="minorHAnsi" w:eastAsiaTheme="minorEastAsia" w:hAnsiTheme="minorHAnsi" w:cstheme="minorBidi"/>
          <w:smallCaps w:val="0"/>
          <w:noProof/>
          <w:sz w:val="22"/>
          <w:szCs w:val="22"/>
        </w:rPr>
      </w:pPr>
      <w:ins w:id="150"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"_Toc532827269"</w:instrText>
        </w:r>
        <w:r w:rsidRPr="001977E3">
          <w:rPr>
            <w:rStyle w:val="Hyperlink"/>
            <w:noProof/>
          </w:rPr>
          <w:instrText xml:space="preserve"> </w:instrText>
        </w:r>
        <w:r w:rsidRPr="001977E3">
          <w:rPr>
            <w:rStyle w:val="Hyperlink"/>
            <w:noProof/>
          </w:rPr>
          <w:fldChar w:fldCharType="separate"/>
        </w:r>
        <w:r w:rsidRPr="001977E3">
          <w:rPr>
            <w:rStyle w:val="Hyperlink"/>
            <w:noProof/>
          </w:rPr>
          <w:t>Write Data to a Network Drive</w:t>
        </w:r>
        <w:r>
          <w:rPr>
            <w:noProof/>
            <w:webHidden/>
          </w:rPr>
          <w:tab/>
        </w:r>
        <w:r>
          <w:rPr>
            <w:noProof/>
            <w:webHidden/>
          </w:rPr>
          <w:fldChar w:fldCharType="begin"/>
        </w:r>
        <w:r>
          <w:rPr>
            <w:noProof/>
            <w:webHidden/>
          </w:rPr>
          <w:instrText xml:space="preserve"> PAGEREF _Toc532827269 \h </w:instrText>
        </w:r>
      </w:ins>
      <w:r>
        <w:rPr>
          <w:noProof/>
          <w:webHidden/>
        </w:rPr>
      </w:r>
      <w:r>
        <w:rPr>
          <w:noProof/>
          <w:webHidden/>
        </w:rPr>
        <w:fldChar w:fldCharType="separate"/>
      </w:r>
      <w:ins w:id="151" w:author="Tom Bergeron" w:date="2018-12-17T16:24:00Z">
        <w:r>
          <w:rPr>
            <w:noProof/>
            <w:webHidden/>
          </w:rPr>
          <w:t>70</w:t>
        </w:r>
        <w:r>
          <w:rPr>
            <w:noProof/>
            <w:webHidden/>
          </w:rPr>
          <w:fldChar w:fldCharType="end"/>
        </w:r>
        <w:r w:rsidRPr="001977E3">
          <w:rPr>
            <w:rStyle w:val="Hyperlink"/>
            <w:noProof/>
          </w:rPr>
          <w:fldChar w:fldCharType="end"/>
        </w:r>
      </w:ins>
    </w:p>
    <w:p w14:paraId="015BBF30" w14:textId="79763066" w:rsidR="0060126E" w:rsidRDefault="0060126E">
      <w:pPr>
        <w:pStyle w:val="TOC2"/>
        <w:tabs>
          <w:tab w:val="right" w:leader="dot" w:pos="8900"/>
        </w:tabs>
        <w:rPr>
          <w:ins w:id="152" w:author="Tom Bergeron" w:date="2018-12-17T16:24:00Z"/>
          <w:rFonts w:asciiTheme="minorHAnsi" w:eastAsiaTheme="minorEastAsia" w:hAnsiTheme="minorHAnsi" w:cstheme="minorBidi"/>
          <w:smallCaps w:val="0"/>
          <w:noProof/>
          <w:sz w:val="22"/>
          <w:szCs w:val="22"/>
        </w:rPr>
      </w:pPr>
      <w:ins w:id="153"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"_Toc532827270"</w:instrText>
        </w:r>
        <w:r w:rsidRPr="001977E3">
          <w:rPr>
            <w:rStyle w:val="Hyperlink"/>
            <w:noProof/>
          </w:rPr>
          <w:instrText xml:space="preserve"> </w:instrText>
        </w:r>
        <w:r w:rsidRPr="001977E3">
          <w:rPr>
            <w:rStyle w:val="Hyperlink"/>
            <w:noProof/>
          </w:rPr>
          <w:fldChar w:fldCharType="separate"/>
        </w:r>
        <w:r w:rsidRPr="001977E3">
          <w:rPr>
            <w:rStyle w:val="Hyperlink"/>
            <w:noProof/>
          </w:rPr>
          <w:t>Viewing Historical Data</w:t>
        </w:r>
        <w:r>
          <w:rPr>
            <w:noProof/>
            <w:webHidden/>
          </w:rPr>
          <w:tab/>
        </w:r>
        <w:r>
          <w:rPr>
            <w:noProof/>
            <w:webHidden/>
          </w:rPr>
          <w:fldChar w:fldCharType="begin"/>
        </w:r>
        <w:r>
          <w:rPr>
            <w:noProof/>
            <w:webHidden/>
          </w:rPr>
          <w:instrText xml:space="preserve"> PAGEREF _Toc532827270 \h </w:instrText>
        </w:r>
      </w:ins>
      <w:r>
        <w:rPr>
          <w:noProof/>
          <w:webHidden/>
        </w:rPr>
      </w:r>
      <w:r>
        <w:rPr>
          <w:noProof/>
          <w:webHidden/>
        </w:rPr>
        <w:fldChar w:fldCharType="separate"/>
      </w:r>
      <w:ins w:id="154" w:author="Tom Bergeron" w:date="2018-12-17T16:24:00Z">
        <w:r>
          <w:rPr>
            <w:noProof/>
            <w:webHidden/>
          </w:rPr>
          <w:t>73</w:t>
        </w:r>
        <w:r>
          <w:rPr>
            <w:noProof/>
            <w:webHidden/>
          </w:rPr>
          <w:fldChar w:fldCharType="end"/>
        </w:r>
        <w:r w:rsidRPr="001977E3">
          <w:rPr>
            <w:rStyle w:val="Hyperlink"/>
            <w:noProof/>
          </w:rPr>
          <w:fldChar w:fldCharType="end"/>
        </w:r>
      </w:ins>
    </w:p>
    <w:p w14:paraId="37C24345" w14:textId="4250E471" w:rsidR="0060126E" w:rsidRDefault="0060126E">
      <w:pPr>
        <w:pStyle w:val="TOC1"/>
        <w:tabs>
          <w:tab w:val="right" w:leader="dot" w:pos="8900"/>
        </w:tabs>
        <w:rPr>
          <w:ins w:id="155" w:author="Tom Bergeron" w:date="2018-12-17T16:24:00Z"/>
          <w:rFonts w:asciiTheme="minorHAnsi" w:eastAsiaTheme="minorEastAsia" w:hAnsiTheme="minorHAnsi" w:cstheme="minorBidi"/>
          <w:b w:val="0"/>
          <w:caps w:val="0"/>
          <w:noProof/>
          <w:sz w:val="22"/>
          <w:szCs w:val="22"/>
        </w:rPr>
      </w:pPr>
      <w:ins w:id="156"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"_Toc532827271"</w:instrText>
        </w:r>
        <w:r w:rsidRPr="001977E3">
          <w:rPr>
            <w:rStyle w:val="Hyperlink"/>
            <w:noProof/>
          </w:rPr>
          <w:instrText xml:space="preserve"> </w:instrText>
        </w:r>
        <w:r w:rsidRPr="001977E3">
          <w:rPr>
            <w:rStyle w:val="Hyperlink"/>
            <w:noProof/>
          </w:rPr>
          <w:fldChar w:fldCharType="separate"/>
        </w:r>
        <w:r w:rsidRPr="001977E3">
          <w:rPr>
            <w:rStyle w:val="Hyperlink"/>
            <w:noProof/>
          </w:rPr>
          <w:t>Messages During Profiling and Baseline Profiling</w:t>
        </w:r>
        <w:r>
          <w:rPr>
            <w:noProof/>
            <w:webHidden/>
          </w:rPr>
          <w:tab/>
        </w:r>
        <w:r>
          <w:rPr>
            <w:noProof/>
            <w:webHidden/>
          </w:rPr>
          <w:fldChar w:fldCharType="begin"/>
        </w:r>
        <w:r>
          <w:rPr>
            <w:noProof/>
            <w:webHidden/>
          </w:rPr>
          <w:instrText xml:space="preserve"> PAGEREF _Toc532827271 \h </w:instrText>
        </w:r>
      </w:ins>
      <w:r>
        <w:rPr>
          <w:noProof/>
          <w:webHidden/>
        </w:rPr>
      </w:r>
      <w:r>
        <w:rPr>
          <w:noProof/>
          <w:webHidden/>
        </w:rPr>
        <w:fldChar w:fldCharType="separate"/>
      </w:r>
      <w:ins w:id="157" w:author="Tom Bergeron" w:date="2018-12-17T16:24:00Z">
        <w:r>
          <w:rPr>
            <w:noProof/>
            <w:webHidden/>
          </w:rPr>
          <w:t>74</w:t>
        </w:r>
        <w:r>
          <w:rPr>
            <w:noProof/>
            <w:webHidden/>
          </w:rPr>
          <w:fldChar w:fldCharType="end"/>
        </w:r>
        <w:r w:rsidRPr="001977E3">
          <w:rPr>
            <w:rStyle w:val="Hyperlink"/>
            <w:noProof/>
          </w:rPr>
          <w:fldChar w:fldCharType="end"/>
        </w:r>
      </w:ins>
    </w:p>
    <w:p w14:paraId="329B75B3" w14:textId="1B638F43" w:rsidR="0060126E" w:rsidRDefault="0060126E">
      <w:pPr>
        <w:pStyle w:val="TOC2"/>
        <w:tabs>
          <w:tab w:val="right" w:leader="dot" w:pos="8900"/>
        </w:tabs>
        <w:rPr>
          <w:ins w:id="158" w:author="Tom Bergeron" w:date="2018-12-17T16:24:00Z"/>
          <w:rFonts w:asciiTheme="minorHAnsi" w:eastAsiaTheme="minorEastAsia" w:hAnsiTheme="minorHAnsi" w:cstheme="minorBidi"/>
          <w:smallCaps w:val="0"/>
          <w:noProof/>
          <w:sz w:val="22"/>
          <w:szCs w:val="22"/>
        </w:rPr>
      </w:pPr>
      <w:ins w:id="159"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"_Toc532827272"</w:instrText>
        </w:r>
        <w:r w:rsidRPr="001977E3">
          <w:rPr>
            <w:rStyle w:val="Hyperlink"/>
            <w:noProof/>
          </w:rPr>
          <w:instrText xml:space="preserve"> </w:instrText>
        </w:r>
        <w:r w:rsidRPr="001977E3">
          <w:rPr>
            <w:rStyle w:val="Hyperlink"/>
            <w:noProof/>
          </w:rPr>
          <w:fldChar w:fldCharType="separate"/>
        </w:r>
        <w:r w:rsidRPr="001977E3">
          <w:rPr>
            <w:rStyle w:val="Hyperlink"/>
            <w:noProof/>
          </w:rPr>
          <w:t>System Messages and Alarms</w:t>
        </w:r>
        <w:r>
          <w:rPr>
            <w:noProof/>
            <w:webHidden/>
          </w:rPr>
          <w:tab/>
        </w:r>
        <w:r>
          <w:rPr>
            <w:noProof/>
            <w:webHidden/>
          </w:rPr>
          <w:fldChar w:fldCharType="begin"/>
        </w:r>
        <w:r>
          <w:rPr>
            <w:noProof/>
            <w:webHidden/>
          </w:rPr>
          <w:instrText xml:space="preserve"> PAGEREF _Toc532827272 \h </w:instrText>
        </w:r>
      </w:ins>
      <w:r>
        <w:rPr>
          <w:noProof/>
          <w:webHidden/>
        </w:rPr>
      </w:r>
      <w:r>
        <w:rPr>
          <w:noProof/>
          <w:webHidden/>
        </w:rPr>
        <w:fldChar w:fldCharType="separate"/>
      </w:r>
      <w:ins w:id="160" w:author="Tom Bergeron" w:date="2018-12-17T16:24:00Z">
        <w:r>
          <w:rPr>
            <w:noProof/>
            <w:webHidden/>
          </w:rPr>
          <w:t>74</w:t>
        </w:r>
        <w:r>
          <w:rPr>
            <w:noProof/>
            <w:webHidden/>
          </w:rPr>
          <w:fldChar w:fldCharType="end"/>
        </w:r>
        <w:r w:rsidRPr="001977E3">
          <w:rPr>
            <w:rStyle w:val="Hyperlink"/>
            <w:noProof/>
          </w:rPr>
          <w:fldChar w:fldCharType="end"/>
        </w:r>
      </w:ins>
    </w:p>
    <w:p w14:paraId="10FF2BD9" w14:textId="3DE21594" w:rsidR="0060126E" w:rsidRDefault="0060126E">
      <w:pPr>
        <w:pStyle w:val="TOC2"/>
        <w:tabs>
          <w:tab w:val="right" w:leader="dot" w:pos="8900"/>
        </w:tabs>
        <w:rPr>
          <w:ins w:id="161" w:author="Tom Bergeron" w:date="2018-12-17T16:24:00Z"/>
          <w:rFonts w:asciiTheme="minorHAnsi" w:eastAsiaTheme="minorEastAsia" w:hAnsiTheme="minorHAnsi" w:cstheme="minorBidi"/>
          <w:smallCaps w:val="0"/>
          <w:noProof/>
          <w:sz w:val="22"/>
          <w:szCs w:val="22"/>
        </w:rPr>
      </w:pPr>
      <w:ins w:id="162"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"_Toc532827273"</w:instrText>
        </w:r>
        <w:r w:rsidRPr="001977E3">
          <w:rPr>
            <w:rStyle w:val="Hyperlink"/>
            <w:noProof/>
          </w:rPr>
          <w:instrText xml:space="preserve"> </w:instrText>
        </w:r>
        <w:r w:rsidRPr="001977E3">
          <w:rPr>
            <w:rStyle w:val="Hyperlink"/>
            <w:noProof/>
          </w:rPr>
          <w:fldChar w:fldCharType="separate"/>
        </w:r>
        <w:r w:rsidRPr="001977E3">
          <w:rPr>
            <w:rStyle w:val="Hyperlink"/>
            <w:noProof/>
          </w:rPr>
          <w:t>Alarms and Messages During Virtual Profiling</w:t>
        </w:r>
        <w:r>
          <w:rPr>
            <w:noProof/>
            <w:webHidden/>
          </w:rPr>
          <w:tab/>
        </w:r>
        <w:r>
          <w:rPr>
            <w:noProof/>
            <w:webHidden/>
          </w:rPr>
          <w:fldChar w:fldCharType="begin"/>
        </w:r>
        <w:r>
          <w:rPr>
            <w:noProof/>
            <w:webHidden/>
          </w:rPr>
          <w:instrText xml:space="preserve"> PAGEREF _Toc532827273 \h </w:instrText>
        </w:r>
      </w:ins>
      <w:r>
        <w:rPr>
          <w:noProof/>
          <w:webHidden/>
        </w:rPr>
      </w:r>
      <w:r>
        <w:rPr>
          <w:noProof/>
          <w:webHidden/>
        </w:rPr>
        <w:fldChar w:fldCharType="separate"/>
      </w:r>
      <w:ins w:id="163" w:author="Tom Bergeron" w:date="2018-12-17T16:24:00Z">
        <w:r>
          <w:rPr>
            <w:noProof/>
            <w:webHidden/>
          </w:rPr>
          <w:t>75</w:t>
        </w:r>
        <w:r>
          <w:rPr>
            <w:noProof/>
            <w:webHidden/>
          </w:rPr>
          <w:fldChar w:fldCharType="end"/>
        </w:r>
        <w:r w:rsidRPr="001977E3">
          <w:rPr>
            <w:rStyle w:val="Hyperlink"/>
            <w:noProof/>
          </w:rPr>
          <w:fldChar w:fldCharType="end"/>
        </w:r>
      </w:ins>
    </w:p>
    <w:p w14:paraId="2841D2D0" w14:textId="2A32FCBF" w:rsidR="0060126E" w:rsidRDefault="0060126E">
      <w:pPr>
        <w:pStyle w:val="TOC2"/>
        <w:tabs>
          <w:tab w:val="right" w:leader="dot" w:pos="8900"/>
        </w:tabs>
        <w:rPr>
          <w:ins w:id="164" w:author="Tom Bergeron" w:date="2018-12-17T16:24:00Z"/>
          <w:rFonts w:asciiTheme="minorHAnsi" w:eastAsiaTheme="minorEastAsia" w:hAnsiTheme="minorHAnsi" w:cstheme="minorBidi"/>
          <w:smallCaps w:val="0"/>
          <w:noProof/>
          <w:sz w:val="22"/>
          <w:szCs w:val="22"/>
        </w:rPr>
      </w:pPr>
      <w:ins w:id="165"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"_Toc532827274"</w:instrText>
        </w:r>
        <w:r w:rsidRPr="001977E3">
          <w:rPr>
            <w:rStyle w:val="Hyperlink"/>
            <w:noProof/>
          </w:rPr>
          <w:instrText xml:space="preserve"> </w:instrText>
        </w:r>
        <w:r w:rsidRPr="001977E3">
          <w:rPr>
            <w:rStyle w:val="Hyperlink"/>
            <w:noProof/>
          </w:rPr>
          <w:fldChar w:fldCharType="separate"/>
        </w:r>
        <w:r w:rsidRPr="001977E3">
          <w:rPr>
            <w:rStyle w:val="Hyperlink"/>
            <w:noProof/>
          </w:rPr>
          <w:t>eTPU Communication</w:t>
        </w:r>
        <w:r>
          <w:rPr>
            <w:noProof/>
            <w:webHidden/>
          </w:rPr>
          <w:tab/>
        </w:r>
        <w:r>
          <w:rPr>
            <w:noProof/>
            <w:webHidden/>
          </w:rPr>
          <w:fldChar w:fldCharType="begin"/>
        </w:r>
        <w:r>
          <w:rPr>
            <w:noProof/>
            <w:webHidden/>
          </w:rPr>
          <w:instrText xml:space="preserve"> PAGEREF _Toc532827274 \h </w:instrText>
        </w:r>
      </w:ins>
      <w:r>
        <w:rPr>
          <w:noProof/>
          <w:webHidden/>
        </w:rPr>
      </w:r>
      <w:r>
        <w:rPr>
          <w:noProof/>
          <w:webHidden/>
        </w:rPr>
        <w:fldChar w:fldCharType="separate"/>
      </w:r>
      <w:ins w:id="166" w:author="Tom Bergeron" w:date="2018-12-17T16:24:00Z">
        <w:r>
          <w:rPr>
            <w:noProof/>
            <w:webHidden/>
          </w:rPr>
          <w:t>76</w:t>
        </w:r>
        <w:r>
          <w:rPr>
            <w:noProof/>
            <w:webHidden/>
          </w:rPr>
          <w:fldChar w:fldCharType="end"/>
        </w:r>
        <w:r w:rsidRPr="001977E3">
          <w:rPr>
            <w:rStyle w:val="Hyperlink"/>
            <w:noProof/>
          </w:rPr>
          <w:fldChar w:fldCharType="end"/>
        </w:r>
      </w:ins>
    </w:p>
    <w:p w14:paraId="00414B23" w14:textId="58F7F09B" w:rsidR="0060126E" w:rsidRDefault="0060126E">
      <w:pPr>
        <w:pStyle w:val="TOC1"/>
        <w:tabs>
          <w:tab w:val="right" w:leader="dot" w:pos="8900"/>
        </w:tabs>
        <w:rPr>
          <w:ins w:id="167" w:author="Tom Bergeron" w:date="2018-12-17T16:24:00Z"/>
          <w:rFonts w:asciiTheme="minorHAnsi" w:eastAsiaTheme="minorEastAsia" w:hAnsiTheme="minorHAnsi" w:cstheme="minorBidi"/>
          <w:b w:val="0"/>
          <w:caps w:val="0"/>
          <w:noProof/>
          <w:sz w:val="22"/>
          <w:szCs w:val="22"/>
        </w:rPr>
      </w:pPr>
      <w:ins w:id="168"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"_Toc532827275"</w:instrText>
        </w:r>
        <w:r w:rsidRPr="001977E3">
          <w:rPr>
            <w:rStyle w:val="Hyperlink"/>
            <w:noProof/>
          </w:rPr>
          <w:instrText xml:space="preserve"> </w:instrText>
        </w:r>
        <w:r w:rsidRPr="001977E3">
          <w:rPr>
            <w:rStyle w:val="Hyperlink"/>
            <w:noProof/>
          </w:rPr>
          <w:fldChar w:fldCharType="separate"/>
        </w:r>
        <w:r w:rsidRPr="001977E3">
          <w:rPr>
            <w:rStyle w:val="Hyperlink"/>
            <w:noProof/>
          </w:rPr>
          <w:t>Communicate with Oven Controllers</w:t>
        </w:r>
        <w:r>
          <w:rPr>
            <w:noProof/>
            <w:webHidden/>
          </w:rPr>
          <w:tab/>
        </w:r>
        <w:r>
          <w:rPr>
            <w:noProof/>
            <w:webHidden/>
          </w:rPr>
          <w:fldChar w:fldCharType="begin"/>
        </w:r>
        <w:r>
          <w:rPr>
            <w:noProof/>
            <w:webHidden/>
          </w:rPr>
          <w:instrText xml:space="preserve"> PAGEREF _Toc532827275 \h </w:instrText>
        </w:r>
      </w:ins>
      <w:r>
        <w:rPr>
          <w:noProof/>
          <w:webHidden/>
        </w:rPr>
      </w:r>
      <w:r>
        <w:rPr>
          <w:noProof/>
          <w:webHidden/>
        </w:rPr>
        <w:fldChar w:fldCharType="separate"/>
      </w:r>
      <w:ins w:id="169" w:author="Tom Bergeron" w:date="2018-12-17T16:24:00Z">
        <w:r>
          <w:rPr>
            <w:noProof/>
            <w:webHidden/>
          </w:rPr>
          <w:t>77</w:t>
        </w:r>
        <w:r>
          <w:rPr>
            <w:noProof/>
            <w:webHidden/>
          </w:rPr>
          <w:fldChar w:fldCharType="end"/>
        </w:r>
        <w:r w:rsidRPr="001977E3">
          <w:rPr>
            <w:rStyle w:val="Hyperlink"/>
            <w:noProof/>
          </w:rPr>
          <w:fldChar w:fldCharType="end"/>
        </w:r>
      </w:ins>
    </w:p>
    <w:p w14:paraId="63EC1B76" w14:textId="6DF9E23B" w:rsidR="0060126E" w:rsidRDefault="0060126E">
      <w:pPr>
        <w:pStyle w:val="TOC2"/>
        <w:tabs>
          <w:tab w:val="right" w:leader="dot" w:pos="8900"/>
        </w:tabs>
        <w:rPr>
          <w:ins w:id="170" w:author="Tom Bergeron" w:date="2018-12-17T16:24:00Z"/>
          <w:rFonts w:asciiTheme="minorHAnsi" w:eastAsiaTheme="minorEastAsia" w:hAnsiTheme="minorHAnsi" w:cstheme="minorBidi"/>
          <w:smallCaps w:val="0"/>
          <w:noProof/>
          <w:sz w:val="22"/>
          <w:szCs w:val="22"/>
        </w:rPr>
      </w:pPr>
      <w:ins w:id="171"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"_Toc532827276"</w:instrText>
        </w:r>
        <w:r w:rsidRPr="001977E3">
          <w:rPr>
            <w:rStyle w:val="Hyperlink"/>
            <w:noProof/>
          </w:rPr>
          <w:instrText xml:space="preserve"> </w:instrText>
        </w:r>
        <w:r w:rsidRPr="001977E3">
          <w:rPr>
            <w:rStyle w:val="Hyperlink"/>
            <w:noProof/>
          </w:rPr>
          <w:fldChar w:fldCharType="separate"/>
        </w:r>
        <w:r w:rsidRPr="001977E3">
          <w:rPr>
            <w:rStyle w:val="Hyperlink"/>
            <w:noProof/>
          </w:rPr>
          <w:t>Confirm Oven Communications</w:t>
        </w:r>
        <w:r>
          <w:rPr>
            <w:noProof/>
            <w:webHidden/>
          </w:rPr>
          <w:tab/>
        </w:r>
        <w:r>
          <w:rPr>
            <w:noProof/>
            <w:webHidden/>
          </w:rPr>
          <w:fldChar w:fldCharType="begin"/>
        </w:r>
        <w:r>
          <w:rPr>
            <w:noProof/>
            <w:webHidden/>
          </w:rPr>
          <w:instrText xml:space="preserve"> PAGEREF _Toc532827276 \h </w:instrText>
        </w:r>
      </w:ins>
      <w:r>
        <w:rPr>
          <w:noProof/>
          <w:webHidden/>
        </w:rPr>
      </w:r>
      <w:r>
        <w:rPr>
          <w:noProof/>
          <w:webHidden/>
        </w:rPr>
        <w:fldChar w:fldCharType="separate"/>
      </w:r>
      <w:ins w:id="172" w:author="Tom Bergeron" w:date="2018-12-17T16:24:00Z">
        <w:r>
          <w:rPr>
            <w:noProof/>
            <w:webHidden/>
          </w:rPr>
          <w:t>78</w:t>
        </w:r>
        <w:r>
          <w:rPr>
            <w:noProof/>
            <w:webHidden/>
          </w:rPr>
          <w:fldChar w:fldCharType="end"/>
        </w:r>
        <w:r w:rsidRPr="001977E3">
          <w:rPr>
            <w:rStyle w:val="Hyperlink"/>
            <w:noProof/>
          </w:rPr>
          <w:fldChar w:fldCharType="end"/>
        </w:r>
      </w:ins>
    </w:p>
    <w:p w14:paraId="73E65BFA" w14:textId="6BE31C7F" w:rsidR="0060126E" w:rsidRDefault="0060126E">
      <w:pPr>
        <w:pStyle w:val="TOC2"/>
        <w:tabs>
          <w:tab w:val="right" w:leader="dot" w:pos="8900"/>
        </w:tabs>
        <w:rPr>
          <w:ins w:id="173" w:author="Tom Bergeron" w:date="2018-12-17T16:24:00Z"/>
          <w:rFonts w:asciiTheme="minorHAnsi" w:eastAsiaTheme="minorEastAsia" w:hAnsiTheme="minorHAnsi" w:cstheme="minorBidi"/>
          <w:smallCaps w:val="0"/>
          <w:noProof/>
          <w:sz w:val="22"/>
          <w:szCs w:val="22"/>
        </w:rPr>
      </w:pPr>
      <w:ins w:id="174"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"_Toc532827277"</w:instrText>
        </w:r>
        <w:r w:rsidRPr="001977E3">
          <w:rPr>
            <w:rStyle w:val="Hyperlink"/>
            <w:noProof/>
          </w:rPr>
          <w:instrText xml:space="preserve"> </w:instrText>
        </w:r>
        <w:r w:rsidRPr="001977E3">
          <w:rPr>
            <w:rStyle w:val="Hyperlink"/>
            <w:noProof/>
          </w:rPr>
          <w:fldChar w:fldCharType="separate"/>
        </w:r>
        <w:r w:rsidRPr="001977E3">
          <w:rPr>
            <w:rStyle w:val="Hyperlink"/>
            <w:noProof/>
          </w:rPr>
          <w:t>Configure Software for Oven Communication</w:t>
        </w:r>
        <w:r>
          <w:rPr>
            <w:noProof/>
            <w:webHidden/>
          </w:rPr>
          <w:tab/>
        </w:r>
        <w:r>
          <w:rPr>
            <w:noProof/>
            <w:webHidden/>
          </w:rPr>
          <w:fldChar w:fldCharType="begin"/>
        </w:r>
        <w:r>
          <w:rPr>
            <w:noProof/>
            <w:webHidden/>
          </w:rPr>
          <w:instrText xml:space="preserve"> PAGEREF _Toc532827277 \h </w:instrText>
        </w:r>
      </w:ins>
      <w:r>
        <w:rPr>
          <w:noProof/>
          <w:webHidden/>
        </w:rPr>
      </w:r>
      <w:r>
        <w:rPr>
          <w:noProof/>
          <w:webHidden/>
        </w:rPr>
        <w:fldChar w:fldCharType="separate"/>
      </w:r>
      <w:ins w:id="175" w:author="Tom Bergeron" w:date="2018-12-17T16:24:00Z">
        <w:r>
          <w:rPr>
            <w:noProof/>
            <w:webHidden/>
          </w:rPr>
          <w:t>78</w:t>
        </w:r>
        <w:r>
          <w:rPr>
            <w:noProof/>
            <w:webHidden/>
          </w:rPr>
          <w:fldChar w:fldCharType="end"/>
        </w:r>
        <w:r w:rsidRPr="001977E3">
          <w:rPr>
            <w:rStyle w:val="Hyperlink"/>
            <w:noProof/>
          </w:rPr>
          <w:fldChar w:fldCharType="end"/>
        </w:r>
      </w:ins>
    </w:p>
    <w:p w14:paraId="67637370" w14:textId="35C57588" w:rsidR="0060126E" w:rsidRDefault="0060126E">
      <w:pPr>
        <w:pStyle w:val="TOC2"/>
        <w:tabs>
          <w:tab w:val="right" w:leader="dot" w:pos="8900"/>
        </w:tabs>
        <w:rPr>
          <w:ins w:id="176" w:author="Tom Bergeron" w:date="2018-12-17T16:24:00Z"/>
          <w:rFonts w:asciiTheme="minorHAnsi" w:eastAsiaTheme="minorEastAsia" w:hAnsiTheme="minorHAnsi" w:cstheme="minorBidi"/>
          <w:smallCaps w:val="0"/>
          <w:noProof/>
          <w:sz w:val="22"/>
          <w:szCs w:val="22"/>
        </w:rPr>
      </w:pPr>
      <w:ins w:id="177"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"_Toc532827278"</w:instrText>
        </w:r>
        <w:r w:rsidRPr="001977E3">
          <w:rPr>
            <w:rStyle w:val="Hyperlink"/>
            <w:noProof/>
          </w:rPr>
          <w:instrText xml:space="preserve"> </w:instrText>
        </w:r>
        <w:r w:rsidRPr="001977E3">
          <w:rPr>
            <w:rStyle w:val="Hyperlink"/>
            <w:noProof/>
          </w:rPr>
          <w:fldChar w:fldCharType="separate"/>
        </w:r>
        <w:r w:rsidRPr="001977E3">
          <w:rPr>
            <w:rStyle w:val="Hyperlink"/>
            <w:noProof/>
          </w:rPr>
          <w:t>Use a Base Oven Recipe With Oven Communication</w:t>
        </w:r>
        <w:r>
          <w:rPr>
            <w:noProof/>
            <w:webHidden/>
          </w:rPr>
          <w:tab/>
        </w:r>
        <w:r>
          <w:rPr>
            <w:noProof/>
            <w:webHidden/>
          </w:rPr>
          <w:fldChar w:fldCharType="begin"/>
        </w:r>
        <w:r>
          <w:rPr>
            <w:noProof/>
            <w:webHidden/>
          </w:rPr>
          <w:instrText xml:space="preserve"> PAGEREF _Toc532827278 \h </w:instrText>
        </w:r>
      </w:ins>
      <w:r>
        <w:rPr>
          <w:noProof/>
          <w:webHidden/>
        </w:rPr>
      </w:r>
      <w:r>
        <w:rPr>
          <w:noProof/>
          <w:webHidden/>
        </w:rPr>
        <w:fldChar w:fldCharType="separate"/>
      </w:r>
      <w:ins w:id="178" w:author="Tom Bergeron" w:date="2018-12-17T16:24:00Z">
        <w:r>
          <w:rPr>
            <w:noProof/>
            <w:webHidden/>
          </w:rPr>
          <w:t>79</w:t>
        </w:r>
        <w:r>
          <w:rPr>
            <w:noProof/>
            <w:webHidden/>
          </w:rPr>
          <w:fldChar w:fldCharType="end"/>
        </w:r>
        <w:r w:rsidRPr="001977E3">
          <w:rPr>
            <w:rStyle w:val="Hyperlink"/>
            <w:noProof/>
          </w:rPr>
          <w:fldChar w:fldCharType="end"/>
        </w:r>
      </w:ins>
    </w:p>
    <w:p w14:paraId="6D5085FF" w14:textId="115DDA4C" w:rsidR="0060126E" w:rsidRDefault="0060126E">
      <w:pPr>
        <w:pStyle w:val="TOC2"/>
        <w:tabs>
          <w:tab w:val="right" w:leader="dot" w:pos="8900"/>
        </w:tabs>
        <w:rPr>
          <w:ins w:id="179" w:author="Tom Bergeron" w:date="2018-12-17T16:24:00Z"/>
          <w:rFonts w:asciiTheme="minorHAnsi" w:eastAsiaTheme="minorEastAsia" w:hAnsiTheme="minorHAnsi" w:cstheme="minorBidi"/>
          <w:smallCaps w:val="0"/>
          <w:noProof/>
          <w:sz w:val="22"/>
          <w:szCs w:val="22"/>
        </w:rPr>
      </w:pPr>
      <w:ins w:id="180"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"_Toc532827279"</w:instrText>
        </w:r>
        <w:r w:rsidRPr="001977E3">
          <w:rPr>
            <w:rStyle w:val="Hyperlink"/>
            <w:noProof/>
          </w:rPr>
          <w:instrText xml:space="preserve"> </w:instrText>
        </w:r>
        <w:r w:rsidRPr="001977E3">
          <w:rPr>
            <w:rStyle w:val="Hyperlink"/>
            <w:noProof/>
          </w:rPr>
          <w:fldChar w:fldCharType="separate"/>
        </w:r>
        <w:r w:rsidRPr="001977E3">
          <w:rPr>
            <w:rStyle w:val="Hyperlink"/>
            <w:noProof/>
          </w:rPr>
          <w:t>Run a Profile Using Oven Communication</w:t>
        </w:r>
        <w:r>
          <w:rPr>
            <w:noProof/>
            <w:webHidden/>
          </w:rPr>
          <w:tab/>
        </w:r>
        <w:r>
          <w:rPr>
            <w:noProof/>
            <w:webHidden/>
          </w:rPr>
          <w:fldChar w:fldCharType="begin"/>
        </w:r>
        <w:r>
          <w:rPr>
            <w:noProof/>
            <w:webHidden/>
          </w:rPr>
          <w:instrText xml:space="preserve"> PAGEREF _Toc532827279 \h </w:instrText>
        </w:r>
      </w:ins>
      <w:r>
        <w:rPr>
          <w:noProof/>
          <w:webHidden/>
        </w:rPr>
      </w:r>
      <w:r>
        <w:rPr>
          <w:noProof/>
          <w:webHidden/>
        </w:rPr>
        <w:fldChar w:fldCharType="separate"/>
      </w:r>
      <w:ins w:id="181" w:author="Tom Bergeron" w:date="2018-12-17T16:24:00Z">
        <w:r>
          <w:rPr>
            <w:noProof/>
            <w:webHidden/>
          </w:rPr>
          <w:t>80</w:t>
        </w:r>
        <w:r>
          <w:rPr>
            <w:noProof/>
            <w:webHidden/>
          </w:rPr>
          <w:fldChar w:fldCharType="end"/>
        </w:r>
        <w:r w:rsidRPr="001977E3">
          <w:rPr>
            <w:rStyle w:val="Hyperlink"/>
            <w:noProof/>
          </w:rPr>
          <w:fldChar w:fldCharType="end"/>
        </w:r>
      </w:ins>
    </w:p>
    <w:p w14:paraId="45318092" w14:textId="3358C3F3" w:rsidR="0060126E" w:rsidRDefault="0060126E">
      <w:pPr>
        <w:pStyle w:val="TOC2"/>
        <w:tabs>
          <w:tab w:val="right" w:leader="dot" w:pos="8900"/>
        </w:tabs>
        <w:rPr>
          <w:ins w:id="182" w:author="Tom Bergeron" w:date="2018-12-17T16:24:00Z"/>
          <w:rFonts w:asciiTheme="minorHAnsi" w:eastAsiaTheme="minorEastAsia" w:hAnsiTheme="minorHAnsi" w:cstheme="minorBidi"/>
          <w:smallCaps w:val="0"/>
          <w:noProof/>
          <w:sz w:val="22"/>
          <w:szCs w:val="22"/>
        </w:rPr>
      </w:pPr>
      <w:ins w:id="183"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"_Toc532827280"</w:instrText>
        </w:r>
        <w:r w:rsidRPr="001977E3">
          <w:rPr>
            <w:rStyle w:val="Hyperlink"/>
            <w:noProof/>
          </w:rPr>
          <w:instrText xml:space="preserve"> </w:instrText>
        </w:r>
        <w:r w:rsidRPr="001977E3">
          <w:rPr>
            <w:rStyle w:val="Hyperlink"/>
            <w:noProof/>
          </w:rPr>
          <w:fldChar w:fldCharType="separate"/>
        </w:r>
        <w:r w:rsidRPr="001977E3">
          <w:rPr>
            <w:rStyle w:val="Hyperlink"/>
            <w:noProof/>
          </w:rPr>
          <w:t>Start a Virtual Profile With Oven Communication</w:t>
        </w:r>
        <w:r>
          <w:rPr>
            <w:noProof/>
            <w:webHidden/>
          </w:rPr>
          <w:tab/>
        </w:r>
        <w:r>
          <w:rPr>
            <w:noProof/>
            <w:webHidden/>
          </w:rPr>
          <w:fldChar w:fldCharType="begin"/>
        </w:r>
        <w:r>
          <w:rPr>
            <w:noProof/>
            <w:webHidden/>
          </w:rPr>
          <w:instrText xml:space="preserve"> PAGEREF _Toc532827280 \h </w:instrText>
        </w:r>
      </w:ins>
      <w:r>
        <w:rPr>
          <w:noProof/>
          <w:webHidden/>
        </w:rPr>
      </w:r>
      <w:r>
        <w:rPr>
          <w:noProof/>
          <w:webHidden/>
        </w:rPr>
        <w:fldChar w:fldCharType="separate"/>
      </w:r>
      <w:ins w:id="184" w:author="Tom Bergeron" w:date="2018-12-17T16:24:00Z">
        <w:r>
          <w:rPr>
            <w:noProof/>
            <w:webHidden/>
          </w:rPr>
          <w:t>82</w:t>
        </w:r>
        <w:r>
          <w:rPr>
            <w:noProof/>
            <w:webHidden/>
          </w:rPr>
          <w:fldChar w:fldCharType="end"/>
        </w:r>
        <w:r w:rsidRPr="001977E3">
          <w:rPr>
            <w:rStyle w:val="Hyperlink"/>
            <w:noProof/>
          </w:rPr>
          <w:fldChar w:fldCharType="end"/>
        </w:r>
      </w:ins>
    </w:p>
    <w:p w14:paraId="171E4179" w14:textId="08CD1A81" w:rsidR="0060126E" w:rsidRDefault="0060126E">
      <w:pPr>
        <w:pStyle w:val="TOC2"/>
        <w:tabs>
          <w:tab w:val="right" w:leader="dot" w:pos="8900"/>
        </w:tabs>
        <w:rPr>
          <w:ins w:id="185" w:author="Tom Bergeron" w:date="2018-12-17T16:24:00Z"/>
          <w:rFonts w:asciiTheme="minorHAnsi" w:eastAsiaTheme="minorEastAsia" w:hAnsiTheme="minorHAnsi" w:cstheme="minorBidi"/>
          <w:smallCaps w:val="0"/>
          <w:noProof/>
          <w:sz w:val="22"/>
          <w:szCs w:val="22"/>
        </w:rPr>
      </w:pPr>
      <w:ins w:id="186"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"_Toc532827281"</w:instrText>
        </w:r>
        <w:r w:rsidRPr="001977E3">
          <w:rPr>
            <w:rStyle w:val="Hyperlink"/>
            <w:noProof/>
          </w:rPr>
          <w:instrText xml:space="preserve"> </w:instrText>
        </w:r>
        <w:r w:rsidRPr="001977E3">
          <w:rPr>
            <w:rStyle w:val="Hyperlink"/>
            <w:noProof/>
          </w:rPr>
          <w:fldChar w:fldCharType="separate"/>
        </w:r>
        <w:r w:rsidRPr="001977E3">
          <w:rPr>
            <w:rStyle w:val="Hyperlink"/>
            <w:noProof/>
          </w:rPr>
          <w:t>Base Oven Recipe Automatic Verification</w:t>
        </w:r>
        <w:r>
          <w:rPr>
            <w:noProof/>
            <w:webHidden/>
          </w:rPr>
          <w:tab/>
        </w:r>
        <w:r>
          <w:rPr>
            <w:noProof/>
            <w:webHidden/>
          </w:rPr>
          <w:fldChar w:fldCharType="begin"/>
        </w:r>
        <w:r>
          <w:rPr>
            <w:noProof/>
            <w:webHidden/>
          </w:rPr>
          <w:instrText xml:space="preserve"> PAGEREF _Toc532827281 \h </w:instrText>
        </w:r>
      </w:ins>
      <w:r>
        <w:rPr>
          <w:noProof/>
          <w:webHidden/>
        </w:rPr>
      </w:r>
      <w:r>
        <w:rPr>
          <w:noProof/>
          <w:webHidden/>
        </w:rPr>
        <w:fldChar w:fldCharType="separate"/>
      </w:r>
      <w:ins w:id="187" w:author="Tom Bergeron" w:date="2018-12-17T16:24:00Z">
        <w:r>
          <w:rPr>
            <w:noProof/>
            <w:webHidden/>
          </w:rPr>
          <w:t>83</w:t>
        </w:r>
        <w:r>
          <w:rPr>
            <w:noProof/>
            <w:webHidden/>
          </w:rPr>
          <w:fldChar w:fldCharType="end"/>
        </w:r>
        <w:r w:rsidRPr="001977E3">
          <w:rPr>
            <w:rStyle w:val="Hyperlink"/>
            <w:noProof/>
          </w:rPr>
          <w:fldChar w:fldCharType="end"/>
        </w:r>
      </w:ins>
    </w:p>
    <w:p w14:paraId="7EC29007" w14:textId="19592550" w:rsidR="0060126E" w:rsidRDefault="0060126E">
      <w:pPr>
        <w:pStyle w:val="TOC1"/>
        <w:tabs>
          <w:tab w:val="right" w:leader="dot" w:pos="8900"/>
        </w:tabs>
        <w:rPr>
          <w:ins w:id="188" w:author="Tom Bergeron" w:date="2018-12-17T16:24:00Z"/>
          <w:rFonts w:asciiTheme="minorHAnsi" w:eastAsiaTheme="minorEastAsia" w:hAnsiTheme="minorHAnsi" w:cstheme="minorBidi"/>
          <w:b w:val="0"/>
          <w:caps w:val="0"/>
          <w:noProof/>
          <w:sz w:val="22"/>
          <w:szCs w:val="22"/>
        </w:rPr>
      </w:pPr>
      <w:ins w:id="189"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"_Toc532827282"</w:instrText>
        </w:r>
        <w:r w:rsidRPr="001977E3">
          <w:rPr>
            <w:rStyle w:val="Hyperlink"/>
            <w:noProof/>
          </w:rPr>
          <w:instrText xml:space="preserve"> </w:instrText>
        </w:r>
        <w:r w:rsidRPr="001977E3">
          <w:rPr>
            <w:rStyle w:val="Hyperlink"/>
            <w:noProof/>
          </w:rPr>
          <w:fldChar w:fldCharType="separate"/>
        </w:r>
        <w:r w:rsidRPr="001977E3">
          <w:rPr>
            <w:rStyle w:val="Hyperlink"/>
            <w:noProof/>
          </w:rPr>
          <w:t>Dual Lane Systems And Functionality</w:t>
        </w:r>
        <w:r>
          <w:rPr>
            <w:noProof/>
            <w:webHidden/>
          </w:rPr>
          <w:tab/>
        </w:r>
        <w:r>
          <w:rPr>
            <w:noProof/>
            <w:webHidden/>
          </w:rPr>
          <w:fldChar w:fldCharType="begin"/>
        </w:r>
        <w:r>
          <w:rPr>
            <w:noProof/>
            <w:webHidden/>
          </w:rPr>
          <w:instrText xml:space="preserve"> PAGEREF _Toc532827282 \h </w:instrText>
        </w:r>
      </w:ins>
      <w:r>
        <w:rPr>
          <w:noProof/>
          <w:webHidden/>
        </w:rPr>
      </w:r>
      <w:r>
        <w:rPr>
          <w:noProof/>
          <w:webHidden/>
        </w:rPr>
        <w:fldChar w:fldCharType="separate"/>
      </w:r>
      <w:ins w:id="190" w:author="Tom Bergeron" w:date="2018-12-17T16:24:00Z">
        <w:r>
          <w:rPr>
            <w:noProof/>
            <w:webHidden/>
          </w:rPr>
          <w:t>84</w:t>
        </w:r>
        <w:r>
          <w:rPr>
            <w:noProof/>
            <w:webHidden/>
          </w:rPr>
          <w:fldChar w:fldCharType="end"/>
        </w:r>
        <w:r w:rsidRPr="001977E3">
          <w:rPr>
            <w:rStyle w:val="Hyperlink"/>
            <w:noProof/>
          </w:rPr>
          <w:fldChar w:fldCharType="end"/>
        </w:r>
      </w:ins>
    </w:p>
    <w:p w14:paraId="091C4AEB" w14:textId="52F817B6" w:rsidR="0060126E" w:rsidRDefault="0060126E">
      <w:pPr>
        <w:pStyle w:val="TOC2"/>
        <w:tabs>
          <w:tab w:val="right" w:leader="dot" w:pos="8900"/>
        </w:tabs>
        <w:rPr>
          <w:ins w:id="191" w:author="Tom Bergeron" w:date="2018-12-17T16:24:00Z"/>
          <w:rFonts w:asciiTheme="minorHAnsi" w:eastAsiaTheme="minorEastAsia" w:hAnsiTheme="minorHAnsi" w:cstheme="minorBidi"/>
          <w:smallCaps w:val="0"/>
          <w:noProof/>
          <w:sz w:val="22"/>
          <w:szCs w:val="22"/>
        </w:rPr>
      </w:pPr>
      <w:ins w:id="192"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"_Toc532827283"</w:instrText>
        </w:r>
        <w:r w:rsidRPr="001977E3">
          <w:rPr>
            <w:rStyle w:val="Hyperlink"/>
            <w:noProof/>
          </w:rPr>
          <w:instrText xml:space="preserve"> </w:instrText>
        </w:r>
        <w:r w:rsidRPr="001977E3">
          <w:rPr>
            <w:rStyle w:val="Hyperlink"/>
            <w:noProof/>
          </w:rPr>
          <w:fldChar w:fldCharType="separate"/>
        </w:r>
        <w:r w:rsidRPr="001977E3">
          <w:rPr>
            <w:rStyle w:val="Hyperlink"/>
            <w:noProof/>
          </w:rPr>
          <w:t>Dual Lane Dual Systems</w:t>
        </w:r>
        <w:r>
          <w:rPr>
            <w:noProof/>
            <w:webHidden/>
          </w:rPr>
          <w:tab/>
        </w:r>
        <w:r>
          <w:rPr>
            <w:noProof/>
            <w:webHidden/>
          </w:rPr>
          <w:fldChar w:fldCharType="begin"/>
        </w:r>
        <w:r>
          <w:rPr>
            <w:noProof/>
            <w:webHidden/>
          </w:rPr>
          <w:instrText xml:space="preserve"> PAGEREF _Toc532827283 \h </w:instrText>
        </w:r>
      </w:ins>
      <w:r>
        <w:rPr>
          <w:noProof/>
          <w:webHidden/>
        </w:rPr>
      </w:r>
      <w:r>
        <w:rPr>
          <w:noProof/>
          <w:webHidden/>
        </w:rPr>
        <w:fldChar w:fldCharType="separate"/>
      </w:r>
      <w:ins w:id="193" w:author="Tom Bergeron" w:date="2018-12-17T16:24:00Z">
        <w:r>
          <w:rPr>
            <w:noProof/>
            <w:webHidden/>
          </w:rPr>
          <w:t>84</w:t>
        </w:r>
        <w:r>
          <w:rPr>
            <w:noProof/>
            <w:webHidden/>
          </w:rPr>
          <w:fldChar w:fldCharType="end"/>
        </w:r>
        <w:r w:rsidRPr="001977E3">
          <w:rPr>
            <w:rStyle w:val="Hyperlink"/>
            <w:noProof/>
          </w:rPr>
          <w:fldChar w:fldCharType="end"/>
        </w:r>
      </w:ins>
    </w:p>
    <w:p w14:paraId="1D72BBEA" w14:textId="32BC5112" w:rsidR="0060126E" w:rsidRDefault="0060126E">
      <w:pPr>
        <w:pStyle w:val="TOC2"/>
        <w:tabs>
          <w:tab w:val="right" w:leader="dot" w:pos="8900"/>
        </w:tabs>
        <w:rPr>
          <w:ins w:id="194" w:author="Tom Bergeron" w:date="2018-12-17T16:24:00Z"/>
          <w:rFonts w:asciiTheme="minorHAnsi" w:eastAsiaTheme="minorEastAsia" w:hAnsiTheme="minorHAnsi" w:cstheme="minorBidi"/>
          <w:smallCaps w:val="0"/>
          <w:noProof/>
          <w:sz w:val="22"/>
          <w:szCs w:val="22"/>
        </w:rPr>
      </w:pPr>
      <w:ins w:id="195" w:author="Tom Bergeron" w:date="2018-12-17T16:24:00Z">
        <w:r w:rsidRPr="001977E3">
          <w:rPr>
            <w:rStyle w:val="Hyperlink"/>
            <w:noProof/>
          </w:rPr>
          <w:fldChar w:fldCharType="begin"/>
        </w:r>
        <w:r w:rsidRPr="001977E3">
          <w:rPr>
            <w:rStyle w:val="Hyperlink"/>
            <w:noProof/>
          </w:rPr>
          <w:instrText xml:space="preserve"> </w:instrText>
        </w:r>
        <w:r>
          <w:rPr>
            <w:noProof/>
          </w:rPr>
          <w:instrText>HYPERLINK \l "_Toc532827284"</w:instrText>
        </w:r>
        <w:r w:rsidRPr="001977E3">
          <w:rPr>
            <w:rStyle w:val="Hyperlink"/>
            <w:noProof/>
          </w:rPr>
          <w:instrText xml:space="preserve"> </w:instrText>
        </w:r>
        <w:r w:rsidRPr="001977E3">
          <w:rPr>
            <w:rStyle w:val="Hyperlink"/>
            <w:noProof/>
          </w:rPr>
          <w:fldChar w:fldCharType="separate"/>
        </w:r>
        <w:r w:rsidRPr="001977E3">
          <w:rPr>
            <w:rStyle w:val="Hyperlink"/>
            <w:noProof/>
          </w:rPr>
          <w:t>Configure Dual Lane Systems</w:t>
        </w:r>
        <w:r>
          <w:rPr>
            <w:noProof/>
            <w:webHidden/>
          </w:rPr>
          <w:tab/>
        </w:r>
        <w:r>
          <w:rPr>
            <w:noProof/>
            <w:webHidden/>
          </w:rPr>
          <w:fldChar w:fldCharType="begin"/>
        </w:r>
        <w:r>
          <w:rPr>
            <w:noProof/>
            <w:webHidden/>
          </w:rPr>
          <w:instrText xml:space="preserve"> PAGEREF _Toc532827284 \h </w:instrText>
        </w:r>
      </w:ins>
      <w:r>
        <w:rPr>
          <w:noProof/>
          <w:webHidden/>
        </w:rPr>
      </w:r>
      <w:r>
        <w:rPr>
          <w:noProof/>
          <w:webHidden/>
        </w:rPr>
        <w:fldChar w:fldCharType="separate"/>
      </w:r>
      <w:ins w:id="196" w:author="Tom Bergeron" w:date="2018-12-17T16:24:00Z">
        <w:r>
          <w:rPr>
            <w:noProof/>
            <w:webHidden/>
          </w:rPr>
          <w:t>85</w:t>
        </w:r>
        <w:r>
          <w:rPr>
            <w:noProof/>
            <w:webHidden/>
          </w:rPr>
          <w:fldChar w:fldCharType="end"/>
        </w:r>
        <w:r w:rsidRPr="001977E3">
          <w:rPr>
            <w:rStyle w:val="Hyperlink"/>
            <w:noProof/>
          </w:rPr>
          <w:fldChar w:fldCharType="end"/>
        </w:r>
      </w:ins>
    </w:p>
    <w:p w14:paraId="559FCFBB" w14:textId="0941E105" w:rsidR="0060126E" w:rsidRDefault="0060126E">
      <w:pPr>
        <w:pStyle w:val="TOC1"/>
        <w:tabs>
          <w:tab w:val="right" w:leader="dot" w:pos="8900"/>
        </w:tabs>
        <w:rPr>
          <w:ins w:id="197" w:author="Tom Bergeron" w:date="2018-12-17T16:24:00Z"/>
          <w:rFonts w:asciiTheme="minorHAnsi" w:eastAsiaTheme="minorEastAsia" w:hAnsiTheme="minorHAnsi" w:cstheme="minorBidi"/>
          <w:b w:val="0"/>
          <w:caps w:val="0"/>
          <w:noProof/>
          <w:sz w:val="22"/>
          <w:szCs w:val="22"/>
        </w:rPr>
      </w:pPr>
    </w:p>
    <w:p w14:paraId="5F31F8E7" w14:textId="2C96C9AE" w:rsidR="00B31B98" w:rsidDel="0060126E" w:rsidRDefault="00B31B98">
      <w:pPr>
        <w:pStyle w:val="TOC1"/>
        <w:tabs>
          <w:tab w:val="right" w:leader="dot" w:pos="8900"/>
        </w:tabs>
        <w:rPr>
          <w:del w:id="198" w:author="Tom Bergeron" w:date="2018-12-17T16:24:00Z"/>
          <w:rFonts w:asciiTheme="minorHAnsi" w:eastAsiaTheme="minorEastAsia" w:hAnsiTheme="minorHAnsi" w:cstheme="minorBidi"/>
          <w:b w:val="0"/>
          <w:caps w:val="0"/>
          <w:noProof/>
          <w:sz w:val="22"/>
          <w:szCs w:val="22"/>
        </w:rPr>
      </w:pPr>
      <w:del w:id="199" w:author="Tom Bergeron" w:date="2018-12-17T16:24:00Z">
        <w:r w:rsidRPr="0060126E" w:rsidDel="0060126E">
          <w:rPr>
            <w:rStyle w:val="Hyperlink"/>
            <w:rFonts w:cs="Arial"/>
            <w:b w:val="0"/>
            <w:bCs/>
            <w:iCs/>
            <w:caps w:val="0"/>
            <w:noProof/>
          </w:rPr>
          <w:delText>The Hardware</w:delText>
        </w:r>
        <w:r w:rsidDel="0060126E">
          <w:rPr>
            <w:noProof/>
            <w:webHidden/>
          </w:rPr>
          <w:tab/>
          <w:delText>3</w:delText>
        </w:r>
      </w:del>
    </w:p>
    <w:p w14:paraId="1B269335" w14:textId="3B64DE0E" w:rsidR="00B31B98" w:rsidDel="0060126E" w:rsidRDefault="00B31B98">
      <w:pPr>
        <w:pStyle w:val="TOC2"/>
        <w:tabs>
          <w:tab w:val="right" w:leader="dot" w:pos="8900"/>
        </w:tabs>
        <w:rPr>
          <w:del w:id="200" w:author="Tom Bergeron" w:date="2018-12-17T16:24:00Z"/>
          <w:rFonts w:asciiTheme="minorHAnsi" w:eastAsiaTheme="minorEastAsia" w:hAnsiTheme="minorHAnsi" w:cstheme="minorBidi"/>
          <w:smallCaps w:val="0"/>
          <w:noProof/>
          <w:sz w:val="22"/>
          <w:szCs w:val="22"/>
        </w:rPr>
      </w:pPr>
      <w:del w:id="201" w:author="Tom Bergeron" w:date="2018-12-17T16:24:00Z">
        <w:r w:rsidRPr="0060126E" w:rsidDel="0060126E">
          <w:rPr>
            <w:rStyle w:val="Hyperlink"/>
            <w:smallCaps w:val="0"/>
            <w:noProof/>
          </w:rPr>
          <w:delText>Hardware Diagram</w:delText>
        </w:r>
        <w:r w:rsidDel="0060126E">
          <w:rPr>
            <w:noProof/>
            <w:webHidden/>
          </w:rPr>
          <w:tab/>
          <w:delText>5</w:delText>
        </w:r>
      </w:del>
    </w:p>
    <w:p w14:paraId="31EA1133" w14:textId="1827EED6" w:rsidR="00B31B98" w:rsidDel="0060126E" w:rsidRDefault="00B31B98">
      <w:pPr>
        <w:pStyle w:val="TOC1"/>
        <w:tabs>
          <w:tab w:val="right" w:leader="dot" w:pos="8900"/>
        </w:tabs>
        <w:rPr>
          <w:del w:id="202" w:author="Tom Bergeron" w:date="2018-12-17T16:24:00Z"/>
          <w:rFonts w:asciiTheme="minorHAnsi" w:eastAsiaTheme="minorEastAsia" w:hAnsiTheme="minorHAnsi" w:cstheme="minorBidi"/>
          <w:b w:val="0"/>
          <w:caps w:val="0"/>
          <w:noProof/>
          <w:sz w:val="22"/>
          <w:szCs w:val="22"/>
        </w:rPr>
      </w:pPr>
      <w:del w:id="203" w:author="Tom Bergeron" w:date="2018-12-17T16:24:00Z">
        <w:r w:rsidRPr="0060126E" w:rsidDel="0060126E">
          <w:rPr>
            <w:rStyle w:val="Hyperlink"/>
            <w:b w:val="0"/>
            <w:caps w:val="0"/>
            <w:noProof/>
          </w:rPr>
          <w:delText>Dual Lane Systems</w:delText>
        </w:r>
        <w:r w:rsidDel="0060126E">
          <w:rPr>
            <w:noProof/>
            <w:webHidden/>
          </w:rPr>
          <w:tab/>
          <w:delText>6</w:delText>
        </w:r>
      </w:del>
    </w:p>
    <w:p w14:paraId="7BA2AD29" w14:textId="69B1F2F5" w:rsidR="00B31B98" w:rsidDel="0060126E" w:rsidRDefault="00B31B98">
      <w:pPr>
        <w:pStyle w:val="TOC1"/>
        <w:tabs>
          <w:tab w:val="right" w:leader="dot" w:pos="8900"/>
        </w:tabs>
        <w:rPr>
          <w:del w:id="204" w:author="Tom Bergeron" w:date="2018-12-17T16:24:00Z"/>
          <w:rFonts w:asciiTheme="minorHAnsi" w:eastAsiaTheme="minorEastAsia" w:hAnsiTheme="minorHAnsi" w:cstheme="minorBidi"/>
          <w:b w:val="0"/>
          <w:caps w:val="0"/>
          <w:noProof/>
          <w:sz w:val="22"/>
          <w:szCs w:val="22"/>
        </w:rPr>
      </w:pPr>
      <w:del w:id="205" w:author="Tom Bergeron" w:date="2018-12-17T16:24:00Z">
        <w:r w:rsidRPr="0060126E" w:rsidDel="0060126E">
          <w:rPr>
            <w:rStyle w:val="Hyperlink"/>
            <w:b w:val="0"/>
            <w:caps w:val="0"/>
            <w:noProof/>
          </w:rPr>
          <w:delText>Install the Software</w:delText>
        </w:r>
        <w:r w:rsidDel="0060126E">
          <w:rPr>
            <w:noProof/>
            <w:webHidden/>
          </w:rPr>
          <w:tab/>
          <w:delText>7</w:delText>
        </w:r>
      </w:del>
    </w:p>
    <w:p w14:paraId="2ADA03B8" w14:textId="5AF975AC" w:rsidR="00B31B98" w:rsidDel="0060126E" w:rsidRDefault="00B31B98">
      <w:pPr>
        <w:pStyle w:val="TOC1"/>
        <w:tabs>
          <w:tab w:val="right" w:leader="dot" w:pos="8900"/>
        </w:tabs>
        <w:rPr>
          <w:del w:id="206" w:author="Tom Bergeron" w:date="2018-12-17T16:24:00Z"/>
          <w:rFonts w:asciiTheme="minorHAnsi" w:eastAsiaTheme="minorEastAsia" w:hAnsiTheme="minorHAnsi" w:cstheme="minorBidi"/>
          <w:b w:val="0"/>
          <w:caps w:val="0"/>
          <w:noProof/>
          <w:sz w:val="22"/>
          <w:szCs w:val="22"/>
        </w:rPr>
      </w:pPr>
      <w:del w:id="207" w:author="Tom Bergeron" w:date="2018-12-17T16:24:00Z">
        <w:r w:rsidRPr="0060126E" w:rsidDel="0060126E">
          <w:rPr>
            <w:rStyle w:val="Hyperlink"/>
            <w:b w:val="0"/>
            <w:caps w:val="0"/>
            <w:noProof/>
          </w:rPr>
          <w:delText>The Main Screen</w:delText>
        </w:r>
        <w:r w:rsidDel="0060126E">
          <w:rPr>
            <w:noProof/>
            <w:webHidden/>
          </w:rPr>
          <w:tab/>
          <w:delText>10</w:delText>
        </w:r>
      </w:del>
    </w:p>
    <w:p w14:paraId="08CD6D0F" w14:textId="06F7BBD9" w:rsidR="00B31B98" w:rsidDel="0060126E" w:rsidRDefault="00B31B98">
      <w:pPr>
        <w:pStyle w:val="TOC1"/>
        <w:tabs>
          <w:tab w:val="right" w:leader="dot" w:pos="8900"/>
        </w:tabs>
        <w:rPr>
          <w:del w:id="208" w:author="Tom Bergeron" w:date="2018-12-17T16:24:00Z"/>
          <w:rFonts w:asciiTheme="minorHAnsi" w:eastAsiaTheme="minorEastAsia" w:hAnsiTheme="minorHAnsi" w:cstheme="minorBidi"/>
          <w:b w:val="0"/>
          <w:caps w:val="0"/>
          <w:noProof/>
          <w:sz w:val="22"/>
          <w:szCs w:val="22"/>
        </w:rPr>
      </w:pPr>
      <w:del w:id="209" w:author="Tom Bergeron" w:date="2018-12-17T16:24:00Z">
        <w:r w:rsidRPr="0060126E" w:rsidDel="0060126E">
          <w:rPr>
            <w:rStyle w:val="Hyperlink"/>
            <w:b w:val="0"/>
            <w:caps w:val="0"/>
            <w:noProof/>
          </w:rPr>
          <w:delText>Global Preferences</w:delText>
        </w:r>
        <w:r w:rsidDel="0060126E">
          <w:rPr>
            <w:noProof/>
            <w:webHidden/>
          </w:rPr>
          <w:tab/>
          <w:delText>11</w:delText>
        </w:r>
      </w:del>
    </w:p>
    <w:p w14:paraId="4BDD894D" w14:textId="3646B04D" w:rsidR="00B31B98" w:rsidDel="0060126E" w:rsidRDefault="00B31B98">
      <w:pPr>
        <w:pStyle w:val="TOC2"/>
        <w:tabs>
          <w:tab w:val="right" w:leader="dot" w:pos="8900"/>
        </w:tabs>
        <w:rPr>
          <w:del w:id="210" w:author="Tom Bergeron" w:date="2018-12-17T16:24:00Z"/>
          <w:rFonts w:asciiTheme="minorHAnsi" w:eastAsiaTheme="minorEastAsia" w:hAnsiTheme="minorHAnsi" w:cstheme="minorBidi"/>
          <w:smallCaps w:val="0"/>
          <w:noProof/>
          <w:sz w:val="22"/>
          <w:szCs w:val="22"/>
        </w:rPr>
      </w:pPr>
      <w:del w:id="211" w:author="Tom Bergeron" w:date="2018-12-17T16:24:00Z">
        <w:r w:rsidRPr="0060126E" w:rsidDel="0060126E">
          <w:rPr>
            <w:rStyle w:val="Hyperlink"/>
            <w:smallCaps w:val="0"/>
            <w:noProof/>
          </w:rPr>
          <w:delText>Global Tab</w:delText>
        </w:r>
        <w:r w:rsidDel="0060126E">
          <w:rPr>
            <w:noProof/>
            <w:webHidden/>
          </w:rPr>
          <w:tab/>
          <w:delText>11</w:delText>
        </w:r>
      </w:del>
    </w:p>
    <w:p w14:paraId="0CE9394D" w14:textId="1893071F" w:rsidR="00B31B98" w:rsidDel="0060126E" w:rsidRDefault="00B31B98">
      <w:pPr>
        <w:pStyle w:val="TOC2"/>
        <w:tabs>
          <w:tab w:val="right" w:leader="dot" w:pos="8900"/>
        </w:tabs>
        <w:rPr>
          <w:del w:id="212" w:author="Tom Bergeron" w:date="2018-12-17T16:24:00Z"/>
          <w:rFonts w:asciiTheme="minorHAnsi" w:eastAsiaTheme="minorEastAsia" w:hAnsiTheme="minorHAnsi" w:cstheme="minorBidi"/>
          <w:smallCaps w:val="0"/>
          <w:noProof/>
          <w:sz w:val="22"/>
          <w:szCs w:val="22"/>
        </w:rPr>
      </w:pPr>
      <w:del w:id="213" w:author="Tom Bergeron" w:date="2018-12-17T16:24:00Z">
        <w:r w:rsidRPr="0060126E" w:rsidDel="0060126E">
          <w:rPr>
            <w:rStyle w:val="Hyperlink"/>
            <w:smallCaps w:val="0"/>
            <w:noProof/>
          </w:rPr>
          <w:delText>KIC Vision2 Tab</w:delText>
        </w:r>
        <w:r w:rsidDel="0060126E">
          <w:rPr>
            <w:noProof/>
            <w:webHidden/>
          </w:rPr>
          <w:tab/>
          <w:delText>13</w:delText>
        </w:r>
      </w:del>
    </w:p>
    <w:p w14:paraId="6A47E8C8" w14:textId="0CB2B7B3" w:rsidR="00B31B98" w:rsidDel="0060126E" w:rsidRDefault="00B31B98">
      <w:pPr>
        <w:pStyle w:val="TOC2"/>
        <w:tabs>
          <w:tab w:val="right" w:leader="dot" w:pos="8900"/>
        </w:tabs>
        <w:rPr>
          <w:del w:id="214" w:author="Tom Bergeron" w:date="2018-12-17T16:24:00Z"/>
          <w:rFonts w:asciiTheme="minorHAnsi" w:eastAsiaTheme="minorEastAsia" w:hAnsiTheme="minorHAnsi" w:cstheme="minorBidi"/>
          <w:smallCaps w:val="0"/>
          <w:noProof/>
          <w:sz w:val="22"/>
          <w:szCs w:val="22"/>
        </w:rPr>
      </w:pPr>
      <w:del w:id="215" w:author="Tom Bergeron" w:date="2018-12-17T16:24:00Z">
        <w:r w:rsidRPr="0060126E" w:rsidDel="0060126E">
          <w:rPr>
            <w:rStyle w:val="Hyperlink"/>
            <w:smallCaps w:val="0"/>
            <w:noProof/>
          </w:rPr>
          <w:delText>Data Backup Tab</w:delText>
        </w:r>
        <w:r w:rsidDel="0060126E">
          <w:rPr>
            <w:noProof/>
            <w:webHidden/>
          </w:rPr>
          <w:tab/>
          <w:delText>16</w:delText>
        </w:r>
      </w:del>
    </w:p>
    <w:p w14:paraId="63BA2821" w14:textId="3913628E" w:rsidR="00B31B98" w:rsidDel="0060126E" w:rsidRDefault="00B31B98">
      <w:pPr>
        <w:pStyle w:val="TOC1"/>
        <w:tabs>
          <w:tab w:val="right" w:leader="dot" w:pos="8900"/>
        </w:tabs>
        <w:rPr>
          <w:del w:id="216" w:author="Tom Bergeron" w:date="2018-12-17T16:24:00Z"/>
          <w:rFonts w:asciiTheme="minorHAnsi" w:eastAsiaTheme="minorEastAsia" w:hAnsiTheme="minorHAnsi" w:cstheme="minorBidi"/>
          <w:b w:val="0"/>
          <w:caps w:val="0"/>
          <w:noProof/>
          <w:sz w:val="22"/>
          <w:szCs w:val="22"/>
        </w:rPr>
      </w:pPr>
      <w:del w:id="217" w:author="Tom Bergeron" w:date="2018-12-17T16:24:00Z">
        <w:r w:rsidRPr="0060126E" w:rsidDel="0060126E">
          <w:rPr>
            <w:rStyle w:val="Hyperlink"/>
            <w:b w:val="0"/>
            <w:caps w:val="0"/>
            <w:noProof/>
          </w:rPr>
          <w:delText>Define/Edit Process Window</w:delText>
        </w:r>
        <w:r w:rsidDel="0060126E">
          <w:rPr>
            <w:noProof/>
            <w:webHidden/>
          </w:rPr>
          <w:tab/>
          <w:delText>17</w:delText>
        </w:r>
      </w:del>
    </w:p>
    <w:p w14:paraId="77A27445" w14:textId="6CE33669" w:rsidR="00B31B98" w:rsidDel="0060126E" w:rsidRDefault="00B31B98">
      <w:pPr>
        <w:pStyle w:val="TOC2"/>
        <w:tabs>
          <w:tab w:val="right" w:leader="dot" w:pos="8900"/>
        </w:tabs>
        <w:rPr>
          <w:del w:id="218" w:author="Tom Bergeron" w:date="2018-12-17T16:24:00Z"/>
          <w:rFonts w:asciiTheme="minorHAnsi" w:eastAsiaTheme="minorEastAsia" w:hAnsiTheme="minorHAnsi" w:cstheme="minorBidi"/>
          <w:smallCaps w:val="0"/>
          <w:noProof/>
          <w:sz w:val="22"/>
          <w:szCs w:val="22"/>
        </w:rPr>
      </w:pPr>
      <w:del w:id="219" w:author="Tom Bergeron" w:date="2018-12-17T16:24:00Z">
        <w:r w:rsidRPr="0060126E" w:rsidDel="0060126E">
          <w:rPr>
            <w:rStyle w:val="Hyperlink"/>
            <w:smallCaps w:val="0"/>
            <w:noProof/>
          </w:rPr>
          <w:delText>Solder Paste Menu</w:delText>
        </w:r>
        <w:r w:rsidDel="0060126E">
          <w:rPr>
            <w:noProof/>
            <w:webHidden/>
          </w:rPr>
          <w:tab/>
          <w:delText>18</w:delText>
        </w:r>
      </w:del>
    </w:p>
    <w:p w14:paraId="2E5365B1" w14:textId="2A85E2E0" w:rsidR="00B31B98" w:rsidDel="0060126E" w:rsidRDefault="00B31B98">
      <w:pPr>
        <w:pStyle w:val="TOC2"/>
        <w:tabs>
          <w:tab w:val="right" w:leader="dot" w:pos="8900"/>
        </w:tabs>
        <w:rPr>
          <w:del w:id="220" w:author="Tom Bergeron" w:date="2018-12-17T16:24:00Z"/>
          <w:rFonts w:asciiTheme="minorHAnsi" w:eastAsiaTheme="minorEastAsia" w:hAnsiTheme="minorHAnsi" w:cstheme="minorBidi"/>
          <w:smallCaps w:val="0"/>
          <w:noProof/>
          <w:sz w:val="22"/>
          <w:szCs w:val="22"/>
        </w:rPr>
      </w:pPr>
      <w:del w:id="221" w:author="Tom Bergeron" w:date="2018-12-17T16:24:00Z">
        <w:r w:rsidRPr="0060126E" w:rsidDel="0060126E">
          <w:rPr>
            <w:rStyle w:val="Hyperlink"/>
            <w:smallCaps w:val="0"/>
            <w:noProof/>
          </w:rPr>
          <w:delText>Edit Specs</w:delText>
        </w:r>
        <w:r w:rsidDel="0060126E">
          <w:rPr>
            <w:noProof/>
            <w:webHidden/>
          </w:rPr>
          <w:tab/>
          <w:delText>19</w:delText>
        </w:r>
      </w:del>
    </w:p>
    <w:p w14:paraId="5070FD0F" w14:textId="28E28C58" w:rsidR="00B31B98" w:rsidDel="0060126E" w:rsidRDefault="00B31B98">
      <w:pPr>
        <w:pStyle w:val="TOC2"/>
        <w:tabs>
          <w:tab w:val="right" w:leader="dot" w:pos="8900"/>
        </w:tabs>
        <w:rPr>
          <w:del w:id="222" w:author="Tom Bergeron" w:date="2018-12-17T16:24:00Z"/>
          <w:rFonts w:asciiTheme="minorHAnsi" w:eastAsiaTheme="minorEastAsia" w:hAnsiTheme="minorHAnsi" w:cstheme="minorBidi"/>
          <w:smallCaps w:val="0"/>
          <w:noProof/>
          <w:sz w:val="22"/>
          <w:szCs w:val="22"/>
        </w:rPr>
      </w:pPr>
      <w:del w:id="223" w:author="Tom Bergeron" w:date="2018-12-17T16:24:00Z">
        <w:r w:rsidRPr="0060126E" w:rsidDel="0060126E">
          <w:rPr>
            <w:rStyle w:val="Hyperlink"/>
            <w:smallCaps w:val="0"/>
            <w:noProof/>
          </w:rPr>
          <w:delText>Save Process Window</w:delText>
        </w:r>
        <w:r w:rsidDel="0060126E">
          <w:rPr>
            <w:noProof/>
            <w:webHidden/>
          </w:rPr>
          <w:tab/>
          <w:delText>22</w:delText>
        </w:r>
      </w:del>
    </w:p>
    <w:p w14:paraId="19A90669" w14:textId="760713F5" w:rsidR="00B31B98" w:rsidDel="0060126E" w:rsidRDefault="00B31B98">
      <w:pPr>
        <w:pStyle w:val="TOC2"/>
        <w:tabs>
          <w:tab w:val="right" w:leader="dot" w:pos="8900"/>
        </w:tabs>
        <w:rPr>
          <w:del w:id="224" w:author="Tom Bergeron" w:date="2018-12-17T16:24:00Z"/>
          <w:rFonts w:asciiTheme="minorHAnsi" w:eastAsiaTheme="minorEastAsia" w:hAnsiTheme="minorHAnsi" w:cstheme="minorBidi"/>
          <w:smallCaps w:val="0"/>
          <w:noProof/>
          <w:sz w:val="22"/>
          <w:szCs w:val="22"/>
        </w:rPr>
      </w:pPr>
      <w:del w:id="225" w:author="Tom Bergeron" w:date="2018-12-17T16:24:00Z">
        <w:r w:rsidRPr="0060126E" w:rsidDel="0060126E">
          <w:rPr>
            <w:rStyle w:val="Hyperlink"/>
            <w:smallCaps w:val="0"/>
            <w:noProof/>
          </w:rPr>
          <w:delText>Import Legacy Process Windows</w:delText>
        </w:r>
        <w:r w:rsidDel="0060126E">
          <w:rPr>
            <w:noProof/>
            <w:webHidden/>
          </w:rPr>
          <w:tab/>
          <w:delText>23</w:delText>
        </w:r>
      </w:del>
    </w:p>
    <w:p w14:paraId="0467BB72" w14:textId="0D43C265" w:rsidR="00B31B98" w:rsidDel="0060126E" w:rsidRDefault="00B31B98">
      <w:pPr>
        <w:pStyle w:val="TOC1"/>
        <w:tabs>
          <w:tab w:val="right" w:leader="dot" w:pos="8900"/>
        </w:tabs>
        <w:rPr>
          <w:del w:id="226" w:author="Tom Bergeron" w:date="2018-12-17T16:24:00Z"/>
          <w:rFonts w:asciiTheme="minorHAnsi" w:eastAsiaTheme="minorEastAsia" w:hAnsiTheme="minorHAnsi" w:cstheme="minorBidi"/>
          <w:b w:val="0"/>
          <w:caps w:val="0"/>
          <w:noProof/>
          <w:sz w:val="22"/>
          <w:szCs w:val="22"/>
        </w:rPr>
      </w:pPr>
      <w:del w:id="227" w:author="Tom Bergeron" w:date="2018-12-17T16:24:00Z">
        <w:r w:rsidRPr="0060126E" w:rsidDel="0060126E">
          <w:rPr>
            <w:rStyle w:val="Hyperlink"/>
            <w:b w:val="0"/>
            <w:caps w:val="0"/>
            <w:noProof/>
          </w:rPr>
          <w:delText>Hardware Status Screen</w:delText>
        </w:r>
        <w:r w:rsidDel="0060126E">
          <w:rPr>
            <w:noProof/>
            <w:webHidden/>
          </w:rPr>
          <w:tab/>
          <w:delText>24</w:delText>
        </w:r>
      </w:del>
    </w:p>
    <w:p w14:paraId="1A8EBAF7" w14:textId="2A385408" w:rsidR="00B31B98" w:rsidDel="0060126E" w:rsidRDefault="00B31B98">
      <w:pPr>
        <w:pStyle w:val="TOC1"/>
        <w:tabs>
          <w:tab w:val="right" w:leader="dot" w:pos="8900"/>
        </w:tabs>
        <w:rPr>
          <w:del w:id="228" w:author="Tom Bergeron" w:date="2018-12-17T16:24:00Z"/>
          <w:rFonts w:asciiTheme="minorHAnsi" w:eastAsiaTheme="minorEastAsia" w:hAnsiTheme="minorHAnsi" w:cstheme="minorBidi"/>
          <w:b w:val="0"/>
          <w:caps w:val="0"/>
          <w:noProof/>
          <w:sz w:val="22"/>
          <w:szCs w:val="22"/>
        </w:rPr>
      </w:pPr>
      <w:del w:id="229" w:author="Tom Bergeron" w:date="2018-12-17T16:24:00Z">
        <w:r w:rsidRPr="0060126E" w:rsidDel="0060126E">
          <w:rPr>
            <w:rStyle w:val="Hyperlink"/>
            <w:b w:val="0"/>
            <w:caps w:val="0"/>
            <w:noProof/>
          </w:rPr>
          <w:delText>Run a Profile</w:delText>
        </w:r>
        <w:r w:rsidDel="0060126E">
          <w:rPr>
            <w:noProof/>
            <w:webHidden/>
          </w:rPr>
          <w:tab/>
          <w:delText>25</w:delText>
        </w:r>
      </w:del>
    </w:p>
    <w:p w14:paraId="70A75232" w14:textId="38F3F9B0" w:rsidR="00B31B98" w:rsidDel="0060126E" w:rsidRDefault="00B31B98">
      <w:pPr>
        <w:pStyle w:val="TOC2"/>
        <w:tabs>
          <w:tab w:val="right" w:leader="dot" w:pos="8900"/>
        </w:tabs>
        <w:rPr>
          <w:del w:id="230" w:author="Tom Bergeron" w:date="2018-12-17T16:24:00Z"/>
          <w:rFonts w:asciiTheme="minorHAnsi" w:eastAsiaTheme="minorEastAsia" w:hAnsiTheme="minorHAnsi" w:cstheme="minorBidi"/>
          <w:smallCaps w:val="0"/>
          <w:noProof/>
          <w:sz w:val="22"/>
          <w:szCs w:val="22"/>
        </w:rPr>
      </w:pPr>
      <w:del w:id="231" w:author="Tom Bergeron" w:date="2018-12-17T16:24:00Z">
        <w:r w:rsidRPr="0060126E" w:rsidDel="0060126E">
          <w:rPr>
            <w:rStyle w:val="Hyperlink"/>
            <w:smallCaps w:val="0"/>
            <w:noProof/>
          </w:rPr>
          <w:delText>Specify Oven Characteristics</w:delText>
        </w:r>
        <w:r w:rsidDel="0060126E">
          <w:rPr>
            <w:noProof/>
            <w:webHidden/>
          </w:rPr>
          <w:tab/>
          <w:delText>26</w:delText>
        </w:r>
      </w:del>
    </w:p>
    <w:p w14:paraId="5E093868" w14:textId="56856DDC" w:rsidR="00B31B98" w:rsidDel="0060126E" w:rsidRDefault="00B31B98">
      <w:pPr>
        <w:pStyle w:val="TOC2"/>
        <w:tabs>
          <w:tab w:val="right" w:leader="dot" w:pos="8900"/>
        </w:tabs>
        <w:rPr>
          <w:del w:id="232" w:author="Tom Bergeron" w:date="2018-12-17T16:24:00Z"/>
          <w:rFonts w:asciiTheme="minorHAnsi" w:eastAsiaTheme="minorEastAsia" w:hAnsiTheme="minorHAnsi" w:cstheme="minorBidi"/>
          <w:smallCaps w:val="0"/>
          <w:noProof/>
          <w:sz w:val="22"/>
          <w:szCs w:val="22"/>
        </w:rPr>
      </w:pPr>
      <w:del w:id="233" w:author="Tom Bergeron" w:date="2018-12-17T16:24:00Z">
        <w:r w:rsidRPr="0060126E" w:rsidDel="0060126E">
          <w:rPr>
            <w:rStyle w:val="Hyperlink"/>
            <w:smallCaps w:val="0"/>
            <w:noProof/>
          </w:rPr>
          <w:delText>Attach Thermocouples</w:delText>
        </w:r>
        <w:r w:rsidDel="0060126E">
          <w:rPr>
            <w:noProof/>
            <w:webHidden/>
          </w:rPr>
          <w:tab/>
          <w:delText>28</w:delText>
        </w:r>
      </w:del>
    </w:p>
    <w:p w14:paraId="22C5CB5E" w14:textId="36CE0F92" w:rsidR="00B31B98" w:rsidDel="0060126E" w:rsidRDefault="00B31B98">
      <w:pPr>
        <w:pStyle w:val="TOC2"/>
        <w:tabs>
          <w:tab w:val="right" w:leader="dot" w:pos="8900"/>
        </w:tabs>
        <w:rPr>
          <w:del w:id="234" w:author="Tom Bergeron" w:date="2018-12-17T16:24:00Z"/>
          <w:rFonts w:asciiTheme="minorHAnsi" w:eastAsiaTheme="minorEastAsia" w:hAnsiTheme="minorHAnsi" w:cstheme="minorBidi"/>
          <w:smallCaps w:val="0"/>
          <w:noProof/>
          <w:sz w:val="22"/>
          <w:szCs w:val="22"/>
        </w:rPr>
      </w:pPr>
      <w:del w:id="235" w:author="Tom Bergeron" w:date="2018-12-17T16:24:00Z">
        <w:r w:rsidRPr="0060126E" w:rsidDel="0060126E">
          <w:rPr>
            <w:rStyle w:val="Hyperlink"/>
            <w:smallCaps w:val="0"/>
            <w:noProof/>
          </w:rPr>
          <w:delText>Attach Thermocouples To Semiconductor Wafers</w:delText>
        </w:r>
        <w:r w:rsidDel="0060126E">
          <w:rPr>
            <w:noProof/>
            <w:webHidden/>
          </w:rPr>
          <w:tab/>
          <w:delText>29</w:delText>
        </w:r>
      </w:del>
    </w:p>
    <w:p w14:paraId="1917A9F8" w14:textId="2EBAC68F" w:rsidR="00B31B98" w:rsidDel="0060126E" w:rsidRDefault="00B31B98">
      <w:pPr>
        <w:pStyle w:val="TOC2"/>
        <w:tabs>
          <w:tab w:val="right" w:leader="dot" w:pos="8900"/>
        </w:tabs>
        <w:rPr>
          <w:del w:id="236" w:author="Tom Bergeron" w:date="2018-12-17T16:24:00Z"/>
          <w:rFonts w:asciiTheme="minorHAnsi" w:eastAsiaTheme="minorEastAsia" w:hAnsiTheme="minorHAnsi" w:cstheme="minorBidi"/>
          <w:smallCaps w:val="0"/>
          <w:noProof/>
          <w:sz w:val="22"/>
          <w:szCs w:val="22"/>
        </w:rPr>
      </w:pPr>
      <w:del w:id="237" w:author="Tom Bergeron" w:date="2018-12-17T16:24:00Z">
        <w:r w:rsidRPr="0060126E" w:rsidDel="0060126E">
          <w:rPr>
            <w:rStyle w:val="Hyperlink"/>
            <w:smallCaps w:val="0"/>
            <w:noProof/>
          </w:rPr>
          <w:delText>Select Thermocouples to Start a Profile</w:delText>
        </w:r>
        <w:r w:rsidDel="0060126E">
          <w:rPr>
            <w:noProof/>
            <w:webHidden/>
          </w:rPr>
          <w:tab/>
          <w:delText>30</w:delText>
        </w:r>
      </w:del>
    </w:p>
    <w:p w14:paraId="3BE05A3F" w14:textId="40ECEDE3" w:rsidR="00B31B98" w:rsidDel="0060126E" w:rsidRDefault="00B31B98">
      <w:pPr>
        <w:pStyle w:val="TOC2"/>
        <w:tabs>
          <w:tab w:val="right" w:leader="dot" w:pos="8900"/>
        </w:tabs>
        <w:rPr>
          <w:del w:id="238" w:author="Tom Bergeron" w:date="2018-12-17T16:24:00Z"/>
          <w:rFonts w:asciiTheme="minorHAnsi" w:eastAsiaTheme="minorEastAsia" w:hAnsiTheme="minorHAnsi" w:cstheme="minorBidi"/>
          <w:smallCaps w:val="0"/>
          <w:noProof/>
          <w:sz w:val="22"/>
          <w:szCs w:val="22"/>
        </w:rPr>
      </w:pPr>
      <w:del w:id="239" w:author="Tom Bergeron" w:date="2018-12-17T16:24:00Z">
        <w:r w:rsidRPr="0060126E" w:rsidDel="0060126E">
          <w:rPr>
            <w:rStyle w:val="Hyperlink"/>
            <w:smallCaps w:val="0"/>
            <w:noProof/>
          </w:rPr>
          <w:delText>Start The Profile</w:delText>
        </w:r>
        <w:r w:rsidDel="0060126E">
          <w:rPr>
            <w:noProof/>
            <w:webHidden/>
          </w:rPr>
          <w:tab/>
          <w:delText>31</w:delText>
        </w:r>
      </w:del>
    </w:p>
    <w:p w14:paraId="28F303D8" w14:textId="1B1A8705" w:rsidR="00B31B98" w:rsidDel="0060126E" w:rsidRDefault="00B31B98">
      <w:pPr>
        <w:pStyle w:val="TOC2"/>
        <w:tabs>
          <w:tab w:val="right" w:leader="dot" w:pos="8900"/>
        </w:tabs>
        <w:rPr>
          <w:del w:id="240" w:author="Tom Bergeron" w:date="2018-12-17T16:24:00Z"/>
          <w:rFonts w:asciiTheme="minorHAnsi" w:eastAsiaTheme="minorEastAsia" w:hAnsiTheme="minorHAnsi" w:cstheme="minorBidi"/>
          <w:smallCaps w:val="0"/>
          <w:noProof/>
          <w:sz w:val="22"/>
          <w:szCs w:val="22"/>
        </w:rPr>
      </w:pPr>
      <w:del w:id="241" w:author="Tom Bergeron" w:date="2018-12-17T16:24:00Z">
        <w:r w:rsidRPr="0060126E" w:rsidDel="0060126E">
          <w:rPr>
            <w:rStyle w:val="Hyperlink"/>
            <w:smallCaps w:val="0"/>
            <w:noProof/>
          </w:rPr>
          <w:delText>Live Profile Graph</w:delText>
        </w:r>
        <w:r w:rsidDel="0060126E">
          <w:rPr>
            <w:noProof/>
            <w:webHidden/>
          </w:rPr>
          <w:tab/>
          <w:delText>33</w:delText>
        </w:r>
      </w:del>
    </w:p>
    <w:p w14:paraId="0DE750F6" w14:textId="6AC83E99" w:rsidR="00B31B98" w:rsidDel="0060126E" w:rsidRDefault="00B31B98">
      <w:pPr>
        <w:pStyle w:val="TOC2"/>
        <w:tabs>
          <w:tab w:val="right" w:leader="dot" w:pos="8900"/>
        </w:tabs>
        <w:rPr>
          <w:del w:id="242" w:author="Tom Bergeron" w:date="2018-12-17T16:24:00Z"/>
          <w:rFonts w:asciiTheme="minorHAnsi" w:eastAsiaTheme="minorEastAsia" w:hAnsiTheme="minorHAnsi" w:cstheme="minorBidi"/>
          <w:smallCaps w:val="0"/>
          <w:noProof/>
          <w:sz w:val="22"/>
          <w:szCs w:val="22"/>
        </w:rPr>
      </w:pPr>
      <w:del w:id="243" w:author="Tom Bergeron" w:date="2018-12-17T16:24:00Z">
        <w:r w:rsidRPr="0060126E" w:rsidDel="0060126E">
          <w:rPr>
            <w:rStyle w:val="Hyperlink"/>
            <w:smallCaps w:val="0"/>
            <w:noProof/>
          </w:rPr>
          <w:delText>View the Profile and Statistics</w:delText>
        </w:r>
        <w:r w:rsidDel="0060126E">
          <w:rPr>
            <w:noProof/>
            <w:webHidden/>
          </w:rPr>
          <w:tab/>
          <w:delText>36</w:delText>
        </w:r>
      </w:del>
    </w:p>
    <w:p w14:paraId="7E199886" w14:textId="3473DAFD" w:rsidR="00B31B98" w:rsidDel="0060126E" w:rsidRDefault="00B31B98">
      <w:pPr>
        <w:pStyle w:val="TOC2"/>
        <w:tabs>
          <w:tab w:val="right" w:leader="dot" w:pos="8900"/>
        </w:tabs>
        <w:rPr>
          <w:del w:id="244" w:author="Tom Bergeron" w:date="2018-12-17T16:24:00Z"/>
          <w:rFonts w:asciiTheme="minorHAnsi" w:eastAsiaTheme="minorEastAsia" w:hAnsiTheme="minorHAnsi" w:cstheme="minorBidi"/>
          <w:smallCaps w:val="0"/>
          <w:noProof/>
          <w:sz w:val="22"/>
          <w:szCs w:val="22"/>
        </w:rPr>
      </w:pPr>
      <w:del w:id="245" w:author="Tom Bergeron" w:date="2018-12-17T16:24:00Z">
        <w:r w:rsidRPr="0060126E" w:rsidDel="0060126E">
          <w:rPr>
            <w:rStyle w:val="Hyperlink"/>
            <w:smallCaps w:val="0"/>
            <w:noProof/>
          </w:rPr>
          <w:delText>Manual Profile Prediction</w:delText>
        </w:r>
        <w:r w:rsidDel="0060126E">
          <w:rPr>
            <w:noProof/>
            <w:webHidden/>
          </w:rPr>
          <w:tab/>
          <w:delText>44</w:delText>
        </w:r>
      </w:del>
    </w:p>
    <w:p w14:paraId="36FD3E7F" w14:textId="5968A45C" w:rsidR="00B31B98" w:rsidDel="0060126E" w:rsidRDefault="00B31B98">
      <w:pPr>
        <w:pStyle w:val="TOC2"/>
        <w:tabs>
          <w:tab w:val="right" w:leader="dot" w:pos="8900"/>
        </w:tabs>
        <w:rPr>
          <w:del w:id="246" w:author="Tom Bergeron" w:date="2018-12-17T16:24:00Z"/>
          <w:rFonts w:asciiTheme="minorHAnsi" w:eastAsiaTheme="minorEastAsia" w:hAnsiTheme="minorHAnsi" w:cstheme="minorBidi"/>
          <w:smallCaps w:val="0"/>
          <w:noProof/>
          <w:sz w:val="22"/>
          <w:szCs w:val="22"/>
        </w:rPr>
      </w:pPr>
      <w:del w:id="247" w:author="Tom Bergeron" w:date="2018-12-17T16:24:00Z">
        <w:r w:rsidRPr="0060126E" w:rsidDel="0060126E">
          <w:rPr>
            <w:rStyle w:val="Hyperlink"/>
            <w:smallCaps w:val="0"/>
            <w:noProof/>
          </w:rPr>
          <w:delText>Set Different Top and Bottom Set Point Temperatures</w:delText>
        </w:r>
        <w:r w:rsidDel="0060126E">
          <w:rPr>
            <w:noProof/>
            <w:webHidden/>
          </w:rPr>
          <w:tab/>
          <w:delText>45</w:delText>
        </w:r>
      </w:del>
    </w:p>
    <w:p w14:paraId="2C5364AE" w14:textId="024C8B55" w:rsidR="00B31B98" w:rsidDel="0060126E" w:rsidRDefault="00B31B98">
      <w:pPr>
        <w:pStyle w:val="TOC1"/>
        <w:tabs>
          <w:tab w:val="right" w:leader="dot" w:pos="8900"/>
        </w:tabs>
        <w:rPr>
          <w:del w:id="248" w:author="Tom Bergeron" w:date="2018-12-17T16:24:00Z"/>
          <w:rFonts w:asciiTheme="minorHAnsi" w:eastAsiaTheme="minorEastAsia" w:hAnsiTheme="minorHAnsi" w:cstheme="minorBidi"/>
          <w:b w:val="0"/>
          <w:caps w:val="0"/>
          <w:noProof/>
          <w:sz w:val="22"/>
          <w:szCs w:val="22"/>
        </w:rPr>
      </w:pPr>
      <w:del w:id="249" w:author="Tom Bergeron" w:date="2018-12-17T16:24:00Z">
        <w:r w:rsidRPr="0060126E" w:rsidDel="0060126E">
          <w:rPr>
            <w:rStyle w:val="Hyperlink"/>
            <w:b w:val="0"/>
            <w:caps w:val="0"/>
            <w:noProof/>
          </w:rPr>
          <w:delText>Profile Explorer</w:delText>
        </w:r>
        <w:r w:rsidDel="0060126E">
          <w:rPr>
            <w:noProof/>
            <w:webHidden/>
          </w:rPr>
          <w:tab/>
          <w:delText>49</w:delText>
        </w:r>
      </w:del>
    </w:p>
    <w:p w14:paraId="164A392F" w14:textId="31F092BE" w:rsidR="00B31B98" w:rsidDel="0060126E" w:rsidRDefault="00B31B98">
      <w:pPr>
        <w:pStyle w:val="TOC2"/>
        <w:tabs>
          <w:tab w:val="right" w:leader="dot" w:pos="8900"/>
        </w:tabs>
        <w:rPr>
          <w:del w:id="250" w:author="Tom Bergeron" w:date="2018-12-17T16:24:00Z"/>
          <w:rFonts w:asciiTheme="minorHAnsi" w:eastAsiaTheme="minorEastAsia" w:hAnsiTheme="minorHAnsi" w:cstheme="minorBidi"/>
          <w:smallCaps w:val="0"/>
          <w:noProof/>
          <w:sz w:val="22"/>
          <w:szCs w:val="22"/>
        </w:rPr>
      </w:pPr>
      <w:del w:id="251" w:author="Tom Bergeron" w:date="2018-12-17T16:24:00Z">
        <w:r w:rsidRPr="0060126E" w:rsidDel="0060126E">
          <w:rPr>
            <w:rStyle w:val="Hyperlink"/>
            <w:smallCaps w:val="0"/>
            <w:noProof/>
          </w:rPr>
          <w:delText>Browse for Historical Data</w:delText>
        </w:r>
        <w:r w:rsidDel="0060126E">
          <w:rPr>
            <w:noProof/>
            <w:webHidden/>
          </w:rPr>
          <w:tab/>
          <w:delText>50</w:delText>
        </w:r>
      </w:del>
    </w:p>
    <w:p w14:paraId="38808EF9" w14:textId="54B9E22B" w:rsidR="00B31B98" w:rsidDel="0060126E" w:rsidRDefault="00B31B98">
      <w:pPr>
        <w:pStyle w:val="TOC2"/>
        <w:tabs>
          <w:tab w:val="right" w:leader="dot" w:pos="8900"/>
        </w:tabs>
        <w:rPr>
          <w:del w:id="252" w:author="Tom Bergeron" w:date="2018-12-17T16:24:00Z"/>
          <w:rFonts w:asciiTheme="minorHAnsi" w:eastAsiaTheme="minorEastAsia" w:hAnsiTheme="minorHAnsi" w:cstheme="minorBidi"/>
          <w:smallCaps w:val="0"/>
          <w:noProof/>
          <w:sz w:val="22"/>
          <w:szCs w:val="22"/>
        </w:rPr>
      </w:pPr>
      <w:del w:id="253" w:author="Tom Bergeron" w:date="2018-12-17T16:24:00Z">
        <w:r w:rsidRPr="0060126E" w:rsidDel="0060126E">
          <w:rPr>
            <w:rStyle w:val="Hyperlink"/>
            <w:smallCaps w:val="0"/>
            <w:noProof/>
          </w:rPr>
          <w:delText>View Historical Data Over a Network (History Mode)</w:delText>
        </w:r>
        <w:r w:rsidDel="0060126E">
          <w:rPr>
            <w:noProof/>
            <w:webHidden/>
          </w:rPr>
          <w:tab/>
          <w:delText>50</w:delText>
        </w:r>
      </w:del>
    </w:p>
    <w:p w14:paraId="36F9CA90" w14:textId="2C01D3EE" w:rsidR="00B31B98" w:rsidDel="0060126E" w:rsidRDefault="00B31B98">
      <w:pPr>
        <w:pStyle w:val="TOC2"/>
        <w:tabs>
          <w:tab w:val="right" w:leader="dot" w:pos="8900"/>
        </w:tabs>
        <w:rPr>
          <w:del w:id="254" w:author="Tom Bergeron" w:date="2018-12-17T16:24:00Z"/>
          <w:rFonts w:asciiTheme="minorHAnsi" w:eastAsiaTheme="minorEastAsia" w:hAnsiTheme="minorHAnsi" w:cstheme="minorBidi"/>
          <w:smallCaps w:val="0"/>
          <w:noProof/>
          <w:sz w:val="22"/>
          <w:szCs w:val="22"/>
        </w:rPr>
      </w:pPr>
      <w:del w:id="255" w:author="Tom Bergeron" w:date="2018-12-17T16:24:00Z">
        <w:r w:rsidRPr="0060126E" w:rsidDel="0060126E">
          <w:rPr>
            <w:rStyle w:val="Hyperlink"/>
            <w:smallCaps w:val="0"/>
            <w:noProof/>
          </w:rPr>
          <w:delText>Profile Explorer – Virtual Profiling</w:delText>
        </w:r>
        <w:r w:rsidDel="0060126E">
          <w:rPr>
            <w:noProof/>
            <w:webHidden/>
          </w:rPr>
          <w:tab/>
          <w:delText>52</w:delText>
        </w:r>
      </w:del>
    </w:p>
    <w:p w14:paraId="27DCC391" w14:textId="6F2A1BEC" w:rsidR="00B31B98" w:rsidDel="0060126E" w:rsidRDefault="00B31B98">
      <w:pPr>
        <w:pStyle w:val="TOC2"/>
        <w:tabs>
          <w:tab w:val="right" w:leader="dot" w:pos="8900"/>
        </w:tabs>
        <w:rPr>
          <w:del w:id="256" w:author="Tom Bergeron" w:date="2018-12-17T16:24:00Z"/>
          <w:rFonts w:asciiTheme="minorHAnsi" w:eastAsiaTheme="minorEastAsia" w:hAnsiTheme="minorHAnsi" w:cstheme="minorBidi"/>
          <w:smallCaps w:val="0"/>
          <w:noProof/>
          <w:sz w:val="22"/>
          <w:szCs w:val="22"/>
        </w:rPr>
      </w:pPr>
      <w:del w:id="257" w:author="Tom Bergeron" w:date="2018-12-17T16:24:00Z">
        <w:r w:rsidRPr="0060126E" w:rsidDel="0060126E">
          <w:rPr>
            <w:rStyle w:val="Hyperlink"/>
            <w:smallCaps w:val="0"/>
            <w:noProof/>
          </w:rPr>
          <w:delText>Access History Data Backup Files</w:delText>
        </w:r>
        <w:r w:rsidDel="0060126E">
          <w:rPr>
            <w:noProof/>
            <w:webHidden/>
          </w:rPr>
          <w:tab/>
          <w:delText>54</w:delText>
        </w:r>
      </w:del>
    </w:p>
    <w:p w14:paraId="5B474F91" w14:textId="5CEBC03E" w:rsidR="00B31B98" w:rsidDel="0060126E" w:rsidRDefault="00B31B98">
      <w:pPr>
        <w:pStyle w:val="TOC2"/>
        <w:tabs>
          <w:tab w:val="right" w:leader="dot" w:pos="8900"/>
        </w:tabs>
        <w:rPr>
          <w:del w:id="258" w:author="Tom Bergeron" w:date="2018-12-17T16:24:00Z"/>
          <w:rFonts w:asciiTheme="minorHAnsi" w:eastAsiaTheme="minorEastAsia" w:hAnsiTheme="minorHAnsi" w:cstheme="minorBidi"/>
          <w:smallCaps w:val="0"/>
          <w:noProof/>
          <w:sz w:val="22"/>
          <w:szCs w:val="22"/>
        </w:rPr>
      </w:pPr>
      <w:del w:id="259" w:author="Tom Bergeron" w:date="2018-12-17T16:24:00Z">
        <w:r w:rsidRPr="0060126E" w:rsidDel="0060126E">
          <w:rPr>
            <w:rStyle w:val="Hyperlink"/>
            <w:smallCaps w:val="0"/>
            <w:noProof/>
          </w:rPr>
          <w:delText>Insert Data Files from an Outside Source</w:delText>
        </w:r>
        <w:r w:rsidDel="0060126E">
          <w:rPr>
            <w:noProof/>
            <w:webHidden/>
          </w:rPr>
          <w:tab/>
          <w:delText>55</w:delText>
        </w:r>
      </w:del>
    </w:p>
    <w:p w14:paraId="59C448DD" w14:textId="510E8974" w:rsidR="00B31B98" w:rsidDel="0060126E" w:rsidRDefault="00B31B98">
      <w:pPr>
        <w:pStyle w:val="TOC2"/>
        <w:tabs>
          <w:tab w:val="right" w:leader="dot" w:pos="8900"/>
        </w:tabs>
        <w:rPr>
          <w:del w:id="260" w:author="Tom Bergeron" w:date="2018-12-17T16:24:00Z"/>
          <w:rFonts w:asciiTheme="minorHAnsi" w:eastAsiaTheme="minorEastAsia" w:hAnsiTheme="minorHAnsi" w:cstheme="minorBidi"/>
          <w:smallCaps w:val="0"/>
          <w:noProof/>
          <w:sz w:val="22"/>
          <w:szCs w:val="22"/>
        </w:rPr>
      </w:pPr>
      <w:del w:id="261" w:author="Tom Bergeron" w:date="2018-12-17T16:24:00Z">
        <w:r w:rsidRPr="0060126E" w:rsidDel="0060126E">
          <w:rPr>
            <w:rStyle w:val="Hyperlink"/>
            <w:smallCaps w:val="0"/>
            <w:noProof/>
          </w:rPr>
          <w:delText>Rename Profiles</w:delText>
        </w:r>
        <w:r w:rsidDel="0060126E">
          <w:rPr>
            <w:noProof/>
            <w:webHidden/>
          </w:rPr>
          <w:tab/>
          <w:delText>55</w:delText>
        </w:r>
      </w:del>
    </w:p>
    <w:p w14:paraId="5A2C224C" w14:textId="2CC047DC" w:rsidR="00B31B98" w:rsidDel="0060126E" w:rsidRDefault="00B31B98">
      <w:pPr>
        <w:pStyle w:val="TOC1"/>
        <w:tabs>
          <w:tab w:val="right" w:leader="dot" w:pos="8900"/>
        </w:tabs>
        <w:rPr>
          <w:del w:id="262" w:author="Tom Bergeron" w:date="2018-12-17T16:24:00Z"/>
          <w:rFonts w:asciiTheme="minorHAnsi" w:eastAsiaTheme="minorEastAsia" w:hAnsiTheme="minorHAnsi" w:cstheme="minorBidi"/>
          <w:b w:val="0"/>
          <w:caps w:val="0"/>
          <w:noProof/>
          <w:sz w:val="22"/>
          <w:szCs w:val="22"/>
        </w:rPr>
      </w:pPr>
      <w:del w:id="263" w:author="Tom Bergeron" w:date="2018-12-17T16:24:00Z">
        <w:r w:rsidRPr="0060126E" w:rsidDel="0060126E">
          <w:rPr>
            <w:rStyle w:val="Hyperlink"/>
            <w:b w:val="0"/>
            <w:caps w:val="0"/>
            <w:noProof/>
          </w:rPr>
          <w:delText>Virtual Profiling</w:delText>
        </w:r>
        <w:r w:rsidDel="0060126E">
          <w:rPr>
            <w:noProof/>
            <w:webHidden/>
          </w:rPr>
          <w:tab/>
          <w:delText>56</w:delText>
        </w:r>
      </w:del>
    </w:p>
    <w:p w14:paraId="6A2C998B" w14:textId="7CB33703" w:rsidR="00B31B98" w:rsidDel="0060126E" w:rsidRDefault="00B31B98">
      <w:pPr>
        <w:pStyle w:val="TOC2"/>
        <w:tabs>
          <w:tab w:val="right" w:leader="dot" w:pos="8900"/>
        </w:tabs>
        <w:rPr>
          <w:del w:id="264" w:author="Tom Bergeron" w:date="2018-12-17T16:24:00Z"/>
          <w:rFonts w:asciiTheme="minorHAnsi" w:eastAsiaTheme="minorEastAsia" w:hAnsiTheme="minorHAnsi" w:cstheme="minorBidi"/>
          <w:smallCaps w:val="0"/>
          <w:noProof/>
          <w:sz w:val="22"/>
          <w:szCs w:val="22"/>
        </w:rPr>
      </w:pPr>
      <w:del w:id="265" w:author="Tom Bergeron" w:date="2018-12-17T16:24:00Z">
        <w:r w:rsidRPr="0060126E" w:rsidDel="0060126E">
          <w:rPr>
            <w:rStyle w:val="Hyperlink"/>
            <w:smallCaps w:val="0"/>
            <w:noProof/>
          </w:rPr>
          <w:delText>Get a Valid Baseline Profile</w:delText>
        </w:r>
        <w:r w:rsidDel="0060126E">
          <w:rPr>
            <w:noProof/>
            <w:webHidden/>
          </w:rPr>
          <w:tab/>
          <w:delText>56</w:delText>
        </w:r>
      </w:del>
    </w:p>
    <w:p w14:paraId="4C0B64D4" w14:textId="69D9D8E5" w:rsidR="00B31B98" w:rsidDel="0060126E" w:rsidRDefault="00B31B98">
      <w:pPr>
        <w:pStyle w:val="TOC2"/>
        <w:tabs>
          <w:tab w:val="right" w:leader="dot" w:pos="8900"/>
        </w:tabs>
        <w:rPr>
          <w:del w:id="266" w:author="Tom Bergeron" w:date="2018-12-17T16:24:00Z"/>
          <w:rFonts w:asciiTheme="minorHAnsi" w:eastAsiaTheme="minorEastAsia" w:hAnsiTheme="minorHAnsi" w:cstheme="minorBidi"/>
          <w:smallCaps w:val="0"/>
          <w:noProof/>
          <w:sz w:val="22"/>
          <w:szCs w:val="22"/>
        </w:rPr>
      </w:pPr>
      <w:del w:id="267" w:author="Tom Bergeron" w:date="2018-12-17T16:24:00Z">
        <w:r w:rsidRPr="0060126E" w:rsidDel="0060126E">
          <w:rPr>
            <w:rStyle w:val="Hyperlink"/>
            <w:smallCaps w:val="0"/>
            <w:noProof/>
          </w:rPr>
          <w:delText>Create/Load a Virtual Profile</w:delText>
        </w:r>
        <w:r w:rsidDel="0060126E">
          <w:rPr>
            <w:noProof/>
            <w:webHidden/>
          </w:rPr>
          <w:tab/>
          <w:delText>57</w:delText>
        </w:r>
      </w:del>
    </w:p>
    <w:p w14:paraId="6C27F21A" w14:textId="65236B0F" w:rsidR="00B31B98" w:rsidDel="0060126E" w:rsidRDefault="00B31B98">
      <w:pPr>
        <w:pStyle w:val="TOC2"/>
        <w:tabs>
          <w:tab w:val="right" w:leader="dot" w:pos="8900"/>
        </w:tabs>
        <w:rPr>
          <w:del w:id="268" w:author="Tom Bergeron" w:date="2018-12-17T16:24:00Z"/>
          <w:rFonts w:asciiTheme="minorHAnsi" w:eastAsiaTheme="minorEastAsia" w:hAnsiTheme="minorHAnsi" w:cstheme="minorBidi"/>
          <w:smallCaps w:val="0"/>
          <w:noProof/>
          <w:sz w:val="22"/>
          <w:szCs w:val="22"/>
        </w:rPr>
      </w:pPr>
      <w:del w:id="269" w:author="Tom Bergeron" w:date="2018-12-17T16:24:00Z">
        <w:r w:rsidRPr="0060126E" w:rsidDel="0060126E">
          <w:rPr>
            <w:rStyle w:val="Hyperlink"/>
            <w:smallCaps w:val="0"/>
            <w:noProof/>
          </w:rPr>
          <w:delText>Live Mode - General Tab</w:delText>
        </w:r>
        <w:r w:rsidDel="0060126E">
          <w:rPr>
            <w:noProof/>
            <w:webHidden/>
          </w:rPr>
          <w:tab/>
          <w:delText>58</w:delText>
        </w:r>
      </w:del>
    </w:p>
    <w:p w14:paraId="537FCE86" w14:textId="5D2ABB13" w:rsidR="00B31B98" w:rsidDel="0060126E" w:rsidRDefault="00B31B98">
      <w:pPr>
        <w:pStyle w:val="TOC2"/>
        <w:tabs>
          <w:tab w:val="right" w:leader="dot" w:pos="8900"/>
        </w:tabs>
        <w:rPr>
          <w:del w:id="270" w:author="Tom Bergeron" w:date="2018-12-17T16:24:00Z"/>
          <w:rFonts w:asciiTheme="minorHAnsi" w:eastAsiaTheme="minorEastAsia" w:hAnsiTheme="minorHAnsi" w:cstheme="minorBidi"/>
          <w:smallCaps w:val="0"/>
          <w:noProof/>
          <w:sz w:val="22"/>
          <w:szCs w:val="22"/>
        </w:rPr>
      </w:pPr>
      <w:del w:id="271" w:author="Tom Bergeron" w:date="2018-12-17T16:24:00Z">
        <w:r w:rsidRPr="0060126E" w:rsidDel="0060126E">
          <w:rPr>
            <w:rStyle w:val="Hyperlink"/>
            <w:smallCaps w:val="0"/>
            <w:noProof/>
          </w:rPr>
          <w:delText>Live Mode - Description Tab</w:delText>
        </w:r>
        <w:r w:rsidDel="0060126E">
          <w:rPr>
            <w:noProof/>
            <w:webHidden/>
          </w:rPr>
          <w:tab/>
          <w:delText>61</w:delText>
        </w:r>
      </w:del>
    </w:p>
    <w:p w14:paraId="6922C6EA" w14:textId="0C3B84EB" w:rsidR="00B31B98" w:rsidDel="0060126E" w:rsidRDefault="00B31B98">
      <w:pPr>
        <w:pStyle w:val="TOC2"/>
        <w:tabs>
          <w:tab w:val="right" w:leader="dot" w:pos="8900"/>
        </w:tabs>
        <w:rPr>
          <w:del w:id="272" w:author="Tom Bergeron" w:date="2018-12-17T16:24:00Z"/>
          <w:rFonts w:asciiTheme="minorHAnsi" w:eastAsiaTheme="minorEastAsia" w:hAnsiTheme="minorHAnsi" w:cstheme="minorBidi"/>
          <w:smallCaps w:val="0"/>
          <w:noProof/>
          <w:sz w:val="22"/>
          <w:szCs w:val="22"/>
        </w:rPr>
      </w:pPr>
      <w:del w:id="273" w:author="Tom Bergeron" w:date="2018-12-17T16:24:00Z">
        <w:r w:rsidRPr="0060126E" w:rsidDel="0060126E">
          <w:rPr>
            <w:rStyle w:val="Hyperlink"/>
            <w:smallCaps w:val="0"/>
            <w:noProof/>
          </w:rPr>
          <w:delText>Verify the Virtual Profile</w:delText>
        </w:r>
        <w:r w:rsidDel="0060126E">
          <w:rPr>
            <w:noProof/>
            <w:webHidden/>
          </w:rPr>
          <w:tab/>
          <w:delText>61</w:delText>
        </w:r>
      </w:del>
    </w:p>
    <w:p w14:paraId="7635EFD9" w14:textId="79B7FF01" w:rsidR="00B31B98" w:rsidDel="0060126E" w:rsidRDefault="00B31B98">
      <w:pPr>
        <w:pStyle w:val="TOC2"/>
        <w:tabs>
          <w:tab w:val="right" w:leader="dot" w:pos="8900"/>
        </w:tabs>
        <w:rPr>
          <w:del w:id="274" w:author="Tom Bergeron" w:date="2018-12-17T16:24:00Z"/>
          <w:rFonts w:asciiTheme="minorHAnsi" w:eastAsiaTheme="minorEastAsia" w:hAnsiTheme="minorHAnsi" w:cstheme="minorBidi"/>
          <w:smallCaps w:val="0"/>
          <w:noProof/>
          <w:sz w:val="22"/>
          <w:szCs w:val="22"/>
        </w:rPr>
      </w:pPr>
      <w:del w:id="275" w:author="Tom Bergeron" w:date="2018-12-17T16:24:00Z">
        <w:r w:rsidRPr="0060126E" w:rsidDel="0060126E">
          <w:rPr>
            <w:rStyle w:val="Hyperlink"/>
            <w:smallCaps w:val="0"/>
            <w:noProof/>
          </w:rPr>
          <w:delText>Historical Mode</w:delText>
        </w:r>
        <w:r w:rsidDel="0060126E">
          <w:rPr>
            <w:noProof/>
            <w:webHidden/>
          </w:rPr>
          <w:tab/>
          <w:delText>64</w:delText>
        </w:r>
      </w:del>
    </w:p>
    <w:p w14:paraId="0E3F46CE" w14:textId="742989EE" w:rsidR="00B31B98" w:rsidDel="0060126E" w:rsidRDefault="00B31B98">
      <w:pPr>
        <w:pStyle w:val="TOC2"/>
        <w:tabs>
          <w:tab w:val="right" w:leader="dot" w:pos="8900"/>
        </w:tabs>
        <w:rPr>
          <w:del w:id="276" w:author="Tom Bergeron" w:date="2018-12-17T16:24:00Z"/>
          <w:rFonts w:asciiTheme="minorHAnsi" w:eastAsiaTheme="minorEastAsia" w:hAnsiTheme="minorHAnsi" w:cstheme="minorBidi"/>
          <w:smallCaps w:val="0"/>
          <w:noProof/>
          <w:sz w:val="22"/>
          <w:szCs w:val="22"/>
        </w:rPr>
      </w:pPr>
      <w:del w:id="277" w:author="Tom Bergeron" w:date="2018-12-17T16:24:00Z">
        <w:r w:rsidRPr="0060126E" w:rsidDel="0060126E">
          <w:rPr>
            <w:rStyle w:val="Hyperlink"/>
            <w:smallCaps w:val="0"/>
            <w:noProof/>
          </w:rPr>
          <w:delText>Historical Mode - General Tab</w:delText>
        </w:r>
        <w:r w:rsidDel="0060126E">
          <w:rPr>
            <w:noProof/>
            <w:webHidden/>
          </w:rPr>
          <w:tab/>
          <w:delText>64</w:delText>
        </w:r>
      </w:del>
    </w:p>
    <w:p w14:paraId="2C8C00C3" w14:textId="6C35275C" w:rsidR="00B31B98" w:rsidDel="0060126E" w:rsidRDefault="00B31B98">
      <w:pPr>
        <w:pStyle w:val="TOC2"/>
        <w:tabs>
          <w:tab w:val="right" w:leader="dot" w:pos="8900"/>
        </w:tabs>
        <w:rPr>
          <w:del w:id="278" w:author="Tom Bergeron" w:date="2018-12-17T16:24:00Z"/>
          <w:rFonts w:asciiTheme="minorHAnsi" w:eastAsiaTheme="minorEastAsia" w:hAnsiTheme="minorHAnsi" w:cstheme="minorBidi"/>
          <w:smallCaps w:val="0"/>
          <w:noProof/>
          <w:sz w:val="22"/>
          <w:szCs w:val="22"/>
        </w:rPr>
      </w:pPr>
      <w:del w:id="279" w:author="Tom Bergeron" w:date="2018-12-17T16:24:00Z">
        <w:r w:rsidRPr="0060126E" w:rsidDel="0060126E">
          <w:rPr>
            <w:rStyle w:val="Hyperlink"/>
            <w:smallCaps w:val="0"/>
            <w:noProof/>
          </w:rPr>
          <w:delText>Historical Mode - Description Tab</w:delText>
        </w:r>
        <w:r w:rsidDel="0060126E">
          <w:rPr>
            <w:noProof/>
            <w:webHidden/>
          </w:rPr>
          <w:tab/>
          <w:delText>67</w:delText>
        </w:r>
      </w:del>
    </w:p>
    <w:p w14:paraId="12060DF6" w14:textId="1F3D21F3" w:rsidR="00B31B98" w:rsidDel="0060126E" w:rsidRDefault="00B31B98">
      <w:pPr>
        <w:pStyle w:val="TOC1"/>
        <w:tabs>
          <w:tab w:val="right" w:leader="dot" w:pos="8900"/>
        </w:tabs>
        <w:rPr>
          <w:del w:id="280" w:author="Tom Bergeron" w:date="2018-12-17T16:24:00Z"/>
          <w:rFonts w:asciiTheme="minorHAnsi" w:eastAsiaTheme="minorEastAsia" w:hAnsiTheme="minorHAnsi" w:cstheme="minorBidi"/>
          <w:b w:val="0"/>
          <w:caps w:val="0"/>
          <w:noProof/>
          <w:sz w:val="22"/>
          <w:szCs w:val="22"/>
        </w:rPr>
      </w:pPr>
      <w:del w:id="281" w:author="Tom Bergeron" w:date="2018-12-17T16:24:00Z">
        <w:r w:rsidRPr="0060126E" w:rsidDel="0060126E">
          <w:rPr>
            <w:rStyle w:val="Hyperlink"/>
            <w:b w:val="0"/>
            <w:caps w:val="0"/>
            <w:noProof/>
          </w:rPr>
          <w:delText>Password Protection</w:delText>
        </w:r>
        <w:r w:rsidDel="0060126E">
          <w:rPr>
            <w:noProof/>
            <w:webHidden/>
          </w:rPr>
          <w:tab/>
          <w:delText>68</w:delText>
        </w:r>
      </w:del>
    </w:p>
    <w:p w14:paraId="0D525709" w14:textId="55A50356" w:rsidR="00B31B98" w:rsidDel="0060126E" w:rsidRDefault="00B31B98">
      <w:pPr>
        <w:pStyle w:val="TOC1"/>
        <w:tabs>
          <w:tab w:val="right" w:leader="dot" w:pos="8900"/>
        </w:tabs>
        <w:rPr>
          <w:del w:id="282" w:author="Tom Bergeron" w:date="2018-12-17T16:24:00Z"/>
          <w:rFonts w:asciiTheme="minorHAnsi" w:eastAsiaTheme="minorEastAsia" w:hAnsiTheme="minorHAnsi" w:cstheme="minorBidi"/>
          <w:b w:val="0"/>
          <w:caps w:val="0"/>
          <w:noProof/>
          <w:sz w:val="22"/>
          <w:szCs w:val="22"/>
        </w:rPr>
      </w:pPr>
      <w:del w:id="283" w:author="Tom Bergeron" w:date="2018-12-17T16:24:00Z">
        <w:r w:rsidRPr="0060126E" w:rsidDel="0060126E">
          <w:rPr>
            <w:rStyle w:val="Hyperlink"/>
            <w:b w:val="0"/>
            <w:caps w:val="0"/>
            <w:noProof/>
          </w:rPr>
          <w:delText>Printing</w:delText>
        </w:r>
        <w:r w:rsidDel="0060126E">
          <w:rPr>
            <w:noProof/>
            <w:webHidden/>
          </w:rPr>
          <w:tab/>
          <w:delText>69</w:delText>
        </w:r>
      </w:del>
    </w:p>
    <w:p w14:paraId="2AE19E61" w14:textId="2BF9AA4F" w:rsidR="00B31B98" w:rsidDel="0060126E" w:rsidRDefault="00B31B98">
      <w:pPr>
        <w:pStyle w:val="TOC2"/>
        <w:tabs>
          <w:tab w:val="right" w:leader="dot" w:pos="8900"/>
        </w:tabs>
        <w:rPr>
          <w:del w:id="284" w:author="Tom Bergeron" w:date="2018-12-17T16:24:00Z"/>
          <w:rFonts w:asciiTheme="minorHAnsi" w:eastAsiaTheme="minorEastAsia" w:hAnsiTheme="minorHAnsi" w:cstheme="minorBidi"/>
          <w:smallCaps w:val="0"/>
          <w:noProof/>
          <w:sz w:val="22"/>
          <w:szCs w:val="22"/>
        </w:rPr>
      </w:pPr>
      <w:del w:id="285" w:author="Tom Bergeron" w:date="2018-12-17T16:24:00Z">
        <w:r w:rsidRPr="0060126E" w:rsidDel="0060126E">
          <w:rPr>
            <w:rStyle w:val="Hyperlink"/>
            <w:smallCaps w:val="0"/>
            <w:noProof/>
          </w:rPr>
          <w:delText>Portrait Mode</w:delText>
        </w:r>
        <w:r w:rsidDel="0060126E">
          <w:rPr>
            <w:noProof/>
            <w:webHidden/>
          </w:rPr>
          <w:tab/>
          <w:delText>69</w:delText>
        </w:r>
      </w:del>
    </w:p>
    <w:p w14:paraId="2C85CC3A" w14:textId="10123FDF" w:rsidR="00B31B98" w:rsidDel="0060126E" w:rsidRDefault="00B31B98">
      <w:pPr>
        <w:pStyle w:val="TOC2"/>
        <w:tabs>
          <w:tab w:val="right" w:leader="dot" w:pos="8900"/>
        </w:tabs>
        <w:rPr>
          <w:del w:id="286" w:author="Tom Bergeron" w:date="2018-12-17T16:24:00Z"/>
          <w:rFonts w:asciiTheme="minorHAnsi" w:eastAsiaTheme="minorEastAsia" w:hAnsiTheme="minorHAnsi" w:cstheme="minorBidi"/>
          <w:smallCaps w:val="0"/>
          <w:noProof/>
          <w:sz w:val="22"/>
          <w:szCs w:val="22"/>
        </w:rPr>
      </w:pPr>
      <w:del w:id="287" w:author="Tom Bergeron" w:date="2018-12-17T16:24:00Z">
        <w:r w:rsidRPr="0060126E" w:rsidDel="0060126E">
          <w:rPr>
            <w:rStyle w:val="Hyperlink"/>
            <w:smallCaps w:val="0"/>
            <w:noProof/>
          </w:rPr>
          <w:delText>Landscape Mode</w:delText>
        </w:r>
        <w:r w:rsidDel="0060126E">
          <w:rPr>
            <w:noProof/>
            <w:webHidden/>
          </w:rPr>
          <w:tab/>
          <w:delText>70</w:delText>
        </w:r>
      </w:del>
    </w:p>
    <w:p w14:paraId="23F89082" w14:textId="3206706F" w:rsidR="00B31B98" w:rsidDel="0060126E" w:rsidRDefault="00B31B98">
      <w:pPr>
        <w:pStyle w:val="TOC1"/>
        <w:tabs>
          <w:tab w:val="right" w:leader="dot" w:pos="8900"/>
        </w:tabs>
        <w:rPr>
          <w:del w:id="288" w:author="Tom Bergeron" w:date="2018-12-17T16:24:00Z"/>
          <w:rFonts w:asciiTheme="minorHAnsi" w:eastAsiaTheme="minorEastAsia" w:hAnsiTheme="minorHAnsi" w:cstheme="minorBidi"/>
          <w:b w:val="0"/>
          <w:caps w:val="0"/>
          <w:noProof/>
          <w:sz w:val="22"/>
          <w:szCs w:val="22"/>
        </w:rPr>
      </w:pPr>
      <w:del w:id="289" w:author="Tom Bergeron" w:date="2018-12-17T16:24:00Z">
        <w:r w:rsidRPr="0060126E" w:rsidDel="0060126E">
          <w:rPr>
            <w:rStyle w:val="Hyperlink"/>
            <w:b w:val="0"/>
            <w:caps w:val="0"/>
            <w:noProof/>
          </w:rPr>
          <w:delText>Write Data to and View Data Over a Network</w:delText>
        </w:r>
        <w:r w:rsidDel="0060126E">
          <w:rPr>
            <w:noProof/>
            <w:webHidden/>
          </w:rPr>
          <w:tab/>
          <w:delText>71</w:delText>
        </w:r>
      </w:del>
    </w:p>
    <w:p w14:paraId="11CC90FD" w14:textId="0571581C" w:rsidR="00B31B98" w:rsidDel="0060126E" w:rsidRDefault="00B31B98">
      <w:pPr>
        <w:pStyle w:val="TOC2"/>
        <w:tabs>
          <w:tab w:val="right" w:leader="dot" w:pos="8900"/>
        </w:tabs>
        <w:rPr>
          <w:del w:id="290" w:author="Tom Bergeron" w:date="2018-12-17T16:24:00Z"/>
          <w:rFonts w:asciiTheme="minorHAnsi" w:eastAsiaTheme="minorEastAsia" w:hAnsiTheme="minorHAnsi" w:cstheme="minorBidi"/>
          <w:smallCaps w:val="0"/>
          <w:noProof/>
          <w:sz w:val="22"/>
          <w:szCs w:val="22"/>
        </w:rPr>
      </w:pPr>
      <w:del w:id="291" w:author="Tom Bergeron" w:date="2018-12-17T16:24:00Z">
        <w:r w:rsidRPr="0060126E" w:rsidDel="0060126E">
          <w:rPr>
            <w:rStyle w:val="Hyperlink"/>
            <w:smallCaps w:val="0"/>
            <w:noProof/>
          </w:rPr>
          <w:delText>Write Data to a Network Drive</w:delText>
        </w:r>
        <w:r w:rsidDel="0060126E">
          <w:rPr>
            <w:noProof/>
            <w:webHidden/>
          </w:rPr>
          <w:tab/>
          <w:delText>71</w:delText>
        </w:r>
      </w:del>
    </w:p>
    <w:p w14:paraId="6FE2F181" w14:textId="54F76808" w:rsidR="00B31B98" w:rsidDel="0060126E" w:rsidRDefault="00B31B98">
      <w:pPr>
        <w:pStyle w:val="TOC2"/>
        <w:tabs>
          <w:tab w:val="right" w:leader="dot" w:pos="8900"/>
        </w:tabs>
        <w:rPr>
          <w:del w:id="292" w:author="Tom Bergeron" w:date="2018-12-17T16:24:00Z"/>
          <w:rFonts w:asciiTheme="minorHAnsi" w:eastAsiaTheme="minorEastAsia" w:hAnsiTheme="minorHAnsi" w:cstheme="minorBidi"/>
          <w:smallCaps w:val="0"/>
          <w:noProof/>
          <w:sz w:val="22"/>
          <w:szCs w:val="22"/>
        </w:rPr>
      </w:pPr>
      <w:del w:id="293" w:author="Tom Bergeron" w:date="2018-12-17T16:24:00Z">
        <w:r w:rsidRPr="0060126E" w:rsidDel="0060126E">
          <w:rPr>
            <w:rStyle w:val="Hyperlink"/>
            <w:smallCaps w:val="0"/>
            <w:noProof/>
          </w:rPr>
          <w:delText>Viewing Historical Data</w:delText>
        </w:r>
        <w:r w:rsidDel="0060126E">
          <w:rPr>
            <w:noProof/>
            <w:webHidden/>
          </w:rPr>
          <w:tab/>
          <w:delText>74</w:delText>
        </w:r>
      </w:del>
    </w:p>
    <w:p w14:paraId="7057D985" w14:textId="406C6B02" w:rsidR="00B31B98" w:rsidDel="0060126E" w:rsidRDefault="00B31B98">
      <w:pPr>
        <w:pStyle w:val="TOC1"/>
        <w:tabs>
          <w:tab w:val="right" w:leader="dot" w:pos="8900"/>
        </w:tabs>
        <w:rPr>
          <w:del w:id="294" w:author="Tom Bergeron" w:date="2018-12-17T16:24:00Z"/>
          <w:rFonts w:asciiTheme="minorHAnsi" w:eastAsiaTheme="minorEastAsia" w:hAnsiTheme="minorHAnsi" w:cstheme="minorBidi"/>
          <w:b w:val="0"/>
          <w:caps w:val="0"/>
          <w:noProof/>
          <w:sz w:val="22"/>
          <w:szCs w:val="22"/>
        </w:rPr>
      </w:pPr>
      <w:del w:id="295" w:author="Tom Bergeron" w:date="2018-12-17T16:24:00Z">
        <w:r w:rsidRPr="0060126E" w:rsidDel="0060126E">
          <w:rPr>
            <w:rStyle w:val="Hyperlink"/>
            <w:b w:val="0"/>
            <w:caps w:val="0"/>
            <w:noProof/>
          </w:rPr>
          <w:delText>Messages During Profiling and Baseline Profiling</w:delText>
        </w:r>
        <w:r w:rsidDel="0060126E">
          <w:rPr>
            <w:noProof/>
            <w:webHidden/>
          </w:rPr>
          <w:tab/>
          <w:delText>75</w:delText>
        </w:r>
      </w:del>
    </w:p>
    <w:p w14:paraId="7540C6AA" w14:textId="407B8079" w:rsidR="00B31B98" w:rsidDel="0060126E" w:rsidRDefault="00B31B98">
      <w:pPr>
        <w:pStyle w:val="TOC2"/>
        <w:tabs>
          <w:tab w:val="right" w:leader="dot" w:pos="8900"/>
        </w:tabs>
        <w:rPr>
          <w:del w:id="296" w:author="Tom Bergeron" w:date="2018-12-17T16:24:00Z"/>
          <w:rFonts w:asciiTheme="minorHAnsi" w:eastAsiaTheme="minorEastAsia" w:hAnsiTheme="minorHAnsi" w:cstheme="minorBidi"/>
          <w:smallCaps w:val="0"/>
          <w:noProof/>
          <w:sz w:val="22"/>
          <w:szCs w:val="22"/>
        </w:rPr>
      </w:pPr>
      <w:del w:id="297" w:author="Tom Bergeron" w:date="2018-12-17T16:24:00Z">
        <w:r w:rsidRPr="0060126E" w:rsidDel="0060126E">
          <w:rPr>
            <w:rStyle w:val="Hyperlink"/>
            <w:smallCaps w:val="0"/>
            <w:noProof/>
          </w:rPr>
          <w:delText>System Messages and Alarms</w:delText>
        </w:r>
        <w:r w:rsidDel="0060126E">
          <w:rPr>
            <w:noProof/>
            <w:webHidden/>
          </w:rPr>
          <w:tab/>
          <w:delText>75</w:delText>
        </w:r>
      </w:del>
    </w:p>
    <w:p w14:paraId="511251A1" w14:textId="7F7A58DF" w:rsidR="00B31B98" w:rsidDel="0060126E" w:rsidRDefault="00B31B98">
      <w:pPr>
        <w:pStyle w:val="TOC2"/>
        <w:tabs>
          <w:tab w:val="right" w:leader="dot" w:pos="8900"/>
        </w:tabs>
        <w:rPr>
          <w:del w:id="298" w:author="Tom Bergeron" w:date="2018-12-17T16:24:00Z"/>
          <w:rFonts w:asciiTheme="minorHAnsi" w:eastAsiaTheme="minorEastAsia" w:hAnsiTheme="minorHAnsi" w:cstheme="minorBidi"/>
          <w:smallCaps w:val="0"/>
          <w:noProof/>
          <w:sz w:val="22"/>
          <w:szCs w:val="22"/>
        </w:rPr>
      </w:pPr>
      <w:del w:id="299" w:author="Tom Bergeron" w:date="2018-12-17T16:24:00Z">
        <w:r w:rsidRPr="0060126E" w:rsidDel="0060126E">
          <w:rPr>
            <w:rStyle w:val="Hyperlink"/>
            <w:smallCaps w:val="0"/>
            <w:noProof/>
          </w:rPr>
          <w:delText>Alarms and Messages During Virtual Profiling</w:delText>
        </w:r>
        <w:r w:rsidDel="0060126E">
          <w:rPr>
            <w:noProof/>
            <w:webHidden/>
          </w:rPr>
          <w:tab/>
          <w:delText>76</w:delText>
        </w:r>
      </w:del>
    </w:p>
    <w:p w14:paraId="46D280A7" w14:textId="27032258" w:rsidR="00B31B98" w:rsidDel="0060126E" w:rsidRDefault="00B31B98">
      <w:pPr>
        <w:pStyle w:val="TOC2"/>
        <w:tabs>
          <w:tab w:val="right" w:leader="dot" w:pos="8900"/>
        </w:tabs>
        <w:rPr>
          <w:del w:id="300" w:author="Tom Bergeron" w:date="2018-12-17T16:24:00Z"/>
          <w:rFonts w:asciiTheme="minorHAnsi" w:eastAsiaTheme="minorEastAsia" w:hAnsiTheme="minorHAnsi" w:cstheme="minorBidi"/>
          <w:smallCaps w:val="0"/>
          <w:noProof/>
          <w:sz w:val="22"/>
          <w:szCs w:val="22"/>
        </w:rPr>
      </w:pPr>
      <w:del w:id="301" w:author="Tom Bergeron" w:date="2018-12-17T16:24:00Z">
        <w:r w:rsidRPr="0060126E" w:rsidDel="0060126E">
          <w:rPr>
            <w:rStyle w:val="Hyperlink"/>
            <w:smallCaps w:val="0"/>
            <w:noProof/>
          </w:rPr>
          <w:delText>eTPU Communication</w:delText>
        </w:r>
        <w:r w:rsidDel="0060126E">
          <w:rPr>
            <w:noProof/>
            <w:webHidden/>
          </w:rPr>
          <w:tab/>
          <w:delText>77</w:delText>
        </w:r>
      </w:del>
    </w:p>
    <w:p w14:paraId="149E677A" w14:textId="4CD1DBC7" w:rsidR="00B31B98" w:rsidDel="0060126E" w:rsidRDefault="00B31B98">
      <w:pPr>
        <w:pStyle w:val="TOC1"/>
        <w:tabs>
          <w:tab w:val="right" w:leader="dot" w:pos="8900"/>
        </w:tabs>
        <w:rPr>
          <w:del w:id="302" w:author="Tom Bergeron" w:date="2018-12-17T16:24:00Z"/>
          <w:rFonts w:asciiTheme="minorHAnsi" w:eastAsiaTheme="minorEastAsia" w:hAnsiTheme="minorHAnsi" w:cstheme="minorBidi"/>
          <w:b w:val="0"/>
          <w:caps w:val="0"/>
          <w:noProof/>
          <w:sz w:val="22"/>
          <w:szCs w:val="22"/>
        </w:rPr>
      </w:pPr>
      <w:del w:id="303" w:author="Tom Bergeron" w:date="2018-12-17T16:24:00Z">
        <w:r w:rsidRPr="0060126E" w:rsidDel="0060126E">
          <w:rPr>
            <w:rStyle w:val="Hyperlink"/>
            <w:b w:val="0"/>
            <w:caps w:val="0"/>
            <w:noProof/>
          </w:rPr>
          <w:delText>Communicate with Oven Controllers</w:delText>
        </w:r>
        <w:r w:rsidDel="0060126E">
          <w:rPr>
            <w:noProof/>
            <w:webHidden/>
          </w:rPr>
          <w:tab/>
          <w:delText>78</w:delText>
        </w:r>
      </w:del>
    </w:p>
    <w:p w14:paraId="1BF480E0" w14:textId="3EEA8266" w:rsidR="00B31B98" w:rsidDel="0060126E" w:rsidRDefault="00B31B98">
      <w:pPr>
        <w:pStyle w:val="TOC2"/>
        <w:tabs>
          <w:tab w:val="right" w:leader="dot" w:pos="8900"/>
        </w:tabs>
        <w:rPr>
          <w:del w:id="304" w:author="Tom Bergeron" w:date="2018-12-17T16:24:00Z"/>
          <w:rFonts w:asciiTheme="minorHAnsi" w:eastAsiaTheme="minorEastAsia" w:hAnsiTheme="minorHAnsi" w:cstheme="minorBidi"/>
          <w:smallCaps w:val="0"/>
          <w:noProof/>
          <w:sz w:val="22"/>
          <w:szCs w:val="22"/>
        </w:rPr>
      </w:pPr>
      <w:del w:id="305" w:author="Tom Bergeron" w:date="2018-12-17T16:24:00Z">
        <w:r w:rsidRPr="0060126E" w:rsidDel="0060126E">
          <w:rPr>
            <w:rStyle w:val="Hyperlink"/>
            <w:smallCaps w:val="0"/>
            <w:noProof/>
          </w:rPr>
          <w:delText>Confirm Oven Communications</w:delText>
        </w:r>
        <w:r w:rsidDel="0060126E">
          <w:rPr>
            <w:noProof/>
            <w:webHidden/>
          </w:rPr>
          <w:tab/>
          <w:delText>79</w:delText>
        </w:r>
      </w:del>
    </w:p>
    <w:p w14:paraId="0E00C4C7" w14:textId="33257A20" w:rsidR="00B31B98" w:rsidDel="0060126E" w:rsidRDefault="00B31B98">
      <w:pPr>
        <w:pStyle w:val="TOC2"/>
        <w:tabs>
          <w:tab w:val="right" w:leader="dot" w:pos="8900"/>
        </w:tabs>
        <w:rPr>
          <w:del w:id="306" w:author="Tom Bergeron" w:date="2018-12-17T16:24:00Z"/>
          <w:rFonts w:asciiTheme="minorHAnsi" w:eastAsiaTheme="minorEastAsia" w:hAnsiTheme="minorHAnsi" w:cstheme="minorBidi"/>
          <w:smallCaps w:val="0"/>
          <w:noProof/>
          <w:sz w:val="22"/>
          <w:szCs w:val="22"/>
        </w:rPr>
      </w:pPr>
      <w:del w:id="307" w:author="Tom Bergeron" w:date="2018-12-17T16:24:00Z">
        <w:r w:rsidRPr="0060126E" w:rsidDel="0060126E">
          <w:rPr>
            <w:rStyle w:val="Hyperlink"/>
            <w:smallCaps w:val="0"/>
            <w:noProof/>
          </w:rPr>
          <w:delText>Configure Software for Oven Communication</w:delText>
        </w:r>
        <w:r w:rsidDel="0060126E">
          <w:rPr>
            <w:noProof/>
            <w:webHidden/>
          </w:rPr>
          <w:tab/>
          <w:delText>79</w:delText>
        </w:r>
      </w:del>
    </w:p>
    <w:p w14:paraId="4E89D0FF" w14:textId="198B4492" w:rsidR="00B31B98" w:rsidDel="0060126E" w:rsidRDefault="00B31B98">
      <w:pPr>
        <w:pStyle w:val="TOC2"/>
        <w:tabs>
          <w:tab w:val="right" w:leader="dot" w:pos="8900"/>
        </w:tabs>
        <w:rPr>
          <w:del w:id="308" w:author="Tom Bergeron" w:date="2018-12-17T16:24:00Z"/>
          <w:rFonts w:asciiTheme="minorHAnsi" w:eastAsiaTheme="minorEastAsia" w:hAnsiTheme="minorHAnsi" w:cstheme="minorBidi"/>
          <w:smallCaps w:val="0"/>
          <w:noProof/>
          <w:sz w:val="22"/>
          <w:szCs w:val="22"/>
        </w:rPr>
      </w:pPr>
      <w:del w:id="309" w:author="Tom Bergeron" w:date="2018-12-17T16:24:00Z">
        <w:r w:rsidRPr="0060126E" w:rsidDel="0060126E">
          <w:rPr>
            <w:rStyle w:val="Hyperlink"/>
            <w:smallCaps w:val="0"/>
            <w:noProof/>
          </w:rPr>
          <w:delText>Use a Base Oven Recipe With Oven Communication</w:delText>
        </w:r>
        <w:r w:rsidDel="0060126E">
          <w:rPr>
            <w:noProof/>
            <w:webHidden/>
          </w:rPr>
          <w:tab/>
          <w:delText>80</w:delText>
        </w:r>
      </w:del>
    </w:p>
    <w:p w14:paraId="1823A426" w14:textId="1F362185" w:rsidR="00B31B98" w:rsidDel="0060126E" w:rsidRDefault="00B31B98">
      <w:pPr>
        <w:pStyle w:val="TOC2"/>
        <w:tabs>
          <w:tab w:val="right" w:leader="dot" w:pos="8900"/>
        </w:tabs>
        <w:rPr>
          <w:del w:id="310" w:author="Tom Bergeron" w:date="2018-12-17T16:24:00Z"/>
          <w:rFonts w:asciiTheme="minorHAnsi" w:eastAsiaTheme="minorEastAsia" w:hAnsiTheme="minorHAnsi" w:cstheme="minorBidi"/>
          <w:smallCaps w:val="0"/>
          <w:noProof/>
          <w:sz w:val="22"/>
          <w:szCs w:val="22"/>
        </w:rPr>
      </w:pPr>
      <w:del w:id="311" w:author="Tom Bergeron" w:date="2018-12-17T16:24:00Z">
        <w:r w:rsidRPr="0060126E" w:rsidDel="0060126E">
          <w:rPr>
            <w:rStyle w:val="Hyperlink"/>
            <w:smallCaps w:val="0"/>
            <w:noProof/>
          </w:rPr>
          <w:delText>Run a Profile Using Oven Communication</w:delText>
        </w:r>
        <w:r w:rsidDel="0060126E">
          <w:rPr>
            <w:noProof/>
            <w:webHidden/>
          </w:rPr>
          <w:tab/>
          <w:delText>81</w:delText>
        </w:r>
      </w:del>
    </w:p>
    <w:p w14:paraId="2A5D13A8" w14:textId="75CC0C13" w:rsidR="00B31B98" w:rsidDel="0060126E" w:rsidRDefault="00B31B98">
      <w:pPr>
        <w:pStyle w:val="TOC2"/>
        <w:tabs>
          <w:tab w:val="right" w:leader="dot" w:pos="8900"/>
        </w:tabs>
        <w:rPr>
          <w:del w:id="312" w:author="Tom Bergeron" w:date="2018-12-17T16:24:00Z"/>
          <w:rFonts w:asciiTheme="minorHAnsi" w:eastAsiaTheme="minorEastAsia" w:hAnsiTheme="minorHAnsi" w:cstheme="minorBidi"/>
          <w:smallCaps w:val="0"/>
          <w:noProof/>
          <w:sz w:val="22"/>
          <w:szCs w:val="22"/>
        </w:rPr>
      </w:pPr>
      <w:del w:id="313" w:author="Tom Bergeron" w:date="2018-12-17T16:24:00Z">
        <w:r w:rsidRPr="0060126E" w:rsidDel="0060126E">
          <w:rPr>
            <w:rStyle w:val="Hyperlink"/>
            <w:smallCaps w:val="0"/>
            <w:noProof/>
          </w:rPr>
          <w:delText>Start a Virtual Profile With Oven Communication</w:delText>
        </w:r>
        <w:r w:rsidDel="0060126E">
          <w:rPr>
            <w:noProof/>
            <w:webHidden/>
          </w:rPr>
          <w:tab/>
          <w:delText>83</w:delText>
        </w:r>
      </w:del>
    </w:p>
    <w:p w14:paraId="4FC7E34E" w14:textId="06592862" w:rsidR="00B31B98" w:rsidDel="0060126E" w:rsidRDefault="00B31B98">
      <w:pPr>
        <w:pStyle w:val="TOC2"/>
        <w:tabs>
          <w:tab w:val="right" w:leader="dot" w:pos="8900"/>
        </w:tabs>
        <w:rPr>
          <w:del w:id="314" w:author="Tom Bergeron" w:date="2018-12-17T16:24:00Z"/>
          <w:rFonts w:asciiTheme="minorHAnsi" w:eastAsiaTheme="minorEastAsia" w:hAnsiTheme="minorHAnsi" w:cstheme="minorBidi"/>
          <w:smallCaps w:val="0"/>
          <w:noProof/>
          <w:sz w:val="22"/>
          <w:szCs w:val="22"/>
        </w:rPr>
      </w:pPr>
      <w:del w:id="315" w:author="Tom Bergeron" w:date="2018-12-17T16:24:00Z">
        <w:r w:rsidRPr="0060126E" w:rsidDel="0060126E">
          <w:rPr>
            <w:rStyle w:val="Hyperlink"/>
            <w:smallCaps w:val="0"/>
            <w:noProof/>
          </w:rPr>
          <w:delText>Base Oven Recipe Automatic Verification</w:delText>
        </w:r>
        <w:r w:rsidDel="0060126E">
          <w:rPr>
            <w:noProof/>
            <w:webHidden/>
          </w:rPr>
          <w:tab/>
          <w:delText>84</w:delText>
        </w:r>
      </w:del>
    </w:p>
    <w:p w14:paraId="426807EB" w14:textId="4EFC2FB9" w:rsidR="00B31B98" w:rsidDel="0060126E" w:rsidRDefault="00B31B98">
      <w:pPr>
        <w:pStyle w:val="TOC1"/>
        <w:tabs>
          <w:tab w:val="right" w:leader="dot" w:pos="8900"/>
        </w:tabs>
        <w:rPr>
          <w:del w:id="316" w:author="Tom Bergeron" w:date="2018-12-17T16:24:00Z"/>
          <w:rFonts w:asciiTheme="minorHAnsi" w:eastAsiaTheme="minorEastAsia" w:hAnsiTheme="minorHAnsi" w:cstheme="minorBidi"/>
          <w:b w:val="0"/>
          <w:caps w:val="0"/>
          <w:noProof/>
          <w:sz w:val="22"/>
          <w:szCs w:val="22"/>
        </w:rPr>
      </w:pPr>
      <w:del w:id="317" w:author="Tom Bergeron" w:date="2018-12-17T16:24:00Z">
        <w:r w:rsidRPr="0060126E" w:rsidDel="0060126E">
          <w:rPr>
            <w:rStyle w:val="Hyperlink"/>
            <w:b w:val="0"/>
            <w:caps w:val="0"/>
            <w:noProof/>
          </w:rPr>
          <w:delText>Dual Lane Systems And Functionality</w:delText>
        </w:r>
        <w:r w:rsidDel="0060126E">
          <w:rPr>
            <w:noProof/>
            <w:webHidden/>
          </w:rPr>
          <w:tab/>
          <w:delText>85</w:delText>
        </w:r>
      </w:del>
    </w:p>
    <w:p w14:paraId="2C04A162" w14:textId="2F711952" w:rsidR="00B31B98" w:rsidDel="0060126E" w:rsidRDefault="00B31B98">
      <w:pPr>
        <w:pStyle w:val="TOC2"/>
        <w:tabs>
          <w:tab w:val="right" w:leader="dot" w:pos="8900"/>
        </w:tabs>
        <w:rPr>
          <w:del w:id="318" w:author="Tom Bergeron" w:date="2018-12-17T16:24:00Z"/>
          <w:rFonts w:asciiTheme="minorHAnsi" w:eastAsiaTheme="minorEastAsia" w:hAnsiTheme="minorHAnsi" w:cstheme="minorBidi"/>
          <w:smallCaps w:val="0"/>
          <w:noProof/>
          <w:sz w:val="22"/>
          <w:szCs w:val="22"/>
        </w:rPr>
      </w:pPr>
      <w:del w:id="319" w:author="Tom Bergeron" w:date="2018-12-17T16:24:00Z">
        <w:r w:rsidRPr="0060126E" w:rsidDel="0060126E">
          <w:rPr>
            <w:rStyle w:val="Hyperlink"/>
            <w:smallCaps w:val="0"/>
            <w:noProof/>
          </w:rPr>
          <w:delText>Dual Lane Dual Systems</w:delText>
        </w:r>
        <w:r w:rsidDel="0060126E">
          <w:rPr>
            <w:noProof/>
            <w:webHidden/>
          </w:rPr>
          <w:tab/>
          <w:delText>85</w:delText>
        </w:r>
      </w:del>
    </w:p>
    <w:p w14:paraId="48AFEC5E" w14:textId="708619CD" w:rsidR="00B31B98" w:rsidDel="0060126E" w:rsidRDefault="00B31B98">
      <w:pPr>
        <w:pStyle w:val="TOC2"/>
        <w:tabs>
          <w:tab w:val="right" w:leader="dot" w:pos="8900"/>
        </w:tabs>
        <w:rPr>
          <w:del w:id="320" w:author="Tom Bergeron" w:date="2018-12-17T16:24:00Z"/>
          <w:rFonts w:asciiTheme="minorHAnsi" w:eastAsiaTheme="minorEastAsia" w:hAnsiTheme="minorHAnsi" w:cstheme="minorBidi"/>
          <w:smallCaps w:val="0"/>
          <w:noProof/>
          <w:sz w:val="22"/>
          <w:szCs w:val="22"/>
        </w:rPr>
      </w:pPr>
      <w:del w:id="321" w:author="Tom Bergeron" w:date="2018-12-17T16:24:00Z">
        <w:r w:rsidRPr="0060126E" w:rsidDel="0060126E">
          <w:rPr>
            <w:rStyle w:val="Hyperlink"/>
            <w:smallCaps w:val="0"/>
            <w:noProof/>
          </w:rPr>
          <w:delText>Configure Dual Lane Systems</w:delText>
        </w:r>
        <w:r w:rsidDel="0060126E">
          <w:rPr>
            <w:noProof/>
            <w:webHidden/>
          </w:rPr>
          <w:tab/>
          <w:delText>86</w:delText>
        </w:r>
      </w:del>
    </w:p>
    <w:p w14:paraId="200B9BBB" w14:textId="02A9B4ED" w:rsidR="00B31B98" w:rsidDel="0060126E" w:rsidRDefault="00B31B98">
      <w:pPr>
        <w:pStyle w:val="TOC1"/>
        <w:tabs>
          <w:tab w:val="right" w:leader="dot" w:pos="8900"/>
        </w:tabs>
        <w:rPr>
          <w:del w:id="322" w:author="Tom Bergeron" w:date="2018-12-17T16:24:00Z"/>
          <w:rFonts w:asciiTheme="minorHAnsi" w:eastAsiaTheme="minorEastAsia" w:hAnsiTheme="minorHAnsi" w:cstheme="minorBidi"/>
          <w:b w:val="0"/>
          <w:caps w:val="0"/>
          <w:noProof/>
          <w:sz w:val="22"/>
          <w:szCs w:val="22"/>
        </w:rPr>
      </w:pPr>
      <w:del w:id="323" w:author="Tom Bergeron" w:date="2018-12-17T16:24:00Z">
        <w:r w:rsidRPr="0060126E" w:rsidDel="0060126E">
          <w:rPr>
            <w:rStyle w:val="Hyperlink"/>
            <w:b w:val="0"/>
            <w:caps w:val="0"/>
            <w:noProof/>
          </w:rPr>
          <w:delText>Configuration Program</w:delText>
        </w:r>
        <w:r w:rsidDel="0060126E">
          <w:rPr>
            <w:noProof/>
            <w:webHidden/>
          </w:rPr>
          <w:tab/>
          <w:delText>88</w:delText>
        </w:r>
      </w:del>
    </w:p>
    <w:p w14:paraId="786216A5" w14:textId="2A9B6AE4" w:rsidR="00B31B98" w:rsidDel="0060126E" w:rsidRDefault="00B31B98">
      <w:pPr>
        <w:pStyle w:val="TOC2"/>
        <w:tabs>
          <w:tab w:val="right" w:leader="dot" w:pos="8900"/>
        </w:tabs>
        <w:rPr>
          <w:del w:id="324" w:author="Tom Bergeron" w:date="2018-12-17T16:24:00Z"/>
          <w:rFonts w:asciiTheme="minorHAnsi" w:eastAsiaTheme="minorEastAsia" w:hAnsiTheme="minorHAnsi" w:cstheme="minorBidi"/>
          <w:smallCaps w:val="0"/>
          <w:noProof/>
          <w:sz w:val="22"/>
          <w:szCs w:val="22"/>
        </w:rPr>
      </w:pPr>
      <w:del w:id="325" w:author="Tom Bergeron" w:date="2018-12-17T16:24:00Z">
        <w:r w:rsidRPr="0060126E" w:rsidDel="0060126E">
          <w:rPr>
            <w:rStyle w:val="Hyperlink"/>
            <w:smallCaps w:val="0"/>
            <w:noProof/>
          </w:rPr>
          <w:delText>User Settings Tab</w:delText>
        </w:r>
        <w:r w:rsidDel="0060126E">
          <w:rPr>
            <w:noProof/>
            <w:webHidden/>
          </w:rPr>
          <w:tab/>
          <w:delText>88</w:delText>
        </w:r>
      </w:del>
    </w:p>
    <w:p w14:paraId="660B9D3E" w14:textId="6A50962F" w:rsidR="00B31B98" w:rsidDel="0060126E" w:rsidRDefault="00B31B98">
      <w:pPr>
        <w:pStyle w:val="TOC2"/>
        <w:tabs>
          <w:tab w:val="right" w:leader="dot" w:pos="8900"/>
        </w:tabs>
        <w:rPr>
          <w:del w:id="326" w:author="Tom Bergeron" w:date="2018-12-17T16:24:00Z"/>
          <w:rFonts w:asciiTheme="minorHAnsi" w:eastAsiaTheme="minorEastAsia" w:hAnsiTheme="minorHAnsi" w:cstheme="minorBidi"/>
          <w:smallCaps w:val="0"/>
          <w:noProof/>
          <w:sz w:val="22"/>
          <w:szCs w:val="22"/>
        </w:rPr>
      </w:pPr>
      <w:del w:id="327" w:author="Tom Bergeron" w:date="2018-12-17T16:24:00Z">
        <w:r w:rsidRPr="0060126E" w:rsidDel="0060126E">
          <w:rPr>
            <w:rStyle w:val="Hyperlink"/>
            <w:smallCaps w:val="0"/>
            <w:noProof/>
          </w:rPr>
          <w:delText>Shifting Tab</w:delText>
        </w:r>
        <w:r w:rsidDel="0060126E">
          <w:rPr>
            <w:noProof/>
            <w:webHidden/>
          </w:rPr>
          <w:tab/>
          <w:delText>89</w:delText>
        </w:r>
      </w:del>
    </w:p>
    <w:p w14:paraId="669C438A" w14:textId="62AB34B6" w:rsidR="00B31B98" w:rsidDel="0060126E" w:rsidRDefault="00B31B98">
      <w:pPr>
        <w:pStyle w:val="TOC2"/>
        <w:tabs>
          <w:tab w:val="right" w:leader="dot" w:pos="8900"/>
        </w:tabs>
        <w:rPr>
          <w:del w:id="328" w:author="Tom Bergeron" w:date="2018-12-17T16:24:00Z"/>
          <w:rFonts w:asciiTheme="minorHAnsi" w:eastAsiaTheme="minorEastAsia" w:hAnsiTheme="minorHAnsi" w:cstheme="minorBidi"/>
          <w:smallCaps w:val="0"/>
          <w:noProof/>
          <w:sz w:val="22"/>
          <w:szCs w:val="22"/>
        </w:rPr>
      </w:pPr>
      <w:del w:id="329" w:author="Tom Bergeron" w:date="2018-12-17T16:24:00Z">
        <w:r w:rsidRPr="0060126E" w:rsidDel="0060126E">
          <w:rPr>
            <w:rStyle w:val="Hyperlink"/>
            <w:smallCaps w:val="0"/>
            <w:noProof/>
          </w:rPr>
          <w:delText>Decimal Tab</w:delText>
        </w:r>
        <w:r w:rsidDel="0060126E">
          <w:rPr>
            <w:noProof/>
            <w:webHidden/>
          </w:rPr>
          <w:tab/>
          <w:delText>89</w:delText>
        </w:r>
      </w:del>
    </w:p>
    <w:p w14:paraId="13D7F42E" w14:textId="3FF4A57D" w:rsidR="00B31B98" w:rsidDel="0060126E" w:rsidRDefault="00B31B98">
      <w:pPr>
        <w:pStyle w:val="TOC2"/>
        <w:tabs>
          <w:tab w:val="right" w:leader="dot" w:pos="8900"/>
        </w:tabs>
        <w:rPr>
          <w:del w:id="330" w:author="Tom Bergeron" w:date="2018-12-17T16:24:00Z"/>
          <w:rFonts w:asciiTheme="minorHAnsi" w:eastAsiaTheme="minorEastAsia" w:hAnsiTheme="minorHAnsi" w:cstheme="minorBidi"/>
          <w:smallCaps w:val="0"/>
          <w:noProof/>
          <w:sz w:val="22"/>
          <w:szCs w:val="22"/>
        </w:rPr>
      </w:pPr>
      <w:del w:id="331" w:author="Tom Bergeron" w:date="2018-12-17T16:24:00Z">
        <w:r w:rsidRPr="0060126E" w:rsidDel="0060126E">
          <w:rPr>
            <w:rStyle w:val="Hyperlink"/>
            <w:smallCaps w:val="0"/>
            <w:noProof/>
          </w:rPr>
          <w:delText>Hardware Tab</w:delText>
        </w:r>
        <w:r w:rsidDel="0060126E">
          <w:rPr>
            <w:noProof/>
            <w:webHidden/>
          </w:rPr>
          <w:tab/>
          <w:delText>89</w:delText>
        </w:r>
      </w:del>
    </w:p>
    <w:p w14:paraId="5EBF4387" w14:textId="586CDDC6" w:rsidR="00B31B98" w:rsidDel="0060126E" w:rsidRDefault="00B31B98">
      <w:pPr>
        <w:pStyle w:val="TOC2"/>
        <w:tabs>
          <w:tab w:val="right" w:leader="dot" w:pos="8900"/>
        </w:tabs>
        <w:rPr>
          <w:del w:id="332" w:author="Tom Bergeron" w:date="2018-12-17T16:24:00Z"/>
          <w:rFonts w:asciiTheme="minorHAnsi" w:eastAsiaTheme="minorEastAsia" w:hAnsiTheme="minorHAnsi" w:cstheme="minorBidi"/>
          <w:smallCaps w:val="0"/>
          <w:noProof/>
          <w:sz w:val="22"/>
          <w:szCs w:val="22"/>
        </w:rPr>
      </w:pPr>
      <w:del w:id="333" w:author="Tom Bergeron" w:date="2018-12-17T16:24:00Z">
        <w:r w:rsidRPr="0060126E" w:rsidDel="0060126E">
          <w:rPr>
            <w:rStyle w:val="Hyperlink"/>
            <w:smallCaps w:val="0"/>
            <w:noProof/>
          </w:rPr>
          <w:delText>Message Config Tab</w:delText>
        </w:r>
        <w:r w:rsidDel="0060126E">
          <w:rPr>
            <w:noProof/>
            <w:webHidden/>
          </w:rPr>
          <w:tab/>
          <w:delText>89</w:delText>
        </w:r>
      </w:del>
    </w:p>
    <w:p w14:paraId="6A8E826F" w14:textId="259AE23E" w:rsidR="00B31B98" w:rsidDel="0060126E" w:rsidRDefault="00B31B98">
      <w:pPr>
        <w:pStyle w:val="TOC1"/>
        <w:tabs>
          <w:tab w:val="right" w:leader="dot" w:pos="8900"/>
        </w:tabs>
        <w:rPr>
          <w:del w:id="334" w:author="Tom Bergeron" w:date="2018-12-17T16:24:00Z"/>
          <w:rFonts w:asciiTheme="minorHAnsi" w:eastAsiaTheme="minorEastAsia" w:hAnsiTheme="minorHAnsi" w:cstheme="minorBidi"/>
          <w:b w:val="0"/>
          <w:caps w:val="0"/>
          <w:noProof/>
          <w:sz w:val="22"/>
          <w:szCs w:val="22"/>
        </w:rPr>
      </w:pPr>
      <w:del w:id="335" w:author="Tom Bergeron" w:date="2018-12-17T16:24:00Z">
        <w:r w:rsidRPr="0060126E" w:rsidDel="0060126E">
          <w:rPr>
            <w:rStyle w:val="Hyperlink"/>
            <w:b w:val="0"/>
            <w:caps w:val="0"/>
            <w:noProof/>
          </w:rPr>
          <w:delText>Troubleshoot COM Ports</w:delText>
        </w:r>
        <w:r w:rsidDel="0060126E">
          <w:rPr>
            <w:noProof/>
            <w:webHidden/>
          </w:rPr>
          <w:tab/>
          <w:delText>90</w:delText>
        </w:r>
      </w:del>
    </w:p>
    <w:p w14:paraId="5EA93775" w14:textId="41565089" w:rsidR="00B31B98" w:rsidRPr="00B31B98" w:rsidDel="0060126E" w:rsidRDefault="00B31B98">
      <w:pPr>
        <w:pStyle w:val="TOC1"/>
        <w:tabs>
          <w:tab w:val="right" w:leader="dot" w:pos="8900"/>
        </w:tabs>
        <w:rPr>
          <w:del w:id="336" w:author="Tom Bergeron" w:date="2018-12-17T16:24:00Z"/>
          <w:rFonts w:asciiTheme="minorHAnsi" w:eastAsiaTheme="minorEastAsia" w:hAnsiTheme="minorHAnsi" w:cstheme="minorBidi"/>
          <w:noProof/>
          <w:sz w:val="22"/>
          <w:szCs w:val="22"/>
        </w:rPr>
        <w:pPrChange w:id="337" w:author="Tom" w:date="2017-09-27T19:29:00Z">
          <w:pPr>
            <w:pStyle w:val="TOC2"/>
            <w:tabs>
              <w:tab w:val="right" w:leader="dot" w:pos="8900"/>
            </w:tabs>
          </w:pPr>
        </w:pPrChange>
      </w:pPr>
    </w:p>
    <w:p w14:paraId="6F222E28" w14:textId="77777777" w:rsidR="00A646A2" w:rsidDel="0060126E" w:rsidRDefault="00A646A2">
      <w:pPr>
        <w:pStyle w:val="TOC1"/>
        <w:tabs>
          <w:tab w:val="right" w:leader="dot" w:pos="8900"/>
        </w:tabs>
        <w:rPr>
          <w:del w:id="338" w:author="Tom Bergeron" w:date="2018-12-17T16:24:00Z"/>
          <w:rFonts w:asciiTheme="minorHAnsi" w:eastAsiaTheme="minorEastAsia" w:hAnsiTheme="minorHAnsi" w:cstheme="minorBidi"/>
          <w:b w:val="0"/>
          <w:caps w:val="0"/>
          <w:noProof/>
          <w:sz w:val="22"/>
          <w:szCs w:val="22"/>
        </w:rPr>
      </w:pPr>
      <w:del w:id="339" w:author="Tom Bergeron" w:date="2018-12-17T16:24:00Z">
        <w:r w:rsidRPr="00B31B98" w:rsidDel="0060126E">
          <w:rPr>
            <w:rPrChange w:id="340" w:author="Tom" w:date="2017-09-27T19:29:00Z">
              <w:rPr>
                <w:rStyle w:val="Hyperlink"/>
                <w:rFonts w:cs="Arial"/>
                <w:bCs/>
                <w:iCs/>
                <w:noProof/>
              </w:rPr>
            </w:rPrChange>
          </w:rPr>
          <w:delText>The Hardware</w:delText>
        </w:r>
        <w:r w:rsidDel="0060126E">
          <w:rPr>
            <w:noProof/>
            <w:webHidden/>
          </w:rPr>
          <w:tab/>
        </w:r>
        <w:r w:rsidR="00991D1B" w:rsidDel="0060126E">
          <w:rPr>
            <w:noProof/>
            <w:webHidden/>
          </w:rPr>
          <w:delText>3</w:delText>
        </w:r>
      </w:del>
    </w:p>
    <w:p w14:paraId="0D51A06E" w14:textId="77777777" w:rsidR="00A646A2" w:rsidDel="0060126E" w:rsidRDefault="00A646A2">
      <w:pPr>
        <w:pStyle w:val="TOC2"/>
        <w:tabs>
          <w:tab w:val="right" w:leader="dot" w:pos="8900"/>
        </w:tabs>
        <w:rPr>
          <w:del w:id="341" w:author="Tom Bergeron" w:date="2018-12-17T16:24:00Z"/>
          <w:rFonts w:asciiTheme="minorHAnsi" w:eastAsiaTheme="minorEastAsia" w:hAnsiTheme="minorHAnsi" w:cstheme="minorBidi"/>
          <w:smallCaps w:val="0"/>
          <w:noProof/>
          <w:sz w:val="22"/>
          <w:szCs w:val="22"/>
        </w:rPr>
      </w:pPr>
      <w:del w:id="342" w:author="Tom Bergeron" w:date="2018-12-17T16:24:00Z">
        <w:r w:rsidRPr="00B31B98" w:rsidDel="0060126E">
          <w:rPr>
            <w:rPrChange w:id="343" w:author="Tom" w:date="2017-09-27T19:29:00Z">
              <w:rPr>
                <w:rStyle w:val="Hyperlink"/>
                <w:noProof/>
              </w:rPr>
            </w:rPrChange>
          </w:rPr>
          <w:delText>Hardware Diagram</w:delText>
        </w:r>
        <w:r w:rsidDel="0060126E">
          <w:rPr>
            <w:noProof/>
            <w:webHidden/>
          </w:rPr>
          <w:tab/>
        </w:r>
        <w:r w:rsidR="00991D1B" w:rsidDel="0060126E">
          <w:rPr>
            <w:noProof/>
            <w:webHidden/>
          </w:rPr>
          <w:delText>5</w:delText>
        </w:r>
      </w:del>
    </w:p>
    <w:p w14:paraId="0F846505" w14:textId="77777777" w:rsidR="00A646A2" w:rsidDel="0060126E" w:rsidRDefault="00A646A2">
      <w:pPr>
        <w:pStyle w:val="TOC1"/>
        <w:tabs>
          <w:tab w:val="right" w:leader="dot" w:pos="8900"/>
        </w:tabs>
        <w:rPr>
          <w:del w:id="344" w:author="Tom Bergeron" w:date="2018-12-17T16:24:00Z"/>
          <w:rFonts w:asciiTheme="minorHAnsi" w:eastAsiaTheme="minorEastAsia" w:hAnsiTheme="minorHAnsi" w:cstheme="minorBidi"/>
          <w:b w:val="0"/>
          <w:caps w:val="0"/>
          <w:noProof/>
          <w:sz w:val="22"/>
          <w:szCs w:val="22"/>
        </w:rPr>
      </w:pPr>
      <w:del w:id="345" w:author="Tom Bergeron" w:date="2018-12-17T16:24:00Z">
        <w:r w:rsidRPr="00B31B98" w:rsidDel="0060126E">
          <w:rPr>
            <w:rPrChange w:id="346" w:author="Tom" w:date="2017-09-27T19:29:00Z">
              <w:rPr>
                <w:rStyle w:val="Hyperlink"/>
                <w:noProof/>
              </w:rPr>
            </w:rPrChange>
          </w:rPr>
          <w:delText>Dual Lane Systems</w:delText>
        </w:r>
        <w:r w:rsidDel="0060126E">
          <w:rPr>
            <w:noProof/>
            <w:webHidden/>
          </w:rPr>
          <w:tab/>
        </w:r>
        <w:r w:rsidR="00991D1B" w:rsidDel="0060126E">
          <w:rPr>
            <w:noProof/>
            <w:webHidden/>
          </w:rPr>
          <w:delText>6</w:delText>
        </w:r>
      </w:del>
    </w:p>
    <w:p w14:paraId="6524281D" w14:textId="77777777" w:rsidR="00A646A2" w:rsidDel="0060126E" w:rsidRDefault="00A646A2">
      <w:pPr>
        <w:pStyle w:val="TOC1"/>
        <w:tabs>
          <w:tab w:val="right" w:leader="dot" w:pos="8900"/>
        </w:tabs>
        <w:rPr>
          <w:del w:id="347" w:author="Tom Bergeron" w:date="2018-12-17T16:24:00Z"/>
          <w:rFonts w:asciiTheme="minorHAnsi" w:eastAsiaTheme="minorEastAsia" w:hAnsiTheme="minorHAnsi" w:cstheme="minorBidi"/>
          <w:b w:val="0"/>
          <w:caps w:val="0"/>
          <w:noProof/>
          <w:sz w:val="22"/>
          <w:szCs w:val="22"/>
        </w:rPr>
      </w:pPr>
      <w:del w:id="348" w:author="Tom Bergeron" w:date="2018-12-17T16:24:00Z">
        <w:r w:rsidRPr="00B31B98" w:rsidDel="0060126E">
          <w:rPr>
            <w:rPrChange w:id="349" w:author="Tom" w:date="2017-09-27T19:29:00Z">
              <w:rPr>
                <w:rStyle w:val="Hyperlink"/>
                <w:noProof/>
              </w:rPr>
            </w:rPrChange>
          </w:rPr>
          <w:delText>Install the Software</w:delText>
        </w:r>
        <w:r w:rsidDel="0060126E">
          <w:rPr>
            <w:noProof/>
            <w:webHidden/>
          </w:rPr>
          <w:tab/>
        </w:r>
        <w:r w:rsidR="00991D1B" w:rsidDel="0060126E">
          <w:rPr>
            <w:noProof/>
            <w:webHidden/>
          </w:rPr>
          <w:delText>7</w:delText>
        </w:r>
      </w:del>
    </w:p>
    <w:p w14:paraId="3723BC53" w14:textId="77777777" w:rsidR="00A646A2" w:rsidDel="0060126E" w:rsidRDefault="00A646A2">
      <w:pPr>
        <w:pStyle w:val="TOC1"/>
        <w:tabs>
          <w:tab w:val="right" w:leader="dot" w:pos="8900"/>
        </w:tabs>
        <w:rPr>
          <w:del w:id="350" w:author="Tom Bergeron" w:date="2018-12-17T16:24:00Z"/>
          <w:rFonts w:asciiTheme="minorHAnsi" w:eastAsiaTheme="minorEastAsia" w:hAnsiTheme="minorHAnsi" w:cstheme="minorBidi"/>
          <w:b w:val="0"/>
          <w:caps w:val="0"/>
          <w:noProof/>
          <w:sz w:val="22"/>
          <w:szCs w:val="22"/>
        </w:rPr>
      </w:pPr>
      <w:del w:id="351" w:author="Tom Bergeron" w:date="2018-12-17T16:24:00Z">
        <w:r w:rsidRPr="00B31B98" w:rsidDel="0060126E">
          <w:rPr>
            <w:rPrChange w:id="352" w:author="Tom" w:date="2017-09-27T19:29:00Z">
              <w:rPr>
                <w:rStyle w:val="Hyperlink"/>
                <w:noProof/>
              </w:rPr>
            </w:rPrChange>
          </w:rPr>
          <w:delText>The Main Screen</w:delText>
        </w:r>
        <w:r w:rsidDel="0060126E">
          <w:rPr>
            <w:noProof/>
            <w:webHidden/>
          </w:rPr>
          <w:tab/>
        </w:r>
        <w:r w:rsidR="00991D1B" w:rsidDel="0060126E">
          <w:rPr>
            <w:noProof/>
            <w:webHidden/>
          </w:rPr>
          <w:delText>10</w:delText>
        </w:r>
      </w:del>
    </w:p>
    <w:p w14:paraId="70FC832F" w14:textId="77777777" w:rsidR="00A646A2" w:rsidDel="0060126E" w:rsidRDefault="00A646A2">
      <w:pPr>
        <w:pStyle w:val="TOC1"/>
        <w:tabs>
          <w:tab w:val="right" w:leader="dot" w:pos="8900"/>
        </w:tabs>
        <w:rPr>
          <w:del w:id="353" w:author="Tom Bergeron" w:date="2018-12-17T16:24:00Z"/>
          <w:rFonts w:asciiTheme="minorHAnsi" w:eastAsiaTheme="minorEastAsia" w:hAnsiTheme="minorHAnsi" w:cstheme="minorBidi"/>
          <w:b w:val="0"/>
          <w:caps w:val="0"/>
          <w:noProof/>
          <w:sz w:val="22"/>
          <w:szCs w:val="22"/>
        </w:rPr>
      </w:pPr>
      <w:del w:id="354" w:author="Tom Bergeron" w:date="2018-12-17T16:24:00Z">
        <w:r w:rsidRPr="00B31B98" w:rsidDel="0060126E">
          <w:rPr>
            <w:rPrChange w:id="355" w:author="Tom" w:date="2017-09-27T19:29:00Z">
              <w:rPr>
                <w:rStyle w:val="Hyperlink"/>
                <w:noProof/>
              </w:rPr>
            </w:rPrChange>
          </w:rPr>
          <w:delText>Global Preferences</w:delText>
        </w:r>
        <w:r w:rsidDel="0060126E">
          <w:rPr>
            <w:noProof/>
            <w:webHidden/>
          </w:rPr>
          <w:tab/>
        </w:r>
        <w:r w:rsidR="00991D1B" w:rsidDel="0060126E">
          <w:rPr>
            <w:noProof/>
            <w:webHidden/>
          </w:rPr>
          <w:delText>11</w:delText>
        </w:r>
      </w:del>
    </w:p>
    <w:p w14:paraId="22418369" w14:textId="77777777" w:rsidR="00A646A2" w:rsidDel="0060126E" w:rsidRDefault="00A646A2">
      <w:pPr>
        <w:pStyle w:val="TOC2"/>
        <w:tabs>
          <w:tab w:val="right" w:leader="dot" w:pos="8900"/>
        </w:tabs>
        <w:rPr>
          <w:del w:id="356" w:author="Tom Bergeron" w:date="2018-12-17T16:24:00Z"/>
          <w:rFonts w:asciiTheme="minorHAnsi" w:eastAsiaTheme="minorEastAsia" w:hAnsiTheme="minorHAnsi" w:cstheme="minorBidi"/>
          <w:smallCaps w:val="0"/>
          <w:noProof/>
          <w:sz w:val="22"/>
          <w:szCs w:val="22"/>
        </w:rPr>
      </w:pPr>
      <w:del w:id="357" w:author="Tom Bergeron" w:date="2018-12-17T16:24:00Z">
        <w:r w:rsidRPr="00B31B98" w:rsidDel="0060126E">
          <w:rPr>
            <w:rPrChange w:id="358" w:author="Tom" w:date="2017-09-27T19:29:00Z">
              <w:rPr>
                <w:rStyle w:val="Hyperlink"/>
                <w:noProof/>
              </w:rPr>
            </w:rPrChange>
          </w:rPr>
          <w:delText>Global Tab</w:delText>
        </w:r>
        <w:r w:rsidDel="0060126E">
          <w:rPr>
            <w:noProof/>
            <w:webHidden/>
          </w:rPr>
          <w:tab/>
        </w:r>
        <w:r w:rsidR="00991D1B" w:rsidDel="0060126E">
          <w:rPr>
            <w:noProof/>
            <w:webHidden/>
          </w:rPr>
          <w:delText>11</w:delText>
        </w:r>
      </w:del>
    </w:p>
    <w:p w14:paraId="465B04D2" w14:textId="77777777" w:rsidR="00A646A2" w:rsidDel="0060126E" w:rsidRDefault="00A646A2">
      <w:pPr>
        <w:pStyle w:val="TOC2"/>
        <w:tabs>
          <w:tab w:val="right" w:leader="dot" w:pos="8900"/>
        </w:tabs>
        <w:rPr>
          <w:del w:id="359" w:author="Tom Bergeron" w:date="2018-12-17T16:24:00Z"/>
          <w:rFonts w:asciiTheme="minorHAnsi" w:eastAsiaTheme="minorEastAsia" w:hAnsiTheme="minorHAnsi" w:cstheme="minorBidi"/>
          <w:smallCaps w:val="0"/>
          <w:noProof/>
          <w:sz w:val="22"/>
          <w:szCs w:val="22"/>
        </w:rPr>
      </w:pPr>
      <w:del w:id="360" w:author="Tom Bergeron" w:date="2018-12-17T16:24:00Z">
        <w:r w:rsidRPr="00B31B98" w:rsidDel="0060126E">
          <w:rPr>
            <w:rPrChange w:id="361" w:author="Tom" w:date="2017-09-27T19:29:00Z">
              <w:rPr>
                <w:rStyle w:val="Hyperlink"/>
                <w:noProof/>
              </w:rPr>
            </w:rPrChange>
          </w:rPr>
          <w:delText>“Product Name” Tab</w:delText>
        </w:r>
        <w:r w:rsidDel="0060126E">
          <w:rPr>
            <w:noProof/>
            <w:webHidden/>
          </w:rPr>
          <w:tab/>
        </w:r>
        <w:r w:rsidR="00991D1B" w:rsidDel="0060126E">
          <w:rPr>
            <w:noProof/>
            <w:webHidden/>
          </w:rPr>
          <w:delText>13</w:delText>
        </w:r>
      </w:del>
    </w:p>
    <w:p w14:paraId="2CD4D68A" w14:textId="77777777" w:rsidR="00A646A2" w:rsidDel="0060126E" w:rsidRDefault="00A646A2">
      <w:pPr>
        <w:pStyle w:val="TOC2"/>
        <w:tabs>
          <w:tab w:val="right" w:leader="dot" w:pos="8900"/>
        </w:tabs>
        <w:rPr>
          <w:del w:id="362" w:author="Tom Bergeron" w:date="2018-12-17T16:24:00Z"/>
          <w:rFonts w:asciiTheme="minorHAnsi" w:eastAsiaTheme="minorEastAsia" w:hAnsiTheme="minorHAnsi" w:cstheme="minorBidi"/>
          <w:smallCaps w:val="0"/>
          <w:noProof/>
          <w:sz w:val="22"/>
          <w:szCs w:val="22"/>
        </w:rPr>
      </w:pPr>
      <w:del w:id="363" w:author="Tom Bergeron" w:date="2018-12-17T16:24:00Z">
        <w:r w:rsidRPr="00B31B98" w:rsidDel="0060126E">
          <w:rPr>
            <w:rPrChange w:id="364" w:author="Tom" w:date="2017-09-27T19:29:00Z">
              <w:rPr>
                <w:rStyle w:val="Hyperlink"/>
                <w:noProof/>
              </w:rPr>
            </w:rPrChange>
          </w:rPr>
          <w:delText>Data Backup Tab</w:delText>
        </w:r>
        <w:r w:rsidDel="0060126E">
          <w:rPr>
            <w:noProof/>
            <w:webHidden/>
          </w:rPr>
          <w:tab/>
        </w:r>
        <w:r w:rsidR="00991D1B" w:rsidDel="0060126E">
          <w:rPr>
            <w:noProof/>
            <w:webHidden/>
          </w:rPr>
          <w:delText>16</w:delText>
        </w:r>
      </w:del>
    </w:p>
    <w:p w14:paraId="7C373556" w14:textId="77777777" w:rsidR="00A646A2" w:rsidDel="0060126E" w:rsidRDefault="00A646A2">
      <w:pPr>
        <w:pStyle w:val="TOC1"/>
        <w:tabs>
          <w:tab w:val="right" w:leader="dot" w:pos="8900"/>
        </w:tabs>
        <w:rPr>
          <w:del w:id="365" w:author="Tom Bergeron" w:date="2018-12-17T16:24:00Z"/>
          <w:rFonts w:asciiTheme="minorHAnsi" w:eastAsiaTheme="minorEastAsia" w:hAnsiTheme="minorHAnsi" w:cstheme="minorBidi"/>
          <w:b w:val="0"/>
          <w:caps w:val="0"/>
          <w:noProof/>
          <w:sz w:val="22"/>
          <w:szCs w:val="22"/>
        </w:rPr>
      </w:pPr>
      <w:del w:id="366" w:author="Tom Bergeron" w:date="2018-12-17T16:24:00Z">
        <w:r w:rsidRPr="00B31B98" w:rsidDel="0060126E">
          <w:rPr>
            <w:rPrChange w:id="367" w:author="Tom" w:date="2017-09-27T19:29:00Z">
              <w:rPr>
                <w:rStyle w:val="Hyperlink"/>
                <w:noProof/>
              </w:rPr>
            </w:rPrChange>
          </w:rPr>
          <w:delText>Define/Edit Process Window</w:delText>
        </w:r>
        <w:r w:rsidDel="0060126E">
          <w:rPr>
            <w:noProof/>
            <w:webHidden/>
          </w:rPr>
          <w:tab/>
        </w:r>
        <w:r w:rsidR="00991D1B" w:rsidDel="0060126E">
          <w:rPr>
            <w:noProof/>
            <w:webHidden/>
          </w:rPr>
          <w:delText>17</w:delText>
        </w:r>
      </w:del>
    </w:p>
    <w:p w14:paraId="6D060FD6" w14:textId="77777777" w:rsidR="00A646A2" w:rsidDel="0060126E" w:rsidRDefault="00A646A2">
      <w:pPr>
        <w:pStyle w:val="TOC2"/>
        <w:tabs>
          <w:tab w:val="right" w:leader="dot" w:pos="8900"/>
        </w:tabs>
        <w:rPr>
          <w:del w:id="368" w:author="Tom Bergeron" w:date="2018-12-17T16:24:00Z"/>
          <w:rFonts w:asciiTheme="minorHAnsi" w:eastAsiaTheme="minorEastAsia" w:hAnsiTheme="minorHAnsi" w:cstheme="minorBidi"/>
          <w:smallCaps w:val="0"/>
          <w:noProof/>
          <w:sz w:val="22"/>
          <w:szCs w:val="22"/>
        </w:rPr>
      </w:pPr>
      <w:del w:id="369" w:author="Tom Bergeron" w:date="2018-12-17T16:24:00Z">
        <w:r w:rsidRPr="00B31B98" w:rsidDel="0060126E">
          <w:rPr>
            <w:rPrChange w:id="370" w:author="Tom" w:date="2017-09-27T19:29:00Z">
              <w:rPr>
                <w:rStyle w:val="Hyperlink"/>
                <w:noProof/>
              </w:rPr>
            </w:rPrChange>
          </w:rPr>
          <w:delText>Solder Paste Menu</w:delText>
        </w:r>
        <w:r w:rsidDel="0060126E">
          <w:rPr>
            <w:noProof/>
            <w:webHidden/>
          </w:rPr>
          <w:tab/>
        </w:r>
        <w:r w:rsidR="00991D1B" w:rsidDel="0060126E">
          <w:rPr>
            <w:noProof/>
            <w:webHidden/>
          </w:rPr>
          <w:delText>18</w:delText>
        </w:r>
      </w:del>
    </w:p>
    <w:p w14:paraId="1C9A7EA7" w14:textId="77777777" w:rsidR="00A646A2" w:rsidDel="0060126E" w:rsidRDefault="00A646A2">
      <w:pPr>
        <w:pStyle w:val="TOC2"/>
        <w:tabs>
          <w:tab w:val="right" w:leader="dot" w:pos="8900"/>
        </w:tabs>
        <w:rPr>
          <w:del w:id="371" w:author="Tom Bergeron" w:date="2018-12-17T16:24:00Z"/>
          <w:rFonts w:asciiTheme="minorHAnsi" w:eastAsiaTheme="minorEastAsia" w:hAnsiTheme="minorHAnsi" w:cstheme="minorBidi"/>
          <w:smallCaps w:val="0"/>
          <w:noProof/>
          <w:sz w:val="22"/>
          <w:szCs w:val="22"/>
        </w:rPr>
      </w:pPr>
      <w:del w:id="372" w:author="Tom Bergeron" w:date="2018-12-17T16:24:00Z">
        <w:r w:rsidRPr="00B31B98" w:rsidDel="0060126E">
          <w:rPr>
            <w:rPrChange w:id="373" w:author="Tom" w:date="2017-09-27T19:29:00Z">
              <w:rPr>
                <w:rStyle w:val="Hyperlink"/>
                <w:noProof/>
              </w:rPr>
            </w:rPrChange>
          </w:rPr>
          <w:delText>Edit Specs</w:delText>
        </w:r>
        <w:r w:rsidDel="0060126E">
          <w:rPr>
            <w:noProof/>
            <w:webHidden/>
          </w:rPr>
          <w:tab/>
        </w:r>
        <w:r w:rsidR="00991D1B" w:rsidDel="0060126E">
          <w:rPr>
            <w:noProof/>
            <w:webHidden/>
          </w:rPr>
          <w:delText>19</w:delText>
        </w:r>
      </w:del>
    </w:p>
    <w:p w14:paraId="6DF99486" w14:textId="77777777" w:rsidR="00A646A2" w:rsidDel="0060126E" w:rsidRDefault="00A646A2">
      <w:pPr>
        <w:pStyle w:val="TOC2"/>
        <w:tabs>
          <w:tab w:val="right" w:leader="dot" w:pos="8900"/>
        </w:tabs>
        <w:rPr>
          <w:del w:id="374" w:author="Tom Bergeron" w:date="2018-12-17T16:24:00Z"/>
          <w:rFonts w:asciiTheme="minorHAnsi" w:eastAsiaTheme="minorEastAsia" w:hAnsiTheme="minorHAnsi" w:cstheme="minorBidi"/>
          <w:smallCaps w:val="0"/>
          <w:noProof/>
          <w:sz w:val="22"/>
          <w:szCs w:val="22"/>
        </w:rPr>
      </w:pPr>
      <w:del w:id="375" w:author="Tom Bergeron" w:date="2018-12-17T16:24:00Z">
        <w:r w:rsidRPr="00B31B98" w:rsidDel="0060126E">
          <w:rPr>
            <w:rPrChange w:id="376" w:author="Tom" w:date="2017-09-27T19:29:00Z">
              <w:rPr>
                <w:rStyle w:val="Hyperlink"/>
                <w:noProof/>
              </w:rPr>
            </w:rPrChange>
          </w:rPr>
          <w:delText>Save Process Window</w:delText>
        </w:r>
        <w:r w:rsidDel="0060126E">
          <w:rPr>
            <w:noProof/>
            <w:webHidden/>
          </w:rPr>
          <w:tab/>
        </w:r>
        <w:r w:rsidR="00991D1B" w:rsidDel="0060126E">
          <w:rPr>
            <w:noProof/>
            <w:webHidden/>
          </w:rPr>
          <w:delText>22</w:delText>
        </w:r>
      </w:del>
    </w:p>
    <w:p w14:paraId="1AC3B9F0" w14:textId="77777777" w:rsidR="00A646A2" w:rsidDel="0060126E" w:rsidRDefault="00A646A2">
      <w:pPr>
        <w:pStyle w:val="TOC2"/>
        <w:tabs>
          <w:tab w:val="right" w:leader="dot" w:pos="8900"/>
        </w:tabs>
        <w:rPr>
          <w:del w:id="377" w:author="Tom Bergeron" w:date="2018-12-17T16:24:00Z"/>
          <w:rFonts w:asciiTheme="minorHAnsi" w:eastAsiaTheme="minorEastAsia" w:hAnsiTheme="minorHAnsi" w:cstheme="minorBidi"/>
          <w:smallCaps w:val="0"/>
          <w:noProof/>
          <w:sz w:val="22"/>
          <w:szCs w:val="22"/>
        </w:rPr>
      </w:pPr>
      <w:del w:id="378" w:author="Tom Bergeron" w:date="2018-12-17T16:24:00Z">
        <w:r w:rsidRPr="00B31B98" w:rsidDel="0060126E">
          <w:rPr>
            <w:rPrChange w:id="379" w:author="Tom" w:date="2017-09-27T19:29:00Z">
              <w:rPr>
                <w:rStyle w:val="Hyperlink"/>
                <w:noProof/>
              </w:rPr>
            </w:rPrChange>
          </w:rPr>
          <w:delText>Import Legacy Process Windows</w:delText>
        </w:r>
        <w:r w:rsidDel="0060126E">
          <w:rPr>
            <w:noProof/>
            <w:webHidden/>
          </w:rPr>
          <w:tab/>
        </w:r>
        <w:r w:rsidR="00991D1B" w:rsidDel="0060126E">
          <w:rPr>
            <w:noProof/>
            <w:webHidden/>
          </w:rPr>
          <w:delText>23</w:delText>
        </w:r>
      </w:del>
    </w:p>
    <w:p w14:paraId="61C0FD55" w14:textId="77777777" w:rsidR="00A646A2" w:rsidDel="0060126E" w:rsidRDefault="00A646A2">
      <w:pPr>
        <w:pStyle w:val="TOC1"/>
        <w:tabs>
          <w:tab w:val="right" w:leader="dot" w:pos="8900"/>
        </w:tabs>
        <w:rPr>
          <w:del w:id="380" w:author="Tom Bergeron" w:date="2018-12-17T16:24:00Z"/>
          <w:rFonts w:asciiTheme="minorHAnsi" w:eastAsiaTheme="minorEastAsia" w:hAnsiTheme="minorHAnsi" w:cstheme="minorBidi"/>
          <w:b w:val="0"/>
          <w:caps w:val="0"/>
          <w:noProof/>
          <w:sz w:val="22"/>
          <w:szCs w:val="22"/>
        </w:rPr>
      </w:pPr>
      <w:del w:id="381" w:author="Tom Bergeron" w:date="2018-12-17T16:24:00Z">
        <w:r w:rsidRPr="00B31B98" w:rsidDel="0060126E">
          <w:rPr>
            <w:rPrChange w:id="382" w:author="Tom" w:date="2017-09-27T19:29:00Z">
              <w:rPr>
                <w:rStyle w:val="Hyperlink"/>
                <w:noProof/>
              </w:rPr>
            </w:rPrChange>
          </w:rPr>
          <w:delText>Hardware Status Screen</w:delText>
        </w:r>
        <w:r w:rsidDel="0060126E">
          <w:rPr>
            <w:noProof/>
            <w:webHidden/>
          </w:rPr>
          <w:tab/>
        </w:r>
        <w:r w:rsidR="00991D1B" w:rsidDel="0060126E">
          <w:rPr>
            <w:noProof/>
            <w:webHidden/>
          </w:rPr>
          <w:delText>24</w:delText>
        </w:r>
      </w:del>
    </w:p>
    <w:p w14:paraId="43C39B37" w14:textId="77777777" w:rsidR="00A646A2" w:rsidDel="0060126E" w:rsidRDefault="00A646A2">
      <w:pPr>
        <w:pStyle w:val="TOC1"/>
        <w:tabs>
          <w:tab w:val="right" w:leader="dot" w:pos="8900"/>
        </w:tabs>
        <w:rPr>
          <w:del w:id="383" w:author="Tom Bergeron" w:date="2018-12-17T16:24:00Z"/>
          <w:rFonts w:asciiTheme="minorHAnsi" w:eastAsiaTheme="minorEastAsia" w:hAnsiTheme="minorHAnsi" w:cstheme="minorBidi"/>
          <w:b w:val="0"/>
          <w:caps w:val="0"/>
          <w:noProof/>
          <w:sz w:val="22"/>
          <w:szCs w:val="22"/>
        </w:rPr>
      </w:pPr>
      <w:del w:id="384" w:author="Tom Bergeron" w:date="2018-12-17T16:24:00Z">
        <w:r w:rsidRPr="00B31B98" w:rsidDel="0060126E">
          <w:rPr>
            <w:rPrChange w:id="385" w:author="Tom" w:date="2017-09-27T19:29:00Z">
              <w:rPr>
                <w:rStyle w:val="Hyperlink"/>
                <w:noProof/>
              </w:rPr>
            </w:rPrChange>
          </w:rPr>
          <w:delText>Run a Profile</w:delText>
        </w:r>
        <w:r w:rsidDel="0060126E">
          <w:rPr>
            <w:noProof/>
            <w:webHidden/>
          </w:rPr>
          <w:tab/>
        </w:r>
        <w:r w:rsidR="00991D1B" w:rsidDel="0060126E">
          <w:rPr>
            <w:noProof/>
            <w:webHidden/>
          </w:rPr>
          <w:delText>25</w:delText>
        </w:r>
      </w:del>
    </w:p>
    <w:p w14:paraId="4226780E" w14:textId="77777777" w:rsidR="00A646A2" w:rsidDel="0060126E" w:rsidRDefault="00A646A2">
      <w:pPr>
        <w:pStyle w:val="TOC2"/>
        <w:tabs>
          <w:tab w:val="right" w:leader="dot" w:pos="8900"/>
        </w:tabs>
        <w:rPr>
          <w:del w:id="386" w:author="Tom Bergeron" w:date="2018-12-17T16:24:00Z"/>
          <w:rFonts w:asciiTheme="minorHAnsi" w:eastAsiaTheme="minorEastAsia" w:hAnsiTheme="minorHAnsi" w:cstheme="minorBidi"/>
          <w:smallCaps w:val="0"/>
          <w:noProof/>
          <w:sz w:val="22"/>
          <w:szCs w:val="22"/>
        </w:rPr>
      </w:pPr>
      <w:del w:id="387" w:author="Tom Bergeron" w:date="2018-12-17T16:24:00Z">
        <w:r w:rsidRPr="00B31B98" w:rsidDel="0060126E">
          <w:rPr>
            <w:rPrChange w:id="388" w:author="Tom" w:date="2017-09-27T19:29:00Z">
              <w:rPr>
                <w:rStyle w:val="Hyperlink"/>
                <w:noProof/>
              </w:rPr>
            </w:rPrChange>
          </w:rPr>
          <w:delText>Specify Oven Characteristics</w:delText>
        </w:r>
        <w:r w:rsidDel="0060126E">
          <w:rPr>
            <w:noProof/>
            <w:webHidden/>
          </w:rPr>
          <w:tab/>
        </w:r>
        <w:r w:rsidR="00991D1B" w:rsidDel="0060126E">
          <w:rPr>
            <w:noProof/>
            <w:webHidden/>
          </w:rPr>
          <w:delText>26</w:delText>
        </w:r>
      </w:del>
    </w:p>
    <w:p w14:paraId="58D87A37" w14:textId="77777777" w:rsidR="00A646A2" w:rsidDel="0060126E" w:rsidRDefault="00A646A2">
      <w:pPr>
        <w:pStyle w:val="TOC2"/>
        <w:tabs>
          <w:tab w:val="right" w:leader="dot" w:pos="8900"/>
        </w:tabs>
        <w:rPr>
          <w:del w:id="389" w:author="Tom Bergeron" w:date="2018-12-17T16:24:00Z"/>
          <w:rFonts w:asciiTheme="minorHAnsi" w:eastAsiaTheme="minorEastAsia" w:hAnsiTheme="minorHAnsi" w:cstheme="minorBidi"/>
          <w:smallCaps w:val="0"/>
          <w:noProof/>
          <w:sz w:val="22"/>
          <w:szCs w:val="22"/>
        </w:rPr>
      </w:pPr>
      <w:del w:id="390" w:author="Tom Bergeron" w:date="2018-12-17T16:24:00Z">
        <w:r w:rsidRPr="00B31B98" w:rsidDel="0060126E">
          <w:rPr>
            <w:rPrChange w:id="391" w:author="Tom" w:date="2017-09-27T19:29:00Z">
              <w:rPr>
                <w:rStyle w:val="Hyperlink"/>
                <w:noProof/>
              </w:rPr>
            </w:rPrChange>
          </w:rPr>
          <w:delText>Attach Thermocouples</w:delText>
        </w:r>
        <w:r w:rsidDel="0060126E">
          <w:rPr>
            <w:noProof/>
            <w:webHidden/>
          </w:rPr>
          <w:tab/>
        </w:r>
        <w:r w:rsidR="00991D1B" w:rsidDel="0060126E">
          <w:rPr>
            <w:noProof/>
            <w:webHidden/>
          </w:rPr>
          <w:delText>28</w:delText>
        </w:r>
      </w:del>
    </w:p>
    <w:p w14:paraId="03D5749D" w14:textId="77777777" w:rsidR="00A646A2" w:rsidDel="0060126E" w:rsidRDefault="00A646A2">
      <w:pPr>
        <w:pStyle w:val="TOC2"/>
        <w:tabs>
          <w:tab w:val="right" w:leader="dot" w:pos="8900"/>
        </w:tabs>
        <w:rPr>
          <w:del w:id="392" w:author="Tom Bergeron" w:date="2018-12-17T16:24:00Z"/>
          <w:rFonts w:asciiTheme="minorHAnsi" w:eastAsiaTheme="minorEastAsia" w:hAnsiTheme="minorHAnsi" w:cstheme="minorBidi"/>
          <w:smallCaps w:val="0"/>
          <w:noProof/>
          <w:sz w:val="22"/>
          <w:szCs w:val="22"/>
        </w:rPr>
      </w:pPr>
      <w:del w:id="393" w:author="Tom Bergeron" w:date="2018-12-17T16:24:00Z">
        <w:r w:rsidRPr="00B31B98" w:rsidDel="0060126E">
          <w:rPr>
            <w:rPrChange w:id="394" w:author="Tom" w:date="2017-09-27T19:29:00Z">
              <w:rPr>
                <w:rStyle w:val="Hyperlink"/>
                <w:noProof/>
              </w:rPr>
            </w:rPrChange>
          </w:rPr>
          <w:delText>Attach Thermocouples To Semiconductor Wafers</w:delText>
        </w:r>
        <w:r w:rsidDel="0060126E">
          <w:rPr>
            <w:noProof/>
            <w:webHidden/>
          </w:rPr>
          <w:tab/>
        </w:r>
        <w:r w:rsidR="00991D1B" w:rsidDel="0060126E">
          <w:rPr>
            <w:noProof/>
            <w:webHidden/>
          </w:rPr>
          <w:delText>29</w:delText>
        </w:r>
      </w:del>
    </w:p>
    <w:p w14:paraId="2EE75C57" w14:textId="77777777" w:rsidR="00A646A2" w:rsidDel="0060126E" w:rsidRDefault="00A646A2">
      <w:pPr>
        <w:pStyle w:val="TOC2"/>
        <w:tabs>
          <w:tab w:val="right" w:leader="dot" w:pos="8900"/>
        </w:tabs>
        <w:rPr>
          <w:del w:id="395" w:author="Tom Bergeron" w:date="2018-12-17T16:24:00Z"/>
          <w:rFonts w:asciiTheme="minorHAnsi" w:eastAsiaTheme="minorEastAsia" w:hAnsiTheme="minorHAnsi" w:cstheme="minorBidi"/>
          <w:smallCaps w:val="0"/>
          <w:noProof/>
          <w:sz w:val="22"/>
          <w:szCs w:val="22"/>
        </w:rPr>
      </w:pPr>
      <w:del w:id="396" w:author="Tom Bergeron" w:date="2018-12-17T16:24:00Z">
        <w:r w:rsidRPr="00B31B98" w:rsidDel="0060126E">
          <w:rPr>
            <w:rPrChange w:id="397" w:author="Tom" w:date="2017-09-27T19:29:00Z">
              <w:rPr>
                <w:rStyle w:val="Hyperlink"/>
                <w:noProof/>
              </w:rPr>
            </w:rPrChange>
          </w:rPr>
          <w:delText>Select Thermocouples to Start a Profile</w:delText>
        </w:r>
        <w:r w:rsidDel="0060126E">
          <w:rPr>
            <w:noProof/>
            <w:webHidden/>
          </w:rPr>
          <w:tab/>
        </w:r>
        <w:r w:rsidR="00991D1B" w:rsidDel="0060126E">
          <w:rPr>
            <w:noProof/>
            <w:webHidden/>
          </w:rPr>
          <w:delText>30</w:delText>
        </w:r>
      </w:del>
    </w:p>
    <w:p w14:paraId="7CCE3D02" w14:textId="77777777" w:rsidR="00A646A2" w:rsidDel="0060126E" w:rsidRDefault="00A646A2">
      <w:pPr>
        <w:pStyle w:val="TOC2"/>
        <w:tabs>
          <w:tab w:val="right" w:leader="dot" w:pos="8900"/>
        </w:tabs>
        <w:rPr>
          <w:del w:id="398" w:author="Tom Bergeron" w:date="2018-12-17T16:24:00Z"/>
          <w:rFonts w:asciiTheme="minorHAnsi" w:eastAsiaTheme="minorEastAsia" w:hAnsiTheme="minorHAnsi" w:cstheme="minorBidi"/>
          <w:smallCaps w:val="0"/>
          <w:noProof/>
          <w:sz w:val="22"/>
          <w:szCs w:val="22"/>
        </w:rPr>
      </w:pPr>
      <w:del w:id="399" w:author="Tom Bergeron" w:date="2018-12-17T16:24:00Z">
        <w:r w:rsidRPr="00B31B98" w:rsidDel="0060126E">
          <w:rPr>
            <w:rPrChange w:id="400" w:author="Tom" w:date="2017-09-27T19:29:00Z">
              <w:rPr>
                <w:rStyle w:val="Hyperlink"/>
                <w:noProof/>
              </w:rPr>
            </w:rPrChange>
          </w:rPr>
          <w:delText>Start The Profile</w:delText>
        </w:r>
        <w:r w:rsidDel="0060126E">
          <w:rPr>
            <w:noProof/>
            <w:webHidden/>
          </w:rPr>
          <w:tab/>
        </w:r>
        <w:r w:rsidR="00991D1B" w:rsidDel="0060126E">
          <w:rPr>
            <w:noProof/>
            <w:webHidden/>
          </w:rPr>
          <w:delText>31</w:delText>
        </w:r>
      </w:del>
    </w:p>
    <w:p w14:paraId="0F0779E7" w14:textId="77777777" w:rsidR="00A646A2" w:rsidDel="0060126E" w:rsidRDefault="00A646A2">
      <w:pPr>
        <w:pStyle w:val="TOC2"/>
        <w:tabs>
          <w:tab w:val="right" w:leader="dot" w:pos="8900"/>
        </w:tabs>
        <w:rPr>
          <w:del w:id="401" w:author="Tom Bergeron" w:date="2018-12-17T16:24:00Z"/>
          <w:rFonts w:asciiTheme="minorHAnsi" w:eastAsiaTheme="minorEastAsia" w:hAnsiTheme="minorHAnsi" w:cstheme="minorBidi"/>
          <w:smallCaps w:val="0"/>
          <w:noProof/>
          <w:sz w:val="22"/>
          <w:szCs w:val="22"/>
        </w:rPr>
      </w:pPr>
      <w:del w:id="402" w:author="Tom Bergeron" w:date="2018-12-17T16:24:00Z">
        <w:r w:rsidRPr="00B31B98" w:rsidDel="0060126E">
          <w:rPr>
            <w:rPrChange w:id="403" w:author="Tom" w:date="2017-09-27T19:29:00Z">
              <w:rPr>
                <w:rStyle w:val="Hyperlink"/>
                <w:noProof/>
              </w:rPr>
            </w:rPrChange>
          </w:rPr>
          <w:delText>Live Profile Graph</w:delText>
        </w:r>
        <w:r w:rsidDel="0060126E">
          <w:rPr>
            <w:noProof/>
            <w:webHidden/>
          </w:rPr>
          <w:tab/>
        </w:r>
        <w:r w:rsidR="00991D1B" w:rsidDel="0060126E">
          <w:rPr>
            <w:noProof/>
            <w:webHidden/>
          </w:rPr>
          <w:delText>33</w:delText>
        </w:r>
      </w:del>
    </w:p>
    <w:p w14:paraId="2CDC5648" w14:textId="77777777" w:rsidR="00A646A2" w:rsidDel="0060126E" w:rsidRDefault="00A646A2">
      <w:pPr>
        <w:pStyle w:val="TOC2"/>
        <w:tabs>
          <w:tab w:val="right" w:leader="dot" w:pos="8900"/>
        </w:tabs>
        <w:rPr>
          <w:del w:id="404" w:author="Tom Bergeron" w:date="2018-12-17T16:24:00Z"/>
          <w:rFonts w:asciiTheme="minorHAnsi" w:eastAsiaTheme="minorEastAsia" w:hAnsiTheme="minorHAnsi" w:cstheme="minorBidi"/>
          <w:smallCaps w:val="0"/>
          <w:noProof/>
          <w:sz w:val="22"/>
          <w:szCs w:val="22"/>
        </w:rPr>
      </w:pPr>
      <w:del w:id="405" w:author="Tom Bergeron" w:date="2018-12-17T16:24:00Z">
        <w:r w:rsidRPr="00B31B98" w:rsidDel="0060126E">
          <w:rPr>
            <w:rPrChange w:id="406" w:author="Tom" w:date="2017-09-27T19:29:00Z">
              <w:rPr>
                <w:rStyle w:val="Hyperlink"/>
                <w:noProof/>
              </w:rPr>
            </w:rPrChange>
          </w:rPr>
          <w:delText>View the Profile and Statistics</w:delText>
        </w:r>
        <w:r w:rsidDel="0060126E">
          <w:rPr>
            <w:noProof/>
            <w:webHidden/>
          </w:rPr>
          <w:tab/>
        </w:r>
        <w:r w:rsidR="00991D1B" w:rsidDel="0060126E">
          <w:rPr>
            <w:noProof/>
            <w:webHidden/>
          </w:rPr>
          <w:delText>36</w:delText>
        </w:r>
      </w:del>
    </w:p>
    <w:p w14:paraId="1BE6C6F3" w14:textId="77777777" w:rsidR="00A646A2" w:rsidDel="0060126E" w:rsidRDefault="00A646A2">
      <w:pPr>
        <w:pStyle w:val="TOC2"/>
        <w:tabs>
          <w:tab w:val="right" w:leader="dot" w:pos="8900"/>
        </w:tabs>
        <w:rPr>
          <w:del w:id="407" w:author="Tom Bergeron" w:date="2018-12-17T16:24:00Z"/>
          <w:rFonts w:asciiTheme="minorHAnsi" w:eastAsiaTheme="minorEastAsia" w:hAnsiTheme="minorHAnsi" w:cstheme="minorBidi"/>
          <w:smallCaps w:val="0"/>
          <w:noProof/>
          <w:sz w:val="22"/>
          <w:szCs w:val="22"/>
        </w:rPr>
      </w:pPr>
      <w:del w:id="408" w:author="Tom Bergeron" w:date="2018-12-17T16:24:00Z">
        <w:r w:rsidRPr="00B31B98" w:rsidDel="0060126E">
          <w:rPr>
            <w:rPrChange w:id="409" w:author="Tom" w:date="2017-09-27T19:29:00Z">
              <w:rPr>
                <w:rStyle w:val="Hyperlink"/>
                <w:noProof/>
              </w:rPr>
            </w:rPrChange>
          </w:rPr>
          <w:delText>Manual Profile Prediction</w:delText>
        </w:r>
        <w:r w:rsidDel="0060126E">
          <w:rPr>
            <w:noProof/>
            <w:webHidden/>
          </w:rPr>
          <w:tab/>
        </w:r>
        <w:r w:rsidR="00991D1B" w:rsidDel="0060126E">
          <w:rPr>
            <w:noProof/>
            <w:webHidden/>
          </w:rPr>
          <w:delText>44</w:delText>
        </w:r>
      </w:del>
    </w:p>
    <w:p w14:paraId="7F6B13FE" w14:textId="77777777" w:rsidR="00A646A2" w:rsidDel="0060126E" w:rsidRDefault="00A646A2">
      <w:pPr>
        <w:pStyle w:val="TOC2"/>
        <w:tabs>
          <w:tab w:val="right" w:leader="dot" w:pos="8900"/>
        </w:tabs>
        <w:rPr>
          <w:del w:id="410" w:author="Tom Bergeron" w:date="2018-12-17T16:24:00Z"/>
          <w:rFonts w:asciiTheme="minorHAnsi" w:eastAsiaTheme="minorEastAsia" w:hAnsiTheme="minorHAnsi" w:cstheme="minorBidi"/>
          <w:smallCaps w:val="0"/>
          <w:noProof/>
          <w:sz w:val="22"/>
          <w:szCs w:val="22"/>
        </w:rPr>
      </w:pPr>
      <w:del w:id="411" w:author="Tom Bergeron" w:date="2018-12-17T16:24:00Z">
        <w:r w:rsidRPr="00B31B98" w:rsidDel="0060126E">
          <w:rPr>
            <w:rPrChange w:id="412" w:author="Tom" w:date="2017-09-27T19:29:00Z">
              <w:rPr>
                <w:rStyle w:val="Hyperlink"/>
                <w:noProof/>
              </w:rPr>
            </w:rPrChange>
          </w:rPr>
          <w:delText>Set Different Top and Bottom Set Point Temperatures</w:delText>
        </w:r>
        <w:r w:rsidDel="0060126E">
          <w:rPr>
            <w:noProof/>
            <w:webHidden/>
          </w:rPr>
          <w:tab/>
        </w:r>
        <w:r w:rsidR="00991D1B" w:rsidDel="0060126E">
          <w:rPr>
            <w:noProof/>
            <w:webHidden/>
          </w:rPr>
          <w:delText>45</w:delText>
        </w:r>
      </w:del>
    </w:p>
    <w:p w14:paraId="49EAEE8F" w14:textId="77777777" w:rsidR="00A646A2" w:rsidDel="0060126E" w:rsidRDefault="00A646A2">
      <w:pPr>
        <w:pStyle w:val="TOC1"/>
        <w:tabs>
          <w:tab w:val="right" w:leader="dot" w:pos="8900"/>
        </w:tabs>
        <w:rPr>
          <w:del w:id="413" w:author="Tom Bergeron" w:date="2018-12-17T16:24:00Z"/>
          <w:rFonts w:asciiTheme="minorHAnsi" w:eastAsiaTheme="minorEastAsia" w:hAnsiTheme="minorHAnsi" w:cstheme="minorBidi"/>
          <w:b w:val="0"/>
          <w:caps w:val="0"/>
          <w:noProof/>
          <w:sz w:val="22"/>
          <w:szCs w:val="22"/>
        </w:rPr>
      </w:pPr>
      <w:del w:id="414" w:author="Tom Bergeron" w:date="2018-12-17T16:24:00Z">
        <w:r w:rsidRPr="00B31B98" w:rsidDel="0060126E">
          <w:rPr>
            <w:rPrChange w:id="415" w:author="Tom" w:date="2017-09-27T19:29:00Z">
              <w:rPr>
                <w:rStyle w:val="Hyperlink"/>
                <w:noProof/>
              </w:rPr>
            </w:rPrChange>
          </w:rPr>
          <w:delText>Profile Explorer</w:delText>
        </w:r>
        <w:r w:rsidDel="0060126E">
          <w:rPr>
            <w:noProof/>
            <w:webHidden/>
          </w:rPr>
          <w:tab/>
        </w:r>
        <w:r w:rsidR="00991D1B" w:rsidDel="0060126E">
          <w:rPr>
            <w:noProof/>
            <w:webHidden/>
          </w:rPr>
          <w:delText>49</w:delText>
        </w:r>
      </w:del>
    </w:p>
    <w:p w14:paraId="54CEC462" w14:textId="77777777" w:rsidR="00A646A2" w:rsidDel="0060126E" w:rsidRDefault="00A646A2">
      <w:pPr>
        <w:pStyle w:val="TOC2"/>
        <w:tabs>
          <w:tab w:val="right" w:leader="dot" w:pos="8900"/>
        </w:tabs>
        <w:rPr>
          <w:del w:id="416" w:author="Tom Bergeron" w:date="2018-12-17T16:24:00Z"/>
          <w:rFonts w:asciiTheme="minorHAnsi" w:eastAsiaTheme="minorEastAsia" w:hAnsiTheme="minorHAnsi" w:cstheme="minorBidi"/>
          <w:smallCaps w:val="0"/>
          <w:noProof/>
          <w:sz w:val="22"/>
          <w:szCs w:val="22"/>
        </w:rPr>
      </w:pPr>
      <w:del w:id="417" w:author="Tom Bergeron" w:date="2018-12-17T16:24:00Z">
        <w:r w:rsidRPr="00B31B98" w:rsidDel="0060126E">
          <w:rPr>
            <w:rPrChange w:id="418" w:author="Tom" w:date="2017-09-27T19:29:00Z">
              <w:rPr>
                <w:rStyle w:val="Hyperlink"/>
                <w:noProof/>
              </w:rPr>
            </w:rPrChange>
          </w:rPr>
          <w:delText>Browse for Historical Data</w:delText>
        </w:r>
        <w:r w:rsidDel="0060126E">
          <w:rPr>
            <w:noProof/>
            <w:webHidden/>
          </w:rPr>
          <w:tab/>
        </w:r>
        <w:r w:rsidR="00991D1B" w:rsidDel="0060126E">
          <w:rPr>
            <w:noProof/>
            <w:webHidden/>
          </w:rPr>
          <w:delText>50</w:delText>
        </w:r>
      </w:del>
    </w:p>
    <w:p w14:paraId="1B50B4AD" w14:textId="77777777" w:rsidR="00A646A2" w:rsidDel="0060126E" w:rsidRDefault="00A646A2">
      <w:pPr>
        <w:pStyle w:val="TOC2"/>
        <w:tabs>
          <w:tab w:val="right" w:leader="dot" w:pos="8900"/>
        </w:tabs>
        <w:rPr>
          <w:del w:id="419" w:author="Tom Bergeron" w:date="2018-12-17T16:24:00Z"/>
          <w:rFonts w:asciiTheme="minorHAnsi" w:eastAsiaTheme="minorEastAsia" w:hAnsiTheme="minorHAnsi" w:cstheme="minorBidi"/>
          <w:smallCaps w:val="0"/>
          <w:noProof/>
          <w:sz w:val="22"/>
          <w:szCs w:val="22"/>
        </w:rPr>
      </w:pPr>
      <w:del w:id="420" w:author="Tom Bergeron" w:date="2018-12-17T16:24:00Z">
        <w:r w:rsidRPr="00B31B98" w:rsidDel="0060126E">
          <w:rPr>
            <w:rPrChange w:id="421" w:author="Tom" w:date="2017-09-27T19:29:00Z">
              <w:rPr>
                <w:rStyle w:val="Hyperlink"/>
                <w:noProof/>
              </w:rPr>
            </w:rPrChange>
          </w:rPr>
          <w:delText>View Historical Data Over a Network (History Mode)</w:delText>
        </w:r>
        <w:r w:rsidDel="0060126E">
          <w:rPr>
            <w:noProof/>
            <w:webHidden/>
          </w:rPr>
          <w:tab/>
        </w:r>
        <w:r w:rsidR="00991D1B" w:rsidDel="0060126E">
          <w:rPr>
            <w:noProof/>
            <w:webHidden/>
          </w:rPr>
          <w:delText>50</w:delText>
        </w:r>
      </w:del>
    </w:p>
    <w:p w14:paraId="023018DC" w14:textId="77777777" w:rsidR="00A646A2" w:rsidDel="0060126E" w:rsidRDefault="00A646A2">
      <w:pPr>
        <w:pStyle w:val="TOC2"/>
        <w:tabs>
          <w:tab w:val="right" w:leader="dot" w:pos="8900"/>
        </w:tabs>
        <w:rPr>
          <w:del w:id="422" w:author="Tom Bergeron" w:date="2018-12-17T16:24:00Z"/>
          <w:rFonts w:asciiTheme="minorHAnsi" w:eastAsiaTheme="minorEastAsia" w:hAnsiTheme="minorHAnsi" w:cstheme="minorBidi"/>
          <w:smallCaps w:val="0"/>
          <w:noProof/>
          <w:sz w:val="22"/>
          <w:szCs w:val="22"/>
        </w:rPr>
      </w:pPr>
      <w:del w:id="423" w:author="Tom Bergeron" w:date="2018-12-17T16:24:00Z">
        <w:r w:rsidRPr="00B31B98" w:rsidDel="0060126E">
          <w:rPr>
            <w:rPrChange w:id="424" w:author="Tom" w:date="2017-09-27T19:29:00Z">
              <w:rPr>
                <w:rStyle w:val="Hyperlink"/>
                <w:noProof/>
              </w:rPr>
            </w:rPrChange>
          </w:rPr>
          <w:delText>Profile Explorer – Virtual Profiling</w:delText>
        </w:r>
        <w:r w:rsidDel="0060126E">
          <w:rPr>
            <w:noProof/>
            <w:webHidden/>
          </w:rPr>
          <w:tab/>
        </w:r>
        <w:r w:rsidR="00991D1B" w:rsidDel="0060126E">
          <w:rPr>
            <w:noProof/>
            <w:webHidden/>
          </w:rPr>
          <w:delText>52</w:delText>
        </w:r>
      </w:del>
    </w:p>
    <w:p w14:paraId="0A365264" w14:textId="77777777" w:rsidR="00A646A2" w:rsidDel="0060126E" w:rsidRDefault="00A646A2">
      <w:pPr>
        <w:pStyle w:val="TOC2"/>
        <w:tabs>
          <w:tab w:val="right" w:leader="dot" w:pos="8900"/>
        </w:tabs>
        <w:rPr>
          <w:del w:id="425" w:author="Tom Bergeron" w:date="2018-12-17T16:24:00Z"/>
          <w:rFonts w:asciiTheme="minorHAnsi" w:eastAsiaTheme="minorEastAsia" w:hAnsiTheme="minorHAnsi" w:cstheme="minorBidi"/>
          <w:smallCaps w:val="0"/>
          <w:noProof/>
          <w:sz w:val="22"/>
          <w:szCs w:val="22"/>
        </w:rPr>
      </w:pPr>
      <w:del w:id="426" w:author="Tom Bergeron" w:date="2018-12-17T16:24:00Z">
        <w:r w:rsidRPr="00B31B98" w:rsidDel="0060126E">
          <w:rPr>
            <w:rPrChange w:id="427" w:author="Tom" w:date="2017-09-27T19:29:00Z">
              <w:rPr>
                <w:rStyle w:val="Hyperlink"/>
                <w:noProof/>
              </w:rPr>
            </w:rPrChange>
          </w:rPr>
          <w:delText>Access History Data Backup Files</w:delText>
        </w:r>
        <w:r w:rsidDel="0060126E">
          <w:rPr>
            <w:noProof/>
            <w:webHidden/>
          </w:rPr>
          <w:tab/>
        </w:r>
        <w:r w:rsidR="00991D1B" w:rsidDel="0060126E">
          <w:rPr>
            <w:noProof/>
            <w:webHidden/>
          </w:rPr>
          <w:delText>54</w:delText>
        </w:r>
      </w:del>
    </w:p>
    <w:p w14:paraId="61038F16" w14:textId="77777777" w:rsidR="00A646A2" w:rsidDel="0060126E" w:rsidRDefault="00A646A2">
      <w:pPr>
        <w:pStyle w:val="TOC2"/>
        <w:tabs>
          <w:tab w:val="right" w:leader="dot" w:pos="8900"/>
        </w:tabs>
        <w:rPr>
          <w:del w:id="428" w:author="Tom Bergeron" w:date="2018-12-17T16:24:00Z"/>
          <w:rFonts w:asciiTheme="minorHAnsi" w:eastAsiaTheme="minorEastAsia" w:hAnsiTheme="minorHAnsi" w:cstheme="minorBidi"/>
          <w:smallCaps w:val="0"/>
          <w:noProof/>
          <w:sz w:val="22"/>
          <w:szCs w:val="22"/>
        </w:rPr>
      </w:pPr>
      <w:del w:id="429" w:author="Tom Bergeron" w:date="2018-12-17T16:24:00Z">
        <w:r w:rsidRPr="00B31B98" w:rsidDel="0060126E">
          <w:rPr>
            <w:rPrChange w:id="430" w:author="Tom" w:date="2017-09-27T19:29:00Z">
              <w:rPr>
                <w:rStyle w:val="Hyperlink"/>
                <w:noProof/>
              </w:rPr>
            </w:rPrChange>
          </w:rPr>
          <w:delText>Insert Data Files from an Outside Source</w:delText>
        </w:r>
        <w:r w:rsidDel="0060126E">
          <w:rPr>
            <w:noProof/>
            <w:webHidden/>
          </w:rPr>
          <w:tab/>
        </w:r>
        <w:r w:rsidR="00991D1B" w:rsidDel="0060126E">
          <w:rPr>
            <w:noProof/>
            <w:webHidden/>
          </w:rPr>
          <w:delText>55</w:delText>
        </w:r>
      </w:del>
    </w:p>
    <w:p w14:paraId="609517C5" w14:textId="77777777" w:rsidR="00A646A2" w:rsidDel="0060126E" w:rsidRDefault="00A646A2">
      <w:pPr>
        <w:pStyle w:val="TOC2"/>
        <w:tabs>
          <w:tab w:val="right" w:leader="dot" w:pos="8900"/>
        </w:tabs>
        <w:rPr>
          <w:del w:id="431" w:author="Tom Bergeron" w:date="2018-12-17T16:24:00Z"/>
          <w:rFonts w:asciiTheme="minorHAnsi" w:eastAsiaTheme="minorEastAsia" w:hAnsiTheme="minorHAnsi" w:cstheme="minorBidi"/>
          <w:smallCaps w:val="0"/>
          <w:noProof/>
          <w:sz w:val="22"/>
          <w:szCs w:val="22"/>
        </w:rPr>
      </w:pPr>
      <w:del w:id="432" w:author="Tom Bergeron" w:date="2018-12-17T16:24:00Z">
        <w:r w:rsidRPr="00B31B98" w:rsidDel="0060126E">
          <w:rPr>
            <w:rPrChange w:id="433" w:author="Tom" w:date="2017-09-27T19:29:00Z">
              <w:rPr>
                <w:rStyle w:val="Hyperlink"/>
                <w:noProof/>
              </w:rPr>
            </w:rPrChange>
          </w:rPr>
          <w:delText>Rename Profiles</w:delText>
        </w:r>
        <w:r w:rsidDel="0060126E">
          <w:rPr>
            <w:noProof/>
            <w:webHidden/>
          </w:rPr>
          <w:tab/>
        </w:r>
        <w:r w:rsidR="00991D1B" w:rsidDel="0060126E">
          <w:rPr>
            <w:noProof/>
            <w:webHidden/>
          </w:rPr>
          <w:delText>55</w:delText>
        </w:r>
      </w:del>
    </w:p>
    <w:p w14:paraId="52BDDAD9" w14:textId="77777777" w:rsidR="00A646A2" w:rsidDel="0060126E" w:rsidRDefault="00A646A2">
      <w:pPr>
        <w:pStyle w:val="TOC1"/>
        <w:tabs>
          <w:tab w:val="right" w:leader="dot" w:pos="8900"/>
        </w:tabs>
        <w:rPr>
          <w:del w:id="434" w:author="Tom Bergeron" w:date="2018-12-17T16:24:00Z"/>
          <w:rFonts w:asciiTheme="minorHAnsi" w:eastAsiaTheme="minorEastAsia" w:hAnsiTheme="minorHAnsi" w:cstheme="minorBidi"/>
          <w:b w:val="0"/>
          <w:caps w:val="0"/>
          <w:noProof/>
          <w:sz w:val="22"/>
          <w:szCs w:val="22"/>
        </w:rPr>
      </w:pPr>
      <w:del w:id="435" w:author="Tom Bergeron" w:date="2018-12-17T16:24:00Z">
        <w:r w:rsidRPr="00B31B98" w:rsidDel="0060126E">
          <w:rPr>
            <w:rPrChange w:id="436" w:author="Tom" w:date="2017-09-27T19:29:00Z">
              <w:rPr>
                <w:rStyle w:val="Hyperlink"/>
                <w:noProof/>
              </w:rPr>
            </w:rPrChange>
          </w:rPr>
          <w:delText>Virtual Profiling</w:delText>
        </w:r>
        <w:r w:rsidDel="0060126E">
          <w:rPr>
            <w:noProof/>
            <w:webHidden/>
          </w:rPr>
          <w:tab/>
        </w:r>
        <w:r w:rsidR="00991D1B" w:rsidDel="0060126E">
          <w:rPr>
            <w:noProof/>
            <w:webHidden/>
          </w:rPr>
          <w:delText>56</w:delText>
        </w:r>
      </w:del>
    </w:p>
    <w:p w14:paraId="5881A174" w14:textId="77777777" w:rsidR="00A646A2" w:rsidDel="0060126E" w:rsidRDefault="00A646A2">
      <w:pPr>
        <w:pStyle w:val="TOC2"/>
        <w:tabs>
          <w:tab w:val="right" w:leader="dot" w:pos="8900"/>
        </w:tabs>
        <w:rPr>
          <w:del w:id="437" w:author="Tom Bergeron" w:date="2018-12-17T16:24:00Z"/>
          <w:rFonts w:asciiTheme="minorHAnsi" w:eastAsiaTheme="minorEastAsia" w:hAnsiTheme="minorHAnsi" w:cstheme="minorBidi"/>
          <w:smallCaps w:val="0"/>
          <w:noProof/>
          <w:sz w:val="22"/>
          <w:szCs w:val="22"/>
        </w:rPr>
      </w:pPr>
      <w:del w:id="438" w:author="Tom Bergeron" w:date="2018-12-17T16:24:00Z">
        <w:r w:rsidRPr="00B31B98" w:rsidDel="0060126E">
          <w:rPr>
            <w:rPrChange w:id="439" w:author="Tom" w:date="2017-09-27T19:29:00Z">
              <w:rPr>
                <w:rStyle w:val="Hyperlink"/>
                <w:noProof/>
              </w:rPr>
            </w:rPrChange>
          </w:rPr>
          <w:delText>Get a Valid Baseline Profile</w:delText>
        </w:r>
        <w:r w:rsidDel="0060126E">
          <w:rPr>
            <w:noProof/>
            <w:webHidden/>
          </w:rPr>
          <w:tab/>
        </w:r>
        <w:r w:rsidR="00991D1B" w:rsidDel="0060126E">
          <w:rPr>
            <w:noProof/>
            <w:webHidden/>
          </w:rPr>
          <w:delText>56</w:delText>
        </w:r>
      </w:del>
    </w:p>
    <w:p w14:paraId="001BCB31" w14:textId="77777777" w:rsidR="00A646A2" w:rsidDel="0060126E" w:rsidRDefault="00A646A2">
      <w:pPr>
        <w:pStyle w:val="TOC2"/>
        <w:tabs>
          <w:tab w:val="right" w:leader="dot" w:pos="8900"/>
        </w:tabs>
        <w:rPr>
          <w:del w:id="440" w:author="Tom Bergeron" w:date="2018-12-17T16:24:00Z"/>
          <w:rFonts w:asciiTheme="minorHAnsi" w:eastAsiaTheme="minorEastAsia" w:hAnsiTheme="minorHAnsi" w:cstheme="minorBidi"/>
          <w:smallCaps w:val="0"/>
          <w:noProof/>
          <w:sz w:val="22"/>
          <w:szCs w:val="22"/>
        </w:rPr>
      </w:pPr>
      <w:del w:id="441" w:author="Tom Bergeron" w:date="2018-12-17T16:24:00Z">
        <w:r w:rsidRPr="00B31B98" w:rsidDel="0060126E">
          <w:rPr>
            <w:rPrChange w:id="442" w:author="Tom" w:date="2017-09-27T19:29:00Z">
              <w:rPr>
                <w:rStyle w:val="Hyperlink"/>
                <w:noProof/>
              </w:rPr>
            </w:rPrChange>
          </w:rPr>
          <w:delText>Create/Load a Virtual Profile</w:delText>
        </w:r>
        <w:r w:rsidDel="0060126E">
          <w:rPr>
            <w:noProof/>
            <w:webHidden/>
          </w:rPr>
          <w:tab/>
        </w:r>
        <w:r w:rsidR="00991D1B" w:rsidDel="0060126E">
          <w:rPr>
            <w:noProof/>
            <w:webHidden/>
          </w:rPr>
          <w:delText>57</w:delText>
        </w:r>
      </w:del>
    </w:p>
    <w:p w14:paraId="454EC76E" w14:textId="77777777" w:rsidR="00A646A2" w:rsidDel="0060126E" w:rsidRDefault="00A646A2">
      <w:pPr>
        <w:pStyle w:val="TOC2"/>
        <w:tabs>
          <w:tab w:val="right" w:leader="dot" w:pos="8900"/>
        </w:tabs>
        <w:rPr>
          <w:del w:id="443" w:author="Tom Bergeron" w:date="2018-12-17T16:24:00Z"/>
          <w:rFonts w:asciiTheme="minorHAnsi" w:eastAsiaTheme="minorEastAsia" w:hAnsiTheme="minorHAnsi" w:cstheme="minorBidi"/>
          <w:smallCaps w:val="0"/>
          <w:noProof/>
          <w:sz w:val="22"/>
          <w:szCs w:val="22"/>
        </w:rPr>
      </w:pPr>
      <w:del w:id="444" w:author="Tom Bergeron" w:date="2018-12-17T16:24:00Z">
        <w:r w:rsidRPr="00B31B98" w:rsidDel="0060126E">
          <w:rPr>
            <w:rPrChange w:id="445" w:author="Tom" w:date="2017-09-27T19:29:00Z">
              <w:rPr>
                <w:rStyle w:val="Hyperlink"/>
                <w:noProof/>
              </w:rPr>
            </w:rPrChange>
          </w:rPr>
          <w:delText>Live Mode - General Tab</w:delText>
        </w:r>
        <w:r w:rsidDel="0060126E">
          <w:rPr>
            <w:noProof/>
            <w:webHidden/>
          </w:rPr>
          <w:tab/>
        </w:r>
        <w:r w:rsidR="00991D1B" w:rsidDel="0060126E">
          <w:rPr>
            <w:noProof/>
            <w:webHidden/>
          </w:rPr>
          <w:delText>58</w:delText>
        </w:r>
      </w:del>
    </w:p>
    <w:p w14:paraId="7A459C61" w14:textId="77777777" w:rsidR="00A646A2" w:rsidDel="0060126E" w:rsidRDefault="00A646A2">
      <w:pPr>
        <w:pStyle w:val="TOC2"/>
        <w:tabs>
          <w:tab w:val="right" w:leader="dot" w:pos="8900"/>
        </w:tabs>
        <w:rPr>
          <w:del w:id="446" w:author="Tom Bergeron" w:date="2018-12-17T16:24:00Z"/>
          <w:rFonts w:asciiTheme="minorHAnsi" w:eastAsiaTheme="minorEastAsia" w:hAnsiTheme="minorHAnsi" w:cstheme="minorBidi"/>
          <w:smallCaps w:val="0"/>
          <w:noProof/>
          <w:sz w:val="22"/>
          <w:szCs w:val="22"/>
        </w:rPr>
      </w:pPr>
      <w:del w:id="447" w:author="Tom Bergeron" w:date="2018-12-17T16:24:00Z">
        <w:r w:rsidRPr="00B31B98" w:rsidDel="0060126E">
          <w:rPr>
            <w:rPrChange w:id="448" w:author="Tom" w:date="2017-09-27T19:29:00Z">
              <w:rPr>
                <w:rStyle w:val="Hyperlink"/>
                <w:noProof/>
              </w:rPr>
            </w:rPrChange>
          </w:rPr>
          <w:delText>Live Mode - Description Tab</w:delText>
        </w:r>
        <w:r w:rsidDel="0060126E">
          <w:rPr>
            <w:noProof/>
            <w:webHidden/>
          </w:rPr>
          <w:tab/>
        </w:r>
        <w:r w:rsidR="00991D1B" w:rsidDel="0060126E">
          <w:rPr>
            <w:noProof/>
            <w:webHidden/>
          </w:rPr>
          <w:delText>61</w:delText>
        </w:r>
      </w:del>
    </w:p>
    <w:p w14:paraId="5B8D2029" w14:textId="77777777" w:rsidR="00A646A2" w:rsidDel="0060126E" w:rsidRDefault="00A646A2">
      <w:pPr>
        <w:pStyle w:val="TOC2"/>
        <w:tabs>
          <w:tab w:val="right" w:leader="dot" w:pos="8900"/>
        </w:tabs>
        <w:rPr>
          <w:del w:id="449" w:author="Tom Bergeron" w:date="2018-12-17T16:24:00Z"/>
          <w:rFonts w:asciiTheme="minorHAnsi" w:eastAsiaTheme="minorEastAsia" w:hAnsiTheme="minorHAnsi" w:cstheme="minorBidi"/>
          <w:smallCaps w:val="0"/>
          <w:noProof/>
          <w:sz w:val="22"/>
          <w:szCs w:val="22"/>
        </w:rPr>
      </w:pPr>
      <w:del w:id="450" w:author="Tom Bergeron" w:date="2018-12-17T16:24:00Z">
        <w:r w:rsidRPr="00B31B98" w:rsidDel="0060126E">
          <w:rPr>
            <w:rPrChange w:id="451" w:author="Tom" w:date="2017-09-27T19:29:00Z">
              <w:rPr>
                <w:rStyle w:val="Hyperlink"/>
                <w:noProof/>
              </w:rPr>
            </w:rPrChange>
          </w:rPr>
          <w:delText>Verify the Virtual Profile</w:delText>
        </w:r>
        <w:r w:rsidDel="0060126E">
          <w:rPr>
            <w:noProof/>
            <w:webHidden/>
          </w:rPr>
          <w:tab/>
        </w:r>
        <w:r w:rsidR="00991D1B" w:rsidDel="0060126E">
          <w:rPr>
            <w:noProof/>
            <w:webHidden/>
          </w:rPr>
          <w:delText>61</w:delText>
        </w:r>
      </w:del>
    </w:p>
    <w:p w14:paraId="5017A687" w14:textId="77777777" w:rsidR="00A646A2" w:rsidDel="0060126E" w:rsidRDefault="00A646A2">
      <w:pPr>
        <w:pStyle w:val="TOC2"/>
        <w:tabs>
          <w:tab w:val="right" w:leader="dot" w:pos="8900"/>
        </w:tabs>
        <w:rPr>
          <w:del w:id="452" w:author="Tom Bergeron" w:date="2018-12-17T16:24:00Z"/>
          <w:rFonts w:asciiTheme="minorHAnsi" w:eastAsiaTheme="minorEastAsia" w:hAnsiTheme="minorHAnsi" w:cstheme="minorBidi"/>
          <w:smallCaps w:val="0"/>
          <w:noProof/>
          <w:sz w:val="22"/>
          <w:szCs w:val="22"/>
        </w:rPr>
      </w:pPr>
      <w:del w:id="453" w:author="Tom Bergeron" w:date="2018-12-17T16:24:00Z">
        <w:r w:rsidRPr="00B31B98" w:rsidDel="0060126E">
          <w:rPr>
            <w:rPrChange w:id="454" w:author="Tom" w:date="2017-09-27T19:29:00Z">
              <w:rPr>
                <w:rStyle w:val="Hyperlink"/>
                <w:noProof/>
              </w:rPr>
            </w:rPrChange>
          </w:rPr>
          <w:delText>Historical Mode</w:delText>
        </w:r>
        <w:r w:rsidDel="0060126E">
          <w:rPr>
            <w:noProof/>
            <w:webHidden/>
          </w:rPr>
          <w:tab/>
        </w:r>
        <w:r w:rsidR="00991D1B" w:rsidDel="0060126E">
          <w:rPr>
            <w:noProof/>
            <w:webHidden/>
          </w:rPr>
          <w:delText>64</w:delText>
        </w:r>
      </w:del>
    </w:p>
    <w:p w14:paraId="365C5685" w14:textId="77777777" w:rsidR="00A646A2" w:rsidDel="0060126E" w:rsidRDefault="00A646A2">
      <w:pPr>
        <w:pStyle w:val="TOC2"/>
        <w:tabs>
          <w:tab w:val="right" w:leader="dot" w:pos="8900"/>
        </w:tabs>
        <w:rPr>
          <w:del w:id="455" w:author="Tom Bergeron" w:date="2018-12-17T16:24:00Z"/>
          <w:rFonts w:asciiTheme="minorHAnsi" w:eastAsiaTheme="minorEastAsia" w:hAnsiTheme="minorHAnsi" w:cstheme="minorBidi"/>
          <w:smallCaps w:val="0"/>
          <w:noProof/>
          <w:sz w:val="22"/>
          <w:szCs w:val="22"/>
        </w:rPr>
      </w:pPr>
      <w:del w:id="456" w:author="Tom Bergeron" w:date="2018-12-17T16:24:00Z">
        <w:r w:rsidRPr="00B31B98" w:rsidDel="0060126E">
          <w:rPr>
            <w:rPrChange w:id="457" w:author="Tom" w:date="2017-09-27T19:29:00Z">
              <w:rPr>
                <w:rStyle w:val="Hyperlink"/>
                <w:noProof/>
              </w:rPr>
            </w:rPrChange>
          </w:rPr>
          <w:delText>Historical Mode - General Tab</w:delText>
        </w:r>
        <w:r w:rsidDel="0060126E">
          <w:rPr>
            <w:noProof/>
            <w:webHidden/>
          </w:rPr>
          <w:tab/>
        </w:r>
        <w:r w:rsidR="00991D1B" w:rsidDel="0060126E">
          <w:rPr>
            <w:noProof/>
            <w:webHidden/>
          </w:rPr>
          <w:delText>64</w:delText>
        </w:r>
      </w:del>
    </w:p>
    <w:p w14:paraId="0F6FFF1E" w14:textId="77777777" w:rsidR="00A646A2" w:rsidDel="0060126E" w:rsidRDefault="00A646A2">
      <w:pPr>
        <w:pStyle w:val="TOC2"/>
        <w:tabs>
          <w:tab w:val="right" w:leader="dot" w:pos="8900"/>
        </w:tabs>
        <w:rPr>
          <w:del w:id="458" w:author="Tom Bergeron" w:date="2018-12-17T16:24:00Z"/>
          <w:rFonts w:asciiTheme="minorHAnsi" w:eastAsiaTheme="minorEastAsia" w:hAnsiTheme="minorHAnsi" w:cstheme="minorBidi"/>
          <w:smallCaps w:val="0"/>
          <w:noProof/>
          <w:sz w:val="22"/>
          <w:szCs w:val="22"/>
        </w:rPr>
      </w:pPr>
      <w:del w:id="459" w:author="Tom Bergeron" w:date="2018-12-17T16:24:00Z">
        <w:r w:rsidRPr="00B31B98" w:rsidDel="0060126E">
          <w:rPr>
            <w:rPrChange w:id="460" w:author="Tom" w:date="2017-09-27T19:29:00Z">
              <w:rPr>
                <w:rStyle w:val="Hyperlink"/>
                <w:noProof/>
              </w:rPr>
            </w:rPrChange>
          </w:rPr>
          <w:delText>Historical Mode - Description Tab</w:delText>
        </w:r>
        <w:r w:rsidDel="0060126E">
          <w:rPr>
            <w:noProof/>
            <w:webHidden/>
          </w:rPr>
          <w:tab/>
        </w:r>
        <w:r w:rsidR="00991D1B" w:rsidDel="0060126E">
          <w:rPr>
            <w:noProof/>
            <w:webHidden/>
          </w:rPr>
          <w:delText>67</w:delText>
        </w:r>
      </w:del>
    </w:p>
    <w:p w14:paraId="569ACA5C" w14:textId="77777777" w:rsidR="00A646A2" w:rsidDel="0060126E" w:rsidRDefault="00A646A2">
      <w:pPr>
        <w:pStyle w:val="TOC1"/>
        <w:tabs>
          <w:tab w:val="right" w:leader="dot" w:pos="8900"/>
        </w:tabs>
        <w:rPr>
          <w:del w:id="461" w:author="Tom Bergeron" w:date="2018-12-17T16:24:00Z"/>
          <w:rFonts w:asciiTheme="minorHAnsi" w:eastAsiaTheme="minorEastAsia" w:hAnsiTheme="minorHAnsi" w:cstheme="minorBidi"/>
          <w:b w:val="0"/>
          <w:caps w:val="0"/>
          <w:noProof/>
          <w:sz w:val="22"/>
          <w:szCs w:val="22"/>
        </w:rPr>
      </w:pPr>
      <w:del w:id="462" w:author="Tom Bergeron" w:date="2018-12-17T16:24:00Z">
        <w:r w:rsidRPr="00B31B98" w:rsidDel="0060126E">
          <w:rPr>
            <w:rPrChange w:id="463" w:author="Tom" w:date="2017-09-27T19:29:00Z">
              <w:rPr>
                <w:rStyle w:val="Hyperlink"/>
                <w:noProof/>
              </w:rPr>
            </w:rPrChange>
          </w:rPr>
          <w:delText>Password Protection</w:delText>
        </w:r>
        <w:r w:rsidDel="0060126E">
          <w:rPr>
            <w:noProof/>
            <w:webHidden/>
          </w:rPr>
          <w:tab/>
        </w:r>
        <w:r w:rsidR="00991D1B" w:rsidDel="0060126E">
          <w:rPr>
            <w:noProof/>
            <w:webHidden/>
          </w:rPr>
          <w:delText>68</w:delText>
        </w:r>
      </w:del>
    </w:p>
    <w:p w14:paraId="0B520890" w14:textId="77777777" w:rsidR="00A646A2" w:rsidDel="0060126E" w:rsidRDefault="00A646A2">
      <w:pPr>
        <w:pStyle w:val="TOC1"/>
        <w:tabs>
          <w:tab w:val="right" w:leader="dot" w:pos="8900"/>
        </w:tabs>
        <w:rPr>
          <w:del w:id="464" w:author="Tom Bergeron" w:date="2018-12-17T16:24:00Z"/>
          <w:rFonts w:asciiTheme="minorHAnsi" w:eastAsiaTheme="minorEastAsia" w:hAnsiTheme="minorHAnsi" w:cstheme="minorBidi"/>
          <w:b w:val="0"/>
          <w:caps w:val="0"/>
          <w:noProof/>
          <w:sz w:val="22"/>
          <w:szCs w:val="22"/>
        </w:rPr>
      </w:pPr>
      <w:del w:id="465" w:author="Tom Bergeron" w:date="2018-12-17T16:24:00Z">
        <w:r w:rsidRPr="00B31B98" w:rsidDel="0060126E">
          <w:rPr>
            <w:rPrChange w:id="466" w:author="Tom" w:date="2017-09-27T19:29:00Z">
              <w:rPr>
                <w:rStyle w:val="Hyperlink"/>
                <w:noProof/>
              </w:rPr>
            </w:rPrChange>
          </w:rPr>
          <w:delText>Printing</w:delText>
        </w:r>
        <w:r w:rsidDel="0060126E">
          <w:rPr>
            <w:noProof/>
            <w:webHidden/>
          </w:rPr>
          <w:tab/>
        </w:r>
        <w:r w:rsidR="00991D1B" w:rsidDel="0060126E">
          <w:rPr>
            <w:noProof/>
            <w:webHidden/>
          </w:rPr>
          <w:delText>69</w:delText>
        </w:r>
      </w:del>
    </w:p>
    <w:p w14:paraId="651F2752" w14:textId="77777777" w:rsidR="00A646A2" w:rsidDel="0060126E" w:rsidRDefault="00A646A2">
      <w:pPr>
        <w:pStyle w:val="TOC2"/>
        <w:tabs>
          <w:tab w:val="right" w:leader="dot" w:pos="8900"/>
        </w:tabs>
        <w:rPr>
          <w:del w:id="467" w:author="Tom Bergeron" w:date="2018-12-17T16:24:00Z"/>
          <w:rFonts w:asciiTheme="minorHAnsi" w:eastAsiaTheme="minorEastAsia" w:hAnsiTheme="minorHAnsi" w:cstheme="minorBidi"/>
          <w:smallCaps w:val="0"/>
          <w:noProof/>
          <w:sz w:val="22"/>
          <w:szCs w:val="22"/>
        </w:rPr>
      </w:pPr>
      <w:del w:id="468" w:author="Tom Bergeron" w:date="2018-12-17T16:24:00Z">
        <w:r w:rsidRPr="00B31B98" w:rsidDel="0060126E">
          <w:rPr>
            <w:rPrChange w:id="469" w:author="Tom" w:date="2017-09-27T19:29:00Z">
              <w:rPr>
                <w:rStyle w:val="Hyperlink"/>
                <w:noProof/>
              </w:rPr>
            </w:rPrChange>
          </w:rPr>
          <w:delText>Portrait Mode</w:delText>
        </w:r>
        <w:r w:rsidDel="0060126E">
          <w:rPr>
            <w:noProof/>
            <w:webHidden/>
          </w:rPr>
          <w:tab/>
        </w:r>
        <w:r w:rsidR="00991D1B" w:rsidDel="0060126E">
          <w:rPr>
            <w:noProof/>
            <w:webHidden/>
          </w:rPr>
          <w:delText>69</w:delText>
        </w:r>
      </w:del>
    </w:p>
    <w:p w14:paraId="773458AA" w14:textId="77777777" w:rsidR="00A646A2" w:rsidDel="0060126E" w:rsidRDefault="00A646A2">
      <w:pPr>
        <w:pStyle w:val="TOC2"/>
        <w:tabs>
          <w:tab w:val="right" w:leader="dot" w:pos="8900"/>
        </w:tabs>
        <w:rPr>
          <w:del w:id="470" w:author="Tom Bergeron" w:date="2018-12-17T16:24:00Z"/>
          <w:rFonts w:asciiTheme="minorHAnsi" w:eastAsiaTheme="minorEastAsia" w:hAnsiTheme="minorHAnsi" w:cstheme="minorBidi"/>
          <w:smallCaps w:val="0"/>
          <w:noProof/>
          <w:sz w:val="22"/>
          <w:szCs w:val="22"/>
        </w:rPr>
      </w:pPr>
      <w:del w:id="471" w:author="Tom Bergeron" w:date="2018-12-17T16:24:00Z">
        <w:r w:rsidRPr="00B31B98" w:rsidDel="0060126E">
          <w:rPr>
            <w:rPrChange w:id="472" w:author="Tom" w:date="2017-09-27T19:29:00Z">
              <w:rPr>
                <w:rStyle w:val="Hyperlink"/>
                <w:noProof/>
              </w:rPr>
            </w:rPrChange>
          </w:rPr>
          <w:delText>Landscape Mode</w:delText>
        </w:r>
        <w:r w:rsidDel="0060126E">
          <w:rPr>
            <w:noProof/>
            <w:webHidden/>
          </w:rPr>
          <w:tab/>
        </w:r>
        <w:r w:rsidR="00991D1B" w:rsidDel="0060126E">
          <w:rPr>
            <w:noProof/>
            <w:webHidden/>
          </w:rPr>
          <w:delText>70</w:delText>
        </w:r>
      </w:del>
    </w:p>
    <w:p w14:paraId="2E3A76D5" w14:textId="77777777" w:rsidR="00A646A2" w:rsidDel="0060126E" w:rsidRDefault="00A646A2">
      <w:pPr>
        <w:pStyle w:val="TOC1"/>
        <w:tabs>
          <w:tab w:val="right" w:leader="dot" w:pos="8900"/>
        </w:tabs>
        <w:rPr>
          <w:del w:id="473" w:author="Tom Bergeron" w:date="2018-12-17T16:24:00Z"/>
          <w:rFonts w:asciiTheme="minorHAnsi" w:eastAsiaTheme="minorEastAsia" w:hAnsiTheme="minorHAnsi" w:cstheme="minorBidi"/>
          <w:b w:val="0"/>
          <w:caps w:val="0"/>
          <w:noProof/>
          <w:sz w:val="22"/>
          <w:szCs w:val="22"/>
        </w:rPr>
      </w:pPr>
      <w:del w:id="474" w:author="Tom Bergeron" w:date="2018-12-17T16:24:00Z">
        <w:r w:rsidRPr="00B31B98" w:rsidDel="0060126E">
          <w:rPr>
            <w:rPrChange w:id="475" w:author="Tom" w:date="2017-09-27T19:29:00Z">
              <w:rPr>
                <w:rStyle w:val="Hyperlink"/>
                <w:noProof/>
              </w:rPr>
            </w:rPrChange>
          </w:rPr>
          <w:delText>Write Data to and View Data Over a Network</w:delText>
        </w:r>
        <w:r w:rsidDel="0060126E">
          <w:rPr>
            <w:noProof/>
            <w:webHidden/>
          </w:rPr>
          <w:tab/>
        </w:r>
        <w:r w:rsidR="00991D1B" w:rsidDel="0060126E">
          <w:rPr>
            <w:noProof/>
            <w:webHidden/>
          </w:rPr>
          <w:delText>71</w:delText>
        </w:r>
      </w:del>
    </w:p>
    <w:p w14:paraId="13ED93A3" w14:textId="77777777" w:rsidR="00A646A2" w:rsidDel="0060126E" w:rsidRDefault="00A646A2">
      <w:pPr>
        <w:pStyle w:val="TOC2"/>
        <w:tabs>
          <w:tab w:val="right" w:leader="dot" w:pos="8900"/>
        </w:tabs>
        <w:rPr>
          <w:del w:id="476" w:author="Tom Bergeron" w:date="2018-12-17T16:24:00Z"/>
          <w:rFonts w:asciiTheme="minorHAnsi" w:eastAsiaTheme="minorEastAsia" w:hAnsiTheme="minorHAnsi" w:cstheme="minorBidi"/>
          <w:smallCaps w:val="0"/>
          <w:noProof/>
          <w:sz w:val="22"/>
          <w:szCs w:val="22"/>
        </w:rPr>
      </w:pPr>
      <w:del w:id="477" w:author="Tom Bergeron" w:date="2018-12-17T16:24:00Z">
        <w:r w:rsidRPr="00B31B98" w:rsidDel="0060126E">
          <w:rPr>
            <w:rPrChange w:id="478" w:author="Tom" w:date="2017-09-27T19:29:00Z">
              <w:rPr>
                <w:rStyle w:val="Hyperlink"/>
                <w:noProof/>
              </w:rPr>
            </w:rPrChange>
          </w:rPr>
          <w:delText>Write Data to a Network Drive</w:delText>
        </w:r>
        <w:r w:rsidDel="0060126E">
          <w:rPr>
            <w:noProof/>
            <w:webHidden/>
          </w:rPr>
          <w:tab/>
        </w:r>
        <w:r w:rsidR="00991D1B" w:rsidDel="0060126E">
          <w:rPr>
            <w:noProof/>
            <w:webHidden/>
          </w:rPr>
          <w:delText>71</w:delText>
        </w:r>
      </w:del>
    </w:p>
    <w:p w14:paraId="1C4587EB" w14:textId="77777777" w:rsidR="00A646A2" w:rsidDel="0060126E" w:rsidRDefault="00A646A2">
      <w:pPr>
        <w:pStyle w:val="TOC2"/>
        <w:tabs>
          <w:tab w:val="right" w:leader="dot" w:pos="8900"/>
        </w:tabs>
        <w:rPr>
          <w:del w:id="479" w:author="Tom Bergeron" w:date="2018-12-17T16:24:00Z"/>
          <w:rFonts w:asciiTheme="minorHAnsi" w:eastAsiaTheme="minorEastAsia" w:hAnsiTheme="minorHAnsi" w:cstheme="minorBidi"/>
          <w:smallCaps w:val="0"/>
          <w:noProof/>
          <w:sz w:val="22"/>
          <w:szCs w:val="22"/>
        </w:rPr>
      </w:pPr>
      <w:del w:id="480" w:author="Tom Bergeron" w:date="2018-12-17T16:24:00Z">
        <w:r w:rsidRPr="00B31B98" w:rsidDel="0060126E">
          <w:rPr>
            <w:rPrChange w:id="481" w:author="Tom" w:date="2017-09-27T19:29:00Z">
              <w:rPr>
                <w:rStyle w:val="Hyperlink"/>
                <w:noProof/>
              </w:rPr>
            </w:rPrChange>
          </w:rPr>
          <w:delText>Viewing Historical Data</w:delText>
        </w:r>
        <w:r w:rsidDel="0060126E">
          <w:rPr>
            <w:noProof/>
            <w:webHidden/>
          </w:rPr>
          <w:tab/>
        </w:r>
        <w:r w:rsidR="00991D1B" w:rsidDel="0060126E">
          <w:rPr>
            <w:noProof/>
            <w:webHidden/>
          </w:rPr>
          <w:delText>74</w:delText>
        </w:r>
      </w:del>
    </w:p>
    <w:p w14:paraId="327C0296" w14:textId="77777777" w:rsidR="00A646A2" w:rsidDel="0060126E" w:rsidRDefault="00A646A2">
      <w:pPr>
        <w:pStyle w:val="TOC1"/>
        <w:tabs>
          <w:tab w:val="right" w:leader="dot" w:pos="8900"/>
        </w:tabs>
        <w:rPr>
          <w:del w:id="482" w:author="Tom Bergeron" w:date="2018-12-17T16:24:00Z"/>
          <w:rFonts w:asciiTheme="minorHAnsi" w:eastAsiaTheme="minorEastAsia" w:hAnsiTheme="minorHAnsi" w:cstheme="minorBidi"/>
          <w:b w:val="0"/>
          <w:caps w:val="0"/>
          <w:noProof/>
          <w:sz w:val="22"/>
          <w:szCs w:val="22"/>
        </w:rPr>
      </w:pPr>
      <w:del w:id="483" w:author="Tom Bergeron" w:date="2018-12-17T16:24:00Z">
        <w:r w:rsidRPr="00B31B98" w:rsidDel="0060126E">
          <w:rPr>
            <w:rPrChange w:id="484" w:author="Tom" w:date="2017-09-27T19:29:00Z">
              <w:rPr>
                <w:rStyle w:val="Hyperlink"/>
                <w:noProof/>
              </w:rPr>
            </w:rPrChange>
          </w:rPr>
          <w:delText>Messages During Profiling and Baseline Profiling</w:delText>
        </w:r>
        <w:r w:rsidDel="0060126E">
          <w:rPr>
            <w:noProof/>
            <w:webHidden/>
          </w:rPr>
          <w:tab/>
          <w:delText>76</w:delText>
        </w:r>
      </w:del>
    </w:p>
    <w:p w14:paraId="5A7C0184" w14:textId="77777777" w:rsidR="00A646A2" w:rsidDel="0060126E" w:rsidRDefault="00A646A2">
      <w:pPr>
        <w:pStyle w:val="TOC2"/>
        <w:tabs>
          <w:tab w:val="right" w:leader="dot" w:pos="8900"/>
        </w:tabs>
        <w:rPr>
          <w:del w:id="485" w:author="Tom Bergeron" w:date="2018-12-17T16:24:00Z"/>
          <w:rFonts w:asciiTheme="minorHAnsi" w:eastAsiaTheme="minorEastAsia" w:hAnsiTheme="minorHAnsi" w:cstheme="minorBidi"/>
          <w:smallCaps w:val="0"/>
          <w:noProof/>
          <w:sz w:val="22"/>
          <w:szCs w:val="22"/>
        </w:rPr>
      </w:pPr>
      <w:del w:id="486" w:author="Tom Bergeron" w:date="2018-12-17T16:24:00Z">
        <w:r w:rsidRPr="00B31B98" w:rsidDel="0060126E">
          <w:rPr>
            <w:rPrChange w:id="487" w:author="Tom" w:date="2017-09-27T19:29:00Z">
              <w:rPr>
                <w:rStyle w:val="Hyperlink"/>
                <w:noProof/>
              </w:rPr>
            </w:rPrChange>
          </w:rPr>
          <w:delText>System Messages and Alarms</w:delText>
        </w:r>
        <w:r w:rsidDel="0060126E">
          <w:rPr>
            <w:noProof/>
            <w:webHidden/>
          </w:rPr>
          <w:tab/>
          <w:delText>76</w:delText>
        </w:r>
      </w:del>
    </w:p>
    <w:p w14:paraId="62531AAA" w14:textId="77777777" w:rsidR="00A646A2" w:rsidDel="0060126E" w:rsidRDefault="00A646A2">
      <w:pPr>
        <w:pStyle w:val="TOC2"/>
        <w:tabs>
          <w:tab w:val="right" w:leader="dot" w:pos="8900"/>
        </w:tabs>
        <w:rPr>
          <w:del w:id="488" w:author="Tom Bergeron" w:date="2018-12-17T16:24:00Z"/>
          <w:rFonts w:asciiTheme="minorHAnsi" w:eastAsiaTheme="minorEastAsia" w:hAnsiTheme="minorHAnsi" w:cstheme="minorBidi"/>
          <w:smallCaps w:val="0"/>
          <w:noProof/>
          <w:sz w:val="22"/>
          <w:szCs w:val="22"/>
        </w:rPr>
      </w:pPr>
      <w:del w:id="489" w:author="Tom Bergeron" w:date="2018-12-17T16:24:00Z">
        <w:r w:rsidRPr="00B31B98" w:rsidDel="0060126E">
          <w:rPr>
            <w:rPrChange w:id="490" w:author="Tom" w:date="2017-09-27T19:29:00Z">
              <w:rPr>
                <w:rStyle w:val="Hyperlink"/>
                <w:noProof/>
              </w:rPr>
            </w:rPrChange>
          </w:rPr>
          <w:delText>Alarms and Messages During Virtual Profiling</w:delText>
        </w:r>
        <w:r w:rsidDel="0060126E">
          <w:rPr>
            <w:noProof/>
            <w:webHidden/>
          </w:rPr>
          <w:tab/>
          <w:delText>77</w:delText>
        </w:r>
      </w:del>
    </w:p>
    <w:p w14:paraId="2932D34F" w14:textId="77777777" w:rsidR="00A646A2" w:rsidDel="0060126E" w:rsidRDefault="00A646A2">
      <w:pPr>
        <w:pStyle w:val="TOC2"/>
        <w:tabs>
          <w:tab w:val="right" w:leader="dot" w:pos="8900"/>
        </w:tabs>
        <w:rPr>
          <w:del w:id="491" w:author="Tom Bergeron" w:date="2018-12-17T16:24:00Z"/>
          <w:rFonts w:asciiTheme="minorHAnsi" w:eastAsiaTheme="minorEastAsia" w:hAnsiTheme="minorHAnsi" w:cstheme="minorBidi"/>
          <w:smallCaps w:val="0"/>
          <w:noProof/>
          <w:sz w:val="22"/>
          <w:szCs w:val="22"/>
        </w:rPr>
      </w:pPr>
      <w:del w:id="492" w:author="Tom Bergeron" w:date="2018-12-17T16:24:00Z">
        <w:r w:rsidRPr="00B31B98" w:rsidDel="0060126E">
          <w:rPr>
            <w:rPrChange w:id="493" w:author="Tom" w:date="2017-09-27T19:29:00Z">
              <w:rPr>
                <w:rStyle w:val="Hyperlink"/>
                <w:noProof/>
              </w:rPr>
            </w:rPrChange>
          </w:rPr>
          <w:delText>eTPU Communication</w:delText>
        </w:r>
        <w:r w:rsidDel="0060126E">
          <w:rPr>
            <w:noProof/>
            <w:webHidden/>
          </w:rPr>
          <w:tab/>
          <w:delText>78</w:delText>
        </w:r>
      </w:del>
    </w:p>
    <w:p w14:paraId="1DE15897" w14:textId="77777777" w:rsidR="00A646A2" w:rsidDel="0060126E" w:rsidRDefault="00A646A2">
      <w:pPr>
        <w:pStyle w:val="TOC1"/>
        <w:tabs>
          <w:tab w:val="right" w:leader="dot" w:pos="8900"/>
        </w:tabs>
        <w:rPr>
          <w:del w:id="494" w:author="Tom Bergeron" w:date="2018-12-17T16:24:00Z"/>
          <w:rFonts w:asciiTheme="minorHAnsi" w:eastAsiaTheme="minorEastAsia" w:hAnsiTheme="minorHAnsi" w:cstheme="minorBidi"/>
          <w:b w:val="0"/>
          <w:caps w:val="0"/>
          <w:noProof/>
          <w:sz w:val="22"/>
          <w:szCs w:val="22"/>
        </w:rPr>
      </w:pPr>
      <w:del w:id="495" w:author="Tom Bergeron" w:date="2018-12-17T16:24:00Z">
        <w:r w:rsidRPr="00B31B98" w:rsidDel="0060126E">
          <w:rPr>
            <w:rPrChange w:id="496" w:author="Tom" w:date="2017-09-27T19:29:00Z">
              <w:rPr>
                <w:rStyle w:val="Hyperlink"/>
                <w:noProof/>
              </w:rPr>
            </w:rPrChange>
          </w:rPr>
          <w:delText>Communicate with Oven Controllers</w:delText>
        </w:r>
        <w:r w:rsidDel="0060126E">
          <w:rPr>
            <w:noProof/>
            <w:webHidden/>
          </w:rPr>
          <w:tab/>
          <w:delText>79</w:delText>
        </w:r>
      </w:del>
    </w:p>
    <w:p w14:paraId="691058FE" w14:textId="77777777" w:rsidR="00A646A2" w:rsidDel="0060126E" w:rsidRDefault="00A646A2">
      <w:pPr>
        <w:pStyle w:val="TOC2"/>
        <w:tabs>
          <w:tab w:val="right" w:leader="dot" w:pos="8900"/>
        </w:tabs>
        <w:rPr>
          <w:del w:id="497" w:author="Tom Bergeron" w:date="2018-12-17T16:24:00Z"/>
          <w:rFonts w:asciiTheme="minorHAnsi" w:eastAsiaTheme="minorEastAsia" w:hAnsiTheme="minorHAnsi" w:cstheme="minorBidi"/>
          <w:smallCaps w:val="0"/>
          <w:noProof/>
          <w:sz w:val="22"/>
          <w:szCs w:val="22"/>
        </w:rPr>
      </w:pPr>
      <w:del w:id="498" w:author="Tom Bergeron" w:date="2018-12-17T16:24:00Z">
        <w:r w:rsidRPr="00B31B98" w:rsidDel="0060126E">
          <w:rPr>
            <w:rPrChange w:id="499" w:author="Tom" w:date="2017-09-27T19:29:00Z">
              <w:rPr>
                <w:rStyle w:val="Hyperlink"/>
                <w:noProof/>
              </w:rPr>
            </w:rPrChange>
          </w:rPr>
          <w:delText>Confirm Oven Communications</w:delText>
        </w:r>
        <w:r w:rsidDel="0060126E">
          <w:rPr>
            <w:noProof/>
            <w:webHidden/>
          </w:rPr>
          <w:tab/>
          <w:delText>80</w:delText>
        </w:r>
      </w:del>
    </w:p>
    <w:p w14:paraId="3332F4B2" w14:textId="77777777" w:rsidR="00A646A2" w:rsidDel="0060126E" w:rsidRDefault="00A646A2">
      <w:pPr>
        <w:pStyle w:val="TOC2"/>
        <w:tabs>
          <w:tab w:val="right" w:leader="dot" w:pos="8900"/>
        </w:tabs>
        <w:rPr>
          <w:del w:id="500" w:author="Tom Bergeron" w:date="2018-12-17T16:24:00Z"/>
          <w:rFonts w:asciiTheme="minorHAnsi" w:eastAsiaTheme="minorEastAsia" w:hAnsiTheme="minorHAnsi" w:cstheme="minorBidi"/>
          <w:smallCaps w:val="0"/>
          <w:noProof/>
          <w:sz w:val="22"/>
          <w:szCs w:val="22"/>
        </w:rPr>
      </w:pPr>
      <w:del w:id="501" w:author="Tom Bergeron" w:date="2018-12-17T16:24:00Z">
        <w:r w:rsidRPr="00B31B98" w:rsidDel="0060126E">
          <w:rPr>
            <w:rPrChange w:id="502" w:author="Tom" w:date="2017-09-27T19:29:00Z">
              <w:rPr>
                <w:rStyle w:val="Hyperlink"/>
                <w:noProof/>
              </w:rPr>
            </w:rPrChange>
          </w:rPr>
          <w:delText>Configure Software for Oven Communication</w:delText>
        </w:r>
        <w:r w:rsidDel="0060126E">
          <w:rPr>
            <w:noProof/>
            <w:webHidden/>
          </w:rPr>
          <w:tab/>
          <w:delText>80</w:delText>
        </w:r>
      </w:del>
    </w:p>
    <w:p w14:paraId="44E22422" w14:textId="77777777" w:rsidR="00A646A2" w:rsidDel="0060126E" w:rsidRDefault="00A646A2">
      <w:pPr>
        <w:pStyle w:val="TOC2"/>
        <w:tabs>
          <w:tab w:val="right" w:leader="dot" w:pos="8900"/>
        </w:tabs>
        <w:rPr>
          <w:del w:id="503" w:author="Tom Bergeron" w:date="2018-12-17T16:24:00Z"/>
          <w:rFonts w:asciiTheme="minorHAnsi" w:eastAsiaTheme="minorEastAsia" w:hAnsiTheme="minorHAnsi" w:cstheme="minorBidi"/>
          <w:smallCaps w:val="0"/>
          <w:noProof/>
          <w:sz w:val="22"/>
          <w:szCs w:val="22"/>
        </w:rPr>
      </w:pPr>
      <w:del w:id="504" w:author="Tom Bergeron" w:date="2018-12-17T16:24:00Z">
        <w:r w:rsidRPr="00B31B98" w:rsidDel="0060126E">
          <w:rPr>
            <w:rPrChange w:id="505" w:author="Tom" w:date="2017-09-27T19:29:00Z">
              <w:rPr>
                <w:rStyle w:val="Hyperlink"/>
                <w:noProof/>
              </w:rPr>
            </w:rPrChange>
          </w:rPr>
          <w:delText>Use a Base Oven Recipe With Oven Communication</w:delText>
        </w:r>
        <w:r w:rsidDel="0060126E">
          <w:rPr>
            <w:noProof/>
            <w:webHidden/>
          </w:rPr>
          <w:tab/>
          <w:delText>81</w:delText>
        </w:r>
      </w:del>
    </w:p>
    <w:p w14:paraId="32911387" w14:textId="77777777" w:rsidR="00A646A2" w:rsidDel="0060126E" w:rsidRDefault="00A646A2">
      <w:pPr>
        <w:pStyle w:val="TOC2"/>
        <w:tabs>
          <w:tab w:val="right" w:leader="dot" w:pos="8900"/>
        </w:tabs>
        <w:rPr>
          <w:del w:id="506" w:author="Tom Bergeron" w:date="2018-12-17T16:24:00Z"/>
          <w:rFonts w:asciiTheme="minorHAnsi" w:eastAsiaTheme="minorEastAsia" w:hAnsiTheme="minorHAnsi" w:cstheme="minorBidi"/>
          <w:smallCaps w:val="0"/>
          <w:noProof/>
          <w:sz w:val="22"/>
          <w:szCs w:val="22"/>
        </w:rPr>
      </w:pPr>
      <w:del w:id="507" w:author="Tom Bergeron" w:date="2018-12-17T16:24:00Z">
        <w:r w:rsidRPr="00B31B98" w:rsidDel="0060126E">
          <w:rPr>
            <w:rPrChange w:id="508" w:author="Tom" w:date="2017-09-27T19:29:00Z">
              <w:rPr>
                <w:rStyle w:val="Hyperlink"/>
                <w:noProof/>
              </w:rPr>
            </w:rPrChange>
          </w:rPr>
          <w:delText>Run a Profile Using Oven Communication</w:delText>
        </w:r>
        <w:r w:rsidDel="0060126E">
          <w:rPr>
            <w:noProof/>
            <w:webHidden/>
          </w:rPr>
          <w:tab/>
          <w:delText>82</w:delText>
        </w:r>
      </w:del>
    </w:p>
    <w:p w14:paraId="02A70075" w14:textId="77777777" w:rsidR="00A646A2" w:rsidDel="0060126E" w:rsidRDefault="00A646A2">
      <w:pPr>
        <w:pStyle w:val="TOC2"/>
        <w:tabs>
          <w:tab w:val="right" w:leader="dot" w:pos="8900"/>
        </w:tabs>
        <w:rPr>
          <w:del w:id="509" w:author="Tom Bergeron" w:date="2018-12-17T16:24:00Z"/>
          <w:rFonts w:asciiTheme="minorHAnsi" w:eastAsiaTheme="minorEastAsia" w:hAnsiTheme="minorHAnsi" w:cstheme="minorBidi"/>
          <w:smallCaps w:val="0"/>
          <w:noProof/>
          <w:sz w:val="22"/>
          <w:szCs w:val="22"/>
        </w:rPr>
      </w:pPr>
      <w:del w:id="510" w:author="Tom Bergeron" w:date="2018-12-17T16:24:00Z">
        <w:r w:rsidRPr="00B31B98" w:rsidDel="0060126E">
          <w:rPr>
            <w:rPrChange w:id="511" w:author="Tom" w:date="2017-09-27T19:29:00Z">
              <w:rPr>
                <w:rStyle w:val="Hyperlink"/>
                <w:noProof/>
              </w:rPr>
            </w:rPrChange>
          </w:rPr>
          <w:delText>Start a Virtual Profile With Oven Communication</w:delText>
        </w:r>
        <w:r w:rsidDel="0060126E">
          <w:rPr>
            <w:noProof/>
            <w:webHidden/>
          </w:rPr>
          <w:tab/>
          <w:delText>84</w:delText>
        </w:r>
      </w:del>
    </w:p>
    <w:p w14:paraId="5BC936E2" w14:textId="77777777" w:rsidR="00A646A2" w:rsidDel="0060126E" w:rsidRDefault="00A646A2">
      <w:pPr>
        <w:pStyle w:val="TOC2"/>
        <w:tabs>
          <w:tab w:val="right" w:leader="dot" w:pos="8900"/>
        </w:tabs>
        <w:rPr>
          <w:del w:id="512" w:author="Tom Bergeron" w:date="2018-12-17T16:24:00Z"/>
          <w:rFonts w:asciiTheme="minorHAnsi" w:eastAsiaTheme="minorEastAsia" w:hAnsiTheme="minorHAnsi" w:cstheme="minorBidi"/>
          <w:smallCaps w:val="0"/>
          <w:noProof/>
          <w:sz w:val="22"/>
          <w:szCs w:val="22"/>
        </w:rPr>
      </w:pPr>
      <w:del w:id="513" w:author="Tom Bergeron" w:date="2018-12-17T16:24:00Z">
        <w:r w:rsidRPr="00B31B98" w:rsidDel="0060126E">
          <w:rPr>
            <w:rPrChange w:id="514" w:author="Tom" w:date="2017-09-27T19:29:00Z">
              <w:rPr>
                <w:rStyle w:val="Hyperlink"/>
                <w:noProof/>
              </w:rPr>
            </w:rPrChange>
          </w:rPr>
          <w:delText>Base Oven Recipe Automatic Verification</w:delText>
        </w:r>
        <w:r w:rsidDel="0060126E">
          <w:rPr>
            <w:noProof/>
            <w:webHidden/>
          </w:rPr>
          <w:tab/>
          <w:delText>85</w:delText>
        </w:r>
      </w:del>
    </w:p>
    <w:p w14:paraId="514B66A7" w14:textId="77777777" w:rsidR="00A646A2" w:rsidDel="0060126E" w:rsidRDefault="00A646A2">
      <w:pPr>
        <w:pStyle w:val="TOC1"/>
        <w:tabs>
          <w:tab w:val="right" w:leader="dot" w:pos="8900"/>
        </w:tabs>
        <w:rPr>
          <w:del w:id="515" w:author="Tom Bergeron" w:date="2018-12-17T16:24:00Z"/>
          <w:rFonts w:asciiTheme="minorHAnsi" w:eastAsiaTheme="minorEastAsia" w:hAnsiTheme="minorHAnsi" w:cstheme="minorBidi"/>
          <w:b w:val="0"/>
          <w:caps w:val="0"/>
          <w:noProof/>
          <w:sz w:val="22"/>
          <w:szCs w:val="22"/>
        </w:rPr>
      </w:pPr>
      <w:del w:id="516" w:author="Tom Bergeron" w:date="2018-12-17T16:24:00Z">
        <w:r w:rsidRPr="00B31B98" w:rsidDel="0060126E">
          <w:rPr>
            <w:rPrChange w:id="517" w:author="Tom" w:date="2017-09-27T19:29:00Z">
              <w:rPr>
                <w:rStyle w:val="Hyperlink"/>
                <w:noProof/>
              </w:rPr>
            </w:rPrChange>
          </w:rPr>
          <w:delText>Dual Lane Systems And Functionality</w:delText>
        </w:r>
        <w:r w:rsidDel="0060126E">
          <w:rPr>
            <w:noProof/>
            <w:webHidden/>
          </w:rPr>
          <w:tab/>
          <w:delText>86</w:delText>
        </w:r>
      </w:del>
    </w:p>
    <w:p w14:paraId="54ADEA63" w14:textId="77777777" w:rsidR="00A646A2" w:rsidDel="0060126E" w:rsidRDefault="00A646A2">
      <w:pPr>
        <w:pStyle w:val="TOC2"/>
        <w:tabs>
          <w:tab w:val="right" w:leader="dot" w:pos="8900"/>
        </w:tabs>
        <w:rPr>
          <w:del w:id="518" w:author="Tom Bergeron" w:date="2018-12-17T16:24:00Z"/>
          <w:rFonts w:asciiTheme="minorHAnsi" w:eastAsiaTheme="minorEastAsia" w:hAnsiTheme="minorHAnsi" w:cstheme="minorBidi"/>
          <w:smallCaps w:val="0"/>
          <w:noProof/>
          <w:sz w:val="22"/>
          <w:szCs w:val="22"/>
        </w:rPr>
      </w:pPr>
      <w:del w:id="519" w:author="Tom Bergeron" w:date="2018-12-17T16:24:00Z">
        <w:r w:rsidRPr="00B31B98" w:rsidDel="0060126E">
          <w:rPr>
            <w:rPrChange w:id="520" w:author="Tom" w:date="2017-09-27T19:29:00Z">
              <w:rPr>
                <w:rStyle w:val="Hyperlink"/>
                <w:noProof/>
              </w:rPr>
            </w:rPrChange>
          </w:rPr>
          <w:delText>Dual Lane Dual Systems</w:delText>
        </w:r>
        <w:r w:rsidDel="0060126E">
          <w:rPr>
            <w:noProof/>
            <w:webHidden/>
          </w:rPr>
          <w:tab/>
          <w:delText>86</w:delText>
        </w:r>
      </w:del>
    </w:p>
    <w:p w14:paraId="2F05AA03" w14:textId="77777777" w:rsidR="00A646A2" w:rsidDel="0060126E" w:rsidRDefault="00A646A2">
      <w:pPr>
        <w:pStyle w:val="TOC2"/>
        <w:tabs>
          <w:tab w:val="right" w:leader="dot" w:pos="8900"/>
        </w:tabs>
        <w:rPr>
          <w:del w:id="521" w:author="Tom Bergeron" w:date="2018-12-17T16:24:00Z"/>
          <w:rFonts w:asciiTheme="minorHAnsi" w:eastAsiaTheme="minorEastAsia" w:hAnsiTheme="minorHAnsi" w:cstheme="minorBidi"/>
          <w:smallCaps w:val="0"/>
          <w:noProof/>
          <w:sz w:val="22"/>
          <w:szCs w:val="22"/>
        </w:rPr>
      </w:pPr>
      <w:del w:id="522" w:author="Tom Bergeron" w:date="2018-12-17T16:24:00Z">
        <w:r w:rsidRPr="00B31B98" w:rsidDel="0060126E">
          <w:rPr>
            <w:rPrChange w:id="523" w:author="Tom" w:date="2017-09-27T19:29:00Z">
              <w:rPr>
                <w:rStyle w:val="Hyperlink"/>
                <w:noProof/>
              </w:rPr>
            </w:rPrChange>
          </w:rPr>
          <w:delText>Configure Dual Lane Systems</w:delText>
        </w:r>
        <w:r w:rsidDel="0060126E">
          <w:rPr>
            <w:noProof/>
            <w:webHidden/>
          </w:rPr>
          <w:tab/>
          <w:delText>87</w:delText>
        </w:r>
      </w:del>
    </w:p>
    <w:p w14:paraId="07580AF6" w14:textId="77777777" w:rsidR="00A646A2" w:rsidDel="0060126E" w:rsidRDefault="00A646A2">
      <w:pPr>
        <w:pStyle w:val="TOC1"/>
        <w:tabs>
          <w:tab w:val="right" w:leader="dot" w:pos="8900"/>
        </w:tabs>
        <w:rPr>
          <w:del w:id="524" w:author="Tom Bergeron" w:date="2018-12-17T16:24:00Z"/>
          <w:rFonts w:asciiTheme="minorHAnsi" w:eastAsiaTheme="minorEastAsia" w:hAnsiTheme="minorHAnsi" w:cstheme="minorBidi"/>
          <w:b w:val="0"/>
          <w:caps w:val="0"/>
          <w:noProof/>
          <w:sz w:val="22"/>
          <w:szCs w:val="22"/>
        </w:rPr>
      </w:pPr>
      <w:del w:id="525" w:author="Tom Bergeron" w:date="2018-12-17T16:24:00Z">
        <w:r w:rsidRPr="00B31B98" w:rsidDel="0060126E">
          <w:rPr>
            <w:rPrChange w:id="526" w:author="Tom" w:date="2017-09-27T19:29:00Z">
              <w:rPr>
                <w:rStyle w:val="Hyperlink"/>
                <w:noProof/>
              </w:rPr>
            </w:rPrChange>
          </w:rPr>
          <w:delText>Configuration Program</w:delText>
        </w:r>
        <w:r w:rsidDel="0060126E">
          <w:rPr>
            <w:noProof/>
            <w:webHidden/>
          </w:rPr>
          <w:tab/>
          <w:delText>89</w:delText>
        </w:r>
      </w:del>
    </w:p>
    <w:p w14:paraId="57A938FC" w14:textId="77777777" w:rsidR="00A646A2" w:rsidDel="0060126E" w:rsidRDefault="00A646A2">
      <w:pPr>
        <w:pStyle w:val="TOC2"/>
        <w:tabs>
          <w:tab w:val="right" w:leader="dot" w:pos="8900"/>
        </w:tabs>
        <w:rPr>
          <w:del w:id="527" w:author="Tom Bergeron" w:date="2018-12-17T16:24:00Z"/>
          <w:rFonts w:asciiTheme="minorHAnsi" w:eastAsiaTheme="minorEastAsia" w:hAnsiTheme="minorHAnsi" w:cstheme="minorBidi"/>
          <w:smallCaps w:val="0"/>
          <w:noProof/>
          <w:sz w:val="22"/>
          <w:szCs w:val="22"/>
        </w:rPr>
      </w:pPr>
      <w:del w:id="528" w:author="Tom Bergeron" w:date="2018-12-17T16:24:00Z">
        <w:r w:rsidRPr="00B31B98" w:rsidDel="0060126E">
          <w:rPr>
            <w:rPrChange w:id="529" w:author="Tom" w:date="2017-09-27T19:29:00Z">
              <w:rPr>
                <w:rStyle w:val="Hyperlink"/>
                <w:noProof/>
              </w:rPr>
            </w:rPrChange>
          </w:rPr>
          <w:delText>User Settings Tab</w:delText>
        </w:r>
        <w:r w:rsidDel="0060126E">
          <w:rPr>
            <w:noProof/>
            <w:webHidden/>
          </w:rPr>
          <w:tab/>
          <w:delText>89</w:delText>
        </w:r>
      </w:del>
    </w:p>
    <w:p w14:paraId="11FC0F8A" w14:textId="77777777" w:rsidR="00A646A2" w:rsidDel="0060126E" w:rsidRDefault="00A646A2">
      <w:pPr>
        <w:pStyle w:val="TOC2"/>
        <w:tabs>
          <w:tab w:val="right" w:leader="dot" w:pos="8900"/>
        </w:tabs>
        <w:rPr>
          <w:del w:id="530" w:author="Tom Bergeron" w:date="2018-12-17T16:24:00Z"/>
          <w:rFonts w:asciiTheme="minorHAnsi" w:eastAsiaTheme="minorEastAsia" w:hAnsiTheme="minorHAnsi" w:cstheme="minorBidi"/>
          <w:smallCaps w:val="0"/>
          <w:noProof/>
          <w:sz w:val="22"/>
          <w:szCs w:val="22"/>
        </w:rPr>
      </w:pPr>
      <w:del w:id="531" w:author="Tom Bergeron" w:date="2018-12-17T16:24:00Z">
        <w:r w:rsidRPr="00B31B98" w:rsidDel="0060126E">
          <w:rPr>
            <w:rPrChange w:id="532" w:author="Tom" w:date="2017-09-27T19:29:00Z">
              <w:rPr>
                <w:rStyle w:val="Hyperlink"/>
                <w:noProof/>
              </w:rPr>
            </w:rPrChange>
          </w:rPr>
          <w:delText>Shifting Tab</w:delText>
        </w:r>
        <w:r w:rsidDel="0060126E">
          <w:rPr>
            <w:noProof/>
            <w:webHidden/>
          </w:rPr>
          <w:tab/>
          <w:delText>90</w:delText>
        </w:r>
      </w:del>
    </w:p>
    <w:p w14:paraId="0DECDB81" w14:textId="77777777" w:rsidR="00A646A2" w:rsidDel="0060126E" w:rsidRDefault="00A646A2">
      <w:pPr>
        <w:pStyle w:val="TOC2"/>
        <w:tabs>
          <w:tab w:val="right" w:leader="dot" w:pos="8900"/>
        </w:tabs>
        <w:rPr>
          <w:del w:id="533" w:author="Tom Bergeron" w:date="2018-12-17T16:24:00Z"/>
          <w:rFonts w:asciiTheme="minorHAnsi" w:eastAsiaTheme="minorEastAsia" w:hAnsiTheme="minorHAnsi" w:cstheme="minorBidi"/>
          <w:smallCaps w:val="0"/>
          <w:noProof/>
          <w:sz w:val="22"/>
          <w:szCs w:val="22"/>
        </w:rPr>
      </w:pPr>
      <w:del w:id="534" w:author="Tom Bergeron" w:date="2018-12-17T16:24:00Z">
        <w:r w:rsidRPr="00B31B98" w:rsidDel="0060126E">
          <w:rPr>
            <w:rPrChange w:id="535" w:author="Tom" w:date="2017-09-27T19:29:00Z">
              <w:rPr>
                <w:rStyle w:val="Hyperlink"/>
                <w:noProof/>
              </w:rPr>
            </w:rPrChange>
          </w:rPr>
          <w:delText>Decimal Tab</w:delText>
        </w:r>
        <w:r w:rsidDel="0060126E">
          <w:rPr>
            <w:noProof/>
            <w:webHidden/>
          </w:rPr>
          <w:tab/>
          <w:delText>90</w:delText>
        </w:r>
      </w:del>
    </w:p>
    <w:p w14:paraId="52ADAA72" w14:textId="77777777" w:rsidR="00A646A2" w:rsidDel="0060126E" w:rsidRDefault="00A646A2">
      <w:pPr>
        <w:pStyle w:val="TOC2"/>
        <w:tabs>
          <w:tab w:val="right" w:leader="dot" w:pos="8900"/>
        </w:tabs>
        <w:rPr>
          <w:del w:id="536" w:author="Tom Bergeron" w:date="2018-12-17T16:24:00Z"/>
          <w:rFonts w:asciiTheme="minorHAnsi" w:eastAsiaTheme="minorEastAsia" w:hAnsiTheme="minorHAnsi" w:cstheme="minorBidi"/>
          <w:smallCaps w:val="0"/>
          <w:noProof/>
          <w:sz w:val="22"/>
          <w:szCs w:val="22"/>
        </w:rPr>
      </w:pPr>
      <w:del w:id="537" w:author="Tom Bergeron" w:date="2018-12-17T16:24:00Z">
        <w:r w:rsidRPr="00B31B98" w:rsidDel="0060126E">
          <w:rPr>
            <w:rPrChange w:id="538" w:author="Tom" w:date="2017-09-27T19:29:00Z">
              <w:rPr>
                <w:rStyle w:val="Hyperlink"/>
                <w:noProof/>
              </w:rPr>
            </w:rPrChange>
          </w:rPr>
          <w:delText>Hardware Tab</w:delText>
        </w:r>
        <w:r w:rsidDel="0060126E">
          <w:rPr>
            <w:noProof/>
            <w:webHidden/>
          </w:rPr>
          <w:tab/>
          <w:delText>90</w:delText>
        </w:r>
      </w:del>
    </w:p>
    <w:p w14:paraId="6B70B54C" w14:textId="77777777" w:rsidR="00A646A2" w:rsidDel="0060126E" w:rsidRDefault="00A646A2">
      <w:pPr>
        <w:pStyle w:val="TOC2"/>
        <w:tabs>
          <w:tab w:val="right" w:leader="dot" w:pos="8900"/>
        </w:tabs>
        <w:rPr>
          <w:del w:id="539" w:author="Tom Bergeron" w:date="2018-12-17T16:24:00Z"/>
          <w:rFonts w:asciiTheme="minorHAnsi" w:eastAsiaTheme="minorEastAsia" w:hAnsiTheme="minorHAnsi" w:cstheme="minorBidi"/>
          <w:smallCaps w:val="0"/>
          <w:noProof/>
          <w:sz w:val="22"/>
          <w:szCs w:val="22"/>
        </w:rPr>
      </w:pPr>
      <w:del w:id="540" w:author="Tom Bergeron" w:date="2018-12-17T16:24:00Z">
        <w:r w:rsidRPr="00B31B98" w:rsidDel="0060126E">
          <w:rPr>
            <w:rPrChange w:id="541" w:author="Tom" w:date="2017-09-27T19:29:00Z">
              <w:rPr>
                <w:rStyle w:val="Hyperlink"/>
                <w:noProof/>
              </w:rPr>
            </w:rPrChange>
          </w:rPr>
          <w:delText>Message Config Tab</w:delText>
        </w:r>
        <w:r w:rsidDel="0060126E">
          <w:rPr>
            <w:noProof/>
            <w:webHidden/>
          </w:rPr>
          <w:tab/>
          <w:delText>90</w:delText>
        </w:r>
      </w:del>
    </w:p>
    <w:p w14:paraId="5DE8154D" w14:textId="77777777" w:rsidR="00A646A2" w:rsidDel="0060126E" w:rsidRDefault="00A646A2">
      <w:pPr>
        <w:pStyle w:val="TOC1"/>
        <w:tabs>
          <w:tab w:val="right" w:leader="dot" w:pos="8900"/>
        </w:tabs>
        <w:rPr>
          <w:del w:id="542" w:author="Tom Bergeron" w:date="2018-12-17T16:24:00Z"/>
          <w:rFonts w:asciiTheme="minorHAnsi" w:eastAsiaTheme="minorEastAsia" w:hAnsiTheme="minorHAnsi" w:cstheme="minorBidi"/>
          <w:b w:val="0"/>
          <w:caps w:val="0"/>
          <w:noProof/>
          <w:sz w:val="22"/>
          <w:szCs w:val="22"/>
        </w:rPr>
      </w:pPr>
      <w:del w:id="543" w:author="Tom Bergeron" w:date="2018-12-17T16:24:00Z">
        <w:r w:rsidRPr="00B31B98" w:rsidDel="0060126E">
          <w:rPr>
            <w:rPrChange w:id="544" w:author="Tom" w:date="2017-09-27T19:29:00Z">
              <w:rPr>
                <w:rStyle w:val="Hyperlink"/>
                <w:noProof/>
              </w:rPr>
            </w:rPrChange>
          </w:rPr>
          <w:delText>Troubleshoot COM Ports</w:delText>
        </w:r>
        <w:r w:rsidDel="0060126E">
          <w:rPr>
            <w:noProof/>
            <w:webHidden/>
          </w:rPr>
          <w:tab/>
          <w:delText>91</w:delText>
        </w:r>
      </w:del>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4FC6D20D" w:rsidR="002C32B4" w:rsidRDefault="002C32B4" w:rsidP="002C32B4">
      <w:pPr>
        <w:spacing w:after="120"/>
        <w:jc w:val="center"/>
        <w:rPr>
          <w:b/>
          <w:sz w:val="44"/>
          <w:szCs w:val="44"/>
        </w:rPr>
      </w:pPr>
      <w:r>
        <w:rPr>
          <w:b/>
          <w:sz w:val="44"/>
          <w:szCs w:val="44"/>
        </w:rPr>
        <w:lastRenderedPageBreak/>
        <w:t>Part 2 – Software and Hardware Options</w:t>
      </w:r>
    </w:p>
    <w:p w14:paraId="2C52D9C2" w14:textId="760F11B4" w:rsidR="0060126E" w:rsidRPr="0060126E" w:rsidRDefault="002C32B4">
      <w:pPr>
        <w:keepNext/>
        <w:tabs>
          <w:tab w:val="right" w:leader="dot" w:pos="8900"/>
        </w:tabs>
        <w:spacing w:before="120"/>
        <w:rPr>
          <w:ins w:id="545" w:author="Tom Bergeron" w:date="2018-12-17T16:26:00Z"/>
          <w:rFonts w:asciiTheme="minorHAnsi" w:eastAsiaTheme="minorEastAsia" w:hAnsiTheme="minorHAnsi" w:cstheme="minorBidi"/>
          <w:smallCaps/>
          <w:noProof/>
          <w:sz w:val="22"/>
          <w:szCs w:val="22"/>
          <w:rPrChange w:id="546" w:author="Tom Bergeron" w:date="2018-12-17T16:29:00Z">
            <w:rPr>
              <w:ins w:id="547" w:author="Tom Bergeron" w:date="2018-12-17T16:26:00Z"/>
              <w:rFonts w:asciiTheme="minorHAnsi" w:eastAsiaTheme="minorEastAsia" w:hAnsiTheme="minorHAnsi" w:cstheme="minorBidi"/>
              <w:smallCaps w:val="0"/>
              <w:noProof/>
              <w:sz w:val="22"/>
              <w:szCs w:val="22"/>
            </w:rPr>
          </w:rPrChange>
        </w:rPr>
        <w:pPrChange w:id="548" w:author="Tom Bergeron" w:date="2018-12-17T16:29:00Z">
          <w:pPr>
            <w:pStyle w:val="TOC2"/>
            <w:tabs>
              <w:tab w:val="right" w:leader="dot" w:pos="8900"/>
            </w:tabs>
          </w:pPr>
        </w:pPrChange>
      </w:pPr>
      <w:r>
        <w:fldChar w:fldCharType="begin"/>
      </w:r>
      <w:r>
        <w:instrText xml:space="preserve"> TOC \o "1-3" \h \z \u </w:instrText>
      </w:r>
      <w:r>
        <w:fldChar w:fldCharType="separate"/>
      </w:r>
    </w:p>
    <w:p w14:paraId="0178C178" w14:textId="5552DCE5" w:rsidR="0060126E" w:rsidRDefault="0060126E">
      <w:pPr>
        <w:pStyle w:val="TOC1"/>
        <w:tabs>
          <w:tab w:val="right" w:leader="dot" w:pos="8900"/>
        </w:tabs>
        <w:rPr>
          <w:ins w:id="549" w:author="Tom Bergeron" w:date="2018-12-17T16:26:00Z"/>
          <w:rFonts w:asciiTheme="minorHAnsi" w:eastAsiaTheme="minorEastAsia" w:hAnsiTheme="minorHAnsi" w:cstheme="minorBidi"/>
          <w:b w:val="0"/>
          <w:caps w:val="0"/>
          <w:noProof/>
          <w:sz w:val="22"/>
          <w:szCs w:val="22"/>
        </w:rPr>
      </w:pPr>
      <w:ins w:id="550"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"_Toc532827451"</w:instrText>
        </w:r>
        <w:r w:rsidRPr="000C208C">
          <w:rPr>
            <w:rStyle w:val="Hyperlink"/>
            <w:noProof/>
          </w:rPr>
          <w:instrText xml:space="preserve"> </w:instrText>
        </w:r>
        <w:r w:rsidRPr="000C208C">
          <w:rPr>
            <w:rStyle w:val="Hyperlink"/>
            <w:noProof/>
          </w:rPr>
          <w:fldChar w:fldCharType="separate"/>
        </w:r>
        <w:r w:rsidRPr="000C208C">
          <w:rPr>
            <w:rStyle w:val="Hyperlink"/>
            <w:noProof/>
          </w:rPr>
          <w:t>Software Options</w:t>
        </w:r>
        <w:r>
          <w:rPr>
            <w:noProof/>
            <w:webHidden/>
          </w:rPr>
          <w:tab/>
        </w:r>
        <w:r>
          <w:rPr>
            <w:noProof/>
            <w:webHidden/>
          </w:rPr>
          <w:fldChar w:fldCharType="begin"/>
        </w:r>
        <w:r>
          <w:rPr>
            <w:noProof/>
            <w:webHidden/>
          </w:rPr>
          <w:instrText xml:space="preserve"> PAGEREF _Toc532827451 \h </w:instrText>
        </w:r>
      </w:ins>
      <w:r>
        <w:rPr>
          <w:noProof/>
          <w:webHidden/>
        </w:rPr>
      </w:r>
      <w:r>
        <w:rPr>
          <w:noProof/>
          <w:webHidden/>
        </w:rPr>
        <w:fldChar w:fldCharType="separate"/>
      </w:r>
      <w:ins w:id="551" w:author="Tom Bergeron" w:date="2018-12-17T16:26:00Z">
        <w:r>
          <w:rPr>
            <w:noProof/>
            <w:webHidden/>
          </w:rPr>
          <w:t>88</w:t>
        </w:r>
        <w:r>
          <w:rPr>
            <w:noProof/>
            <w:webHidden/>
          </w:rPr>
          <w:fldChar w:fldCharType="end"/>
        </w:r>
        <w:r w:rsidRPr="000C208C">
          <w:rPr>
            <w:rStyle w:val="Hyperlink"/>
            <w:noProof/>
          </w:rPr>
          <w:fldChar w:fldCharType="end"/>
        </w:r>
      </w:ins>
    </w:p>
    <w:p w14:paraId="10A2D1D8" w14:textId="309A8197" w:rsidR="0060126E" w:rsidRDefault="0060126E">
      <w:pPr>
        <w:pStyle w:val="TOC2"/>
        <w:tabs>
          <w:tab w:val="right" w:leader="dot" w:pos="8900"/>
        </w:tabs>
        <w:rPr>
          <w:ins w:id="552" w:author="Tom Bergeron" w:date="2018-12-17T16:26:00Z"/>
          <w:rFonts w:asciiTheme="minorHAnsi" w:eastAsiaTheme="minorEastAsia" w:hAnsiTheme="minorHAnsi" w:cstheme="minorBidi"/>
          <w:smallCaps w:val="0"/>
          <w:noProof/>
          <w:sz w:val="22"/>
          <w:szCs w:val="22"/>
        </w:rPr>
      </w:pPr>
      <w:ins w:id="553"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"_Toc532827452"</w:instrText>
        </w:r>
        <w:r w:rsidRPr="000C208C">
          <w:rPr>
            <w:rStyle w:val="Hyperlink"/>
            <w:noProof/>
          </w:rPr>
          <w:instrText xml:space="preserve"> </w:instrText>
        </w:r>
        <w:r w:rsidRPr="000C208C">
          <w:rPr>
            <w:rStyle w:val="Hyperlink"/>
            <w:noProof/>
          </w:rPr>
          <w:fldChar w:fldCharType="separate"/>
        </w:r>
        <w:r w:rsidRPr="000C208C">
          <w:rPr>
            <w:rStyle w:val="Hyperlink"/>
            <w:noProof/>
          </w:rPr>
          <w:t>Navigator</w:t>
        </w:r>
        <w:r>
          <w:rPr>
            <w:noProof/>
            <w:webHidden/>
          </w:rPr>
          <w:tab/>
        </w:r>
        <w:r>
          <w:rPr>
            <w:noProof/>
            <w:webHidden/>
          </w:rPr>
          <w:fldChar w:fldCharType="begin"/>
        </w:r>
        <w:r>
          <w:rPr>
            <w:noProof/>
            <w:webHidden/>
          </w:rPr>
          <w:instrText xml:space="preserve"> PAGEREF _Toc532827452 \h </w:instrText>
        </w:r>
      </w:ins>
      <w:r>
        <w:rPr>
          <w:noProof/>
          <w:webHidden/>
        </w:rPr>
      </w:r>
      <w:r>
        <w:rPr>
          <w:noProof/>
          <w:webHidden/>
        </w:rPr>
        <w:fldChar w:fldCharType="separate"/>
      </w:r>
      <w:ins w:id="554" w:author="Tom Bergeron" w:date="2018-12-17T16:26:00Z">
        <w:r>
          <w:rPr>
            <w:noProof/>
            <w:webHidden/>
          </w:rPr>
          <w:t>88</w:t>
        </w:r>
        <w:r>
          <w:rPr>
            <w:noProof/>
            <w:webHidden/>
          </w:rPr>
          <w:fldChar w:fldCharType="end"/>
        </w:r>
        <w:r w:rsidRPr="000C208C">
          <w:rPr>
            <w:rStyle w:val="Hyperlink"/>
            <w:noProof/>
          </w:rPr>
          <w:fldChar w:fldCharType="end"/>
        </w:r>
      </w:ins>
    </w:p>
    <w:p w14:paraId="5158F641" w14:textId="4EF54FED" w:rsidR="0060126E" w:rsidRDefault="0060126E">
      <w:pPr>
        <w:pStyle w:val="TOC2"/>
        <w:tabs>
          <w:tab w:val="right" w:leader="dot" w:pos="8900"/>
        </w:tabs>
        <w:rPr>
          <w:ins w:id="555" w:author="Tom Bergeron" w:date="2018-12-17T16:26:00Z"/>
          <w:rFonts w:asciiTheme="minorHAnsi" w:eastAsiaTheme="minorEastAsia" w:hAnsiTheme="minorHAnsi" w:cstheme="minorBidi"/>
          <w:smallCaps w:val="0"/>
          <w:noProof/>
          <w:sz w:val="22"/>
          <w:szCs w:val="22"/>
        </w:rPr>
      </w:pPr>
      <w:ins w:id="556"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"_Toc532827453"</w:instrText>
        </w:r>
        <w:r w:rsidRPr="000C208C">
          <w:rPr>
            <w:rStyle w:val="Hyperlink"/>
            <w:noProof/>
          </w:rPr>
          <w:instrText xml:space="preserve"> </w:instrText>
        </w:r>
        <w:r w:rsidRPr="000C208C">
          <w:rPr>
            <w:rStyle w:val="Hyperlink"/>
            <w:noProof/>
          </w:rPr>
          <w:fldChar w:fldCharType="separate"/>
        </w:r>
        <w:r w:rsidRPr="000C208C">
          <w:rPr>
            <w:rStyle w:val="Hyperlink"/>
            <w:noProof/>
          </w:rPr>
          <w:t>Auto-Focus</w:t>
        </w:r>
        <w:r>
          <w:rPr>
            <w:noProof/>
            <w:webHidden/>
          </w:rPr>
          <w:tab/>
        </w:r>
        <w:r>
          <w:rPr>
            <w:noProof/>
            <w:webHidden/>
          </w:rPr>
          <w:fldChar w:fldCharType="begin"/>
        </w:r>
        <w:r>
          <w:rPr>
            <w:noProof/>
            <w:webHidden/>
          </w:rPr>
          <w:instrText xml:space="preserve"> PAGEREF _Toc532827453 \h </w:instrText>
        </w:r>
      </w:ins>
      <w:r>
        <w:rPr>
          <w:noProof/>
          <w:webHidden/>
        </w:rPr>
      </w:r>
      <w:r>
        <w:rPr>
          <w:noProof/>
          <w:webHidden/>
        </w:rPr>
        <w:fldChar w:fldCharType="separate"/>
      </w:r>
      <w:ins w:id="557" w:author="Tom Bergeron" w:date="2018-12-17T16:26:00Z">
        <w:r>
          <w:rPr>
            <w:noProof/>
            <w:webHidden/>
          </w:rPr>
          <w:t>88</w:t>
        </w:r>
        <w:r>
          <w:rPr>
            <w:noProof/>
            <w:webHidden/>
          </w:rPr>
          <w:fldChar w:fldCharType="end"/>
        </w:r>
        <w:r w:rsidRPr="000C208C">
          <w:rPr>
            <w:rStyle w:val="Hyperlink"/>
            <w:noProof/>
          </w:rPr>
          <w:fldChar w:fldCharType="end"/>
        </w:r>
      </w:ins>
    </w:p>
    <w:p w14:paraId="5CEBF616" w14:textId="15E08644" w:rsidR="0060126E" w:rsidRDefault="0060126E">
      <w:pPr>
        <w:pStyle w:val="TOC2"/>
        <w:tabs>
          <w:tab w:val="right" w:leader="dot" w:pos="8900"/>
        </w:tabs>
        <w:rPr>
          <w:ins w:id="558" w:author="Tom Bergeron" w:date="2018-12-17T16:26:00Z"/>
          <w:rFonts w:asciiTheme="minorHAnsi" w:eastAsiaTheme="minorEastAsia" w:hAnsiTheme="minorHAnsi" w:cstheme="minorBidi"/>
          <w:smallCaps w:val="0"/>
          <w:noProof/>
          <w:sz w:val="22"/>
          <w:szCs w:val="22"/>
        </w:rPr>
      </w:pPr>
      <w:ins w:id="559"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"_Toc532827454"</w:instrText>
        </w:r>
        <w:r w:rsidRPr="000C208C">
          <w:rPr>
            <w:rStyle w:val="Hyperlink"/>
            <w:noProof/>
          </w:rPr>
          <w:instrText xml:space="preserve"> </w:instrText>
        </w:r>
        <w:r w:rsidRPr="000C208C">
          <w:rPr>
            <w:rStyle w:val="Hyperlink"/>
            <w:noProof/>
          </w:rPr>
          <w:fldChar w:fldCharType="separate"/>
        </w:r>
        <w:r w:rsidRPr="000C208C">
          <w:rPr>
            <w:rStyle w:val="Hyperlink"/>
            <w:noProof/>
          </w:rPr>
          <w:t>Navigator/Auto</w:t>
        </w:r>
        <w:r w:rsidRPr="000C208C">
          <w:rPr>
            <w:rStyle w:val="Hyperlink"/>
            <w:noProof/>
          </w:rPr>
          <w:noBreakHyphen/>
          <w:t>Focus Power</w:t>
        </w:r>
        <w:r>
          <w:rPr>
            <w:noProof/>
            <w:webHidden/>
          </w:rPr>
          <w:tab/>
        </w:r>
        <w:r>
          <w:rPr>
            <w:noProof/>
            <w:webHidden/>
          </w:rPr>
          <w:fldChar w:fldCharType="begin"/>
        </w:r>
        <w:r>
          <w:rPr>
            <w:noProof/>
            <w:webHidden/>
          </w:rPr>
          <w:instrText xml:space="preserve"> PAGEREF _Toc532827454 \h </w:instrText>
        </w:r>
      </w:ins>
      <w:r>
        <w:rPr>
          <w:noProof/>
          <w:webHidden/>
        </w:rPr>
      </w:r>
      <w:r>
        <w:rPr>
          <w:noProof/>
          <w:webHidden/>
        </w:rPr>
        <w:fldChar w:fldCharType="separate"/>
      </w:r>
      <w:ins w:id="560" w:author="Tom Bergeron" w:date="2018-12-17T16:26:00Z">
        <w:r>
          <w:rPr>
            <w:noProof/>
            <w:webHidden/>
          </w:rPr>
          <w:t>88</w:t>
        </w:r>
        <w:r>
          <w:rPr>
            <w:noProof/>
            <w:webHidden/>
          </w:rPr>
          <w:fldChar w:fldCharType="end"/>
        </w:r>
        <w:r w:rsidRPr="000C208C">
          <w:rPr>
            <w:rStyle w:val="Hyperlink"/>
            <w:noProof/>
          </w:rPr>
          <w:fldChar w:fldCharType="end"/>
        </w:r>
      </w:ins>
    </w:p>
    <w:p w14:paraId="634CA3AD" w14:textId="6BF2140F" w:rsidR="0060126E" w:rsidRDefault="0060126E">
      <w:pPr>
        <w:pStyle w:val="TOC2"/>
        <w:tabs>
          <w:tab w:val="right" w:leader="dot" w:pos="8900"/>
        </w:tabs>
        <w:rPr>
          <w:ins w:id="561" w:author="Tom Bergeron" w:date="2018-12-17T16:26:00Z"/>
          <w:rFonts w:asciiTheme="minorHAnsi" w:eastAsiaTheme="minorEastAsia" w:hAnsiTheme="minorHAnsi" w:cstheme="minorBidi"/>
          <w:smallCaps w:val="0"/>
          <w:noProof/>
          <w:sz w:val="22"/>
          <w:szCs w:val="22"/>
        </w:rPr>
      </w:pPr>
      <w:ins w:id="562"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"_Toc532827455"</w:instrText>
        </w:r>
        <w:r w:rsidRPr="000C208C">
          <w:rPr>
            <w:rStyle w:val="Hyperlink"/>
            <w:noProof/>
          </w:rPr>
          <w:instrText xml:space="preserve"> </w:instrText>
        </w:r>
        <w:r w:rsidRPr="000C208C">
          <w:rPr>
            <w:rStyle w:val="Hyperlink"/>
            <w:noProof/>
          </w:rPr>
          <w:fldChar w:fldCharType="separate"/>
        </w:r>
        <w:r w:rsidRPr="000C208C">
          <w:rPr>
            <w:rStyle w:val="Hyperlink"/>
            <w:noProof/>
          </w:rPr>
          <w:t>Sweet Spot</w:t>
        </w:r>
        <w:r>
          <w:rPr>
            <w:noProof/>
            <w:webHidden/>
          </w:rPr>
          <w:tab/>
        </w:r>
        <w:r>
          <w:rPr>
            <w:noProof/>
            <w:webHidden/>
          </w:rPr>
          <w:fldChar w:fldCharType="begin"/>
        </w:r>
        <w:r>
          <w:rPr>
            <w:noProof/>
            <w:webHidden/>
          </w:rPr>
          <w:instrText xml:space="preserve"> PAGEREF _Toc532827455 \h </w:instrText>
        </w:r>
      </w:ins>
      <w:r>
        <w:rPr>
          <w:noProof/>
          <w:webHidden/>
        </w:rPr>
      </w:r>
      <w:r>
        <w:rPr>
          <w:noProof/>
          <w:webHidden/>
        </w:rPr>
        <w:fldChar w:fldCharType="separate"/>
      </w:r>
      <w:ins w:id="563" w:author="Tom Bergeron" w:date="2018-12-17T16:26:00Z">
        <w:r>
          <w:rPr>
            <w:noProof/>
            <w:webHidden/>
          </w:rPr>
          <w:t>88</w:t>
        </w:r>
        <w:r>
          <w:rPr>
            <w:noProof/>
            <w:webHidden/>
          </w:rPr>
          <w:fldChar w:fldCharType="end"/>
        </w:r>
        <w:r w:rsidRPr="000C208C">
          <w:rPr>
            <w:rStyle w:val="Hyperlink"/>
            <w:noProof/>
          </w:rPr>
          <w:fldChar w:fldCharType="end"/>
        </w:r>
      </w:ins>
    </w:p>
    <w:p w14:paraId="0E2FFD17" w14:textId="589C34C1" w:rsidR="0060126E" w:rsidRDefault="0060126E">
      <w:pPr>
        <w:pStyle w:val="TOC2"/>
        <w:tabs>
          <w:tab w:val="right" w:leader="dot" w:pos="8900"/>
        </w:tabs>
        <w:rPr>
          <w:ins w:id="564" w:author="Tom Bergeron" w:date="2018-12-17T16:26:00Z"/>
          <w:rFonts w:asciiTheme="minorHAnsi" w:eastAsiaTheme="minorEastAsia" w:hAnsiTheme="minorHAnsi" w:cstheme="minorBidi"/>
          <w:smallCaps w:val="0"/>
          <w:noProof/>
          <w:sz w:val="22"/>
          <w:szCs w:val="22"/>
        </w:rPr>
      </w:pPr>
      <w:ins w:id="565"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"_Toc532827456"</w:instrText>
        </w:r>
        <w:r w:rsidRPr="000C208C">
          <w:rPr>
            <w:rStyle w:val="Hyperlink"/>
            <w:noProof/>
          </w:rPr>
          <w:instrText xml:space="preserve"> </w:instrText>
        </w:r>
        <w:r w:rsidRPr="000C208C">
          <w:rPr>
            <w:rStyle w:val="Hyperlink"/>
            <w:noProof/>
          </w:rPr>
          <w:fldChar w:fldCharType="separate"/>
        </w:r>
        <w:r w:rsidRPr="000C208C">
          <w:rPr>
            <w:rStyle w:val="Hyperlink"/>
            <w:noProof/>
          </w:rPr>
          <w:t>Statistical Process Control Charts</w:t>
        </w:r>
        <w:r>
          <w:rPr>
            <w:noProof/>
            <w:webHidden/>
          </w:rPr>
          <w:tab/>
        </w:r>
        <w:r>
          <w:rPr>
            <w:noProof/>
            <w:webHidden/>
          </w:rPr>
          <w:fldChar w:fldCharType="begin"/>
        </w:r>
        <w:r>
          <w:rPr>
            <w:noProof/>
            <w:webHidden/>
          </w:rPr>
          <w:instrText xml:space="preserve"> PAGEREF _Toc532827456 \h </w:instrText>
        </w:r>
      </w:ins>
      <w:r>
        <w:rPr>
          <w:noProof/>
          <w:webHidden/>
        </w:rPr>
      </w:r>
      <w:r>
        <w:rPr>
          <w:noProof/>
          <w:webHidden/>
        </w:rPr>
        <w:fldChar w:fldCharType="separate"/>
      </w:r>
      <w:ins w:id="566" w:author="Tom Bergeron" w:date="2018-12-17T16:26:00Z">
        <w:r>
          <w:rPr>
            <w:noProof/>
            <w:webHidden/>
          </w:rPr>
          <w:t>88</w:t>
        </w:r>
        <w:r>
          <w:rPr>
            <w:noProof/>
            <w:webHidden/>
          </w:rPr>
          <w:fldChar w:fldCharType="end"/>
        </w:r>
        <w:r w:rsidRPr="000C208C">
          <w:rPr>
            <w:rStyle w:val="Hyperlink"/>
            <w:noProof/>
          </w:rPr>
          <w:fldChar w:fldCharType="end"/>
        </w:r>
      </w:ins>
    </w:p>
    <w:p w14:paraId="620D1BA4" w14:textId="3B11F302" w:rsidR="0060126E" w:rsidRDefault="0060126E">
      <w:pPr>
        <w:pStyle w:val="TOC2"/>
        <w:tabs>
          <w:tab w:val="right" w:leader="dot" w:pos="8900"/>
        </w:tabs>
        <w:rPr>
          <w:ins w:id="567" w:author="Tom Bergeron" w:date="2018-12-17T16:26:00Z"/>
          <w:rFonts w:asciiTheme="minorHAnsi" w:eastAsiaTheme="minorEastAsia" w:hAnsiTheme="minorHAnsi" w:cstheme="minorBidi"/>
          <w:smallCaps w:val="0"/>
          <w:noProof/>
          <w:sz w:val="22"/>
          <w:szCs w:val="22"/>
        </w:rPr>
      </w:pPr>
      <w:ins w:id="568"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"_Toc532827457"</w:instrText>
        </w:r>
        <w:r w:rsidRPr="000C208C">
          <w:rPr>
            <w:rStyle w:val="Hyperlink"/>
            <w:noProof/>
          </w:rPr>
          <w:instrText xml:space="preserve"> </w:instrText>
        </w:r>
        <w:r w:rsidRPr="000C208C">
          <w:rPr>
            <w:rStyle w:val="Hyperlink"/>
            <w:noProof/>
          </w:rPr>
          <w:fldChar w:fldCharType="separate"/>
        </w:r>
        <w:r w:rsidRPr="000C208C">
          <w:rPr>
            <w:rStyle w:val="Hyperlink"/>
            <w:noProof/>
          </w:rPr>
          <w:t>Live Data Output</w:t>
        </w:r>
        <w:r>
          <w:rPr>
            <w:noProof/>
            <w:webHidden/>
          </w:rPr>
          <w:tab/>
        </w:r>
        <w:r>
          <w:rPr>
            <w:noProof/>
            <w:webHidden/>
          </w:rPr>
          <w:fldChar w:fldCharType="begin"/>
        </w:r>
        <w:r>
          <w:rPr>
            <w:noProof/>
            <w:webHidden/>
          </w:rPr>
          <w:instrText xml:space="preserve"> PAGEREF _Toc532827457 \h </w:instrText>
        </w:r>
      </w:ins>
      <w:r>
        <w:rPr>
          <w:noProof/>
          <w:webHidden/>
        </w:rPr>
      </w:r>
      <w:r>
        <w:rPr>
          <w:noProof/>
          <w:webHidden/>
        </w:rPr>
        <w:fldChar w:fldCharType="separate"/>
      </w:r>
      <w:ins w:id="569" w:author="Tom Bergeron" w:date="2018-12-17T16:26:00Z">
        <w:r>
          <w:rPr>
            <w:noProof/>
            <w:webHidden/>
          </w:rPr>
          <w:t>88</w:t>
        </w:r>
        <w:r>
          <w:rPr>
            <w:noProof/>
            <w:webHidden/>
          </w:rPr>
          <w:fldChar w:fldCharType="end"/>
        </w:r>
        <w:r w:rsidRPr="000C208C">
          <w:rPr>
            <w:rStyle w:val="Hyperlink"/>
            <w:noProof/>
          </w:rPr>
          <w:fldChar w:fldCharType="end"/>
        </w:r>
      </w:ins>
    </w:p>
    <w:p w14:paraId="2BEA5CF0" w14:textId="135E17D9" w:rsidR="0060126E" w:rsidRDefault="0060126E">
      <w:pPr>
        <w:pStyle w:val="TOC1"/>
        <w:tabs>
          <w:tab w:val="right" w:leader="dot" w:pos="8900"/>
        </w:tabs>
        <w:rPr>
          <w:ins w:id="570" w:author="Tom Bergeron" w:date="2018-12-17T16:26:00Z"/>
          <w:rFonts w:asciiTheme="minorHAnsi" w:eastAsiaTheme="minorEastAsia" w:hAnsiTheme="minorHAnsi" w:cstheme="minorBidi"/>
          <w:b w:val="0"/>
          <w:caps w:val="0"/>
          <w:noProof/>
          <w:sz w:val="22"/>
          <w:szCs w:val="22"/>
        </w:rPr>
      </w:pPr>
      <w:ins w:id="571"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"_Toc532827458"</w:instrText>
        </w:r>
        <w:r w:rsidRPr="000C208C">
          <w:rPr>
            <w:rStyle w:val="Hyperlink"/>
            <w:noProof/>
          </w:rPr>
          <w:instrText xml:space="preserve"> </w:instrText>
        </w:r>
        <w:r w:rsidRPr="000C208C">
          <w:rPr>
            <w:rStyle w:val="Hyperlink"/>
            <w:noProof/>
          </w:rPr>
          <w:fldChar w:fldCharType="separate"/>
        </w:r>
        <w:r w:rsidRPr="000C208C">
          <w:rPr>
            <w:rStyle w:val="Hyperlink"/>
            <w:noProof/>
          </w:rPr>
          <w:t>Use Navigator to Optimize Profiles</w:t>
        </w:r>
        <w:r>
          <w:rPr>
            <w:noProof/>
            <w:webHidden/>
          </w:rPr>
          <w:tab/>
        </w:r>
        <w:r>
          <w:rPr>
            <w:noProof/>
            <w:webHidden/>
          </w:rPr>
          <w:fldChar w:fldCharType="begin"/>
        </w:r>
        <w:r>
          <w:rPr>
            <w:noProof/>
            <w:webHidden/>
          </w:rPr>
          <w:instrText xml:space="preserve"> PAGEREF _Toc532827458 \h </w:instrText>
        </w:r>
      </w:ins>
      <w:r>
        <w:rPr>
          <w:noProof/>
          <w:webHidden/>
        </w:rPr>
      </w:r>
      <w:r>
        <w:rPr>
          <w:noProof/>
          <w:webHidden/>
        </w:rPr>
        <w:fldChar w:fldCharType="separate"/>
      </w:r>
      <w:ins w:id="572" w:author="Tom Bergeron" w:date="2018-12-17T16:26:00Z">
        <w:r>
          <w:rPr>
            <w:noProof/>
            <w:webHidden/>
          </w:rPr>
          <w:t>89</w:t>
        </w:r>
        <w:r>
          <w:rPr>
            <w:noProof/>
            <w:webHidden/>
          </w:rPr>
          <w:fldChar w:fldCharType="end"/>
        </w:r>
        <w:r w:rsidRPr="000C208C">
          <w:rPr>
            <w:rStyle w:val="Hyperlink"/>
            <w:noProof/>
          </w:rPr>
          <w:fldChar w:fldCharType="end"/>
        </w:r>
      </w:ins>
    </w:p>
    <w:p w14:paraId="58FC2E6A" w14:textId="7CFC52B8" w:rsidR="0060126E" w:rsidRDefault="0060126E">
      <w:pPr>
        <w:pStyle w:val="TOC3"/>
        <w:tabs>
          <w:tab w:val="right" w:leader="dot" w:pos="8900"/>
        </w:tabs>
        <w:rPr>
          <w:ins w:id="573" w:author="Tom Bergeron" w:date="2018-12-17T16:26:00Z"/>
          <w:rFonts w:asciiTheme="minorHAnsi" w:eastAsiaTheme="minorEastAsia" w:hAnsiTheme="minorHAnsi" w:cstheme="minorBidi"/>
          <w:smallCaps w:val="0"/>
          <w:noProof/>
          <w:sz w:val="22"/>
          <w:szCs w:val="22"/>
        </w:rPr>
      </w:pPr>
      <w:ins w:id="574"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"_Toc532827459"</w:instrText>
        </w:r>
        <w:r w:rsidRPr="000C208C">
          <w:rPr>
            <w:rStyle w:val="Hyperlink"/>
            <w:noProof/>
          </w:rPr>
          <w:instrText xml:space="preserve"> </w:instrText>
        </w:r>
        <w:r w:rsidRPr="000C208C">
          <w:rPr>
            <w:rStyle w:val="Hyperlink"/>
            <w:noProof/>
          </w:rPr>
          <w:fldChar w:fldCharType="separate"/>
        </w:r>
        <w:r w:rsidRPr="000C208C">
          <w:rPr>
            <w:rStyle w:val="Hyperlink"/>
            <w:noProof/>
          </w:rPr>
          <w:t>Search Mode For Optimization</w:t>
        </w:r>
        <w:r>
          <w:rPr>
            <w:noProof/>
            <w:webHidden/>
          </w:rPr>
          <w:tab/>
        </w:r>
        <w:r>
          <w:rPr>
            <w:noProof/>
            <w:webHidden/>
          </w:rPr>
          <w:fldChar w:fldCharType="begin"/>
        </w:r>
        <w:r>
          <w:rPr>
            <w:noProof/>
            <w:webHidden/>
          </w:rPr>
          <w:instrText xml:space="preserve"> PAGEREF _Toc532827459 \h </w:instrText>
        </w:r>
      </w:ins>
      <w:r>
        <w:rPr>
          <w:noProof/>
          <w:webHidden/>
        </w:rPr>
      </w:r>
      <w:r>
        <w:rPr>
          <w:noProof/>
          <w:webHidden/>
        </w:rPr>
        <w:fldChar w:fldCharType="separate"/>
      </w:r>
      <w:ins w:id="575" w:author="Tom Bergeron" w:date="2018-12-17T16:26:00Z">
        <w:r>
          <w:rPr>
            <w:noProof/>
            <w:webHidden/>
          </w:rPr>
          <w:t>89</w:t>
        </w:r>
        <w:r>
          <w:rPr>
            <w:noProof/>
            <w:webHidden/>
          </w:rPr>
          <w:fldChar w:fldCharType="end"/>
        </w:r>
        <w:r w:rsidRPr="000C208C">
          <w:rPr>
            <w:rStyle w:val="Hyperlink"/>
            <w:noProof/>
          </w:rPr>
          <w:fldChar w:fldCharType="end"/>
        </w:r>
      </w:ins>
    </w:p>
    <w:p w14:paraId="5D8D806F" w14:textId="1503EAB7" w:rsidR="0060126E" w:rsidRDefault="0060126E">
      <w:pPr>
        <w:pStyle w:val="TOC3"/>
        <w:tabs>
          <w:tab w:val="right" w:leader="dot" w:pos="8900"/>
        </w:tabs>
        <w:rPr>
          <w:ins w:id="576" w:author="Tom Bergeron" w:date="2018-12-17T16:26:00Z"/>
          <w:rFonts w:asciiTheme="minorHAnsi" w:eastAsiaTheme="minorEastAsia" w:hAnsiTheme="minorHAnsi" w:cstheme="minorBidi"/>
          <w:smallCaps w:val="0"/>
          <w:noProof/>
          <w:sz w:val="22"/>
          <w:szCs w:val="22"/>
        </w:rPr>
      </w:pPr>
      <w:ins w:id="577"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"_Toc532827460"</w:instrText>
        </w:r>
        <w:r w:rsidRPr="000C208C">
          <w:rPr>
            <w:rStyle w:val="Hyperlink"/>
            <w:noProof/>
          </w:rPr>
          <w:instrText xml:space="preserve"> </w:instrText>
        </w:r>
        <w:r w:rsidRPr="000C208C">
          <w:rPr>
            <w:rStyle w:val="Hyperlink"/>
            <w:noProof/>
          </w:rPr>
          <w:fldChar w:fldCharType="separate"/>
        </w:r>
        <w:r w:rsidRPr="000C208C">
          <w:rPr>
            <w:rStyle w:val="Hyperlink"/>
            <w:noProof/>
          </w:rPr>
          <w:t>Conveyor Speed Constraints</w:t>
        </w:r>
        <w:r>
          <w:rPr>
            <w:noProof/>
            <w:webHidden/>
          </w:rPr>
          <w:tab/>
        </w:r>
        <w:r>
          <w:rPr>
            <w:noProof/>
            <w:webHidden/>
          </w:rPr>
          <w:fldChar w:fldCharType="begin"/>
        </w:r>
        <w:r>
          <w:rPr>
            <w:noProof/>
            <w:webHidden/>
          </w:rPr>
          <w:instrText xml:space="preserve"> PAGEREF _Toc532827460 \h </w:instrText>
        </w:r>
      </w:ins>
      <w:r>
        <w:rPr>
          <w:noProof/>
          <w:webHidden/>
        </w:rPr>
      </w:r>
      <w:r>
        <w:rPr>
          <w:noProof/>
          <w:webHidden/>
        </w:rPr>
        <w:fldChar w:fldCharType="separate"/>
      </w:r>
      <w:ins w:id="578" w:author="Tom Bergeron" w:date="2018-12-17T16:26:00Z">
        <w:r>
          <w:rPr>
            <w:noProof/>
            <w:webHidden/>
          </w:rPr>
          <w:t>89</w:t>
        </w:r>
        <w:r>
          <w:rPr>
            <w:noProof/>
            <w:webHidden/>
          </w:rPr>
          <w:fldChar w:fldCharType="end"/>
        </w:r>
        <w:r w:rsidRPr="000C208C">
          <w:rPr>
            <w:rStyle w:val="Hyperlink"/>
            <w:noProof/>
          </w:rPr>
          <w:fldChar w:fldCharType="end"/>
        </w:r>
      </w:ins>
    </w:p>
    <w:p w14:paraId="1884F9B1" w14:textId="62CC38D5" w:rsidR="0060126E" w:rsidRDefault="0060126E">
      <w:pPr>
        <w:pStyle w:val="TOC1"/>
        <w:tabs>
          <w:tab w:val="right" w:leader="dot" w:pos="8900"/>
        </w:tabs>
        <w:rPr>
          <w:ins w:id="579" w:author="Tom Bergeron" w:date="2018-12-17T16:26:00Z"/>
          <w:rFonts w:asciiTheme="minorHAnsi" w:eastAsiaTheme="minorEastAsia" w:hAnsiTheme="minorHAnsi" w:cstheme="minorBidi"/>
          <w:b w:val="0"/>
          <w:caps w:val="0"/>
          <w:noProof/>
          <w:sz w:val="22"/>
          <w:szCs w:val="22"/>
        </w:rPr>
      </w:pPr>
      <w:ins w:id="580"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"_Toc532827461"</w:instrText>
        </w:r>
        <w:r w:rsidRPr="000C208C">
          <w:rPr>
            <w:rStyle w:val="Hyperlink"/>
            <w:noProof/>
          </w:rPr>
          <w:instrText xml:space="preserve"> </w:instrText>
        </w:r>
        <w:r w:rsidRPr="000C208C">
          <w:rPr>
            <w:rStyle w:val="Hyperlink"/>
            <w:noProof/>
          </w:rPr>
          <w:fldChar w:fldCharType="separate"/>
        </w:r>
        <w:r w:rsidRPr="000C208C">
          <w:rPr>
            <w:rStyle w:val="Hyperlink"/>
            <w:noProof/>
          </w:rPr>
          <w:t>Use Auto-Focus</w:t>
        </w:r>
        <w:r>
          <w:rPr>
            <w:noProof/>
            <w:webHidden/>
          </w:rPr>
          <w:tab/>
        </w:r>
        <w:r>
          <w:rPr>
            <w:noProof/>
            <w:webHidden/>
          </w:rPr>
          <w:fldChar w:fldCharType="begin"/>
        </w:r>
        <w:r>
          <w:rPr>
            <w:noProof/>
            <w:webHidden/>
          </w:rPr>
          <w:instrText xml:space="preserve"> PAGEREF _Toc532827461 \h </w:instrText>
        </w:r>
      </w:ins>
      <w:r>
        <w:rPr>
          <w:noProof/>
          <w:webHidden/>
        </w:rPr>
      </w:r>
      <w:r>
        <w:rPr>
          <w:noProof/>
          <w:webHidden/>
        </w:rPr>
        <w:fldChar w:fldCharType="separate"/>
      </w:r>
      <w:ins w:id="581" w:author="Tom Bergeron" w:date="2018-12-17T16:26:00Z">
        <w:r>
          <w:rPr>
            <w:noProof/>
            <w:webHidden/>
          </w:rPr>
          <w:t>90</w:t>
        </w:r>
        <w:r>
          <w:rPr>
            <w:noProof/>
            <w:webHidden/>
          </w:rPr>
          <w:fldChar w:fldCharType="end"/>
        </w:r>
        <w:r w:rsidRPr="000C208C">
          <w:rPr>
            <w:rStyle w:val="Hyperlink"/>
            <w:noProof/>
          </w:rPr>
          <w:fldChar w:fldCharType="end"/>
        </w:r>
      </w:ins>
    </w:p>
    <w:p w14:paraId="406BCD33" w14:textId="29C7FB71" w:rsidR="0060126E" w:rsidRDefault="0060126E">
      <w:pPr>
        <w:pStyle w:val="TOC2"/>
        <w:tabs>
          <w:tab w:val="right" w:leader="dot" w:pos="8900"/>
        </w:tabs>
        <w:rPr>
          <w:ins w:id="582" w:author="Tom Bergeron" w:date="2018-12-17T16:26:00Z"/>
          <w:rFonts w:asciiTheme="minorHAnsi" w:eastAsiaTheme="minorEastAsia" w:hAnsiTheme="minorHAnsi" w:cstheme="minorBidi"/>
          <w:smallCaps w:val="0"/>
          <w:noProof/>
          <w:sz w:val="22"/>
          <w:szCs w:val="22"/>
        </w:rPr>
      </w:pPr>
      <w:ins w:id="583"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"_Toc532827462"</w:instrText>
        </w:r>
        <w:r w:rsidRPr="000C208C">
          <w:rPr>
            <w:rStyle w:val="Hyperlink"/>
            <w:noProof/>
          </w:rPr>
          <w:instrText xml:space="preserve"> </w:instrText>
        </w:r>
        <w:r w:rsidRPr="000C208C">
          <w:rPr>
            <w:rStyle w:val="Hyperlink"/>
            <w:noProof/>
          </w:rPr>
          <w:fldChar w:fldCharType="separate"/>
        </w:r>
        <w:r w:rsidRPr="000C208C">
          <w:rPr>
            <w:rStyle w:val="Hyperlink"/>
            <w:noProof/>
          </w:rPr>
          <w:t>Auto-Focus Tab</w:t>
        </w:r>
        <w:r>
          <w:rPr>
            <w:noProof/>
            <w:webHidden/>
          </w:rPr>
          <w:tab/>
        </w:r>
        <w:r>
          <w:rPr>
            <w:noProof/>
            <w:webHidden/>
          </w:rPr>
          <w:fldChar w:fldCharType="begin"/>
        </w:r>
        <w:r>
          <w:rPr>
            <w:noProof/>
            <w:webHidden/>
          </w:rPr>
          <w:instrText xml:space="preserve"> PAGEREF _Toc532827462 \h </w:instrText>
        </w:r>
      </w:ins>
      <w:r>
        <w:rPr>
          <w:noProof/>
          <w:webHidden/>
        </w:rPr>
      </w:r>
      <w:r>
        <w:rPr>
          <w:noProof/>
          <w:webHidden/>
        </w:rPr>
        <w:fldChar w:fldCharType="separate"/>
      </w:r>
      <w:ins w:id="584" w:author="Tom Bergeron" w:date="2018-12-17T16:26:00Z">
        <w:r>
          <w:rPr>
            <w:noProof/>
            <w:webHidden/>
          </w:rPr>
          <w:t>90</w:t>
        </w:r>
        <w:r>
          <w:rPr>
            <w:noProof/>
            <w:webHidden/>
          </w:rPr>
          <w:fldChar w:fldCharType="end"/>
        </w:r>
        <w:r w:rsidRPr="000C208C">
          <w:rPr>
            <w:rStyle w:val="Hyperlink"/>
            <w:noProof/>
          </w:rPr>
          <w:fldChar w:fldCharType="end"/>
        </w:r>
      </w:ins>
    </w:p>
    <w:p w14:paraId="02ABE576" w14:textId="632263C4" w:rsidR="0060126E" w:rsidRDefault="0060126E">
      <w:pPr>
        <w:pStyle w:val="TOC3"/>
        <w:tabs>
          <w:tab w:val="right" w:leader="dot" w:pos="8900"/>
        </w:tabs>
        <w:rPr>
          <w:ins w:id="585" w:author="Tom Bergeron" w:date="2018-12-17T16:26:00Z"/>
          <w:rFonts w:asciiTheme="minorHAnsi" w:eastAsiaTheme="minorEastAsia" w:hAnsiTheme="minorHAnsi" w:cstheme="minorBidi"/>
          <w:smallCaps w:val="0"/>
          <w:noProof/>
          <w:sz w:val="22"/>
          <w:szCs w:val="22"/>
        </w:rPr>
      </w:pPr>
      <w:ins w:id="586"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"_Toc532827463"</w:instrText>
        </w:r>
        <w:r w:rsidRPr="000C208C">
          <w:rPr>
            <w:rStyle w:val="Hyperlink"/>
            <w:noProof/>
          </w:rPr>
          <w:instrText xml:space="preserve"> </w:instrText>
        </w:r>
        <w:r w:rsidRPr="000C208C">
          <w:rPr>
            <w:rStyle w:val="Hyperlink"/>
            <w:noProof/>
          </w:rPr>
          <w:fldChar w:fldCharType="separate"/>
        </w:r>
        <w:r w:rsidRPr="000C208C">
          <w:rPr>
            <w:rStyle w:val="Hyperlink"/>
            <w:noProof/>
          </w:rPr>
          <w:t>Profile Optimization Settings—Search Mode</w:t>
        </w:r>
        <w:r>
          <w:rPr>
            <w:noProof/>
            <w:webHidden/>
          </w:rPr>
          <w:tab/>
        </w:r>
        <w:r>
          <w:rPr>
            <w:noProof/>
            <w:webHidden/>
          </w:rPr>
          <w:fldChar w:fldCharType="begin"/>
        </w:r>
        <w:r>
          <w:rPr>
            <w:noProof/>
            <w:webHidden/>
          </w:rPr>
          <w:instrText xml:space="preserve"> PAGEREF _Toc532827463 \h </w:instrText>
        </w:r>
      </w:ins>
      <w:r>
        <w:rPr>
          <w:noProof/>
          <w:webHidden/>
        </w:rPr>
      </w:r>
      <w:r>
        <w:rPr>
          <w:noProof/>
          <w:webHidden/>
        </w:rPr>
        <w:fldChar w:fldCharType="separate"/>
      </w:r>
      <w:ins w:id="587" w:author="Tom Bergeron" w:date="2018-12-17T16:26:00Z">
        <w:r>
          <w:rPr>
            <w:noProof/>
            <w:webHidden/>
          </w:rPr>
          <w:t>90</w:t>
        </w:r>
        <w:r>
          <w:rPr>
            <w:noProof/>
            <w:webHidden/>
          </w:rPr>
          <w:fldChar w:fldCharType="end"/>
        </w:r>
        <w:r w:rsidRPr="000C208C">
          <w:rPr>
            <w:rStyle w:val="Hyperlink"/>
            <w:noProof/>
          </w:rPr>
          <w:fldChar w:fldCharType="end"/>
        </w:r>
      </w:ins>
    </w:p>
    <w:p w14:paraId="178EA1BB" w14:textId="2609ACE0" w:rsidR="0060126E" w:rsidRDefault="0060126E">
      <w:pPr>
        <w:pStyle w:val="TOC2"/>
        <w:tabs>
          <w:tab w:val="right" w:leader="dot" w:pos="8900"/>
        </w:tabs>
        <w:rPr>
          <w:ins w:id="588" w:author="Tom Bergeron" w:date="2018-12-17T16:26:00Z"/>
          <w:rFonts w:asciiTheme="minorHAnsi" w:eastAsiaTheme="minorEastAsia" w:hAnsiTheme="minorHAnsi" w:cstheme="minorBidi"/>
          <w:smallCaps w:val="0"/>
          <w:noProof/>
          <w:sz w:val="22"/>
          <w:szCs w:val="22"/>
        </w:rPr>
      </w:pPr>
      <w:ins w:id="589"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"_Toc532827464"</w:instrText>
        </w:r>
        <w:r w:rsidRPr="000C208C">
          <w:rPr>
            <w:rStyle w:val="Hyperlink"/>
            <w:noProof/>
          </w:rPr>
          <w:instrText xml:space="preserve"> </w:instrText>
        </w:r>
        <w:r w:rsidRPr="000C208C">
          <w:rPr>
            <w:rStyle w:val="Hyperlink"/>
            <w:noProof/>
          </w:rPr>
          <w:fldChar w:fldCharType="separate"/>
        </w:r>
        <w:r w:rsidRPr="000C208C">
          <w:rPr>
            <w:rStyle w:val="Hyperlink"/>
            <w:noProof/>
          </w:rPr>
          <w:t>Conveyor Speed Constraints</w:t>
        </w:r>
        <w:r>
          <w:rPr>
            <w:noProof/>
            <w:webHidden/>
          </w:rPr>
          <w:tab/>
        </w:r>
        <w:r>
          <w:rPr>
            <w:noProof/>
            <w:webHidden/>
          </w:rPr>
          <w:fldChar w:fldCharType="begin"/>
        </w:r>
        <w:r>
          <w:rPr>
            <w:noProof/>
            <w:webHidden/>
          </w:rPr>
          <w:instrText xml:space="preserve"> PAGEREF _Toc532827464 \h </w:instrText>
        </w:r>
      </w:ins>
      <w:r>
        <w:rPr>
          <w:noProof/>
          <w:webHidden/>
        </w:rPr>
      </w:r>
      <w:r>
        <w:rPr>
          <w:noProof/>
          <w:webHidden/>
        </w:rPr>
        <w:fldChar w:fldCharType="separate"/>
      </w:r>
      <w:ins w:id="590" w:author="Tom Bergeron" w:date="2018-12-17T16:26:00Z">
        <w:r>
          <w:rPr>
            <w:noProof/>
            <w:webHidden/>
          </w:rPr>
          <w:t>90</w:t>
        </w:r>
        <w:r>
          <w:rPr>
            <w:noProof/>
            <w:webHidden/>
          </w:rPr>
          <w:fldChar w:fldCharType="end"/>
        </w:r>
        <w:r w:rsidRPr="000C208C">
          <w:rPr>
            <w:rStyle w:val="Hyperlink"/>
            <w:noProof/>
          </w:rPr>
          <w:fldChar w:fldCharType="end"/>
        </w:r>
      </w:ins>
    </w:p>
    <w:p w14:paraId="55DF4FD0" w14:textId="35AB5402" w:rsidR="0060126E" w:rsidRDefault="0060126E">
      <w:pPr>
        <w:pStyle w:val="TOC1"/>
        <w:tabs>
          <w:tab w:val="right" w:leader="dot" w:pos="8900"/>
        </w:tabs>
        <w:rPr>
          <w:ins w:id="591" w:author="Tom Bergeron" w:date="2018-12-17T16:26:00Z"/>
          <w:rFonts w:asciiTheme="minorHAnsi" w:eastAsiaTheme="minorEastAsia" w:hAnsiTheme="minorHAnsi" w:cstheme="minorBidi"/>
          <w:b w:val="0"/>
          <w:caps w:val="0"/>
          <w:noProof/>
          <w:sz w:val="22"/>
          <w:szCs w:val="22"/>
        </w:rPr>
      </w:pPr>
      <w:ins w:id="592"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"_Toc532827465"</w:instrText>
        </w:r>
        <w:r w:rsidRPr="000C208C">
          <w:rPr>
            <w:rStyle w:val="Hyperlink"/>
            <w:noProof/>
          </w:rPr>
          <w:instrText xml:space="preserve"> </w:instrText>
        </w:r>
        <w:r w:rsidRPr="000C208C">
          <w:rPr>
            <w:rStyle w:val="Hyperlink"/>
            <w:noProof/>
          </w:rPr>
          <w:fldChar w:fldCharType="separate"/>
        </w:r>
        <w:r w:rsidRPr="000C208C">
          <w:rPr>
            <w:rStyle w:val="Hyperlink"/>
            <w:noProof/>
          </w:rPr>
          <w:t>Save Energy With Navigator and Auto-Focus</w:t>
        </w:r>
        <w:r>
          <w:rPr>
            <w:noProof/>
            <w:webHidden/>
          </w:rPr>
          <w:tab/>
        </w:r>
        <w:r>
          <w:rPr>
            <w:noProof/>
            <w:webHidden/>
          </w:rPr>
          <w:fldChar w:fldCharType="begin"/>
        </w:r>
        <w:r>
          <w:rPr>
            <w:noProof/>
            <w:webHidden/>
          </w:rPr>
          <w:instrText xml:space="preserve"> PAGEREF _Toc532827465 \h </w:instrText>
        </w:r>
      </w:ins>
      <w:r>
        <w:rPr>
          <w:noProof/>
          <w:webHidden/>
        </w:rPr>
      </w:r>
      <w:r>
        <w:rPr>
          <w:noProof/>
          <w:webHidden/>
        </w:rPr>
        <w:fldChar w:fldCharType="separate"/>
      </w:r>
      <w:ins w:id="593" w:author="Tom Bergeron" w:date="2018-12-17T16:26:00Z">
        <w:r>
          <w:rPr>
            <w:noProof/>
            <w:webHidden/>
          </w:rPr>
          <w:t>91</w:t>
        </w:r>
        <w:r>
          <w:rPr>
            <w:noProof/>
            <w:webHidden/>
          </w:rPr>
          <w:fldChar w:fldCharType="end"/>
        </w:r>
        <w:r w:rsidRPr="000C208C">
          <w:rPr>
            <w:rStyle w:val="Hyperlink"/>
            <w:noProof/>
          </w:rPr>
          <w:fldChar w:fldCharType="end"/>
        </w:r>
      </w:ins>
    </w:p>
    <w:p w14:paraId="7305B6FA" w14:textId="0AF71E2D" w:rsidR="0060126E" w:rsidRDefault="0060126E">
      <w:pPr>
        <w:pStyle w:val="TOC2"/>
        <w:tabs>
          <w:tab w:val="right" w:leader="dot" w:pos="8900"/>
        </w:tabs>
        <w:rPr>
          <w:ins w:id="594" w:author="Tom Bergeron" w:date="2018-12-17T16:26:00Z"/>
          <w:rFonts w:asciiTheme="minorHAnsi" w:eastAsiaTheme="minorEastAsia" w:hAnsiTheme="minorHAnsi" w:cstheme="minorBidi"/>
          <w:smallCaps w:val="0"/>
          <w:noProof/>
          <w:sz w:val="22"/>
          <w:szCs w:val="22"/>
        </w:rPr>
      </w:pPr>
      <w:ins w:id="595"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"_Toc532827466"</w:instrText>
        </w:r>
        <w:r w:rsidRPr="000C208C">
          <w:rPr>
            <w:rStyle w:val="Hyperlink"/>
            <w:noProof/>
          </w:rPr>
          <w:instrText xml:space="preserve"> </w:instrText>
        </w:r>
        <w:r w:rsidRPr="000C208C">
          <w:rPr>
            <w:rStyle w:val="Hyperlink"/>
            <w:noProof/>
          </w:rPr>
          <w:fldChar w:fldCharType="separate"/>
        </w:r>
        <w:r w:rsidRPr="000C208C">
          <w:rPr>
            <w:rStyle w:val="Hyperlink"/>
            <w:noProof/>
          </w:rPr>
          <w:t>Enable the Power Feature in Auto-Focus</w:t>
        </w:r>
        <w:r>
          <w:rPr>
            <w:noProof/>
            <w:webHidden/>
          </w:rPr>
          <w:tab/>
        </w:r>
        <w:r>
          <w:rPr>
            <w:noProof/>
            <w:webHidden/>
          </w:rPr>
          <w:fldChar w:fldCharType="begin"/>
        </w:r>
        <w:r>
          <w:rPr>
            <w:noProof/>
            <w:webHidden/>
          </w:rPr>
          <w:instrText xml:space="preserve"> PAGEREF _Toc532827466 \h </w:instrText>
        </w:r>
      </w:ins>
      <w:r>
        <w:rPr>
          <w:noProof/>
          <w:webHidden/>
        </w:rPr>
      </w:r>
      <w:r>
        <w:rPr>
          <w:noProof/>
          <w:webHidden/>
        </w:rPr>
        <w:fldChar w:fldCharType="separate"/>
      </w:r>
      <w:ins w:id="596" w:author="Tom Bergeron" w:date="2018-12-17T16:26:00Z">
        <w:r>
          <w:rPr>
            <w:noProof/>
            <w:webHidden/>
          </w:rPr>
          <w:t>91</w:t>
        </w:r>
        <w:r>
          <w:rPr>
            <w:noProof/>
            <w:webHidden/>
          </w:rPr>
          <w:fldChar w:fldCharType="end"/>
        </w:r>
        <w:r w:rsidRPr="000C208C">
          <w:rPr>
            <w:rStyle w:val="Hyperlink"/>
            <w:noProof/>
          </w:rPr>
          <w:fldChar w:fldCharType="end"/>
        </w:r>
      </w:ins>
    </w:p>
    <w:p w14:paraId="3D497B8C" w14:textId="252190F8" w:rsidR="0060126E" w:rsidRDefault="0060126E">
      <w:pPr>
        <w:pStyle w:val="TOC2"/>
        <w:tabs>
          <w:tab w:val="right" w:leader="dot" w:pos="8900"/>
        </w:tabs>
        <w:rPr>
          <w:ins w:id="597" w:author="Tom Bergeron" w:date="2018-12-17T16:26:00Z"/>
          <w:rFonts w:asciiTheme="minorHAnsi" w:eastAsiaTheme="minorEastAsia" w:hAnsiTheme="minorHAnsi" w:cstheme="minorBidi"/>
          <w:smallCaps w:val="0"/>
          <w:noProof/>
          <w:sz w:val="22"/>
          <w:szCs w:val="22"/>
        </w:rPr>
      </w:pPr>
      <w:ins w:id="598"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"_Toc532827467"</w:instrText>
        </w:r>
        <w:r w:rsidRPr="000C208C">
          <w:rPr>
            <w:rStyle w:val="Hyperlink"/>
            <w:noProof/>
          </w:rPr>
          <w:instrText xml:space="preserve"> </w:instrText>
        </w:r>
        <w:r w:rsidRPr="000C208C">
          <w:rPr>
            <w:rStyle w:val="Hyperlink"/>
            <w:noProof/>
          </w:rPr>
          <w:fldChar w:fldCharType="separate"/>
        </w:r>
        <w:r w:rsidRPr="000C208C">
          <w:rPr>
            <w:rStyle w:val="Hyperlink"/>
            <w:noProof/>
          </w:rPr>
          <w:t>Enable the Power Feature in Navigator</w:t>
        </w:r>
        <w:r>
          <w:rPr>
            <w:noProof/>
            <w:webHidden/>
          </w:rPr>
          <w:tab/>
        </w:r>
        <w:r>
          <w:rPr>
            <w:noProof/>
            <w:webHidden/>
          </w:rPr>
          <w:fldChar w:fldCharType="begin"/>
        </w:r>
        <w:r>
          <w:rPr>
            <w:noProof/>
            <w:webHidden/>
          </w:rPr>
          <w:instrText xml:space="preserve"> PAGEREF _Toc532827467 \h </w:instrText>
        </w:r>
      </w:ins>
      <w:r>
        <w:rPr>
          <w:noProof/>
          <w:webHidden/>
        </w:rPr>
      </w:r>
      <w:r>
        <w:rPr>
          <w:noProof/>
          <w:webHidden/>
        </w:rPr>
        <w:fldChar w:fldCharType="separate"/>
      </w:r>
      <w:ins w:id="599" w:author="Tom Bergeron" w:date="2018-12-17T16:26:00Z">
        <w:r>
          <w:rPr>
            <w:noProof/>
            <w:webHidden/>
          </w:rPr>
          <w:t>91</w:t>
        </w:r>
        <w:r>
          <w:rPr>
            <w:noProof/>
            <w:webHidden/>
          </w:rPr>
          <w:fldChar w:fldCharType="end"/>
        </w:r>
        <w:r w:rsidRPr="000C208C">
          <w:rPr>
            <w:rStyle w:val="Hyperlink"/>
            <w:noProof/>
          </w:rPr>
          <w:fldChar w:fldCharType="end"/>
        </w:r>
      </w:ins>
    </w:p>
    <w:p w14:paraId="471584E6" w14:textId="081A4ED7" w:rsidR="0060126E" w:rsidRDefault="0060126E">
      <w:pPr>
        <w:pStyle w:val="TOC1"/>
        <w:tabs>
          <w:tab w:val="right" w:leader="dot" w:pos="8900"/>
        </w:tabs>
        <w:rPr>
          <w:ins w:id="600" w:author="Tom Bergeron" w:date="2018-12-17T16:26:00Z"/>
          <w:rFonts w:asciiTheme="minorHAnsi" w:eastAsiaTheme="minorEastAsia" w:hAnsiTheme="minorHAnsi" w:cstheme="minorBidi"/>
          <w:b w:val="0"/>
          <w:caps w:val="0"/>
          <w:noProof/>
          <w:sz w:val="22"/>
          <w:szCs w:val="22"/>
        </w:rPr>
      </w:pPr>
      <w:ins w:id="601"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"_Toc532827468"</w:instrText>
        </w:r>
        <w:r w:rsidRPr="000C208C">
          <w:rPr>
            <w:rStyle w:val="Hyperlink"/>
            <w:noProof/>
          </w:rPr>
          <w:instrText xml:space="preserve"> </w:instrText>
        </w:r>
        <w:r w:rsidRPr="000C208C">
          <w:rPr>
            <w:rStyle w:val="Hyperlink"/>
            <w:noProof/>
          </w:rPr>
          <w:fldChar w:fldCharType="separate"/>
        </w:r>
        <w:r w:rsidRPr="000C208C">
          <w:rPr>
            <w:rStyle w:val="Hyperlink"/>
            <w:noProof/>
          </w:rPr>
          <w:t>Use Sweet Spot Target</w:t>
        </w:r>
        <w:r>
          <w:rPr>
            <w:noProof/>
            <w:webHidden/>
          </w:rPr>
          <w:tab/>
        </w:r>
        <w:r>
          <w:rPr>
            <w:noProof/>
            <w:webHidden/>
          </w:rPr>
          <w:fldChar w:fldCharType="begin"/>
        </w:r>
        <w:r>
          <w:rPr>
            <w:noProof/>
            <w:webHidden/>
          </w:rPr>
          <w:instrText xml:space="preserve"> PAGEREF _Toc532827468 \h </w:instrText>
        </w:r>
      </w:ins>
      <w:r>
        <w:rPr>
          <w:noProof/>
          <w:webHidden/>
        </w:rPr>
      </w:r>
      <w:r>
        <w:rPr>
          <w:noProof/>
          <w:webHidden/>
        </w:rPr>
        <w:fldChar w:fldCharType="separate"/>
      </w:r>
      <w:ins w:id="602" w:author="Tom Bergeron" w:date="2018-12-17T16:26:00Z">
        <w:r>
          <w:rPr>
            <w:noProof/>
            <w:webHidden/>
          </w:rPr>
          <w:t>92</w:t>
        </w:r>
        <w:r>
          <w:rPr>
            <w:noProof/>
            <w:webHidden/>
          </w:rPr>
          <w:fldChar w:fldCharType="end"/>
        </w:r>
        <w:r w:rsidRPr="000C208C">
          <w:rPr>
            <w:rStyle w:val="Hyperlink"/>
            <w:noProof/>
          </w:rPr>
          <w:fldChar w:fldCharType="end"/>
        </w:r>
      </w:ins>
    </w:p>
    <w:p w14:paraId="1F9839A2" w14:textId="790A4D9F" w:rsidR="0060126E" w:rsidRDefault="0060126E">
      <w:pPr>
        <w:pStyle w:val="TOC1"/>
        <w:tabs>
          <w:tab w:val="right" w:leader="dot" w:pos="8900"/>
        </w:tabs>
        <w:rPr>
          <w:ins w:id="603" w:author="Tom Bergeron" w:date="2018-12-17T16:26:00Z"/>
          <w:rFonts w:asciiTheme="minorHAnsi" w:eastAsiaTheme="minorEastAsia" w:hAnsiTheme="minorHAnsi" w:cstheme="minorBidi"/>
          <w:b w:val="0"/>
          <w:caps w:val="0"/>
          <w:noProof/>
          <w:sz w:val="22"/>
          <w:szCs w:val="22"/>
        </w:rPr>
      </w:pPr>
      <w:ins w:id="604"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"_Toc532827469"</w:instrText>
        </w:r>
        <w:r w:rsidRPr="000C208C">
          <w:rPr>
            <w:rStyle w:val="Hyperlink"/>
            <w:noProof/>
          </w:rPr>
          <w:instrText xml:space="preserve"> </w:instrText>
        </w:r>
        <w:r w:rsidRPr="000C208C">
          <w:rPr>
            <w:rStyle w:val="Hyperlink"/>
            <w:noProof/>
          </w:rPr>
          <w:fldChar w:fldCharType="separate"/>
        </w:r>
        <w:r w:rsidRPr="000C208C">
          <w:rPr>
            <w:rStyle w:val="Hyperlink"/>
            <w:noProof/>
          </w:rPr>
          <w:t>Use Statistical Process Control Charts</w:t>
        </w:r>
        <w:r>
          <w:rPr>
            <w:noProof/>
            <w:webHidden/>
          </w:rPr>
          <w:tab/>
        </w:r>
        <w:r>
          <w:rPr>
            <w:noProof/>
            <w:webHidden/>
          </w:rPr>
          <w:fldChar w:fldCharType="begin"/>
        </w:r>
        <w:r>
          <w:rPr>
            <w:noProof/>
            <w:webHidden/>
          </w:rPr>
          <w:instrText xml:space="preserve"> PAGEREF _Toc532827469 \h </w:instrText>
        </w:r>
      </w:ins>
      <w:r>
        <w:rPr>
          <w:noProof/>
          <w:webHidden/>
        </w:rPr>
      </w:r>
      <w:r>
        <w:rPr>
          <w:noProof/>
          <w:webHidden/>
        </w:rPr>
        <w:fldChar w:fldCharType="separate"/>
      </w:r>
      <w:ins w:id="605" w:author="Tom Bergeron" w:date="2018-12-17T16:26:00Z">
        <w:r>
          <w:rPr>
            <w:noProof/>
            <w:webHidden/>
          </w:rPr>
          <w:t>93</w:t>
        </w:r>
        <w:r>
          <w:rPr>
            <w:noProof/>
            <w:webHidden/>
          </w:rPr>
          <w:fldChar w:fldCharType="end"/>
        </w:r>
        <w:r w:rsidRPr="000C208C">
          <w:rPr>
            <w:rStyle w:val="Hyperlink"/>
            <w:noProof/>
          </w:rPr>
          <w:fldChar w:fldCharType="end"/>
        </w:r>
      </w:ins>
    </w:p>
    <w:p w14:paraId="2DE7B9AB" w14:textId="15D45A4F" w:rsidR="0060126E" w:rsidRDefault="0060126E">
      <w:pPr>
        <w:pStyle w:val="TOC2"/>
        <w:tabs>
          <w:tab w:val="right" w:leader="dot" w:pos="8900"/>
        </w:tabs>
        <w:rPr>
          <w:ins w:id="606" w:author="Tom Bergeron" w:date="2018-12-17T16:26:00Z"/>
          <w:rFonts w:asciiTheme="minorHAnsi" w:eastAsiaTheme="minorEastAsia" w:hAnsiTheme="minorHAnsi" w:cstheme="minorBidi"/>
          <w:smallCaps w:val="0"/>
          <w:noProof/>
          <w:sz w:val="22"/>
          <w:szCs w:val="22"/>
        </w:rPr>
      </w:pPr>
      <w:ins w:id="607"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"_Toc532827470"</w:instrText>
        </w:r>
        <w:r w:rsidRPr="000C208C">
          <w:rPr>
            <w:rStyle w:val="Hyperlink"/>
            <w:noProof/>
          </w:rPr>
          <w:instrText xml:space="preserve"> </w:instrText>
        </w:r>
        <w:r w:rsidRPr="000C208C">
          <w:rPr>
            <w:rStyle w:val="Hyperlink"/>
            <w:noProof/>
          </w:rPr>
          <w:fldChar w:fldCharType="separate"/>
        </w:r>
        <w:r w:rsidRPr="000C208C">
          <w:rPr>
            <w:rStyle w:val="Hyperlink"/>
            <w:noProof/>
          </w:rPr>
          <w:t>Live Mode - Charts Tab</w:t>
        </w:r>
        <w:r>
          <w:rPr>
            <w:noProof/>
            <w:webHidden/>
          </w:rPr>
          <w:tab/>
        </w:r>
        <w:r>
          <w:rPr>
            <w:noProof/>
            <w:webHidden/>
          </w:rPr>
          <w:fldChar w:fldCharType="begin"/>
        </w:r>
        <w:r>
          <w:rPr>
            <w:noProof/>
            <w:webHidden/>
          </w:rPr>
          <w:instrText xml:space="preserve"> PAGEREF _Toc532827470 \h </w:instrText>
        </w:r>
      </w:ins>
      <w:r>
        <w:rPr>
          <w:noProof/>
          <w:webHidden/>
        </w:rPr>
      </w:r>
      <w:r>
        <w:rPr>
          <w:noProof/>
          <w:webHidden/>
        </w:rPr>
        <w:fldChar w:fldCharType="separate"/>
      </w:r>
      <w:ins w:id="608" w:author="Tom Bergeron" w:date="2018-12-17T16:26:00Z">
        <w:r>
          <w:rPr>
            <w:noProof/>
            <w:webHidden/>
          </w:rPr>
          <w:t>93</w:t>
        </w:r>
        <w:r>
          <w:rPr>
            <w:noProof/>
            <w:webHidden/>
          </w:rPr>
          <w:fldChar w:fldCharType="end"/>
        </w:r>
        <w:r w:rsidRPr="000C208C">
          <w:rPr>
            <w:rStyle w:val="Hyperlink"/>
            <w:noProof/>
          </w:rPr>
          <w:fldChar w:fldCharType="end"/>
        </w:r>
      </w:ins>
    </w:p>
    <w:p w14:paraId="2DCAA958" w14:textId="5601CC8E" w:rsidR="0060126E" w:rsidRDefault="0060126E">
      <w:pPr>
        <w:pStyle w:val="TOC3"/>
        <w:tabs>
          <w:tab w:val="right" w:leader="dot" w:pos="8900"/>
        </w:tabs>
        <w:rPr>
          <w:ins w:id="609" w:author="Tom Bergeron" w:date="2018-12-17T16:26:00Z"/>
          <w:rFonts w:asciiTheme="minorHAnsi" w:eastAsiaTheme="minorEastAsia" w:hAnsiTheme="minorHAnsi" w:cstheme="minorBidi"/>
          <w:smallCaps w:val="0"/>
          <w:noProof/>
          <w:sz w:val="22"/>
          <w:szCs w:val="22"/>
        </w:rPr>
      </w:pPr>
      <w:ins w:id="610"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"_Toc532827471"</w:instrText>
        </w:r>
        <w:r w:rsidRPr="000C208C">
          <w:rPr>
            <w:rStyle w:val="Hyperlink"/>
            <w:noProof/>
          </w:rPr>
          <w:instrText xml:space="preserve"> </w:instrText>
        </w:r>
        <w:r w:rsidRPr="000C208C">
          <w:rPr>
            <w:rStyle w:val="Hyperlink"/>
            <w:noProof/>
          </w:rPr>
          <w:fldChar w:fldCharType="separate"/>
        </w:r>
        <w:r w:rsidRPr="000C208C">
          <w:rPr>
            <w:rStyle w:val="Hyperlink"/>
            <w:noProof/>
          </w:rPr>
          <w:t>View Chart Data</w:t>
        </w:r>
        <w:r>
          <w:rPr>
            <w:noProof/>
            <w:webHidden/>
          </w:rPr>
          <w:tab/>
        </w:r>
        <w:r>
          <w:rPr>
            <w:noProof/>
            <w:webHidden/>
          </w:rPr>
          <w:fldChar w:fldCharType="begin"/>
        </w:r>
        <w:r>
          <w:rPr>
            <w:noProof/>
            <w:webHidden/>
          </w:rPr>
          <w:instrText xml:space="preserve"> PAGEREF _Toc532827471 \h </w:instrText>
        </w:r>
      </w:ins>
      <w:r>
        <w:rPr>
          <w:noProof/>
          <w:webHidden/>
        </w:rPr>
      </w:r>
      <w:r>
        <w:rPr>
          <w:noProof/>
          <w:webHidden/>
        </w:rPr>
        <w:fldChar w:fldCharType="separate"/>
      </w:r>
      <w:ins w:id="611" w:author="Tom Bergeron" w:date="2018-12-17T16:26:00Z">
        <w:r>
          <w:rPr>
            <w:noProof/>
            <w:webHidden/>
          </w:rPr>
          <w:t>94</w:t>
        </w:r>
        <w:r>
          <w:rPr>
            <w:noProof/>
            <w:webHidden/>
          </w:rPr>
          <w:fldChar w:fldCharType="end"/>
        </w:r>
        <w:r w:rsidRPr="000C208C">
          <w:rPr>
            <w:rStyle w:val="Hyperlink"/>
            <w:noProof/>
          </w:rPr>
          <w:fldChar w:fldCharType="end"/>
        </w:r>
      </w:ins>
    </w:p>
    <w:p w14:paraId="52CF4EBD" w14:textId="2D3099F5" w:rsidR="0060126E" w:rsidRDefault="0060126E">
      <w:pPr>
        <w:pStyle w:val="TOC2"/>
        <w:tabs>
          <w:tab w:val="right" w:leader="dot" w:pos="8900"/>
        </w:tabs>
        <w:rPr>
          <w:ins w:id="612" w:author="Tom Bergeron" w:date="2018-12-17T16:26:00Z"/>
          <w:rFonts w:asciiTheme="minorHAnsi" w:eastAsiaTheme="minorEastAsia" w:hAnsiTheme="minorHAnsi" w:cstheme="minorBidi"/>
          <w:smallCaps w:val="0"/>
          <w:noProof/>
          <w:sz w:val="22"/>
          <w:szCs w:val="22"/>
        </w:rPr>
      </w:pPr>
      <w:ins w:id="613"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"_Toc532827472"</w:instrText>
        </w:r>
        <w:r w:rsidRPr="000C208C">
          <w:rPr>
            <w:rStyle w:val="Hyperlink"/>
            <w:noProof/>
          </w:rPr>
          <w:instrText xml:space="preserve"> </w:instrText>
        </w:r>
        <w:r w:rsidRPr="000C208C">
          <w:rPr>
            <w:rStyle w:val="Hyperlink"/>
            <w:noProof/>
          </w:rPr>
          <w:fldChar w:fldCharType="separate"/>
        </w:r>
        <w:r w:rsidRPr="000C208C">
          <w:rPr>
            <w:rStyle w:val="Hyperlink"/>
            <w:noProof/>
          </w:rPr>
          <w:t>Historical Mode - Chart Tab</w:t>
        </w:r>
        <w:r>
          <w:rPr>
            <w:noProof/>
            <w:webHidden/>
          </w:rPr>
          <w:tab/>
        </w:r>
        <w:r>
          <w:rPr>
            <w:noProof/>
            <w:webHidden/>
          </w:rPr>
          <w:fldChar w:fldCharType="begin"/>
        </w:r>
        <w:r>
          <w:rPr>
            <w:noProof/>
            <w:webHidden/>
          </w:rPr>
          <w:instrText xml:space="preserve"> PAGEREF _Toc532827472 \h </w:instrText>
        </w:r>
      </w:ins>
      <w:r>
        <w:rPr>
          <w:noProof/>
          <w:webHidden/>
        </w:rPr>
      </w:r>
      <w:r>
        <w:rPr>
          <w:noProof/>
          <w:webHidden/>
        </w:rPr>
        <w:fldChar w:fldCharType="separate"/>
      </w:r>
      <w:ins w:id="614" w:author="Tom Bergeron" w:date="2018-12-17T16:26:00Z">
        <w:r>
          <w:rPr>
            <w:noProof/>
            <w:webHidden/>
          </w:rPr>
          <w:t>95</w:t>
        </w:r>
        <w:r>
          <w:rPr>
            <w:noProof/>
            <w:webHidden/>
          </w:rPr>
          <w:fldChar w:fldCharType="end"/>
        </w:r>
        <w:r w:rsidRPr="000C208C">
          <w:rPr>
            <w:rStyle w:val="Hyperlink"/>
            <w:noProof/>
          </w:rPr>
          <w:fldChar w:fldCharType="end"/>
        </w:r>
      </w:ins>
    </w:p>
    <w:p w14:paraId="760C8438" w14:textId="6AB713D0" w:rsidR="0060126E" w:rsidRDefault="0060126E">
      <w:pPr>
        <w:pStyle w:val="TOC3"/>
        <w:tabs>
          <w:tab w:val="right" w:leader="dot" w:pos="8900"/>
        </w:tabs>
        <w:rPr>
          <w:ins w:id="615" w:author="Tom Bergeron" w:date="2018-12-17T16:26:00Z"/>
          <w:rFonts w:asciiTheme="minorHAnsi" w:eastAsiaTheme="minorEastAsia" w:hAnsiTheme="minorHAnsi" w:cstheme="minorBidi"/>
          <w:smallCaps w:val="0"/>
          <w:noProof/>
          <w:sz w:val="22"/>
          <w:szCs w:val="22"/>
        </w:rPr>
      </w:pPr>
      <w:ins w:id="616"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"_Toc532827473"</w:instrText>
        </w:r>
        <w:r w:rsidRPr="000C208C">
          <w:rPr>
            <w:rStyle w:val="Hyperlink"/>
            <w:noProof/>
          </w:rPr>
          <w:instrText xml:space="preserve"> </w:instrText>
        </w:r>
        <w:r w:rsidRPr="000C208C">
          <w:rPr>
            <w:rStyle w:val="Hyperlink"/>
            <w:noProof/>
          </w:rPr>
          <w:fldChar w:fldCharType="separate"/>
        </w:r>
        <w:r w:rsidRPr="000C208C">
          <w:rPr>
            <w:rStyle w:val="Hyperlink"/>
            <w:noProof/>
          </w:rPr>
          <w:t>View Control Charts</w:t>
        </w:r>
        <w:r>
          <w:rPr>
            <w:noProof/>
            <w:webHidden/>
          </w:rPr>
          <w:tab/>
        </w:r>
        <w:r>
          <w:rPr>
            <w:noProof/>
            <w:webHidden/>
          </w:rPr>
          <w:fldChar w:fldCharType="begin"/>
        </w:r>
        <w:r>
          <w:rPr>
            <w:noProof/>
            <w:webHidden/>
          </w:rPr>
          <w:instrText xml:space="preserve"> PAGEREF _Toc532827473 \h </w:instrText>
        </w:r>
      </w:ins>
      <w:r>
        <w:rPr>
          <w:noProof/>
          <w:webHidden/>
        </w:rPr>
      </w:r>
      <w:r>
        <w:rPr>
          <w:noProof/>
          <w:webHidden/>
        </w:rPr>
        <w:fldChar w:fldCharType="separate"/>
      </w:r>
      <w:ins w:id="617" w:author="Tom Bergeron" w:date="2018-12-17T16:26:00Z">
        <w:r>
          <w:rPr>
            <w:noProof/>
            <w:webHidden/>
          </w:rPr>
          <w:t>95</w:t>
        </w:r>
        <w:r>
          <w:rPr>
            <w:noProof/>
            <w:webHidden/>
          </w:rPr>
          <w:fldChar w:fldCharType="end"/>
        </w:r>
        <w:r w:rsidRPr="000C208C">
          <w:rPr>
            <w:rStyle w:val="Hyperlink"/>
            <w:noProof/>
          </w:rPr>
          <w:fldChar w:fldCharType="end"/>
        </w:r>
      </w:ins>
    </w:p>
    <w:p w14:paraId="59395732" w14:textId="584D1742" w:rsidR="0060126E" w:rsidRDefault="0060126E">
      <w:pPr>
        <w:pStyle w:val="TOC3"/>
        <w:tabs>
          <w:tab w:val="right" w:leader="dot" w:pos="8900"/>
        </w:tabs>
        <w:rPr>
          <w:ins w:id="618" w:author="Tom Bergeron" w:date="2018-12-17T16:26:00Z"/>
          <w:rFonts w:asciiTheme="minorHAnsi" w:eastAsiaTheme="minorEastAsia" w:hAnsiTheme="minorHAnsi" w:cstheme="minorBidi"/>
          <w:smallCaps w:val="0"/>
          <w:noProof/>
          <w:sz w:val="22"/>
          <w:szCs w:val="22"/>
        </w:rPr>
      </w:pPr>
      <w:ins w:id="619"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"_Toc532827474"</w:instrText>
        </w:r>
        <w:r w:rsidRPr="000C208C">
          <w:rPr>
            <w:rStyle w:val="Hyperlink"/>
            <w:noProof/>
          </w:rPr>
          <w:instrText xml:space="preserve"> </w:instrText>
        </w:r>
        <w:r w:rsidRPr="000C208C">
          <w:rPr>
            <w:rStyle w:val="Hyperlink"/>
            <w:noProof/>
          </w:rPr>
          <w:fldChar w:fldCharType="separate"/>
        </w:r>
        <w:r w:rsidRPr="000C208C">
          <w:rPr>
            <w:rStyle w:val="Hyperlink"/>
            <w:noProof/>
          </w:rPr>
          <w:t>Viewing Chart Data</w:t>
        </w:r>
        <w:r>
          <w:rPr>
            <w:noProof/>
            <w:webHidden/>
          </w:rPr>
          <w:tab/>
        </w:r>
        <w:r>
          <w:rPr>
            <w:noProof/>
            <w:webHidden/>
          </w:rPr>
          <w:fldChar w:fldCharType="begin"/>
        </w:r>
        <w:r>
          <w:rPr>
            <w:noProof/>
            <w:webHidden/>
          </w:rPr>
          <w:instrText xml:space="preserve"> PAGEREF _Toc532827474 \h </w:instrText>
        </w:r>
      </w:ins>
      <w:r>
        <w:rPr>
          <w:noProof/>
          <w:webHidden/>
        </w:rPr>
      </w:r>
      <w:r>
        <w:rPr>
          <w:noProof/>
          <w:webHidden/>
        </w:rPr>
        <w:fldChar w:fldCharType="separate"/>
      </w:r>
      <w:ins w:id="620" w:author="Tom Bergeron" w:date="2018-12-17T16:26:00Z">
        <w:r>
          <w:rPr>
            <w:noProof/>
            <w:webHidden/>
          </w:rPr>
          <w:t>96</w:t>
        </w:r>
        <w:r>
          <w:rPr>
            <w:noProof/>
            <w:webHidden/>
          </w:rPr>
          <w:fldChar w:fldCharType="end"/>
        </w:r>
        <w:r w:rsidRPr="000C208C">
          <w:rPr>
            <w:rStyle w:val="Hyperlink"/>
            <w:noProof/>
          </w:rPr>
          <w:fldChar w:fldCharType="end"/>
        </w:r>
      </w:ins>
    </w:p>
    <w:p w14:paraId="07D306F0" w14:textId="1C69068C" w:rsidR="0060126E" w:rsidRDefault="0060126E">
      <w:pPr>
        <w:pStyle w:val="TOC3"/>
        <w:tabs>
          <w:tab w:val="right" w:leader="dot" w:pos="8900"/>
        </w:tabs>
        <w:rPr>
          <w:ins w:id="621" w:author="Tom Bergeron" w:date="2018-12-17T16:26:00Z"/>
          <w:rFonts w:asciiTheme="minorHAnsi" w:eastAsiaTheme="minorEastAsia" w:hAnsiTheme="minorHAnsi" w:cstheme="minorBidi"/>
          <w:smallCaps w:val="0"/>
          <w:noProof/>
          <w:sz w:val="22"/>
          <w:szCs w:val="22"/>
        </w:rPr>
      </w:pPr>
      <w:ins w:id="622"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"_Toc532827475"</w:instrText>
        </w:r>
        <w:r w:rsidRPr="000C208C">
          <w:rPr>
            <w:rStyle w:val="Hyperlink"/>
            <w:noProof/>
          </w:rPr>
          <w:instrText xml:space="preserve"> </w:instrText>
        </w:r>
        <w:r w:rsidRPr="000C208C">
          <w:rPr>
            <w:rStyle w:val="Hyperlink"/>
            <w:noProof/>
          </w:rPr>
          <w:fldChar w:fldCharType="separate"/>
        </w:r>
        <w:r w:rsidRPr="000C208C">
          <w:rPr>
            <w:rStyle w:val="Hyperlink"/>
            <w:noProof/>
          </w:rPr>
          <w:t>History Mode Chart Options Menu</w:t>
        </w:r>
        <w:r>
          <w:rPr>
            <w:noProof/>
            <w:webHidden/>
          </w:rPr>
          <w:tab/>
        </w:r>
        <w:r>
          <w:rPr>
            <w:noProof/>
            <w:webHidden/>
          </w:rPr>
          <w:fldChar w:fldCharType="begin"/>
        </w:r>
        <w:r>
          <w:rPr>
            <w:noProof/>
            <w:webHidden/>
          </w:rPr>
          <w:instrText xml:space="preserve"> PAGEREF _Toc532827475 \h </w:instrText>
        </w:r>
      </w:ins>
      <w:r>
        <w:rPr>
          <w:noProof/>
          <w:webHidden/>
        </w:rPr>
      </w:r>
      <w:r>
        <w:rPr>
          <w:noProof/>
          <w:webHidden/>
        </w:rPr>
        <w:fldChar w:fldCharType="separate"/>
      </w:r>
      <w:ins w:id="623" w:author="Tom Bergeron" w:date="2018-12-17T16:26:00Z">
        <w:r>
          <w:rPr>
            <w:noProof/>
            <w:webHidden/>
          </w:rPr>
          <w:t>96</w:t>
        </w:r>
        <w:r>
          <w:rPr>
            <w:noProof/>
            <w:webHidden/>
          </w:rPr>
          <w:fldChar w:fldCharType="end"/>
        </w:r>
        <w:r w:rsidRPr="000C208C">
          <w:rPr>
            <w:rStyle w:val="Hyperlink"/>
            <w:noProof/>
          </w:rPr>
          <w:fldChar w:fldCharType="end"/>
        </w:r>
      </w:ins>
    </w:p>
    <w:p w14:paraId="45BDDCA2" w14:textId="0BD0B27C" w:rsidR="0060126E" w:rsidRDefault="0060126E">
      <w:pPr>
        <w:pStyle w:val="TOC1"/>
        <w:tabs>
          <w:tab w:val="right" w:leader="dot" w:pos="8900"/>
        </w:tabs>
        <w:rPr>
          <w:ins w:id="624" w:author="Tom Bergeron" w:date="2018-12-17T16:26:00Z"/>
          <w:rFonts w:asciiTheme="minorHAnsi" w:eastAsiaTheme="minorEastAsia" w:hAnsiTheme="minorHAnsi" w:cstheme="minorBidi"/>
          <w:b w:val="0"/>
          <w:caps w:val="0"/>
          <w:noProof/>
          <w:sz w:val="22"/>
          <w:szCs w:val="22"/>
        </w:rPr>
      </w:pPr>
      <w:ins w:id="625"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"_Toc532827476"</w:instrText>
        </w:r>
        <w:r w:rsidRPr="000C208C">
          <w:rPr>
            <w:rStyle w:val="Hyperlink"/>
            <w:noProof/>
          </w:rPr>
          <w:instrText xml:space="preserve"> </w:instrText>
        </w:r>
        <w:r w:rsidRPr="000C208C">
          <w:rPr>
            <w:rStyle w:val="Hyperlink"/>
            <w:noProof/>
          </w:rPr>
          <w:fldChar w:fldCharType="separate"/>
        </w:r>
        <w:r w:rsidRPr="000C208C">
          <w:rPr>
            <w:rStyle w:val="Hyperlink"/>
            <w:noProof/>
          </w:rPr>
          <w:t>Using Live Data Output</w:t>
        </w:r>
        <w:r>
          <w:rPr>
            <w:noProof/>
            <w:webHidden/>
          </w:rPr>
          <w:tab/>
        </w:r>
        <w:r>
          <w:rPr>
            <w:noProof/>
            <w:webHidden/>
          </w:rPr>
          <w:fldChar w:fldCharType="begin"/>
        </w:r>
        <w:r>
          <w:rPr>
            <w:noProof/>
            <w:webHidden/>
          </w:rPr>
          <w:instrText xml:space="preserve"> PAGEREF _Toc532827476 \h </w:instrText>
        </w:r>
      </w:ins>
      <w:r>
        <w:rPr>
          <w:noProof/>
          <w:webHidden/>
        </w:rPr>
      </w:r>
      <w:r>
        <w:rPr>
          <w:noProof/>
          <w:webHidden/>
        </w:rPr>
        <w:fldChar w:fldCharType="separate"/>
      </w:r>
      <w:ins w:id="626" w:author="Tom Bergeron" w:date="2018-12-17T16:26:00Z">
        <w:r>
          <w:rPr>
            <w:noProof/>
            <w:webHidden/>
          </w:rPr>
          <w:t>97</w:t>
        </w:r>
        <w:r>
          <w:rPr>
            <w:noProof/>
            <w:webHidden/>
          </w:rPr>
          <w:fldChar w:fldCharType="end"/>
        </w:r>
        <w:r w:rsidRPr="000C208C">
          <w:rPr>
            <w:rStyle w:val="Hyperlink"/>
            <w:noProof/>
          </w:rPr>
          <w:fldChar w:fldCharType="end"/>
        </w:r>
      </w:ins>
    </w:p>
    <w:p w14:paraId="1FC61C94" w14:textId="115E3C56" w:rsidR="0060126E" w:rsidRDefault="0060126E">
      <w:pPr>
        <w:pStyle w:val="TOC2"/>
        <w:tabs>
          <w:tab w:val="right" w:leader="dot" w:pos="8900"/>
        </w:tabs>
        <w:rPr>
          <w:ins w:id="627" w:author="Tom Bergeron" w:date="2018-12-17T16:26:00Z"/>
          <w:rFonts w:asciiTheme="minorHAnsi" w:eastAsiaTheme="minorEastAsia" w:hAnsiTheme="minorHAnsi" w:cstheme="minorBidi"/>
          <w:smallCaps w:val="0"/>
          <w:noProof/>
          <w:sz w:val="22"/>
          <w:szCs w:val="22"/>
        </w:rPr>
      </w:pPr>
      <w:ins w:id="628"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"_Toc532827477"</w:instrText>
        </w:r>
        <w:r w:rsidRPr="000C208C">
          <w:rPr>
            <w:rStyle w:val="Hyperlink"/>
            <w:noProof/>
          </w:rPr>
          <w:instrText xml:space="preserve"> </w:instrText>
        </w:r>
        <w:r w:rsidRPr="000C208C">
          <w:rPr>
            <w:rStyle w:val="Hyperlink"/>
            <w:noProof/>
          </w:rPr>
          <w:fldChar w:fldCharType="separate"/>
        </w:r>
        <w:r w:rsidRPr="000C208C">
          <w:rPr>
            <w:rStyle w:val="Hyperlink"/>
            <w:noProof/>
          </w:rPr>
          <w:t>LDO Formats</w:t>
        </w:r>
        <w:r>
          <w:rPr>
            <w:noProof/>
            <w:webHidden/>
          </w:rPr>
          <w:tab/>
        </w:r>
        <w:r>
          <w:rPr>
            <w:noProof/>
            <w:webHidden/>
          </w:rPr>
          <w:fldChar w:fldCharType="begin"/>
        </w:r>
        <w:r>
          <w:rPr>
            <w:noProof/>
            <w:webHidden/>
          </w:rPr>
          <w:instrText xml:space="preserve"> PAGEREF _Toc532827477 \h </w:instrText>
        </w:r>
      </w:ins>
      <w:r>
        <w:rPr>
          <w:noProof/>
          <w:webHidden/>
        </w:rPr>
      </w:r>
      <w:r>
        <w:rPr>
          <w:noProof/>
          <w:webHidden/>
        </w:rPr>
        <w:fldChar w:fldCharType="separate"/>
      </w:r>
      <w:ins w:id="629" w:author="Tom Bergeron" w:date="2018-12-17T16:26:00Z">
        <w:r>
          <w:rPr>
            <w:noProof/>
            <w:webHidden/>
          </w:rPr>
          <w:t>98</w:t>
        </w:r>
        <w:r>
          <w:rPr>
            <w:noProof/>
            <w:webHidden/>
          </w:rPr>
          <w:fldChar w:fldCharType="end"/>
        </w:r>
        <w:r w:rsidRPr="000C208C">
          <w:rPr>
            <w:rStyle w:val="Hyperlink"/>
            <w:noProof/>
          </w:rPr>
          <w:fldChar w:fldCharType="end"/>
        </w:r>
      </w:ins>
    </w:p>
    <w:p w14:paraId="0E43188F" w14:textId="230C7507" w:rsidR="0060126E" w:rsidRDefault="0060126E">
      <w:pPr>
        <w:pStyle w:val="TOC2"/>
        <w:tabs>
          <w:tab w:val="right" w:leader="dot" w:pos="8900"/>
        </w:tabs>
        <w:rPr>
          <w:ins w:id="630" w:author="Tom Bergeron" w:date="2018-12-17T16:26:00Z"/>
          <w:rFonts w:asciiTheme="minorHAnsi" w:eastAsiaTheme="minorEastAsia" w:hAnsiTheme="minorHAnsi" w:cstheme="minorBidi"/>
          <w:smallCaps w:val="0"/>
          <w:noProof/>
          <w:sz w:val="22"/>
          <w:szCs w:val="22"/>
        </w:rPr>
      </w:pPr>
      <w:ins w:id="631"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"_Toc532827478"</w:instrText>
        </w:r>
        <w:r w:rsidRPr="000C208C">
          <w:rPr>
            <w:rStyle w:val="Hyperlink"/>
            <w:noProof/>
          </w:rPr>
          <w:instrText xml:space="preserve"> </w:instrText>
        </w:r>
        <w:r w:rsidRPr="000C208C">
          <w:rPr>
            <w:rStyle w:val="Hyperlink"/>
            <w:noProof/>
          </w:rPr>
          <w:fldChar w:fldCharType="separate"/>
        </w:r>
        <w:r w:rsidRPr="000C208C">
          <w:rPr>
            <w:rStyle w:val="Hyperlink"/>
            <w:noProof/>
          </w:rPr>
          <w:t>Details Of Output Files</w:t>
        </w:r>
        <w:r>
          <w:rPr>
            <w:noProof/>
            <w:webHidden/>
          </w:rPr>
          <w:tab/>
        </w:r>
        <w:r>
          <w:rPr>
            <w:noProof/>
            <w:webHidden/>
          </w:rPr>
          <w:fldChar w:fldCharType="begin"/>
        </w:r>
        <w:r>
          <w:rPr>
            <w:noProof/>
            <w:webHidden/>
          </w:rPr>
          <w:instrText xml:space="preserve"> PAGEREF _Toc532827478 \h </w:instrText>
        </w:r>
      </w:ins>
      <w:r>
        <w:rPr>
          <w:noProof/>
          <w:webHidden/>
        </w:rPr>
      </w:r>
      <w:r>
        <w:rPr>
          <w:noProof/>
          <w:webHidden/>
        </w:rPr>
        <w:fldChar w:fldCharType="separate"/>
      </w:r>
      <w:ins w:id="632" w:author="Tom Bergeron" w:date="2018-12-17T16:26:00Z">
        <w:r>
          <w:rPr>
            <w:noProof/>
            <w:webHidden/>
          </w:rPr>
          <w:t>98</w:t>
        </w:r>
        <w:r>
          <w:rPr>
            <w:noProof/>
            <w:webHidden/>
          </w:rPr>
          <w:fldChar w:fldCharType="end"/>
        </w:r>
        <w:r w:rsidRPr="000C208C">
          <w:rPr>
            <w:rStyle w:val="Hyperlink"/>
            <w:noProof/>
          </w:rPr>
          <w:fldChar w:fldCharType="end"/>
        </w:r>
      </w:ins>
    </w:p>
    <w:p w14:paraId="3F11E1AB" w14:textId="35330DE4" w:rsidR="0060126E" w:rsidRDefault="0060126E">
      <w:pPr>
        <w:pStyle w:val="TOC3"/>
        <w:tabs>
          <w:tab w:val="right" w:leader="dot" w:pos="8900"/>
        </w:tabs>
        <w:rPr>
          <w:ins w:id="633" w:author="Tom Bergeron" w:date="2018-12-17T16:26:00Z"/>
          <w:rFonts w:asciiTheme="minorHAnsi" w:eastAsiaTheme="minorEastAsia" w:hAnsiTheme="minorHAnsi" w:cstheme="minorBidi"/>
          <w:smallCaps w:val="0"/>
          <w:noProof/>
          <w:sz w:val="22"/>
          <w:szCs w:val="22"/>
        </w:rPr>
      </w:pPr>
      <w:ins w:id="634"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"_Toc532827479"</w:instrText>
        </w:r>
        <w:r w:rsidRPr="000C208C">
          <w:rPr>
            <w:rStyle w:val="Hyperlink"/>
            <w:noProof/>
          </w:rPr>
          <w:instrText xml:space="preserve"> </w:instrText>
        </w:r>
        <w:r w:rsidRPr="000C208C">
          <w:rPr>
            <w:rStyle w:val="Hyperlink"/>
            <w:noProof/>
          </w:rPr>
          <w:fldChar w:fldCharType="separate"/>
        </w:r>
        <w:r w:rsidRPr="000C208C">
          <w:rPr>
            <w:rStyle w:val="Hyperlink"/>
            <w:noProof/>
          </w:rPr>
          <w:t>LDO Standard TSV And CSV For WordPad</w:t>
        </w:r>
        <w:r>
          <w:rPr>
            <w:noProof/>
            <w:webHidden/>
          </w:rPr>
          <w:tab/>
        </w:r>
        <w:r>
          <w:rPr>
            <w:noProof/>
            <w:webHidden/>
          </w:rPr>
          <w:fldChar w:fldCharType="begin"/>
        </w:r>
        <w:r>
          <w:rPr>
            <w:noProof/>
            <w:webHidden/>
          </w:rPr>
          <w:instrText xml:space="preserve"> PAGEREF _Toc532827479 \h </w:instrText>
        </w:r>
      </w:ins>
      <w:r>
        <w:rPr>
          <w:noProof/>
          <w:webHidden/>
        </w:rPr>
      </w:r>
      <w:r>
        <w:rPr>
          <w:noProof/>
          <w:webHidden/>
        </w:rPr>
        <w:fldChar w:fldCharType="separate"/>
      </w:r>
      <w:ins w:id="635" w:author="Tom Bergeron" w:date="2018-12-17T16:26:00Z">
        <w:r>
          <w:rPr>
            <w:noProof/>
            <w:webHidden/>
          </w:rPr>
          <w:t>98</w:t>
        </w:r>
        <w:r>
          <w:rPr>
            <w:noProof/>
            <w:webHidden/>
          </w:rPr>
          <w:fldChar w:fldCharType="end"/>
        </w:r>
        <w:r w:rsidRPr="000C208C">
          <w:rPr>
            <w:rStyle w:val="Hyperlink"/>
            <w:noProof/>
          </w:rPr>
          <w:fldChar w:fldCharType="end"/>
        </w:r>
      </w:ins>
    </w:p>
    <w:p w14:paraId="2C0B2E0C" w14:textId="56ECB648" w:rsidR="0060126E" w:rsidRDefault="0060126E">
      <w:pPr>
        <w:pStyle w:val="TOC3"/>
        <w:tabs>
          <w:tab w:val="right" w:leader="dot" w:pos="8900"/>
        </w:tabs>
        <w:rPr>
          <w:ins w:id="636" w:author="Tom Bergeron" w:date="2018-12-17T16:26:00Z"/>
          <w:rFonts w:asciiTheme="minorHAnsi" w:eastAsiaTheme="minorEastAsia" w:hAnsiTheme="minorHAnsi" w:cstheme="minorBidi"/>
          <w:smallCaps w:val="0"/>
          <w:noProof/>
          <w:sz w:val="22"/>
          <w:szCs w:val="22"/>
        </w:rPr>
      </w:pPr>
      <w:ins w:id="637"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"_Toc532827480"</w:instrText>
        </w:r>
        <w:r w:rsidRPr="000C208C">
          <w:rPr>
            <w:rStyle w:val="Hyperlink"/>
            <w:noProof/>
          </w:rPr>
          <w:instrText xml:space="preserve"> </w:instrText>
        </w:r>
        <w:r w:rsidRPr="000C208C">
          <w:rPr>
            <w:rStyle w:val="Hyperlink"/>
            <w:noProof/>
          </w:rPr>
          <w:fldChar w:fldCharType="separate"/>
        </w:r>
        <w:r w:rsidRPr="000C208C">
          <w:rPr>
            <w:rStyle w:val="Hyperlink"/>
            <w:noProof/>
          </w:rPr>
          <w:t>LDO Standard TSV And CSV For Excel</w:t>
        </w:r>
        <w:r>
          <w:rPr>
            <w:noProof/>
            <w:webHidden/>
          </w:rPr>
          <w:tab/>
        </w:r>
        <w:r>
          <w:rPr>
            <w:noProof/>
            <w:webHidden/>
          </w:rPr>
          <w:fldChar w:fldCharType="begin"/>
        </w:r>
        <w:r>
          <w:rPr>
            <w:noProof/>
            <w:webHidden/>
          </w:rPr>
          <w:instrText xml:space="preserve"> PAGEREF _Toc532827480 \h </w:instrText>
        </w:r>
      </w:ins>
      <w:r>
        <w:rPr>
          <w:noProof/>
          <w:webHidden/>
        </w:rPr>
      </w:r>
      <w:r>
        <w:rPr>
          <w:noProof/>
          <w:webHidden/>
        </w:rPr>
        <w:fldChar w:fldCharType="separate"/>
      </w:r>
      <w:ins w:id="638" w:author="Tom Bergeron" w:date="2018-12-17T16:26:00Z">
        <w:r>
          <w:rPr>
            <w:noProof/>
            <w:webHidden/>
          </w:rPr>
          <w:t>98</w:t>
        </w:r>
        <w:r>
          <w:rPr>
            <w:noProof/>
            <w:webHidden/>
          </w:rPr>
          <w:fldChar w:fldCharType="end"/>
        </w:r>
        <w:r w:rsidRPr="000C208C">
          <w:rPr>
            <w:rStyle w:val="Hyperlink"/>
            <w:noProof/>
          </w:rPr>
          <w:fldChar w:fldCharType="end"/>
        </w:r>
      </w:ins>
    </w:p>
    <w:p w14:paraId="43F23C6E" w14:textId="2D688178" w:rsidR="0060126E" w:rsidRDefault="0060126E">
      <w:pPr>
        <w:pStyle w:val="TOC3"/>
        <w:tabs>
          <w:tab w:val="right" w:leader="dot" w:pos="8900"/>
        </w:tabs>
        <w:rPr>
          <w:ins w:id="639" w:author="Tom Bergeron" w:date="2018-12-17T16:26:00Z"/>
          <w:rFonts w:asciiTheme="minorHAnsi" w:eastAsiaTheme="minorEastAsia" w:hAnsiTheme="minorHAnsi" w:cstheme="minorBidi"/>
          <w:smallCaps w:val="0"/>
          <w:noProof/>
          <w:sz w:val="22"/>
          <w:szCs w:val="22"/>
        </w:rPr>
      </w:pPr>
      <w:ins w:id="640"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"_Toc532827481"</w:instrText>
        </w:r>
        <w:r w:rsidRPr="000C208C">
          <w:rPr>
            <w:rStyle w:val="Hyperlink"/>
            <w:noProof/>
          </w:rPr>
          <w:instrText xml:space="preserve"> </w:instrText>
        </w:r>
        <w:r w:rsidRPr="000C208C">
          <w:rPr>
            <w:rStyle w:val="Hyperlink"/>
            <w:noProof/>
          </w:rPr>
          <w:fldChar w:fldCharType="separate"/>
        </w:r>
        <w:r w:rsidRPr="000C208C">
          <w:rPr>
            <w:rStyle w:val="Hyperlink"/>
            <w:noProof/>
          </w:rPr>
          <w:t>LDO 1 Board 1 File (Txt Output)</w:t>
        </w:r>
        <w:r>
          <w:rPr>
            <w:noProof/>
            <w:webHidden/>
          </w:rPr>
          <w:tab/>
        </w:r>
        <w:r>
          <w:rPr>
            <w:noProof/>
            <w:webHidden/>
          </w:rPr>
          <w:fldChar w:fldCharType="begin"/>
        </w:r>
        <w:r>
          <w:rPr>
            <w:noProof/>
            <w:webHidden/>
          </w:rPr>
          <w:instrText xml:space="preserve"> PAGEREF _Toc532827481 \h </w:instrText>
        </w:r>
      </w:ins>
      <w:r>
        <w:rPr>
          <w:noProof/>
          <w:webHidden/>
        </w:rPr>
      </w:r>
      <w:r>
        <w:rPr>
          <w:noProof/>
          <w:webHidden/>
        </w:rPr>
        <w:fldChar w:fldCharType="separate"/>
      </w:r>
      <w:ins w:id="641" w:author="Tom Bergeron" w:date="2018-12-17T16:26:00Z">
        <w:r>
          <w:rPr>
            <w:noProof/>
            <w:webHidden/>
          </w:rPr>
          <w:t>98</w:t>
        </w:r>
        <w:r>
          <w:rPr>
            <w:noProof/>
            <w:webHidden/>
          </w:rPr>
          <w:fldChar w:fldCharType="end"/>
        </w:r>
        <w:r w:rsidRPr="000C208C">
          <w:rPr>
            <w:rStyle w:val="Hyperlink"/>
            <w:noProof/>
          </w:rPr>
          <w:fldChar w:fldCharType="end"/>
        </w:r>
      </w:ins>
    </w:p>
    <w:p w14:paraId="3F051909" w14:textId="703BA451" w:rsidR="0060126E" w:rsidRDefault="0060126E">
      <w:pPr>
        <w:pStyle w:val="TOC3"/>
        <w:tabs>
          <w:tab w:val="right" w:leader="dot" w:pos="8900"/>
        </w:tabs>
        <w:rPr>
          <w:ins w:id="642" w:author="Tom Bergeron" w:date="2018-12-17T16:26:00Z"/>
          <w:rFonts w:asciiTheme="minorHAnsi" w:eastAsiaTheme="minorEastAsia" w:hAnsiTheme="minorHAnsi" w:cstheme="minorBidi"/>
          <w:smallCaps w:val="0"/>
          <w:noProof/>
          <w:sz w:val="22"/>
          <w:szCs w:val="22"/>
        </w:rPr>
      </w:pPr>
      <w:ins w:id="643"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"_Toc532827482"</w:instrText>
        </w:r>
        <w:r w:rsidRPr="000C208C">
          <w:rPr>
            <w:rStyle w:val="Hyperlink"/>
            <w:noProof/>
          </w:rPr>
          <w:instrText xml:space="preserve"> </w:instrText>
        </w:r>
        <w:r w:rsidRPr="000C208C">
          <w:rPr>
            <w:rStyle w:val="Hyperlink"/>
            <w:noProof/>
          </w:rPr>
          <w:fldChar w:fldCharType="separate"/>
        </w:r>
        <w:r w:rsidRPr="000C208C">
          <w:rPr>
            <w:rStyle w:val="Hyperlink"/>
            <w:noProof/>
          </w:rPr>
          <w:t>LDO XML (1 Board 1 File)</w:t>
        </w:r>
        <w:r>
          <w:rPr>
            <w:noProof/>
            <w:webHidden/>
          </w:rPr>
          <w:tab/>
        </w:r>
        <w:r>
          <w:rPr>
            <w:noProof/>
            <w:webHidden/>
          </w:rPr>
          <w:fldChar w:fldCharType="begin"/>
        </w:r>
        <w:r>
          <w:rPr>
            <w:noProof/>
            <w:webHidden/>
          </w:rPr>
          <w:instrText xml:space="preserve"> PAGEREF _Toc532827482 \h </w:instrText>
        </w:r>
      </w:ins>
      <w:r>
        <w:rPr>
          <w:noProof/>
          <w:webHidden/>
        </w:rPr>
      </w:r>
      <w:r>
        <w:rPr>
          <w:noProof/>
          <w:webHidden/>
        </w:rPr>
        <w:fldChar w:fldCharType="separate"/>
      </w:r>
      <w:ins w:id="644" w:author="Tom Bergeron" w:date="2018-12-17T16:26:00Z">
        <w:r>
          <w:rPr>
            <w:noProof/>
            <w:webHidden/>
          </w:rPr>
          <w:t>98</w:t>
        </w:r>
        <w:r>
          <w:rPr>
            <w:noProof/>
            <w:webHidden/>
          </w:rPr>
          <w:fldChar w:fldCharType="end"/>
        </w:r>
        <w:r w:rsidRPr="000C208C">
          <w:rPr>
            <w:rStyle w:val="Hyperlink"/>
            <w:noProof/>
          </w:rPr>
          <w:fldChar w:fldCharType="end"/>
        </w:r>
      </w:ins>
    </w:p>
    <w:p w14:paraId="419E3647" w14:textId="21D3FD48" w:rsidR="0060126E" w:rsidRDefault="0060126E">
      <w:pPr>
        <w:pStyle w:val="TOC3"/>
        <w:tabs>
          <w:tab w:val="right" w:leader="dot" w:pos="8900"/>
        </w:tabs>
        <w:rPr>
          <w:ins w:id="645" w:author="Tom Bergeron" w:date="2018-12-17T16:26:00Z"/>
          <w:rFonts w:asciiTheme="minorHAnsi" w:eastAsiaTheme="minorEastAsia" w:hAnsiTheme="minorHAnsi" w:cstheme="minorBidi"/>
          <w:smallCaps w:val="0"/>
          <w:noProof/>
          <w:sz w:val="22"/>
          <w:szCs w:val="22"/>
        </w:rPr>
      </w:pPr>
      <w:ins w:id="646"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"_Toc532827483"</w:instrText>
        </w:r>
        <w:r w:rsidRPr="000C208C">
          <w:rPr>
            <w:rStyle w:val="Hyperlink"/>
            <w:noProof/>
          </w:rPr>
          <w:instrText xml:space="preserve"> </w:instrText>
        </w:r>
        <w:r w:rsidRPr="000C208C">
          <w:rPr>
            <w:rStyle w:val="Hyperlink"/>
            <w:noProof/>
          </w:rPr>
          <w:fldChar w:fldCharType="separate"/>
        </w:r>
        <w:r w:rsidRPr="000C208C">
          <w:rPr>
            <w:rStyle w:val="Hyperlink"/>
            <w:noProof/>
          </w:rPr>
          <w:t>LDO 1 Board 1 File (CSV format)</w:t>
        </w:r>
        <w:r>
          <w:rPr>
            <w:noProof/>
            <w:webHidden/>
          </w:rPr>
          <w:tab/>
        </w:r>
        <w:r>
          <w:rPr>
            <w:noProof/>
            <w:webHidden/>
          </w:rPr>
          <w:fldChar w:fldCharType="begin"/>
        </w:r>
        <w:r>
          <w:rPr>
            <w:noProof/>
            <w:webHidden/>
          </w:rPr>
          <w:instrText xml:space="preserve"> PAGEREF _Toc532827483 \h </w:instrText>
        </w:r>
      </w:ins>
      <w:r>
        <w:rPr>
          <w:noProof/>
          <w:webHidden/>
        </w:rPr>
      </w:r>
      <w:r>
        <w:rPr>
          <w:noProof/>
          <w:webHidden/>
        </w:rPr>
        <w:fldChar w:fldCharType="separate"/>
      </w:r>
      <w:ins w:id="647" w:author="Tom Bergeron" w:date="2018-12-17T16:26:00Z">
        <w:r>
          <w:rPr>
            <w:noProof/>
            <w:webHidden/>
          </w:rPr>
          <w:t>99</w:t>
        </w:r>
        <w:r>
          <w:rPr>
            <w:noProof/>
            <w:webHidden/>
          </w:rPr>
          <w:fldChar w:fldCharType="end"/>
        </w:r>
        <w:r w:rsidRPr="000C208C">
          <w:rPr>
            <w:rStyle w:val="Hyperlink"/>
            <w:noProof/>
          </w:rPr>
          <w:fldChar w:fldCharType="end"/>
        </w:r>
      </w:ins>
    </w:p>
    <w:p w14:paraId="6D950A9F" w14:textId="3C3C9DEF" w:rsidR="0060126E" w:rsidRDefault="0060126E">
      <w:pPr>
        <w:pStyle w:val="TOC2"/>
        <w:tabs>
          <w:tab w:val="right" w:leader="dot" w:pos="8900"/>
        </w:tabs>
        <w:rPr>
          <w:ins w:id="648" w:author="Tom Bergeron" w:date="2018-12-17T16:26:00Z"/>
          <w:rFonts w:asciiTheme="minorHAnsi" w:eastAsiaTheme="minorEastAsia" w:hAnsiTheme="minorHAnsi" w:cstheme="minorBidi"/>
          <w:smallCaps w:val="0"/>
          <w:noProof/>
          <w:sz w:val="22"/>
          <w:szCs w:val="22"/>
        </w:rPr>
      </w:pPr>
      <w:ins w:id="649"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"_Toc532827484"</w:instrText>
        </w:r>
        <w:r w:rsidRPr="000C208C">
          <w:rPr>
            <w:rStyle w:val="Hyperlink"/>
            <w:noProof/>
          </w:rPr>
          <w:instrText xml:space="preserve"> </w:instrText>
        </w:r>
        <w:r w:rsidRPr="000C208C">
          <w:rPr>
            <w:rStyle w:val="Hyperlink"/>
            <w:noProof/>
          </w:rPr>
          <w:fldChar w:fldCharType="separate"/>
        </w:r>
        <w:r w:rsidRPr="000C208C">
          <w:rPr>
            <w:rStyle w:val="Hyperlink"/>
            <w:noProof/>
          </w:rPr>
          <w:t>Configure LDO</w:t>
        </w:r>
        <w:r>
          <w:rPr>
            <w:noProof/>
            <w:webHidden/>
          </w:rPr>
          <w:tab/>
        </w:r>
        <w:r>
          <w:rPr>
            <w:noProof/>
            <w:webHidden/>
          </w:rPr>
          <w:fldChar w:fldCharType="begin"/>
        </w:r>
        <w:r>
          <w:rPr>
            <w:noProof/>
            <w:webHidden/>
          </w:rPr>
          <w:instrText xml:space="preserve"> PAGEREF _Toc532827484 \h </w:instrText>
        </w:r>
      </w:ins>
      <w:r>
        <w:rPr>
          <w:noProof/>
          <w:webHidden/>
        </w:rPr>
      </w:r>
      <w:r>
        <w:rPr>
          <w:noProof/>
          <w:webHidden/>
        </w:rPr>
        <w:fldChar w:fldCharType="separate"/>
      </w:r>
      <w:ins w:id="650" w:author="Tom Bergeron" w:date="2018-12-17T16:26:00Z">
        <w:r>
          <w:rPr>
            <w:noProof/>
            <w:webHidden/>
          </w:rPr>
          <w:t>99</w:t>
        </w:r>
        <w:r>
          <w:rPr>
            <w:noProof/>
            <w:webHidden/>
          </w:rPr>
          <w:fldChar w:fldCharType="end"/>
        </w:r>
        <w:r w:rsidRPr="000C208C">
          <w:rPr>
            <w:rStyle w:val="Hyperlink"/>
            <w:noProof/>
          </w:rPr>
          <w:fldChar w:fldCharType="end"/>
        </w:r>
      </w:ins>
    </w:p>
    <w:p w14:paraId="09C564E2" w14:textId="20A08358" w:rsidR="0060126E" w:rsidRDefault="0060126E">
      <w:pPr>
        <w:pStyle w:val="TOC3"/>
        <w:tabs>
          <w:tab w:val="right" w:leader="dot" w:pos="8900"/>
        </w:tabs>
        <w:rPr>
          <w:ins w:id="651" w:author="Tom Bergeron" w:date="2018-12-17T16:26:00Z"/>
          <w:rFonts w:asciiTheme="minorHAnsi" w:eastAsiaTheme="minorEastAsia" w:hAnsiTheme="minorHAnsi" w:cstheme="minorBidi"/>
          <w:smallCaps w:val="0"/>
          <w:noProof/>
          <w:sz w:val="22"/>
          <w:szCs w:val="22"/>
        </w:rPr>
      </w:pPr>
      <w:ins w:id="652"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"_Toc532827485"</w:instrText>
        </w:r>
        <w:r w:rsidRPr="000C208C">
          <w:rPr>
            <w:rStyle w:val="Hyperlink"/>
            <w:noProof/>
          </w:rPr>
          <w:instrText xml:space="preserve"> </w:instrText>
        </w:r>
        <w:r w:rsidRPr="000C208C">
          <w:rPr>
            <w:rStyle w:val="Hyperlink"/>
            <w:noProof/>
          </w:rPr>
          <w:fldChar w:fldCharType="separate"/>
        </w:r>
        <w:r w:rsidRPr="000C208C">
          <w:rPr>
            <w:rStyle w:val="Hyperlink"/>
            <w:noProof/>
          </w:rPr>
          <w:t>Delete Accumulated LDO Files</w:t>
        </w:r>
        <w:r>
          <w:rPr>
            <w:noProof/>
            <w:webHidden/>
          </w:rPr>
          <w:tab/>
        </w:r>
        <w:r>
          <w:rPr>
            <w:noProof/>
            <w:webHidden/>
          </w:rPr>
          <w:fldChar w:fldCharType="begin"/>
        </w:r>
        <w:r>
          <w:rPr>
            <w:noProof/>
            <w:webHidden/>
          </w:rPr>
          <w:instrText xml:space="preserve"> PAGEREF _Toc532827485 \h </w:instrText>
        </w:r>
      </w:ins>
      <w:r>
        <w:rPr>
          <w:noProof/>
          <w:webHidden/>
        </w:rPr>
      </w:r>
      <w:r>
        <w:rPr>
          <w:noProof/>
          <w:webHidden/>
        </w:rPr>
        <w:fldChar w:fldCharType="separate"/>
      </w:r>
      <w:ins w:id="653" w:author="Tom Bergeron" w:date="2018-12-17T16:26:00Z">
        <w:r>
          <w:rPr>
            <w:noProof/>
            <w:webHidden/>
          </w:rPr>
          <w:t>100</w:t>
        </w:r>
        <w:r>
          <w:rPr>
            <w:noProof/>
            <w:webHidden/>
          </w:rPr>
          <w:fldChar w:fldCharType="end"/>
        </w:r>
        <w:r w:rsidRPr="000C208C">
          <w:rPr>
            <w:rStyle w:val="Hyperlink"/>
            <w:noProof/>
          </w:rPr>
          <w:fldChar w:fldCharType="end"/>
        </w:r>
      </w:ins>
    </w:p>
    <w:p w14:paraId="74BBF3F6" w14:textId="12263C85" w:rsidR="0060126E" w:rsidRDefault="0060126E">
      <w:pPr>
        <w:pStyle w:val="TOC1"/>
        <w:tabs>
          <w:tab w:val="right" w:leader="dot" w:pos="8900"/>
        </w:tabs>
        <w:rPr>
          <w:ins w:id="654" w:author="Tom Bergeron" w:date="2018-12-17T16:26:00Z"/>
          <w:rFonts w:asciiTheme="minorHAnsi" w:eastAsiaTheme="minorEastAsia" w:hAnsiTheme="minorHAnsi" w:cstheme="minorBidi"/>
          <w:b w:val="0"/>
          <w:caps w:val="0"/>
          <w:noProof/>
          <w:sz w:val="22"/>
          <w:szCs w:val="22"/>
        </w:rPr>
      </w:pPr>
      <w:ins w:id="655"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"_Toc532827486"</w:instrText>
        </w:r>
        <w:r w:rsidRPr="000C208C">
          <w:rPr>
            <w:rStyle w:val="Hyperlink"/>
            <w:noProof/>
          </w:rPr>
          <w:instrText xml:space="preserve"> </w:instrText>
        </w:r>
        <w:r w:rsidRPr="000C208C">
          <w:rPr>
            <w:rStyle w:val="Hyperlink"/>
            <w:noProof/>
          </w:rPr>
          <w:fldChar w:fldCharType="separate"/>
        </w:r>
        <w:r w:rsidRPr="000C208C">
          <w:rPr>
            <w:rStyle w:val="Hyperlink"/>
            <w:noProof/>
          </w:rPr>
          <w:t>Troubleshoot COM Ports</w:t>
        </w:r>
        <w:r>
          <w:rPr>
            <w:noProof/>
            <w:webHidden/>
          </w:rPr>
          <w:tab/>
        </w:r>
        <w:r>
          <w:rPr>
            <w:noProof/>
            <w:webHidden/>
          </w:rPr>
          <w:fldChar w:fldCharType="begin"/>
        </w:r>
        <w:r>
          <w:rPr>
            <w:noProof/>
            <w:webHidden/>
          </w:rPr>
          <w:instrText xml:space="preserve"> PAGEREF _Toc532827486 \h </w:instrText>
        </w:r>
      </w:ins>
      <w:r>
        <w:rPr>
          <w:noProof/>
          <w:webHidden/>
        </w:rPr>
      </w:r>
      <w:r>
        <w:rPr>
          <w:noProof/>
          <w:webHidden/>
        </w:rPr>
        <w:fldChar w:fldCharType="separate"/>
      </w:r>
      <w:ins w:id="656" w:author="Tom Bergeron" w:date="2018-12-17T16:26:00Z">
        <w:r>
          <w:rPr>
            <w:noProof/>
            <w:webHidden/>
          </w:rPr>
          <w:t>101</w:t>
        </w:r>
        <w:r>
          <w:rPr>
            <w:noProof/>
            <w:webHidden/>
          </w:rPr>
          <w:fldChar w:fldCharType="end"/>
        </w:r>
        <w:r w:rsidRPr="000C208C">
          <w:rPr>
            <w:rStyle w:val="Hyperlink"/>
            <w:noProof/>
          </w:rPr>
          <w:fldChar w:fldCharType="end"/>
        </w:r>
      </w:ins>
    </w:p>
    <w:p w14:paraId="698B179B" w14:textId="5CCED045" w:rsidR="0060126E" w:rsidRDefault="0060126E">
      <w:pPr>
        <w:pStyle w:val="TOC3"/>
        <w:tabs>
          <w:tab w:val="right" w:leader="dot" w:pos="8900"/>
        </w:tabs>
        <w:rPr>
          <w:ins w:id="657" w:author="Tom Bergeron" w:date="2018-12-17T16:26:00Z"/>
          <w:rFonts w:asciiTheme="minorHAnsi" w:eastAsiaTheme="minorEastAsia" w:hAnsiTheme="minorHAnsi" w:cstheme="minorBidi"/>
          <w:smallCaps w:val="0"/>
          <w:noProof/>
          <w:sz w:val="22"/>
          <w:szCs w:val="22"/>
        </w:rPr>
      </w:pPr>
      <w:ins w:id="658"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"_Toc532827487"</w:instrText>
        </w:r>
        <w:r w:rsidRPr="000C208C">
          <w:rPr>
            <w:rStyle w:val="Hyperlink"/>
            <w:noProof/>
          </w:rPr>
          <w:instrText xml:space="preserve"> </w:instrText>
        </w:r>
        <w:r w:rsidRPr="000C208C">
          <w:rPr>
            <w:rStyle w:val="Hyperlink"/>
            <w:noProof/>
          </w:rPr>
          <w:fldChar w:fldCharType="separate"/>
        </w:r>
        <w:r w:rsidRPr="000C208C">
          <w:rPr>
            <w:rStyle w:val="Hyperlink"/>
            <w:noProof/>
          </w:rPr>
          <w:t>Comport.Exe</w:t>
        </w:r>
        <w:r>
          <w:rPr>
            <w:noProof/>
            <w:webHidden/>
          </w:rPr>
          <w:tab/>
        </w:r>
        <w:r>
          <w:rPr>
            <w:noProof/>
            <w:webHidden/>
          </w:rPr>
          <w:fldChar w:fldCharType="begin"/>
        </w:r>
        <w:r>
          <w:rPr>
            <w:noProof/>
            <w:webHidden/>
          </w:rPr>
          <w:instrText xml:space="preserve"> PAGEREF _Toc532827487 \h </w:instrText>
        </w:r>
      </w:ins>
      <w:r>
        <w:rPr>
          <w:noProof/>
          <w:webHidden/>
        </w:rPr>
      </w:r>
      <w:r>
        <w:rPr>
          <w:noProof/>
          <w:webHidden/>
        </w:rPr>
        <w:fldChar w:fldCharType="separate"/>
      </w:r>
      <w:ins w:id="659" w:author="Tom Bergeron" w:date="2018-12-17T16:26:00Z">
        <w:r>
          <w:rPr>
            <w:noProof/>
            <w:webHidden/>
          </w:rPr>
          <w:t>101</w:t>
        </w:r>
        <w:r>
          <w:rPr>
            <w:noProof/>
            <w:webHidden/>
          </w:rPr>
          <w:fldChar w:fldCharType="end"/>
        </w:r>
        <w:r w:rsidRPr="000C208C">
          <w:rPr>
            <w:rStyle w:val="Hyperlink"/>
            <w:noProof/>
          </w:rPr>
          <w:fldChar w:fldCharType="end"/>
        </w:r>
      </w:ins>
    </w:p>
    <w:p w14:paraId="18157D3D" w14:textId="5852C361" w:rsidR="0060126E" w:rsidRDefault="0060126E">
      <w:pPr>
        <w:pStyle w:val="TOC1"/>
        <w:tabs>
          <w:tab w:val="right" w:leader="dot" w:pos="8900"/>
        </w:tabs>
        <w:rPr>
          <w:ins w:id="660" w:author="Tom Bergeron" w:date="2018-12-17T16:26:00Z"/>
          <w:rFonts w:asciiTheme="minorHAnsi" w:eastAsiaTheme="minorEastAsia" w:hAnsiTheme="minorHAnsi" w:cstheme="minorBidi"/>
          <w:b w:val="0"/>
          <w:caps w:val="0"/>
          <w:noProof/>
          <w:sz w:val="22"/>
          <w:szCs w:val="22"/>
        </w:rPr>
      </w:pPr>
      <w:ins w:id="661"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"_Toc532827488"</w:instrText>
        </w:r>
        <w:r w:rsidRPr="000C208C">
          <w:rPr>
            <w:rStyle w:val="Hyperlink"/>
            <w:noProof/>
          </w:rPr>
          <w:instrText xml:space="preserve"> </w:instrText>
        </w:r>
        <w:r w:rsidRPr="000C208C">
          <w:rPr>
            <w:rStyle w:val="Hyperlink"/>
            <w:noProof/>
          </w:rPr>
          <w:fldChar w:fldCharType="separate"/>
        </w:r>
        <w:r w:rsidRPr="000C208C">
          <w:rPr>
            <w:rStyle w:val="Hyperlink"/>
            <w:noProof/>
          </w:rPr>
          <w:t>Alarm Relay</w:t>
        </w:r>
        <w:r>
          <w:rPr>
            <w:noProof/>
            <w:webHidden/>
          </w:rPr>
          <w:tab/>
        </w:r>
        <w:r>
          <w:rPr>
            <w:noProof/>
            <w:webHidden/>
          </w:rPr>
          <w:fldChar w:fldCharType="begin"/>
        </w:r>
        <w:r>
          <w:rPr>
            <w:noProof/>
            <w:webHidden/>
          </w:rPr>
          <w:instrText xml:space="preserve"> PAGEREF _Toc532827488 \h </w:instrText>
        </w:r>
      </w:ins>
      <w:r>
        <w:rPr>
          <w:noProof/>
          <w:webHidden/>
        </w:rPr>
      </w:r>
      <w:r>
        <w:rPr>
          <w:noProof/>
          <w:webHidden/>
        </w:rPr>
        <w:fldChar w:fldCharType="separate"/>
      </w:r>
      <w:ins w:id="662" w:author="Tom Bergeron" w:date="2018-12-17T16:26:00Z">
        <w:r>
          <w:rPr>
            <w:noProof/>
            <w:webHidden/>
          </w:rPr>
          <w:t>103</w:t>
        </w:r>
        <w:r>
          <w:rPr>
            <w:noProof/>
            <w:webHidden/>
          </w:rPr>
          <w:fldChar w:fldCharType="end"/>
        </w:r>
        <w:r w:rsidRPr="000C208C">
          <w:rPr>
            <w:rStyle w:val="Hyperlink"/>
            <w:noProof/>
          </w:rPr>
          <w:fldChar w:fldCharType="end"/>
        </w:r>
      </w:ins>
    </w:p>
    <w:p w14:paraId="0B723E2B" w14:textId="7F2680B3" w:rsidR="0060126E" w:rsidRDefault="0060126E">
      <w:pPr>
        <w:pStyle w:val="TOC1"/>
        <w:tabs>
          <w:tab w:val="right" w:leader="dot" w:pos="8900"/>
        </w:tabs>
        <w:rPr>
          <w:ins w:id="663" w:author="Tom Bergeron" w:date="2018-12-17T16:26:00Z"/>
          <w:rFonts w:asciiTheme="minorHAnsi" w:eastAsiaTheme="minorEastAsia" w:hAnsiTheme="minorHAnsi" w:cstheme="minorBidi"/>
          <w:b w:val="0"/>
          <w:caps w:val="0"/>
          <w:noProof/>
          <w:sz w:val="22"/>
          <w:szCs w:val="22"/>
        </w:rPr>
      </w:pPr>
      <w:ins w:id="664" w:author="Tom Bergeron" w:date="2018-12-17T16:26:00Z">
        <w:r w:rsidRPr="000C208C">
          <w:rPr>
            <w:rStyle w:val="Hyperlink"/>
            <w:noProof/>
          </w:rPr>
          <w:fldChar w:fldCharType="begin"/>
        </w:r>
        <w:r w:rsidRPr="000C208C">
          <w:rPr>
            <w:rStyle w:val="Hyperlink"/>
            <w:noProof/>
          </w:rPr>
          <w:instrText xml:space="preserve"> </w:instrText>
        </w:r>
        <w:r>
          <w:rPr>
            <w:noProof/>
          </w:rPr>
          <w:instrText>HYPERLINK \l "_Toc532827489"</w:instrText>
        </w:r>
        <w:r w:rsidRPr="000C208C">
          <w:rPr>
            <w:rStyle w:val="Hyperlink"/>
            <w:noProof/>
          </w:rPr>
          <w:instrText xml:space="preserve"> </w:instrText>
        </w:r>
        <w:r w:rsidRPr="000C208C">
          <w:rPr>
            <w:rStyle w:val="Hyperlink"/>
            <w:noProof/>
          </w:rPr>
          <w:fldChar w:fldCharType="separate"/>
        </w:r>
        <w:r w:rsidRPr="000C208C">
          <w:rPr>
            <w:rStyle w:val="Hyperlink"/>
            <w:noProof/>
          </w:rPr>
          <w:t>Light Tower</w:t>
        </w:r>
        <w:r>
          <w:rPr>
            <w:noProof/>
            <w:webHidden/>
          </w:rPr>
          <w:tab/>
        </w:r>
        <w:r>
          <w:rPr>
            <w:noProof/>
            <w:webHidden/>
          </w:rPr>
          <w:fldChar w:fldCharType="begin"/>
        </w:r>
        <w:r>
          <w:rPr>
            <w:noProof/>
            <w:webHidden/>
          </w:rPr>
          <w:instrText xml:space="preserve"> PAGEREF _Toc532827489 \h </w:instrText>
        </w:r>
      </w:ins>
      <w:r>
        <w:rPr>
          <w:noProof/>
          <w:webHidden/>
        </w:rPr>
      </w:r>
      <w:r>
        <w:rPr>
          <w:noProof/>
          <w:webHidden/>
        </w:rPr>
        <w:fldChar w:fldCharType="separate"/>
      </w:r>
      <w:ins w:id="665" w:author="Tom Bergeron" w:date="2018-12-17T16:26:00Z">
        <w:r>
          <w:rPr>
            <w:noProof/>
            <w:webHidden/>
          </w:rPr>
          <w:t>103</w:t>
        </w:r>
        <w:r>
          <w:rPr>
            <w:noProof/>
            <w:webHidden/>
          </w:rPr>
          <w:fldChar w:fldCharType="end"/>
        </w:r>
        <w:r w:rsidRPr="000C208C">
          <w:rPr>
            <w:rStyle w:val="Hyperlink"/>
            <w:noProof/>
          </w:rPr>
          <w:fldChar w:fldCharType="end"/>
        </w:r>
      </w:ins>
    </w:p>
    <w:p w14:paraId="2F82BDB5" w14:textId="081CFC7F" w:rsidR="0060126E" w:rsidRPr="0060126E" w:rsidRDefault="0060126E">
      <w:pPr>
        <w:keepNext/>
        <w:tabs>
          <w:tab w:val="right" w:leader="dot" w:pos="8900"/>
        </w:tabs>
        <w:spacing w:before="120"/>
        <w:rPr>
          <w:ins w:id="666" w:author="Tom Bergeron" w:date="2018-12-17T16:26:00Z"/>
          <w:rFonts w:asciiTheme="minorHAnsi" w:eastAsiaTheme="minorEastAsia" w:hAnsiTheme="minorHAnsi" w:cstheme="minorBidi"/>
          <w:smallCaps/>
          <w:noProof/>
          <w:sz w:val="22"/>
          <w:szCs w:val="22"/>
        </w:rPr>
        <w:pPrChange w:id="667" w:author="Tom Bergeron" w:date="2018-12-17T16:30:00Z">
          <w:pPr>
            <w:pStyle w:val="TOC3"/>
            <w:tabs>
              <w:tab w:val="right" w:leader="dot" w:pos="8900"/>
            </w:tabs>
          </w:pPr>
        </w:pPrChange>
      </w:pPr>
    </w:p>
    <w:p w14:paraId="0D193E9B" w14:textId="179347A5" w:rsidR="0060126E" w:rsidRPr="0060126E" w:rsidRDefault="0060126E">
      <w:pPr>
        <w:keepNext/>
        <w:tabs>
          <w:tab w:val="right" w:leader="dot" w:pos="8900"/>
        </w:tabs>
        <w:spacing w:before="120"/>
        <w:rPr>
          <w:ins w:id="668" w:author="Tom Bergeron" w:date="2018-12-17T16:26:00Z"/>
          <w:rFonts w:asciiTheme="minorHAnsi" w:eastAsiaTheme="minorEastAsia" w:hAnsiTheme="minorHAnsi" w:cstheme="minorBidi"/>
          <w:smallCaps/>
          <w:noProof/>
          <w:sz w:val="22"/>
          <w:szCs w:val="22"/>
        </w:rPr>
        <w:pPrChange w:id="669" w:author="Tom Bergeron" w:date="2018-12-17T16:29:00Z">
          <w:pPr>
            <w:pStyle w:val="TOC2"/>
            <w:tabs>
              <w:tab w:val="right" w:leader="dot" w:pos="8900"/>
            </w:tabs>
          </w:pPr>
        </w:pPrChange>
      </w:pPr>
    </w:p>
    <w:p w14:paraId="7ACC4182" w14:textId="64BB6614" w:rsidR="00691D6A" w:rsidRPr="00691D6A" w:rsidDel="0060126E" w:rsidRDefault="00691D6A">
      <w:pPr>
        <w:pStyle w:val="TOC1"/>
        <w:tabs>
          <w:tab w:val="right" w:leader="dot" w:pos="8900"/>
        </w:tabs>
        <w:rPr>
          <w:del w:id="670" w:author="Tom Bergeron" w:date="2018-12-17T16:26:00Z"/>
          <w:rFonts w:asciiTheme="minorHAnsi" w:eastAsiaTheme="minorEastAsia" w:hAnsiTheme="minorHAnsi" w:cstheme="minorBidi"/>
          <w:noProof/>
          <w:sz w:val="22"/>
          <w:szCs w:val="22"/>
        </w:rPr>
        <w:pPrChange w:id="671" w:author="Tom" w:date="2017-09-27T19:30:00Z">
          <w:pPr>
            <w:pStyle w:val="TOC3"/>
            <w:tabs>
              <w:tab w:val="right" w:leader="dot" w:pos="8900"/>
            </w:tabs>
          </w:pPr>
        </w:pPrChange>
      </w:pPr>
    </w:p>
    <w:p w14:paraId="08FA1549" w14:textId="0F8B6937" w:rsidR="00691D6A" w:rsidDel="0060126E" w:rsidRDefault="00691D6A">
      <w:pPr>
        <w:pStyle w:val="TOC1"/>
        <w:tabs>
          <w:tab w:val="right" w:leader="dot" w:pos="8900"/>
        </w:tabs>
        <w:rPr>
          <w:del w:id="672" w:author="Tom Bergeron" w:date="2018-12-17T16:26:00Z"/>
          <w:rFonts w:asciiTheme="minorHAnsi" w:eastAsiaTheme="minorEastAsia" w:hAnsiTheme="minorHAnsi" w:cstheme="minorBidi"/>
          <w:b w:val="0"/>
          <w:caps w:val="0"/>
          <w:noProof/>
          <w:sz w:val="22"/>
          <w:szCs w:val="22"/>
        </w:rPr>
      </w:pPr>
      <w:del w:id="673" w:author="Tom Bergeron" w:date="2018-12-17T16:26:00Z">
        <w:r w:rsidRPr="0060126E" w:rsidDel="0060126E">
          <w:rPr>
            <w:rStyle w:val="Hyperlink"/>
            <w:b w:val="0"/>
            <w:caps w:val="0"/>
            <w:noProof/>
          </w:rPr>
          <w:delText>Software Options</w:delText>
        </w:r>
        <w:r w:rsidDel="0060126E">
          <w:rPr>
            <w:noProof/>
            <w:webHidden/>
          </w:rPr>
          <w:tab/>
          <w:delText>93</w:delText>
        </w:r>
      </w:del>
    </w:p>
    <w:p w14:paraId="7D0F4B23" w14:textId="6E93DFA2" w:rsidR="00691D6A" w:rsidDel="0060126E" w:rsidRDefault="00691D6A">
      <w:pPr>
        <w:pStyle w:val="TOC2"/>
        <w:tabs>
          <w:tab w:val="right" w:leader="dot" w:pos="8900"/>
        </w:tabs>
        <w:rPr>
          <w:del w:id="674" w:author="Tom Bergeron" w:date="2018-12-17T16:26:00Z"/>
          <w:rFonts w:asciiTheme="minorHAnsi" w:eastAsiaTheme="minorEastAsia" w:hAnsiTheme="minorHAnsi" w:cstheme="minorBidi"/>
          <w:smallCaps w:val="0"/>
          <w:noProof/>
          <w:sz w:val="22"/>
          <w:szCs w:val="22"/>
        </w:rPr>
      </w:pPr>
      <w:del w:id="675" w:author="Tom Bergeron" w:date="2018-12-17T16:26:00Z">
        <w:r w:rsidRPr="0060126E" w:rsidDel="0060126E">
          <w:rPr>
            <w:rStyle w:val="Hyperlink"/>
            <w:smallCaps w:val="0"/>
            <w:noProof/>
          </w:rPr>
          <w:delText>Navigator</w:delText>
        </w:r>
        <w:r w:rsidDel="0060126E">
          <w:rPr>
            <w:noProof/>
            <w:webHidden/>
          </w:rPr>
          <w:tab/>
          <w:delText>93</w:delText>
        </w:r>
      </w:del>
    </w:p>
    <w:p w14:paraId="4EC271B4" w14:textId="653A99BD" w:rsidR="00691D6A" w:rsidDel="0060126E" w:rsidRDefault="00691D6A">
      <w:pPr>
        <w:pStyle w:val="TOC2"/>
        <w:tabs>
          <w:tab w:val="right" w:leader="dot" w:pos="8900"/>
        </w:tabs>
        <w:rPr>
          <w:del w:id="676" w:author="Tom Bergeron" w:date="2018-12-17T16:26:00Z"/>
          <w:rFonts w:asciiTheme="minorHAnsi" w:eastAsiaTheme="minorEastAsia" w:hAnsiTheme="minorHAnsi" w:cstheme="minorBidi"/>
          <w:smallCaps w:val="0"/>
          <w:noProof/>
          <w:sz w:val="22"/>
          <w:szCs w:val="22"/>
        </w:rPr>
      </w:pPr>
      <w:del w:id="677" w:author="Tom Bergeron" w:date="2018-12-17T16:26:00Z">
        <w:r w:rsidRPr="0060126E" w:rsidDel="0060126E">
          <w:rPr>
            <w:rStyle w:val="Hyperlink"/>
            <w:smallCaps w:val="0"/>
            <w:noProof/>
          </w:rPr>
          <w:delText>Auto-Focus</w:delText>
        </w:r>
        <w:r w:rsidDel="0060126E">
          <w:rPr>
            <w:noProof/>
            <w:webHidden/>
          </w:rPr>
          <w:tab/>
          <w:delText>93</w:delText>
        </w:r>
      </w:del>
    </w:p>
    <w:p w14:paraId="1490E720" w14:textId="26B52E10" w:rsidR="00691D6A" w:rsidDel="0060126E" w:rsidRDefault="00691D6A">
      <w:pPr>
        <w:pStyle w:val="TOC2"/>
        <w:tabs>
          <w:tab w:val="right" w:leader="dot" w:pos="8900"/>
        </w:tabs>
        <w:rPr>
          <w:del w:id="678" w:author="Tom Bergeron" w:date="2018-12-17T16:26:00Z"/>
          <w:rFonts w:asciiTheme="minorHAnsi" w:eastAsiaTheme="minorEastAsia" w:hAnsiTheme="minorHAnsi" w:cstheme="minorBidi"/>
          <w:smallCaps w:val="0"/>
          <w:noProof/>
          <w:sz w:val="22"/>
          <w:szCs w:val="22"/>
        </w:rPr>
      </w:pPr>
      <w:del w:id="679" w:author="Tom Bergeron" w:date="2018-12-17T16:26:00Z">
        <w:r w:rsidRPr="0060126E" w:rsidDel="0060126E">
          <w:rPr>
            <w:rStyle w:val="Hyperlink"/>
            <w:smallCaps w:val="0"/>
            <w:noProof/>
          </w:rPr>
          <w:delText>Navigator/Auto</w:delText>
        </w:r>
        <w:r w:rsidRPr="0060126E" w:rsidDel="0060126E">
          <w:rPr>
            <w:rStyle w:val="Hyperlink"/>
            <w:smallCaps w:val="0"/>
            <w:noProof/>
          </w:rPr>
          <w:noBreakHyphen/>
          <w:delText>Focus Power</w:delText>
        </w:r>
        <w:r w:rsidDel="0060126E">
          <w:rPr>
            <w:noProof/>
            <w:webHidden/>
          </w:rPr>
          <w:tab/>
          <w:delText>93</w:delText>
        </w:r>
      </w:del>
    </w:p>
    <w:p w14:paraId="15FF7D36" w14:textId="284C272B" w:rsidR="00691D6A" w:rsidDel="0060126E" w:rsidRDefault="00691D6A">
      <w:pPr>
        <w:pStyle w:val="TOC2"/>
        <w:tabs>
          <w:tab w:val="right" w:leader="dot" w:pos="8900"/>
        </w:tabs>
        <w:rPr>
          <w:del w:id="680" w:author="Tom Bergeron" w:date="2018-12-17T16:26:00Z"/>
          <w:rFonts w:asciiTheme="minorHAnsi" w:eastAsiaTheme="minorEastAsia" w:hAnsiTheme="minorHAnsi" w:cstheme="minorBidi"/>
          <w:smallCaps w:val="0"/>
          <w:noProof/>
          <w:sz w:val="22"/>
          <w:szCs w:val="22"/>
        </w:rPr>
      </w:pPr>
      <w:del w:id="681" w:author="Tom Bergeron" w:date="2018-12-17T16:26:00Z">
        <w:r w:rsidRPr="0060126E" w:rsidDel="0060126E">
          <w:rPr>
            <w:rStyle w:val="Hyperlink"/>
            <w:smallCaps w:val="0"/>
            <w:noProof/>
          </w:rPr>
          <w:delText>Sweet Spot</w:delText>
        </w:r>
        <w:r w:rsidDel="0060126E">
          <w:rPr>
            <w:noProof/>
            <w:webHidden/>
          </w:rPr>
          <w:tab/>
          <w:delText>93</w:delText>
        </w:r>
      </w:del>
    </w:p>
    <w:p w14:paraId="05733825" w14:textId="73EFAF01" w:rsidR="00691D6A" w:rsidDel="0060126E" w:rsidRDefault="00691D6A">
      <w:pPr>
        <w:pStyle w:val="TOC2"/>
        <w:tabs>
          <w:tab w:val="right" w:leader="dot" w:pos="8900"/>
        </w:tabs>
        <w:rPr>
          <w:del w:id="682" w:author="Tom Bergeron" w:date="2018-12-17T16:26:00Z"/>
          <w:rFonts w:asciiTheme="minorHAnsi" w:eastAsiaTheme="minorEastAsia" w:hAnsiTheme="minorHAnsi" w:cstheme="minorBidi"/>
          <w:smallCaps w:val="0"/>
          <w:noProof/>
          <w:sz w:val="22"/>
          <w:szCs w:val="22"/>
        </w:rPr>
      </w:pPr>
      <w:del w:id="683" w:author="Tom Bergeron" w:date="2018-12-17T16:26:00Z">
        <w:r w:rsidRPr="0060126E" w:rsidDel="0060126E">
          <w:rPr>
            <w:rStyle w:val="Hyperlink"/>
            <w:smallCaps w:val="0"/>
            <w:noProof/>
          </w:rPr>
          <w:delText>Statistical Process Control Charts</w:delText>
        </w:r>
        <w:r w:rsidDel="0060126E">
          <w:rPr>
            <w:noProof/>
            <w:webHidden/>
          </w:rPr>
          <w:tab/>
          <w:delText>93</w:delText>
        </w:r>
      </w:del>
    </w:p>
    <w:p w14:paraId="303D8769" w14:textId="70D1616E" w:rsidR="00691D6A" w:rsidDel="0060126E" w:rsidRDefault="00691D6A">
      <w:pPr>
        <w:pStyle w:val="TOC2"/>
        <w:tabs>
          <w:tab w:val="right" w:leader="dot" w:pos="8900"/>
        </w:tabs>
        <w:rPr>
          <w:del w:id="684" w:author="Tom Bergeron" w:date="2018-12-17T16:26:00Z"/>
          <w:rFonts w:asciiTheme="minorHAnsi" w:eastAsiaTheme="minorEastAsia" w:hAnsiTheme="minorHAnsi" w:cstheme="minorBidi"/>
          <w:smallCaps w:val="0"/>
          <w:noProof/>
          <w:sz w:val="22"/>
          <w:szCs w:val="22"/>
        </w:rPr>
      </w:pPr>
      <w:del w:id="685" w:author="Tom Bergeron" w:date="2018-12-17T16:26:00Z">
        <w:r w:rsidRPr="0060126E" w:rsidDel="0060126E">
          <w:rPr>
            <w:rStyle w:val="Hyperlink"/>
            <w:smallCaps w:val="0"/>
            <w:noProof/>
          </w:rPr>
          <w:delText>Live Data Output</w:delText>
        </w:r>
        <w:r w:rsidDel="0060126E">
          <w:rPr>
            <w:noProof/>
            <w:webHidden/>
          </w:rPr>
          <w:tab/>
          <w:delText>93</w:delText>
        </w:r>
      </w:del>
    </w:p>
    <w:p w14:paraId="438081D0" w14:textId="4BB5E41F" w:rsidR="00691D6A" w:rsidDel="0060126E" w:rsidRDefault="00691D6A">
      <w:pPr>
        <w:pStyle w:val="TOC1"/>
        <w:tabs>
          <w:tab w:val="right" w:leader="dot" w:pos="8900"/>
        </w:tabs>
        <w:rPr>
          <w:del w:id="686" w:author="Tom Bergeron" w:date="2018-12-17T16:26:00Z"/>
          <w:rFonts w:asciiTheme="minorHAnsi" w:eastAsiaTheme="minorEastAsia" w:hAnsiTheme="minorHAnsi" w:cstheme="minorBidi"/>
          <w:b w:val="0"/>
          <w:caps w:val="0"/>
          <w:noProof/>
          <w:sz w:val="22"/>
          <w:szCs w:val="22"/>
        </w:rPr>
      </w:pPr>
      <w:del w:id="687" w:author="Tom Bergeron" w:date="2018-12-17T16:26:00Z">
        <w:r w:rsidRPr="0060126E" w:rsidDel="0060126E">
          <w:rPr>
            <w:rStyle w:val="Hyperlink"/>
            <w:b w:val="0"/>
            <w:caps w:val="0"/>
            <w:noProof/>
          </w:rPr>
          <w:delText>Use Navigator to Optimize Profiles</w:delText>
        </w:r>
        <w:r w:rsidDel="0060126E">
          <w:rPr>
            <w:noProof/>
            <w:webHidden/>
          </w:rPr>
          <w:tab/>
          <w:delText>94</w:delText>
        </w:r>
      </w:del>
    </w:p>
    <w:p w14:paraId="3400EB05" w14:textId="5DF631FA" w:rsidR="00691D6A" w:rsidDel="0060126E" w:rsidRDefault="00691D6A">
      <w:pPr>
        <w:pStyle w:val="TOC3"/>
        <w:tabs>
          <w:tab w:val="right" w:leader="dot" w:pos="8900"/>
        </w:tabs>
        <w:rPr>
          <w:del w:id="688" w:author="Tom Bergeron" w:date="2018-12-17T16:26:00Z"/>
          <w:rFonts w:asciiTheme="minorHAnsi" w:eastAsiaTheme="minorEastAsia" w:hAnsiTheme="minorHAnsi" w:cstheme="minorBidi"/>
          <w:smallCaps w:val="0"/>
          <w:noProof/>
          <w:sz w:val="22"/>
          <w:szCs w:val="22"/>
        </w:rPr>
      </w:pPr>
      <w:del w:id="689" w:author="Tom Bergeron" w:date="2018-12-17T16:26:00Z">
        <w:r w:rsidRPr="0060126E" w:rsidDel="0060126E">
          <w:rPr>
            <w:rStyle w:val="Hyperlink"/>
            <w:smallCaps w:val="0"/>
            <w:noProof/>
          </w:rPr>
          <w:delText>Search Mode For Optimization</w:delText>
        </w:r>
        <w:r w:rsidDel="0060126E">
          <w:rPr>
            <w:noProof/>
            <w:webHidden/>
          </w:rPr>
          <w:tab/>
          <w:delText>94</w:delText>
        </w:r>
      </w:del>
    </w:p>
    <w:p w14:paraId="2244EC38" w14:textId="3FAF1706" w:rsidR="00691D6A" w:rsidDel="0060126E" w:rsidRDefault="00691D6A">
      <w:pPr>
        <w:pStyle w:val="TOC3"/>
        <w:tabs>
          <w:tab w:val="right" w:leader="dot" w:pos="8900"/>
        </w:tabs>
        <w:rPr>
          <w:del w:id="690" w:author="Tom Bergeron" w:date="2018-12-17T16:26:00Z"/>
          <w:rFonts w:asciiTheme="minorHAnsi" w:eastAsiaTheme="minorEastAsia" w:hAnsiTheme="minorHAnsi" w:cstheme="minorBidi"/>
          <w:smallCaps w:val="0"/>
          <w:noProof/>
          <w:sz w:val="22"/>
          <w:szCs w:val="22"/>
        </w:rPr>
      </w:pPr>
      <w:del w:id="691" w:author="Tom Bergeron" w:date="2018-12-17T16:26:00Z">
        <w:r w:rsidRPr="0060126E" w:rsidDel="0060126E">
          <w:rPr>
            <w:rStyle w:val="Hyperlink"/>
            <w:smallCaps w:val="0"/>
            <w:noProof/>
          </w:rPr>
          <w:delText>Conveyor Speed Constraints</w:delText>
        </w:r>
        <w:r w:rsidDel="0060126E">
          <w:rPr>
            <w:noProof/>
            <w:webHidden/>
          </w:rPr>
          <w:tab/>
          <w:delText>94</w:delText>
        </w:r>
      </w:del>
    </w:p>
    <w:p w14:paraId="4926EC2C" w14:textId="71D99578" w:rsidR="00691D6A" w:rsidDel="0060126E" w:rsidRDefault="00691D6A">
      <w:pPr>
        <w:pStyle w:val="TOC1"/>
        <w:tabs>
          <w:tab w:val="right" w:leader="dot" w:pos="8900"/>
        </w:tabs>
        <w:rPr>
          <w:del w:id="692" w:author="Tom Bergeron" w:date="2018-12-17T16:26:00Z"/>
          <w:rFonts w:asciiTheme="minorHAnsi" w:eastAsiaTheme="minorEastAsia" w:hAnsiTheme="minorHAnsi" w:cstheme="minorBidi"/>
          <w:b w:val="0"/>
          <w:caps w:val="0"/>
          <w:noProof/>
          <w:sz w:val="22"/>
          <w:szCs w:val="22"/>
        </w:rPr>
      </w:pPr>
      <w:del w:id="693" w:author="Tom Bergeron" w:date="2018-12-17T16:26:00Z">
        <w:r w:rsidRPr="0060126E" w:rsidDel="0060126E">
          <w:rPr>
            <w:rStyle w:val="Hyperlink"/>
            <w:b w:val="0"/>
            <w:caps w:val="0"/>
            <w:noProof/>
          </w:rPr>
          <w:delText>Use Auto-Focus</w:delText>
        </w:r>
        <w:r w:rsidDel="0060126E">
          <w:rPr>
            <w:noProof/>
            <w:webHidden/>
          </w:rPr>
          <w:tab/>
          <w:delText>95</w:delText>
        </w:r>
      </w:del>
    </w:p>
    <w:p w14:paraId="753F26ED" w14:textId="3E7AE5E5" w:rsidR="00691D6A" w:rsidDel="0060126E" w:rsidRDefault="00691D6A">
      <w:pPr>
        <w:pStyle w:val="TOC2"/>
        <w:tabs>
          <w:tab w:val="right" w:leader="dot" w:pos="8900"/>
        </w:tabs>
        <w:rPr>
          <w:del w:id="694" w:author="Tom Bergeron" w:date="2018-12-17T16:26:00Z"/>
          <w:rFonts w:asciiTheme="minorHAnsi" w:eastAsiaTheme="minorEastAsia" w:hAnsiTheme="minorHAnsi" w:cstheme="minorBidi"/>
          <w:smallCaps w:val="0"/>
          <w:noProof/>
          <w:sz w:val="22"/>
          <w:szCs w:val="22"/>
        </w:rPr>
      </w:pPr>
      <w:del w:id="695" w:author="Tom Bergeron" w:date="2018-12-17T16:26:00Z">
        <w:r w:rsidRPr="0060126E" w:rsidDel="0060126E">
          <w:rPr>
            <w:rStyle w:val="Hyperlink"/>
            <w:smallCaps w:val="0"/>
            <w:noProof/>
          </w:rPr>
          <w:delText>Auto-Focus Tab</w:delText>
        </w:r>
        <w:r w:rsidDel="0060126E">
          <w:rPr>
            <w:noProof/>
            <w:webHidden/>
          </w:rPr>
          <w:tab/>
          <w:delText>95</w:delText>
        </w:r>
      </w:del>
    </w:p>
    <w:p w14:paraId="12C5553A" w14:textId="3F2FDA14" w:rsidR="00691D6A" w:rsidDel="0060126E" w:rsidRDefault="00691D6A">
      <w:pPr>
        <w:pStyle w:val="TOC3"/>
        <w:tabs>
          <w:tab w:val="right" w:leader="dot" w:pos="8900"/>
        </w:tabs>
        <w:rPr>
          <w:del w:id="696" w:author="Tom Bergeron" w:date="2018-12-17T16:26:00Z"/>
          <w:rFonts w:asciiTheme="minorHAnsi" w:eastAsiaTheme="minorEastAsia" w:hAnsiTheme="minorHAnsi" w:cstheme="minorBidi"/>
          <w:smallCaps w:val="0"/>
          <w:noProof/>
          <w:sz w:val="22"/>
          <w:szCs w:val="22"/>
        </w:rPr>
      </w:pPr>
      <w:del w:id="697" w:author="Tom Bergeron" w:date="2018-12-17T16:26:00Z">
        <w:r w:rsidRPr="0060126E" w:rsidDel="0060126E">
          <w:rPr>
            <w:rStyle w:val="Hyperlink"/>
            <w:smallCaps w:val="0"/>
            <w:noProof/>
          </w:rPr>
          <w:delText>Profile Optimization Settings—Search Mode</w:delText>
        </w:r>
        <w:r w:rsidDel="0060126E">
          <w:rPr>
            <w:noProof/>
            <w:webHidden/>
          </w:rPr>
          <w:tab/>
          <w:delText>95</w:delText>
        </w:r>
      </w:del>
    </w:p>
    <w:p w14:paraId="3763409A" w14:textId="3D62EC56" w:rsidR="00691D6A" w:rsidDel="0060126E" w:rsidRDefault="00691D6A">
      <w:pPr>
        <w:pStyle w:val="TOC2"/>
        <w:tabs>
          <w:tab w:val="right" w:leader="dot" w:pos="8900"/>
        </w:tabs>
        <w:rPr>
          <w:del w:id="698" w:author="Tom Bergeron" w:date="2018-12-17T16:26:00Z"/>
          <w:rFonts w:asciiTheme="minorHAnsi" w:eastAsiaTheme="minorEastAsia" w:hAnsiTheme="minorHAnsi" w:cstheme="minorBidi"/>
          <w:smallCaps w:val="0"/>
          <w:noProof/>
          <w:sz w:val="22"/>
          <w:szCs w:val="22"/>
        </w:rPr>
      </w:pPr>
      <w:del w:id="699" w:author="Tom Bergeron" w:date="2018-12-17T16:26:00Z">
        <w:r w:rsidRPr="0060126E" w:rsidDel="0060126E">
          <w:rPr>
            <w:rStyle w:val="Hyperlink"/>
            <w:smallCaps w:val="0"/>
            <w:noProof/>
          </w:rPr>
          <w:delText>Conveyor Speed Constraints</w:delText>
        </w:r>
        <w:r w:rsidDel="0060126E">
          <w:rPr>
            <w:noProof/>
            <w:webHidden/>
          </w:rPr>
          <w:tab/>
          <w:delText>95</w:delText>
        </w:r>
      </w:del>
    </w:p>
    <w:p w14:paraId="75B22610" w14:textId="5B113045" w:rsidR="00691D6A" w:rsidDel="0060126E" w:rsidRDefault="00691D6A">
      <w:pPr>
        <w:pStyle w:val="TOC1"/>
        <w:tabs>
          <w:tab w:val="right" w:leader="dot" w:pos="8900"/>
        </w:tabs>
        <w:rPr>
          <w:del w:id="700" w:author="Tom Bergeron" w:date="2018-12-17T16:26:00Z"/>
          <w:rFonts w:asciiTheme="minorHAnsi" w:eastAsiaTheme="minorEastAsia" w:hAnsiTheme="minorHAnsi" w:cstheme="minorBidi"/>
          <w:b w:val="0"/>
          <w:caps w:val="0"/>
          <w:noProof/>
          <w:sz w:val="22"/>
          <w:szCs w:val="22"/>
        </w:rPr>
      </w:pPr>
      <w:del w:id="701" w:author="Tom Bergeron" w:date="2018-12-17T16:26:00Z">
        <w:r w:rsidRPr="0060126E" w:rsidDel="0060126E">
          <w:rPr>
            <w:rStyle w:val="Hyperlink"/>
            <w:b w:val="0"/>
            <w:caps w:val="0"/>
            <w:noProof/>
          </w:rPr>
          <w:delText>Save Energy With Navigator and Auto-Focus</w:delText>
        </w:r>
        <w:r w:rsidDel="0060126E">
          <w:rPr>
            <w:noProof/>
            <w:webHidden/>
          </w:rPr>
          <w:tab/>
          <w:delText>96</w:delText>
        </w:r>
      </w:del>
    </w:p>
    <w:p w14:paraId="4E6B3703" w14:textId="06887B5B" w:rsidR="00691D6A" w:rsidDel="0060126E" w:rsidRDefault="00691D6A">
      <w:pPr>
        <w:pStyle w:val="TOC2"/>
        <w:tabs>
          <w:tab w:val="right" w:leader="dot" w:pos="8900"/>
        </w:tabs>
        <w:rPr>
          <w:del w:id="702" w:author="Tom Bergeron" w:date="2018-12-17T16:26:00Z"/>
          <w:rFonts w:asciiTheme="minorHAnsi" w:eastAsiaTheme="minorEastAsia" w:hAnsiTheme="minorHAnsi" w:cstheme="minorBidi"/>
          <w:smallCaps w:val="0"/>
          <w:noProof/>
          <w:sz w:val="22"/>
          <w:szCs w:val="22"/>
        </w:rPr>
      </w:pPr>
      <w:del w:id="703" w:author="Tom Bergeron" w:date="2018-12-17T16:26:00Z">
        <w:r w:rsidRPr="0060126E" w:rsidDel="0060126E">
          <w:rPr>
            <w:rStyle w:val="Hyperlink"/>
            <w:smallCaps w:val="0"/>
            <w:noProof/>
          </w:rPr>
          <w:delText>Enable the Power Feature in Auto-Focus</w:delText>
        </w:r>
        <w:r w:rsidDel="0060126E">
          <w:rPr>
            <w:noProof/>
            <w:webHidden/>
          </w:rPr>
          <w:tab/>
          <w:delText>96</w:delText>
        </w:r>
      </w:del>
    </w:p>
    <w:p w14:paraId="022A4A08" w14:textId="4ACA9B11" w:rsidR="00691D6A" w:rsidDel="0060126E" w:rsidRDefault="00691D6A">
      <w:pPr>
        <w:pStyle w:val="TOC2"/>
        <w:tabs>
          <w:tab w:val="right" w:leader="dot" w:pos="8900"/>
        </w:tabs>
        <w:rPr>
          <w:del w:id="704" w:author="Tom Bergeron" w:date="2018-12-17T16:26:00Z"/>
          <w:rFonts w:asciiTheme="minorHAnsi" w:eastAsiaTheme="minorEastAsia" w:hAnsiTheme="minorHAnsi" w:cstheme="minorBidi"/>
          <w:smallCaps w:val="0"/>
          <w:noProof/>
          <w:sz w:val="22"/>
          <w:szCs w:val="22"/>
        </w:rPr>
      </w:pPr>
      <w:del w:id="705" w:author="Tom Bergeron" w:date="2018-12-17T16:26:00Z">
        <w:r w:rsidRPr="0060126E" w:rsidDel="0060126E">
          <w:rPr>
            <w:rStyle w:val="Hyperlink"/>
            <w:smallCaps w:val="0"/>
            <w:noProof/>
          </w:rPr>
          <w:delText>Enable the Power Feature in Navigator</w:delText>
        </w:r>
        <w:r w:rsidDel="0060126E">
          <w:rPr>
            <w:noProof/>
            <w:webHidden/>
          </w:rPr>
          <w:tab/>
          <w:delText>96</w:delText>
        </w:r>
      </w:del>
    </w:p>
    <w:p w14:paraId="2B66C383" w14:textId="0AE7A79D" w:rsidR="00691D6A" w:rsidDel="0060126E" w:rsidRDefault="00691D6A">
      <w:pPr>
        <w:pStyle w:val="TOC1"/>
        <w:tabs>
          <w:tab w:val="right" w:leader="dot" w:pos="8900"/>
        </w:tabs>
        <w:rPr>
          <w:del w:id="706" w:author="Tom Bergeron" w:date="2018-12-17T16:26:00Z"/>
          <w:rFonts w:asciiTheme="minorHAnsi" w:eastAsiaTheme="minorEastAsia" w:hAnsiTheme="minorHAnsi" w:cstheme="minorBidi"/>
          <w:b w:val="0"/>
          <w:caps w:val="0"/>
          <w:noProof/>
          <w:sz w:val="22"/>
          <w:szCs w:val="22"/>
        </w:rPr>
      </w:pPr>
      <w:del w:id="707" w:author="Tom Bergeron" w:date="2018-12-17T16:26:00Z">
        <w:r w:rsidRPr="0060126E" w:rsidDel="0060126E">
          <w:rPr>
            <w:rStyle w:val="Hyperlink"/>
            <w:b w:val="0"/>
            <w:caps w:val="0"/>
            <w:noProof/>
          </w:rPr>
          <w:delText>Use Sweet Spot Target</w:delText>
        </w:r>
        <w:r w:rsidDel="0060126E">
          <w:rPr>
            <w:noProof/>
            <w:webHidden/>
          </w:rPr>
          <w:tab/>
          <w:delText>97</w:delText>
        </w:r>
      </w:del>
    </w:p>
    <w:p w14:paraId="206751AF" w14:textId="37A9467D" w:rsidR="00691D6A" w:rsidDel="0060126E" w:rsidRDefault="00691D6A">
      <w:pPr>
        <w:pStyle w:val="TOC1"/>
        <w:tabs>
          <w:tab w:val="right" w:leader="dot" w:pos="8900"/>
        </w:tabs>
        <w:rPr>
          <w:del w:id="708" w:author="Tom Bergeron" w:date="2018-12-17T16:26:00Z"/>
          <w:rFonts w:asciiTheme="minorHAnsi" w:eastAsiaTheme="minorEastAsia" w:hAnsiTheme="minorHAnsi" w:cstheme="minorBidi"/>
          <w:b w:val="0"/>
          <w:caps w:val="0"/>
          <w:noProof/>
          <w:sz w:val="22"/>
          <w:szCs w:val="22"/>
        </w:rPr>
      </w:pPr>
      <w:del w:id="709" w:author="Tom Bergeron" w:date="2018-12-17T16:26:00Z">
        <w:r w:rsidRPr="0060126E" w:rsidDel="0060126E">
          <w:rPr>
            <w:rStyle w:val="Hyperlink"/>
            <w:b w:val="0"/>
            <w:caps w:val="0"/>
            <w:noProof/>
          </w:rPr>
          <w:delText>Use Statistical Process Control Charts</w:delText>
        </w:r>
        <w:r w:rsidDel="0060126E">
          <w:rPr>
            <w:noProof/>
            <w:webHidden/>
          </w:rPr>
          <w:tab/>
          <w:delText>98</w:delText>
        </w:r>
      </w:del>
    </w:p>
    <w:p w14:paraId="36B56FEE" w14:textId="250C2239" w:rsidR="00691D6A" w:rsidDel="0060126E" w:rsidRDefault="00691D6A">
      <w:pPr>
        <w:pStyle w:val="TOC2"/>
        <w:tabs>
          <w:tab w:val="right" w:leader="dot" w:pos="8900"/>
        </w:tabs>
        <w:rPr>
          <w:del w:id="710" w:author="Tom Bergeron" w:date="2018-12-17T16:26:00Z"/>
          <w:rFonts w:asciiTheme="minorHAnsi" w:eastAsiaTheme="minorEastAsia" w:hAnsiTheme="minorHAnsi" w:cstheme="minorBidi"/>
          <w:smallCaps w:val="0"/>
          <w:noProof/>
          <w:sz w:val="22"/>
          <w:szCs w:val="22"/>
        </w:rPr>
      </w:pPr>
      <w:del w:id="711" w:author="Tom Bergeron" w:date="2018-12-17T16:26:00Z">
        <w:r w:rsidRPr="0060126E" w:rsidDel="0060126E">
          <w:rPr>
            <w:rStyle w:val="Hyperlink"/>
            <w:smallCaps w:val="0"/>
            <w:noProof/>
          </w:rPr>
          <w:delText>Live Mode - Charts Tab</w:delText>
        </w:r>
        <w:r w:rsidDel="0060126E">
          <w:rPr>
            <w:noProof/>
            <w:webHidden/>
          </w:rPr>
          <w:tab/>
          <w:delText>98</w:delText>
        </w:r>
      </w:del>
    </w:p>
    <w:p w14:paraId="6993D0A1" w14:textId="03B08CB1" w:rsidR="00691D6A" w:rsidDel="0060126E" w:rsidRDefault="00691D6A">
      <w:pPr>
        <w:pStyle w:val="TOC3"/>
        <w:tabs>
          <w:tab w:val="right" w:leader="dot" w:pos="8900"/>
        </w:tabs>
        <w:rPr>
          <w:del w:id="712" w:author="Tom Bergeron" w:date="2018-12-17T16:26:00Z"/>
          <w:rFonts w:asciiTheme="minorHAnsi" w:eastAsiaTheme="minorEastAsia" w:hAnsiTheme="minorHAnsi" w:cstheme="minorBidi"/>
          <w:smallCaps w:val="0"/>
          <w:noProof/>
          <w:sz w:val="22"/>
          <w:szCs w:val="22"/>
        </w:rPr>
      </w:pPr>
      <w:del w:id="713" w:author="Tom Bergeron" w:date="2018-12-17T16:26:00Z">
        <w:r w:rsidRPr="0060126E" w:rsidDel="0060126E">
          <w:rPr>
            <w:rStyle w:val="Hyperlink"/>
            <w:smallCaps w:val="0"/>
            <w:noProof/>
          </w:rPr>
          <w:delText>View Chart Data</w:delText>
        </w:r>
        <w:r w:rsidDel="0060126E">
          <w:rPr>
            <w:noProof/>
            <w:webHidden/>
          </w:rPr>
          <w:tab/>
          <w:delText>99</w:delText>
        </w:r>
      </w:del>
    </w:p>
    <w:p w14:paraId="66B7A227" w14:textId="170A2320" w:rsidR="00691D6A" w:rsidDel="0060126E" w:rsidRDefault="00691D6A">
      <w:pPr>
        <w:pStyle w:val="TOC2"/>
        <w:tabs>
          <w:tab w:val="right" w:leader="dot" w:pos="8900"/>
        </w:tabs>
        <w:rPr>
          <w:del w:id="714" w:author="Tom Bergeron" w:date="2018-12-17T16:26:00Z"/>
          <w:rFonts w:asciiTheme="minorHAnsi" w:eastAsiaTheme="minorEastAsia" w:hAnsiTheme="minorHAnsi" w:cstheme="minorBidi"/>
          <w:smallCaps w:val="0"/>
          <w:noProof/>
          <w:sz w:val="22"/>
          <w:szCs w:val="22"/>
        </w:rPr>
      </w:pPr>
      <w:del w:id="715" w:author="Tom Bergeron" w:date="2018-12-17T16:26:00Z">
        <w:r w:rsidRPr="0060126E" w:rsidDel="0060126E">
          <w:rPr>
            <w:rStyle w:val="Hyperlink"/>
            <w:smallCaps w:val="0"/>
            <w:noProof/>
          </w:rPr>
          <w:delText>Historical Mode - Chart Tab</w:delText>
        </w:r>
        <w:r w:rsidDel="0060126E">
          <w:rPr>
            <w:noProof/>
            <w:webHidden/>
          </w:rPr>
          <w:tab/>
          <w:delText>100</w:delText>
        </w:r>
      </w:del>
    </w:p>
    <w:p w14:paraId="2DD4A110" w14:textId="065E084D" w:rsidR="00691D6A" w:rsidDel="0060126E" w:rsidRDefault="00691D6A">
      <w:pPr>
        <w:pStyle w:val="TOC3"/>
        <w:tabs>
          <w:tab w:val="right" w:leader="dot" w:pos="8900"/>
        </w:tabs>
        <w:rPr>
          <w:del w:id="716" w:author="Tom Bergeron" w:date="2018-12-17T16:26:00Z"/>
          <w:rFonts w:asciiTheme="minorHAnsi" w:eastAsiaTheme="minorEastAsia" w:hAnsiTheme="minorHAnsi" w:cstheme="minorBidi"/>
          <w:smallCaps w:val="0"/>
          <w:noProof/>
          <w:sz w:val="22"/>
          <w:szCs w:val="22"/>
        </w:rPr>
      </w:pPr>
      <w:del w:id="717" w:author="Tom Bergeron" w:date="2018-12-17T16:26:00Z">
        <w:r w:rsidRPr="0060126E" w:rsidDel="0060126E">
          <w:rPr>
            <w:rStyle w:val="Hyperlink"/>
            <w:smallCaps w:val="0"/>
            <w:noProof/>
          </w:rPr>
          <w:delText>View Control Charts</w:delText>
        </w:r>
        <w:r w:rsidDel="0060126E">
          <w:rPr>
            <w:noProof/>
            <w:webHidden/>
          </w:rPr>
          <w:tab/>
          <w:delText>100</w:delText>
        </w:r>
      </w:del>
    </w:p>
    <w:p w14:paraId="5133B60F" w14:textId="3DD13BDE" w:rsidR="00691D6A" w:rsidDel="0060126E" w:rsidRDefault="00691D6A">
      <w:pPr>
        <w:pStyle w:val="TOC3"/>
        <w:tabs>
          <w:tab w:val="right" w:leader="dot" w:pos="8900"/>
        </w:tabs>
        <w:rPr>
          <w:del w:id="718" w:author="Tom Bergeron" w:date="2018-12-17T16:26:00Z"/>
          <w:rFonts w:asciiTheme="minorHAnsi" w:eastAsiaTheme="minorEastAsia" w:hAnsiTheme="minorHAnsi" w:cstheme="minorBidi"/>
          <w:smallCaps w:val="0"/>
          <w:noProof/>
          <w:sz w:val="22"/>
          <w:szCs w:val="22"/>
        </w:rPr>
      </w:pPr>
      <w:del w:id="719" w:author="Tom Bergeron" w:date="2018-12-17T16:26:00Z">
        <w:r w:rsidRPr="0060126E" w:rsidDel="0060126E">
          <w:rPr>
            <w:rStyle w:val="Hyperlink"/>
            <w:smallCaps w:val="0"/>
            <w:noProof/>
          </w:rPr>
          <w:delText>Viewing Chart Data</w:delText>
        </w:r>
        <w:r w:rsidDel="0060126E">
          <w:rPr>
            <w:noProof/>
            <w:webHidden/>
          </w:rPr>
          <w:tab/>
          <w:delText>101</w:delText>
        </w:r>
      </w:del>
    </w:p>
    <w:p w14:paraId="47DC2FB8" w14:textId="09A5C314" w:rsidR="00691D6A" w:rsidDel="0060126E" w:rsidRDefault="00691D6A">
      <w:pPr>
        <w:pStyle w:val="TOC3"/>
        <w:tabs>
          <w:tab w:val="right" w:leader="dot" w:pos="8900"/>
        </w:tabs>
        <w:rPr>
          <w:del w:id="720" w:author="Tom Bergeron" w:date="2018-12-17T16:26:00Z"/>
          <w:rFonts w:asciiTheme="minorHAnsi" w:eastAsiaTheme="minorEastAsia" w:hAnsiTheme="minorHAnsi" w:cstheme="minorBidi"/>
          <w:smallCaps w:val="0"/>
          <w:noProof/>
          <w:sz w:val="22"/>
          <w:szCs w:val="22"/>
        </w:rPr>
      </w:pPr>
      <w:del w:id="721" w:author="Tom Bergeron" w:date="2018-12-17T16:26:00Z">
        <w:r w:rsidRPr="0060126E" w:rsidDel="0060126E">
          <w:rPr>
            <w:rStyle w:val="Hyperlink"/>
            <w:smallCaps w:val="0"/>
            <w:noProof/>
          </w:rPr>
          <w:delText>History Mode Chart Options Menu</w:delText>
        </w:r>
        <w:r w:rsidDel="0060126E">
          <w:rPr>
            <w:noProof/>
            <w:webHidden/>
          </w:rPr>
          <w:tab/>
          <w:delText>101</w:delText>
        </w:r>
      </w:del>
    </w:p>
    <w:p w14:paraId="651F909D" w14:textId="44164FD7" w:rsidR="00691D6A" w:rsidDel="0060126E" w:rsidRDefault="00691D6A">
      <w:pPr>
        <w:pStyle w:val="TOC1"/>
        <w:tabs>
          <w:tab w:val="right" w:leader="dot" w:pos="8900"/>
        </w:tabs>
        <w:rPr>
          <w:del w:id="722" w:author="Tom Bergeron" w:date="2018-12-17T16:26:00Z"/>
          <w:rFonts w:asciiTheme="minorHAnsi" w:eastAsiaTheme="minorEastAsia" w:hAnsiTheme="minorHAnsi" w:cstheme="minorBidi"/>
          <w:b w:val="0"/>
          <w:caps w:val="0"/>
          <w:noProof/>
          <w:sz w:val="22"/>
          <w:szCs w:val="22"/>
        </w:rPr>
      </w:pPr>
      <w:del w:id="723" w:author="Tom Bergeron" w:date="2018-12-17T16:26:00Z">
        <w:r w:rsidRPr="0060126E" w:rsidDel="0060126E">
          <w:rPr>
            <w:rStyle w:val="Hyperlink"/>
            <w:b w:val="0"/>
            <w:caps w:val="0"/>
            <w:noProof/>
          </w:rPr>
          <w:delText>Using Live Data Output</w:delText>
        </w:r>
        <w:r w:rsidDel="0060126E">
          <w:rPr>
            <w:noProof/>
            <w:webHidden/>
          </w:rPr>
          <w:tab/>
          <w:delText>102</w:delText>
        </w:r>
      </w:del>
    </w:p>
    <w:p w14:paraId="06FBD106" w14:textId="2D3F8141" w:rsidR="00691D6A" w:rsidDel="0060126E" w:rsidRDefault="00691D6A">
      <w:pPr>
        <w:pStyle w:val="TOC2"/>
        <w:tabs>
          <w:tab w:val="right" w:leader="dot" w:pos="8900"/>
        </w:tabs>
        <w:rPr>
          <w:del w:id="724" w:author="Tom Bergeron" w:date="2018-12-17T16:26:00Z"/>
          <w:rFonts w:asciiTheme="minorHAnsi" w:eastAsiaTheme="minorEastAsia" w:hAnsiTheme="minorHAnsi" w:cstheme="minorBidi"/>
          <w:smallCaps w:val="0"/>
          <w:noProof/>
          <w:sz w:val="22"/>
          <w:szCs w:val="22"/>
        </w:rPr>
      </w:pPr>
      <w:del w:id="725" w:author="Tom Bergeron" w:date="2018-12-17T16:26:00Z">
        <w:r w:rsidRPr="0060126E" w:rsidDel="0060126E">
          <w:rPr>
            <w:rStyle w:val="Hyperlink"/>
            <w:smallCaps w:val="0"/>
            <w:noProof/>
          </w:rPr>
          <w:delText>LDO Formats</w:delText>
        </w:r>
        <w:r w:rsidDel="0060126E">
          <w:rPr>
            <w:noProof/>
            <w:webHidden/>
          </w:rPr>
          <w:tab/>
          <w:delText>103</w:delText>
        </w:r>
      </w:del>
    </w:p>
    <w:p w14:paraId="058E7B92" w14:textId="265EBC10" w:rsidR="00691D6A" w:rsidDel="0060126E" w:rsidRDefault="00691D6A">
      <w:pPr>
        <w:pStyle w:val="TOC2"/>
        <w:tabs>
          <w:tab w:val="right" w:leader="dot" w:pos="8900"/>
        </w:tabs>
        <w:rPr>
          <w:del w:id="726" w:author="Tom Bergeron" w:date="2018-12-17T16:26:00Z"/>
          <w:rFonts w:asciiTheme="minorHAnsi" w:eastAsiaTheme="minorEastAsia" w:hAnsiTheme="minorHAnsi" w:cstheme="minorBidi"/>
          <w:smallCaps w:val="0"/>
          <w:noProof/>
          <w:sz w:val="22"/>
          <w:szCs w:val="22"/>
        </w:rPr>
      </w:pPr>
      <w:del w:id="727" w:author="Tom Bergeron" w:date="2018-12-17T16:26:00Z">
        <w:r w:rsidRPr="0060126E" w:rsidDel="0060126E">
          <w:rPr>
            <w:rStyle w:val="Hyperlink"/>
            <w:smallCaps w:val="0"/>
            <w:noProof/>
          </w:rPr>
          <w:delText>Details Of Output Files</w:delText>
        </w:r>
        <w:r w:rsidDel="0060126E">
          <w:rPr>
            <w:noProof/>
            <w:webHidden/>
          </w:rPr>
          <w:tab/>
          <w:delText>103</w:delText>
        </w:r>
      </w:del>
    </w:p>
    <w:p w14:paraId="46273FD8" w14:textId="441EA1C0" w:rsidR="00691D6A" w:rsidDel="0060126E" w:rsidRDefault="00691D6A">
      <w:pPr>
        <w:pStyle w:val="TOC3"/>
        <w:tabs>
          <w:tab w:val="right" w:leader="dot" w:pos="8900"/>
        </w:tabs>
        <w:rPr>
          <w:del w:id="728" w:author="Tom Bergeron" w:date="2018-12-17T16:26:00Z"/>
          <w:rFonts w:asciiTheme="minorHAnsi" w:eastAsiaTheme="minorEastAsia" w:hAnsiTheme="minorHAnsi" w:cstheme="minorBidi"/>
          <w:smallCaps w:val="0"/>
          <w:noProof/>
          <w:sz w:val="22"/>
          <w:szCs w:val="22"/>
        </w:rPr>
      </w:pPr>
      <w:del w:id="729" w:author="Tom Bergeron" w:date="2018-12-17T16:26:00Z">
        <w:r w:rsidRPr="0060126E" w:rsidDel="0060126E">
          <w:rPr>
            <w:rStyle w:val="Hyperlink"/>
            <w:smallCaps w:val="0"/>
            <w:noProof/>
          </w:rPr>
          <w:delText>LDO Standard TSV And CSV For WordPad</w:delText>
        </w:r>
        <w:r w:rsidDel="0060126E">
          <w:rPr>
            <w:noProof/>
            <w:webHidden/>
          </w:rPr>
          <w:tab/>
          <w:delText>103</w:delText>
        </w:r>
      </w:del>
    </w:p>
    <w:p w14:paraId="6AC916F6" w14:textId="3CF58040" w:rsidR="00691D6A" w:rsidDel="0060126E" w:rsidRDefault="00691D6A">
      <w:pPr>
        <w:pStyle w:val="TOC3"/>
        <w:tabs>
          <w:tab w:val="right" w:leader="dot" w:pos="8900"/>
        </w:tabs>
        <w:rPr>
          <w:del w:id="730" w:author="Tom Bergeron" w:date="2018-12-17T16:26:00Z"/>
          <w:rFonts w:asciiTheme="minorHAnsi" w:eastAsiaTheme="minorEastAsia" w:hAnsiTheme="minorHAnsi" w:cstheme="minorBidi"/>
          <w:smallCaps w:val="0"/>
          <w:noProof/>
          <w:sz w:val="22"/>
          <w:szCs w:val="22"/>
        </w:rPr>
      </w:pPr>
      <w:del w:id="731" w:author="Tom Bergeron" w:date="2018-12-17T16:26:00Z">
        <w:r w:rsidRPr="0060126E" w:rsidDel="0060126E">
          <w:rPr>
            <w:rStyle w:val="Hyperlink"/>
            <w:smallCaps w:val="0"/>
            <w:noProof/>
          </w:rPr>
          <w:delText>LDO Standard TSV And CSV For Excel</w:delText>
        </w:r>
        <w:r w:rsidDel="0060126E">
          <w:rPr>
            <w:noProof/>
            <w:webHidden/>
          </w:rPr>
          <w:tab/>
          <w:delText>103</w:delText>
        </w:r>
      </w:del>
    </w:p>
    <w:p w14:paraId="3F82BEDF" w14:textId="5B9DCCB0" w:rsidR="00691D6A" w:rsidDel="0060126E" w:rsidRDefault="00691D6A">
      <w:pPr>
        <w:pStyle w:val="TOC3"/>
        <w:tabs>
          <w:tab w:val="right" w:leader="dot" w:pos="8900"/>
        </w:tabs>
        <w:rPr>
          <w:del w:id="732" w:author="Tom Bergeron" w:date="2018-12-17T16:26:00Z"/>
          <w:rFonts w:asciiTheme="minorHAnsi" w:eastAsiaTheme="minorEastAsia" w:hAnsiTheme="minorHAnsi" w:cstheme="minorBidi"/>
          <w:smallCaps w:val="0"/>
          <w:noProof/>
          <w:sz w:val="22"/>
          <w:szCs w:val="22"/>
        </w:rPr>
      </w:pPr>
      <w:del w:id="733" w:author="Tom Bergeron" w:date="2018-12-17T16:26:00Z">
        <w:r w:rsidRPr="0060126E" w:rsidDel="0060126E">
          <w:rPr>
            <w:rStyle w:val="Hyperlink"/>
            <w:smallCaps w:val="0"/>
            <w:noProof/>
          </w:rPr>
          <w:delText>LDO 1 Board 1 File (Txt Output)</w:delText>
        </w:r>
        <w:r w:rsidDel="0060126E">
          <w:rPr>
            <w:noProof/>
            <w:webHidden/>
          </w:rPr>
          <w:tab/>
          <w:delText>103</w:delText>
        </w:r>
      </w:del>
    </w:p>
    <w:p w14:paraId="15E1533F" w14:textId="1C69DCFA" w:rsidR="00691D6A" w:rsidDel="0060126E" w:rsidRDefault="00691D6A">
      <w:pPr>
        <w:pStyle w:val="TOC3"/>
        <w:tabs>
          <w:tab w:val="right" w:leader="dot" w:pos="8900"/>
        </w:tabs>
        <w:rPr>
          <w:del w:id="734" w:author="Tom Bergeron" w:date="2018-12-17T16:26:00Z"/>
          <w:rFonts w:asciiTheme="minorHAnsi" w:eastAsiaTheme="minorEastAsia" w:hAnsiTheme="minorHAnsi" w:cstheme="minorBidi"/>
          <w:smallCaps w:val="0"/>
          <w:noProof/>
          <w:sz w:val="22"/>
          <w:szCs w:val="22"/>
        </w:rPr>
      </w:pPr>
      <w:del w:id="735" w:author="Tom Bergeron" w:date="2018-12-17T16:26:00Z">
        <w:r w:rsidRPr="0060126E" w:rsidDel="0060126E">
          <w:rPr>
            <w:rStyle w:val="Hyperlink"/>
            <w:smallCaps w:val="0"/>
            <w:noProof/>
          </w:rPr>
          <w:delText>LDO XML (1 Board 1 File)</w:delText>
        </w:r>
        <w:r w:rsidDel="0060126E">
          <w:rPr>
            <w:noProof/>
            <w:webHidden/>
          </w:rPr>
          <w:tab/>
          <w:delText>103</w:delText>
        </w:r>
      </w:del>
    </w:p>
    <w:p w14:paraId="00435063" w14:textId="5641FD97" w:rsidR="00691D6A" w:rsidDel="0060126E" w:rsidRDefault="00691D6A">
      <w:pPr>
        <w:pStyle w:val="TOC2"/>
        <w:tabs>
          <w:tab w:val="right" w:leader="dot" w:pos="8900"/>
        </w:tabs>
        <w:rPr>
          <w:del w:id="736" w:author="Tom Bergeron" w:date="2018-12-17T16:26:00Z"/>
          <w:rFonts w:asciiTheme="minorHAnsi" w:eastAsiaTheme="minorEastAsia" w:hAnsiTheme="minorHAnsi" w:cstheme="minorBidi"/>
          <w:smallCaps w:val="0"/>
          <w:noProof/>
          <w:sz w:val="22"/>
          <w:szCs w:val="22"/>
        </w:rPr>
      </w:pPr>
      <w:del w:id="737" w:author="Tom Bergeron" w:date="2018-12-17T16:26:00Z">
        <w:r w:rsidRPr="0060126E" w:rsidDel="0060126E">
          <w:rPr>
            <w:rStyle w:val="Hyperlink"/>
            <w:smallCaps w:val="0"/>
            <w:noProof/>
          </w:rPr>
          <w:delText>Configure LDO</w:delText>
        </w:r>
        <w:r w:rsidDel="0060126E">
          <w:rPr>
            <w:noProof/>
            <w:webHidden/>
          </w:rPr>
          <w:tab/>
          <w:delText>104</w:delText>
        </w:r>
      </w:del>
    </w:p>
    <w:p w14:paraId="316F97CB" w14:textId="602ACAEC" w:rsidR="00691D6A" w:rsidDel="0060126E" w:rsidRDefault="00691D6A">
      <w:pPr>
        <w:pStyle w:val="TOC3"/>
        <w:tabs>
          <w:tab w:val="right" w:leader="dot" w:pos="8900"/>
        </w:tabs>
        <w:rPr>
          <w:del w:id="738" w:author="Tom Bergeron" w:date="2018-12-17T16:26:00Z"/>
          <w:rFonts w:asciiTheme="minorHAnsi" w:eastAsiaTheme="minorEastAsia" w:hAnsiTheme="minorHAnsi" w:cstheme="minorBidi"/>
          <w:smallCaps w:val="0"/>
          <w:noProof/>
          <w:sz w:val="22"/>
          <w:szCs w:val="22"/>
        </w:rPr>
      </w:pPr>
      <w:del w:id="739" w:author="Tom Bergeron" w:date="2018-12-17T16:26:00Z">
        <w:r w:rsidRPr="0060126E" w:rsidDel="0060126E">
          <w:rPr>
            <w:rStyle w:val="Hyperlink"/>
            <w:smallCaps w:val="0"/>
            <w:noProof/>
          </w:rPr>
          <w:delText>Delete Accumulated LDO Files</w:delText>
        </w:r>
        <w:r w:rsidDel="0060126E">
          <w:rPr>
            <w:noProof/>
            <w:webHidden/>
          </w:rPr>
          <w:tab/>
          <w:delText>105</w:delText>
        </w:r>
      </w:del>
    </w:p>
    <w:p w14:paraId="211F1892" w14:textId="6155D2A5" w:rsidR="00691D6A" w:rsidDel="0060126E" w:rsidRDefault="00691D6A">
      <w:pPr>
        <w:pStyle w:val="TOC1"/>
        <w:tabs>
          <w:tab w:val="right" w:leader="dot" w:pos="8900"/>
        </w:tabs>
        <w:rPr>
          <w:del w:id="740" w:author="Tom Bergeron" w:date="2018-12-17T16:26:00Z"/>
          <w:rFonts w:asciiTheme="minorHAnsi" w:eastAsiaTheme="minorEastAsia" w:hAnsiTheme="minorHAnsi" w:cstheme="minorBidi"/>
          <w:b w:val="0"/>
          <w:caps w:val="0"/>
          <w:noProof/>
          <w:sz w:val="22"/>
          <w:szCs w:val="22"/>
        </w:rPr>
      </w:pPr>
      <w:del w:id="741" w:author="Tom Bergeron" w:date="2018-12-17T16:26:00Z">
        <w:r w:rsidRPr="0060126E" w:rsidDel="0060126E">
          <w:rPr>
            <w:rStyle w:val="Hyperlink"/>
            <w:b w:val="0"/>
            <w:caps w:val="0"/>
            <w:noProof/>
          </w:rPr>
          <w:delText>Alarm Relay</w:delText>
        </w:r>
        <w:r w:rsidDel="0060126E">
          <w:rPr>
            <w:noProof/>
            <w:webHidden/>
          </w:rPr>
          <w:tab/>
          <w:delText>106</w:delText>
        </w:r>
      </w:del>
    </w:p>
    <w:p w14:paraId="40FE6863" w14:textId="5EF766DA" w:rsidR="00691D6A" w:rsidDel="0060126E" w:rsidRDefault="00691D6A">
      <w:pPr>
        <w:pStyle w:val="TOC1"/>
        <w:tabs>
          <w:tab w:val="right" w:leader="dot" w:pos="8900"/>
        </w:tabs>
        <w:rPr>
          <w:del w:id="742" w:author="Tom Bergeron" w:date="2018-12-17T16:26:00Z"/>
          <w:rFonts w:asciiTheme="minorHAnsi" w:eastAsiaTheme="minorEastAsia" w:hAnsiTheme="minorHAnsi" w:cstheme="minorBidi"/>
          <w:b w:val="0"/>
          <w:caps w:val="0"/>
          <w:noProof/>
          <w:sz w:val="22"/>
          <w:szCs w:val="22"/>
        </w:rPr>
      </w:pPr>
      <w:del w:id="743" w:author="Tom Bergeron" w:date="2018-12-17T16:26:00Z">
        <w:r w:rsidRPr="0060126E" w:rsidDel="0060126E">
          <w:rPr>
            <w:rStyle w:val="Hyperlink"/>
            <w:b w:val="0"/>
            <w:caps w:val="0"/>
            <w:noProof/>
          </w:rPr>
          <w:delText>Light Tower</w:delText>
        </w:r>
        <w:r w:rsidDel="0060126E">
          <w:rPr>
            <w:noProof/>
            <w:webHidden/>
          </w:rPr>
          <w:tab/>
          <w:delText>106</w:delText>
        </w:r>
      </w:del>
    </w:p>
    <w:p w14:paraId="39111058" w14:textId="4F630AC1" w:rsidR="00691D6A" w:rsidRPr="00691D6A" w:rsidDel="0060126E" w:rsidRDefault="00691D6A">
      <w:pPr>
        <w:pStyle w:val="TOC1"/>
        <w:tabs>
          <w:tab w:val="right" w:leader="dot" w:pos="8900"/>
        </w:tabs>
        <w:rPr>
          <w:del w:id="744" w:author="Tom Bergeron" w:date="2018-12-17T16:26:00Z"/>
          <w:rFonts w:asciiTheme="minorHAnsi" w:eastAsiaTheme="minorEastAsia" w:hAnsiTheme="minorHAnsi" w:cstheme="minorBidi"/>
          <w:noProof/>
          <w:sz w:val="22"/>
          <w:szCs w:val="22"/>
        </w:rPr>
        <w:pPrChange w:id="745" w:author="Tom" w:date="2017-09-27T19:31:00Z">
          <w:pPr>
            <w:pStyle w:val="TOC2"/>
            <w:tabs>
              <w:tab w:val="right" w:leader="dot" w:pos="8900"/>
            </w:tabs>
          </w:pPr>
        </w:pPrChange>
      </w:pPr>
    </w:p>
    <w:p w14:paraId="79A5828D" w14:textId="19752A32" w:rsidR="002172EC" w:rsidDel="0060126E" w:rsidRDefault="00BA5F3A">
      <w:pPr>
        <w:pStyle w:val="TOC1"/>
        <w:tabs>
          <w:tab w:val="right" w:leader="dot" w:pos="8900"/>
        </w:tabs>
        <w:rPr>
          <w:del w:id="746" w:author="Tom Bergeron" w:date="2018-12-17T16:26:00Z"/>
          <w:rFonts w:asciiTheme="minorHAnsi" w:eastAsiaTheme="minorEastAsia" w:hAnsiTheme="minorHAnsi" w:cstheme="minorBidi"/>
          <w:b w:val="0"/>
          <w:caps w:val="0"/>
          <w:noProof/>
          <w:sz w:val="22"/>
          <w:szCs w:val="22"/>
        </w:rPr>
      </w:pPr>
      <w:del w:id="747" w:author="Tom Bergeron" w:date="2018-12-17T16:26:00Z">
        <w:r w:rsidDel="0060126E">
          <w:rPr>
            <w:noProof/>
            <w:webHidden/>
          </w:rPr>
          <w:delText>9494949494949495959596969696979797989999100101101102102103104104104104104104105106107107</w:delText>
        </w:r>
      </w:del>
    </w:p>
    <w:p w14:paraId="23D1818B" w14:textId="77777777" w:rsidR="002172EC" w:rsidDel="0060126E" w:rsidRDefault="002172EC">
      <w:pPr>
        <w:pStyle w:val="TOC1"/>
        <w:tabs>
          <w:tab w:val="right" w:leader="dot" w:pos="8900"/>
        </w:tabs>
        <w:rPr>
          <w:del w:id="748" w:author="Tom Bergeron" w:date="2018-12-17T16:26:00Z"/>
          <w:rFonts w:asciiTheme="minorHAnsi" w:eastAsiaTheme="minorEastAsia" w:hAnsiTheme="minorHAnsi" w:cstheme="minorBidi"/>
          <w:b w:val="0"/>
          <w:caps w:val="0"/>
          <w:noProof/>
          <w:sz w:val="22"/>
          <w:szCs w:val="22"/>
        </w:rPr>
      </w:pPr>
      <w:del w:id="749" w:author="Tom Bergeron" w:date="2018-12-17T16:26:00Z">
        <w:r w:rsidRPr="00B97B7F" w:rsidDel="0060126E">
          <w:rPr>
            <w:rPrChange w:id="750" w:author="Tom" w:date="2017-08-22T14:17:00Z">
              <w:rPr>
                <w:rStyle w:val="Hyperlink"/>
                <w:noProof/>
              </w:rPr>
            </w:rPrChange>
          </w:rPr>
          <w:delText>Software Options</w:delText>
        </w:r>
        <w:r w:rsidDel="0060126E">
          <w:rPr>
            <w:noProof/>
            <w:webHidden/>
          </w:rPr>
          <w:tab/>
        </w:r>
        <w:r w:rsidR="0013342E" w:rsidDel="0060126E">
          <w:rPr>
            <w:noProof/>
            <w:webHidden/>
          </w:rPr>
          <w:delText>99</w:delText>
        </w:r>
      </w:del>
    </w:p>
    <w:p w14:paraId="37637E13" w14:textId="77777777" w:rsidR="002172EC" w:rsidDel="0060126E" w:rsidRDefault="002172EC">
      <w:pPr>
        <w:pStyle w:val="TOC2"/>
        <w:tabs>
          <w:tab w:val="right" w:leader="dot" w:pos="8900"/>
        </w:tabs>
        <w:rPr>
          <w:del w:id="751" w:author="Tom Bergeron" w:date="2018-12-17T16:26:00Z"/>
          <w:rFonts w:asciiTheme="minorHAnsi" w:eastAsiaTheme="minorEastAsia" w:hAnsiTheme="minorHAnsi" w:cstheme="minorBidi"/>
          <w:smallCaps w:val="0"/>
          <w:noProof/>
          <w:sz w:val="22"/>
          <w:szCs w:val="22"/>
        </w:rPr>
      </w:pPr>
      <w:del w:id="752" w:author="Tom Bergeron" w:date="2018-12-17T16:26:00Z">
        <w:r w:rsidRPr="00B97B7F" w:rsidDel="0060126E">
          <w:rPr>
            <w:rPrChange w:id="753" w:author="Tom" w:date="2017-08-22T14:17:00Z">
              <w:rPr>
                <w:rStyle w:val="Hyperlink"/>
                <w:noProof/>
              </w:rPr>
            </w:rPrChange>
          </w:rPr>
          <w:delText>Navigator</w:delText>
        </w:r>
        <w:r w:rsidDel="0060126E">
          <w:rPr>
            <w:noProof/>
            <w:webHidden/>
          </w:rPr>
          <w:tab/>
        </w:r>
        <w:r w:rsidR="0013342E" w:rsidDel="0060126E">
          <w:rPr>
            <w:noProof/>
            <w:webHidden/>
          </w:rPr>
          <w:delText>99</w:delText>
        </w:r>
      </w:del>
    </w:p>
    <w:p w14:paraId="7EE86ACD" w14:textId="77777777" w:rsidR="002172EC" w:rsidDel="0060126E" w:rsidRDefault="002172EC">
      <w:pPr>
        <w:pStyle w:val="TOC2"/>
        <w:tabs>
          <w:tab w:val="right" w:leader="dot" w:pos="8900"/>
        </w:tabs>
        <w:rPr>
          <w:del w:id="754" w:author="Tom Bergeron" w:date="2018-12-17T16:26:00Z"/>
          <w:rFonts w:asciiTheme="minorHAnsi" w:eastAsiaTheme="minorEastAsia" w:hAnsiTheme="minorHAnsi" w:cstheme="minorBidi"/>
          <w:smallCaps w:val="0"/>
          <w:noProof/>
          <w:sz w:val="22"/>
          <w:szCs w:val="22"/>
        </w:rPr>
      </w:pPr>
      <w:del w:id="755" w:author="Tom Bergeron" w:date="2018-12-17T16:26:00Z">
        <w:r w:rsidRPr="00B97B7F" w:rsidDel="0060126E">
          <w:rPr>
            <w:rPrChange w:id="756" w:author="Tom" w:date="2017-08-22T14:17:00Z">
              <w:rPr>
                <w:rStyle w:val="Hyperlink"/>
                <w:noProof/>
              </w:rPr>
            </w:rPrChange>
          </w:rPr>
          <w:delText>Auto-Focus</w:delText>
        </w:r>
        <w:r w:rsidDel="0060126E">
          <w:rPr>
            <w:noProof/>
            <w:webHidden/>
          </w:rPr>
          <w:tab/>
        </w:r>
        <w:r w:rsidR="0013342E" w:rsidDel="0060126E">
          <w:rPr>
            <w:noProof/>
            <w:webHidden/>
          </w:rPr>
          <w:delText>99</w:delText>
        </w:r>
      </w:del>
    </w:p>
    <w:p w14:paraId="35563AC0" w14:textId="77777777" w:rsidR="002172EC" w:rsidDel="0060126E" w:rsidRDefault="002172EC">
      <w:pPr>
        <w:pStyle w:val="TOC2"/>
        <w:tabs>
          <w:tab w:val="right" w:leader="dot" w:pos="8900"/>
        </w:tabs>
        <w:rPr>
          <w:del w:id="757" w:author="Tom Bergeron" w:date="2018-12-17T16:26:00Z"/>
          <w:rFonts w:asciiTheme="minorHAnsi" w:eastAsiaTheme="minorEastAsia" w:hAnsiTheme="minorHAnsi" w:cstheme="minorBidi"/>
          <w:smallCaps w:val="0"/>
          <w:noProof/>
          <w:sz w:val="22"/>
          <w:szCs w:val="22"/>
        </w:rPr>
      </w:pPr>
      <w:del w:id="758" w:author="Tom Bergeron" w:date="2018-12-17T16:26:00Z">
        <w:r w:rsidRPr="00B97B7F" w:rsidDel="0060126E">
          <w:rPr>
            <w:rPrChange w:id="759" w:author="Tom" w:date="2017-08-22T14:17:00Z">
              <w:rPr>
                <w:rStyle w:val="Hyperlink"/>
                <w:noProof/>
              </w:rPr>
            </w:rPrChange>
          </w:rPr>
          <w:delText>Navigator/Auto</w:delText>
        </w:r>
        <w:r w:rsidRPr="00B97B7F" w:rsidDel="0060126E">
          <w:rPr>
            <w:rPrChange w:id="760" w:author="Tom" w:date="2017-08-22T14:17:00Z">
              <w:rPr>
                <w:rStyle w:val="Hyperlink"/>
                <w:noProof/>
              </w:rPr>
            </w:rPrChange>
          </w:rPr>
          <w:noBreakHyphen/>
          <w:delText>Focus Power</w:delText>
        </w:r>
        <w:r w:rsidDel="0060126E">
          <w:rPr>
            <w:noProof/>
            <w:webHidden/>
          </w:rPr>
          <w:tab/>
        </w:r>
        <w:r w:rsidR="0013342E" w:rsidDel="0060126E">
          <w:rPr>
            <w:noProof/>
            <w:webHidden/>
          </w:rPr>
          <w:delText>99</w:delText>
        </w:r>
      </w:del>
    </w:p>
    <w:p w14:paraId="4818B064" w14:textId="77777777" w:rsidR="002172EC" w:rsidDel="0060126E" w:rsidRDefault="002172EC">
      <w:pPr>
        <w:pStyle w:val="TOC2"/>
        <w:tabs>
          <w:tab w:val="right" w:leader="dot" w:pos="8900"/>
        </w:tabs>
        <w:rPr>
          <w:del w:id="761" w:author="Tom Bergeron" w:date="2018-12-17T16:26:00Z"/>
          <w:rFonts w:asciiTheme="minorHAnsi" w:eastAsiaTheme="minorEastAsia" w:hAnsiTheme="minorHAnsi" w:cstheme="minorBidi"/>
          <w:smallCaps w:val="0"/>
          <w:noProof/>
          <w:sz w:val="22"/>
          <w:szCs w:val="22"/>
        </w:rPr>
      </w:pPr>
      <w:del w:id="762" w:author="Tom Bergeron" w:date="2018-12-17T16:26:00Z">
        <w:r w:rsidRPr="00B97B7F" w:rsidDel="0060126E">
          <w:rPr>
            <w:rPrChange w:id="763" w:author="Tom" w:date="2017-08-22T14:17:00Z">
              <w:rPr>
                <w:rStyle w:val="Hyperlink"/>
                <w:noProof/>
              </w:rPr>
            </w:rPrChange>
          </w:rPr>
          <w:delText>Sweet Spot</w:delText>
        </w:r>
        <w:r w:rsidDel="0060126E">
          <w:rPr>
            <w:noProof/>
            <w:webHidden/>
          </w:rPr>
          <w:tab/>
        </w:r>
        <w:r w:rsidR="0013342E" w:rsidDel="0060126E">
          <w:rPr>
            <w:noProof/>
            <w:webHidden/>
          </w:rPr>
          <w:delText>99</w:delText>
        </w:r>
      </w:del>
    </w:p>
    <w:p w14:paraId="7633C198" w14:textId="77777777" w:rsidR="002172EC" w:rsidDel="0060126E" w:rsidRDefault="002172EC">
      <w:pPr>
        <w:pStyle w:val="TOC2"/>
        <w:tabs>
          <w:tab w:val="right" w:leader="dot" w:pos="8900"/>
        </w:tabs>
        <w:rPr>
          <w:del w:id="764" w:author="Tom Bergeron" w:date="2018-12-17T16:26:00Z"/>
          <w:rFonts w:asciiTheme="minorHAnsi" w:eastAsiaTheme="minorEastAsia" w:hAnsiTheme="minorHAnsi" w:cstheme="minorBidi"/>
          <w:smallCaps w:val="0"/>
          <w:noProof/>
          <w:sz w:val="22"/>
          <w:szCs w:val="22"/>
        </w:rPr>
      </w:pPr>
      <w:del w:id="765" w:author="Tom Bergeron" w:date="2018-12-17T16:26:00Z">
        <w:r w:rsidRPr="00B97B7F" w:rsidDel="0060126E">
          <w:rPr>
            <w:rPrChange w:id="766" w:author="Tom" w:date="2017-08-22T14:17:00Z">
              <w:rPr>
                <w:rStyle w:val="Hyperlink"/>
                <w:noProof/>
              </w:rPr>
            </w:rPrChange>
          </w:rPr>
          <w:delText>Index Screen And Production Reports</w:delText>
        </w:r>
        <w:r w:rsidDel="0060126E">
          <w:rPr>
            <w:noProof/>
            <w:webHidden/>
          </w:rPr>
          <w:tab/>
        </w:r>
        <w:r w:rsidR="0013342E" w:rsidDel="0060126E">
          <w:rPr>
            <w:noProof/>
            <w:webHidden/>
          </w:rPr>
          <w:delText>99</w:delText>
        </w:r>
      </w:del>
    </w:p>
    <w:p w14:paraId="3A96D92F" w14:textId="77777777" w:rsidR="002172EC" w:rsidDel="0060126E" w:rsidRDefault="002172EC">
      <w:pPr>
        <w:pStyle w:val="TOC2"/>
        <w:tabs>
          <w:tab w:val="right" w:leader="dot" w:pos="8900"/>
        </w:tabs>
        <w:rPr>
          <w:del w:id="767" w:author="Tom Bergeron" w:date="2018-12-17T16:26:00Z"/>
          <w:rFonts w:asciiTheme="minorHAnsi" w:eastAsiaTheme="minorEastAsia" w:hAnsiTheme="minorHAnsi" w:cstheme="minorBidi"/>
          <w:smallCaps w:val="0"/>
          <w:noProof/>
          <w:sz w:val="22"/>
          <w:szCs w:val="22"/>
        </w:rPr>
      </w:pPr>
      <w:del w:id="768" w:author="Tom Bergeron" w:date="2018-12-17T16:26:00Z">
        <w:r w:rsidRPr="00B97B7F" w:rsidDel="0060126E">
          <w:rPr>
            <w:rPrChange w:id="769" w:author="Tom" w:date="2017-08-22T14:17:00Z">
              <w:rPr>
                <w:rStyle w:val="Hyperlink"/>
                <w:noProof/>
              </w:rPr>
            </w:rPrChange>
          </w:rPr>
          <w:delText>Statistical Process Control Charts</w:delText>
        </w:r>
        <w:r w:rsidDel="0060126E">
          <w:rPr>
            <w:noProof/>
            <w:webHidden/>
          </w:rPr>
          <w:tab/>
        </w:r>
        <w:r w:rsidR="0013342E" w:rsidDel="0060126E">
          <w:rPr>
            <w:noProof/>
            <w:webHidden/>
          </w:rPr>
          <w:delText>99</w:delText>
        </w:r>
      </w:del>
    </w:p>
    <w:p w14:paraId="4816A861" w14:textId="64033232" w:rsidR="002172EC" w:rsidDel="0060126E" w:rsidRDefault="002172EC">
      <w:pPr>
        <w:pStyle w:val="TOC2"/>
        <w:tabs>
          <w:tab w:val="right" w:leader="dot" w:pos="8900"/>
        </w:tabs>
        <w:rPr>
          <w:del w:id="770" w:author="Tom Bergeron" w:date="2018-12-17T16:26:00Z"/>
          <w:rFonts w:asciiTheme="minorHAnsi" w:eastAsiaTheme="minorEastAsia" w:hAnsiTheme="minorHAnsi" w:cstheme="minorBidi"/>
          <w:smallCaps w:val="0"/>
          <w:noProof/>
          <w:sz w:val="22"/>
          <w:szCs w:val="22"/>
        </w:rPr>
      </w:pPr>
      <w:del w:id="771" w:author="Tom Bergeron" w:date="2018-12-17T16:26:00Z">
        <w:r w:rsidRPr="00B97B7F" w:rsidDel="0060126E">
          <w:rPr>
            <w:rPrChange w:id="772" w:author="Tom" w:date="2017-08-22T14:17:00Z">
              <w:rPr>
                <w:rStyle w:val="Hyperlink"/>
                <w:noProof/>
              </w:rPr>
            </w:rPrChange>
          </w:rPr>
          <w:delText>Troubleshooting Screen</w:delText>
        </w:r>
        <w:r w:rsidDel="0060126E">
          <w:rPr>
            <w:noProof/>
            <w:webHidden/>
          </w:rPr>
          <w:tab/>
        </w:r>
        <w:r w:rsidR="0013342E" w:rsidDel="0060126E">
          <w:rPr>
            <w:noProof/>
            <w:webHidden/>
          </w:rPr>
          <w:delText>100</w:delText>
        </w:r>
      </w:del>
    </w:p>
    <w:p w14:paraId="284675F2" w14:textId="77777777" w:rsidR="002172EC" w:rsidDel="0060126E" w:rsidRDefault="002172EC">
      <w:pPr>
        <w:pStyle w:val="TOC2"/>
        <w:tabs>
          <w:tab w:val="right" w:leader="dot" w:pos="8900"/>
        </w:tabs>
        <w:rPr>
          <w:del w:id="773" w:author="Tom Bergeron" w:date="2018-12-17T16:26:00Z"/>
          <w:rFonts w:asciiTheme="minorHAnsi" w:eastAsiaTheme="minorEastAsia" w:hAnsiTheme="minorHAnsi" w:cstheme="minorBidi"/>
          <w:smallCaps w:val="0"/>
          <w:noProof/>
          <w:sz w:val="22"/>
          <w:szCs w:val="22"/>
        </w:rPr>
      </w:pPr>
      <w:del w:id="774" w:author="Tom Bergeron" w:date="2018-12-17T16:26:00Z">
        <w:r w:rsidRPr="00B97B7F" w:rsidDel="0060126E">
          <w:rPr>
            <w:rPrChange w:id="775" w:author="Tom" w:date="2017-08-22T14:17:00Z">
              <w:rPr>
                <w:rStyle w:val="Hyperlink"/>
                <w:noProof/>
              </w:rPr>
            </w:rPrChange>
          </w:rPr>
          <w:delText>O2 Live</w:delText>
        </w:r>
        <w:r w:rsidDel="0060126E">
          <w:rPr>
            <w:noProof/>
            <w:webHidden/>
          </w:rPr>
          <w:tab/>
        </w:r>
        <w:r w:rsidR="0013342E" w:rsidDel="0060126E">
          <w:rPr>
            <w:noProof/>
            <w:webHidden/>
          </w:rPr>
          <w:delText>100</w:delText>
        </w:r>
      </w:del>
    </w:p>
    <w:p w14:paraId="32277D30" w14:textId="77777777" w:rsidR="002172EC" w:rsidDel="0060126E" w:rsidRDefault="002172EC">
      <w:pPr>
        <w:pStyle w:val="TOC2"/>
        <w:tabs>
          <w:tab w:val="right" w:leader="dot" w:pos="8900"/>
        </w:tabs>
        <w:rPr>
          <w:del w:id="776" w:author="Tom Bergeron" w:date="2018-12-17T16:26:00Z"/>
          <w:rFonts w:asciiTheme="minorHAnsi" w:eastAsiaTheme="minorEastAsia" w:hAnsiTheme="minorHAnsi" w:cstheme="minorBidi"/>
          <w:smallCaps w:val="0"/>
          <w:noProof/>
          <w:sz w:val="22"/>
          <w:szCs w:val="22"/>
        </w:rPr>
      </w:pPr>
      <w:del w:id="777" w:author="Tom Bergeron" w:date="2018-12-17T16:26:00Z">
        <w:r w:rsidRPr="00B97B7F" w:rsidDel="0060126E">
          <w:rPr>
            <w:rPrChange w:id="778" w:author="Tom" w:date="2017-08-22T14:17:00Z">
              <w:rPr>
                <w:rStyle w:val="Hyperlink"/>
                <w:noProof/>
              </w:rPr>
            </w:rPrChange>
          </w:rPr>
          <w:delText>VP Idle Mode</w:delText>
        </w:r>
        <w:r w:rsidDel="0060126E">
          <w:rPr>
            <w:noProof/>
            <w:webHidden/>
          </w:rPr>
          <w:tab/>
        </w:r>
        <w:r w:rsidR="0013342E" w:rsidDel="0060126E">
          <w:rPr>
            <w:noProof/>
            <w:webHidden/>
          </w:rPr>
          <w:delText>100</w:delText>
        </w:r>
      </w:del>
    </w:p>
    <w:p w14:paraId="2FFA5DB9" w14:textId="77777777" w:rsidR="002172EC" w:rsidDel="0060126E" w:rsidRDefault="002172EC">
      <w:pPr>
        <w:pStyle w:val="TOC2"/>
        <w:tabs>
          <w:tab w:val="right" w:leader="dot" w:pos="8900"/>
        </w:tabs>
        <w:rPr>
          <w:del w:id="779" w:author="Tom Bergeron" w:date="2018-12-17T16:26:00Z"/>
          <w:rFonts w:asciiTheme="minorHAnsi" w:eastAsiaTheme="minorEastAsia" w:hAnsiTheme="minorHAnsi" w:cstheme="minorBidi"/>
          <w:smallCaps w:val="0"/>
          <w:noProof/>
          <w:sz w:val="22"/>
          <w:szCs w:val="22"/>
        </w:rPr>
      </w:pPr>
      <w:del w:id="780" w:author="Tom Bergeron" w:date="2018-12-17T16:26:00Z">
        <w:r w:rsidRPr="00B97B7F" w:rsidDel="0060126E">
          <w:rPr>
            <w:rPrChange w:id="781" w:author="Tom" w:date="2017-08-22T14:17:00Z">
              <w:rPr>
                <w:rStyle w:val="Hyperlink"/>
                <w:noProof/>
              </w:rPr>
            </w:rPrChange>
          </w:rPr>
          <w:delText>Barcode</w:delText>
        </w:r>
        <w:r w:rsidDel="0060126E">
          <w:rPr>
            <w:noProof/>
            <w:webHidden/>
          </w:rPr>
          <w:tab/>
        </w:r>
        <w:r w:rsidR="0013342E" w:rsidDel="0060126E">
          <w:rPr>
            <w:noProof/>
            <w:webHidden/>
          </w:rPr>
          <w:delText>100</w:delText>
        </w:r>
      </w:del>
    </w:p>
    <w:p w14:paraId="32EA6065" w14:textId="77777777" w:rsidR="002172EC" w:rsidDel="0060126E" w:rsidRDefault="002172EC">
      <w:pPr>
        <w:pStyle w:val="TOC2"/>
        <w:tabs>
          <w:tab w:val="right" w:leader="dot" w:pos="8900"/>
        </w:tabs>
        <w:rPr>
          <w:del w:id="782" w:author="Tom Bergeron" w:date="2018-12-17T16:26:00Z"/>
          <w:rFonts w:asciiTheme="minorHAnsi" w:eastAsiaTheme="minorEastAsia" w:hAnsiTheme="minorHAnsi" w:cstheme="minorBidi"/>
          <w:smallCaps w:val="0"/>
          <w:noProof/>
          <w:sz w:val="22"/>
          <w:szCs w:val="22"/>
        </w:rPr>
      </w:pPr>
      <w:del w:id="783" w:author="Tom Bergeron" w:date="2018-12-17T16:26:00Z">
        <w:r w:rsidRPr="00B97B7F" w:rsidDel="0060126E">
          <w:rPr>
            <w:rPrChange w:id="784" w:author="Tom" w:date="2017-08-22T14:17:00Z">
              <w:rPr>
                <w:rStyle w:val="Hyperlink"/>
                <w:noProof/>
              </w:rPr>
            </w:rPrChange>
          </w:rPr>
          <w:delText>Lot ID</w:delText>
        </w:r>
        <w:r w:rsidDel="0060126E">
          <w:rPr>
            <w:noProof/>
            <w:webHidden/>
          </w:rPr>
          <w:tab/>
        </w:r>
        <w:r w:rsidR="0013342E" w:rsidDel="0060126E">
          <w:rPr>
            <w:noProof/>
            <w:webHidden/>
          </w:rPr>
          <w:delText>100</w:delText>
        </w:r>
      </w:del>
    </w:p>
    <w:p w14:paraId="6480C287" w14:textId="77777777" w:rsidR="002172EC" w:rsidDel="0060126E" w:rsidRDefault="002172EC">
      <w:pPr>
        <w:pStyle w:val="TOC2"/>
        <w:tabs>
          <w:tab w:val="right" w:leader="dot" w:pos="8900"/>
        </w:tabs>
        <w:rPr>
          <w:del w:id="785" w:author="Tom Bergeron" w:date="2018-12-17T16:26:00Z"/>
          <w:rFonts w:asciiTheme="minorHAnsi" w:eastAsiaTheme="minorEastAsia" w:hAnsiTheme="minorHAnsi" w:cstheme="minorBidi"/>
          <w:smallCaps w:val="0"/>
          <w:noProof/>
          <w:sz w:val="22"/>
          <w:szCs w:val="22"/>
        </w:rPr>
      </w:pPr>
      <w:del w:id="786" w:author="Tom Bergeron" w:date="2018-12-17T16:26:00Z">
        <w:r w:rsidRPr="00B97B7F" w:rsidDel="0060126E">
          <w:rPr>
            <w:rPrChange w:id="787" w:author="Tom" w:date="2017-08-22T14:17:00Z">
              <w:rPr>
                <w:rStyle w:val="Hyperlink"/>
                <w:noProof/>
              </w:rPr>
            </w:rPrChange>
          </w:rPr>
          <w:delText>Remote Process Monitoring</w:delText>
        </w:r>
        <w:r w:rsidDel="0060126E">
          <w:rPr>
            <w:noProof/>
            <w:webHidden/>
          </w:rPr>
          <w:tab/>
        </w:r>
        <w:r w:rsidR="0013342E" w:rsidDel="0060126E">
          <w:rPr>
            <w:noProof/>
            <w:webHidden/>
          </w:rPr>
          <w:delText>100</w:delText>
        </w:r>
      </w:del>
    </w:p>
    <w:p w14:paraId="3AB3ABF4" w14:textId="77777777" w:rsidR="002172EC" w:rsidDel="0060126E" w:rsidRDefault="002172EC">
      <w:pPr>
        <w:pStyle w:val="TOC2"/>
        <w:tabs>
          <w:tab w:val="right" w:leader="dot" w:pos="8900"/>
        </w:tabs>
        <w:rPr>
          <w:del w:id="788" w:author="Tom Bergeron" w:date="2018-12-17T16:26:00Z"/>
          <w:rFonts w:asciiTheme="minorHAnsi" w:eastAsiaTheme="minorEastAsia" w:hAnsiTheme="minorHAnsi" w:cstheme="minorBidi"/>
          <w:smallCaps w:val="0"/>
          <w:noProof/>
          <w:sz w:val="22"/>
          <w:szCs w:val="22"/>
        </w:rPr>
      </w:pPr>
      <w:del w:id="789" w:author="Tom Bergeron" w:date="2018-12-17T16:26:00Z">
        <w:r w:rsidRPr="00B97B7F" w:rsidDel="0060126E">
          <w:rPr>
            <w:rPrChange w:id="790" w:author="Tom" w:date="2017-08-22T14:17:00Z">
              <w:rPr>
                <w:rStyle w:val="Hyperlink"/>
                <w:noProof/>
              </w:rPr>
            </w:rPrChange>
          </w:rPr>
          <w:delText>Live Data Output</w:delText>
        </w:r>
        <w:r w:rsidDel="0060126E">
          <w:rPr>
            <w:noProof/>
            <w:webHidden/>
          </w:rPr>
          <w:tab/>
        </w:r>
        <w:r w:rsidR="0013342E" w:rsidDel="0060126E">
          <w:rPr>
            <w:noProof/>
            <w:webHidden/>
          </w:rPr>
          <w:delText>100</w:delText>
        </w:r>
      </w:del>
    </w:p>
    <w:p w14:paraId="19D89399" w14:textId="77777777" w:rsidR="002172EC" w:rsidDel="0060126E" w:rsidRDefault="002172EC">
      <w:pPr>
        <w:pStyle w:val="TOC1"/>
        <w:tabs>
          <w:tab w:val="right" w:leader="dot" w:pos="8900"/>
        </w:tabs>
        <w:rPr>
          <w:del w:id="791" w:author="Tom Bergeron" w:date="2018-12-17T16:26:00Z"/>
          <w:rFonts w:asciiTheme="minorHAnsi" w:eastAsiaTheme="minorEastAsia" w:hAnsiTheme="minorHAnsi" w:cstheme="minorBidi"/>
          <w:b w:val="0"/>
          <w:caps w:val="0"/>
          <w:noProof/>
          <w:sz w:val="22"/>
          <w:szCs w:val="22"/>
        </w:rPr>
      </w:pPr>
      <w:del w:id="792" w:author="Tom Bergeron" w:date="2018-12-17T16:26:00Z">
        <w:r w:rsidRPr="00B97B7F" w:rsidDel="0060126E">
          <w:rPr>
            <w:rPrChange w:id="793" w:author="Tom" w:date="2017-08-22T14:17:00Z">
              <w:rPr>
                <w:rStyle w:val="Hyperlink"/>
                <w:noProof/>
              </w:rPr>
            </w:rPrChange>
          </w:rPr>
          <w:delText>Use Navigator to Optimize Profiles</w:delText>
        </w:r>
        <w:r w:rsidDel="0060126E">
          <w:rPr>
            <w:noProof/>
            <w:webHidden/>
          </w:rPr>
          <w:tab/>
        </w:r>
        <w:r w:rsidR="0013342E" w:rsidDel="0060126E">
          <w:rPr>
            <w:noProof/>
            <w:webHidden/>
          </w:rPr>
          <w:delText>101</w:delText>
        </w:r>
      </w:del>
    </w:p>
    <w:p w14:paraId="24A313E6" w14:textId="77777777" w:rsidR="002172EC" w:rsidDel="0060126E" w:rsidRDefault="002172EC">
      <w:pPr>
        <w:pStyle w:val="TOC3"/>
        <w:tabs>
          <w:tab w:val="right" w:leader="dot" w:pos="8900"/>
        </w:tabs>
        <w:rPr>
          <w:del w:id="794" w:author="Tom Bergeron" w:date="2018-12-17T16:26:00Z"/>
          <w:rFonts w:asciiTheme="minorHAnsi" w:eastAsiaTheme="minorEastAsia" w:hAnsiTheme="minorHAnsi" w:cstheme="minorBidi"/>
          <w:smallCaps w:val="0"/>
          <w:noProof/>
          <w:sz w:val="22"/>
          <w:szCs w:val="22"/>
        </w:rPr>
      </w:pPr>
      <w:del w:id="795" w:author="Tom Bergeron" w:date="2018-12-17T16:26:00Z">
        <w:r w:rsidRPr="00B97B7F" w:rsidDel="0060126E">
          <w:rPr>
            <w:rPrChange w:id="796" w:author="Tom" w:date="2017-08-22T14:17:00Z">
              <w:rPr>
                <w:rStyle w:val="Hyperlink"/>
                <w:noProof/>
              </w:rPr>
            </w:rPrChange>
          </w:rPr>
          <w:delText>Search Mode For Optimization</w:delText>
        </w:r>
        <w:r w:rsidDel="0060126E">
          <w:rPr>
            <w:noProof/>
            <w:webHidden/>
          </w:rPr>
          <w:tab/>
        </w:r>
        <w:r w:rsidR="0013342E" w:rsidDel="0060126E">
          <w:rPr>
            <w:noProof/>
            <w:webHidden/>
          </w:rPr>
          <w:delText>101</w:delText>
        </w:r>
      </w:del>
    </w:p>
    <w:p w14:paraId="1F3F24B1" w14:textId="77777777" w:rsidR="002172EC" w:rsidDel="0060126E" w:rsidRDefault="002172EC">
      <w:pPr>
        <w:pStyle w:val="TOC3"/>
        <w:tabs>
          <w:tab w:val="right" w:leader="dot" w:pos="8900"/>
        </w:tabs>
        <w:rPr>
          <w:del w:id="797" w:author="Tom Bergeron" w:date="2018-12-17T16:26:00Z"/>
          <w:rFonts w:asciiTheme="minorHAnsi" w:eastAsiaTheme="minorEastAsia" w:hAnsiTheme="minorHAnsi" w:cstheme="minorBidi"/>
          <w:smallCaps w:val="0"/>
          <w:noProof/>
          <w:sz w:val="22"/>
          <w:szCs w:val="22"/>
        </w:rPr>
      </w:pPr>
      <w:del w:id="798" w:author="Tom Bergeron" w:date="2018-12-17T16:26:00Z">
        <w:r w:rsidRPr="00B97B7F" w:rsidDel="0060126E">
          <w:rPr>
            <w:rPrChange w:id="799" w:author="Tom" w:date="2017-08-22T14:17:00Z">
              <w:rPr>
                <w:rStyle w:val="Hyperlink"/>
                <w:noProof/>
              </w:rPr>
            </w:rPrChange>
          </w:rPr>
          <w:delText>Conveyor Speed Constraints</w:delText>
        </w:r>
        <w:r w:rsidDel="0060126E">
          <w:rPr>
            <w:noProof/>
            <w:webHidden/>
          </w:rPr>
          <w:tab/>
        </w:r>
        <w:r w:rsidR="0013342E" w:rsidDel="0060126E">
          <w:rPr>
            <w:noProof/>
            <w:webHidden/>
          </w:rPr>
          <w:delText>101</w:delText>
        </w:r>
      </w:del>
    </w:p>
    <w:p w14:paraId="546F4E60" w14:textId="77777777" w:rsidR="002172EC" w:rsidDel="0060126E" w:rsidRDefault="002172EC">
      <w:pPr>
        <w:pStyle w:val="TOC1"/>
        <w:tabs>
          <w:tab w:val="right" w:leader="dot" w:pos="8900"/>
        </w:tabs>
        <w:rPr>
          <w:del w:id="800" w:author="Tom Bergeron" w:date="2018-12-17T16:26:00Z"/>
          <w:rFonts w:asciiTheme="minorHAnsi" w:eastAsiaTheme="minorEastAsia" w:hAnsiTheme="minorHAnsi" w:cstheme="minorBidi"/>
          <w:b w:val="0"/>
          <w:caps w:val="0"/>
          <w:noProof/>
          <w:sz w:val="22"/>
          <w:szCs w:val="22"/>
        </w:rPr>
      </w:pPr>
      <w:del w:id="801" w:author="Tom Bergeron" w:date="2018-12-17T16:26:00Z">
        <w:r w:rsidRPr="00B97B7F" w:rsidDel="0060126E">
          <w:rPr>
            <w:rPrChange w:id="802" w:author="Tom" w:date="2017-08-22T14:17:00Z">
              <w:rPr>
                <w:rStyle w:val="Hyperlink"/>
                <w:noProof/>
              </w:rPr>
            </w:rPrChange>
          </w:rPr>
          <w:delText>Use Auto-Focus</w:delText>
        </w:r>
        <w:r w:rsidDel="0060126E">
          <w:rPr>
            <w:noProof/>
            <w:webHidden/>
          </w:rPr>
          <w:tab/>
        </w:r>
        <w:r w:rsidR="0013342E" w:rsidDel="0060126E">
          <w:rPr>
            <w:noProof/>
            <w:webHidden/>
          </w:rPr>
          <w:delText>102</w:delText>
        </w:r>
      </w:del>
    </w:p>
    <w:p w14:paraId="4D1E9BEE" w14:textId="77777777" w:rsidR="002172EC" w:rsidDel="0060126E" w:rsidRDefault="002172EC">
      <w:pPr>
        <w:pStyle w:val="TOC2"/>
        <w:tabs>
          <w:tab w:val="right" w:leader="dot" w:pos="8900"/>
        </w:tabs>
        <w:rPr>
          <w:del w:id="803" w:author="Tom Bergeron" w:date="2018-12-17T16:26:00Z"/>
          <w:rFonts w:asciiTheme="minorHAnsi" w:eastAsiaTheme="minorEastAsia" w:hAnsiTheme="minorHAnsi" w:cstheme="minorBidi"/>
          <w:smallCaps w:val="0"/>
          <w:noProof/>
          <w:sz w:val="22"/>
          <w:szCs w:val="22"/>
        </w:rPr>
      </w:pPr>
      <w:del w:id="804" w:author="Tom Bergeron" w:date="2018-12-17T16:26:00Z">
        <w:r w:rsidRPr="00B97B7F" w:rsidDel="0060126E">
          <w:rPr>
            <w:rPrChange w:id="805" w:author="Tom" w:date="2017-08-22T14:17:00Z">
              <w:rPr>
                <w:rStyle w:val="Hyperlink"/>
                <w:noProof/>
              </w:rPr>
            </w:rPrChange>
          </w:rPr>
          <w:delText>Auto-Focus Tab</w:delText>
        </w:r>
        <w:r w:rsidDel="0060126E">
          <w:rPr>
            <w:noProof/>
            <w:webHidden/>
          </w:rPr>
          <w:tab/>
        </w:r>
        <w:r w:rsidR="0013342E" w:rsidDel="0060126E">
          <w:rPr>
            <w:noProof/>
            <w:webHidden/>
          </w:rPr>
          <w:delText>102</w:delText>
        </w:r>
      </w:del>
    </w:p>
    <w:p w14:paraId="2A50D83F" w14:textId="77777777" w:rsidR="002172EC" w:rsidDel="0060126E" w:rsidRDefault="002172EC">
      <w:pPr>
        <w:pStyle w:val="TOC3"/>
        <w:tabs>
          <w:tab w:val="right" w:leader="dot" w:pos="8900"/>
        </w:tabs>
        <w:rPr>
          <w:del w:id="806" w:author="Tom Bergeron" w:date="2018-12-17T16:26:00Z"/>
          <w:rFonts w:asciiTheme="minorHAnsi" w:eastAsiaTheme="minorEastAsia" w:hAnsiTheme="minorHAnsi" w:cstheme="minorBidi"/>
          <w:smallCaps w:val="0"/>
          <w:noProof/>
          <w:sz w:val="22"/>
          <w:szCs w:val="22"/>
        </w:rPr>
      </w:pPr>
      <w:del w:id="807" w:author="Tom Bergeron" w:date="2018-12-17T16:26:00Z">
        <w:r w:rsidRPr="00B97B7F" w:rsidDel="0060126E">
          <w:rPr>
            <w:rPrChange w:id="808" w:author="Tom" w:date="2017-08-22T14:17:00Z">
              <w:rPr>
                <w:rStyle w:val="Hyperlink"/>
                <w:noProof/>
              </w:rPr>
            </w:rPrChange>
          </w:rPr>
          <w:delText>Profile Optimization Settings—Search Mode</w:delText>
        </w:r>
        <w:r w:rsidDel="0060126E">
          <w:rPr>
            <w:noProof/>
            <w:webHidden/>
          </w:rPr>
          <w:tab/>
        </w:r>
        <w:r w:rsidR="0013342E" w:rsidDel="0060126E">
          <w:rPr>
            <w:noProof/>
            <w:webHidden/>
          </w:rPr>
          <w:delText>102</w:delText>
        </w:r>
      </w:del>
    </w:p>
    <w:p w14:paraId="7A84BA1B" w14:textId="77777777" w:rsidR="002172EC" w:rsidDel="0060126E" w:rsidRDefault="002172EC">
      <w:pPr>
        <w:pStyle w:val="TOC2"/>
        <w:tabs>
          <w:tab w:val="right" w:leader="dot" w:pos="8900"/>
        </w:tabs>
        <w:rPr>
          <w:del w:id="809" w:author="Tom Bergeron" w:date="2018-12-17T16:26:00Z"/>
          <w:rFonts w:asciiTheme="minorHAnsi" w:eastAsiaTheme="minorEastAsia" w:hAnsiTheme="minorHAnsi" w:cstheme="minorBidi"/>
          <w:smallCaps w:val="0"/>
          <w:noProof/>
          <w:sz w:val="22"/>
          <w:szCs w:val="22"/>
        </w:rPr>
      </w:pPr>
      <w:del w:id="810" w:author="Tom Bergeron" w:date="2018-12-17T16:26:00Z">
        <w:r w:rsidRPr="00B97B7F" w:rsidDel="0060126E">
          <w:rPr>
            <w:rPrChange w:id="811" w:author="Tom" w:date="2017-08-22T14:17:00Z">
              <w:rPr>
                <w:rStyle w:val="Hyperlink"/>
                <w:noProof/>
              </w:rPr>
            </w:rPrChange>
          </w:rPr>
          <w:delText>Conveyor Speed Constraints</w:delText>
        </w:r>
        <w:r w:rsidDel="0060126E">
          <w:rPr>
            <w:noProof/>
            <w:webHidden/>
          </w:rPr>
          <w:tab/>
        </w:r>
        <w:r w:rsidR="0013342E" w:rsidDel="0060126E">
          <w:rPr>
            <w:noProof/>
            <w:webHidden/>
          </w:rPr>
          <w:delText>102</w:delText>
        </w:r>
      </w:del>
    </w:p>
    <w:p w14:paraId="50E49A1D" w14:textId="77777777" w:rsidR="002172EC" w:rsidDel="0060126E" w:rsidRDefault="002172EC">
      <w:pPr>
        <w:pStyle w:val="TOC1"/>
        <w:tabs>
          <w:tab w:val="right" w:leader="dot" w:pos="8900"/>
        </w:tabs>
        <w:rPr>
          <w:del w:id="812" w:author="Tom Bergeron" w:date="2018-12-17T16:26:00Z"/>
          <w:rFonts w:asciiTheme="minorHAnsi" w:eastAsiaTheme="minorEastAsia" w:hAnsiTheme="minorHAnsi" w:cstheme="minorBidi"/>
          <w:b w:val="0"/>
          <w:caps w:val="0"/>
          <w:noProof/>
          <w:sz w:val="22"/>
          <w:szCs w:val="22"/>
        </w:rPr>
      </w:pPr>
      <w:del w:id="813" w:author="Tom Bergeron" w:date="2018-12-17T16:26:00Z">
        <w:r w:rsidRPr="00B97B7F" w:rsidDel="0060126E">
          <w:rPr>
            <w:rPrChange w:id="814" w:author="Tom" w:date="2017-08-22T14:17:00Z">
              <w:rPr>
                <w:rStyle w:val="Hyperlink"/>
                <w:noProof/>
              </w:rPr>
            </w:rPrChange>
          </w:rPr>
          <w:delText>Save Energy With Navigator and Auto-Focus</w:delText>
        </w:r>
        <w:r w:rsidDel="0060126E">
          <w:rPr>
            <w:noProof/>
            <w:webHidden/>
          </w:rPr>
          <w:tab/>
        </w:r>
        <w:r w:rsidR="0013342E" w:rsidDel="0060126E">
          <w:rPr>
            <w:noProof/>
            <w:webHidden/>
          </w:rPr>
          <w:delText>103</w:delText>
        </w:r>
      </w:del>
    </w:p>
    <w:p w14:paraId="6CF9318F" w14:textId="77777777" w:rsidR="002172EC" w:rsidDel="0060126E" w:rsidRDefault="002172EC">
      <w:pPr>
        <w:pStyle w:val="TOC2"/>
        <w:tabs>
          <w:tab w:val="right" w:leader="dot" w:pos="8900"/>
        </w:tabs>
        <w:rPr>
          <w:del w:id="815" w:author="Tom Bergeron" w:date="2018-12-17T16:26:00Z"/>
          <w:rFonts w:asciiTheme="minorHAnsi" w:eastAsiaTheme="minorEastAsia" w:hAnsiTheme="minorHAnsi" w:cstheme="minorBidi"/>
          <w:smallCaps w:val="0"/>
          <w:noProof/>
          <w:sz w:val="22"/>
          <w:szCs w:val="22"/>
        </w:rPr>
      </w:pPr>
      <w:del w:id="816" w:author="Tom Bergeron" w:date="2018-12-17T16:26:00Z">
        <w:r w:rsidRPr="00B97B7F" w:rsidDel="0060126E">
          <w:rPr>
            <w:rPrChange w:id="817" w:author="Tom" w:date="2017-08-22T14:17:00Z">
              <w:rPr>
                <w:rStyle w:val="Hyperlink"/>
                <w:noProof/>
              </w:rPr>
            </w:rPrChange>
          </w:rPr>
          <w:delText>Enable the Power Feature in Auto-Focus</w:delText>
        </w:r>
        <w:r w:rsidDel="0060126E">
          <w:rPr>
            <w:noProof/>
            <w:webHidden/>
          </w:rPr>
          <w:tab/>
        </w:r>
        <w:r w:rsidR="0013342E" w:rsidDel="0060126E">
          <w:rPr>
            <w:noProof/>
            <w:webHidden/>
          </w:rPr>
          <w:delText>103</w:delText>
        </w:r>
      </w:del>
    </w:p>
    <w:p w14:paraId="2EEF31C9" w14:textId="77777777" w:rsidR="002172EC" w:rsidDel="0060126E" w:rsidRDefault="002172EC">
      <w:pPr>
        <w:pStyle w:val="TOC2"/>
        <w:tabs>
          <w:tab w:val="right" w:leader="dot" w:pos="8900"/>
        </w:tabs>
        <w:rPr>
          <w:del w:id="818" w:author="Tom Bergeron" w:date="2018-12-17T16:26:00Z"/>
          <w:rFonts w:asciiTheme="minorHAnsi" w:eastAsiaTheme="minorEastAsia" w:hAnsiTheme="minorHAnsi" w:cstheme="minorBidi"/>
          <w:smallCaps w:val="0"/>
          <w:noProof/>
          <w:sz w:val="22"/>
          <w:szCs w:val="22"/>
        </w:rPr>
      </w:pPr>
      <w:del w:id="819" w:author="Tom Bergeron" w:date="2018-12-17T16:26:00Z">
        <w:r w:rsidRPr="00B97B7F" w:rsidDel="0060126E">
          <w:rPr>
            <w:rPrChange w:id="820" w:author="Tom" w:date="2017-08-22T14:17:00Z">
              <w:rPr>
                <w:rStyle w:val="Hyperlink"/>
                <w:noProof/>
              </w:rPr>
            </w:rPrChange>
          </w:rPr>
          <w:delText>Enable the Power Feature in Navigator</w:delText>
        </w:r>
        <w:r w:rsidDel="0060126E">
          <w:rPr>
            <w:noProof/>
            <w:webHidden/>
          </w:rPr>
          <w:tab/>
        </w:r>
        <w:r w:rsidR="0013342E" w:rsidDel="0060126E">
          <w:rPr>
            <w:noProof/>
            <w:webHidden/>
          </w:rPr>
          <w:delText>103</w:delText>
        </w:r>
      </w:del>
    </w:p>
    <w:p w14:paraId="2955C902" w14:textId="77777777" w:rsidR="002172EC" w:rsidDel="0060126E" w:rsidRDefault="002172EC">
      <w:pPr>
        <w:pStyle w:val="TOC1"/>
        <w:tabs>
          <w:tab w:val="right" w:leader="dot" w:pos="8900"/>
        </w:tabs>
        <w:rPr>
          <w:del w:id="821" w:author="Tom Bergeron" w:date="2018-12-17T16:26:00Z"/>
          <w:rFonts w:asciiTheme="minorHAnsi" w:eastAsiaTheme="minorEastAsia" w:hAnsiTheme="minorHAnsi" w:cstheme="minorBidi"/>
          <w:b w:val="0"/>
          <w:caps w:val="0"/>
          <w:noProof/>
          <w:sz w:val="22"/>
          <w:szCs w:val="22"/>
        </w:rPr>
      </w:pPr>
      <w:del w:id="822" w:author="Tom Bergeron" w:date="2018-12-17T16:26:00Z">
        <w:r w:rsidRPr="00B97B7F" w:rsidDel="0060126E">
          <w:rPr>
            <w:rPrChange w:id="823" w:author="Tom" w:date="2017-08-22T14:17:00Z">
              <w:rPr>
                <w:rStyle w:val="Hyperlink"/>
                <w:noProof/>
              </w:rPr>
            </w:rPrChange>
          </w:rPr>
          <w:delText>Use Sweet Spot Target</w:delText>
        </w:r>
        <w:r w:rsidDel="0060126E">
          <w:rPr>
            <w:noProof/>
            <w:webHidden/>
          </w:rPr>
          <w:tab/>
        </w:r>
        <w:r w:rsidR="0013342E" w:rsidDel="0060126E">
          <w:rPr>
            <w:noProof/>
            <w:webHidden/>
          </w:rPr>
          <w:delText>104</w:delText>
        </w:r>
      </w:del>
    </w:p>
    <w:p w14:paraId="5B0D1529" w14:textId="77777777" w:rsidR="002172EC" w:rsidDel="0060126E" w:rsidRDefault="002172EC">
      <w:pPr>
        <w:pStyle w:val="TOC1"/>
        <w:tabs>
          <w:tab w:val="right" w:leader="dot" w:pos="8900"/>
        </w:tabs>
        <w:rPr>
          <w:del w:id="824" w:author="Tom Bergeron" w:date="2018-12-17T16:26:00Z"/>
          <w:rFonts w:asciiTheme="minorHAnsi" w:eastAsiaTheme="minorEastAsia" w:hAnsiTheme="minorHAnsi" w:cstheme="minorBidi"/>
          <w:b w:val="0"/>
          <w:caps w:val="0"/>
          <w:noProof/>
          <w:sz w:val="22"/>
          <w:szCs w:val="22"/>
        </w:rPr>
      </w:pPr>
      <w:del w:id="825" w:author="Tom Bergeron" w:date="2018-12-17T16:26:00Z">
        <w:r w:rsidRPr="00B97B7F" w:rsidDel="0060126E">
          <w:rPr>
            <w:rPrChange w:id="826" w:author="Tom" w:date="2017-08-22T14:17:00Z">
              <w:rPr>
                <w:rStyle w:val="Hyperlink"/>
                <w:noProof/>
              </w:rPr>
            </w:rPrChange>
          </w:rPr>
          <w:delText>Using The Live Index Screen</w:delText>
        </w:r>
        <w:r w:rsidDel="0060126E">
          <w:rPr>
            <w:noProof/>
            <w:webHidden/>
          </w:rPr>
          <w:tab/>
        </w:r>
        <w:r w:rsidR="0013342E" w:rsidDel="0060126E">
          <w:rPr>
            <w:noProof/>
            <w:webHidden/>
          </w:rPr>
          <w:delText>105</w:delText>
        </w:r>
      </w:del>
    </w:p>
    <w:p w14:paraId="1FF1B205" w14:textId="77777777" w:rsidR="002172EC" w:rsidDel="0060126E" w:rsidRDefault="002172EC">
      <w:pPr>
        <w:pStyle w:val="TOC2"/>
        <w:tabs>
          <w:tab w:val="right" w:leader="dot" w:pos="8900"/>
        </w:tabs>
        <w:rPr>
          <w:del w:id="827" w:author="Tom Bergeron" w:date="2018-12-17T16:26:00Z"/>
          <w:rFonts w:asciiTheme="minorHAnsi" w:eastAsiaTheme="minorEastAsia" w:hAnsiTheme="minorHAnsi" w:cstheme="minorBidi"/>
          <w:smallCaps w:val="0"/>
          <w:noProof/>
          <w:sz w:val="22"/>
          <w:szCs w:val="22"/>
        </w:rPr>
      </w:pPr>
      <w:del w:id="828" w:author="Tom Bergeron" w:date="2018-12-17T16:26:00Z">
        <w:r w:rsidRPr="00B97B7F" w:rsidDel="0060126E">
          <w:rPr>
            <w:rPrChange w:id="829" w:author="Tom" w:date="2017-08-22T14:17:00Z">
              <w:rPr>
                <w:rStyle w:val="Hyperlink"/>
                <w:noProof/>
              </w:rPr>
            </w:rPrChange>
          </w:rPr>
          <w:delText>Access the Live Profile Data from the Index Screen:</w:delText>
        </w:r>
        <w:r w:rsidDel="0060126E">
          <w:rPr>
            <w:noProof/>
            <w:webHidden/>
          </w:rPr>
          <w:tab/>
        </w:r>
        <w:r w:rsidR="0013342E" w:rsidDel="0060126E">
          <w:rPr>
            <w:noProof/>
            <w:webHidden/>
          </w:rPr>
          <w:delText>106</w:delText>
        </w:r>
      </w:del>
    </w:p>
    <w:p w14:paraId="1647216B" w14:textId="77777777" w:rsidR="002172EC" w:rsidDel="0060126E" w:rsidRDefault="002172EC">
      <w:pPr>
        <w:pStyle w:val="TOC2"/>
        <w:tabs>
          <w:tab w:val="right" w:leader="dot" w:pos="8900"/>
        </w:tabs>
        <w:rPr>
          <w:del w:id="830" w:author="Tom Bergeron" w:date="2018-12-17T16:26:00Z"/>
          <w:rFonts w:asciiTheme="minorHAnsi" w:eastAsiaTheme="minorEastAsia" w:hAnsiTheme="minorHAnsi" w:cstheme="minorBidi"/>
          <w:smallCaps w:val="0"/>
          <w:noProof/>
          <w:sz w:val="22"/>
          <w:szCs w:val="22"/>
        </w:rPr>
      </w:pPr>
      <w:del w:id="831" w:author="Tom Bergeron" w:date="2018-12-17T16:26:00Z">
        <w:r w:rsidRPr="00B97B7F" w:rsidDel="0060126E">
          <w:rPr>
            <w:rPrChange w:id="832" w:author="Tom" w:date="2017-08-22T14:17:00Z">
              <w:rPr>
                <w:rStyle w:val="Hyperlink"/>
                <w:noProof/>
              </w:rPr>
            </w:rPrChange>
          </w:rPr>
          <w:delText>Use Production Reports</w:delText>
        </w:r>
        <w:r w:rsidDel="0060126E">
          <w:rPr>
            <w:noProof/>
            <w:webHidden/>
          </w:rPr>
          <w:tab/>
        </w:r>
        <w:r w:rsidR="0013342E" w:rsidDel="0060126E">
          <w:rPr>
            <w:noProof/>
            <w:webHidden/>
          </w:rPr>
          <w:delText>107</w:delText>
        </w:r>
      </w:del>
    </w:p>
    <w:p w14:paraId="41D9B0CE" w14:textId="77777777" w:rsidR="002172EC" w:rsidDel="0060126E" w:rsidRDefault="002172EC">
      <w:pPr>
        <w:pStyle w:val="TOC3"/>
        <w:tabs>
          <w:tab w:val="right" w:leader="dot" w:pos="8900"/>
        </w:tabs>
        <w:rPr>
          <w:del w:id="833" w:author="Tom Bergeron" w:date="2018-12-17T16:26:00Z"/>
          <w:rFonts w:asciiTheme="minorHAnsi" w:eastAsiaTheme="minorEastAsia" w:hAnsiTheme="minorHAnsi" w:cstheme="minorBidi"/>
          <w:smallCaps w:val="0"/>
          <w:noProof/>
          <w:sz w:val="22"/>
          <w:szCs w:val="22"/>
        </w:rPr>
      </w:pPr>
      <w:del w:id="834" w:author="Tom Bergeron" w:date="2018-12-17T16:26:00Z">
        <w:r w:rsidRPr="00B97B7F" w:rsidDel="0060126E">
          <w:rPr>
            <w:rPrChange w:id="835" w:author="Tom" w:date="2017-08-22T14:17:00Z">
              <w:rPr>
                <w:rStyle w:val="Hyperlink"/>
                <w:noProof/>
              </w:rPr>
            </w:rPrChange>
          </w:rPr>
          <w:delText>Tips</w:delText>
        </w:r>
        <w:r w:rsidDel="0060126E">
          <w:rPr>
            <w:noProof/>
            <w:webHidden/>
          </w:rPr>
          <w:tab/>
        </w:r>
        <w:r w:rsidR="0013342E" w:rsidDel="0060126E">
          <w:rPr>
            <w:noProof/>
            <w:webHidden/>
          </w:rPr>
          <w:delText>107</w:delText>
        </w:r>
      </w:del>
    </w:p>
    <w:p w14:paraId="5760ABBF" w14:textId="77777777" w:rsidR="002172EC" w:rsidDel="0060126E" w:rsidRDefault="002172EC">
      <w:pPr>
        <w:pStyle w:val="TOC3"/>
        <w:tabs>
          <w:tab w:val="right" w:leader="dot" w:pos="8900"/>
        </w:tabs>
        <w:rPr>
          <w:del w:id="836" w:author="Tom Bergeron" w:date="2018-12-17T16:26:00Z"/>
          <w:rFonts w:asciiTheme="minorHAnsi" w:eastAsiaTheme="minorEastAsia" w:hAnsiTheme="minorHAnsi" w:cstheme="minorBidi"/>
          <w:smallCaps w:val="0"/>
          <w:noProof/>
          <w:sz w:val="22"/>
          <w:szCs w:val="22"/>
        </w:rPr>
      </w:pPr>
      <w:del w:id="837" w:author="Tom Bergeron" w:date="2018-12-17T16:26:00Z">
        <w:r w:rsidRPr="00B97B7F" w:rsidDel="0060126E">
          <w:rPr>
            <w:rPrChange w:id="838" w:author="Tom" w:date="2017-08-22T14:17:00Z">
              <w:rPr>
                <w:rStyle w:val="Hyperlink"/>
                <w:noProof/>
              </w:rPr>
            </w:rPrChange>
          </w:rPr>
          <w:delText>Production Report Viewer</w:delText>
        </w:r>
        <w:r w:rsidDel="0060126E">
          <w:rPr>
            <w:noProof/>
            <w:webHidden/>
          </w:rPr>
          <w:tab/>
        </w:r>
        <w:r w:rsidR="0013342E" w:rsidDel="0060126E">
          <w:rPr>
            <w:noProof/>
            <w:webHidden/>
          </w:rPr>
          <w:delText>108</w:delText>
        </w:r>
      </w:del>
    </w:p>
    <w:p w14:paraId="32A9A138" w14:textId="77777777" w:rsidR="002172EC" w:rsidDel="0060126E" w:rsidRDefault="002172EC">
      <w:pPr>
        <w:pStyle w:val="TOC3"/>
        <w:tabs>
          <w:tab w:val="right" w:leader="dot" w:pos="8900"/>
        </w:tabs>
        <w:rPr>
          <w:del w:id="839" w:author="Tom Bergeron" w:date="2018-12-17T16:26:00Z"/>
          <w:rFonts w:asciiTheme="minorHAnsi" w:eastAsiaTheme="minorEastAsia" w:hAnsiTheme="minorHAnsi" w:cstheme="minorBidi"/>
          <w:smallCaps w:val="0"/>
          <w:noProof/>
          <w:sz w:val="22"/>
          <w:szCs w:val="22"/>
        </w:rPr>
      </w:pPr>
      <w:del w:id="840" w:author="Tom Bergeron" w:date="2018-12-17T16:26:00Z">
        <w:r w:rsidRPr="00B97B7F" w:rsidDel="0060126E">
          <w:rPr>
            <w:rPrChange w:id="841" w:author="Tom" w:date="2017-08-22T14:17:00Z">
              <w:rPr>
                <w:rStyle w:val="Hyperlink"/>
                <w:noProof/>
              </w:rPr>
            </w:rPrChange>
          </w:rPr>
          <w:delText>DPMO Chart</w:delText>
        </w:r>
        <w:r w:rsidDel="0060126E">
          <w:rPr>
            <w:noProof/>
            <w:webHidden/>
          </w:rPr>
          <w:tab/>
        </w:r>
        <w:r w:rsidR="0013342E" w:rsidDel="0060126E">
          <w:rPr>
            <w:noProof/>
            <w:webHidden/>
          </w:rPr>
          <w:delText>109</w:delText>
        </w:r>
      </w:del>
    </w:p>
    <w:p w14:paraId="309AAB39" w14:textId="77777777" w:rsidR="002172EC" w:rsidDel="0060126E" w:rsidRDefault="002172EC">
      <w:pPr>
        <w:pStyle w:val="TOC3"/>
        <w:tabs>
          <w:tab w:val="right" w:leader="dot" w:pos="8900"/>
        </w:tabs>
        <w:rPr>
          <w:del w:id="842" w:author="Tom Bergeron" w:date="2018-12-17T16:26:00Z"/>
          <w:rFonts w:asciiTheme="minorHAnsi" w:eastAsiaTheme="minorEastAsia" w:hAnsiTheme="minorHAnsi" w:cstheme="minorBidi"/>
          <w:smallCaps w:val="0"/>
          <w:noProof/>
          <w:sz w:val="22"/>
          <w:szCs w:val="22"/>
        </w:rPr>
      </w:pPr>
      <w:del w:id="843" w:author="Tom Bergeron" w:date="2018-12-17T16:26:00Z">
        <w:r w:rsidRPr="00B97B7F" w:rsidDel="0060126E">
          <w:rPr>
            <w:rPrChange w:id="844" w:author="Tom" w:date="2017-08-22T14:17:00Z">
              <w:rPr>
                <w:rStyle w:val="Hyperlink"/>
                <w:noProof/>
              </w:rPr>
            </w:rPrChange>
          </w:rPr>
          <w:delText>Reflow Yield Chart</w:delText>
        </w:r>
        <w:r w:rsidDel="0060126E">
          <w:rPr>
            <w:noProof/>
            <w:webHidden/>
          </w:rPr>
          <w:tab/>
        </w:r>
        <w:r w:rsidR="0013342E" w:rsidDel="0060126E">
          <w:rPr>
            <w:noProof/>
            <w:webHidden/>
          </w:rPr>
          <w:delText>113</w:delText>
        </w:r>
      </w:del>
    </w:p>
    <w:p w14:paraId="38A7874B" w14:textId="77777777" w:rsidR="002172EC" w:rsidDel="0060126E" w:rsidRDefault="002172EC">
      <w:pPr>
        <w:pStyle w:val="TOC1"/>
        <w:tabs>
          <w:tab w:val="right" w:leader="dot" w:pos="8900"/>
        </w:tabs>
        <w:rPr>
          <w:del w:id="845" w:author="Tom Bergeron" w:date="2018-12-17T16:26:00Z"/>
          <w:rFonts w:asciiTheme="minorHAnsi" w:eastAsiaTheme="minorEastAsia" w:hAnsiTheme="minorHAnsi" w:cstheme="minorBidi"/>
          <w:b w:val="0"/>
          <w:caps w:val="0"/>
          <w:noProof/>
          <w:sz w:val="22"/>
          <w:szCs w:val="22"/>
        </w:rPr>
      </w:pPr>
      <w:del w:id="846" w:author="Tom Bergeron" w:date="2018-12-17T16:26:00Z">
        <w:r w:rsidRPr="00B97B7F" w:rsidDel="0060126E">
          <w:rPr>
            <w:rPrChange w:id="847" w:author="Tom" w:date="2017-08-22T14:17:00Z">
              <w:rPr>
                <w:rStyle w:val="Hyperlink"/>
                <w:noProof/>
              </w:rPr>
            </w:rPrChange>
          </w:rPr>
          <w:delText>Use Statistical Process Control Charts</w:delText>
        </w:r>
        <w:r w:rsidDel="0060126E">
          <w:rPr>
            <w:noProof/>
            <w:webHidden/>
          </w:rPr>
          <w:tab/>
        </w:r>
        <w:r w:rsidR="0013342E" w:rsidDel="0060126E">
          <w:rPr>
            <w:noProof/>
            <w:webHidden/>
          </w:rPr>
          <w:delText>117</w:delText>
        </w:r>
      </w:del>
    </w:p>
    <w:p w14:paraId="0DFE1D11" w14:textId="77777777" w:rsidR="002172EC" w:rsidDel="0060126E" w:rsidRDefault="002172EC">
      <w:pPr>
        <w:pStyle w:val="TOC2"/>
        <w:tabs>
          <w:tab w:val="right" w:leader="dot" w:pos="8900"/>
        </w:tabs>
        <w:rPr>
          <w:del w:id="848" w:author="Tom Bergeron" w:date="2018-12-17T16:26:00Z"/>
          <w:rFonts w:asciiTheme="minorHAnsi" w:eastAsiaTheme="minorEastAsia" w:hAnsiTheme="minorHAnsi" w:cstheme="minorBidi"/>
          <w:smallCaps w:val="0"/>
          <w:noProof/>
          <w:sz w:val="22"/>
          <w:szCs w:val="22"/>
        </w:rPr>
      </w:pPr>
      <w:del w:id="849" w:author="Tom Bergeron" w:date="2018-12-17T16:26:00Z">
        <w:r w:rsidRPr="00B97B7F" w:rsidDel="0060126E">
          <w:rPr>
            <w:rPrChange w:id="850" w:author="Tom" w:date="2017-08-22T14:17:00Z">
              <w:rPr>
                <w:rStyle w:val="Hyperlink"/>
                <w:noProof/>
              </w:rPr>
            </w:rPrChange>
          </w:rPr>
          <w:delText>Live Mode - Charts Tab</w:delText>
        </w:r>
        <w:r w:rsidDel="0060126E">
          <w:rPr>
            <w:noProof/>
            <w:webHidden/>
          </w:rPr>
          <w:tab/>
        </w:r>
        <w:r w:rsidR="0013342E" w:rsidDel="0060126E">
          <w:rPr>
            <w:noProof/>
            <w:webHidden/>
          </w:rPr>
          <w:delText>117</w:delText>
        </w:r>
      </w:del>
    </w:p>
    <w:p w14:paraId="68ADE054" w14:textId="77777777" w:rsidR="002172EC" w:rsidDel="0060126E" w:rsidRDefault="002172EC">
      <w:pPr>
        <w:pStyle w:val="TOC3"/>
        <w:tabs>
          <w:tab w:val="right" w:leader="dot" w:pos="8900"/>
        </w:tabs>
        <w:rPr>
          <w:del w:id="851" w:author="Tom Bergeron" w:date="2018-12-17T16:26:00Z"/>
          <w:rFonts w:asciiTheme="minorHAnsi" w:eastAsiaTheme="minorEastAsia" w:hAnsiTheme="minorHAnsi" w:cstheme="minorBidi"/>
          <w:smallCaps w:val="0"/>
          <w:noProof/>
          <w:sz w:val="22"/>
          <w:szCs w:val="22"/>
        </w:rPr>
      </w:pPr>
      <w:del w:id="852" w:author="Tom Bergeron" w:date="2018-12-17T16:26:00Z">
        <w:r w:rsidRPr="00B97B7F" w:rsidDel="0060126E">
          <w:rPr>
            <w:rPrChange w:id="853" w:author="Tom" w:date="2017-08-22T14:17:00Z">
              <w:rPr>
                <w:rStyle w:val="Hyperlink"/>
                <w:noProof/>
              </w:rPr>
            </w:rPrChange>
          </w:rPr>
          <w:delText>View Chart Data</w:delText>
        </w:r>
        <w:r w:rsidDel="0060126E">
          <w:rPr>
            <w:noProof/>
            <w:webHidden/>
          </w:rPr>
          <w:tab/>
        </w:r>
        <w:r w:rsidR="0013342E" w:rsidDel="0060126E">
          <w:rPr>
            <w:noProof/>
            <w:webHidden/>
          </w:rPr>
          <w:delText>118</w:delText>
        </w:r>
      </w:del>
    </w:p>
    <w:p w14:paraId="7183D778" w14:textId="77777777" w:rsidR="002172EC" w:rsidDel="0060126E" w:rsidRDefault="002172EC">
      <w:pPr>
        <w:pStyle w:val="TOC2"/>
        <w:tabs>
          <w:tab w:val="right" w:leader="dot" w:pos="8900"/>
        </w:tabs>
        <w:rPr>
          <w:del w:id="854" w:author="Tom Bergeron" w:date="2018-12-17T16:26:00Z"/>
          <w:rFonts w:asciiTheme="minorHAnsi" w:eastAsiaTheme="minorEastAsia" w:hAnsiTheme="minorHAnsi" w:cstheme="minorBidi"/>
          <w:smallCaps w:val="0"/>
          <w:noProof/>
          <w:sz w:val="22"/>
          <w:szCs w:val="22"/>
        </w:rPr>
      </w:pPr>
      <w:del w:id="855" w:author="Tom Bergeron" w:date="2018-12-17T16:26:00Z">
        <w:r w:rsidRPr="00B97B7F" w:rsidDel="0060126E">
          <w:rPr>
            <w:rPrChange w:id="856" w:author="Tom" w:date="2017-08-22T14:17:00Z">
              <w:rPr>
                <w:rStyle w:val="Hyperlink"/>
                <w:noProof/>
              </w:rPr>
            </w:rPrChange>
          </w:rPr>
          <w:delText>Historical Mode - Chart Tab</w:delText>
        </w:r>
        <w:r w:rsidDel="0060126E">
          <w:rPr>
            <w:noProof/>
            <w:webHidden/>
          </w:rPr>
          <w:tab/>
        </w:r>
        <w:r w:rsidR="0013342E" w:rsidDel="0060126E">
          <w:rPr>
            <w:noProof/>
            <w:webHidden/>
          </w:rPr>
          <w:delText>119</w:delText>
        </w:r>
      </w:del>
    </w:p>
    <w:p w14:paraId="69EE1871" w14:textId="77777777" w:rsidR="002172EC" w:rsidDel="0060126E" w:rsidRDefault="002172EC">
      <w:pPr>
        <w:pStyle w:val="TOC3"/>
        <w:tabs>
          <w:tab w:val="right" w:leader="dot" w:pos="8900"/>
        </w:tabs>
        <w:rPr>
          <w:del w:id="857" w:author="Tom Bergeron" w:date="2018-12-17T16:26:00Z"/>
          <w:rFonts w:asciiTheme="minorHAnsi" w:eastAsiaTheme="minorEastAsia" w:hAnsiTheme="minorHAnsi" w:cstheme="minorBidi"/>
          <w:smallCaps w:val="0"/>
          <w:noProof/>
          <w:sz w:val="22"/>
          <w:szCs w:val="22"/>
        </w:rPr>
      </w:pPr>
      <w:del w:id="858" w:author="Tom Bergeron" w:date="2018-12-17T16:26:00Z">
        <w:r w:rsidRPr="00B97B7F" w:rsidDel="0060126E">
          <w:rPr>
            <w:rPrChange w:id="859" w:author="Tom" w:date="2017-08-22T14:17:00Z">
              <w:rPr>
                <w:rStyle w:val="Hyperlink"/>
                <w:noProof/>
              </w:rPr>
            </w:rPrChange>
          </w:rPr>
          <w:delText>View Control Charts</w:delText>
        </w:r>
        <w:r w:rsidDel="0060126E">
          <w:rPr>
            <w:noProof/>
            <w:webHidden/>
          </w:rPr>
          <w:tab/>
        </w:r>
        <w:r w:rsidR="0013342E" w:rsidDel="0060126E">
          <w:rPr>
            <w:noProof/>
            <w:webHidden/>
          </w:rPr>
          <w:delText>119</w:delText>
        </w:r>
      </w:del>
    </w:p>
    <w:p w14:paraId="6E2C9F02" w14:textId="77777777" w:rsidR="002172EC" w:rsidDel="0060126E" w:rsidRDefault="002172EC">
      <w:pPr>
        <w:pStyle w:val="TOC3"/>
        <w:tabs>
          <w:tab w:val="right" w:leader="dot" w:pos="8900"/>
        </w:tabs>
        <w:rPr>
          <w:del w:id="860" w:author="Tom Bergeron" w:date="2018-12-17T16:26:00Z"/>
          <w:rFonts w:asciiTheme="minorHAnsi" w:eastAsiaTheme="minorEastAsia" w:hAnsiTheme="minorHAnsi" w:cstheme="minorBidi"/>
          <w:smallCaps w:val="0"/>
          <w:noProof/>
          <w:sz w:val="22"/>
          <w:szCs w:val="22"/>
        </w:rPr>
      </w:pPr>
      <w:del w:id="861" w:author="Tom Bergeron" w:date="2018-12-17T16:26:00Z">
        <w:r w:rsidRPr="00B97B7F" w:rsidDel="0060126E">
          <w:rPr>
            <w:rPrChange w:id="862" w:author="Tom" w:date="2017-08-22T14:17:00Z">
              <w:rPr>
                <w:rStyle w:val="Hyperlink"/>
                <w:noProof/>
              </w:rPr>
            </w:rPrChange>
          </w:rPr>
          <w:delText>Viewing Chart Data</w:delText>
        </w:r>
        <w:r w:rsidDel="0060126E">
          <w:rPr>
            <w:noProof/>
            <w:webHidden/>
          </w:rPr>
          <w:tab/>
        </w:r>
        <w:r w:rsidR="0013342E" w:rsidDel="0060126E">
          <w:rPr>
            <w:noProof/>
            <w:webHidden/>
          </w:rPr>
          <w:delText>120</w:delText>
        </w:r>
      </w:del>
    </w:p>
    <w:p w14:paraId="40DD0883" w14:textId="77777777" w:rsidR="002172EC" w:rsidDel="0060126E" w:rsidRDefault="002172EC">
      <w:pPr>
        <w:pStyle w:val="TOC3"/>
        <w:tabs>
          <w:tab w:val="right" w:leader="dot" w:pos="8900"/>
        </w:tabs>
        <w:rPr>
          <w:del w:id="863" w:author="Tom Bergeron" w:date="2018-12-17T16:26:00Z"/>
          <w:rFonts w:asciiTheme="minorHAnsi" w:eastAsiaTheme="minorEastAsia" w:hAnsiTheme="minorHAnsi" w:cstheme="minorBidi"/>
          <w:smallCaps w:val="0"/>
          <w:noProof/>
          <w:sz w:val="22"/>
          <w:szCs w:val="22"/>
        </w:rPr>
      </w:pPr>
      <w:del w:id="864" w:author="Tom Bergeron" w:date="2018-12-17T16:26:00Z">
        <w:r w:rsidRPr="00B97B7F" w:rsidDel="0060126E">
          <w:rPr>
            <w:rPrChange w:id="865" w:author="Tom" w:date="2017-08-22T14:17:00Z">
              <w:rPr>
                <w:rStyle w:val="Hyperlink"/>
                <w:noProof/>
              </w:rPr>
            </w:rPrChange>
          </w:rPr>
          <w:delText>History Mode Chart Options Menu</w:delText>
        </w:r>
        <w:r w:rsidDel="0060126E">
          <w:rPr>
            <w:noProof/>
            <w:webHidden/>
          </w:rPr>
          <w:tab/>
        </w:r>
        <w:r w:rsidR="0013342E" w:rsidDel="0060126E">
          <w:rPr>
            <w:noProof/>
            <w:webHidden/>
          </w:rPr>
          <w:delText>120</w:delText>
        </w:r>
      </w:del>
    </w:p>
    <w:p w14:paraId="7A9C5BEF" w14:textId="77777777" w:rsidR="002172EC" w:rsidDel="0060126E" w:rsidRDefault="002172EC">
      <w:pPr>
        <w:pStyle w:val="TOC1"/>
        <w:tabs>
          <w:tab w:val="right" w:leader="dot" w:pos="8900"/>
        </w:tabs>
        <w:rPr>
          <w:del w:id="866" w:author="Tom Bergeron" w:date="2018-12-17T16:26:00Z"/>
          <w:rFonts w:asciiTheme="minorHAnsi" w:eastAsiaTheme="minorEastAsia" w:hAnsiTheme="minorHAnsi" w:cstheme="minorBidi"/>
          <w:b w:val="0"/>
          <w:caps w:val="0"/>
          <w:noProof/>
          <w:sz w:val="22"/>
          <w:szCs w:val="22"/>
        </w:rPr>
      </w:pPr>
      <w:del w:id="867" w:author="Tom Bergeron" w:date="2018-12-17T16:26:00Z">
        <w:r w:rsidRPr="00B97B7F" w:rsidDel="0060126E">
          <w:rPr>
            <w:rPrChange w:id="868" w:author="Tom" w:date="2017-08-22T14:17:00Z">
              <w:rPr>
                <w:rStyle w:val="Hyperlink"/>
                <w:noProof/>
              </w:rPr>
            </w:rPrChange>
          </w:rPr>
          <w:delText>Troubleshoot In Live Mode</w:delText>
        </w:r>
        <w:r w:rsidDel="0060126E">
          <w:rPr>
            <w:noProof/>
            <w:webHidden/>
          </w:rPr>
          <w:tab/>
        </w:r>
        <w:r w:rsidR="0013342E" w:rsidDel="0060126E">
          <w:rPr>
            <w:noProof/>
            <w:webHidden/>
          </w:rPr>
          <w:delText>121</w:delText>
        </w:r>
      </w:del>
    </w:p>
    <w:p w14:paraId="5B7FD190" w14:textId="77777777" w:rsidR="002172EC" w:rsidDel="0060126E" w:rsidRDefault="002172EC">
      <w:pPr>
        <w:pStyle w:val="TOC2"/>
        <w:tabs>
          <w:tab w:val="right" w:leader="dot" w:pos="8900"/>
        </w:tabs>
        <w:rPr>
          <w:del w:id="869" w:author="Tom Bergeron" w:date="2018-12-17T16:26:00Z"/>
          <w:rFonts w:asciiTheme="minorHAnsi" w:eastAsiaTheme="minorEastAsia" w:hAnsiTheme="minorHAnsi" w:cstheme="minorBidi"/>
          <w:smallCaps w:val="0"/>
          <w:noProof/>
          <w:sz w:val="22"/>
          <w:szCs w:val="22"/>
        </w:rPr>
      </w:pPr>
      <w:del w:id="870" w:author="Tom Bergeron" w:date="2018-12-17T16:26:00Z">
        <w:r w:rsidRPr="00B97B7F" w:rsidDel="0060126E">
          <w:rPr>
            <w:rPrChange w:id="871" w:author="Tom" w:date="2017-08-22T14:17:00Z">
              <w:rPr>
                <w:rStyle w:val="Hyperlink"/>
                <w:noProof/>
              </w:rPr>
            </w:rPrChange>
          </w:rPr>
          <w:delText>Buttons</w:delText>
        </w:r>
        <w:r w:rsidDel="0060126E">
          <w:rPr>
            <w:noProof/>
            <w:webHidden/>
          </w:rPr>
          <w:tab/>
        </w:r>
        <w:r w:rsidR="0013342E" w:rsidDel="0060126E">
          <w:rPr>
            <w:noProof/>
            <w:webHidden/>
          </w:rPr>
          <w:delText>122</w:delText>
        </w:r>
      </w:del>
    </w:p>
    <w:p w14:paraId="5197772D" w14:textId="77777777" w:rsidR="002172EC" w:rsidDel="0060126E" w:rsidRDefault="002172EC">
      <w:pPr>
        <w:pStyle w:val="TOC1"/>
        <w:tabs>
          <w:tab w:val="right" w:leader="dot" w:pos="8900"/>
        </w:tabs>
        <w:rPr>
          <w:del w:id="872" w:author="Tom Bergeron" w:date="2018-12-17T16:26:00Z"/>
          <w:rFonts w:asciiTheme="minorHAnsi" w:eastAsiaTheme="minorEastAsia" w:hAnsiTheme="minorHAnsi" w:cstheme="minorBidi"/>
          <w:b w:val="0"/>
          <w:caps w:val="0"/>
          <w:noProof/>
          <w:sz w:val="22"/>
          <w:szCs w:val="22"/>
        </w:rPr>
      </w:pPr>
      <w:del w:id="873" w:author="Tom Bergeron" w:date="2018-12-17T16:26:00Z">
        <w:r w:rsidRPr="00B97B7F" w:rsidDel="0060126E">
          <w:rPr>
            <w:rPrChange w:id="874" w:author="Tom" w:date="2017-08-22T14:17:00Z">
              <w:rPr>
                <w:rStyle w:val="Hyperlink"/>
                <w:noProof/>
              </w:rPr>
            </w:rPrChange>
          </w:rPr>
          <w:delText>O2 Live</w:delText>
        </w:r>
        <w:r w:rsidDel="0060126E">
          <w:rPr>
            <w:noProof/>
            <w:webHidden/>
          </w:rPr>
          <w:tab/>
        </w:r>
        <w:r w:rsidR="0013342E" w:rsidDel="0060126E">
          <w:rPr>
            <w:noProof/>
            <w:webHidden/>
          </w:rPr>
          <w:delText>123</w:delText>
        </w:r>
      </w:del>
    </w:p>
    <w:p w14:paraId="3AC3C879" w14:textId="77777777" w:rsidR="002172EC" w:rsidDel="0060126E" w:rsidRDefault="002172EC">
      <w:pPr>
        <w:pStyle w:val="TOC2"/>
        <w:tabs>
          <w:tab w:val="right" w:leader="dot" w:pos="8900"/>
        </w:tabs>
        <w:rPr>
          <w:del w:id="875" w:author="Tom Bergeron" w:date="2018-12-17T16:26:00Z"/>
          <w:rFonts w:asciiTheme="minorHAnsi" w:eastAsiaTheme="minorEastAsia" w:hAnsiTheme="minorHAnsi" w:cstheme="minorBidi"/>
          <w:smallCaps w:val="0"/>
          <w:noProof/>
          <w:sz w:val="22"/>
          <w:szCs w:val="22"/>
        </w:rPr>
      </w:pPr>
      <w:del w:id="876" w:author="Tom Bergeron" w:date="2018-12-17T16:26:00Z">
        <w:r w:rsidRPr="00B97B7F" w:rsidDel="0060126E">
          <w:rPr>
            <w:rPrChange w:id="877" w:author="Tom" w:date="2017-08-22T14:17:00Z">
              <w:rPr>
                <w:rStyle w:val="Hyperlink"/>
                <w:noProof/>
              </w:rPr>
            </w:rPrChange>
          </w:rPr>
          <w:delText>Configuration</w:delText>
        </w:r>
        <w:r w:rsidDel="0060126E">
          <w:rPr>
            <w:noProof/>
            <w:webHidden/>
          </w:rPr>
          <w:tab/>
        </w:r>
        <w:r w:rsidR="0013342E" w:rsidDel="0060126E">
          <w:rPr>
            <w:noProof/>
            <w:webHidden/>
          </w:rPr>
          <w:delText>123</w:delText>
        </w:r>
      </w:del>
    </w:p>
    <w:p w14:paraId="03EE9C9B" w14:textId="77777777" w:rsidR="002172EC" w:rsidDel="0060126E" w:rsidRDefault="002172EC">
      <w:pPr>
        <w:pStyle w:val="TOC2"/>
        <w:tabs>
          <w:tab w:val="right" w:leader="dot" w:pos="8900"/>
        </w:tabs>
        <w:rPr>
          <w:del w:id="878" w:author="Tom Bergeron" w:date="2018-12-17T16:26:00Z"/>
          <w:rFonts w:asciiTheme="minorHAnsi" w:eastAsiaTheme="minorEastAsia" w:hAnsiTheme="minorHAnsi" w:cstheme="minorBidi"/>
          <w:smallCaps w:val="0"/>
          <w:noProof/>
          <w:sz w:val="22"/>
          <w:szCs w:val="22"/>
        </w:rPr>
      </w:pPr>
      <w:del w:id="879" w:author="Tom Bergeron" w:date="2018-12-17T16:26:00Z">
        <w:r w:rsidRPr="00B97B7F" w:rsidDel="0060126E">
          <w:rPr>
            <w:rPrChange w:id="880" w:author="Tom" w:date="2017-08-22T14:17:00Z">
              <w:rPr>
                <w:rStyle w:val="Hyperlink"/>
                <w:noProof/>
              </w:rPr>
            </w:rPrChange>
          </w:rPr>
          <w:delText>Operation</w:delText>
        </w:r>
        <w:r w:rsidDel="0060126E">
          <w:rPr>
            <w:noProof/>
            <w:webHidden/>
          </w:rPr>
          <w:tab/>
        </w:r>
        <w:r w:rsidR="0013342E" w:rsidDel="0060126E">
          <w:rPr>
            <w:noProof/>
            <w:webHidden/>
          </w:rPr>
          <w:delText>125</w:delText>
        </w:r>
      </w:del>
    </w:p>
    <w:p w14:paraId="73FAA732" w14:textId="77777777" w:rsidR="002172EC" w:rsidDel="0060126E" w:rsidRDefault="002172EC">
      <w:pPr>
        <w:pStyle w:val="TOC1"/>
        <w:tabs>
          <w:tab w:val="right" w:leader="dot" w:pos="8900"/>
        </w:tabs>
        <w:rPr>
          <w:del w:id="881" w:author="Tom Bergeron" w:date="2018-12-17T16:26:00Z"/>
          <w:rFonts w:asciiTheme="minorHAnsi" w:eastAsiaTheme="minorEastAsia" w:hAnsiTheme="minorHAnsi" w:cstheme="minorBidi"/>
          <w:b w:val="0"/>
          <w:caps w:val="0"/>
          <w:noProof/>
          <w:sz w:val="22"/>
          <w:szCs w:val="22"/>
        </w:rPr>
      </w:pPr>
      <w:del w:id="882" w:author="Tom Bergeron" w:date="2018-12-17T16:26:00Z">
        <w:r w:rsidRPr="00B97B7F" w:rsidDel="0060126E">
          <w:rPr>
            <w:rPrChange w:id="883" w:author="Tom" w:date="2017-08-22T14:17:00Z">
              <w:rPr>
                <w:rStyle w:val="Hyperlink"/>
                <w:noProof/>
              </w:rPr>
            </w:rPrChange>
          </w:rPr>
          <w:delText>VP Idle Mode</w:delText>
        </w:r>
        <w:r w:rsidDel="0060126E">
          <w:rPr>
            <w:noProof/>
            <w:webHidden/>
          </w:rPr>
          <w:tab/>
        </w:r>
        <w:r w:rsidR="0013342E" w:rsidDel="0060126E">
          <w:rPr>
            <w:noProof/>
            <w:webHidden/>
          </w:rPr>
          <w:delText>127</w:delText>
        </w:r>
      </w:del>
    </w:p>
    <w:p w14:paraId="71ED0E8A" w14:textId="77777777" w:rsidR="002172EC" w:rsidDel="0060126E" w:rsidRDefault="002172EC">
      <w:pPr>
        <w:pStyle w:val="TOC2"/>
        <w:tabs>
          <w:tab w:val="right" w:leader="dot" w:pos="8900"/>
        </w:tabs>
        <w:rPr>
          <w:del w:id="884" w:author="Tom Bergeron" w:date="2018-12-17T16:26:00Z"/>
          <w:rFonts w:asciiTheme="minorHAnsi" w:eastAsiaTheme="minorEastAsia" w:hAnsiTheme="minorHAnsi" w:cstheme="minorBidi"/>
          <w:smallCaps w:val="0"/>
          <w:noProof/>
          <w:sz w:val="22"/>
          <w:szCs w:val="22"/>
        </w:rPr>
      </w:pPr>
      <w:del w:id="885" w:author="Tom Bergeron" w:date="2018-12-17T16:26:00Z">
        <w:r w:rsidRPr="00B97B7F" w:rsidDel="0060126E">
          <w:rPr>
            <w:rPrChange w:id="886" w:author="Tom" w:date="2017-08-22T14:17:00Z">
              <w:rPr>
                <w:rStyle w:val="Hyperlink"/>
                <w:noProof/>
              </w:rPr>
            </w:rPrChange>
          </w:rPr>
          <w:delText>Configuration</w:delText>
        </w:r>
        <w:r w:rsidDel="0060126E">
          <w:rPr>
            <w:noProof/>
            <w:webHidden/>
          </w:rPr>
          <w:tab/>
        </w:r>
        <w:r w:rsidR="0013342E" w:rsidDel="0060126E">
          <w:rPr>
            <w:noProof/>
            <w:webHidden/>
          </w:rPr>
          <w:delText>127</w:delText>
        </w:r>
      </w:del>
    </w:p>
    <w:p w14:paraId="2E53BB32" w14:textId="77777777" w:rsidR="002172EC" w:rsidDel="0060126E" w:rsidRDefault="002172EC">
      <w:pPr>
        <w:pStyle w:val="TOC1"/>
        <w:tabs>
          <w:tab w:val="right" w:leader="dot" w:pos="8900"/>
        </w:tabs>
        <w:rPr>
          <w:del w:id="887" w:author="Tom Bergeron" w:date="2018-12-17T16:26:00Z"/>
          <w:rFonts w:asciiTheme="minorHAnsi" w:eastAsiaTheme="minorEastAsia" w:hAnsiTheme="minorHAnsi" w:cstheme="minorBidi"/>
          <w:b w:val="0"/>
          <w:caps w:val="0"/>
          <w:noProof/>
          <w:sz w:val="22"/>
          <w:szCs w:val="22"/>
        </w:rPr>
      </w:pPr>
      <w:del w:id="888" w:author="Tom Bergeron" w:date="2018-12-17T16:26:00Z">
        <w:r w:rsidRPr="00B97B7F" w:rsidDel="0060126E">
          <w:rPr>
            <w:rPrChange w:id="889" w:author="Tom" w:date="2017-08-22T14:17:00Z">
              <w:rPr>
                <w:rStyle w:val="Hyperlink"/>
                <w:noProof/>
              </w:rPr>
            </w:rPrChange>
          </w:rPr>
          <w:delText>Using Barcodes</w:delText>
        </w:r>
        <w:r w:rsidDel="0060126E">
          <w:rPr>
            <w:noProof/>
            <w:webHidden/>
          </w:rPr>
          <w:tab/>
        </w:r>
        <w:r w:rsidR="0013342E" w:rsidDel="0060126E">
          <w:rPr>
            <w:noProof/>
            <w:webHidden/>
          </w:rPr>
          <w:delText>128</w:delText>
        </w:r>
      </w:del>
    </w:p>
    <w:p w14:paraId="5D4138C4" w14:textId="77777777" w:rsidR="002172EC" w:rsidDel="0060126E" w:rsidRDefault="002172EC">
      <w:pPr>
        <w:pStyle w:val="TOC2"/>
        <w:tabs>
          <w:tab w:val="right" w:leader="dot" w:pos="8900"/>
        </w:tabs>
        <w:rPr>
          <w:del w:id="890" w:author="Tom Bergeron" w:date="2018-12-17T16:26:00Z"/>
          <w:rFonts w:asciiTheme="minorHAnsi" w:eastAsiaTheme="minorEastAsia" w:hAnsiTheme="minorHAnsi" w:cstheme="minorBidi"/>
          <w:smallCaps w:val="0"/>
          <w:noProof/>
          <w:sz w:val="22"/>
          <w:szCs w:val="22"/>
        </w:rPr>
      </w:pPr>
      <w:del w:id="891" w:author="Tom Bergeron" w:date="2018-12-17T16:26:00Z">
        <w:r w:rsidRPr="00B97B7F" w:rsidDel="0060126E">
          <w:rPr>
            <w:rPrChange w:id="892" w:author="Tom" w:date="2017-08-22T14:17:00Z">
              <w:rPr>
                <w:rStyle w:val="Hyperlink"/>
                <w:noProof/>
              </w:rPr>
            </w:rPrChange>
          </w:rPr>
          <w:delText>Barcode Option Tab</w:delText>
        </w:r>
        <w:r w:rsidDel="0060126E">
          <w:rPr>
            <w:noProof/>
            <w:webHidden/>
          </w:rPr>
          <w:tab/>
        </w:r>
        <w:r w:rsidR="0013342E" w:rsidDel="0060126E">
          <w:rPr>
            <w:noProof/>
            <w:webHidden/>
          </w:rPr>
          <w:delText>128</w:delText>
        </w:r>
      </w:del>
    </w:p>
    <w:p w14:paraId="2A2B9B9C" w14:textId="77777777" w:rsidR="002172EC" w:rsidDel="0060126E" w:rsidRDefault="002172EC">
      <w:pPr>
        <w:pStyle w:val="TOC2"/>
        <w:tabs>
          <w:tab w:val="right" w:leader="dot" w:pos="8900"/>
        </w:tabs>
        <w:rPr>
          <w:del w:id="893" w:author="Tom Bergeron" w:date="2018-12-17T16:26:00Z"/>
          <w:rFonts w:asciiTheme="minorHAnsi" w:eastAsiaTheme="minorEastAsia" w:hAnsiTheme="minorHAnsi" w:cstheme="minorBidi"/>
          <w:smallCaps w:val="0"/>
          <w:noProof/>
          <w:sz w:val="22"/>
          <w:szCs w:val="22"/>
        </w:rPr>
      </w:pPr>
      <w:del w:id="894" w:author="Tom Bergeron" w:date="2018-12-17T16:26:00Z">
        <w:r w:rsidRPr="00B97B7F" w:rsidDel="0060126E">
          <w:rPr>
            <w:rPrChange w:id="895" w:author="Tom" w:date="2017-08-22T14:17:00Z">
              <w:rPr>
                <w:rStyle w:val="Hyperlink"/>
                <w:noProof/>
              </w:rPr>
            </w:rPrChange>
          </w:rPr>
          <w:delText>Barcode Functions</w:delText>
        </w:r>
        <w:r w:rsidDel="0060126E">
          <w:rPr>
            <w:noProof/>
            <w:webHidden/>
          </w:rPr>
          <w:tab/>
        </w:r>
        <w:r w:rsidR="0013342E" w:rsidDel="0060126E">
          <w:rPr>
            <w:noProof/>
            <w:webHidden/>
          </w:rPr>
          <w:delText>129</w:delText>
        </w:r>
      </w:del>
    </w:p>
    <w:p w14:paraId="65FD726E" w14:textId="77777777" w:rsidR="002172EC" w:rsidDel="0060126E" w:rsidRDefault="002172EC">
      <w:pPr>
        <w:pStyle w:val="TOC3"/>
        <w:tabs>
          <w:tab w:val="right" w:leader="dot" w:pos="8900"/>
        </w:tabs>
        <w:rPr>
          <w:del w:id="896" w:author="Tom Bergeron" w:date="2018-12-17T16:26:00Z"/>
          <w:rFonts w:asciiTheme="minorHAnsi" w:eastAsiaTheme="minorEastAsia" w:hAnsiTheme="minorHAnsi" w:cstheme="minorBidi"/>
          <w:smallCaps w:val="0"/>
          <w:noProof/>
          <w:sz w:val="22"/>
          <w:szCs w:val="22"/>
        </w:rPr>
      </w:pPr>
      <w:del w:id="897" w:author="Tom Bergeron" w:date="2018-12-17T16:26:00Z">
        <w:r w:rsidRPr="00B97B7F" w:rsidDel="0060126E">
          <w:rPr>
            <w:rPrChange w:id="898" w:author="Tom" w:date="2017-08-22T14:17:00Z">
              <w:rPr>
                <w:rStyle w:val="Hyperlink"/>
                <w:noProof/>
              </w:rPr>
            </w:rPrChange>
          </w:rPr>
          <w:delText>Process Traceability (PT)</w:delText>
        </w:r>
        <w:r w:rsidDel="0060126E">
          <w:rPr>
            <w:noProof/>
            <w:webHidden/>
          </w:rPr>
          <w:tab/>
        </w:r>
        <w:r w:rsidR="0013342E" w:rsidDel="0060126E">
          <w:rPr>
            <w:noProof/>
            <w:webHidden/>
          </w:rPr>
          <w:delText>129</w:delText>
        </w:r>
      </w:del>
    </w:p>
    <w:p w14:paraId="471BE018" w14:textId="77777777" w:rsidR="002172EC" w:rsidDel="0060126E" w:rsidRDefault="002172EC">
      <w:pPr>
        <w:pStyle w:val="TOC3"/>
        <w:tabs>
          <w:tab w:val="right" w:leader="dot" w:pos="8900"/>
        </w:tabs>
        <w:rPr>
          <w:del w:id="899" w:author="Tom Bergeron" w:date="2018-12-17T16:26:00Z"/>
          <w:rFonts w:asciiTheme="minorHAnsi" w:eastAsiaTheme="minorEastAsia" w:hAnsiTheme="minorHAnsi" w:cstheme="minorBidi"/>
          <w:smallCaps w:val="0"/>
          <w:noProof/>
          <w:sz w:val="22"/>
          <w:szCs w:val="22"/>
        </w:rPr>
      </w:pPr>
      <w:del w:id="900" w:author="Tom Bergeron" w:date="2018-12-17T16:26:00Z">
        <w:r w:rsidRPr="00B97B7F" w:rsidDel="0060126E">
          <w:rPr>
            <w:rPrChange w:id="901" w:author="Tom" w:date="2017-08-22T14:17:00Z">
              <w:rPr>
                <w:rStyle w:val="Hyperlink"/>
                <w:noProof/>
              </w:rPr>
            </w:rPrChange>
          </w:rPr>
          <w:delText>Process Control (PC)</w:delText>
        </w:r>
        <w:r w:rsidDel="0060126E">
          <w:rPr>
            <w:noProof/>
            <w:webHidden/>
          </w:rPr>
          <w:tab/>
        </w:r>
        <w:r w:rsidR="0013342E" w:rsidDel="0060126E">
          <w:rPr>
            <w:noProof/>
            <w:webHidden/>
          </w:rPr>
          <w:delText>129</w:delText>
        </w:r>
      </w:del>
    </w:p>
    <w:p w14:paraId="1370D568" w14:textId="77777777" w:rsidR="002172EC" w:rsidDel="0060126E" w:rsidRDefault="002172EC">
      <w:pPr>
        <w:pStyle w:val="TOC3"/>
        <w:tabs>
          <w:tab w:val="right" w:leader="dot" w:pos="8900"/>
        </w:tabs>
        <w:rPr>
          <w:del w:id="902" w:author="Tom Bergeron" w:date="2018-12-17T16:26:00Z"/>
          <w:rFonts w:asciiTheme="minorHAnsi" w:eastAsiaTheme="minorEastAsia" w:hAnsiTheme="minorHAnsi" w:cstheme="minorBidi"/>
          <w:smallCaps w:val="0"/>
          <w:noProof/>
          <w:sz w:val="22"/>
          <w:szCs w:val="22"/>
        </w:rPr>
      </w:pPr>
      <w:del w:id="903" w:author="Tom Bergeron" w:date="2018-12-17T16:26:00Z">
        <w:r w:rsidRPr="00B97B7F" w:rsidDel="0060126E">
          <w:rPr>
            <w:rPrChange w:id="904" w:author="Tom" w:date="2017-08-22T14:17:00Z">
              <w:rPr>
                <w:rStyle w:val="Hyperlink"/>
                <w:noProof/>
              </w:rPr>
            </w:rPrChange>
          </w:rPr>
          <w:delText>Barcode Product Sensor (BPS)</w:delText>
        </w:r>
        <w:r w:rsidDel="0060126E">
          <w:rPr>
            <w:noProof/>
            <w:webHidden/>
          </w:rPr>
          <w:tab/>
        </w:r>
        <w:r w:rsidR="0013342E" w:rsidDel="0060126E">
          <w:rPr>
            <w:noProof/>
            <w:webHidden/>
          </w:rPr>
          <w:delText>129</w:delText>
        </w:r>
      </w:del>
    </w:p>
    <w:p w14:paraId="6AB7C4B4" w14:textId="77777777" w:rsidR="002172EC" w:rsidDel="0060126E" w:rsidRDefault="002172EC">
      <w:pPr>
        <w:pStyle w:val="TOC3"/>
        <w:tabs>
          <w:tab w:val="right" w:leader="dot" w:pos="8900"/>
        </w:tabs>
        <w:rPr>
          <w:del w:id="905" w:author="Tom Bergeron" w:date="2018-12-17T16:26:00Z"/>
          <w:rFonts w:asciiTheme="minorHAnsi" w:eastAsiaTheme="minorEastAsia" w:hAnsiTheme="minorHAnsi" w:cstheme="minorBidi"/>
          <w:smallCaps w:val="0"/>
          <w:noProof/>
          <w:sz w:val="22"/>
          <w:szCs w:val="22"/>
        </w:rPr>
      </w:pPr>
      <w:del w:id="906" w:author="Tom Bergeron" w:date="2018-12-17T16:26:00Z">
        <w:r w:rsidRPr="00B97B7F" w:rsidDel="0060126E">
          <w:rPr>
            <w:rPrChange w:id="907" w:author="Tom" w:date="2017-08-22T14:17:00Z">
              <w:rPr>
                <w:rStyle w:val="Hyperlink"/>
                <w:noProof/>
              </w:rPr>
            </w:rPrChange>
          </w:rPr>
          <w:delText>Scanners</w:delText>
        </w:r>
        <w:r w:rsidDel="0060126E">
          <w:rPr>
            <w:noProof/>
            <w:webHidden/>
          </w:rPr>
          <w:tab/>
        </w:r>
        <w:r w:rsidR="0013342E" w:rsidDel="0060126E">
          <w:rPr>
            <w:noProof/>
            <w:webHidden/>
          </w:rPr>
          <w:delText>129</w:delText>
        </w:r>
      </w:del>
    </w:p>
    <w:p w14:paraId="27022A00" w14:textId="77777777" w:rsidR="002172EC" w:rsidDel="0060126E" w:rsidRDefault="002172EC">
      <w:pPr>
        <w:pStyle w:val="TOC2"/>
        <w:tabs>
          <w:tab w:val="right" w:leader="dot" w:pos="8900"/>
        </w:tabs>
        <w:rPr>
          <w:del w:id="908" w:author="Tom Bergeron" w:date="2018-12-17T16:26:00Z"/>
          <w:rFonts w:asciiTheme="minorHAnsi" w:eastAsiaTheme="minorEastAsia" w:hAnsiTheme="minorHAnsi" w:cstheme="minorBidi"/>
          <w:smallCaps w:val="0"/>
          <w:noProof/>
          <w:sz w:val="22"/>
          <w:szCs w:val="22"/>
        </w:rPr>
      </w:pPr>
      <w:del w:id="909" w:author="Tom Bergeron" w:date="2018-12-17T16:26:00Z">
        <w:r w:rsidRPr="00B97B7F" w:rsidDel="0060126E">
          <w:rPr>
            <w:rPrChange w:id="910" w:author="Tom" w:date="2017-08-22T14:17:00Z">
              <w:rPr>
                <w:rStyle w:val="Hyperlink"/>
                <w:noProof/>
              </w:rPr>
            </w:rPrChange>
          </w:rPr>
          <w:delText>Barcode Types</w:delText>
        </w:r>
        <w:r w:rsidDel="0060126E">
          <w:rPr>
            <w:noProof/>
            <w:webHidden/>
          </w:rPr>
          <w:tab/>
        </w:r>
        <w:r w:rsidR="0013342E" w:rsidDel="0060126E">
          <w:rPr>
            <w:noProof/>
            <w:webHidden/>
          </w:rPr>
          <w:delText>130</w:delText>
        </w:r>
      </w:del>
    </w:p>
    <w:p w14:paraId="1911F81A" w14:textId="77777777" w:rsidR="002172EC" w:rsidDel="0060126E" w:rsidRDefault="002172EC">
      <w:pPr>
        <w:pStyle w:val="TOC3"/>
        <w:tabs>
          <w:tab w:val="right" w:leader="dot" w:pos="8900"/>
        </w:tabs>
        <w:rPr>
          <w:del w:id="911" w:author="Tom Bergeron" w:date="2018-12-17T16:26:00Z"/>
          <w:rFonts w:asciiTheme="minorHAnsi" w:eastAsiaTheme="minorEastAsia" w:hAnsiTheme="minorHAnsi" w:cstheme="minorBidi"/>
          <w:smallCaps w:val="0"/>
          <w:noProof/>
          <w:sz w:val="22"/>
          <w:szCs w:val="22"/>
        </w:rPr>
      </w:pPr>
      <w:del w:id="912" w:author="Tom Bergeron" w:date="2018-12-17T16:26:00Z">
        <w:r w:rsidRPr="00B97B7F" w:rsidDel="0060126E">
          <w:rPr>
            <w:rPrChange w:id="913" w:author="Tom" w:date="2017-08-22T14:17:00Z">
              <w:rPr>
                <w:rStyle w:val="Hyperlink"/>
                <w:noProof/>
              </w:rPr>
            </w:rPrChange>
          </w:rPr>
          <w:delText>Configuration</w:delText>
        </w:r>
        <w:r w:rsidDel="0060126E">
          <w:rPr>
            <w:noProof/>
            <w:webHidden/>
          </w:rPr>
          <w:tab/>
        </w:r>
        <w:r w:rsidR="0013342E" w:rsidDel="0060126E">
          <w:rPr>
            <w:noProof/>
            <w:webHidden/>
          </w:rPr>
          <w:delText>130</w:delText>
        </w:r>
      </w:del>
    </w:p>
    <w:p w14:paraId="6167B677" w14:textId="77777777" w:rsidR="002172EC" w:rsidDel="0060126E" w:rsidRDefault="002172EC">
      <w:pPr>
        <w:pStyle w:val="TOC3"/>
        <w:tabs>
          <w:tab w:val="right" w:leader="dot" w:pos="8900"/>
        </w:tabs>
        <w:rPr>
          <w:del w:id="914" w:author="Tom Bergeron" w:date="2018-12-17T16:26:00Z"/>
          <w:rFonts w:asciiTheme="minorHAnsi" w:eastAsiaTheme="minorEastAsia" w:hAnsiTheme="minorHAnsi" w:cstheme="minorBidi"/>
          <w:smallCaps w:val="0"/>
          <w:noProof/>
          <w:sz w:val="22"/>
          <w:szCs w:val="22"/>
        </w:rPr>
      </w:pPr>
      <w:del w:id="915" w:author="Tom Bergeron" w:date="2018-12-17T16:26:00Z">
        <w:r w:rsidRPr="00B97B7F" w:rsidDel="0060126E">
          <w:rPr>
            <w:rPrChange w:id="916" w:author="Tom" w:date="2017-08-22T14:17:00Z">
              <w:rPr>
                <w:rStyle w:val="Hyperlink"/>
                <w:noProof/>
              </w:rPr>
            </w:rPrChange>
          </w:rPr>
          <w:delText>Scanner Settings</w:delText>
        </w:r>
        <w:r w:rsidDel="0060126E">
          <w:rPr>
            <w:noProof/>
            <w:webHidden/>
          </w:rPr>
          <w:tab/>
        </w:r>
        <w:r w:rsidR="0013342E" w:rsidDel="0060126E">
          <w:rPr>
            <w:noProof/>
            <w:webHidden/>
          </w:rPr>
          <w:delText>130</w:delText>
        </w:r>
      </w:del>
    </w:p>
    <w:p w14:paraId="62CFD5D6" w14:textId="77777777" w:rsidR="002172EC" w:rsidDel="0060126E" w:rsidRDefault="002172EC">
      <w:pPr>
        <w:pStyle w:val="TOC3"/>
        <w:tabs>
          <w:tab w:val="right" w:leader="dot" w:pos="8900"/>
        </w:tabs>
        <w:rPr>
          <w:del w:id="917" w:author="Tom Bergeron" w:date="2018-12-17T16:26:00Z"/>
          <w:rFonts w:asciiTheme="minorHAnsi" w:eastAsiaTheme="minorEastAsia" w:hAnsiTheme="minorHAnsi" w:cstheme="minorBidi"/>
          <w:smallCaps w:val="0"/>
          <w:noProof/>
          <w:sz w:val="22"/>
          <w:szCs w:val="22"/>
        </w:rPr>
      </w:pPr>
      <w:del w:id="918" w:author="Tom Bergeron" w:date="2018-12-17T16:26:00Z">
        <w:r w:rsidRPr="00B97B7F" w:rsidDel="0060126E">
          <w:rPr>
            <w:rPrChange w:id="919" w:author="Tom" w:date="2017-08-22T14:17:00Z">
              <w:rPr>
                <w:rStyle w:val="Hyperlink"/>
                <w:noProof/>
              </w:rPr>
            </w:rPrChange>
          </w:rPr>
          <w:delText>Configure and Test the System</w:delText>
        </w:r>
        <w:r w:rsidDel="0060126E">
          <w:rPr>
            <w:noProof/>
            <w:webHidden/>
          </w:rPr>
          <w:tab/>
        </w:r>
        <w:r w:rsidR="0013342E" w:rsidDel="0060126E">
          <w:rPr>
            <w:noProof/>
            <w:webHidden/>
          </w:rPr>
          <w:delText>131</w:delText>
        </w:r>
      </w:del>
    </w:p>
    <w:p w14:paraId="5A4B4E14" w14:textId="77777777" w:rsidR="002172EC" w:rsidDel="0060126E" w:rsidRDefault="002172EC">
      <w:pPr>
        <w:pStyle w:val="TOC3"/>
        <w:tabs>
          <w:tab w:val="right" w:leader="dot" w:pos="8900"/>
        </w:tabs>
        <w:rPr>
          <w:del w:id="920" w:author="Tom Bergeron" w:date="2018-12-17T16:26:00Z"/>
          <w:rFonts w:asciiTheme="minorHAnsi" w:eastAsiaTheme="minorEastAsia" w:hAnsiTheme="minorHAnsi" w:cstheme="minorBidi"/>
          <w:smallCaps w:val="0"/>
          <w:noProof/>
          <w:sz w:val="22"/>
          <w:szCs w:val="22"/>
        </w:rPr>
      </w:pPr>
      <w:del w:id="921" w:author="Tom Bergeron" w:date="2018-12-17T16:26:00Z">
        <w:r w:rsidRPr="00B97B7F" w:rsidDel="0060126E">
          <w:rPr>
            <w:rPrChange w:id="922" w:author="Tom" w:date="2017-08-22T14:17:00Z">
              <w:rPr>
                <w:rStyle w:val="Hyperlink"/>
                <w:noProof/>
              </w:rPr>
            </w:rPrChange>
          </w:rPr>
          <w:delText>Scanner Installation</w:delText>
        </w:r>
        <w:r w:rsidDel="0060126E">
          <w:rPr>
            <w:noProof/>
            <w:webHidden/>
          </w:rPr>
          <w:tab/>
        </w:r>
        <w:r w:rsidR="0013342E" w:rsidDel="0060126E">
          <w:rPr>
            <w:noProof/>
            <w:webHidden/>
          </w:rPr>
          <w:delText>134</w:delText>
        </w:r>
      </w:del>
    </w:p>
    <w:p w14:paraId="15FF3F38" w14:textId="77777777" w:rsidR="002172EC" w:rsidDel="0060126E" w:rsidRDefault="002172EC">
      <w:pPr>
        <w:pStyle w:val="TOC2"/>
        <w:tabs>
          <w:tab w:val="right" w:leader="dot" w:pos="8900"/>
        </w:tabs>
        <w:rPr>
          <w:del w:id="923" w:author="Tom Bergeron" w:date="2018-12-17T16:26:00Z"/>
          <w:rFonts w:asciiTheme="minorHAnsi" w:eastAsiaTheme="minorEastAsia" w:hAnsiTheme="minorHAnsi" w:cstheme="minorBidi"/>
          <w:smallCaps w:val="0"/>
          <w:noProof/>
          <w:sz w:val="22"/>
          <w:szCs w:val="22"/>
        </w:rPr>
      </w:pPr>
      <w:del w:id="924" w:author="Tom Bergeron" w:date="2018-12-17T16:26:00Z">
        <w:r w:rsidRPr="00B97B7F" w:rsidDel="0060126E">
          <w:rPr>
            <w:rPrChange w:id="925" w:author="Tom" w:date="2017-08-22T14:17:00Z">
              <w:rPr>
                <w:rStyle w:val="Hyperlink"/>
                <w:noProof/>
              </w:rPr>
            </w:rPrChange>
          </w:rPr>
          <w:delText>Virtual Profiling With Barcode Process Control</w:delText>
        </w:r>
        <w:r w:rsidDel="0060126E">
          <w:rPr>
            <w:noProof/>
            <w:webHidden/>
          </w:rPr>
          <w:tab/>
        </w:r>
        <w:r w:rsidR="0013342E" w:rsidDel="0060126E">
          <w:rPr>
            <w:noProof/>
            <w:webHidden/>
          </w:rPr>
          <w:delText>135</w:delText>
        </w:r>
      </w:del>
    </w:p>
    <w:p w14:paraId="7C28F4AC" w14:textId="77777777" w:rsidR="002172EC" w:rsidDel="0060126E" w:rsidRDefault="002172EC">
      <w:pPr>
        <w:pStyle w:val="TOC3"/>
        <w:tabs>
          <w:tab w:val="right" w:leader="dot" w:pos="8900"/>
        </w:tabs>
        <w:rPr>
          <w:del w:id="926" w:author="Tom Bergeron" w:date="2018-12-17T16:26:00Z"/>
          <w:rFonts w:asciiTheme="minorHAnsi" w:eastAsiaTheme="minorEastAsia" w:hAnsiTheme="minorHAnsi" w:cstheme="minorBidi"/>
          <w:smallCaps w:val="0"/>
          <w:noProof/>
          <w:sz w:val="22"/>
          <w:szCs w:val="22"/>
        </w:rPr>
      </w:pPr>
      <w:del w:id="927" w:author="Tom Bergeron" w:date="2018-12-17T16:26:00Z">
        <w:r w:rsidRPr="00B97B7F" w:rsidDel="0060126E">
          <w:rPr>
            <w:rPrChange w:id="928" w:author="Tom" w:date="2017-08-22T14:17:00Z">
              <w:rPr>
                <w:rStyle w:val="Hyperlink"/>
                <w:noProof/>
              </w:rPr>
            </w:rPrChange>
          </w:rPr>
          <w:delText>Process Control Using the Barcode Product Sensor</w:delText>
        </w:r>
        <w:r w:rsidDel="0060126E">
          <w:rPr>
            <w:noProof/>
            <w:webHidden/>
          </w:rPr>
          <w:tab/>
        </w:r>
        <w:r w:rsidR="0013342E" w:rsidDel="0060126E">
          <w:rPr>
            <w:noProof/>
            <w:webHidden/>
          </w:rPr>
          <w:delText>136</w:delText>
        </w:r>
      </w:del>
    </w:p>
    <w:p w14:paraId="4A3F6691" w14:textId="77777777" w:rsidR="002172EC" w:rsidDel="0060126E" w:rsidRDefault="002172EC">
      <w:pPr>
        <w:pStyle w:val="TOC2"/>
        <w:tabs>
          <w:tab w:val="right" w:leader="dot" w:pos="8900"/>
        </w:tabs>
        <w:rPr>
          <w:del w:id="929" w:author="Tom Bergeron" w:date="2018-12-17T16:26:00Z"/>
          <w:rFonts w:asciiTheme="minorHAnsi" w:eastAsiaTheme="minorEastAsia" w:hAnsiTheme="minorHAnsi" w:cstheme="minorBidi"/>
          <w:smallCaps w:val="0"/>
          <w:noProof/>
          <w:sz w:val="22"/>
          <w:szCs w:val="22"/>
        </w:rPr>
      </w:pPr>
      <w:del w:id="930" w:author="Tom Bergeron" w:date="2018-12-17T16:26:00Z">
        <w:r w:rsidRPr="00B97B7F" w:rsidDel="0060126E">
          <w:rPr>
            <w:rPrChange w:id="931" w:author="Tom" w:date="2017-08-22T14:17:00Z">
              <w:rPr>
                <w:rStyle w:val="Hyperlink"/>
                <w:noProof/>
              </w:rPr>
            </w:rPrChange>
          </w:rPr>
          <w:delText>Reading Barcodes With A Product Traceability Scanner</w:delText>
        </w:r>
        <w:r w:rsidDel="0060126E">
          <w:rPr>
            <w:noProof/>
            <w:webHidden/>
          </w:rPr>
          <w:tab/>
        </w:r>
        <w:r w:rsidR="0013342E" w:rsidDel="0060126E">
          <w:rPr>
            <w:noProof/>
            <w:webHidden/>
          </w:rPr>
          <w:delText>136</w:delText>
        </w:r>
      </w:del>
    </w:p>
    <w:p w14:paraId="7D4E9AB8" w14:textId="77777777" w:rsidR="002172EC" w:rsidDel="0060126E" w:rsidRDefault="002172EC">
      <w:pPr>
        <w:pStyle w:val="TOC3"/>
        <w:tabs>
          <w:tab w:val="right" w:leader="dot" w:pos="8900"/>
        </w:tabs>
        <w:rPr>
          <w:del w:id="932" w:author="Tom Bergeron" w:date="2018-12-17T16:26:00Z"/>
          <w:rFonts w:asciiTheme="minorHAnsi" w:eastAsiaTheme="minorEastAsia" w:hAnsiTheme="minorHAnsi" w:cstheme="minorBidi"/>
          <w:smallCaps w:val="0"/>
          <w:noProof/>
          <w:sz w:val="22"/>
          <w:szCs w:val="22"/>
        </w:rPr>
      </w:pPr>
      <w:del w:id="933" w:author="Tom Bergeron" w:date="2018-12-17T16:26:00Z">
        <w:r w:rsidRPr="00B97B7F" w:rsidDel="0060126E">
          <w:rPr>
            <w:rPrChange w:id="934" w:author="Tom" w:date="2017-08-22T14:17:00Z">
              <w:rPr>
                <w:rStyle w:val="Hyperlink"/>
                <w:noProof/>
              </w:rPr>
            </w:rPrChange>
          </w:rPr>
          <w:delText>Use a PTS at the Oven Entrance</w:delText>
        </w:r>
        <w:r w:rsidDel="0060126E">
          <w:rPr>
            <w:noProof/>
            <w:webHidden/>
          </w:rPr>
          <w:tab/>
        </w:r>
        <w:r w:rsidR="0013342E" w:rsidDel="0060126E">
          <w:rPr>
            <w:noProof/>
            <w:webHidden/>
          </w:rPr>
          <w:delText>136</w:delText>
        </w:r>
      </w:del>
    </w:p>
    <w:p w14:paraId="4B928113" w14:textId="77777777" w:rsidR="002172EC" w:rsidDel="0060126E" w:rsidRDefault="002172EC">
      <w:pPr>
        <w:pStyle w:val="TOC2"/>
        <w:tabs>
          <w:tab w:val="right" w:leader="dot" w:pos="8900"/>
        </w:tabs>
        <w:rPr>
          <w:del w:id="935" w:author="Tom Bergeron" w:date="2018-12-17T16:26:00Z"/>
          <w:rFonts w:asciiTheme="minorHAnsi" w:eastAsiaTheme="minorEastAsia" w:hAnsiTheme="minorHAnsi" w:cstheme="minorBidi"/>
          <w:smallCaps w:val="0"/>
          <w:noProof/>
          <w:sz w:val="22"/>
          <w:szCs w:val="22"/>
        </w:rPr>
      </w:pPr>
      <w:del w:id="936" w:author="Tom Bergeron" w:date="2018-12-17T16:26:00Z">
        <w:r w:rsidRPr="00B97B7F" w:rsidDel="0060126E">
          <w:rPr>
            <w:rPrChange w:id="937" w:author="Tom" w:date="2017-08-22T14:17:00Z">
              <w:rPr>
                <w:rStyle w:val="Hyperlink"/>
                <w:noProof/>
              </w:rPr>
            </w:rPrChange>
          </w:rPr>
          <w:delText>View Barcode Traceability Information for Previously Run Barcodes</w:delText>
        </w:r>
        <w:r w:rsidDel="0060126E">
          <w:rPr>
            <w:noProof/>
            <w:webHidden/>
          </w:rPr>
          <w:tab/>
        </w:r>
        <w:r w:rsidR="0013342E" w:rsidDel="0060126E">
          <w:rPr>
            <w:noProof/>
            <w:webHidden/>
          </w:rPr>
          <w:delText>137</w:delText>
        </w:r>
      </w:del>
    </w:p>
    <w:p w14:paraId="4E6E95E3" w14:textId="77777777" w:rsidR="002172EC" w:rsidDel="0060126E" w:rsidRDefault="002172EC">
      <w:pPr>
        <w:pStyle w:val="TOC2"/>
        <w:tabs>
          <w:tab w:val="right" w:leader="dot" w:pos="8900"/>
        </w:tabs>
        <w:rPr>
          <w:del w:id="938" w:author="Tom Bergeron" w:date="2018-12-17T16:26:00Z"/>
          <w:rFonts w:asciiTheme="minorHAnsi" w:eastAsiaTheme="minorEastAsia" w:hAnsiTheme="minorHAnsi" w:cstheme="minorBidi"/>
          <w:smallCaps w:val="0"/>
          <w:noProof/>
          <w:sz w:val="22"/>
          <w:szCs w:val="22"/>
        </w:rPr>
      </w:pPr>
      <w:del w:id="939" w:author="Tom Bergeron" w:date="2018-12-17T16:26:00Z">
        <w:r w:rsidRPr="00B97B7F" w:rsidDel="0060126E">
          <w:rPr>
            <w:rPrChange w:id="940" w:author="Tom" w:date="2017-08-22T14:17:00Z">
              <w:rPr>
                <w:rStyle w:val="Hyperlink"/>
                <w:noProof/>
              </w:rPr>
            </w:rPrChange>
          </w:rPr>
          <w:delText>Search For Barcode Entries</w:delText>
        </w:r>
        <w:r w:rsidDel="0060126E">
          <w:rPr>
            <w:noProof/>
            <w:webHidden/>
          </w:rPr>
          <w:tab/>
        </w:r>
        <w:r w:rsidR="0013342E" w:rsidDel="0060126E">
          <w:rPr>
            <w:noProof/>
            <w:webHidden/>
          </w:rPr>
          <w:delText>137</w:delText>
        </w:r>
      </w:del>
    </w:p>
    <w:p w14:paraId="0378F318" w14:textId="77777777" w:rsidR="002172EC" w:rsidDel="0060126E" w:rsidRDefault="002172EC">
      <w:pPr>
        <w:pStyle w:val="TOC1"/>
        <w:tabs>
          <w:tab w:val="right" w:leader="dot" w:pos="8900"/>
        </w:tabs>
        <w:rPr>
          <w:del w:id="941" w:author="Tom Bergeron" w:date="2018-12-17T16:26:00Z"/>
          <w:rFonts w:asciiTheme="minorHAnsi" w:eastAsiaTheme="minorEastAsia" w:hAnsiTheme="minorHAnsi" w:cstheme="minorBidi"/>
          <w:b w:val="0"/>
          <w:caps w:val="0"/>
          <w:noProof/>
          <w:sz w:val="22"/>
          <w:szCs w:val="22"/>
        </w:rPr>
      </w:pPr>
      <w:del w:id="942" w:author="Tom Bergeron" w:date="2018-12-17T16:26:00Z">
        <w:r w:rsidRPr="00B97B7F" w:rsidDel="0060126E">
          <w:rPr>
            <w:rPrChange w:id="943" w:author="Tom" w:date="2017-08-22T14:17:00Z">
              <w:rPr>
                <w:rStyle w:val="Hyperlink"/>
                <w:noProof/>
              </w:rPr>
            </w:rPrChange>
          </w:rPr>
          <w:delText>Use Lot ID Codes</w:delText>
        </w:r>
        <w:r w:rsidDel="0060126E">
          <w:rPr>
            <w:noProof/>
            <w:webHidden/>
          </w:rPr>
          <w:tab/>
        </w:r>
        <w:r w:rsidR="0013342E" w:rsidDel="0060126E">
          <w:rPr>
            <w:noProof/>
            <w:webHidden/>
          </w:rPr>
          <w:delText>138</w:delText>
        </w:r>
      </w:del>
    </w:p>
    <w:p w14:paraId="52129A16" w14:textId="77777777" w:rsidR="002172EC" w:rsidDel="0060126E" w:rsidRDefault="002172EC">
      <w:pPr>
        <w:pStyle w:val="TOC1"/>
        <w:tabs>
          <w:tab w:val="right" w:leader="dot" w:pos="8900"/>
        </w:tabs>
        <w:rPr>
          <w:del w:id="944" w:author="Tom Bergeron" w:date="2018-12-17T16:26:00Z"/>
          <w:rFonts w:asciiTheme="minorHAnsi" w:eastAsiaTheme="minorEastAsia" w:hAnsiTheme="minorHAnsi" w:cstheme="minorBidi"/>
          <w:b w:val="0"/>
          <w:caps w:val="0"/>
          <w:noProof/>
          <w:sz w:val="22"/>
          <w:szCs w:val="22"/>
        </w:rPr>
      </w:pPr>
      <w:del w:id="945" w:author="Tom Bergeron" w:date="2018-12-17T16:26:00Z">
        <w:r w:rsidRPr="00B97B7F" w:rsidDel="0060126E">
          <w:rPr>
            <w:rPrChange w:id="946" w:author="Tom" w:date="2017-08-22T14:17:00Z">
              <w:rPr>
                <w:rStyle w:val="Hyperlink"/>
                <w:noProof/>
              </w:rPr>
            </w:rPrChange>
          </w:rPr>
          <w:delText>Use Remote Process Monitoring</w:delText>
        </w:r>
        <w:r w:rsidDel="0060126E">
          <w:rPr>
            <w:noProof/>
            <w:webHidden/>
          </w:rPr>
          <w:tab/>
        </w:r>
        <w:r w:rsidR="0013342E" w:rsidDel="0060126E">
          <w:rPr>
            <w:noProof/>
            <w:webHidden/>
          </w:rPr>
          <w:delText>139</w:delText>
        </w:r>
      </w:del>
    </w:p>
    <w:p w14:paraId="2EAE2AF0" w14:textId="77777777" w:rsidR="002172EC" w:rsidDel="0060126E" w:rsidRDefault="002172EC">
      <w:pPr>
        <w:pStyle w:val="TOC2"/>
        <w:tabs>
          <w:tab w:val="right" w:leader="dot" w:pos="8900"/>
        </w:tabs>
        <w:rPr>
          <w:del w:id="947" w:author="Tom Bergeron" w:date="2018-12-17T16:26:00Z"/>
          <w:rFonts w:asciiTheme="minorHAnsi" w:eastAsiaTheme="minorEastAsia" w:hAnsiTheme="minorHAnsi" w:cstheme="minorBidi"/>
          <w:smallCaps w:val="0"/>
          <w:noProof/>
          <w:sz w:val="22"/>
          <w:szCs w:val="22"/>
        </w:rPr>
      </w:pPr>
      <w:del w:id="948" w:author="Tom Bergeron" w:date="2018-12-17T16:26:00Z">
        <w:r w:rsidRPr="00B97B7F" w:rsidDel="0060126E">
          <w:rPr>
            <w:rPrChange w:id="949" w:author="Tom" w:date="2017-08-22T14:17:00Z">
              <w:rPr>
                <w:rStyle w:val="Hyperlink"/>
                <w:noProof/>
              </w:rPr>
            </w:rPrChange>
          </w:rPr>
          <w:delText>Run RPM</w:delText>
        </w:r>
        <w:r w:rsidDel="0060126E">
          <w:rPr>
            <w:noProof/>
            <w:webHidden/>
          </w:rPr>
          <w:tab/>
        </w:r>
        <w:r w:rsidR="0013342E" w:rsidDel="0060126E">
          <w:rPr>
            <w:noProof/>
            <w:webHidden/>
          </w:rPr>
          <w:delText>141</w:delText>
        </w:r>
      </w:del>
    </w:p>
    <w:p w14:paraId="6AB21712" w14:textId="77777777" w:rsidR="002172EC" w:rsidDel="0060126E" w:rsidRDefault="002172EC">
      <w:pPr>
        <w:pStyle w:val="TOC3"/>
        <w:tabs>
          <w:tab w:val="right" w:leader="dot" w:pos="8900"/>
        </w:tabs>
        <w:rPr>
          <w:del w:id="950" w:author="Tom Bergeron" w:date="2018-12-17T16:26:00Z"/>
          <w:rFonts w:asciiTheme="minorHAnsi" w:eastAsiaTheme="minorEastAsia" w:hAnsiTheme="minorHAnsi" w:cstheme="minorBidi"/>
          <w:smallCaps w:val="0"/>
          <w:noProof/>
          <w:sz w:val="22"/>
          <w:szCs w:val="22"/>
        </w:rPr>
      </w:pPr>
      <w:del w:id="951" w:author="Tom Bergeron" w:date="2018-12-17T16:26:00Z">
        <w:r w:rsidRPr="00B97B7F" w:rsidDel="0060126E">
          <w:rPr>
            <w:rPrChange w:id="952" w:author="Tom" w:date="2017-08-22T14:17:00Z">
              <w:rPr>
                <w:rStyle w:val="Hyperlink"/>
                <w:noProof/>
              </w:rPr>
            </w:rPrChange>
          </w:rPr>
          <w:delText>The Software Client PC</w:delText>
        </w:r>
        <w:r w:rsidDel="0060126E">
          <w:rPr>
            <w:noProof/>
            <w:webHidden/>
          </w:rPr>
          <w:tab/>
        </w:r>
        <w:r w:rsidR="0013342E" w:rsidDel="0060126E">
          <w:rPr>
            <w:noProof/>
            <w:webHidden/>
          </w:rPr>
          <w:delText>141</w:delText>
        </w:r>
      </w:del>
    </w:p>
    <w:p w14:paraId="4D2BFE3B" w14:textId="77777777" w:rsidR="002172EC" w:rsidDel="0060126E" w:rsidRDefault="002172EC">
      <w:pPr>
        <w:pStyle w:val="TOC3"/>
        <w:tabs>
          <w:tab w:val="right" w:leader="dot" w:pos="8900"/>
        </w:tabs>
        <w:rPr>
          <w:del w:id="953" w:author="Tom Bergeron" w:date="2018-12-17T16:26:00Z"/>
          <w:rFonts w:asciiTheme="minorHAnsi" w:eastAsiaTheme="minorEastAsia" w:hAnsiTheme="minorHAnsi" w:cstheme="minorBidi"/>
          <w:smallCaps w:val="0"/>
          <w:noProof/>
          <w:sz w:val="22"/>
          <w:szCs w:val="22"/>
        </w:rPr>
      </w:pPr>
      <w:del w:id="954" w:author="Tom Bergeron" w:date="2018-12-17T16:26:00Z">
        <w:r w:rsidRPr="00B97B7F" w:rsidDel="0060126E">
          <w:rPr>
            <w:rPrChange w:id="955" w:author="Tom" w:date="2017-08-22T14:17:00Z">
              <w:rPr>
                <w:rStyle w:val="Hyperlink"/>
                <w:noProof/>
              </w:rPr>
            </w:rPrChange>
          </w:rPr>
          <w:delText>KIC Watchdog</w:delText>
        </w:r>
        <w:r w:rsidDel="0060126E">
          <w:rPr>
            <w:noProof/>
            <w:webHidden/>
          </w:rPr>
          <w:tab/>
        </w:r>
        <w:r w:rsidR="0013342E" w:rsidDel="0060126E">
          <w:rPr>
            <w:noProof/>
            <w:webHidden/>
          </w:rPr>
          <w:delText>142</w:delText>
        </w:r>
      </w:del>
    </w:p>
    <w:p w14:paraId="2BC4FE78" w14:textId="77777777" w:rsidR="002172EC" w:rsidDel="0060126E" w:rsidRDefault="002172EC">
      <w:pPr>
        <w:pStyle w:val="TOC3"/>
        <w:tabs>
          <w:tab w:val="right" w:leader="dot" w:pos="8900"/>
        </w:tabs>
        <w:rPr>
          <w:del w:id="956" w:author="Tom Bergeron" w:date="2018-12-17T16:26:00Z"/>
          <w:rFonts w:asciiTheme="minorHAnsi" w:eastAsiaTheme="minorEastAsia" w:hAnsiTheme="minorHAnsi" w:cstheme="minorBidi"/>
          <w:smallCaps w:val="0"/>
          <w:noProof/>
          <w:sz w:val="22"/>
          <w:szCs w:val="22"/>
        </w:rPr>
      </w:pPr>
      <w:del w:id="957" w:author="Tom Bergeron" w:date="2018-12-17T16:26:00Z">
        <w:r w:rsidRPr="00B97B7F" w:rsidDel="0060126E">
          <w:rPr>
            <w:rPrChange w:id="958" w:author="Tom" w:date="2017-08-22T14:17:00Z">
              <w:rPr>
                <w:rStyle w:val="Hyperlink"/>
                <w:noProof/>
              </w:rPr>
            </w:rPrChange>
          </w:rPr>
          <w:delText>WinVNC</w:delText>
        </w:r>
        <w:r w:rsidDel="0060126E">
          <w:rPr>
            <w:noProof/>
            <w:webHidden/>
          </w:rPr>
          <w:tab/>
        </w:r>
        <w:r w:rsidR="0013342E" w:rsidDel="0060126E">
          <w:rPr>
            <w:noProof/>
            <w:webHidden/>
          </w:rPr>
          <w:delText>142</w:delText>
        </w:r>
      </w:del>
    </w:p>
    <w:p w14:paraId="3F62FDB0" w14:textId="77777777" w:rsidR="002172EC" w:rsidDel="0060126E" w:rsidRDefault="002172EC">
      <w:pPr>
        <w:pStyle w:val="TOC2"/>
        <w:tabs>
          <w:tab w:val="right" w:leader="dot" w:pos="8900"/>
        </w:tabs>
        <w:rPr>
          <w:del w:id="959" w:author="Tom Bergeron" w:date="2018-12-17T16:26:00Z"/>
          <w:rFonts w:asciiTheme="minorHAnsi" w:eastAsiaTheme="minorEastAsia" w:hAnsiTheme="minorHAnsi" w:cstheme="minorBidi"/>
          <w:smallCaps w:val="0"/>
          <w:noProof/>
          <w:sz w:val="22"/>
          <w:szCs w:val="22"/>
        </w:rPr>
      </w:pPr>
      <w:del w:id="960" w:author="Tom Bergeron" w:date="2018-12-17T16:26:00Z">
        <w:r w:rsidRPr="00B97B7F" w:rsidDel="0060126E">
          <w:rPr>
            <w:rPrChange w:id="961" w:author="Tom" w:date="2017-08-22T14:17:00Z">
              <w:rPr>
                <w:rStyle w:val="Hyperlink"/>
                <w:noProof/>
              </w:rPr>
            </w:rPrChange>
          </w:rPr>
          <w:delText>KIC Server</w:delText>
        </w:r>
        <w:r w:rsidDel="0060126E">
          <w:rPr>
            <w:noProof/>
            <w:webHidden/>
          </w:rPr>
          <w:tab/>
        </w:r>
        <w:r w:rsidR="0013342E" w:rsidDel="0060126E">
          <w:rPr>
            <w:noProof/>
            <w:webHidden/>
          </w:rPr>
          <w:delText>143</w:delText>
        </w:r>
      </w:del>
    </w:p>
    <w:p w14:paraId="53AB1656" w14:textId="77777777" w:rsidR="002172EC" w:rsidDel="0060126E" w:rsidRDefault="002172EC">
      <w:pPr>
        <w:pStyle w:val="TOC3"/>
        <w:tabs>
          <w:tab w:val="right" w:leader="dot" w:pos="8900"/>
        </w:tabs>
        <w:rPr>
          <w:del w:id="962" w:author="Tom Bergeron" w:date="2018-12-17T16:26:00Z"/>
          <w:rFonts w:asciiTheme="minorHAnsi" w:eastAsiaTheme="minorEastAsia" w:hAnsiTheme="minorHAnsi" w:cstheme="minorBidi"/>
          <w:smallCaps w:val="0"/>
          <w:noProof/>
          <w:sz w:val="22"/>
          <w:szCs w:val="22"/>
        </w:rPr>
      </w:pPr>
      <w:del w:id="963" w:author="Tom Bergeron" w:date="2018-12-17T16:26:00Z">
        <w:r w:rsidRPr="00B97B7F" w:rsidDel="0060126E">
          <w:rPr>
            <w:rPrChange w:id="964" w:author="Tom" w:date="2017-08-22T14:17:00Z">
              <w:rPr>
                <w:rStyle w:val="Hyperlink"/>
                <w:noProof/>
              </w:rPr>
            </w:rPrChange>
          </w:rPr>
          <w:delText>Install the KIC Server</w:delText>
        </w:r>
        <w:r w:rsidDel="0060126E">
          <w:rPr>
            <w:noProof/>
            <w:webHidden/>
          </w:rPr>
          <w:tab/>
        </w:r>
        <w:r w:rsidR="0013342E" w:rsidDel="0060126E">
          <w:rPr>
            <w:noProof/>
            <w:webHidden/>
          </w:rPr>
          <w:delText>143</w:delText>
        </w:r>
      </w:del>
    </w:p>
    <w:p w14:paraId="6584D36E" w14:textId="77777777" w:rsidR="002172EC" w:rsidDel="0060126E" w:rsidRDefault="002172EC">
      <w:pPr>
        <w:pStyle w:val="TOC3"/>
        <w:tabs>
          <w:tab w:val="right" w:leader="dot" w:pos="8900"/>
        </w:tabs>
        <w:rPr>
          <w:del w:id="965" w:author="Tom Bergeron" w:date="2018-12-17T16:26:00Z"/>
          <w:rFonts w:asciiTheme="minorHAnsi" w:eastAsiaTheme="minorEastAsia" w:hAnsiTheme="minorHAnsi" w:cstheme="minorBidi"/>
          <w:smallCaps w:val="0"/>
          <w:noProof/>
          <w:sz w:val="22"/>
          <w:szCs w:val="22"/>
        </w:rPr>
      </w:pPr>
      <w:del w:id="966" w:author="Tom Bergeron" w:date="2018-12-17T16:26:00Z">
        <w:r w:rsidRPr="00B97B7F" w:rsidDel="0060126E">
          <w:rPr>
            <w:rPrChange w:id="967" w:author="Tom" w:date="2017-08-22T14:17:00Z">
              <w:rPr>
                <w:rStyle w:val="Hyperlink"/>
                <w:noProof/>
              </w:rPr>
            </w:rPrChange>
          </w:rPr>
          <w:delText>Launch the KIC Server</w:delText>
        </w:r>
        <w:r w:rsidDel="0060126E">
          <w:rPr>
            <w:noProof/>
            <w:webHidden/>
          </w:rPr>
          <w:tab/>
        </w:r>
        <w:r w:rsidR="0013342E" w:rsidDel="0060126E">
          <w:rPr>
            <w:noProof/>
            <w:webHidden/>
          </w:rPr>
          <w:delText>143</w:delText>
        </w:r>
      </w:del>
    </w:p>
    <w:p w14:paraId="33B01C45" w14:textId="77777777" w:rsidR="002172EC" w:rsidDel="0060126E" w:rsidRDefault="002172EC">
      <w:pPr>
        <w:pStyle w:val="TOC3"/>
        <w:tabs>
          <w:tab w:val="right" w:leader="dot" w:pos="8900"/>
        </w:tabs>
        <w:rPr>
          <w:del w:id="968" w:author="Tom Bergeron" w:date="2018-12-17T16:26:00Z"/>
          <w:rFonts w:asciiTheme="minorHAnsi" w:eastAsiaTheme="minorEastAsia" w:hAnsiTheme="minorHAnsi" w:cstheme="minorBidi"/>
          <w:smallCaps w:val="0"/>
          <w:noProof/>
          <w:sz w:val="22"/>
          <w:szCs w:val="22"/>
        </w:rPr>
      </w:pPr>
      <w:del w:id="969" w:author="Tom Bergeron" w:date="2018-12-17T16:26:00Z">
        <w:r w:rsidRPr="00B97B7F" w:rsidDel="0060126E">
          <w:rPr>
            <w:rPrChange w:id="970" w:author="Tom" w:date="2017-08-22T14:17:00Z">
              <w:rPr>
                <w:rStyle w:val="Hyperlink"/>
                <w:noProof/>
              </w:rPr>
            </w:rPrChange>
          </w:rPr>
          <w:delText>KIC Server Icons</w:delText>
        </w:r>
        <w:r w:rsidDel="0060126E">
          <w:rPr>
            <w:noProof/>
            <w:webHidden/>
          </w:rPr>
          <w:tab/>
        </w:r>
        <w:r w:rsidR="0013342E" w:rsidDel="0060126E">
          <w:rPr>
            <w:noProof/>
            <w:webHidden/>
          </w:rPr>
          <w:delText>143</w:delText>
        </w:r>
      </w:del>
    </w:p>
    <w:p w14:paraId="06395FD5" w14:textId="77777777" w:rsidR="002172EC" w:rsidDel="0060126E" w:rsidRDefault="002172EC">
      <w:pPr>
        <w:pStyle w:val="TOC3"/>
        <w:tabs>
          <w:tab w:val="right" w:leader="dot" w:pos="8900"/>
        </w:tabs>
        <w:rPr>
          <w:del w:id="971" w:author="Tom Bergeron" w:date="2018-12-17T16:26:00Z"/>
          <w:rFonts w:asciiTheme="minorHAnsi" w:eastAsiaTheme="minorEastAsia" w:hAnsiTheme="minorHAnsi" w:cstheme="minorBidi"/>
          <w:smallCaps w:val="0"/>
          <w:noProof/>
          <w:sz w:val="22"/>
          <w:szCs w:val="22"/>
        </w:rPr>
      </w:pPr>
      <w:del w:id="972" w:author="Tom Bergeron" w:date="2018-12-17T16:26:00Z">
        <w:r w:rsidRPr="00B97B7F" w:rsidDel="0060126E">
          <w:rPr>
            <w:rPrChange w:id="973" w:author="Tom" w:date="2017-08-22T14:17:00Z">
              <w:rPr>
                <w:rStyle w:val="Hyperlink"/>
                <w:noProof/>
              </w:rPr>
            </w:rPrChange>
          </w:rPr>
          <w:delText>Add a New User</w:delText>
        </w:r>
        <w:r w:rsidDel="0060126E">
          <w:rPr>
            <w:noProof/>
            <w:webHidden/>
          </w:rPr>
          <w:tab/>
        </w:r>
        <w:r w:rsidR="0013342E" w:rsidDel="0060126E">
          <w:rPr>
            <w:noProof/>
            <w:webHidden/>
          </w:rPr>
          <w:delText>144</w:delText>
        </w:r>
      </w:del>
    </w:p>
    <w:p w14:paraId="621E1CE8" w14:textId="77777777" w:rsidR="002172EC" w:rsidDel="0060126E" w:rsidRDefault="002172EC">
      <w:pPr>
        <w:pStyle w:val="TOC3"/>
        <w:tabs>
          <w:tab w:val="right" w:leader="dot" w:pos="8900"/>
        </w:tabs>
        <w:rPr>
          <w:del w:id="974" w:author="Tom Bergeron" w:date="2018-12-17T16:26:00Z"/>
          <w:rFonts w:asciiTheme="minorHAnsi" w:eastAsiaTheme="minorEastAsia" w:hAnsiTheme="minorHAnsi" w:cstheme="minorBidi"/>
          <w:smallCaps w:val="0"/>
          <w:noProof/>
          <w:sz w:val="22"/>
          <w:szCs w:val="22"/>
        </w:rPr>
      </w:pPr>
      <w:del w:id="975" w:author="Tom Bergeron" w:date="2018-12-17T16:26:00Z">
        <w:r w:rsidRPr="00B97B7F" w:rsidDel="0060126E">
          <w:rPr>
            <w:rPrChange w:id="976" w:author="Tom" w:date="2017-08-22T14:17:00Z">
              <w:rPr>
                <w:rStyle w:val="Hyperlink"/>
                <w:noProof/>
              </w:rPr>
            </w:rPrChange>
          </w:rPr>
          <w:delText>Change a Password</w:delText>
        </w:r>
        <w:r w:rsidDel="0060126E">
          <w:rPr>
            <w:noProof/>
            <w:webHidden/>
          </w:rPr>
          <w:tab/>
        </w:r>
        <w:r w:rsidR="0013342E" w:rsidDel="0060126E">
          <w:rPr>
            <w:noProof/>
            <w:webHidden/>
          </w:rPr>
          <w:delText>144</w:delText>
        </w:r>
      </w:del>
    </w:p>
    <w:p w14:paraId="3847E8C4" w14:textId="77777777" w:rsidR="002172EC" w:rsidDel="0060126E" w:rsidRDefault="002172EC">
      <w:pPr>
        <w:pStyle w:val="TOC3"/>
        <w:tabs>
          <w:tab w:val="right" w:leader="dot" w:pos="8900"/>
        </w:tabs>
        <w:rPr>
          <w:del w:id="977" w:author="Tom Bergeron" w:date="2018-12-17T16:26:00Z"/>
          <w:rFonts w:asciiTheme="minorHAnsi" w:eastAsiaTheme="minorEastAsia" w:hAnsiTheme="minorHAnsi" w:cstheme="minorBidi"/>
          <w:smallCaps w:val="0"/>
          <w:noProof/>
          <w:sz w:val="22"/>
          <w:szCs w:val="22"/>
        </w:rPr>
      </w:pPr>
      <w:del w:id="978" w:author="Tom Bergeron" w:date="2018-12-17T16:26:00Z">
        <w:r w:rsidRPr="00B97B7F" w:rsidDel="0060126E">
          <w:rPr>
            <w:rPrChange w:id="979" w:author="Tom" w:date="2017-08-22T14:17:00Z">
              <w:rPr>
                <w:rStyle w:val="Hyperlink"/>
                <w:noProof/>
              </w:rPr>
            </w:rPrChange>
          </w:rPr>
          <w:delText>Delete a User</w:delText>
        </w:r>
        <w:r w:rsidDel="0060126E">
          <w:rPr>
            <w:noProof/>
            <w:webHidden/>
          </w:rPr>
          <w:tab/>
        </w:r>
        <w:r w:rsidR="0013342E" w:rsidDel="0060126E">
          <w:rPr>
            <w:noProof/>
            <w:webHidden/>
          </w:rPr>
          <w:delText>144</w:delText>
        </w:r>
      </w:del>
    </w:p>
    <w:p w14:paraId="39B9840A" w14:textId="77777777" w:rsidR="002172EC" w:rsidDel="0060126E" w:rsidRDefault="002172EC">
      <w:pPr>
        <w:pStyle w:val="TOC2"/>
        <w:tabs>
          <w:tab w:val="right" w:leader="dot" w:pos="8900"/>
        </w:tabs>
        <w:rPr>
          <w:del w:id="980" w:author="Tom Bergeron" w:date="2018-12-17T16:26:00Z"/>
          <w:rFonts w:asciiTheme="minorHAnsi" w:eastAsiaTheme="minorEastAsia" w:hAnsiTheme="minorHAnsi" w:cstheme="minorBidi"/>
          <w:smallCaps w:val="0"/>
          <w:noProof/>
          <w:sz w:val="22"/>
          <w:szCs w:val="22"/>
        </w:rPr>
      </w:pPr>
      <w:del w:id="981" w:author="Tom Bergeron" w:date="2018-12-17T16:26:00Z">
        <w:r w:rsidRPr="00B97B7F" w:rsidDel="0060126E">
          <w:rPr>
            <w:rPrChange w:id="982" w:author="Tom" w:date="2017-08-22T14:17:00Z">
              <w:rPr>
                <w:rStyle w:val="Hyperlink"/>
                <w:noProof/>
              </w:rPr>
            </w:rPrChange>
          </w:rPr>
          <w:delText>KIC Viewer</w:delText>
        </w:r>
        <w:r w:rsidDel="0060126E">
          <w:rPr>
            <w:noProof/>
            <w:webHidden/>
          </w:rPr>
          <w:tab/>
        </w:r>
        <w:r w:rsidR="0013342E" w:rsidDel="0060126E">
          <w:rPr>
            <w:noProof/>
            <w:webHidden/>
          </w:rPr>
          <w:delText>145</w:delText>
        </w:r>
      </w:del>
    </w:p>
    <w:p w14:paraId="1D0B4F7F" w14:textId="77777777" w:rsidR="002172EC" w:rsidDel="0060126E" w:rsidRDefault="002172EC">
      <w:pPr>
        <w:pStyle w:val="TOC3"/>
        <w:tabs>
          <w:tab w:val="right" w:leader="dot" w:pos="8900"/>
        </w:tabs>
        <w:rPr>
          <w:del w:id="983" w:author="Tom Bergeron" w:date="2018-12-17T16:26:00Z"/>
          <w:rFonts w:asciiTheme="minorHAnsi" w:eastAsiaTheme="minorEastAsia" w:hAnsiTheme="minorHAnsi" w:cstheme="minorBidi"/>
          <w:smallCaps w:val="0"/>
          <w:noProof/>
          <w:sz w:val="22"/>
          <w:szCs w:val="22"/>
        </w:rPr>
      </w:pPr>
      <w:del w:id="984" w:author="Tom Bergeron" w:date="2018-12-17T16:26:00Z">
        <w:r w:rsidRPr="00B97B7F" w:rsidDel="0060126E">
          <w:rPr>
            <w:rPrChange w:id="985" w:author="Tom" w:date="2017-08-22T14:17:00Z">
              <w:rPr>
                <w:rStyle w:val="Hyperlink"/>
                <w:noProof/>
              </w:rPr>
            </w:rPrChange>
          </w:rPr>
          <w:delText>Install the KIC Viewer</w:delText>
        </w:r>
        <w:r w:rsidDel="0060126E">
          <w:rPr>
            <w:noProof/>
            <w:webHidden/>
          </w:rPr>
          <w:tab/>
        </w:r>
        <w:r w:rsidR="0013342E" w:rsidDel="0060126E">
          <w:rPr>
            <w:noProof/>
            <w:webHidden/>
          </w:rPr>
          <w:delText>145</w:delText>
        </w:r>
      </w:del>
    </w:p>
    <w:p w14:paraId="55F58923" w14:textId="77777777" w:rsidR="002172EC" w:rsidDel="0060126E" w:rsidRDefault="002172EC">
      <w:pPr>
        <w:pStyle w:val="TOC3"/>
        <w:tabs>
          <w:tab w:val="right" w:leader="dot" w:pos="8900"/>
        </w:tabs>
        <w:rPr>
          <w:del w:id="986" w:author="Tom Bergeron" w:date="2018-12-17T16:26:00Z"/>
          <w:rFonts w:asciiTheme="minorHAnsi" w:eastAsiaTheme="minorEastAsia" w:hAnsiTheme="minorHAnsi" w:cstheme="minorBidi"/>
          <w:smallCaps w:val="0"/>
          <w:noProof/>
          <w:sz w:val="22"/>
          <w:szCs w:val="22"/>
        </w:rPr>
      </w:pPr>
      <w:del w:id="987" w:author="Tom Bergeron" w:date="2018-12-17T16:26:00Z">
        <w:r w:rsidRPr="00B97B7F" w:rsidDel="0060126E">
          <w:rPr>
            <w:rPrChange w:id="988" w:author="Tom" w:date="2017-08-22T14:17:00Z">
              <w:rPr>
                <w:rStyle w:val="Hyperlink"/>
                <w:noProof/>
              </w:rPr>
            </w:rPrChange>
          </w:rPr>
          <w:delText>Configure the KIC Viewer Application</w:delText>
        </w:r>
        <w:r w:rsidDel="0060126E">
          <w:rPr>
            <w:noProof/>
            <w:webHidden/>
          </w:rPr>
          <w:tab/>
        </w:r>
        <w:r w:rsidR="0013342E" w:rsidDel="0060126E">
          <w:rPr>
            <w:noProof/>
            <w:webHidden/>
          </w:rPr>
          <w:delText>145</w:delText>
        </w:r>
      </w:del>
    </w:p>
    <w:p w14:paraId="479AE0ED" w14:textId="77777777" w:rsidR="002172EC" w:rsidDel="0060126E" w:rsidRDefault="002172EC">
      <w:pPr>
        <w:pStyle w:val="TOC3"/>
        <w:tabs>
          <w:tab w:val="right" w:leader="dot" w:pos="8900"/>
        </w:tabs>
        <w:rPr>
          <w:del w:id="989" w:author="Tom Bergeron" w:date="2018-12-17T16:26:00Z"/>
          <w:rFonts w:asciiTheme="minorHAnsi" w:eastAsiaTheme="minorEastAsia" w:hAnsiTheme="minorHAnsi" w:cstheme="minorBidi"/>
          <w:smallCaps w:val="0"/>
          <w:noProof/>
          <w:sz w:val="22"/>
          <w:szCs w:val="22"/>
        </w:rPr>
      </w:pPr>
      <w:del w:id="990" w:author="Tom Bergeron" w:date="2018-12-17T16:26:00Z">
        <w:r w:rsidRPr="00B97B7F" w:rsidDel="0060126E">
          <w:rPr>
            <w:rPrChange w:id="991" w:author="Tom" w:date="2017-08-22T14:17:00Z">
              <w:rPr>
                <w:rStyle w:val="Hyperlink"/>
                <w:noProof/>
              </w:rPr>
            </w:rPrChange>
          </w:rPr>
          <w:delText>Connect to the KIC Server</w:delText>
        </w:r>
        <w:r w:rsidDel="0060126E">
          <w:rPr>
            <w:noProof/>
            <w:webHidden/>
          </w:rPr>
          <w:tab/>
        </w:r>
        <w:r w:rsidR="0013342E" w:rsidDel="0060126E">
          <w:rPr>
            <w:noProof/>
            <w:webHidden/>
          </w:rPr>
          <w:delText>146</w:delText>
        </w:r>
      </w:del>
    </w:p>
    <w:p w14:paraId="1BB3BC71" w14:textId="77777777" w:rsidR="002172EC" w:rsidDel="0060126E" w:rsidRDefault="002172EC">
      <w:pPr>
        <w:pStyle w:val="TOC3"/>
        <w:tabs>
          <w:tab w:val="right" w:leader="dot" w:pos="8900"/>
        </w:tabs>
        <w:rPr>
          <w:del w:id="992" w:author="Tom Bergeron" w:date="2018-12-17T16:26:00Z"/>
          <w:rFonts w:asciiTheme="minorHAnsi" w:eastAsiaTheme="minorEastAsia" w:hAnsiTheme="minorHAnsi" w:cstheme="minorBidi"/>
          <w:smallCaps w:val="0"/>
          <w:noProof/>
          <w:sz w:val="22"/>
          <w:szCs w:val="22"/>
        </w:rPr>
      </w:pPr>
      <w:del w:id="993" w:author="Tom Bergeron" w:date="2018-12-17T16:26:00Z">
        <w:r w:rsidRPr="00B97B7F" w:rsidDel="0060126E">
          <w:rPr>
            <w:rPrChange w:id="994" w:author="Tom" w:date="2017-08-22T14:17:00Z">
              <w:rPr>
                <w:rStyle w:val="Hyperlink"/>
                <w:noProof/>
              </w:rPr>
            </w:rPrChange>
          </w:rPr>
          <w:delText>View Historical Data</w:delText>
        </w:r>
        <w:r w:rsidDel="0060126E">
          <w:rPr>
            <w:noProof/>
            <w:webHidden/>
          </w:rPr>
          <w:tab/>
        </w:r>
        <w:r w:rsidR="0013342E" w:rsidDel="0060126E">
          <w:rPr>
            <w:noProof/>
            <w:webHidden/>
          </w:rPr>
          <w:delText>149</w:delText>
        </w:r>
      </w:del>
    </w:p>
    <w:p w14:paraId="5950F472" w14:textId="77777777" w:rsidR="002172EC" w:rsidDel="0060126E" w:rsidRDefault="002172EC">
      <w:pPr>
        <w:pStyle w:val="TOC3"/>
        <w:tabs>
          <w:tab w:val="right" w:leader="dot" w:pos="8900"/>
        </w:tabs>
        <w:rPr>
          <w:del w:id="995" w:author="Tom Bergeron" w:date="2018-12-17T16:26:00Z"/>
          <w:rFonts w:asciiTheme="minorHAnsi" w:eastAsiaTheme="minorEastAsia" w:hAnsiTheme="minorHAnsi" w:cstheme="minorBidi"/>
          <w:smallCaps w:val="0"/>
          <w:noProof/>
          <w:sz w:val="22"/>
          <w:szCs w:val="22"/>
        </w:rPr>
      </w:pPr>
      <w:del w:id="996" w:author="Tom Bergeron" w:date="2018-12-17T16:26:00Z">
        <w:r w:rsidRPr="00B97B7F" w:rsidDel="0060126E">
          <w:rPr>
            <w:rPrChange w:id="997" w:author="Tom" w:date="2017-08-22T14:17:00Z">
              <w:rPr>
                <w:rStyle w:val="Hyperlink"/>
                <w:noProof/>
              </w:rPr>
            </w:rPrChange>
          </w:rPr>
          <w:delText>Remotely Control a System Software Client PC</w:delText>
        </w:r>
        <w:r w:rsidDel="0060126E">
          <w:rPr>
            <w:noProof/>
            <w:webHidden/>
          </w:rPr>
          <w:tab/>
        </w:r>
        <w:r w:rsidR="0013342E" w:rsidDel="0060126E">
          <w:rPr>
            <w:noProof/>
            <w:webHidden/>
          </w:rPr>
          <w:delText>150</w:delText>
        </w:r>
      </w:del>
    </w:p>
    <w:p w14:paraId="11BE9880" w14:textId="77777777" w:rsidR="002172EC" w:rsidDel="0060126E" w:rsidRDefault="002172EC">
      <w:pPr>
        <w:pStyle w:val="TOC3"/>
        <w:tabs>
          <w:tab w:val="right" w:leader="dot" w:pos="8900"/>
        </w:tabs>
        <w:rPr>
          <w:del w:id="998" w:author="Tom Bergeron" w:date="2018-12-17T16:26:00Z"/>
          <w:rFonts w:asciiTheme="minorHAnsi" w:eastAsiaTheme="minorEastAsia" w:hAnsiTheme="minorHAnsi" w:cstheme="minorBidi"/>
          <w:smallCaps w:val="0"/>
          <w:noProof/>
          <w:sz w:val="22"/>
          <w:szCs w:val="22"/>
        </w:rPr>
      </w:pPr>
      <w:del w:id="999" w:author="Tom Bergeron" w:date="2018-12-17T16:26:00Z">
        <w:r w:rsidRPr="00B97B7F" w:rsidDel="0060126E">
          <w:rPr>
            <w:rPrChange w:id="1000" w:author="Tom" w:date="2017-08-22T14:17:00Z">
              <w:rPr>
                <w:rStyle w:val="Hyperlink"/>
                <w:noProof/>
              </w:rPr>
            </w:rPrChange>
          </w:rPr>
          <w:delText>Chart View</w:delText>
        </w:r>
        <w:r w:rsidDel="0060126E">
          <w:rPr>
            <w:noProof/>
            <w:webHidden/>
          </w:rPr>
          <w:tab/>
        </w:r>
        <w:r w:rsidR="0013342E" w:rsidDel="0060126E">
          <w:rPr>
            <w:noProof/>
            <w:webHidden/>
          </w:rPr>
          <w:delText>151</w:delText>
        </w:r>
      </w:del>
    </w:p>
    <w:p w14:paraId="57ED2D3B" w14:textId="77777777" w:rsidR="002172EC" w:rsidDel="0060126E" w:rsidRDefault="002172EC">
      <w:pPr>
        <w:pStyle w:val="TOC1"/>
        <w:tabs>
          <w:tab w:val="right" w:leader="dot" w:pos="8900"/>
        </w:tabs>
        <w:rPr>
          <w:del w:id="1001" w:author="Tom Bergeron" w:date="2018-12-17T16:26:00Z"/>
          <w:rFonts w:asciiTheme="minorHAnsi" w:eastAsiaTheme="minorEastAsia" w:hAnsiTheme="minorHAnsi" w:cstheme="minorBidi"/>
          <w:b w:val="0"/>
          <w:caps w:val="0"/>
          <w:noProof/>
          <w:sz w:val="22"/>
          <w:szCs w:val="22"/>
        </w:rPr>
      </w:pPr>
      <w:del w:id="1002" w:author="Tom Bergeron" w:date="2018-12-17T16:26:00Z">
        <w:r w:rsidRPr="00B97B7F" w:rsidDel="0060126E">
          <w:rPr>
            <w:rPrChange w:id="1003" w:author="Tom" w:date="2017-08-22T14:17:00Z">
              <w:rPr>
                <w:rStyle w:val="Hyperlink"/>
                <w:noProof/>
              </w:rPr>
            </w:rPrChange>
          </w:rPr>
          <w:delText>Using Live Data Output</w:delText>
        </w:r>
        <w:r w:rsidDel="0060126E">
          <w:rPr>
            <w:noProof/>
            <w:webHidden/>
          </w:rPr>
          <w:tab/>
        </w:r>
        <w:r w:rsidR="0013342E" w:rsidDel="0060126E">
          <w:rPr>
            <w:noProof/>
            <w:webHidden/>
          </w:rPr>
          <w:delText>152</w:delText>
        </w:r>
      </w:del>
    </w:p>
    <w:p w14:paraId="40ED1C41" w14:textId="77777777" w:rsidR="002172EC" w:rsidDel="0060126E" w:rsidRDefault="002172EC">
      <w:pPr>
        <w:pStyle w:val="TOC2"/>
        <w:tabs>
          <w:tab w:val="right" w:leader="dot" w:pos="8900"/>
        </w:tabs>
        <w:rPr>
          <w:del w:id="1004" w:author="Tom Bergeron" w:date="2018-12-17T16:26:00Z"/>
          <w:rFonts w:asciiTheme="minorHAnsi" w:eastAsiaTheme="minorEastAsia" w:hAnsiTheme="minorHAnsi" w:cstheme="minorBidi"/>
          <w:smallCaps w:val="0"/>
          <w:noProof/>
          <w:sz w:val="22"/>
          <w:szCs w:val="22"/>
        </w:rPr>
      </w:pPr>
      <w:del w:id="1005" w:author="Tom Bergeron" w:date="2018-12-17T16:26:00Z">
        <w:r w:rsidRPr="00B97B7F" w:rsidDel="0060126E">
          <w:rPr>
            <w:rPrChange w:id="1006" w:author="Tom" w:date="2017-08-22T14:17:00Z">
              <w:rPr>
                <w:rStyle w:val="Hyperlink"/>
                <w:noProof/>
              </w:rPr>
            </w:rPrChange>
          </w:rPr>
          <w:delText>LDO Formats</w:delText>
        </w:r>
        <w:r w:rsidDel="0060126E">
          <w:rPr>
            <w:noProof/>
            <w:webHidden/>
          </w:rPr>
          <w:tab/>
        </w:r>
        <w:r w:rsidR="0013342E" w:rsidDel="0060126E">
          <w:rPr>
            <w:noProof/>
            <w:webHidden/>
          </w:rPr>
          <w:delText>153</w:delText>
        </w:r>
      </w:del>
    </w:p>
    <w:p w14:paraId="6361D210" w14:textId="77777777" w:rsidR="002172EC" w:rsidDel="0060126E" w:rsidRDefault="002172EC">
      <w:pPr>
        <w:pStyle w:val="TOC2"/>
        <w:tabs>
          <w:tab w:val="right" w:leader="dot" w:pos="8900"/>
        </w:tabs>
        <w:rPr>
          <w:del w:id="1007" w:author="Tom Bergeron" w:date="2018-12-17T16:26:00Z"/>
          <w:rFonts w:asciiTheme="minorHAnsi" w:eastAsiaTheme="minorEastAsia" w:hAnsiTheme="minorHAnsi" w:cstheme="minorBidi"/>
          <w:smallCaps w:val="0"/>
          <w:noProof/>
          <w:sz w:val="22"/>
          <w:szCs w:val="22"/>
        </w:rPr>
      </w:pPr>
      <w:del w:id="1008" w:author="Tom Bergeron" w:date="2018-12-17T16:26:00Z">
        <w:r w:rsidRPr="00B97B7F" w:rsidDel="0060126E">
          <w:rPr>
            <w:rPrChange w:id="1009" w:author="Tom" w:date="2017-08-22T14:17:00Z">
              <w:rPr>
                <w:rStyle w:val="Hyperlink"/>
                <w:noProof/>
              </w:rPr>
            </w:rPrChange>
          </w:rPr>
          <w:delText>Details Of Output Files</w:delText>
        </w:r>
        <w:r w:rsidDel="0060126E">
          <w:rPr>
            <w:noProof/>
            <w:webHidden/>
          </w:rPr>
          <w:tab/>
        </w:r>
        <w:r w:rsidR="0013342E" w:rsidDel="0060126E">
          <w:rPr>
            <w:noProof/>
            <w:webHidden/>
          </w:rPr>
          <w:delText>153</w:delText>
        </w:r>
      </w:del>
    </w:p>
    <w:p w14:paraId="3AC49198" w14:textId="77777777" w:rsidR="002172EC" w:rsidDel="0060126E" w:rsidRDefault="002172EC">
      <w:pPr>
        <w:pStyle w:val="TOC3"/>
        <w:tabs>
          <w:tab w:val="right" w:leader="dot" w:pos="8900"/>
        </w:tabs>
        <w:rPr>
          <w:del w:id="1010" w:author="Tom Bergeron" w:date="2018-12-17T16:26:00Z"/>
          <w:rFonts w:asciiTheme="minorHAnsi" w:eastAsiaTheme="minorEastAsia" w:hAnsiTheme="minorHAnsi" w:cstheme="minorBidi"/>
          <w:smallCaps w:val="0"/>
          <w:noProof/>
          <w:sz w:val="22"/>
          <w:szCs w:val="22"/>
        </w:rPr>
      </w:pPr>
      <w:del w:id="1011" w:author="Tom Bergeron" w:date="2018-12-17T16:26:00Z">
        <w:r w:rsidRPr="00B97B7F" w:rsidDel="0060126E">
          <w:rPr>
            <w:rPrChange w:id="1012" w:author="Tom" w:date="2017-08-22T14:17:00Z">
              <w:rPr>
                <w:rStyle w:val="Hyperlink"/>
                <w:noProof/>
              </w:rPr>
            </w:rPrChange>
          </w:rPr>
          <w:delText>LDO Standard TSV And CSV For WordPad</w:delText>
        </w:r>
        <w:r w:rsidDel="0060126E">
          <w:rPr>
            <w:noProof/>
            <w:webHidden/>
          </w:rPr>
          <w:tab/>
        </w:r>
        <w:r w:rsidR="0013342E" w:rsidDel="0060126E">
          <w:rPr>
            <w:noProof/>
            <w:webHidden/>
          </w:rPr>
          <w:delText>153</w:delText>
        </w:r>
      </w:del>
    </w:p>
    <w:p w14:paraId="22124FA2" w14:textId="77777777" w:rsidR="002172EC" w:rsidDel="0060126E" w:rsidRDefault="002172EC">
      <w:pPr>
        <w:pStyle w:val="TOC3"/>
        <w:tabs>
          <w:tab w:val="right" w:leader="dot" w:pos="8900"/>
        </w:tabs>
        <w:rPr>
          <w:del w:id="1013" w:author="Tom Bergeron" w:date="2018-12-17T16:26:00Z"/>
          <w:rFonts w:asciiTheme="minorHAnsi" w:eastAsiaTheme="minorEastAsia" w:hAnsiTheme="minorHAnsi" w:cstheme="minorBidi"/>
          <w:smallCaps w:val="0"/>
          <w:noProof/>
          <w:sz w:val="22"/>
          <w:szCs w:val="22"/>
        </w:rPr>
      </w:pPr>
      <w:del w:id="1014" w:author="Tom Bergeron" w:date="2018-12-17T16:26:00Z">
        <w:r w:rsidRPr="00B97B7F" w:rsidDel="0060126E">
          <w:rPr>
            <w:rPrChange w:id="1015" w:author="Tom" w:date="2017-08-22T14:17:00Z">
              <w:rPr>
                <w:rStyle w:val="Hyperlink"/>
                <w:noProof/>
              </w:rPr>
            </w:rPrChange>
          </w:rPr>
          <w:delText>LDO Standard TSV And CSV For Excel</w:delText>
        </w:r>
        <w:r w:rsidDel="0060126E">
          <w:rPr>
            <w:noProof/>
            <w:webHidden/>
          </w:rPr>
          <w:tab/>
        </w:r>
        <w:r w:rsidR="0013342E" w:rsidDel="0060126E">
          <w:rPr>
            <w:noProof/>
            <w:webHidden/>
          </w:rPr>
          <w:delText>153</w:delText>
        </w:r>
      </w:del>
    </w:p>
    <w:p w14:paraId="3385C468" w14:textId="77777777" w:rsidR="002172EC" w:rsidDel="0060126E" w:rsidRDefault="002172EC">
      <w:pPr>
        <w:pStyle w:val="TOC3"/>
        <w:tabs>
          <w:tab w:val="right" w:leader="dot" w:pos="8900"/>
        </w:tabs>
        <w:rPr>
          <w:del w:id="1016" w:author="Tom Bergeron" w:date="2018-12-17T16:26:00Z"/>
          <w:rFonts w:asciiTheme="minorHAnsi" w:eastAsiaTheme="minorEastAsia" w:hAnsiTheme="minorHAnsi" w:cstheme="minorBidi"/>
          <w:smallCaps w:val="0"/>
          <w:noProof/>
          <w:sz w:val="22"/>
          <w:szCs w:val="22"/>
        </w:rPr>
      </w:pPr>
      <w:del w:id="1017" w:author="Tom Bergeron" w:date="2018-12-17T16:26:00Z">
        <w:r w:rsidRPr="00B97B7F" w:rsidDel="0060126E">
          <w:rPr>
            <w:rPrChange w:id="1018" w:author="Tom" w:date="2017-08-22T14:17:00Z">
              <w:rPr>
                <w:rStyle w:val="Hyperlink"/>
                <w:noProof/>
              </w:rPr>
            </w:rPrChange>
          </w:rPr>
          <w:delText>LDO 1 Board 1 File (Txt Output)</w:delText>
        </w:r>
        <w:r w:rsidDel="0060126E">
          <w:rPr>
            <w:noProof/>
            <w:webHidden/>
          </w:rPr>
          <w:tab/>
        </w:r>
        <w:r w:rsidR="0013342E" w:rsidDel="0060126E">
          <w:rPr>
            <w:noProof/>
            <w:webHidden/>
          </w:rPr>
          <w:delText>153</w:delText>
        </w:r>
      </w:del>
    </w:p>
    <w:p w14:paraId="2DCC995B" w14:textId="77777777" w:rsidR="002172EC" w:rsidDel="0060126E" w:rsidRDefault="002172EC">
      <w:pPr>
        <w:pStyle w:val="TOC3"/>
        <w:tabs>
          <w:tab w:val="right" w:leader="dot" w:pos="8900"/>
        </w:tabs>
        <w:rPr>
          <w:del w:id="1019" w:author="Tom Bergeron" w:date="2018-12-17T16:26:00Z"/>
          <w:rFonts w:asciiTheme="minorHAnsi" w:eastAsiaTheme="minorEastAsia" w:hAnsiTheme="minorHAnsi" w:cstheme="minorBidi"/>
          <w:smallCaps w:val="0"/>
          <w:noProof/>
          <w:sz w:val="22"/>
          <w:szCs w:val="22"/>
        </w:rPr>
      </w:pPr>
      <w:del w:id="1020" w:author="Tom Bergeron" w:date="2018-12-17T16:26:00Z">
        <w:r w:rsidRPr="00B97B7F" w:rsidDel="0060126E">
          <w:rPr>
            <w:rPrChange w:id="1021" w:author="Tom" w:date="2017-08-22T14:17:00Z">
              <w:rPr>
                <w:rStyle w:val="Hyperlink"/>
                <w:noProof/>
              </w:rPr>
            </w:rPrChange>
          </w:rPr>
          <w:delText>LDO XML (1 Board 1 File)</w:delText>
        </w:r>
        <w:r w:rsidDel="0060126E">
          <w:rPr>
            <w:noProof/>
            <w:webHidden/>
          </w:rPr>
          <w:tab/>
        </w:r>
        <w:r w:rsidR="0013342E" w:rsidDel="0060126E">
          <w:rPr>
            <w:noProof/>
            <w:webHidden/>
          </w:rPr>
          <w:delText>153</w:delText>
        </w:r>
      </w:del>
    </w:p>
    <w:p w14:paraId="1D240E27" w14:textId="77777777" w:rsidR="002172EC" w:rsidDel="0060126E" w:rsidRDefault="002172EC">
      <w:pPr>
        <w:pStyle w:val="TOC2"/>
        <w:tabs>
          <w:tab w:val="right" w:leader="dot" w:pos="8900"/>
        </w:tabs>
        <w:rPr>
          <w:del w:id="1022" w:author="Tom Bergeron" w:date="2018-12-17T16:26:00Z"/>
          <w:rFonts w:asciiTheme="minorHAnsi" w:eastAsiaTheme="minorEastAsia" w:hAnsiTheme="minorHAnsi" w:cstheme="minorBidi"/>
          <w:smallCaps w:val="0"/>
          <w:noProof/>
          <w:sz w:val="22"/>
          <w:szCs w:val="22"/>
        </w:rPr>
      </w:pPr>
      <w:del w:id="1023" w:author="Tom Bergeron" w:date="2018-12-17T16:26:00Z">
        <w:r w:rsidRPr="00B97B7F" w:rsidDel="0060126E">
          <w:rPr>
            <w:rPrChange w:id="1024" w:author="Tom" w:date="2017-08-22T14:17:00Z">
              <w:rPr>
                <w:rStyle w:val="Hyperlink"/>
                <w:noProof/>
              </w:rPr>
            </w:rPrChange>
          </w:rPr>
          <w:delText>Configure LDO</w:delText>
        </w:r>
        <w:r w:rsidDel="0060126E">
          <w:rPr>
            <w:noProof/>
            <w:webHidden/>
          </w:rPr>
          <w:tab/>
        </w:r>
        <w:r w:rsidR="0013342E" w:rsidDel="0060126E">
          <w:rPr>
            <w:noProof/>
            <w:webHidden/>
          </w:rPr>
          <w:delText>154</w:delText>
        </w:r>
      </w:del>
    </w:p>
    <w:p w14:paraId="0B3FBCB2" w14:textId="77777777" w:rsidR="002172EC" w:rsidDel="0060126E" w:rsidRDefault="002172EC">
      <w:pPr>
        <w:pStyle w:val="TOC3"/>
        <w:tabs>
          <w:tab w:val="right" w:leader="dot" w:pos="8900"/>
        </w:tabs>
        <w:rPr>
          <w:del w:id="1025" w:author="Tom Bergeron" w:date="2018-12-17T16:26:00Z"/>
          <w:rFonts w:asciiTheme="minorHAnsi" w:eastAsiaTheme="minorEastAsia" w:hAnsiTheme="minorHAnsi" w:cstheme="minorBidi"/>
          <w:smallCaps w:val="0"/>
          <w:noProof/>
          <w:sz w:val="22"/>
          <w:szCs w:val="22"/>
        </w:rPr>
      </w:pPr>
      <w:del w:id="1026" w:author="Tom Bergeron" w:date="2018-12-17T16:26:00Z">
        <w:r w:rsidRPr="00B97B7F" w:rsidDel="0060126E">
          <w:rPr>
            <w:rPrChange w:id="1027" w:author="Tom" w:date="2017-08-22T14:17:00Z">
              <w:rPr>
                <w:rStyle w:val="Hyperlink"/>
                <w:noProof/>
              </w:rPr>
            </w:rPrChange>
          </w:rPr>
          <w:delText>Delete Accumulated LDO Files</w:delText>
        </w:r>
        <w:r w:rsidDel="0060126E">
          <w:rPr>
            <w:noProof/>
            <w:webHidden/>
          </w:rPr>
          <w:tab/>
        </w:r>
        <w:r w:rsidR="0013342E" w:rsidDel="0060126E">
          <w:rPr>
            <w:noProof/>
            <w:webHidden/>
          </w:rPr>
          <w:delText>155</w:delText>
        </w:r>
      </w:del>
    </w:p>
    <w:p w14:paraId="2736B9EE" w14:textId="77777777" w:rsidR="002172EC" w:rsidDel="0060126E" w:rsidRDefault="002172EC">
      <w:pPr>
        <w:pStyle w:val="TOC2"/>
        <w:tabs>
          <w:tab w:val="right" w:leader="dot" w:pos="8900"/>
        </w:tabs>
        <w:rPr>
          <w:del w:id="1028" w:author="Tom Bergeron" w:date="2018-12-17T16:26:00Z"/>
          <w:rFonts w:asciiTheme="minorHAnsi" w:eastAsiaTheme="minorEastAsia" w:hAnsiTheme="minorHAnsi" w:cstheme="minorBidi"/>
          <w:smallCaps w:val="0"/>
          <w:noProof/>
          <w:sz w:val="22"/>
          <w:szCs w:val="22"/>
        </w:rPr>
      </w:pPr>
      <w:del w:id="1029" w:author="Tom Bergeron" w:date="2018-12-17T16:26:00Z">
        <w:r w:rsidRPr="00B97B7F" w:rsidDel="0060126E">
          <w:rPr>
            <w:rPrChange w:id="1030" w:author="Tom" w:date="2017-08-22T14:17:00Z">
              <w:rPr>
                <w:rStyle w:val="Hyperlink"/>
                <w:noProof/>
              </w:rPr>
            </w:rPrChange>
          </w:rPr>
          <w:delText>Run the Software Without the Board Sensor</w:delText>
        </w:r>
        <w:r w:rsidDel="0060126E">
          <w:rPr>
            <w:noProof/>
            <w:webHidden/>
          </w:rPr>
          <w:tab/>
        </w:r>
        <w:r w:rsidR="0013342E" w:rsidDel="0060126E">
          <w:rPr>
            <w:noProof/>
            <w:webHidden/>
          </w:rPr>
          <w:delText>156</w:delText>
        </w:r>
      </w:del>
    </w:p>
    <w:p w14:paraId="79879AF3" w14:textId="77777777" w:rsidR="002172EC" w:rsidDel="0060126E" w:rsidRDefault="002172EC">
      <w:pPr>
        <w:pStyle w:val="TOC3"/>
        <w:tabs>
          <w:tab w:val="right" w:leader="dot" w:pos="8900"/>
        </w:tabs>
        <w:rPr>
          <w:del w:id="1031" w:author="Tom Bergeron" w:date="2018-12-17T16:26:00Z"/>
          <w:rFonts w:asciiTheme="minorHAnsi" w:eastAsiaTheme="minorEastAsia" w:hAnsiTheme="minorHAnsi" w:cstheme="minorBidi"/>
          <w:smallCaps w:val="0"/>
          <w:noProof/>
          <w:sz w:val="22"/>
          <w:szCs w:val="22"/>
        </w:rPr>
      </w:pPr>
      <w:del w:id="1032" w:author="Tom Bergeron" w:date="2018-12-17T16:26:00Z">
        <w:r w:rsidRPr="00B97B7F" w:rsidDel="0060126E">
          <w:rPr>
            <w:rPrChange w:id="1033" w:author="Tom" w:date="2017-08-22T14:17:00Z">
              <w:rPr>
                <w:rStyle w:val="Hyperlink"/>
                <w:noProof/>
              </w:rPr>
            </w:rPrChange>
          </w:rPr>
          <w:delText>Preload the Oven</w:delText>
        </w:r>
        <w:r w:rsidDel="0060126E">
          <w:rPr>
            <w:noProof/>
            <w:webHidden/>
          </w:rPr>
          <w:tab/>
        </w:r>
        <w:r w:rsidR="0013342E" w:rsidDel="0060126E">
          <w:rPr>
            <w:noProof/>
            <w:webHidden/>
          </w:rPr>
          <w:delText>156</w:delText>
        </w:r>
      </w:del>
    </w:p>
    <w:p w14:paraId="62506505" w14:textId="77777777" w:rsidR="002172EC" w:rsidDel="0060126E" w:rsidRDefault="002172EC">
      <w:pPr>
        <w:pStyle w:val="TOC1"/>
        <w:tabs>
          <w:tab w:val="right" w:leader="dot" w:pos="8900"/>
        </w:tabs>
        <w:rPr>
          <w:del w:id="1034" w:author="Tom Bergeron" w:date="2018-12-17T16:26:00Z"/>
          <w:rFonts w:asciiTheme="minorHAnsi" w:eastAsiaTheme="minorEastAsia" w:hAnsiTheme="minorHAnsi" w:cstheme="minorBidi"/>
          <w:b w:val="0"/>
          <w:caps w:val="0"/>
          <w:noProof/>
          <w:sz w:val="22"/>
          <w:szCs w:val="22"/>
        </w:rPr>
      </w:pPr>
      <w:del w:id="1035" w:author="Tom Bergeron" w:date="2018-12-17T16:26:00Z">
        <w:r w:rsidRPr="00B97B7F" w:rsidDel="0060126E">
          <w:rPr>
            <w:rPrChange w:id="1036" w:author="Tom" w:date="2017-08-22T14:17:00Z">
              <w:rPr>
                <w:rStyle w:val="Hyperlink"/>
                <w:noProof/>
              </w:rPr>
            </w:rPrChange>
          </w:rPr>
          <w:delText>Troubleshoot COM Ports</w:delText>
        </w:r>
        <w:r w:rsidDel="0060126E">
          <w:rPr>
            <w:noProof/>
            <w:webHidden/>
          </w:rPr>
          <w:tab/>
        </w:r>
        <w:r w:rsidR="0013342E" w:rsidDel="0060126E">
          <w:rPr>
            <w:noProof/>
            <w:webHidden/>
          </w:rPr>
          <w:delText>157</w:delText>
        </w:r>
      </w:del>
    </w:p>
    <w:p w14:paraId="41405DB0" w14:textId="77777777" w:rsidR="002172EC" w:rsidDel="0060126E" w:rsidRDefault="002172EC">
      <w:pPr>
        <w:pStyle w:val="TOC3"/>
        <w:tabs>
          <w:tab w:val="right" w:leader="dot" w:pos="8900"/>
        </w:tabs>
        <w:rPr>
          <w:del w:id="1037" w:author="Tom Bergeron" w:date="2018-12-17T16:26:00Z"/>
          <w:rFonts w:asciiTheme="minorHAnsi" w:eastAsiaTheme="minorEastAsia" w:hAnsiTheme="minorHAnsi" w:cstheme="minorBidi"/>
          <w:smallCaps w:val="0"/>
          <w:noProof/>
          <w:sz w:val="22"/>
          <w:szCs w:val="22"/>
        </w:rPr>
      </w:pPr>
      <w:del w:id="1038" w:author="Tom Bergeron" w:date="2018-12-17T16:26:00Z">
        <w:r w:rsidRPr="00B97B7F" w:rsidDel="0060126E">
          <w:rPr>
            <w:rPrChange w:id="1039" w:author="Tom" w:date="2017-08-22T14:17:00Z">
              <w:rPr>
                <w:rStyle w:val="Hyperlink"/>
                <w:noProof/>
              </w:rPr>
            </w:rPrChange>
          </w:rPr>
          <w:delText>Comport.Exe</w:delText>
        </w:r>
        <w:r w:rsidDel="0060126E">
          <w:rPr>
            <w:noProof/>
            <w:webHidden/>
          </w:rPr>
          <w:tab/>
        </w:r>
        <w:r w:rsidR="0013342E" w:rsidDel="0060126E">
          <w:rPr>
            <w:noProof/>
            <w:webHidden/>
          </w:rPr>
          <w:delText>157</w:delText>
        </w:r>
      </w:del>
    </w:p>
    <w:p w14:paraId="5D56FFDA" w14:textId="77777777" w:rsidR="002172EC" w:rsidDel="0060126E" w:rsidRDefault="002172EC">
      <w:pPr>
        <w:pStyle w:val="TOC1"/>
        <w:tabs>
          <w:tab w:val="right" w:leader="dot" w:pos="8900"/>
        </w:tabs>
        <w:rPr>
          <w:del w:id="1040" w:author="Tom Bergeron" w:date="2018-12-17T16:26:00Z"/>
          <w:rFonts w:asciiTheme="minorHAnsi" w:eastAsiaTheme="minorEastAsia" w:hAnsiTheme="minorHAnsi" w:cstheme="minorBidi"/>
          <w:b w:val="0"/>
          <w:caps w:val="0"/>
          <w:noProof/>
          <w:sz w:val="22"/>
          <w:szCs w:val="22"/>
        </w:rPr>
      </w:pPr>
      <w:del w:id="1041" w:author="Tom Bergeron" w:date="2018-12-17T16:26:00Z">
        <w:r w:rsidRPr="00B97B7F" w:rsidDel="0060126E">
          <w:rPr>
            <w:rPrChange w:id="1042" w:author="Tom" w:date="2017-08-22T14:17:00Z">
              <w:rPr>
                <w:rStyle w:val="Hyperlink"/>
                <w:noProof/>
              </w:rPr>
            </w:rPrChange>
          </w:rPr>
          <w:delText>Status Messages And Alarms When Using Optional Features</w:delText>
        </w:r>
        <w:r w:rsidDel="0060126E">
          <w:rPr>
            <w:noProof/>
            <w:webHidden/>
          </w:rPr>
          <w:tab/>
        </w:r>
        <w:r w:rsidR="0013342E" w:rsidDel="0060126E">
          <w:rPr>
            <w:noProof/>
            <w:webHidden/>
          </w:rPr>
          <w:delText>159</w:delText>
        </w:r>
      </w:del>
    </w:p>
    <w:p w14:paraId="6DA24302" w14:textId="77777777" w:rsidR="002172EC" w:rsidDel="0060126E" w:rsidRDefault="002172EC">
      <w:pPr>
        <w:pStyle w:val="TOC2"/>
        <w:tabs>
          <w:tab w:val="right" w:leader="dot" w:pos="8900"/>
        </w:tabs>
        <w:rPr>
          <w:del w:id="1043" w:author="Tom Bergeron" w:date="2018-12-17T16:26:00Z"/>
          <w:rFonts w:asciiTheme="minorHAnsi" w:eastAsiaTheme="minorEastAsia" w:hAnsiTheme="minorHAnsi" w:cstheme="minorBidi"/>
          <w:smallCaps w:val="0"/>
          <w:noProof/>
          <w:sz w:val="22"/>
          <w:szCs w:val="22"/>
        </w:rPr>
      </w:pPr>
      <w:del w:id="1044" w:author="Tom Bergeron" w:date="2018-12-17T16:26:00Z">
        <w:r w:rsidRPr="00B97B7F" w:rsidDel="0060126E">
          <w:rPr>
            <w:rPrChange w:id="1045" w:author="Tom" w:date="2017-08-22T14:17:00Z">
              <w:rPr>
                <w:rStyle w:val="Hyperlink"/>
                <w:noProof/>
              </w:rPr>
            </w:rPrChange>
          </w:rPr>
          <w:delText>Acknowledge Alarms</w:delText>
        </w:r>
        <w:r w:rsidDel="0060126E">
          <w:rPr>
            <w:noProof/>
            <w:webHidden/>
          </w:rPr>
          <w:tab/>
        </w:r>
        <w:r w:rsidR="0013342E" w:rsidDel="0060126E">
          <w:rPr>
            <w:noProof/>
            <w:webHidden/>
          </w:rPr>
          <w:delText>159</w:delText>
        </w:r>
      </w:del>
    </w:p>
    <w:p w14:paraId="04F18463" w14:textId="77777777" w:rsidR="002172EC" w:rsidDel="0060126E" w:rsidRDefault="002172EC">
      <w:pPr>
        <w:pStyle w:val="TOC2"/>
        <w:tabs>
          <w:tab w:val="right" w:leader="dot" w:pos="8900"/>
        </w:tabs>
        <w:rPr>
          <w:del w:id="1046" w:author="Tom Bergeron" w:date="2018-12-17T16:26:00Z"/>
          <w:rFonts w:asciiTheme="minorHAnsi" w:eastAsiaTheme="minorEastAsia" w:hAnsiTheme="minorHAnsi" w:cstheme="minorBidi"/>
          <w:smallCaps w:val="0"/>
          <w:noProof/>
          <w:sz w:val="22"/>
          <w:szCs w:val="22"/>
        </w:rPr>
      </w:pPr>
      <w:del w:id="1047" w:author="Tom Bergeron" w:date="2018-12-17T16:26:00Z">
        <w:r w:rsidRPr="00B97B7F" w:rsidDel="0060126E">
          <w:rPr>
            <w:rPrChange w:id="1048" w:author="Tom" w:date="2017-08-22T14:17:00Z">
              <w:rPr>
                <w:rStyle w:val="Hyperlink"/>
                <w:noProof/>
              </w:rPr>
            </w:rPrChange>
          </w:rPr>
          <w:delText>Messages During Profiling and Baseline Profiling</w:delText>
        </w:r>
        <w:r w:rsidDel="0060126E">
          <w:rPr>
            <w:noProof/>
            <w:webHidden/>
          </w:rPr>
          <w:tab/>
        </w:r>
        <w:r w:rsidR="0013342E" w:rsidDel="0060126E">
          <w:rPr>
            <w:noProof/>
            <w:webHidden/>
          </w:rPr>
          <w:delText>160</w:delText>
        </w:r>
      </w:del>
    </w:p>
    <w:p w14:paraId="40708994" w14:textId="77777777" w:rsidR="002172EC" w:rsidDel="0060126E" w:rsidRDefault="002172EC">
      <w:pPr>
        <w:pStyle w:val="TOC2"/>
        <w:tabs>
          <w:tab w:val="right" w:leader="dot" w:pos="8900"/>
        </w:tabs>
        <w:rPr>
          <w:del w:id="1049" w:author="Tom Bergeron" w:date="2018-12-17T16:26:00Z"/>
          <w:rFonts w:asciiTheme="minorHAnsi" w:eastAsiaTheme="minorEastAsia" w:hAnsiTheme="minorHAnsi" w:cstheme="minorBidi"/>
          <w:smallCaps w:val="0"/>
          <w:noProof/>
          <w:sz w:val="22"/>
          <w:szCs w:val="22"/>
        </w:rPr>
      </w:pPr>
      <w:del w:id="1050" w:author="Tom Bergeron" w:date="2018-12-17T16:26:00Z">
        <w:r w:rsidRPr="00B97B7F" w:rsidDel="0060126E">
          <w:rPr>
            <w:rPrChange w:id="1051" w:author="Tom" w:date="2017-08-22T14:17:00Z">
              <w:rPr>
                <w:rStyle w:val="Hyperlink"/>
                <w:noProof/>
              </w:rPr>
            </w:rPrChange>
          </w:rPr>
          <w:delText>System Messages And Alarms</w:delText>
        </w:r>
        <w:r w:rsidDel="0060126E">
          <w:rPr>
            <w:noProof/>
            <w:webHidden/>
          </w:rPr>
          <w:tab/>
        </w:r>
        <w:r w:rsidR="0013342E" w:rsidDel="0060126E">
          <w:rPr>
            <w:noProof/>
            <w:webHidden/>
          </w:rPr>
          <w:delText>160</w:delText>
        </w:r>
      </w:del>
    </w:p>
    <w:p w14:paraId="385AD4C6" w14:textId="77777777" w:rsidR="002172EC" w:rsidDel="0060126E" w:rsidRDefault="002172EC">
      <w:pPr>
        <w:pStyle w:val="TOC3"/>
        <w:tabs>
          <w:tab w:val="right" w:leader="dot" w:pos="8900"/>
        </w:tabs>
        <w:rPr>
          <w:del w:id="1052" w:author="Tom Bergeron" w:date="2018-12-17T16:26:00Z"/>
          <w:rFonts w:asciiTheme="minorHAnsi" w:eastAsiaTheme="minorEastAsia" w:hAnsiTheme="minorHAnsi" w:cstheme="minorBidi"/>
          <w:smallCaps w:val="0"/>
          <w:noProof/>
          <w:sz w:val="22"/>
          <w:szCs w:val="22"/>
        </w:rPr>
      </w:pPr>
      <w:del w:id="1053" w:author="Tom Bergeron" w:date="2018-12-17T16:26:00Z">
        <w:r w:rsidRPr="00B97B7F" w:rsidDel="0060126E">
          <w:rPr>
            <w:rPrChange w:id="1054" w:author="Tom" w:date="2017-08-22T14:17:00Z">
              <w:rPr>
                <w:rStyle w:val="Hyperlink"/>
                <w:noProof/>
              </w:rPr>
            </w:rPrChange>
          </w:rPr>
          <w:delText>Message, High PWI</w:delText>
        </w:r>
        <w:r w:rsidDel="0060126E">
          <w:rPr>
            <w:noProof/>
            <w:webHidden/>
          </w:rPr>
          <w:tab/>
        </w:r>
        <w:r w:rsidR="0013342E" w:rsidDel="0060126E">
          <w:rPr>
            <w:noProof/>
            <w:webHidden/>
          </w:rPr>
          <w:delText>160</w:delText>
        </w:r>
      </w:del>
    </w:p>
    <w:p w14:paraId="0FA179E3" w14:textId="77777777" w:rsidR="002172EC" w:rsidDel="0060126E" w:rsidRDefault="002172EC">
      <w:pPr>
        <w:pStyle w:val="TOC3"/>
        <w:tabs>
          <w:tab w:val="right" w:leader="dot" w:pos="8900"/>
        </w:tabs>
        <w:rPr>
          <w:del w:id="1055" w:author="Tom Bergeron" w:date="2018-12-17T16:26:00Z"/>
          <w:rFonts w:asciiTheme="minorHAnsi" w:eastAsiaTheme="minorEastAsia" w:hAnsiTheme="minorHAnsi" w:cstheme="minorBidi"/>
          <w:smallCaps w:val="0"/>
          <w:noProof/>
          <w:sz w:val="22"/>
          <w:szCs w:val="22"/>
        </w:rPr>
      </w:pPr>
      <w:del w:id="1056" w:author="Tom Bergeron" w:date="2018-12-17T16:26:00Z">
        <w:r w:rsidRPr="00B97B7F" w:rsidDel="0060126E">
          <w:rPr>
            <w:rPrChange w:id="1057" w:author="Tom" w:date="2017-08-22T14:17:00Z">
              <w:rPr>
                <w:rStyle w:val="Hyperlink"/>
                <w:noProof/>
              </w:rPr>
            </w:rPrChange>
          </w:rPr>
          <w:delText>Alarm Message H1</w:delText>
        </w:r>
        <w:r w:rsidDel="0060126E">
          <w:rPr>
            <w:noProof/>
            <w:webHidden/>
          </w:rPr>
          <w:tab/>
        </w:r>
        <w:r w:rsidR="0013342E" w:rsidDel="0060126E">
          <w:rPr>
            <w:noProof/>
            <w:webHidden/>
          </w:rPr>
          <w:delText>160</w:delText>
        </w:r>
      </w:del>
    </w:p>
    <w:p w14:paraId="40CDB7A8" w14:textId="77777777" w:rsidR="002172EC" w:rsidDel="0060126E" w:rsidRDefault="002172EC">
      <w:pPr>
        <w:pStyle w:val="TOC3"/>
        <w:tabs>
          <w:tab w:val="right" w:leader="dot" w:pos="8900"/>
        </w:tabs>
        <w:rPr>
          <w:del w:id="1058" w:author="Tom Bergeron" w:date="2018-12-17T16:26:00Z"/>
          <w:rFonts w:asciiTheme="minorHAnsi" w:eastAsiaTheme="minorEastAsia" w:hAnsiTheme="minorHAnsi" w:cstheme="minorBidi"/>
          <w:smallCaps w:val="0"/>
          <w:noProof/>
          <w:sz w:val="22"/>
          <w:szCs w:val="22"/>
        </w:rPr>
      </w:pPr>
      <w:del w:id="1059" w:author="Tom Bergeron" w:date="2018-12-17T16:26:00Z">
        <w:r w:rsidRPr="00B97B7F" w:rsidDel="0060126E">
          <w:rPr>
            <w:rPrChange w:id="1060" w:author="Tom" w:date="2017-08-22T14:17:00Z">
              <w:rPr>
                <w:rStyle w:val="Hyperlink"/>
                <w:noProof/>
              </w:rPr>
            </w:rPrChange>
          </w:rPr>
          <w:delText>Alarm H7</w:delText>
        </w:r>
        <w:r w:rsidDel="0060126E">
          <w:rPr>
            <w:noProof/>
            <w:webHidden/>
          </w:rPr>
          <w:tab/>
        </w:r>
        <w:r w:rsidR="0013342E" w:rsidDel="0060126E">
          <w:rPr>
            <w:noProof/>
            <w:webHidden/>
          </w:rPr>
          <w:delText>160</w:delText>
        </w:r>
      </w:del>
    </w:p>
    <w:p w14:paraId="2F0B78BB" w14:textId="77777777" w:rsidR="002172EC" w:rsidDel="0060126E" w:rsidRDefault="002172EC">
      <w:pPr>
        <w:pStyle w:val="TOC3"/>
        <w:tabs>
          <w:tab w:val="right" w:leader="dot" w:pos="8900"/>
        </w:tabs>
        <w:rPr>
          <w:del w:id="1061" w:author="Tom Bergeron" w:date="2018-12-17T16:26:00Z"/>
          <w:rFonts w:asciiTheme="minorHAnsi" w:eastAsiaTheme="minorEastAsia" w:hAnsiTheme="minorHAnsi" w:cstheme="minorBidi"/>
          <w:smallCaps w:val="0"/>
          <w:noProof/>
          <w:sz w:val="22"/>
          <w:szCs w:val="22"/>
        </w:rPr>
      </w:pPr>
      <w:del w:id="1062" w:author="Tom Bergeron" w:date="2018-12-17T16:26:00Z">
        <w:r w:rsidRPr="00B97B7F" w:rsidDel="0060126E">
          <w:rPr>
            <w:rPrChange w:id="1063" w:author="Tom" w:date="2017-08-22T14:17:00Z">
              <w:rPr>
                <w:rStyle w:val="Hyperlink"/>
                <w:noProof/>
              </w:rPr>
            </w:rPrChange>
          </w:rPr>
          <w:delText>Alarms And Messages For Virtual Profiling</w:delText>
        </w:r>
        <w:r w:rsidDel="0060126E">
          <w:rPr>
            <w:noProof/>
            <w:webHidden/>
          </w:rPr>
          <w:tab/>
        </w:r>
        <w:r w:rsidR="0013342E" w:rsidDel="0060126E">
          <w:rPr>
            <w:noProof/>
            <w:webHidden/>
          </w:rPr>
          <w:delText>161</w:delText>
        </w:r>
      </w:del>
    </w:p>
    <w:p w14:paraId="66236976" w14:textId="77777777" w:rsidR="002172EC" w:rsidDel="0060126E" w:rsidRDefault="002172EC">
      <w:pPr>
        <w:pStyle w:val="TOC3"/>
        <w:tabs>
          <w:tab w:val="right" w:leader="dot" w:pos="8900"/>
        </w:tabs>
        <w:rPr>
          <w:del w:id="1064" w:author="Tom Bergeron" w:date="2018-12-17T16:26:00Z"/>
          <w:rFonts w:asciiTheme="minorHAnsi" w:eastAsiaTheme="minorEastAsia" w:hAnsiTheme="minorHAnsi" w:cstheme="minorBidi"/>
          <w:smallCaps w:val="0"/>
          <w:noProof/>
          <w:sz w:val="22"/>
          <w:szCs w:val="22"/>
        </w:rPr>
      </w:pPr>
      <w:del w:id="1065" w:author="Tom Bergeron" w:date="2018-12-17T16:26:00Z">
        <w:r w:rsidRPr="00B97B7F" w:rsidDel="0060126E">
          <w:rPr>
            <w:rPrChange w:id="1066" w:author="Tom" w:date="2017-08-22T14:17:00Z">
              <w:rPr>
                <w:rStyle w:val="Hyperlink"/>
                <w:noProof/>
              </w:rPr>
            </w:rPrChange>
          </w:rPr>
          <w:delText>Activate Alarm #5a</w:delText>
        </w:r>
        <w:r w:rsidDel="0060126E">
          <w:rPr>
            <w:noProof/>
            <w:webHidden/>
          </w:rPr>
          <w:tab/>
        </w:r>
        <w:r w:rsidR="0013342E" w:rsidDel="0060126E">
          <w:rPr>
            <w:noProof/>
            <w:webHidden/>
          </w:rPr>
          <w:delText>162</w:delText>
        </w:r>
      </w:del>
    </w:p>
    <w:p w14:paraId="7791B14D" w14:textId="77777777" w:rsidR="002172EC" w:rsidDel="0060126E" w:rsidRDefault="002172EC">
      <w:pPr>
        <w:pStyle w:val="TOC3"/>
        <w:tabs>
          <w:tab w:val="right" w:leader="dot" w:pos="8900"/>
        </w:tabs>
        <w:rPr>
          <w:del w:id="1067" w:author="Tom Bergeron" w:date="2018-12-17T16:26:00Z"/>
          <w:rFonts w:asciiTheme="minorHAnsi" w:eastAsiaTheme="minorEastAsia" w:hAnsiTheme="minorHAnsi" w:cstheme="minorBidi"/>
          <w:smallCaps w:val="0"/>
          <w:noProof/>
          <w:sz w:val="22"/>
          <w:szCs w:val="22"/>
        </w:rPr>
      </w:pPr>
      <w:del w:id="1068" w:author="Tom Bergeron" w:date="2018-12-17T16:26:00Z">
        <w:r w:rsidRPr="00B97B7F" w:rsidDel="0060126E">
          <w:rPr>
            <w:rPrChange w:id="1069" w:author="Tom" w:date="2017-08-22T14:17:00Z">
              <w:rPr>
                <w:rStyle w:val="Hyperlink"/>
                <w:noProof/>
              </w:rPr>
            </w:rPrChange>
          </w:rPr>
          <w:delText>When Alarm #5a Occurs</w:delText>
        </w:r>
        <w:r w:rsidDel="0060126E">
          <w:rPr>
            <w:noProof/>
            <w:webHidden/>
          </w:rPr>
          <w:tab/>
        </w:r>
        <w:r w:rsidR="0013342E" w:rsidDel="0060126E">
          <w:rPr>
            <w:noProof/>
            <w:webHidden/>
          </w:rPr>
          <w:delText>163</w:delText>
        </w:r>
      </w:del>
    </w:p>
    <w:p w14:paraId="2B4BC438" w14:textId="77777777" w:rsidR="002172EC" w:rsidDel="0060126E" w:rsidRDefault="002172EC">
      <w:pPr>
        <w:pStyle w:val="TOC3"/>
        <w:tabs>
          <w:tab w:val="right" w:leader="dot" w:pos="8900"/>
        </w:tabs>
        <w:rPr>
          <w:del w:id="1070" w:author="Tom Bergeron" w:date="2018-12-17T16:26:00Z"/>
          <w:rFonts w:asciiTheme="minorHAnsi" w:eastAsiaTheme="minorEastAsia" w:hAnsiTheme="minorHAnsi" w:cstheme="minorBidi"/>
          <w:smallCaps w:val="0"/>
          <w:noProof/>
          <w:sz w:val="22"/>
          <w:szCs w:val="22"/>
        </w:rPr>
      </w:pPr>
      <w:del w:id="1071" w:author="Tom Bergeron" w:date="2018-12-17T16:26:00Z">
        <w:r w:rsidRPr="00B97B7F" w:rsidDel="0060126E">
          <w:rPr>
            <w:rPrChange w:id="1072" w:author="Tom" w:date="2017-08-22T14:17:00Z">
              <w:rPr>
                <w:rStyle w:val="Hyperlink"/>
                <w:noProof/>
              </w:rPr>
            </w:rPrChange>
          </w:rPr>
          <w:delText>Activate Alarm #5c</w:delText>
        </w:r>
        <w:r w:rsidDel="0060126E">
          <w:rPr>
            <w:noProof/>
            <w:webHidden/>
          </w:rPr>
          <w:tab/>
        </w:r>
        <w:r w:rsidR="0013342E" w:rsidDel="0060126E">
          <w:rPr>
            <w:noProof/>
            <w:webHidden/>
          </w:rPr>
          <w:delText>169</w:delText>
        </w:r>
      </w:del>
    </w:p>
    <w:p w14:paraId="14B36BBE" w14:textId="77777777" w:rsidR="002172EC" w:rsidDel="0060126E" w:rsidRDefault="002172EC">
      <w:pPr>
        <w:pStyle w:val="TOC3"/>
        <w:tabs>
          <w:tab w:val="right" w:leader="dot" w:pos="8900"/>
        </w:tabs>
        <w:rPr>
          <w:del w:id="1073" w:author="Tom Bergeron" w:date="2018-12-17T16:26:00Z"/>
          <w:rFonts w:asciiTheme="minorHAnsi" w:eastAsiaTheme="minorEastAsia" w:hAnsiTheme="minorHAnsi" w:cstheme="minorBidi"/>
          <w:smallCaps w:val="0"/>
          <w:noProof/>
          <w:sz w:val="22"/>
          <w:szCs w:val="22"/>
        </w:rPr>
      </w:pPr>
      <w:del w:id="1074" w:author="Tom Bergeron" w:date="2018-12-17T16:26:00Z">
        <w:r w:rsidRPr="00B97B7F" w:rsidDel="0060126E">
          <w:rPr>
            <w:rPrChange w:id="1075" w:author="Tom" w:date="2017-08-22T14:17:00Z">
              <w:rPr>
                <w:rStyle w:val="Hyperlink"/>
                <w:noProof/>
              </w:rPr>
            </w:rPrChange>
          </w:rPr>
          <w:delText>When Alarm #5c Occurs</w:delText>
        </w:r>
        <w:r w:rsidDel="0060126E">
          <w:rPr>
            <w:noProof/>
            <w:webHidden/>
          </w:rPr>
          <w:tab/>
        </w:r>
        <w:r w:rsidR="0013342E" w:rsidDel="0060126E">
          <w:rPr>
            <w:noProof/>
            <w:webHidden/>
          </w:rPr>
          <w:delText>170</w:delText>
        </w:r>
      </w:del>
    </w:p>
    <w:p w14:paraId="423911DE" w14:textId="77777777" w:rsidR="002172EC" w:rsidDel="0060126E" w:rsidRDefault="002172EC">
      <w:pPr>
        <w:pStyle w:val="TOC3"/>
        <w:tabs>
          <w:tab w:val="right" w:leader="dot" w:pos="8900"/>
        </w:tabs>
        <w:rPr>
          <w:del w:id="1076" w:author="Tom Bergeron" w:date="2018-12-17T16:26:00Z"/>
          <w:rFonts w:asciiTheme="minorHAnsi" w:eastAsiaTheme="minorEastAsia" w:hAnsiTheme="minorHAnsi" w:cstheme="minorBidi"/>
          <w:smallCaps w:val="0"/>
          <w:noProof/>
          <w:sz w:val="22"/>
          <w:szCs w:val="22"/>
        </w:rPr>
      </w:pPr>
      <w:del w:id="1077" w:author="Tom Bergeron" w:date="2018-12-17T16:26:00Z">
        <w:r w:rsidRPr="00B97B7F" w:rsidDel="0060126E">
          <w:rPr>
            <w:rPrChange w:id="1078" w:author="Tom" w:date="2017-08-22T14:17:00Z">
              <w:rPr>
                <w:rStyle w:val="Hyperlink"/>
                <w:noProof/>
              </w:rPr>
            </w:rPrChange>
          </w:rPr>
          <w:delText>Activate Alarm #12</w:delText>
        </w:r>
        <w:r w:rsidDel="0060126E">
          <w:rPr>
            <w:noProof/>
            <w:webHidden/>
          </w:rPr>
          <w:tab/>
        </w:r>
        <w:r w:rsidR="0013342E" w:rsidDel="0060126E">
          <w:rPr>
            <w:noProof/>
            <w:webHidden/>
          </w:rPr>
          <w:delText>176</w:delText>
        </w:r>
      </w:del>
    </w:p>
    <w:p w14:paraId="226F542E" w14:textId="77777777" w:rsidR="002172EC" w:rsidDel="0060126E" w:rsidRDefault="002172EC">
      <w:pPr>
        <w:pStyle w:val="TOC3"/>
        <w:tabs>
          <w:tab w:val="right" w:leader="dot" w:pos="8900"/>
        </w:tabs>
        <w:rPr>
          <w:del w:id="1079" w:author="Tom Bergeron" w:date="2018-12-17T16:26:00Z"/>
          <w:rFonts w:asciiTheme="minorHAnsi" w:eastAsiaTheme="minorEastAsia" w:hAnsiTheme="minorHAnsi" w:cstheme="minorBidi"/>
          <w:smallCaps w:val="0"/>
          <w:noProof/>
          <w:sz w:val="22"/>
          <w:szCs w:val="22"/>
        </w:rPr>
      </w:pPr>
      <w:del w:id="1080" w:author="Tom Bergeron" w:date="2018-12-17T16:26:00Z">
        <w:r w:rsidRPr="00B97B7F" w:rsidDel="0060126E">
          <w:rPr>
            <w:rPrChange w:id="1081" w:author="Tom" w:date="2017-08-22T14:17:00Z">
              <w:rPr>
                <w:rStyle w:val="Hyperlink"/>
                <w:noProof/>
              </w:rPr>
            </w:rPrChange>
          </w:rPr>
          <w:delText>When Alarm#12 Occurs</w:delText>
        </w:r>
        <w:r w:rsidDel="0060126E">
          <w:rPr>
            <w:noProof/>
            <w:webHidden/>
          </w:rPr>
          <w:tab/>
        </w:r>
        <w:r w:rsidR="0013342E" w:rsidDel="0060126E">
          <w:rPr>
            <w:noProof/>
            <w:webHidden/>
          </w:rPr>
          <w:delText>178</w:delText>
        </w:r>
      </w:del>
    </w:p>
    <w:p w14:paraId="23FD3D15" w14:textId="77777777" w:rsidR="002172EC" w:rsidDel="0060126E" w:rsidRDefault="002172EC">
      <w:pPr>
        <w:pStyle w:val="TOC1"/>
        <w:tabs>
          <w:tab w:val="right" w:leader="dot" w:pos="8900"/>
        </w:tabs>
        <w:rPr>
          <w:del w:id="1082" w:author="Tom Bergeron" w:date="2018-12-17T16:26:00Z"/>
          <w:rFonts w:asciiTheme="minorHAnsi" w:eastAsiaTheme="minorEastAsia" w:hAnsiTheme="minorHAnsi" w:cstheme="minorBidi"/>
          <w:b w:val="0"/>
          <w:caps w:val="0"/>
          <w:noProof/>
          <w:sz w:val="22"/>
          <w:szCs w:val="22"/>
        </w:rPr>
      </w:pPr>
      <w:del w:id="1083" w:author="Tom Bergeron" w:date="2018-12-17T16:26:00Z">
        <w:r w:rsidRPr="00B97B7F" w:rsidDel="0060126E">
          <w:rPr>
            <w:rPrChange w:id="1084" w:author="Tom" w:date="2017-08-22T14:17:00Z">
              <w:rPr>
                <w:rStyle w:val="Hyperlink"/>
                <w:noProof/>
              </w:rPr>
            </w:rPrChange>
          </w:rPr>
          <w:delText>Alarm Relay</w:delText>
        </w:r>
        <w:r w:rsidDel="0060126E">
          <w:rPr>
            <w:noProof/>
            <w:webHidden/>
          </w:rPr>
          <w:tab/>
        </w:r>
        <w:r w:rsidR="0013342E" w:rsidDel="0060126E">
          <w:rPr>
            <w:noProof/>
            <w:webHidden/>
          </w:rPr>
          <w:delText>181</w:delText>
        </w:r>
      </w:del>
    </w:p>
    <w:p w14:paraId="451D1656" w14:textId="77777777" w:rsidR="002172EC" w:rsidDel="0060126E" w:rsidRDefault="002172EC">
      <w:pPr>
        <w:pStyle w:val="TOC2"/>
        <w:tabs>
          <w:tab w:val="right" w:leader="dot" w:pos="8900"/>
        </w:tabs>
        <w:rPr>
          <w:del w:id="1085" w:author="Tom Bergeron" w:date="2018-12-17T16:26:00Z"/>
          <w:rFonts w:asciiTheme="minorHAnsi" w:eastAsiaTheme="minorEastAsia" w:hAnsiTheme="minorHAnsi" w:cstheme="minorBidi"/>
          <w:smallCaps w:val="0"/>
          <w:noProof/>
          <w:sz w:val="22"/>
          <w:szCs w:val="22"/>
        </w:rPr>
      </w:pPr>
      <w:del w:id="1086" w:author="Tom Bergeron" w:date="2018-12-17T16:26:00Z">
        <w:r w:rsidRPr="00B97B7F" w:rsidDel="0060126E">
          <w:rPr>
            <w:rPrChange w:id="1087" w:author="Tom" w:date="2017-08-22T14:17:00Z">
              <w:rPr>
                <w:rStyle w:val="Hyperlink"/>
                <w:noProof/>
              </w:rPr>
            </w:rPrChange>
          </w:rPr>
          <w:delText>Customize Alarm Output</w:delText>
        </w:r>
        <w:r w:rsidDel="0060126E">
          <w:rPr>
            <w:noProof/>
            <w:webHidden/>
          </w:rPr>
          <w:tab/>
        </w:r>
        <w:r w:rsidR="0013342E" w:rsidDel="0060126E">
          <w:rPr>
            <w:noProof/>
            <w:webHidden/>
          </w:rPr>
          <w:delText>181</w:delText>
        </w:r>
      </w:del>
    </w:p>
    <w:p w14:paraId="07EEB491" w14:textId="77777777" w:rsidR="002172EC" w:rsidDel="0060126E" w:rsidRDefault="002172EC">
      <w:pPr>
        <w:pStyle w:val="TOC3"/>
        <w:tabs>
          <w:tab w:val="right" w:leader="dot" w:pos="8900"/>
        </w:tabs>
        <w:rPr>
          <w:del w:id="1088" w:author="Tom Bergeron" w:date="2018-12-17T16:26:00Z"/>
          <w:rFonts w:asciiTheme="minorHAnsi" w:eastAsiaTheme="minorEastAsia" w:hAnsiTheme="minorHAnsi" w:cstheme="minorBidi"/>
          <w:smallCaps w:val="0"/>
          <w:noProof/>
          <w:sz w:val="22"/>
          <w:szCs w:val="22"/>
        </w:rPr>
      </w:pPr>
      <w:del w:id="1089" w:author="Tom Bergeron" w:date="2018-12-17T16:26:00Z">
        <w:r w:rsidRPr="00B97B7F" w:rsidDel="0060126E">
          <w:rPr>
            <w:rPrChange w:id="1090" w:author="Tom" w:date="2017-08-22T14:17:00Z">
              <w:rPr>
                <w:rStyle w:val="Hyperlink"/>
                <w:noProof/>
              </w:rPr>
            </w:rPrChange>
          </w:rPr>
          <w:delText>Use the Alarm Relay Utility</w:delText>
        </w:r>
        <w:r w:rsidDel="0060126E">
          <w:rPr>
            <w:noProof/>
            <w:webHidden/>
          </w:rPr>
          <w:tab/>
        </w:r>
        <w:r w:rsidR="0013342E" w:rsidDel="0060126E">
          <w:rPr>
            <w:noProof/>
            <w:webHidden/>
          </w:rPr>
          <w:delText>181</w:delText>
        </w:r>
      </w:del>
    </w:p>
    <w:p w14:paraId="6B91D18D" w14:textId="77777777" w:rsidR="002172EC" w:rsidDel="0060126E" w:rsidRDefault="002172EC">
      <w:pPr>
        <w:pStyle w:val="TOC3"/>
        <w:tabs>
          <w:tab w:val="right" w:leader="dot" w:pos="8900"/>
        </w:tabs>
        <w:rPr>
          <w:del w:id="1091" w:author="Tom Bergeron" w:date="2018-12-17T16:26:00Z"/>
          <w:rFonts w:asciiTheme="minorHAnsi" w:eastAsiaTheme="minorEastAsia" w:hAnsiTheme="minorHAnsi" w:cstheme="minorBidi"/>
          <w:smallCaps w:val="0"/>
          <w:noProof/>
          <w:sz w:val="22"/>
          <w:szCs w:val="22"/>
        </w:rPr>
      </w:pPr>
      <w:del w:id="1092" w:author="Tom Bergeron" w:date="2018-12-17T16:26:00Z">
        <w:r w:rsidRPr="00B97B7F" w:rsidDel="0060126E">
          <w:rPr>
            <w:rPrChange w:id="1093" w:author="Tom" w:date="2017-08-22T14:17:00Z">
              <w:rPr>
                <w:rStyle w:val="Hyperlink"/>
                <w:noProof/>
              </w:rPr>
            </w:rPrChange>
          </w:rPr>
          <w:delText>A Matrix Example</w:delText>
        </w:r>
        <w:r w:rsidDel="0060126E">
          <w:rPr>
            <w:noProof/>
            <w:webHidden/>
          </w:rPr>
          <w:tab/>
        </w:r>
        <w:r w:rsidR="0013342E" w:rsidDel="0060126E">
          <w:rPr>
            <w:noProof/>
            <w:webHidden/>
          </w:rPr>
          <w:delText>183</w:delText>
        </w:r>
      </w:del>
    </w:p>
    <w:p w14:paraId="5420F4E0" w14:textId="77777777" w:rsidR="002172EC" w:rsidDel="0060126E" w:rsidRDefault="002172EC">
      <w:pPr>
        <w:pStyle w:val="TOC1"/>
        <w:tabs>
          <w:tab w:val="right" w:leader="dot" w:pos="8900"/>
        </w:tabs>
        <w:rPr>
          <w:del w:id="1094" w:author="Tom Bergeron" w:date="2018-12-17T16:26:00Z"/>
          <w:rFonts w:asciiTheme="minorHAnsi" w:eastAsiaTheme="minorEastAsia" w:hAnsiTheme="minorHAnsi" w:cstheme="minorBidi"/>
          <w:b w:val="0"/>
          <w:caps w:val="0"/>
          <w:noProof/>
          <w:sz w:val="22"/>
          <w:szCs w:val="22"/>
        </w:rPr>
      </w:pPr>
      <w:del w:id="1095" w:author="Tom Bergeron" w:date="2018-12-17T16:26:00Z">
        <w:r w:rsidRPr="00B97B7F" w:rsidDel="0060126E">
          <w:rPr>
            <w:rPrChange w:id="1096" w:author="Tom" w:date="2017-08-22T14:17:00Z">
              <w:rPr>
                <w:rStyle w:val="Hyperlink"/>
                <w:noProof/>
              </w:rPr>
            </w:rPrChange>
          </w:rPr>
          <w:delText>Light Tower</w:delText>
        </w:r>
        <w:r w:rsidDel="0060126E">
          <w:rPr>
            <w:noProof/>
            <w:webHidden/>
          </w:rPr>
          <w:tab/>
        </w:r>
        <w:r w:rsidR="0013342E" w:rsidDel="0060126E">
          <w:rPr>
            <w:noProof/>
            <w:webHidden/>
          </w:rPr>
          <w:delText>184</w:delText>
        </w:r>
      </w:del>
    </w:p>
    <w:p w14:paraId="0F5F095F" w14:textId="77777777" w:rsidR="002172EC" w:rsidDel="0060126E" w:rsidRDefault="002172EC">
      <w:pPr>
        <w:pStyle w:val="TOC2"/>
        <w:tabs>
          <w:tab w:val="right" w:leader="dot" w:pos="8900"/>
        </w:tabs>
        <w:rPr>
          <w:del w:id="1097" w:author="Tom Bergeron" w:date="2018-12-17T16:26:00Z"/>
          <w:rFonts w:asciiTheme="minorHAnsi" w:eastAsiaTheme="minorEastAsia" w:hAnsiTheme="minorHAnsi" w:cstheme="minorBidi"/>
          <w:smallCaps w:val="0"/>
          <w:noProof/>
          <w:sz w:val="22"/>
          <w:szCs w:val="22"/>
        </w:rPr>
      </w:pPr>
      <w:del w:id="1098" w:author="Tom Bergeron" w:date="2018-12-17T16:26:00Z">
        <w:r w:rsidRPr="00B97B7F" w:rsidDel="0060126E">
          <w:rPr>
            <w:rPrChange w:id="1099" w:author="Tom" w:date="2017-08-22T14:17:00Z">
              <w:rPr>
                <w:rStyle w:val="Hyperlink"/>
                <w:noProof/>
              </w:rPr>
            </w:rPrChange>
          </w:rPr>
          <w:delText>Standard Light Tower</w:delText>
        </w:r>
        <w:r w:rsidDel="0060126E">
          <w:rPr>
            <w:noProof/>
            <w:webHidden/>
          </w:rPr>
          <w:tab/>
        </w:r>
        <w:r w:rsidR="0013342E" w:rsidDel="0060126E">
          <w:rPr>
            <w:noProof/>
            <w:webHidden/>
          </w:rPr>
          <w:delText>184</w:delText>
        </w:r>
      </w:del>
    </w:p>
    <w:p w14:paraId="4BF74CBD" w14:textId="77777777" w:rsidR="002172EC" w:rsidDel="0060126E" w:rsidRDefault="002172EC">
      <w:pPr>
        <w:pStyle w:val="TOC2"/>
        <w:tabs>
          <w:tab w:val="right" w:leader="dot" w:pos="8900"/>
        </w:tabs>
        <w:rPr>
          <w:del w:id="1100" w:author="Tom Bergeron" w:date="2018-12-17T16:26:00Z"/>
          <w:rFonts w:asciiTheme="minorHAnsi" w:eastAsiaTheme="minorEastAsia" w:hAnsiTheme="minorHAnsi" w:cstheme="minorBidi"/>
          <w:smallCaps w:val="0"/>
          <w:noProof/>
          <w:sz w:val="22"/>
          <w:szCs w:val="22"/>
        </w:rPr>
      </w:pPr>
      <w:del w:id="1101" w:author="Tom Bergeron" w:date="2018-12-17T16:26:00Z">
        <w:r w:rsidRPr="00B97B7F" w:rsidDel="0060126E">
          <w:rPr>
            <w:rPrChange w:id="1102" w:author="Tom" w:date="2017-08-22T14:17:00Z">
              <w:rPr>
                <w:rStyle w:val="Hyperlink"/>
                <w:noProof/>
              </w:rPr>
            </w:rPrChange>
          </w:rPr>
          <w:delText>3 Color USB Light Tower</w:delText>
        </w:r>
        <w:r w:rsidDel="0060126E">
          <w:rPr>
            <w:noProof/>
            <w:webHidden/>
          </w:rPr>
          <w:tab/>
        </w:r>
        <w:r w:rsidR="0013342E" w:rsidDel="0060126E">
          <w:rPr>
            <w:noProof/>
            <w:webHidden/>
          </w:rPr>
          <w:delText>184</w:delText>
        </w:r>
      </w:del>
    </w:p>
    <w:p w14:paraId="6947D695" w14:textId="77777777" w:rsidR="002172EC" w:rsidDel="0060126E" w:rsidRDefault="002172EC">
      <w:pPr>
        <w:pStyle w:val="TOC3"/>
        <w:tabs>
          <w:tab w:val="right" w:leader="dot" w:pos="8900"/>
        </w:tabs>
        <w:rPr>
          <w:del w:id="1103" w:author="Tom Bergeron" w:date="2018-12-17T16:26:00Z"/>
          <w:rFonts w:asciiTheme="minorHAnsi" w:eastAsiaTheme="minorEastAsia" w:hAnsiTheme="minorHAnsi" w:cstheme="minorBidi"/>
          <w:smallCaps w:val="0"/>
          <w:noProof/>
          <w:sz w:val="22"/>
          <w:szCs w:val="22"/>
        </w:rPr>
      </w:pPr>
      <w:del w:id="1104" w:author="Tom Bergeron" w:date="2018-12-17T16:26:00Z">
        <w:r w:rsidRPr="00B97B7F" w:rsidDel="0060126E">
          <w:rPr>
            <w:rPrChange w:id="1105" w:author="Tom" w:date="2017-08-22T14:17:00Z">
              <w:rPr>
                <w:rStyle w:val="Hyperlink"/>
                <w:noProof/>
              </w:rPr>
            </w:rPrChange>
          </w:rPr>
          <w:delText>LED Light Status</w:delText>
        </w:r>
        <w:r w:rsidDel="0060126E">
          <w:rPr>
            <w:noProof/>
            <w:webHidden/>
          </w:rPr>
          <w:tab/>
        </w:r>
        <w:r w:rsidR="0013342E" w:rsidDel="0060126E">
          <w:rPr>
            <w:noProof/>
            <w:webHidden/>
          </w:rPr>
          <w:delText>184</w:delText>
        </w:r>
      </w:del>
    </w:p>
    <w:p w14:paraId="04000FDD" w14:textId="5416F1AD" w:rsidR="002172EC" w:rsidDel="0060126E" w:rsidRDefault="002172EC">
      <w:pPr>
        <w:pStyle w:val="TOC1"/>
        <w:tabs>
          <w:tab w:val="right" w:leader="dot" w:pos="8900"/>
        </w:tabs>
        <w:rPr>
          <w:del w:id="1106" w:author="Tom Bergeron" w:date="2018-12-17T16:26:00Z"/>
          <w:rFonts w:asciiTheme="minorHAnsi" w:eastAsiaTheme="minorEastAsia" w:hAnsiTheme="minorHAnsi" w:cstheme="minorBidi"/>
          <w:b w:val="0"/>
          <w:caps w:val="0"/>
          <w:noProof/>
          <w:sz w:val="22"/>
          <w:szCs w:val="22"/>
        </w:rPr>
      </w:pPr>
    </w:p>
    <w:p w14:paraId="1BF4D468" w14:textId="77777777" w:rsidR="002C32B4" w:rsidRDefault="002C32B4">
      <w:pPr>
        <w:rPr>
          <w:rFonts w:ascii="Arial" w:hAnsi="Arial"/>
        </w:rPr>
      </w:pPr>
      <w:r>
        <w:rPr>
          <w:rFonts w:ascii="Arial" w:hAnsi="Arial"/>
        </w:rPr>
        <w:fldChar w:fldCharType="end"/>
      </w:r>
    </w:p>
    <w:p w14:paraId="1A856DC7" w14:textId="77777777" w:rsidR="002C32B4" w:rsidRDefault="002C32B4"/>
    <w:p w14:paraId="04CB07D8" w14:textId="77777777" w:rsidR="007E12D5" w:rsidRDefault="007E12D5">
      <w:pPr>
        <w:rPr>
          <w:b/>
          <w:sz w:val="44"/>
          <w:szCs w:val="44"/>
        </w:rPr>
      </w:pPr>
      <w:r>
        <w:rPr>
          <w:b/>
          <w:sz w:val="44"/>
          <w:szCs w:val="44"/>
        </w:rPr>
        <w:br w:type="page"/>
      </w:r>
    </w:p>
    <w:p w14:paraId="15C40710" w14:textId="0F59D848" w:rsidR="007E12D5" w:rsidRDefault="007E12D5" w:rsidP="007E12D5">
      <w:pPr>
        <w:spacing w:after="120"/>
        <w:jc w:val="center"/>
        <w:rPr>
          <w:b/>
          <w:sz w:val="44"/>
          <w:szCs w:val="44"/>
        </w:rPr>
      </w:pPr>
      <w:r>
        <w:rPr>
          <w:b/>
          <w:sz w:val="44"/>
          <w:szCs w:val="44"/>
        </w:rPr>
        <w:lastRenderedPageBreak/>
        <w:t>Appendices</w:t>
      </w:r>
    </w:p>
    <w:p w14:paraId="1C4FAD6F" w14:textId="77777777" w:rsidR="007E12D5" w:rsidRDefault="007E12D5" w:rsidP="007E12D5">
      <w:pPr>
        <w:rPr>
          <w:rFonts w:ascii="Arial" w:hAnsi="Arial"/>
        </w:rPr>
      </w:pPr>
    </w:p>
    <w:p w14:paraId="33BAF50E" w14:textId="7F0E3B01" w:rsidR="0060126E" w:rsidRPr="0060126E" w:rsidRDefault="007E12D5">
      <w:pPr>
        <w:keepNext/>
        <w:tabs>
          <w:tab w:val="right" w:leader="dot" w:pos="8900"/>
        </w:tabs>
        <w:spacing w:before="120"/>
        <w:rPr>
          <w:ins w:id="1107" w:author="Tom Bergeron" w:date="2018-12-17T16:33:00Z"/>
          <w:rFonts w:asciiTheme="minorHAnsi" w:eastAsiaTheme="minorEastAsia" w:hAnsiTheme="minorHAnsi" w:cstheme="minorBidi"/>
          <w:b/>
          <w:caps/>
          <w:noProof/>
          <w:sz w:val="22"/>
          <w:szCs w:val="22"/>
        </w:rPr>
        <w:pPrChange w:id="1108" w:author="Tom Bergeron" w:date="2018-12-17T16:34:00Z">
          <w:pPr>
            <w:pStyle w:val="TOC1"/>
            <w:tabs>
              <w:tab w:val="right" w:leader="dot" w:pos="8900"/>
            </w:tabs>
          </w:pPr>
        </w:pPrChange>
      </w:pPr>
      <w:r>
        <w:fldChar w:fldCharType="begin"/>
      </w:r>
      <w:r>
        <w:instrText xml:space="preserve"> TOC \o "1-3" \h \z \u </w:instrText>
      </w:r>
      <w:r>
        <w:fldChar w:fldCharType="separate"/>
      </w:r>
    </w:p>
    <w:p w14:paraId="2657F547" w14:textId="5140A607" w:rsidR="0060126E" w:rsidRDefault="0060126E">
      <w:pPr>
        <w:pStyle w:val="TOC1"/>
        <w:tabs>
          <w:tab w:val="right" w:leader="dot" w:pos="8900"/>
        </w:tabs>
        <w:rPr>
          <w:ins w:id="1109" w:author="Tom Bergeron" w:date="2018-12-17T16:33:00Z"/>
          <w:rFonts w:asciiTheme="minorHAnsi" w:eastAsiaTheme="minorEastAsia" w:hAnsiTheme="minorHAnsi" w:cstheme="minorBidi"/>
          <w:b w:val="0"/>
          <w:caps w:val="0"/>
          <w:noProof/>
          <w:sz w:val="22"/>
          <w:szCs w:val="22"/>
        </w:rPr>
      </w:pPr>
      <w:ins w:id="1110"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"_Toc532827898"</w:instrText>
        </w:r>
        <w:r w:rsidRPr="00F60FF6">
          <w:rPr>
            <w:rStyle w:val="Hyperlink"/>
            <w:noProof/>
          </w:rPr>
          <w:instrText xml:space="preserve"> </w:instrText>
        </w:r>
        <w:r w:rsidRPr="00F60FF6">
          <w:rPr>
            <w:rStyle w:val="Hyperlink"/>
            <w:noProof/>
          </w:rPr>
          <w:fldChar w:fldCharType="separate"/>
        </w:r>
        <w:r w:rsidRPr="00F60FF6">
          <w:rPr>
            <w:rStyle w:val="Hyperlink"/>
            <w:noProof/>
          </w:rPr>
          <w:t>Appendix A: The Process Window Index</w:t>
        </w:r>
        <w:r>
          <w:rPr>
            <w:noProof/>
            <w:webHidden/>
          </w:rPr>
          <w:tab/>
        </w:r>
        <w:r>
          <w:rPr>
            <w:noProof/>
            <w:webHidden/>
          </w:rPr>
          <w:fldChar w:fldCharType="begin"/>
        </w:r>
        <w:r>
          <w:rPr>
            <w:noProof/>
            <w:webHidden/>
          </w:rPr>
          <w:instrText xml:space="preserve"> PAGEREF _Toc532827898 \h </w:instrText>
        </w:r>
      </w:ins>
      <w:r>
        <w:rPr>
          <w:noProof/>
          <w:webHidden/>
        </w:rPr>
      </w:r>
      <w:r>
        <w:rPr>
          <w:noProof/>
          <w:webHidden/>
        </w:rPr>
        <w:fldChar w:fldCharType="separate"/>
      </w:r>
      <w:ins w:id="1111" w:author="Tom Bergeron" w:date="2018-12-17T16:33:00Z">
        <w:r>
          <w:rPr>
            <w:noProof/>
            <w:webHidden/>
          </w:rPr>
          <w:t>104</w:t>
        </w:r>
        <w:r>
          <w:rPr>
            <w:noProof/>
            <w:webHidden/>
          </w:rPr>
          <w:fldChar w:fldCharType="end"/>
        </w:r>
        <w:r w:rsidRPr="00F60FF6">
          <w:rPr>
            <w:rStyle w:val="Hyperlink"/>
            <w:noProof/>
          </w:rPr>
          <w:fldChar w:fldCharType="end"/>
        </w:r>
      </w:ins>
    </w:p>
    <w:p w14:paraId="17695A72" w14:textId="0AA090AA" w:rsidR="0060126E" w:rsidRDefault="0060126E">
      <w:pPr>
        <w:pStyle w:val="TOC2"/>
        <w:tabs>
          <w:tab w:val="right" w:leader="dot" w:pos="8900"/>
        </w:tabs>
        <w:rPr>
          <w:ins w:id="1112" w:author="Tom Bergeron" w:date="2018-12-17T16:33:00Z"/>
          <w:rFonts w:asciiTheme="minorHAnsi" w:eastAsiaTheme="minorEastAsia" w:hAnsiTheme="minorHAnsi" w:cstheme="minorBidi"/>
          <w:smallCaps w:val="0"/>
          <w:noProof/>
          <w:sz w:val="22"/>
          <w:szCs w:val="22"/>
        </w:rPr>
      </w:pPr>
      <w:ins w:id="1113"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"_Toc532827899"</w:instrText>
        </w:r>
        <w:r w:rsidRPr="00F60FF6">
          <w:rPr>
            <w:rStyle w:val="Hyperlink"/>
            <w:noProof/>
          </w:rPr>
          <w:instrText xml:space="preserve"> </w:instrText>
        </w:r>
        <w:r w:rsidRPr="00F60FF6">
          <w:rPr>
            <w:rStyle w:val="Hyperlink"/>
            <w:noProof/>
          </w:rPr>
          <w:fldChar w:fldCharType="separate"/>
        </w:r>
        <w:r w:rsidRPr="00F60FF6">
          <w:rPr>
            <w:rStyle w:val="Hyperlink"/>
            <w:noProof/>
          </w:rPr>
          <w:t>The Problem</w:t>
        </w:r>
        <w:r>
          <w:rPr>
            <w:noProof/>
            <w:webHidden/>
          </w:rPr>
          <w:tab/>
        </w:r>
        <w:r>
          <w:rPr>
            <w:noProof/>
            <w:webHidden/>
          </w:rPr>
          <w:fldChar w:fldCharType="begin"/>
        </w:r>
        <w:r>
          <w:rPr>
            <w:noProof/>
            <w:webHidden/>
          </w:rPr>
          <w:instrText xml:space="preserve"> PAGEREF _Toc532827899 \h </w:instrText>
        </w:r>
      </w:ins>
      <w:r>
        <w:rPr>
          <w:noProof/>
          <w:webHidden/>
        </w:rPr>
      </w:r>
      <w:r>
        <w:rPr>
          <w:noProof/>
          <w:webHidden/>
        </w:rPr>
        <w:fldChar w:fldCharType="separate"/>
      </w:r>
      <w:ins w:id="1114" w:author="Tom Bergeron" w:date="2018-12-17T16:33:00Z">
        <w:r>
          <w:rPr>
            <w:noProof/>
            <w:webHidden/>
          </w:rPr>
          <w:t>104</w:t>
        </w:r>
        <w:r>
          <w:rPr>
            <w:noProof/>
            <w:webHidden/>
          </w:rPr>
          <w:fldChar w:fldCharType="end"/>
        </w:r>
        <w:r w:rsidRPr="00F60FF6">
          <w:rPr>
            <w:rStyle w:val="Hyperlink"/>
            <w:noProof/>
          </w:rPr>
          <w:fldChar w:fldCharType="end"/>
        </w:r>
      </w:ins>
    </w:p>
    <w:p w14:paraId="3FBF7CFD" w14:textId="423D6465" w:rsidR="0060126E" w:rsidRDefault="0060126E">
      <w:pPr>
        <w:pStyle w:val="TOC2"/>
        <w:tabs>
          <w:tab w:val="right" w:leader="dot" w:pos="8900"/>
        </w:tabs>
        <w:rPr>
          <w:ins w:id="1115" w:author="Tom Bergeron" w:date="2018-12-17T16:33:00Z"/>
          <w:rFonts w:asciiTheme="minorHAnsi" w:eastAsiaTheme="minorEastAsia" w:hAnsiTheme="minorHAnsi" w:cstheme="minorBidi"/>
          <w:smallCaps w:val="0"/>
          <w:noProof/>
          <w:sz w:val="22"/>
          <w:szCs w:val="22"/>
        </w:rPr>
      </w:pPr>
      <w:ins w:id="1116"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"_Toc532827900"</w:instrText>
        </w:r>
        <w:r w:rsidRPr="00F60FF6">
          <w:rPr>
            <w:rStyle w:val="Hyperlink"/>
            <w:noProof/>
          </w:rPr>
          <w:instrText xml:space="preserve"> </w:instrText>
        </w:r>
        <w:r w:rsidRPr="00F60FF6">
          <w:rPr>
            <w:rStyle w:val="Hyperlink"/>
            <w:noProof/>
          </w:rPr>
          <w:fldChar w:fldCharType="separate"/>
        </w:r>
        <w:r w:rsidRPr="00F60FF6">
          <w:rPr>
            <w:rStyle w:val="Hyperlink"/>
            <w:noProof/>
          </w:rPr>
          <w:t>Defining the Process Window Index</w:t>
        </w:r>
        <w:r>
          <w:rPr>
            <w:noProof/>
            <w:webHidden/>
          </w:rPr>
          <w:tab/>
        </w:r>
        <w:r>
          <w:rPr>
            <w:noProof/>
            <w:webHidden/>
          </w:rPr>
          <w:fldChar w:fldCharType="begin"/>
        </w:r>
        <w:r>
          <w:rPr>
            <w:noProof/>
            <w:webHidden/>
          </w:rPr>
          <w:instrText xml:space="preserve"> PAGEREF _Toc532827900 \h </w:instrText>
        </w:r>
      </w:ins>
      <w:r>
        <w:rPr>
          <w:noProof/>
          <w:webHidden/>
        </w:rPr>
      </w:r>
      <w:r>
        <w:rPr>
          <w:noProof/>
          <w:webHidden/>
        </w:rPr>
        <w:fldChar w:fldCharType="separate"/>
      </w:r>
      <w:ins w:id="1117" w:author="Tom Bergeron" w:date="2018-12-17T16:33:00Z">
        <w:r>
          <w:rPr>
            <w:noProof/>
            <w:webHidden/>
          </w:rPr>
          <w:t>104</w:t>
        </w:r>
        <w:r>
          <w:rPr>
            <w:noProof/>
            <w:webHidden/>
          </w:rPr>
          <w:fldChar w:fldCharType="end"/>
        </w:r>
        <w:r w:rsidRPr="00F60FF6">
          <w:rPr>
            <w:rStyle w:val="Hyperlink"/>
            <w:noProof/>
          </w:rPr>
          <w:fldChar w:fldCharType="end"/>
        </w:r>
      </w:ins>
    </w:p>
    <w:p w14:paraId="302ACAE1" w14:textId="0481CEB3" w:rsidR="0060126E" w:rsidRDefault="0060126E">
      <w:pPr>
        <w:pStyle w:val="TOC2"/>
        <w:tabs>
          <w:tab w:val="right" w:leader="dot" w:pos="8900"/>
        </w:tabs>
        <w:rPr>
          <w:ins w:id="1118" w:author="Tom Bergeron" w:date="2018-12-17T16:33:00Z"/>
          <w:rFonts w:asciiTheme="minorHAnsi" w:eastAsiaTheme="minorEastAsia" w:hAnsiTheme="minorHAnsi" w:cstheme="minorBidi"/>
          <w:smallCaps w:val="0"/>
          <w:noProof/>
          <w:sz w:val="22"/>
          <w:szCs w:val="22"/>
        </w:rPr>
      </w:pPr>
      <w:ins w:id="1119"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"_Toc532827901"</w:instrText>
        </w:r>
        <w:r w:rsidRPr="00F60FF6">
          <w:rPr>
            <w:rStyle w:val="Hyperlink"/>
            <w:noProof/>
          </w:rPr>
          <w:instrText xml:space="preserve"> </w:instrText>
        </w:r>
        <w:r w:rsidRPr="00F60FF6">
          <w:rPr>
            <w:rStyle w:val="Hyperlink"/>
            <w:noProof/>
          </w:rPr>
          <w:fldChar w:fldCharType="separate"/>
        </w:r>
        <w:r w:rsidRPr="00F60FF6">
          <w:rPr>
            <w:rStyle w:val="Hyperlink"/>
            <w:noProof/>
          </w:rPr>
          <w:t>Calculating the PWI</w:t>
        </w:r>
        <w:r>
          <w:rPr>
            <w:noProof/>
            <w:webHidden/>
          </w:rPr>
          <w:tab/>
        </w:r>
        <w:r>
          <w:rPr>
            <w:noProof/>
            <w:webHidden/>
          </w:rPr>
          <w:fldChar w:fldCharType="begin"/>
        </w:r>
        <w:r>
          <w:rPr>
            <w:noProof/>
            <w:webHidden/>
          </w:rPr>
          <w:instrText xml:space="preserve"> PAGEREF _Toc532827901 \h </w:instrText>
        </w:r>
      </w:ins>
      <w:r>
        <w:rPr>
          <w:noProof/>
          <w:webHidden/>
        </w:rPr>
      </w:r>
      <w:r>
        <w:rPr>
          <w:noProof/>
          <w:webHidden/>
        </w:rPr>
        <w:fldChar w:fldCharType="separate"/>
      </w:r>
      <w:ins w:id="1120" w:author="Tom Bergeron" w:date="2018-12-17T16:33:00Z">
        <w:r>
          <w:rPr>
            <w:noProof/>
            <w:webHidden/>
          </w:rPr>
          <w:t>105</w:t>
        </w:r>
        <w:r>
          <w:rPr>
            <w:noProof/>
            <w:webHidden/>
          </w:rPr>
          <w:fldChar w:fldCharType="end"/>
        </w:r>
        <w:r w:rsidRPr="00F60FF6">
          <w:rPr>
            <w:rStyle w:val="Hyperlink"/>
            <w:noProof/>
          </w:rPr>
          <w:fldChar w:fldCharType="end"/>
        </w:r>
      </w:ins>
    </w:p>
    <w:p w14:paraId="74B5F2D3" w14:textId="5EDACD1E" w:rsidR="0060126E" w:rsidRDefault="0060126E">
      <w:pPr>
        <w:pStyle w:val="TOC2"/>
        <w:tabs>
          <w:tab w:val="right" w:leader="dot" w:pos="8900"/>
        </w:tabs>
        <w:rPr>
          <w:ins w:id="1121" w:author="Tom Bergeron" w:date="2018-12-17T16:33:00Z"/>
          <w:rFonts w:asciiTheme="minorHAnsi" w:eastAsiaTheme="minorEastAsia" w:hAnsiTheme="minorHAnsi" w:cstheme="minorBidi"/>
          <w:smallCaps w:val="0"/>
          <w:noProof/>
          <w:sz w:val="22"/>
          <w:szCs w:val="22"/>
        </w:rPr>
      </w:pPr>
      <w:ins w:id="1122"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"_Toc532827902"</w:instrText>
        </w:r>
        <w:r w:rsidRPr="00F60FF6">
          <w:rPr>
            <w:rStyle w:val="Hyperlink"/>
            <w:noProof/>
          </w:rPr>
          <w:instrText xml:space="preserve"> </w:instrText>
        </w:r>
        <w:r w:rsidRPr="00F60FF6">
          <w:rPr>
            <w:rStyle w:val="Hyperlink"/>
            <w:noProof/>
          </w:rPr>
          <w:fldChar w:fldCharType="separate"/>
        </w:r>
        <w:r w:rsidRPr="00F60FF6">
          <w:rPr>
            <w:rStyle w:val="Hyperlink"/>
            <w:noProof/>
          </w:rPr>
          <w:t>Benefits of Ranking Thermal Profile Performance</w:t>
        </w:r>
        <w:r>
          <w:rPr>
            <w:noProof/>
            <w:webHidden/>
          </w:rPr>
          <w:tab/>
        </w:r>
        <w:r>
          <w:rPr>
            <w:noProof/>
            <w:webHidden/>
          </w:rPr>
          <w:fldChar w:fldCharType="begin"/>
        </w:r>
        <w:r>
          <w:rPr>
            <w:noProof/>
            <w:webHidden/>
          </w:rPr>
          <w:instrText xml:space="preserve"> PAGEREF _Toc532827902 \h </w:instrText>
        </w:r>
      </w:ins>
      <w:r>
        <w:rPr>
          <w:noProof/>
          <w:webHidden/>
        </w:rPr>
      </w:r>
      <w:r>
        <w:rPr>
          <w:noProof/>
          <w:webHidden/>
        </w:rPr>
        <w:fldChar w:fldCharType="separate"/>
      </w:r>
      <w:ins w:id="1123" w:author="Tom Bergeron" w:date="2018-12-17T16:33:00Z">
        <w:r>
          <w:rPr>
            <w:noProof/>
            <w:webHidden/>
          </w:rPr>
          <w:t>106</w:t>
        </w:r>
        <w:r>
          <w:rPr>
            <w:noProof/>
            <w:webHidden/>
          </w:rPr>
          <w:fldChar w:fldCharType="end"/>
        </w:r>
        <w:r w:rsidRPr="00F60FF6">
          <w:rPr>
            <w:rStyle w:val="Hyperlink"/>
            <w:noProof/>
          </w:rPr>
          <w:fldChar w:fldCharType="end"/>
        </w:r>
      </w:ins>
    </w:p>
    <w:p w14:paraId="033187BC" w14:textId="0D27B966" w:rsidR="0060126E" w:rsidRDefault="0060126E">
      <w:pPr>
        <w:pStyle w:val="TOC2"/>
        <w:tabs>
          <w:tab w:val="right" w:leader="dot" w:pos="8900"/>
        </w:tabs>
        <w:rPr>
          <w:ins w:id="1124" w:author="Tom Bergeron" w:date="2018-12-17T16:33:00Z"/>
          <w:rFonts w:asciiTheme="minorHAnsi" w:eastAsiaTheme="minorEastAsia" w:hAnsiTheme="minorHAnsi" w:cstheme="minorBidi"/>
          <w:smallCaps w:val="0"/>
          <w:noProof/>
          <w:sz w:val="22"/>
          <w:szCs w:val="22"/>
        </w:rPr>
      </w:pPr>
      <w:ins w:id="1125"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"_Toc532827903"</w:instrText>
        </w:r>
        <w:r w:rsidRPr="00F60FF6">
          <w:rPr>
            <w:rStyle w:val="Hyperlink"/>
            <w:noProof/>
          </w:rPr>
          <w:instrText xml:space="preserve"> </w:instrText>
        </w:r>
        <w:r w:rsidRPr="00F60FF6">
          <w:rPr>
            <w:rStyle w:val="Hyperlink"/>
            <w:noProof/>
          </w:rPr>
          <w:fldChar w:fldCharType="separate"/>
        </w:r>
        <w:r w:rsidRPr="00F60FF6">
          <w:rPr>
            <w:rStyle w:val="Hyperlink"/>
            <w:noProof/>
          </w:rPr>
          <w:t>Conclusion</w:t>
        </w:r>
        <w:r>
          <w:rPr>
            <w:noProof/>
            <w:webHidden/>
          </w:rPr>
          <w:tab/>
        </w:r>
        <w:r>
          <w:rPr>
            <w:noProof/>
            <w:webHidden/>
          </w:rPr>
          <w:fldChar w:fldCharType="begin"/>
        </w:r>
        <w:r>
          <w:rPr>
            <w:noProof/>
            <w:webHidden/>
          </w:rPr>
          <w:instrText xml:space="preserve"> PAGEREF _Toc532827903 \h </w:instrText>
        </w:r>
      </w:ins>
      <w:r>
        <w:rPr>
          <w:noProof/>
          <w:webHidden/>
        </w:rPr>
      </w:r>
      <w:r>
        <w:rPr>
          <w:noProof/>
          <w:webHidden/>
        </w:rPr>
        <w:fldChar w:fldCharType="separate"/>
      </w:r>
      <w:ins w:id="1126" w:author="Tom Bergeron" w:date="2018-12-17T16:33:00Z">
        <w:r>
          <w:rPr>
            <w:noProof/>
            <w:webHidden/>
          </w:rPr>
          <w:t>106</w:t>
        </w:r>
        <w:r>
          <w:rPr>
            <w:noProof/>
            <w:webHidden/>
          </w:rPr>
          <w:fldChar w:fldCharType="end"/>
        </w:r>
        <w:r w:rsidRPr="00F60FF6">
          <w:rPr>
            <w:rStyle w:val="Hyperlink"/>
            <w:noProof/>
          </w:rPr>
          <w:fldChar w:fldCharType="end"/>
        </w:r>
      </w:ins>
    </w:p>
    <w:p w14:paraId="1E30ED2C" w14:textId="3519B34E" w:rsidR="0060126E" w:rsidRDefault="0060126E">
      <w:pPr>
        <w:pStyle w:val="TOC1"/>
        <w:tabs>
          <w:tab w:val="right" w:leader="dot" w:pos="8900"/>
        </w:tabs>
        <w:rPr>
          <w:ins w:id="1127" w:author="Tom Bergeron" w:date="2018-12-17T16:33:00Z"/>
          <w:rFonts w:asciiTheme="minorHAnsi" w:eastAsiaTheme="minorEastAsia" w:hAnsiTheme="minorHAnsi" w:cstheme="minorBidi"/>
          <w:b w:val="0"/>
          <w:caps w:val="0"/>
          <w:noProof/>
          <w:sz w:val="22"/>
          <w:szCs w:val="22"/>
        </w:rPr>
      </w:pPr>
      <w:ins w:id="1128"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"_Toc532827904"</w:instrText>
        </w:r>
        <w:r w:rsidRPr="00F60FF6">
          <w:rPr>
            <w:rStyle w:val="Hyperlink"/>
            <w:noProof/>
          </w:rPr>
          <w:instrText xml:space="preserve"> </w:instrText>
        </w:r>
        <w:r w:rsidRPr="00F60FF6">
          <w:rPr>
            <w:rStyle w:val="Hyperlink"/>
            <w:noProof/>
          </w:rPr>
          <w:fldChar w:fldCharType="separate"/>
        </w:r>
        <w:r w:rsidRPr="00F60FF6">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_Toc532827904 \h </w:instrText>
        </w:r>
      </w:ins>
      <w:r>
        <w:rPr>
          <w:noProof/>
          <w:webHidden/>
        </w:rPr>
      </w:r>
      <w:r>
        <w:rPr>
          <w:noProof/>
          <w:webHidden/>
        </w:rPr>
        <w:fldChar w:fldCharType="separate"/>
      </w:r>
      <w:ins w:id="1129" w:author="Tom Bergeron" w:date="2018-12-17T16:33:00Z">
        <w:r>
          <w:rPr>
            <w:noProof/>
            <w:webHidden/>
          </w:rPr>
          <w:t>107</w:t>
        </w:r>
        <w:r>
          <w:rPr>
            <w:noProof/>
            <w:webHidden/>
          </w:rPr>
          <w:fldChar w:fldCharType="end"/>
        </w:r>
        <w:r w:rsidRPr="00F60FF6">
          <w:rPr>
            <w:rStyle w:val="Hyperlink"/>
            <w:noProof/>
          </w:rPr>
          <w:fldChar w:fldCharType="end"/>
        </w:r>
      </w:ins>
    </w:p>
    <w:p w14:paraId="56077B77" w14:textId="100A9672" w:rsidR="0060126E" w:rsidRDefault="0060126E">
      <w:pPr>
        <w:pStyle w:val="TOC2"/>
        <w:tabs>
          <w:tab w:val="right" w:leader="dot" w:pos="8900"/>
        </w:tabs>
        <w:rPr>
          <w:ins w:id="1130" w:author="Tom Bergeron" w:date="2018-12-17T16:33:00Z"/>
          <w:rFonts w:asciiTheme="minorHAnsi" w:eastAsiaTheme="minorEastAsia" w:hAnsiTheme="minorHAnsi" w:cstheme="minorBidi"/>
          <w:smallCaps w:val="0"/>
          <w:noProof/>
          <w:sz w:val="22"/>
          <w:szCs w:val="22"/>
        </w:rPr>
      </w:pPr>
      <w:ins w:id="1131"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"_Toc532827905"</w:instrText>
        </w:r>
        <w:r w:rsidRPr="00F60FF6">
          <w:rPr>
            <w:rStyle w:val="Hyperlink"/>
            <w:noProof/>
          </w:rPr>
          <w:instrText xml:space="preserve"> </w:instrText>
        </w:r>
        <w:r w:rsidRPr="00F60FF6">
          <w:rPr>
            <w:rStyle w:val="Hyperlink"/>
            <w:noProof/>
          </w:rPr>
          <w:fldChar w:fldCharType="separate"/>
        </w:r>
        <w:r w:rsidRPr="00F60FF6">
          <w:rPr>
            <w:rStyle w:val="Hyperlink"/>
            <w:noProof/>
          </w:rPr>
          <w:t>For Stand-Alone Software Installations</w:t>
        </w:r>
        <w:r>
          <w:rPr>
            <w:noProof/>
            <w:webHidden/>
          </w:rPr>
          <w:tab/>
        </w:r>
        <w:r>
          <w:rPr>
            <w:noProof/>
            <w:webHidden/>
          </w:rPr>
          <w:fldChar w:fldCharType="begin"/>
        </w:r>
        <w:r>
          <w:rPr>
            <w:noProof/>
            <w:webHidden/>
          </w:rPr>
          <w:instrText xml:space="preserve"> PAGEREF _Toc532827905 \h </w:instrText>
        </w:r>
      </w:ins>
      <w:r>
        <w:rPr>
          <w:noProof/>
          <w:webHidden/>
        </w:rPr>
      </w:r>
      <w:r>
        <w:rPr>
          <w:noProof/>
          <w:webHidden/>
        </w:rPr>
        <w:fldChar w:fldCharType="separate"/>
      </w:r>
      <w:ins w:id="1132" w:author="Tom Bergeron" w:date="2018-12-17T16:33:00Z">
        <w:r>
          <w:rPr>
            <w:noProof/>
            <w:webHidden/>
          </w:rPr>
          <w:t>107</w:t>
        </w:r>
        <w:r>
          <w:rPr>
            <w:noProof/>
            <w:webHidden/>
          </w:rPr>
          <w:fldChar w:fldCharType="end"/>
        </w:r>
        <w:r w:rsidRPr="00F60FF6">
          <w:rPr>
            <w:rStyle w:val="Hyperlink"/>
            <w:noProof/>
          </w:rPr>
          <w:fldChar w:fldCharType="end"/>
        </w:r>
      </w:ins>
    </w:p>
    <w:p w14:paraId="781863D6" w14:textId="02AFAF92" w:rsidR="0060126E" w:rsidRDefault="0060126E">
      <w:pPr>
        <w:pStyle w:val="TOC2"/>
        <w:tabs>
          <w:tab w:val="right" w:leader="dot" w:pos="8900"/>
        </w:tabs>
        <w:rPr>
          <w:ins w:id="1133" w:author="Tom Bergeron" w:date="2018-12-17T16:33:00Z"/>
          <w:rFonts w:asciiTheme="minorHAnsi" w:eastAsiaTheme="minorEastAsia" w:hAnsiTheme="minorHAnsi" w:cstheme="minorBidi"/>
          <w:smallCaps w:val="0"/>
          <w:noProof/>
          <w:sz w:val="22"/>
          <w:szCs w:val="22"/>
        </w:rPr>
      </w:pPr>
      <w:ins w:id="1134"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"_Toc532827906"</w:instrText>
        </w:r>
        <w:r w:rsidRPr="00F60FF6">
          <w:rPr>
            <w:rStyle w:val="Hyperlink"/>
            <w:noProof/>
          </w:rPr>
          <w:instrText xml:space="preserve"> </w:instrText>
        </w:r>
        <w:r w:rsidRPr="00F60FF6">
          <w:rPr>
            <w:rStyle w:val="Hyperlink"/>
            <w:noProof/>
          </w:rPr>
          <w:fldChar w:fldCharType="separate"/>
        </w:r>
        <w:r w:rsidRPr="00F60FF6">
          <w:rPr>
            <w:rStyle w:val="Hyperlink"/>
            <w:noProof/>
          </w:rPr>
          <w:t>For Oven Controller Software Installations</w:t>
        </w:r>
        <w:r>
          <w:rPr>
            <w:noProof/>
            <w:webHidden/>
          </w:rPr>
          <w:tab/>
        </w:r>
        <w:r>
          <w:rPr>
            <w:noProof/>
            <w:webHidden/>
          </w:rPr>
          <w:fldChar w:fldCharType="begin"/>
        </w:r>
        <w:r>
          <w:rPr>
            <w:noProof/>
            <w:webHidden/>
          </w:rPr>
          <w:instrText xml:space="preserve"> PAGEREF _Toc532827906 \h </w:instrText>
        </w:r>
      </w:ins>
      <w:r>
        <w:rPr>
          <w:noProof/>
          <w:webHidden/>
        </w:rPr>
      </w:r>
      <w:r>
        <w:rPr>
          <w:noProof/>
          <w:webHidden/>
        </w:rPr>
        <w:fldChar w:fldCharType="separate"/>
      </w:r>
      <w:ins w:id="1135" w:author="Tom Bergeron" w:date="2018-12-17T16:33:00Z">
        <w:r>
          <w:rPr>
            <w:noProof/>
            <w:webHidden/>
          </w:rPr>
          <w:t>109</w:t>
        </w:r>
        <w:r>
          <w:rPr>
            <w:noProof/>
            <w:webHidden/>
          </w:rPr>
          <w:fldChar w:fldCharType="end"/>
        </w:r>
        <w:r w:rsidRPr="00F60FF6">
          <w:rPr>
            <w:rStyle w:val="Hyperlink"/>
            <w:noProof/>
          </w:rPr>
          <w:fldChar w:fldCharType="end"/>
        </w:r>
      </w:ins>
    </w:p>
    <w:p w14:paraId="5ABB0040" w14:textId="231D241D" w:rsidR="0060126E" w:rsidRDefault="0060126E">
      <w:pPr>
        <w:pStyle w:val="TOC1"/>
        <w:tabs>
          <w:tab w:val="right" w:leader="dot" w:pos="8900"/>
        </w:tabs>
        <w:rPr>
          <w:ins w:id="1136" w:author="Tom Bergeron" w:date="2018-12-17T16:33:00Z"/>
          <w:rFonts w:asciiTheme="minorHAnsi" w:eastAsiaTheme="minorEastAsia" w:hAnsiTheme="minorHAnsi" w:cstheme="minorBidi"/>
          <w:b w:val="0"/>
          <w:caps w:val="0"/>
          <w:noProof/>
          <w:sz w:val="22"/>
          <w:szCs w:val="22"/>
        </w:rPr>
      </w:pPr>
      <w:ins w:id="1137"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"_Toc532827907"</w:instrText>
        </w:r>
        <w:r w:rsidRPr="00F60FF6">
          <w:rPr>
            <w:rStyle w:val="Hyperlink"/>
            <w:noProof/>
          </w:rPr>
          <w:instrText xml:space="preserve"> </w:instrText>
        </w:r>
        <w:r w:rsidRPr="00F60FF6">
          <w:rPr>
            <w:rStyle w:val="Hyperlink"/>
            <w:noProof/>
          </w:rPr>
          <w:fldChar w:fldCharType="separate"/>
        </w:r>
        <w:r w:rsidRPr="00F60FF6">
          <w:rPr>
            <w:rStyle w:val="Hyperlink"/>
            <w:noProof/>
          </w:rPr>
          <w:t>Appendix C: Configuration Program</w:t>
        </w:r>
        <w:r>
          <w:rPr>
            <w:noProof/>
            <w:webHidden/>
          </w:rPr>
          <w:tab/>
        </w:r>
        <w:r>
          <w:rPr>
            <w:noProof/>
            <w:webHidden/>
          </w:rPr>
          <w:fldChar w:fldCharType="begin"/>
        </w:r>
        <w:r>
          <w:rPr>
            <w:noProof/>
            <w:webHidden/>
          </w:rPr>
          <w:instrText xml:space="preserve"> PAGEREF _Toc532827907 \h </w:instrText>
        </w:r>
      </w:ins>
      <w:r>
        <w:rPr>
          <w:noProof/>
          <w:webHidden/>
        </w:rPr>
      </w:r>
      <w:r>
        <w:rPr>
          <w:noProof/>
          <w:webHidden/>
        </w:rPr>
        <w:fldChar w:fldCharType="separate"/>
      </w:r>
      <w:ins w:id="1138" w:author="Tom Bergeron" w:date="2018-12-17T16:33:00Z">
        <w:r>
          <w:rPr>
            <w:noProof/>
            <w:webHidden/>
          </w:rPr>
          <w:t>111</w:t>
        </w:r>
        <w:r>
          <w:rPr>
            <w:noProof/>
            <w:webHidden/>
          </w:rPr>
          <w:fldChar w:fldCharType="end"/>
        </w:r>
        <w:r w:rsidRPr="00F60FF6">
          <w:rPr>
            <w:rStyle w:val="Hyperlink"/>
            <w:noProof/>
          </w:rPr>
          <w:fldChar w:fldCharType="end"/>
        </w:r>
      </w:ins>
    </w:p>
    <w:p w14:paraId="53058CA9" w14:textId="17BD8EF5" w:rsidR="0060126E" w:rsidRDefault="0060126E">
      <w:pPr>
        <w:pStyle w:val="TOC2"/>
        <w:tabs>
          <w:tab w:val="right" w:leader="dot" w:pos="8900"/>
        </w:tabs>
        <w:rPr>
          <w:ins w:id="1139" w:author="Tom Bergeron" w:date="2018-12-17T16:33:00Z"/>
          <w:rFonts w:asciiTheme="minorHAnsi" w:eastAsiaTheme="minorEastAsia" w:hAnsiTheme="minorHAnsi" w:cstheme="minorBidi"/>
          <w:smallCaps w:val="0"/>
          <w:noProof/>
          <w:sz w:val="22"/>
          <w:szCs w:val="22"/>
        </w:rPr>
      </w:pPr>
      <w:ins w:id="1140"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"_Toc532827908"</w:instrText>
        </w:r>
        <w:r w:rsidRPr="00F60FF6">
          <w:rPr>
            <w:rStyle w:val="Hyperlink"/>
            <w:noProof/>
          </w:rPr>
          <w:instrText xml:space="preserve"> </w:instrText>
        </w:r>
        <w:r w:rsidRPr="00F60FF6">
          <w:rPr>
            <w:rStyle w:val="Hyperlink"/>
            <w:noProof/>
          </w:rPr>
          <w:fldChar w:fldCharType="separate"/>
        </w:r>
        <w:r w:rsidRPr="00F60FF6">
          <w:rPr>
            <w:rStyle w:val="Hyperlink"/>
            <w:noProof/>
          </w:rPr>
          <w:t>User Settings Tab</w:t>
        </w:r>
        <w:r>
          <w:rPr>
            <w:noProof/>
            <w:webHidden/>
          </w:rPr>
          <w:tab/>
        </w:r>
        <w:r>
          <w:rPr>
            <w:noProof/>
            <w:webHidden/>
          </w:rPr>
          <w:fldChar w:fldCharType="begin"/>
        </w:r>
        <w:r>
          <w:rPr>
            <w:noProof/>
            <w:webHidden/>
          </w:rPr>
          <w:instrText xml:space="preserve"> PAGEREF _Toc532827908 \h </w:instrText>
        </w:r>
      </w:ins>
      <w:r>
        <w:rPr>
          <w:noProof/>
          <w:webHidden/>
        </w:rPr>
      </w:r>
      <w:r>
        <w:rPr>
          <w:noProof/>
          <w:webHidden/>
        </w:rPr>
        <w:fldChar w:fldCharType="separate"/>
      </w:r>
      <w:ins w:id="1141" w:author="Tom Bergeron" w:date="2018-12-17T16:33:00Z">
        <w:r>
          <w:rPr>
            <w:noProof/>
            <w:webHidden/>
          </w:rPr>
          <w:t>111</w:t>
        </w:r>
        <w:r>
          <w:rPr>
            <w:noProof/>
            <w:webHidden/>
          </w:rPr>
          <w:fldChar w:fldCharType="end"/>
        </w:r>
        <w:r w:rsidRPr="00F60FF6">
          <w:rPr>
            <w:rStyle w:val="Hyperlink"/>
            <w:noProof/>
          </w:rPr>
          <w:fldChar w:fldCharType="end"/>
        </w:r>
      </w:ins>
    </w:p>
    <w:p w14:paraId="16F22170" w14:textId="173AC231" w:rsidR="0060126E" w:rsidRDefault="0060126E">
      <w:pPr>
        <w:pStyle w:val="TOC3"/>
        <w:tabs>
          <w:tab w:val="right" w:leader="dot" w:pos="8900"/>
        </w:tabs>
        <w:rPr>
          <w:ins w:id="1142" w:author="Tom Bergeron" w:date="2018-12-17T16:33:00Z"/>
          <w:rFonts w:asciiTheme="minorHAnsi" w:eastAsiaTheme="minorEastAsia" w:hAnsiTheme="minorHAnsi" w:cstheme="minorBidi"/>
          <w:smallCaps w:val="0"/>
          <w:noProof/>
          <w:sz w:val="22"/>
          <w:szCs w:val="22"/>
        </w:rPr>
      </w:pPr>
      <w:ins w:id="1143"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"_Toc532827909"</w:instrText>
        </w:r>
        <w:r w:rsidRPr="00F60FF6">
          <w:rPr>
            <w:rStyle w:val="Hyperlink"/>
            <w:noProof/>
          </w:rPr>
          <w:instrText xml:space="preserve"> </w:instrText>
        </w:r>
        <w:r w:rsidRPr="00F60FF6">
          <w:rPr>
            <w:rStyle w:val="Hyperlink"/>
            <w:noProof/>
          </w:rPr>
          <w:fldChar w:fldCharType="separate"/>
        </w:r>
        <w:r w:rsidRPr="00F60FF6">
          <w:rPr>
            <w:rStyle w:val="Hyperlink"/>
            <w:noProof/>
          </w:rPr>
          <w:t>Use Baseline Profile Expiration</w:t>
        </w:r>
        <w:r>
          <w:rPr>
            <w:noProof/>
            <w:webHidden/>
          </w:rPr>
          <w:tab/>
        </w:r>
        <w:r>
          <w:rPr>
            <w:noProof/>
            <w:webHidden/>
          </w:rPr>
          <w:fldChar w:fldCharType="begin"/>
        </w:r>
        <w:r>
          <w:rPr>
            <w:noProof/>
            <w:webHidden/>
          </w:rPr>
          <w:instrText xml:space="preserve"> PAGEREF _Toc532827909 \h </w:instrText>
        </w:r>
      </w:ins>
      <w:r>
        <w:rPr>
          <w:noProof/>
          <w:webHidden/>
        </w:rPr>
      </w:r>
      <w:r>
        <w:rPr>
          <w:noProof/>
          <w:webHidden/>
        </w:rPr>
        <w:fldChar w:fldCharType="separate"/>
      </w:r>
      <w:ins w:id="1144" w:author="Tom Bergeron" w:date="2018-12-17T16:33:00Z">
        <w:r>
          <w:rPr>
            <w:noProof/>
            <w:webHidden/>
          </w:rPr>
          <w:t>112</w:t>
        </w:r>
        <w:r>
          <w:rPr>
            <w:noProof/>
            <w:webHidden/>
          </w:rPr>
          <w:fldChar w:fldCharType="end"/>
        </w:r>
        <w:r w:rsidRPr="00F60FF6">
          <w:rPr>
            <w:rStyle w:val="Hyperlink"/>
            <w:noProof/>
          </w:rPr>
          <w:fldChar w:fldCharType="end"/>
        </w:r>
      </w:ins>
    </w:p>
    <w:p w14:paraId="61F98AB2" w14:textId="092D7711" w:rsidR="0060126E" w:rsidRDefault="0060126E">
      <w:pPr>
        <w:pStyle w:val="TOC2"/>
        <w:tabs>
          <w:tab w:val="right" w:leader="dot" w:pos="8900"/>
        </w:tabs>
        <w:rPr>
          <w:ins w:id="1145" w:author="Tom Bergeron" w:date="2018-12-17T16:33:00Z"/>
          <w:rFonts w:asciiTheme="minorHAnsi" w:eastAsiaTheme="minorEastAsia" w:hAnsiTheme="minorHAnsi" w:cstheme="minorBidi"/>
          <w:smallCaps w:val="0"/>
          <w:noProof/>
          <w:sz w:val="22"/>
          <w:szCs w:val="22"/>
        </w:rPr>
      </w:pPr>
      <w:ins w:id="1146"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"_Toc532827910"</w:instrText>
        </w:r>
        <w:r w:rsidRPr="00F60FF6">
          <w:rPr>
            <w:rStyle w:val="Hyperlink"/>
            <w:noProof/>
          </w:rPr>
          <w:instrText xml:space="preserve"> </w:instrText>
        </w:r>
        <w:r w:rsidRPr="00F60FF6">
          <w:rPr>
            <w:rStyle w:val="Hyperlink"/>
            <w:noProof/>
          </w:rPr>
          <w:fldChar w:fldCharType="separate"/>
        </w:r>
        <w:r w:rsidRPr="00F60FF6">
          <w:rPr>
            <w:rStyle w:val="Hyperlink"/>
            <w:noProof/>
          </w:rPr>
          <w:t>Shifting Tab</w:t>
        </w:r>
        <w:r>
          <w:rPr>
            <w:noProof/>
            <w:webHidden/>
          </w:rPr>
          <w:tab/>
        </w:r>
        <w:r>
          <w:rPr>
            <w:noProof/>
            <w:webHidden/>
          </w:rPr>
          <w:fldChar w:fldCharType="begin"/>
        </w:r>
        <w:r>
          <w:rPr>
            <w:noProof/>
            <w:webHidden/>
          </w:rPr>
          <w:instrText xml:space="preserve"> PAGEREF _Toc532827910 \h </w:instrText>
        </w:r>
      </w:ins>
      <w:r>
        <w:rPr>
          <w:noProof/>
          <w:webHidden/>
        </w:rPr>
      </w:r>
      <w:r>
        <w:rPr>
          <w:noProof/>
          <w:webHidden/>
        </w:rPr>
        <w:fldChar w:fldCharType="separate"/>
      </w:r>
      <w:ins w:id="1147" w:author="Tom Bergeron" w:date="2018-12-17T16:33:00Z">
        <w:r>
          <w:rPr>
            <w:noProof/>
            <w:webHidden/>
          </w:rPr>
          <w:t>113</w:t>
        </w:r>
        <w:r>
          <w:rPr>
            <w:noProof/>
            <w:webHidden/>
          </w:rPr>
          <w:fldChar w:fldCharType="end"/>
        </w:r>
        <w:r w:rsidRPr="00F60FF6">
          <w:rPr>
            <w:rStyle w:val="Hyperlink"/>
            <w:noProof/>
          </w:rPr>
          <w:fldChar w:fldCharType="end"/>
        </w:r>
      </w:ins>
    </w:p>
    <w:p w14:paraId="3D4AB3AB" w14:textId="20A058C2" w:rsidR="0060126E" w:rsidRDefault="0060126E">
      <w:pPr>
        <w:pStyle w:val="TOC2"/>
        <w:tabs>
          <w:tab w:val="right" w:leader="dot" w:pos="8900"/>
        </w:tabs>
        <w:rPr>
          <w:ins w:id="1148" w:author="Tom Bergeron" w:date="2018-12-17T16:33:00Z"/>
          <w:rFonts w:asciiTheme="minorHAnsi" w:eastAsiaTheme="minorEastAsia" w:hAnsiTheme="minorHAnsi" w:cstheme="minorBidi"/>
          <w:smallCaps w:val="0"/>
          <w:noProof/>
          <w:sz w:val="22"/>
          <w:szCs w:val="22"/>
        </w:rPr>
      </w:pPr>
      <w:ins w:id="1149"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"_Toc532827911"</w:instrText>
        </w:r>
        <w:r w:rsidRPr="00F60FF6">
          <w:rPr>
            <w:rStyle w:val="Hyperlink"/>
            <w:noProof/>
          </w:rPr>
          <w:instrText xml:space="preserve"> </w:instrText>
        </w:r>
        <w:r w:rsidRPr="00F60FF6">
          <w:rPr>
            <w:rStyle w:val="Hyperlink"/>
            <w:noProof/>
          </w:rPr>
          <w:fldChar w:fldCharType="separate"/>
        </w:r>
        <w:r w:rsidRPr="00F60FF6">
          <w:rPr>
            <w:rStyle w:val="Hyperlink"/>
            <w:noProof/>
          </w:rPr>
          <w:t>Decimal Tab</w:t>
        </w:r>
        <w:r>
          <w:rPr>
            <w:noProof/>
            <w:webHidden/>
          </w:rPr>
          <w:tab/>
        </w:r>
        <w:r>
          <w:rPr>
            <w:noProof/>
            <w:webHidden/>
          </w:rPr>
          <w:fldChar w:fldCharType="begin"/>
        </w:r>
        <w:r>
          <w:rPr>
            <w:noProof/>
            <w:webHidden/>
          </w:rPr>
          <w:instrText xml:space="preserve"> PAGEREF _Toc532827911 \h </w:instrText>
        </w:r>
      </w:ins>
      <w:r>
        <w:rPr>
          <w:noProof/>
          <w:webHidden/>
        </w:rPr>
      </w:r>
      <w:r>
        <w:rPr>
          <w:noProof/>
          <w:webHidden/>
        </w:rPr>
        <w:fldChar w:fldCharType="separate"/>
      </w:r>
      <w:ins w:id="1150" w:author="Tom Bergeron" w:date="2018-12-17T16:33:00Z">
        <w:r>
          <w:rPr>
            <w:noProof/>
            <w:webHidden/>
          </w:rPr>
          <w:t>113</w:t>
        </w:r>
        <w:r>
          <w:rPr>
            <w:noProof/>
            <w:webHidden/>
          </w:rPr>
          <w:fldChar w:fldCharType="end"/>
        </w:r>
        <w:r w:rsidRPr="00F60FF6">
          <w:rPr>
            <w:rStyle w:val="Hyperlink"/>
            <w:noProof/>
          </w:rPr>
          <w:fldChar w:fldCharType="end"/>
        </w:r>
      </w:ins>
    </w:p>
    <w:p w14:paraId="75DB7B43" w14:textId="237A9F1B" w:rsidR="0060126E" w:rsidRDefault="0060126E">
      <w:pPr>
        <w:pStyle w:val="TOC2"/>
        <w:tabs>
          <w:tab w:val="right" w:leader="dot" w:pos="8900"/>
        </w:tabs>
        <w:rPr>
          <w:ins w:id="1151" w:author="Tom Bergeron" w:date="2018-12-17T16:33:00Z"/>
          <w:rFonts w:asciiTheme="minorHAnsi" w:eastAsiaTheme="minorEastAsia" w:hAnsiTheme="minorHAnsi" w:cstheme="minorBidi"/>
          <w:smallCaps w:val="0"/>
          <w:noProof/>
          <w:sz w:val="22"/>
          <w:szCs w:val="22"/>
        </w:rPr>
      </w:pPr>
      <w:ins w:id="1152"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"_Toc532827912"</w:instrText>
        </w:r>
        <w:r w:rsidRPr="00F60FF6">
          <w:rPr>
            <w:rStyle w:val="Hyperlink"/>
            <w:noProof/>
          </w:rPr>
          <w:instrText xml:space="preserve"> </w:instrText>
        </w:r>
        <w:r w:rsidRPr="00F60FF6">
          <w:rPr>
            <w:rStyle w:val="Hyperlink"/>
            <w:noProof/>
          </w:rPr>
          <w:fldChar w:fldCharType="separate"/>
        </w:r>
        <w:r w:rsidRPr="00F60FF6">
          <w:rPr>
            <w:rStyle w:val="Hyperlink"/>
            <w:noProof/>
          </w:rPr>
          <w:t>Hardware Tab</w:t>
        </w:r>
        <w:r>
          <w:rPr>
            <w:noProof/>
            <w:webHidden/>
          </w:rPr>
          <w:tab/>
        </w:r>
        <w:r>
          <w:rPr>
            <w:noProof/>
            <w:webHidden/>
          </w:rPr>
          <w:fldChar w:fldCharType="begin"/>
        </w:r>
        <w:r>
          <w:rPr>
            <w:noProof/>
            <w:webHidden/>
          </w:rPr>
          <w:instrText xml:space="preserve"> PAGEREF _Toc532827912 \h </w:instrText>
        </w:r>
      </w:ins>
      <w:r>
        <w:rPr>
          <w:noProof/>
          <w:webHidden/>
        </w:rPr>
      </w:r>
      <w:r>
        <w:rPr>
          <w:noProof/>
          <w:webHidden/>
        </w:rPr>
        <w:fldChar w:fldCharType="separate"/>
      </w:r>
      <w:ins w:id="1153" w:author="Tom Bergeron" w:date="2018-12-17T16:33:00Z">
        <w:r>
          <w:rPr>
            <w:noProof/>
            <w:webHidden/>
          </w:rPr>
          <w:t>113</w:t>
        </w:r>
        <w:r>
          <w:rPr>
            <w:noProof/>
            <w:webHidden/>
          </w:rPr>
          <w:fldChar w:fldCharType="end"/>
        </w:r>
        <w:r w:rsidRPr="00F60FF6">
          <w:rPr>
            <w:rStyle w:val="Hyperlink"/>
            <w:noProof/>
          </w:rPr>
          <w:fldChar w:fldCharType="end"/>
        </w:r>
      </w:ins>
    </w:p>
    <w:p w14:paraId="0014B8DF" w14:textId="0EAE7283" w:rsidR="0060126E" w:rsidRDefault="0060126E">
      <w:pPr>
        <w:pStyle w:val="TOC2"/>
        <w:tabs>
          <w:tab w:val="right" w:leader="dot" w:pos="8900"/>
        </w:tabs>
        <w:rPr>
          <w:ins w:id="1154" w:author="Tom Bergeron" w:date="2018-12-17T16:33:00Z"/>
          <w:rFonts w:asciiTheme="minorHAnsi" w:eastAsiaTheme="minorEastAsia" w:hAnsiTheme="minorHAnsi" w:cstheme="minorBidi"/>
          <w:smallCaps w:val="0"/>
          <w:noProof/>
          <w:sz w:val="22"/>
          <w:szCs w:val="22"/>
        </w:rPr>
      </w:pPr>
      <w:ins w:id="1155"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"_Toc532827913"</w:instrText>
        </w:r>
        <w:r w:rsidRPr="00F60FF6">
          <w:rPr>
            <w:rStyle w:val="Hyperlink"/>
            <w:noProof/>
          </w:rPr>
          <w:instrText xml:space="preserve"> </w:instrText>
        </w:r>
        <w:r w:rsidRPr="00F60FF6">
          <w:rPr>
            <w:rStyle w:val="Hyperlink"/>
            <w:noProof/>
          </w:rPr>
          <w:fldChar w:fldCharType="separate"/>
        </w:r>
        <w:r w:rsidRPr="00F60FF6">
          <w:rPr>
            <w:rStyle w:val="Hyperlink"/>
            <w:noProof/>
          </w:rPr>
          <w:t>Message Config Tab</w:t>
        </w:r>
        <w:r>
          <w:rPr>
            <w:noProof/>
            <w:webHidden/>
          </w:rPr>
          <w:tab/>
        </w:r>
        <w:r>
          <w:rPr>
            <w:noProof/>
            <w:webHidden/>
          </w:rPr>
          <w:fldChar w:fldCharType="begin"/>
        </w:r>
        <w:r>
          <w:rPr>
            <w:noProof/>
            <w:webHidden/>
          </w:rPr>
          <w:instrText xml:space="preserve"> PAGEREF _Toc532827913 \h </w:instrText>
        </w:r>
      </w:ins>
      <w:r>
        <w:rPr>
          <w:noProof/>
          <w:webHidden/>
        </w:rPr>
      </w:r>
      <w:r>
        <w:rPr>
          <w:noProof/>
          <w:webHidden/>
        </w:rPr>
        <w:fldChar w:fldCharType="separate"/>
      </w:r>
      <w:ins w:id="1156" w:author="Tom Bergeron" w:date="2018-12-17T16:33:00Z">
        <w:r>
          <w:rPr>
            <w:noProof/>
            <w:webHidden/>
          </w:rPr>
          <w:t>113</w:t>
        </w:r>
        <w:r>
          <w:rPr>
            <w:noProof/>
            <w:webHidden/>
          </w:rPr>
          <w:fldChar w:fldCharType="end"/>
        </w:r>
        <w:r w:rsidRPr="00F60FF6">
          <w:rPr>
            <w:rStyle w:val="Hyperlink"/>
            <w:noProof/>
          </w:rPr>
          <w:fldChar w:fldCharType="end"/>
        </w:r>
      </w:ins>
    </w:p>
    <w:p w14:paraId="3604FC7C" w14:textId="271709A8" w:rsidR="0060126E" w:rsidRDefault="0060126E">
      <w:pPr>
        <w:pStyle w:val="TOC2"/>
        <w:tabs>
          <w:tab w:val="right" w:leader="dot" w:pos="8900"/>
        </w:tabs>
        <w:rPr>
          <w:ins w:id="1157" w:author="Tom Bergeron" w:date="2018-12-17T16:33:00Z"/>
          <w:rFonts w:asciiTheme="minorHAnsi" w:eastAsiaTheme="minorEastAsia" w:hAnsiTheme="minorHAnsi" w:cstheme="minorBidi"/>
          <w:smallCaps w:val="0"/>
          <w:noProof/>
          <w:sz w:val="22"/>
          <w:szCs w:val="22"/>
        </w:rPr>
      </w:pPr>
      <w:ins w:id="1158"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"_Toc532827914"</w:instrText>
        </w:r>
        <w:r w:rsidRPr="00F60FF6">
          <w:rPr>
            <w:rStyle w:val="Hyperlink"/>
            <w:noProof/>
          </w:rPr>
          <w:instrText xml:space="preserve"> </w:instrText>
        </w:r>
        <w:r w:rsidRPr="00F60FF6">
          <w:rPr>
            <w:rStyle w:val="Hyperlink"/>
            <w:noProof/>
          </w:rPr>
          <w:fldChar w:fldCharType="separate"/>
        </w:r>
        <w:r w:rsidRPr="00F60FF6">
          <w:rPr>
            <w:rStyle w:val="Hyperlink"/>
            <w:noProof/>
          </w:rPr>
          <w:t>Password Control – Multi User</w:t>
        </w:r>
        <w:r>
          <w:rPr>
            <w:noProof/>
            <w:webHidden/>
          </w:rPr>
          <w:tab/>
        </w:r>
        <w:r>
          <w:rPr>
            <w:noProof/>
            <w:webHidden/>
          </w:rPr>
          <w:fldChar w:fldCharType="begin"/>
        </w:r>
        <w:r>
          <w:rPr>
            <w:noProof/>
            <w:webHidden/>
          </w:rPr>
          <w:instrText xml:space="preserve"> PAGEREF _Toc532827914 \h </w:instrText>
        </w:r>
      </w:ins>
      <w:r>
        <w:rPr>
          <w:noProof/>
          <w:webHidden/>
        </w:rPr>
      </w:r>
      <w:r>
        <w:rPr>
          <w:noProof/>
          <w:webHidden/>
        </w:rPr>
        <w:fldChar w:fldCharType="separate"/>
      </w:r>
      <w:ins w:id="1159" w:author="Tom Bergeron" w:date="2018-12-17T16:33:00Z">
        <w:r>
          <w:rPr>
            <w:noProof/>
            <w:webHidden/>
          </w:rPr>
          <w:t>114</w:t>
        </w:r>
        <w:r>
          <w:rPr>
            <w:noProof/>
            <w:webHidden/>
          </w:rPr>
          <w:fldChar w:fldCharType="end"/>
        </w:r>
        <w:r w:rsidRPr="00F60FF6">
          <w:rPr>
            <w:rStyle w:val="Hyperlink"/>
            <w:noProof/>
          </w:rPr>
          <w:fldChar w:fldCharType="end"/>
        </w:r>
      </w:ins>
    </w:p>
    <w:p w14:paraId="7856E0BC" w14:textId="542B7E5E" w:rsidR="0060126E" w:rsidRDefault="0060126E">
      <w:pPr>
        <w:pStyle w:val="TOC3"/>
        <w:tabs>
          <w:tab w:val="right" w:leader="dot" w:pos="8900"/>
        </w:tabs>
        <w:rPr>
          <w:ins w:id="1160" w:author="Tom Bergeron" w:date="2018-12-17T16:33:00Z"/>
          <w:rFonts w:asciiTheme="minorHAnsi" w:eastAsiaTheme="minorEastAsia" w:hAnsiTheme="minorHAnsi" w:cstheme="minorBidi"/>
          <w:smallCaps w:val="0"/>
          <w:noProof/>
          <w:sz w:val="22"/>
          <w:szCs w:val="22"/>
        </w:rPr>
      </w:pPr>
      <w:ins w:id="1161"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"_Toc532827915"</w:instrText>
        </w:r>
        <w:r w:rsidRPr="00F60FF6">
          <w:rPr>
            <w:rStyle w:val="Hyperlink"/>
            <w:noProof/>
          </w:rPr>
          <w:instrText xml:space="preserve"> </w:instrText>
        </w:r>
        <w:r w:rsidRPr="00F60FF6">
          <w:rPr>
            <w:rStyle w:val="Hyperlink"/>
            <w:noProof/>
          </w:rPr>
          <w:fldChar w:fldCharType="separate"/>
        </w:r>
        <w:r w:rsidRPr="00F60FF6">
          <w:rPr>
            <w:rStyle w:val="Hyperlink"/>
            <w:noProof/>
          </w:rPr>
          <w:t>Access to the Password Control Tab</w:t>
        </w:r>
        <w:r>
          <w:rPr>
            <w:noProof/>
            <w:webHidden/>
          </w:rPr>
          <w:tab/>
        </w:r>
        <w:r>
          <w:rPr>
            <w:noProof/>
            <w:webHidden/>
          </w:rPr>
          <w:fldChar w:fldCharType="begin"/>
        </w:r>
        <w:r>
          <w:rPr>
            <w:noProof/>
            <w:webHidden/>
          </w:rPr>
          <w:instrText xml:space="preserve"> PAGEREF _Toc532827915 \h </w:instrText>
        </w:r>
      </w:ins>
      <w:r>
        <w:rPr>
          <w:noProof/>
          <w:webHidden/>
        </w:rPr>
      </w:r>
      <w:r>
        <w:rPr>
          <w:noProof/>
          <w:webHidden/>
        </w:rPr>
        <w:fldChar w:fldCharType="separate"/>
      </w:r>
      <w:ins w:id="1162" w:author="Tom Bergeron" w:date="2018-12-17T16:33:00Z">
        <w:r>
          <w:rPr>
            <w:noProof/>
            <w:webHidden/>
          </w:rPr>
          <w:t>114</w:t>
        </w:r>
        <w:r>
          <w:rPr>
            <w:noProof/>
            <w:webHidden/>
          </w:rPr>
          <w:fldChar w:fldCharType="end"/>
        </w:r>
        <w:r w:rsidRPr="00F60FF6">
          <w:rPr>
            <w:rStyle w:val="Hyperlink"/>
            <w:noProof/>
          </w:rPr>
          <w:fldChar w:fldCharType="end"/>
        </w:r>
      </w:ins>
    </w:p>
    <w:p w14:paraId="37F882E9" w14:textId="20FB8A17" w:rsidR="0060126E" w:rsidRDefault="0060126E">
      <w:pPr>
        <w:pStyle w:val="TOC3"/>
        <w:tabs>
          <w:tab w:val="right" w:leader="dot" w:pos="8900"/>
        </w:tabs>
        <w:rPr>
          <w:ins w:id="1163" w:author="Tom Bergeron" w:date="2018-12-17T16:33:00Z"/>
          <w:rFonts w:asciiTheme="minorHAnsi" w:eastAsiaTheme="minorEastAsia" w:hAnsiTheme="minorHAnsi" w:cstheme="minorBidi"/>
          <w:smallCaps w:val="0"/>
          <w:noProof/>
          <w:sz w:val="22"/>
          <w:szCs w:val="22"/>
        </w:rPr>
      </w:pPr>
      <w:ins w:id="1164"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"_Toc532827916"</w:instrText>
        </w:r>
        <w:r w:rsidRPr="00F60FF6">
          <w:rPr>
            <w:rStyle w:val="Hyperlink"/>
            <w:noProof/>
          </w:rPr>
          <w:instrText xml:space="preserve"> </w:instrText>
        </w:r>
        <w:r w:rsidRPr="00F60FF6">
          <w:rPr>
            <w:rStyle w:val="Hyperlink"/>
            <w:noProof/>
          </w:rPr>
          <w:fldChar w:fldCharType="separate"/>
        </w:r>
        <w:r w:rsidRPr="00F60FF6">
          <w:rPr>
            <w:rStyle w:val="Hyperlink"/>
            <w:noProof/>
          </w:rPr>
          <w:t>Multi User Control</w:t>
        </w:r>
        <w:r>
          <w:rPr>
            <w:noProof/>
            <w:webHidden/>
          </w:rPr>
          <w:tab/>
        </w:r>
        <w:r>
          <w:rPr>
            <w:noProof/>
            <w:webHidden/>
          </w:rPr>
          <w:fldChar w:fldCharType="begin"/>
        </w:r>
        <w:r>
          <w:rPr>
            <w:noProof/>
            <w:webHidden/>
          </w:rPr>
          <w:instrText xml:space="preserve"> PAGEREF _Toc532827916 \h </w:instrText>
        </w:r>
      </w:ins>
      <w:r>
        <w:rPr>
          <w:noProof/>
          <w:webHidden/>
        </w:rPr>
      </w:r>
      <w:r>
        <w:rPr>
          <w:noProof/>
          <w:webHidden/>
        </w:rPr>
        <w:fldChar w:fldCharType="separate"/>
      </w:r>
      <w:ins w:id="1165" w:author="Tom Bergeron" w:date="2018-12-17T16:33:00Z">
        <w:r>
          <w:rPr>
            <w:noProof/>
            <w:webHidden/>
          </w:rPr>
          <w:t>115</w:t>
        </w:r>
        <w:r>
          <w:rPr>
            <w:noProof/>
            <w:webHidden/>
          </w:rPr>
          <w:fldChar w:fldCharType="end"/>
        </w:r>
        <w:r w:rsidRPr="00F60FF6">
          <w:rPr>
            <w:rStyle w:val="Hyperlink"/>
            <w:noProof/>
          </w:rPr>
          <w:fldChar w:fldCharType="end"/>
        </w:r>
      </w:ins>
    </w:p>
    <w:p w14:paraId="53C2ECCD" w14:textId="05315E41" w:rsidR="0060126E" w:rsidRDefault="0060126E">
      <w:pPr>
        <w:pStyle w:val="TOC3"/>
        <w:tabs>
          <w:tab w:val="right" w:leader="dot" w:pos="8900"/>
        </w:tabs>
        <w:rPr>
          <w:ins w:id="1166" w:author="Tom Bergeron" w:date="2018-12-17T16:33:00Z"/>
          <w:rFonts w:asciiTheme="minorHAnsi" w:eastAsiaTheme="minorEastAsia" w:hAnsiTheme="minorHAnsi" w:cstheme="minorBidi"/>
          <w:smallCaps w:val="0"/>
          <w:noProof/>
          <w:sz w:val="22"/>
          <w:szCs w:val="22"/>
        </w:rPr>
      </w:pPr>
      <w:ins w:id="1167"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"_Toc532827917"</w:instrText>
        </w:r>
        <w:r w:rsidRPr="00F60FF6">
          <w:rPr>
            <w:rStyle w:val="Hyperlink"/>
            <w:noProof/>
          </w:rPr>
          <w:instrText xml:space="preserve"> </w:instrText>
        </w:r>
        <w:r w:rsidRPr="00F60FF6">
          <w:rPr>
            <w:rStyle w:val="Hyperlink"/>
            <w:noProof/>
          </w:rPr>
          <w:fldChar w:fldCharType="separate"/>
        </w:r>
        <w:r w:rsidRPr="00F60FF6">
          <w:rPr>
            <w:rStyle w:val="Hyperlink"/>
            <w:noProof/>
          </w:rPr>
          <w:t>Password Control Tab</w:t>
        </w:r>
        <w:r>
          <w:rPr>
            <w:noProof/>
            <w:webHidden/>
          </w:rPr>
          <w:tab/>
        </w:r>
        <w:r>
          <w:rPr>
            <w:noProof/>
            <w:webHidden/>
          </w:rPr>
          <w:fldChar w:fldCharType="begin"/>
        </w:r>
        <w:r>
          <w:rPr>
            <w:noProof/>
            <w:webHidden/>
          </w:rPr>
          <w:instrText xml:space="preserve"> PAGEREF _Toc532827917 \h </w:instrText>
        </w:r>
      </w:ins>
      <w:r>
        <w:rPr>
          <w:noProof/>
          <w:webHidden/>
        </w:rPr>
      </w:r>
      <w:r>
        <w:rPr>
          <w:noProof/>
          <w:webHidden/>
        </w:rPr>
        <w:fldChar w:fldCharType="separate"/>
      </w:r>
      <w:ins w:id="1168" w:author="Tom Bergeron" w:date="2018-12-17T16:33:00Z">
        <w:r>
          <w:rPr>
            <w:noProof/>
            <w:webHidden/>
          </w:rPr>
          <w:t>116</w:t>
        </w:r>
        <w:r>
          <w:rPr>
            <w:noProof/>
            <w:webHidden/>
          </w:rPr>
          <w:fldChar w:fldCharType="end"/>
        </w:r>
        <w:r w:rsidRPr="00F60FF6">
          <w:rPr>
            <w:rStyle w:val="Hyperlink"/>
            <w:noProof/>
          </w:rPr>
          <w:fldChar w:fldCharType="end"/>
        </w:r>
      </w:ins>
    </w:p>
    <w:p w14:paraId="78034B3D" w14:textId="765EC495" w:rsidR="0060126E" w:rsidRDefault="0060126E">
      <w:pPr>
        <w:pStyle w:val="TOC3"/>
        <w:tabs>
          <w:tab w:val="right" w:leader="dot" w:pos="8900"/>
        </w:tabs>
        <w:rPr>
          <w:ins w:id="1169" w:author="Tom Bergeron" w:date="2018-12-17T16:33:00Z"/>
          <w:rFonts w:asciiTheme="minorHAnsi" w:eastAsiaTheme="minorEastAsia" w:hAnsiTheme="minorHAnsi" w:cstheme="minorBidi"/>
          <w:smallCaps w:val="0"/>
          <w:noProof/>
          <w:sz w:val="22"/>
          <w:szCs w:val="22"/>
        </w:rPr>
      </w:pPr>
      <w:ins w:id="1170"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"_Toc532827918"</w:instrText>
        </w:r>
        <w:r w:rsidRPr="00F60FF6">
          <w:rPr>
            <w:rStyle w:val="Hyperlink"/>
            <w:noProof/>
          </w:rPr>
          <w:instrText xml:space="preserve"> </w:instrText>
        </w:r>
        <w:r w:rsidRPr="00F60FF6">
          <w:rPr>
            <w:rStyle w:val="Hyperlink"/>
            <w:noProof/>
          </w:rPr>
          <w:fldChar w:fldCharType="separate"/>
        </w:r>
        <w:r w:rsidRPr="00F60FF6">
          <w:rPr>
            <w:rStyle w:val="Hyperlink"/>
            <w:noProof/>
          </w:rPr>
          <w:t>User Type Area</w:t>
        </w:r>
        <w:r>
          <w:rPr>
            <w:noProof/>
            <w:webHidden/>
          </w:rPr>
          <w:tab/>
        </w:r>
        <w:r>
          <w:rPr>
            <w:noProof/>
            <w:webHidden/>
          </w:rPr>
          <w:fldChar w:fldCharType="begin"/>
        </w:r>
        <w:r>
          <w:rPr>
            <w:noProof/>
            <w:webHidden/>
          </w:rPr>
          <w:instrText xml:space="preserve"> PAGEREF _Toc532827918 \h </w:instrText>
        </w:r>
      </w:ins>
      <w:r>
        <w:rPr>
          <w:noProof/>
          <w:webHidden/>
        </w:rPr>
      </w:r>
      <w:r>
        <w:rPr>
          <w:noProof/>
          <w:webHidden/>
        </w:rPr>
        <w:fldChar w:fldCharType="separate"/>
      </w:r>
      <w:ins w:id="1171" w:author="Tom Bergeron" w:date="2018-12-17T16:33:00Z">
        <w:r>
          <w:rPr>
            <w:noProof/>
            <w:webHidden/>
          </w:rPr>
          <w:t>118</w:t>
        </w:r>
        <w:r>
          <w:rPr>
            <w:noProof/>
            <w:webHidden/>
          </w:rPr>
          <w:fldChar w:fldCharType="end"/>
        </w:r>
        <w:r w:rsidRPr="00F60FF6">
          <w:rPr>
            <w:rStyle w:val="Hyperlink"/>
            <w:noProof/>
          </w:rPr>
          <w:fldChar w:fldCharType="end"/>
        </w:r>
      </w:ins>
    </w:p>
    <w:p w14:paraId="316A4A0A" w14:textId="0CF20F6B" w:rsidR="0060126E" w:rsidRDefault="0060126E">
      <w:pPr>
        <w:pStyle w:val="TOC3"/>
        <w:tabs>
          <w:tab w:val="right" w:leader="dot" w:pos="8900"/>
        </w:tabs>
        <w:rPr>
          <w:ins w:id="1172" w:author="Tom Bergeron" w:date="2018-12-17T16:33:00Z"/>
          <w:rFonts w:asciiTheme="minorHAnsi" w:eastAsiaTheme="minorEastAsia" w:hAnsiTheme="minorHAnsi" w:cstheme="minorBidi"/>
          <w:smallCaps w:val="0"/>
          <w:noProof/>
          <w:sz w:val="22"/>
          <w:szCs w:val="22"/>
        </w:rPr>
      </w:pPr>
      <w:ins w:id="1173"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"_Toc532827919"</w:instrText>
        </w:r>
        <w:r w:rsidRPr="00F60FF6">
          <w:rPr>
            <w:rStyle w:val="Hyperlink"/>
            <w:noProof/>
          </w:rPr>
          <w:instrText xml:space="preserve"> </w:instrText>
        </w:r>
        <w:r w:rsidRPr="00F60FF6">
          <w:rPr>
            <w:rStyle w:val="Hyperlink"/>
            <w:noProof/>
          </w:rPr>
          <w:fldChar w:fldCharType="separate"/>
        </w:r>
        <w:r w:rsidRPr="00F60FF6">
          <w:rPr>
            <w:rStyle w:val="Hyperlink"/>
            <w:noProof/>
          </w:rPr>
          <w:t>Password Area</w:t>
        </w:r>
        <w:r>
          <w:rPr>
            <w:noProof/>
            <w:webHidden/>
          </w:rPr>
          <w:tab/>
        </w:r>
        <w:r>
          <w:rPr>
            <w:noProof/>
            <w:webHidden/>
          </w:rPr>
          <w:fldChar w:fldCharType="begin"/>
        </w:r>
        <w:r>
          <w:rPr>
            <w:noProof/>
            <w:webHidden/>
          </w:rPr>
          <w:instrText xml:space="preserve"> PAGEREF _Toc532827919 \h </w:instrText>
        </w:r>
      </w:ins>
      <w:r>
        <w:rPr>
          <w:noProof/>
          <w:webHidden/>
        </w:rPr>
      </w:r>
      <w:r>
        <w:rPr>
          <w:noProof/>
          <w:webHidden/>
        </w:rPr>
        <w:fldChar w:fldCharType="separate"/>
      </w:r>
      <w:ins w:id="1174" w:author="Tom Bergeron" w:date="2018-12-17T16:33:00Z">
        <w:r>
          <w:rPr>
            <w:noProof/>
            <w:webHidden/>
          </w:rPr>
          <w:t>119</w:t>
        </w:r>
        <w:r>
          <w:rPr>
            <w:noProof/>
            <w:webHidden/>
          </w:rPr>
          <w:fldChar w:fldCharType="end"/>
        </w:r>
        <w:r w:rsidRPr="00F60FF6">
          <w:rPr>
            <w:rStyle w:val="Hyperlink"/>
            <w:noProof/>
          </w:rPr>
          <w:fldChar w:fldCharType="end"/>
        </w:r>
      </w:ins>
    </w:p>
    <w:p w14:paraId="55A7243E" w14:textId="1BC63B05" w:rsidR="0060126E" w:rsidRDefault="0060126E">
      <w:pPr>
        <w:pStyle w:val="TOC3"/>
        <w:tabs>
          <w:tab w:val="right" w:leader="dot" w:pos="8900"/>
        </w:tabs>
        <w:rPr>
          <w:ins w:id="1175" w:author="Tom Bergeron" w:date="2018-12-17T16:33:00Z"/>
          <w:rFonts w:asciiTheme="minorHAnsi" w:eastAsiaTheme="minorEastAsia" w:hAnsiTheme="minorHAnsi" w:cstheme="minorBidi"/>
          <w:smallCaps w:val="0"/>
          <w:noProof/>
          <w:sz w:val="22"/>
          <w:szCs w:val="22"/>
        </w:rPr>
      </w:pPr>
      <w:ins w:id="1176"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"_Toc532827920"</w:instrText>
        </w:r>
        <w:r w:rsidRPr="00F60FF6">
          <w:rPr>
            <w:rStyle w:val="Hyperlink"/>
            <w:noProof/>
          </w:rPr>
          <w:instrText xml:space="preserve"> </w:instrText>
        </w:r>
        <w:r w:rsidRPr="00F60FF6">
          <w:rPr>
            <w:rStyle w:val="Hyperlink"/>
            <w:noProof/>
          </w:rPr>
          <w:fldChar w:fldCharType="separate"/>
        </w:r>
        <w:r w:rsidRPr="00F60FF6">
          <w:rPr>
            <w:rStyle w:val="Hyperlink"/>
            <w:noProof/>
          </w:rPr>
          <w:t>Password Timer Area</w:t>
        </w:r>
        <w:r>
          <w:rPr>
            <w:noProof/>
            <w:webHidden/>
          </w:rPr>
          <w:tab/>
        </w:r>
        <w:r>
          <w:rPr>
            <w:noProof/>
            <w:webHidden/>
          </w:rPr>
          <w:fldChar w:fldCharType="begin"/>
        </w:r>
        <w:r>
          <w:rPr>
            <w:noProof/>
            <w:webHidden/>
          </w:rPr>
          <w:instrText xml:space="preserve"> PAGEREF _Toc532827920 \h </w:instrText>
        </w:r>
      </w:ins>
      <w:r>
        <w:rPr>
          <w:noProof/>
          <w:webHidden/>
        </w:rPr>
      </w:r>
      <w:r>
        <w:rPr>
          <w:noProof/>
          <w:webHidden/>
        </w:rPr>
        <w:fldChar w:fldCharType="separate"/>
      </w:r>
      <w:ins w:id="1177" w:author="Tom Bergeron" w:date="2018-12-17T16:33:00Z">
        <w:r>
          <w:rPr>
            <w:noProof/>
            <w:webHidden/>
          </w:rPr>
          <w:t>119</w:t>
        </w:r>
        <w:r>
          <w:rPr>
            <w:noProof/>
            <w:webHidden/>
          </w:rPr>
          <w:fldChar w:fldCharType="end"/>
        </w:r>
        <w:r w:rsidRPr="00F60FF6">
          <w:rPr>
            <w:rStyle w:val="Hyperlink"/>
            <w:noProof/>
          </w:rPr>
          <w:fldChar w:fldCharType="end"/>
        </w:r>
      </w:ins>
    </w:p>
    <w:p w14:paraId="08264AB9" w14:textId="0CB8C0CB" w:rsidR="0060126E" w:rsidRDefault="0060126E">
      <w:pPr>
        <w:pStyle w:val="TOC3"/>
        <w:tabs>
          <w:tab w:val="right" w:leader="dot" w:pos="8900"/>
        </w:tabs>
        <w:rPr>
          <w:ins w:id="1178" w:author="Tom Bergeron" w:date="2018-12-17T16:33:00Z"/>
          <w:rFonts w:asciiTheme="minorHAnsi" w:eastAsiaTheme="minorEastAsia" w:hAnsiTheme="minorHAnsi" w:cstheme="minorBidi"/>
          <w:smallCaps w:val="0"/>
          <w:noProof/>
          <w:sz w:val="22"/>
          <w:szCs w:val="22"/>
        </w:rPr>
      </w:pPr>
      <w:ins w:id="1179"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"_Toc532827921"</w:instrText>
        </w:r>
        <w:r w:rsidRPr="00F60FF6">
          <w:rPr>
            <w:rStyle w:val="Hyperlink"/>
            <w:noProof/>
          </w:rPr>
          <w:instrText xml:space="preserve"> </w:instrText>
        </w:r>
        <w:r w:rsidRPr="00F60FF6">
          <w:rPr>
            <w:rStyle w:val="Hyperlink"/>
            <w:noProof/>
          </w:rPr>
          <w:fldChar w:fldCharType="separate"/>
        </w:r>
        <w:r w:rsidRPr="00F60FF6">
          <w:rPr>
            <w:rStyle w:val="Hyperlink"/>
            <w:noProof/>
          </w:rPr>
          <w:t>Main Screen With Password Control</w:t>
        </w:r>
        <w:r>
          <w:rPr>
            <w:noProof/>
            <w:webHidden/>
          </w:rPr>
          <w:tab/>
        </w:r>
        <w:r>
          <w:rPr>
            <w:noProof/>
            <w:webHidden/>
          </w:rPr>
          <w:fldChar w:fldCharType="begin"/>
        </w:r>
        <w:r>
          <w:rPr>
            <w:noProof/>
            <w:webHidden/>
          </w:rPr>
          <w:instrText xml:space="preserve"> PAGEREF _Toc532827921 \h </w:instrText>
        </w:r>
      </w:ins>
      <w:r>
        <w:rPr>
          <w:noProof/>
          <w:webHidden/>
        </w:rPr>
      </w:r>
      <w:r>
        <w:rPr>
          <w:noProof/>
          <w:webHidden/>
        </w:rPr>
        <w:fldChar w:fldCharType="separate"/>
      </w:r>
      <w:ins w:id="1180" w:author="Tom Bergeron" w:date="2018-12-17T16:33:00Z">
        <w:r>
          <w:rPr>
            <w:noProof/>
            <w:webHidden/>
          </w:rPr>
          <w:t>120</w:t>
        </w:r>
        <w:r>
          <w:rPr>
            <w:noProof/>
            <w:webHidden/>
          </w:rPr>
          <w:fldChar w:fldCharType="end"/>
        </w:r>
        <w:r w:rsidRPr="00F60FF6">
          <w:rPr>
            <w:rStyle w:val="Hyperlink"/>
            <w:noProof/>
          </w:rPr>
          <w:fldChar w:fldCharType="end"/>
        </w:r>
      </w:ins>
    </w:p>
    <w:p w14:paraId="400D59C6" w14:textId="5FFA87A1" w:rsidR="0060126E" w:rsidRDefault="0060126E">
      <w:pPr>
        <w:pStyle w:val="TOC3"/>
        <w:tabs>
          <w:tab w:val="right" w:leader="dot" w:pos="8900"/>
        </w:tabs>
        <w:rPr>
          <w:ins w:id="1181" w:author="Tom Bergeron" w:date="2018-12-17T16:34:00Z"/>
          <w:rStyle w:val="Hyperlink"/>
          <w:noProof/>
        </w:rPr>
      </w:pPr>
      <w:ins w:id="1182"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"_Toc532827922"</w:instrText>
        </w:r>
        <w:r w:rsidRPr="00F60FF6">
          <w:rPr>
            <w:rStyle w:val="Hyperlink"/>
            <w:noProof/>
          </w:rPr>
          <w:instrText xml:space="preserve"> </w:instrText>
        </w:r>
        <w:r w:rsidRPr="00F60FF6">
          <w:rPr>
            <w:rStyle w:val="Hyperlink"/>
            <w:noProof/>
          </w:rPr>
          <w:fldChar w:fldCharType="separate"/>
        </w:r>
        <w:r w:rsidRPr="00F60FF6">
          <w:rPr>
            <w:rStyle w:val="Hyperlink"/>
            <w:noProof/>
          </w:rPr>
          <w:t>Main Screen Log In</w:t>
        </w:r>
        <w:r>
          <w:rPr>
            <w:noProof/>
            <w:webHidden/>
          </w:rPr>
          <w:tab/>
        </w:r>
        <w:r>
          <w:rPr>
            <w:noProof/>
            <w:webHidden/>
          </w:rPr>
          <w:fldChar w:fldCharType="begin"/>
        </w:r>
        <w:r>
          <w:rPr>
            <w:noProof/>
            <w:webHidden/>
          </w:rPr>
          <w:instrText xml:space="preserve"> PAGEREF _Toc532827922 \h </w:instrText>
        </w:r>
      </w:ins>
      <w:r>
        <w:rPr>
          <w:noProof/>
          <w:webHidden/>
        </w:rPr>
      </w:r>
      <w:r>
        <w:rPr>
          <w:noProof/>
          <w:webHidden/>
        </w:rPr>
        <w:fldChar w:fldCharType="separate"/>
      </w:r>
      <w:ins w:id="1183" w:author="Tom Bergeron" w:date="2018-12-17T16:33:00Z">
        <w:r>
          <w:rPr>
            <w:noProof/>
            <w:webHidden/>
          </w:rPr>
          <w:t>121</w:t>
        </w:r>
        <w:r>
          <w:rPr>
            <w:noProof/>
            <w:webHidden/>
          </w:rPr>
          <w:fldChar w:fldCharType="end"/>
        </w:r>
        <w:r w:rsidRPr="00F60FF6">
          <w:rPr>
            <w:rStyle w:val="Hyperlink"/>
            <w:noProof/>
          </w:rPr>
          <w:fldChar w:fldCharType="end"/>
        </w:r>
      </w:ins>
    </w:p>
    <w:p w14:paraId="1642939C" w14:textId="132596B9" w:rsidR="0060126E" w:rsidRPr="0060126E" w:rsidRDefault="0060126E">
      <w:pPr>
        <w:rPr>
          <w:ins w:id="1184" w:author="Tom Bergeron" w:date="2018-12-17T16:33:00Z"/>
          <w:rFonts w:eastAsiaTheme="minorEastAsia"/>
          <w:smallCaps/>
          <w:rPrChange w:id="1185" w:author="Tom Bergeron" w:date="2018-12-17T16:34:00Z">
            <w:rPr>
              <w:ins w:id="1186" w:author="Tom Bergeron" w:date="2018-12-17T16:33:00Z"/>
              <w:rFonts w:asciiTheme="minorHAnsi" w:eastAsiaTheme="minorEastAsia" w:hAnsiTheme="minorHAnsi" w:cstheme="minorBidi"/>
              <w:smallCaps w:val="0"/>
              <w:noProof/>
              <w:sz w:val="22"/>
              <w:szCs w:val="22"/>
            </w:rPr>
          </w:rPrChange>
        </w:rPr>
        <w:pPrChange w:id="1187" w:author="Tom Bergeron" w:date="2018-12-17T16:34:00Z">
          <w:pPr>
            <w:pStyle w:val="TOC3"/>
            <w:tabs>
              <w:tab w:val="right" w:leader="dot" w:pos="8900"/>
            </w:tabs>
          </w:pPr>
        </w:pPrChange>
      </w:pPr>
    </w:p>
    <w:p w14:paraId="5B39CE1B" w14:textId="2A965A5E" w:rsidR="0060126E" w:rsidRDefault="0060126E">
      <w:pPr>
        <w:pStyle w:val="TOC1"/>
        <w:tabs>
          <w:tab w:val="right" w:leader="dot" w:pos="8900"/>
        </w:tabs>
        <w:rPr>
          <w:ins w:id="1188" w:author="Tom Bergeron" w:date="2018-12-17T16:33:00Z"/>
          <w:rFonts w:asciiTheme="minorHAnsi" w:eastAsiaTheme="minorEastAsia" w:hAnsiTheme="minorHAnsi" w:cstheme="minorBidi"/>
          <w:b w:val="0"/>
          <w:caps w:val="0"/>
          <w:noProof/>
          <w:sz w:val="22"/>
          <w:szCs w:val="22"/>
        </w:rPr>
      </w:pPr>
      <w:ins w:id="1189"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"_Toc532827923"</w:instrText>
        </w:r>
        <w:r w:rsidRPr="00F60FF6">
          <w:rPr>
            <w:rStyle w:val="Hyperlink"/>
            <w:noProof/>
          </w:rPr>
          <w:instrText xml:space="preserve"> </w:instrText>
        </w:r>
        <w:r w:rsidRPr="00F60FF6">
          <w:rPr>
            <w:rStyle w:val="Hyperlink"/>
            <w:noProof/>
          </w:rPr>
          <w:fldChar w:fldCharType="separate"/>
        </w:r>
        <w:r w:rsidRPr="00F60FF6">
          <w:rPr>
            <w:rStyle w:val="Hyperlink"/>
            <w:noProof/>
          </w:rPr>
          <w:t>Contact KIC</w:t>
        </w:r>
        <w:r>
          <w:rPr>
            <w:noProof/>
            <w:webHidden/>
          </w:rPr>
          <w:tab/>
        </w:r>
        <w:r>
          <w:rPr>
            <w:noProof/>
            <w:webHidden/>
          </w:rPr>
          <w:fldChar w:fldCharType="begin"/>
        </w:r>
        <w:r>
          <w:rPr>
            <w:noProof/>
            <w:webHidden/>
          </w:rPr>
          <w:instrText xml:space="preserve"> PAGEREF _Toc532827923 \h </w:instrText>
        </w:r>
      </w:ins>
      <w:r>
        <w:rPr>
          <w:noProof/>
          <w:webHidden/>
        </w:rPr>
      </w:r>
      <w:r>
        <w:rPr>
          <w:noProof/>
          <w:webHidden/>
        </w:rPr>
        <w:fldChar w:fldCharType="separate"/>
      </w:r>
      <w:ins w:id="1190" w:author="Tom Bergeron" w:date="2018-12-17T16:33:00Z">
        <w:r>
          <w:rPr>
            <w:noProof/>
            <w:webHidden/>
          </w:rPr>
          <w:t>123</w:t>
        </w:r>
        <w:r>
          <w:rPr>
            <w:noProof/>
            <w:webHidden/>
          </w:rPr>
          <w:fldChar w:fldCharType="end"/>
        </w:r>
        <w:r w:rsidRPr="00F60FF6">
          <w:rPr>
            <w:rStyle w:val="Hyperlink"/>
            <w:noProof/>
          </w:rPr>
          <w:fldChar w:fldCharType="end"/>
        </w:r>
      </w:ins>
    </w:p>
    <w:p w14:paraId="53A4BF18" w14:textId="5B05ACEC" w:rsidR="0060126E" w:rsidRDefault="0060126E">
      <w:pPr>
        <w:pStyle w:val="TOC2"/>
        <w:tabs>
          <w:tab w:val="right" w:leader="dot" w:pos="8900"/>
        </w:tabs>
        <w:rPr>
          <w:ins w:id="1191" w:author="Tom Bergeron" w:date="2018-12-17T16:33:00Z"/>
          <w:rFonts w:asciiTheme="minorHAnsi" w:eastAsiaTheme="minorEastAsia" w:hAnsiTheme="minorHAnsi" w:cstheme="minorBidi"/>
          <w:smallCaps w:val="0"/>
          <w:noProof/>
          <w:sz w:val="22"/>
          <w:szCs w:val="22"/>
        </w:rPr>
      </w:pPr>
      <w:ins w:id="1192"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"_Toc532827924"</w:instrText>
        </w:r>
        <w:r w:rsidRPr="00F60FF6">
          <w:rPr>
            <w:rStyle w:val="Hyperlink"/>
            <w:noProof/>
          </w:rPr>
          <w:instrText xml:space="preserve"> </w:instrText>
        </w:r>
        <w:r w:rsidRPr="00F60FF6">
          <w:rPr>
            <w:rStyle w:val="Hyperlink"/>
            <w:noProof/>
          </w:rPr>
          <w:fldChar w:fldCharType="separate"/>
        </w:r>
        <w:r w:rsidRPr="00F60FF6">
          <w:rPr>
            <w:rStyle w:val="Hyperlink"/>
            <w:noProof/>
          </w:rPr>
          <w:t>On the Web</w:t>
        </w:r>
        <w:r>
          <w:rPr>
            <w:noProof/>
            <w:webHidden/>
          </w:rPr>
          <w:tab/>
        </w:r>
        <w:r>
          <w:rPr>
            <w:noProof/>
            <w:webHidden/>
          </w:rPr>
          <w:fldChar w:fldCharType="begin"/>
        </w:r>
        <w:r>
          <w:rPr>
            <w:noProof/>
            <w:webHidden/>
          </w:rPr>
          <w:instrText xml:space="preserve"> PAGEREF _Toc532827924 \h </w:instrText>
        </w:r>
      </w:ins>
      <w:r>
        <w:rPr>
          <w:noProof/>
          <w:webHidden/>
        </w:rPr>
      </w:r>
      <w:r>
        <w:rPr>
          <w:noProof/>
          <w:webHidden/>
        </w:rPr>
        <w:fldChar w:fldCharType="separate"/>
      </w:r>
      <w:ins w:id="1193" w:author="Tom Bergeron" w:date="2018-12-17T16:33:00Z">
        <w:r>
          <w:rPr>
            <w:noProof/>
            <w:webHidden/>
          </w:rPr>
          <w:t>123</w:t>
        </w:r>
        <w:r>
          <w:rPr>
            <w:noProof/>
            <w:webHidden/>
          </w:rPr>
          <w:fldChar w:fldCharType="end"/>
        </w:r>
        <w:r w:rsidRPr="00F60FF6">
          <w:rPr>
            <w:rStyle w:val="Hyperlink"/>
            <w:noProof/>
          </w:rPr>
          <w:fldChar w:fldCharType="end"/>
        </w:r>
      </w:ins>
    </w:p>
    <w:p w14:paraId="7243DB06" w14:textId="049D2763" w:rsidR="0060126E" w:rsidRDefault="0060126E">
      <w:pPr>
        <w:pStyle w:val="TOC2"/>
        <w:tabs>
          <w:tab w:val="right" w:leader="dot" w:pos="8900"/>
        </w:tabs>
        <w:rPr>
          <w:ins w:id="1194" w:author="Tom Bergeron" w:date="2018-12-17T16:33:00Z"/>
          <w:rFonts w:asciiTheme="minorHAnsi" w:eastAsiaTheme="minorEastAsia" w:hAnsiTheme="minorHAnsi" w:cstheme="minorBidi"/>
          <w:smallCaps w:val="0"/>
          <w:noProof/>
          <w:sz w:val="22"/>
          <w:szCs w:val="22"/>
        </w:rPr>
      </w:pPr>
      <w:ins w:id="1195"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"_Toc532827925"</w:instrText>
        </w:r>
        <w:r w:rsidRPr="00F60FF6">
          <w:rPr>
            <w:rStyle w:val="Hyperlink"/>
            <w:noProof/>
          </w:rPr>
          <w:instrText xml:space="preserve"> </w:instrText>
        </w:r>
        <w:r w:rsidRPr="00F60FF6">
          <w:rPr>
            <w:rStyle w:val="Hyperlink"/>
            <w:noProof/>
          </w:rPr>
          <w:fldChar w:fldCharType="separate"/>
        </w:r>
        <w:r w:rsidRPr="00F60FF6">
          <w:rPr>
            <w:rStyle w:val="Hyperlink"/>
            <w:noProof/>
          </w:rPr>
          <w:t>KIC Technical Support</w:t>
        </w:r>
        <w:r>
          <w:rPr>
            <w:noProof/>
            <w:webHidden/>
          </w:rPr>
          <w:tab/>
        </w:r>
        <w:r>
          <w:rPr>
            <w:noProof/>
            <w:webHidden/>
          </w:rPr>
          <w:fldChar w:fldCharType="begin"/>
        </w:r>
        <w:r>
          <w:rPr>
            <w:noProof/>
            <w:webHidden/>
          </w:rPr>
          <w:instrText xml:space="preserve"> PAGEREF _Toc532827925 \h </w:instrText>
        </w:r>
      </w:ins>
      <w:r>
        <w:rPr>
          <w:noProof/>
          <w:webHidden/>
        </w:rPr>
      </w:r>
      <w:r>
        <w:rPr>
          <w:noProof/>
          <w:webHidden/>
        </w:rPr>
        <w:fldChar w:fldCharType="separate"/>
      </w:r>
      <w:ins w:id="1196" w:author="Tom Bergeron" w:date="2018-12-17T16:33:00Z">
        <w:r>
          <w:rPr>
            <w:noProof/>
            <w:webHidden/>
          </w:rPr>
          <w:t>123</w:t>
        </w:r>
        <w:r>
          <w:rPr>
            <w:noProof/>
            <w:webHidden/>
          </w:rPr>
          <w:fldChar w:fldCharType="end"/>
        </w:r>
        <w:r w:rsidRPr="00F60FF6">
          <w:rPr>
            <w:rStyle w:val="Hyperlink"/>
            <w:noProof/>
          </w:rPr>
          <w:fldChar w:fldCharType="end"/>
        </w:r>
      </w:ins>
    </w:p>
    <w:p w14:paraId="3036772E" w14:textId="3B36331C" w:rsidR="0060126E" w:rsidRDefault="0060126E">
      <w:pPr>
        <w:pStyle w:val="TOC2"/>
        <w:tabs>
          <w:tab w:val="right" w:leader="dot" w:pos="8900"/>
        </w:tabs>
        <w:rPr>
          <w:ins w:id="1197" w:author="Tom Bergeron" w:date="2018-12-17T16:33:00Z"/>
          <w:rFonts w:asciiTheme="minorHAnsi" w:eastAsiaTheme="minorEastAsia" w:hAnsiTheme="minorHAnsi" w:cstheme="minorBidi"/>
          <w:smallCaps w:val="0"/>
          <w:noProof/>
          <w:sz w:val="22"/>
          <w:szCs w:val="22"/>
        </w:rPr>
      </w:pPr>
      <w:ins w:id="1198"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"_Toc532827926"</w:instrText>
        </w:r>
        <w:r w:rsidRPr="00F60FF6">
          <w:rPr>
            <w:rStyle w:val="Hyperlink"/>
            <w:noProof/>
          </w:rPr>
          <w:instrText xml:space="preserve"> </w:instrText>
        </w:r>
        <w:r w:rsidRPr="00F60FF6">
          <w:rPr>
            <w:rStyle w:val="Hyperlink"/>
            <w:noProof/>
          </w:rPr>
          <w:fldChar w:fldCharType="separate"/>
        </w:r>
        <w:r w:rsidRPr="00F60FF6">
          <w:rPr>
            <w:rStyle w:val="Hyperlink"/>
            <w:noProof/>
          </w:rPr>
          <w:t>KIC Product Training</w:t>
        </w:r>
        <w:r>
          <w:rPr>
            <w:noProof/>
            <w:webHidden/>
          </w:rPr>
          <w:tab/>
        </w:r>
        <w:r>
          <w:rPr>
            <w:noProof/>
            <w:webHidden/>
          </w:rPr>
          <w:fldChar w:fldCharType="begin"/>
        </w:r>
        <w:r>
          <w:rPr>
            <w:noProof/>
            <w:webHidden/>
          </w:rPr>
          <w:instrText xml:space="preserve"> PAGEREF _Toc532827926 \h </w:instrText>
        </w:r>
      </w:ins>
      <w:r>
        <w:rPr>
          <w:noProof/>
          <w:webHidden/>
        </w:rPr>
      </w:r>
      <w:r>
        <w:rPr>
          <w:noProof/>
          <w:webHidden/>
        </w:rPr>
        <w:fldChar w:fldCharType="separate"/>
      </w:r>
      <w:ins w:id="1199" w:author="Tom Bergeron" w:date="2018-12-17T16:33:00Z">
        <w:r>
          <w:rPr>
            <w:noProof/>
            <w:webHidden/>
          </w:rPr>
          <w:t>123</w:t>
        </w:r>
        <w:r>
          <w:rPr>
            <w:noProof/>
            <w:webHidden/>
          </w:rPr>
          <w:fldChar w:fldCharType="end"/>
        </w:r>
        <w:r w:rsidRPr="00F60FF6">
          <w:rPr>
            <w:rStyle w:val="Hyperlink"/>
            <w:noProof/>
          </w:rPr>
          <w:fldChar w:fldCharType="end"/>
        </w:r>
      </w:ins>
    </w:p>
    <w:p w14:paraId="3486FF3F" w14:textId="2083E661" w:rsidR="0060126E" w:rsidRDefault="0060126E">
      <w:pPr>
        <w:pStyle w:val="TOC2"/>
        <w:tabs>
          <w:tab w:val="right" w:leader="dot" w:pos="8900"/>
        </w:tabs>
        <w:rPr>
          <w:ins w:id="1200" w:author="Tom Bergeron" w:date="2018-12-17T16:33:00Z"/>
          <w:rFonts w:asciiTheme="minorHAnsi" w:eastAsiaTheme="minorEastAsia" w:hAnsiTheme="minorHAnsi" w:cstheme="minorBidi"/>
          <w:smallCaps w:val="0"/>
          <w:noProof/>
          <w:sz w:val="22"/>
          <w:szCs w:val="22"/>
        </w:rPr>
      </w:pPr>
      <w:ins w:id="1201"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"_Toc532827927"</w:instrText>
        </w:r>
        <w:r w:rsidRPr="00F60FF6">
          <w:rPr>
            <w:rStyle w:val="Hyperlink"/>
            <w:noProof/>
          </w:rPr>
          <w:instrText xml:space="preserve"> </w:instrText>
        </w:r>
        <w:r w:rsidRPr="00F60FF6">
          <w:rPr>
            <w:rStyle w:val="Hyperlink"/>
            <w:noProof/>
          </w:rPr>
          <w:fldChar w:fldCharType="separate"/>
        </w:r>
        <w:r w:rsidRPr="00F60FF6">
          <w:rPr>
            <w:rStyle w:val="Hyperlink"/>
            <w:noProof/>
          </w:rPr>
          <w:t>KIC Sales</w:t>
        </w:r>
        <w:r>
          <w:rPr>
            <w:noProof/>
            <w:webHidden/>
          </w:rPr>
          <w:tab/>
        </w:r>
        <w:r>
          <w:rPr>
            <w:noProof/>
            <w:webHidden/>
          </w:rPr>
          <w:fldChar w:fldCharType="begin"/>
        </w:r>
        <w:r>
          <w:rPr>
            <w:noProof/>
            <w:webHidden/>
          </w:rPr>
          <w:instrText xml:space="preserve"> PAGEREF _Toc532827927 \h </w:instrText>
        </w:r>
      </w:ins>
      <w:r>
        <w:rPr>
          <w:noProof/>
          <w:webHidden/>
        </w:rPr>
      </w:r>
      <w:r>
        <w:rPr>
          <w:noProof/>
          <w:webHidden/>
        </w:rPr>
        <w:fldChar w:fldCharType="separate"/>
      </w:r>
      <w:ins w:id="1202" w:author="Tom Bergeron" w:date="2018-12-17T16:33:00Z">
        <w:r>
          <w:rPr>
            <w:noProof/>
            <w:webHidden/>
          </w:rPr>
          <w:t>123</w:t>
        </w:r>
        <w:r>
          <w:rPr>
            <w:noProof/>
            <w:webHidden/>
          </w:rPr>
          <w:fldChar w:fldCharType="end"/>
        </w:r>
        <w:r w:rsidRPr="00F60FF6">
          <w:rPr>
            <w:rStyle w:val="Hyperlink"/>
            <w:noProof/>
          </w:rPr>
          <w:fldChar w:fldCharType="end"/>
        </w:r>
      </w:ins>
    </w:p>
    <w:p w14:paraId="39FADE11" w14:textId="527CAFE0" w:rsidR="0060126E" w:rsidRDefault="0060126E">
      <w:pPr>
        <w:pStyle w:val="TOC2"/>
        <w:tabs>
          <w:tab w:val="right" w:leader="dot" w:pos="8900"/>
        </w:tabs>
        <w:rPr>
          <w:ins w:id="1203" w:author="Tom Bergeron" w:date="2018-12-17T16:33:00Z"/>
          <w:rFonts w:asciiTheme="minorHAnsi" w:eastAsiaTheme="minorEastAsia" w:hAnsiTheme="minorHAnsi" w:cstheme="minorBidi"/>
          <w:smallCaps w:val="0"/>
          <w:noProof/>
          <w:sz w:val="22"/>
          <w:szCs w:val="22"/>
        </w:rPr>
      </w:pPr>
      <w:ins w:id="1204" w:author="Tom Bergeron" w:date="2018-12-17T16:33:00Z">
        <w:r w:rsidRPr="00F60FF6">
          <w:rPr>
            <w:rStyle w:val="Hyperlink"/>
            <w:noProof/>
          </w:rPr>
          <w:fldChar w:fldCharType="begin"/>
        </w:r>
        <w:r w:rsidRPr="00F60FF6">
          <w:rPr>
            <w:rStyle w:val="Hyperlink"/>
            <w:noProof/>
          </w:rPr>
          <w:instrText xml:space="preserve"> </w:instrText>
        </w:r>
        <w:r>
          <w:rPr>
            <w:noProof/>
          </w:rPr>
          <w:instrText>HYPERLINK \l "_Toc532827928"</w:instrText>
        </w:r>
        <w:r w:rsidRPr="00F60FF6">
          <w:rPr>
            <w:rStyle w:val="Hyperlink"/>
            <w:noProof/>
          </w:rPr>
          <w:instrText xml:space="preserve"> </w:instrText>
        </w:r>
        <w:r w:rsidRPr="00F60FF6">
          <w:rPr>
            <w:rStyle w:val="Hyperlink"/>
            <w:noProof/>
          </w:rPr>
          <w:fldChar w:fldCharType="separate"/>
        </w:r>
        <w:r w:rsidRPr="00F60FF6">
          <w:rPr>
            <w:rStyle w:val="Hyperlink"/>
            <w:noProof/>
          </w:rPr>
          <w:t>Find the KIC Representative in Your Area</w:t>
        </w:r>
        <w:r>
          <w:rPr>
            <w:noProof/>
            <w:webHidden/>
          </w:rPr>
          <w:tab/>
        </w:r>
        <w:r>
          <w:rPr>
            <w:noProof/>
            <w:webHidden/>
          </w:rPr>
          <w:fldChar w:fldCharType="begin"/>
        </w:r>
        <w:r>
          <w:rPr>
            <w:noProof/>
            <w:webHidden/>
          </w:rPr>
          <w:instrText xml:space="preserve"> PAGEREF _Toc532827928 \h </w:instrText>
        </w:r>
      </w:ins>
      <w:r>
        <w:rPr>
          <w:noProof/>
          <w:webHidden/>
        </w:rPr>
      </w:r>
      <w:r>
        <w:rPr>
          <w:noProof/>
          <w:webHidden/>
        </w:rPr>
        <w:fldChar w:fldCharType="separate"/>
      </w:r>
      <w:ins w:id="1205" w:author="Tom Bergeron" w:date="2018-12-17T16:33:00Z">
        <w:r>
          <w:rPr>
            <w:noProof/>
            <w:webHidden/>
          </w:rPr>
          <w:t>123</w:t>
        </w:r>
        <w:r>
          <w:rPr>
            <w:noProof/>
            <w:webHidden/>
          </w:rPr>
          <w:fldChar w:fldCharType="end"/>
        </w:r>
        <w:r w:rsidRPr="00F60FF6">
          <w:rPr>
            <w:rStyle w:val="Hyperlink"/>
            <w:noProof/>
          </w:rPr>
          <w:fldChar w:fldCharType="end"/>
        </w:r>
      </w:ins>
    </w:p>
    <w:p w14:paraId="6F93119F" w14:textId="2D167E9B" w:rsidR="007E12D5" w:rsidDel="0060126E" w:rsidRDefault="007E12D5">
      <w:pPr>
        <w:pStyle w:val="TOC1"/>
        <w:tabs>
          <w:tab w:val="right" w:leader="dot" w:pos="8900"/>
        </w:tabs>
        <w:rPr>
          <w:del w:id="1206" w:author="Tom Bergeron" w:date="2018-12-17T16:33:00Z"/>
          <w:rFonts w:asciiTheme="minorHAnsi" w:eastAsiaTheme="minorEastAsia" w:hAnsiTheme="minorHAnsi" w:cstheme="minorBidi"/>
          <w:b w:val="0"/>
          <w:caps w:val="0"/>
          <w:noProof/>
          <w:sz w:val="22"/>
          <w:szCs w:val="22"/>
        </w:rPr>
      </w:pPr>
      <w:del w:id="1207" w:author="Tom Bergeron" w:date="2018-12-17T16:33:00Z">
        <w:r w:rsidRPr="0060126E" w:rsidDel="0060126E">
          <w:rPr>
            <w:rPrChange w:id="1208" w:author="Tom Bergeron" w:date="2018-12-17T16:33:00Z">
              <w:rPr>
                <w:rStyle w:val="Hyperlink"/>
                <w:b w:val="0"/>
                <w:caps w:val="0"/>
                <w:noProof/>
              </w:rPr>
            </w:rPrChange>
          </w:rPr>
          <w:delText>Appendix A: The Process Window Index   A Method for Quantify Thermal Profile Performance</w:delText>
        </w:r>
        <w:r w:rsidDel="0060126E">
          <w:rPr>
            <w:noProof/>
            <w:webHidden/>
          </w:rPr>
          <w:tab/>
        </w:r>
      </w:del>
      <w:ins w:id="1209" w:author="Tom" w:date="2017-08-25T17:24:00Z">
        <w:del w:id="1210" w:author="Tom Bergeron" w:date="2018-12-17T16:33:00Z">
          <w:r w:rsidR="001951DA" w:rsidDel="0060126E">
            <w:rPr>
              <w:noProof/>
              <w:webHidden/>
            </w:rPr>
            <w:delText>107</w:delText>
          </w:r>
        </w:del>
      </w:ins>
      <w:del w:id="1211" w:author="Tom Bergeron" w:date="2018-12-17T16:33:00Z">
        <w:r w:rsidR="0013342E" w:rsidDel="0060126E">
          <w:rPr>
            <w:noProof/>
            <w:webHidden/>
          </w:rPr>
          <w:delText>185</w:delText>
        </w:r>
      </w:del>
    </w:p>
    <w:p w14:paraId="7817F965" w14:textId="1F9B10A9" w:rsidR="007E12D5" w:rsidDel="0060126E" w:rsidRDefault="007E12D5">
      <w:pPr>
        <w:pStyle w:val="TOC2"/>
        <w:tabs>
          <w:tab w:val="right" w:leader="dot" w:pos="8900"/>
        </w:tabs>
        <w:rPr>
          <w:del w:id="1212" w:author="Tom Bergeron" w:date="2018-12-17T16:33:00Z"/>
          <w:rFonts w:asciiTheme="minorHAnsi" w:eastAsiaTheme="minorEastAsia" w:hAnsiTheme="minorHAnsi" w:cstheme="minorBidi"/>
          <w:smallCaps w:val="0"/>
          <w:noProof/>
          <w:sz w:val="22"/>
          <w:szCs w:val="22"/>
        </w:rPr>
      </w:pPr>
      <w:del w:id="1213" w:author="Tom Bergeron" w:date="2018-12-17T16:33:00Z">
        <w:r w:rsidRPr="0060126E" w:rsidDel="0060126E">
          <w:rPr>
            <w:rPrChange w:id="1214" w:author="Tom Bergeron" w:date="2018-12-17T16:33:00Z">
              <w:rPr>
                <w:rStyle w:val="Hyperlink"/>
                <w:smallCaps w:val="0"/>
                <w:noProof/>
              </w:rPr>
            </w:rPrChange>
          </w:rPr>
          <w:delText>The Problem</w:delText>
        </w:r>
        <w:r w:rsidDel="0060126E">
          <w:rPr>
            <w:noProof/>
            <w:webHidden/>
          </w:rPr>
          <w:tab/>
        </w:r>
      </w:del>
      <w:ins w:id="1215" w:author="Tom" w:date="2017-08-25T17:24:00Z">
        <w:del w:id="1216" w:author="Tom Bergeron" w:date="2018-12-17T16:33:00Z">
          <w:r w:rsidR="001951DA" w:rsidDel="0060126E">
            <w:rPr>
              <w:noProof/>
              <w:webHidden/>
            </w:rPr>
            <w:delText>107</w:delText>
          </w:r>
        </w:del>
      </w:ins>
      <w:del w:id="1217" w:author="Tom Bergeron" w:date="2018-12-17T16:33:00Z">
        <w:r w:rsidR="0013342E" w:rsidDel="0060126E">
          <w:rPr>
            <w:noProof/>
            <w:webHidden/>
          </w:rPr>
          <w:delText>185</w:delText>
        </w:r>
      </w:del>
    </w:p>
    <w:p w14:paraId="4AC7829D" w14:textId="517128BA" w:rsidR="007E12D5" w:rsidDel="0060126E" w:rsidRDefault="007E12D5">
      <w:pPr>
        <w:pStyle w:val="TOC2"/>
        <w:tabs>
          <w:tab w:val="right" w:leader="dot" w:pos="8900"/>
        </w:tabs>
        <w:rPr>
          <w:del w:id="1218" w:author="Tom Bergeron" w:date="2018-12-17T16:33:00Z"/>
          <w:rFonts w:asciiTheme="minorHAnsi" w:eastAsiaTheme="minorEastAsia" w:hAnsiTheme="minorHAnsi" w:cstheme="minorBidi"/>
          <w:smallCaps w:val="0"/>
          <w:noProof/>
          <w:sz w:val="22"/>
          <w:szCs w:val="22"/>
        </w:rPr>
      </w:pPr>
      <w:del w:id="1219" w:author="Tom Bergeron" w:date="2018-12-17T16:33:00Z">
        <w:r w:rsidRPr="0060126E" w:rsidDel="0060126E">
          <w:rPr>
            <w:rPrChange w:id="1220" w:author="Tom Bergeron" w:date="2018-12-17T16:33:00Z">
              <w:rPr>
                <w:rStyle w:val="Hyperlink"/>
                <w:smallCaps w:val="0"/>
                <w:noProof/>
              </w:rPr>
            </w:rPrChange>
          </w:rPr>
          <w:delText>Defining the Process Window Index</w:delText>
        </w:r>
        <w:r w:rsidDel="0060126E">
          <w:rPr>
            <w:noProof/>
            <w:webHidden/>
          </w:rPr>
          <w:tab/>
        </w:r>
      </w:del>
      <w:ins w:id="1221" w:author="Tom" w:date="2017-08-25T17:24:00Z">
        <w:del w:id="1222" w:author="Tom Bergeron" w:date="2018-12-17T16:33:00Z">
          <w:r w:rsidR="001951DA" w:rsidDel="0060126E">
            <w:rPr>
              <w:noProof/>
              <w:webHidden/>
            </w:rPr>
            <w:delText>107</w:delText>
          </w:r>
        </w:del>
      </w:ins>
      <w:del w:id="1223" w:author="Tom Bergeron" w:date="2018-12-17T16:33:00Z">
        <w:r w:rsidR="0013342E" w:rsidDel="0060126E">
          <w:rPr>
            <w:noProof/>
            <w:webHidden/>
          </w:rPr>
          <w:delText>185</w:delText>
        </w:r>
      </w:del>
    </w:p>
    <w:p w14:paraId="62EAA2AA" w14:textId="41C4879C" w:rsidR="007E12D5" w:rsidDel="0060126E" w:rsidRDefault="007E12D5">
      <w:pPr>
        <w:pStyle w:val="TOC2"/>
        <w:tabs>
          <w:tab w:val="right" w:leader="dot" w:pos="8900"/>
        </w:tabs>
        <w:rPr>
          <w:del w:id="1224" w:author="Tom Bergeron" w:date="2018-12-17T16:33:00Z"/>
          <w:rFonts w:asciiTheme="minorHAnsi" w:eastAsiaTheme="minorEastAsia" w:hAnsiTheme="minorHAnsi" w:cstheme="minorBidi"/>
          <w:smallCaps w:val="0"/>
          <w:noProof/>
          <w:sz w:val="22"/>
          <w:szCs w:val="22"/>
        </w:rPr>
      </w:pPr>
      <w:del w:id="1225" w:author="Tom Bergeron" w:date="2018-12-17T16:33:00Z">
        <w:r w:rsidRPr="0060126E" w:rsidDel="0060126E">
          <w:rPr>
            <w:rPrChange w:id="1226" w:author="Tom Bergeron" w:date="2018-12-17T16:33:00Z">
              <w:rPr>
                <w:rStyle w:val="Hyperlink"/>
                <w:smallCaps w:val="0"/>
                <w:noProof/>
              </w:rPr>
            </w:rPrChange>
          </w:rPr>
          <w:delText>Calculating the PWI</w:delText>
        </w:r>
        <w:r w:rsidDel="0060126E">
          <w:rPr>
            <w:noProof/>
            <w:webHidden/>
          </w:rPr>
          <w:tab/>
        </w:r>
      </w:del>
      <w:ins w:id="1227" w:author="Tom" w:date="2017-08-25T17:24:00Z">
        <w:del w:id="1228" w:author="Tom Bergeron" w:date="2018-12-17T16:33:00Z">
          <w:r w:rsidR="001951DA" w:rsidDel="0060126E">
            <w:rPr>
              <w:noProof/>
              <w:webHidden/>
            </w:rPr>
            <w:delText>108</w:delText>
          </w:r>
        </w:del>
      </w:ins>
      <w:del w:id="1229" w:author="Tom Bergeron" w:date="2018-12-17T16:33:00Z">
        <w:r w:rsidR="0013342E" w:rsidDel="0060126E">
          <w:rPr>
            <w:noProof/>
            <w:webHidden/>
          </w:rPr>
          <w:delText>186</w:delText>
        </w:r>
      </w:del>
    </w:p>
    <w:p w14:paraId="5E6F4798" w14:textId="47FD2471" w:rsidR="007E12D5" w:rsidDel="0060126E" w:rsidRDefault="007E12D5">
      <w:pPr>
        <w:pStyle w:val="TOC2"/>
        <w:tabs>
          <w:tab w:val="right" w:leader="dot" w:pos="8900"/>
        </w:tabs>
        <w:rPr>
          <w:del w:id="1230" w:author="Tom Bergeron" w:date="2018-12-17T16:33:00Z"/>
          <w:rFonts w:asciiTheme="minorHAnsi" w:eastAsiaTheme="minorEastAsia" w:hAnsiTheme="minorHAnsi" w:cstheme="minorBidi"/>
          <w:smallCaps w:val="0"/>
          <w:noProof/>
          <w:sz w:val="22"/>
          <w:szCs w:val="22"/>
        </w:rPr>
      </w:pPr>
      <w:del w:id="1231" w:author="Tom Bergeron" w:date="2018-12-17T16:33:00Z">
        <w:r w:rsidRPr="0060126E" w:rsidDel="0060126E">
          <w:rPr>
            <w:rPrChange w:id="1232" w:author="Tom Bergeron" w:date="2018-12-17T16:33:00Z">
              <w:rPr>
                <w:rStyle w:val="Hyperlink"/>
                <w:smallCaps w:val="0"/>
                <w:noProof/>
              </w:rPr>
            </w:rPrChange>
          </w:rPr>
          <w:delText>Benefits of Ranking Thermal Profile Performance</w:delText>
        </w:r>
        <w:r w:rsidDel="0060126E">
          <w:rPr>
            <w:noProof/>
            <w:webHidden/>
          </w:rPr>
          <w:tab/>
        </w:r>
      </w:del>
      <w:ins w:id="1233" w:author="Tom" w:date="2017-08-25T17:24:00Z">
        <w:del w:id="1234" w:author="Tom Bergeron" w:date="2018-12-17T16:33:00Z">
          <w:r w:rsidR="001951DA" w:rsidDel="0060126E">
            <w:rPr>
              <w:noProof/>
              <w:webHidden/>
            </w:rPr>
            <w:delText>109</w:delText>
          </w:r>
        </w:del>
      </w:ins>
      <w:del w:id="1235" w:author="Tom Bergeron" w:date="2018-12-17T16:33:00Z">
        <w:r w:rsidR="0013342E" w:rsidDel="0060126E">
          <w:rPr>
            <w:noProof/>
            <w:webHidden/>
          </w:rPr>
          <w:delText>187</w:delText>
        </w:r>
      </w:del>
    </w:p>
    <w:p w14:paraId="6E1A8B60" w14:textId="53A698BE" w:rsidR="007E12D5" w:rsidDel="0060126E" w:rsidRDefault="007E12D5">
      <w:pPr>
        <w:pStyle w:val="TOC2"/>
        <w:tabs>
          <w:tab w:val="right" w:leader="dot" w:pos="8900"/>
        </w:tabs>
        <w:rPr>
          <w:del w:id="1236" w:author="Tom Bergeron" w:date="2018-12-17T16:33:00Z"/>
          <w:rFonts w:asciiTheme="minorHAnsi" w:eastAsiaTheme="minorEastAsia" w:hAnsiTheme="minorHAnsi" w:cstheme="minorBidi"/>
          <w:smallCaps w:val="0"/>
          <w:noProof/>
          <w:sz w:val="22"/>
          <w:szCs w:val="22"/>
        </w:rPr>
      </w:pPr>
      <w:del w:id="1237" w:author="Tom Bergeron" w:date="2018-12-17T16:33:00Z">
        <w:r w:rsidRPr="0060126E" w:rsidDel="0060126E">
          <w:rPr>
            <w:rPrChange w:id="1238" w:author="Tom Bergeron" w:date="2018-12-17T16:33:00Z">
              <w:rPr>
                <w:rStyle w:val="Hyperlink"/>
                <w:smallCaps w:val="0"/>
                <w:noProof/>
              </w:rPr>
            </w:rPrChange>
          </w:rPr>
          <w:delText>Conclusion</w:delText>
        </w:r>
        <w:r w:rsidDel="0060126E">
          <w:rPr>
            <w:noProof/>
            <w:webHidden/>
          </w:rPr>
          <w:tab/>
        </w:r>
      </w:del>
      <w:ins w:id="1239" w:author="Tom" w:date="2017-08-25T17:24:00Z">
        <w:del w:id="1240" w:author="Tom Bergeron" w:date="2018-12-17T16:33:00Z">
          <w:r w:rsidR="001951DA" w:rsidDel="0060126E">
            <w:rPr>
              <w:noProof/>
              <w:webHidden/>
            </w:rPr>
            <w:delText>109</w:delText>
          </w:r>
        </w:del>
      </w:ins>
      <w:del w:id="1241" w:author="Tom Bergeron" w:date="2018-12-17T16:33:00Z">
        <w:r w:rsidR="0013342E" w:rsidDel="0060126E">
          <w:rPr>
            <w:noProof/>
            <w:webHidden/>
          </w:rPr>
          <w:delText>187</w:delText>
        </w:r>
      </w:del>
    </w:p>
    <w:p w14:paraId="0B61D711" w14:textId="3EB08C47" w:rsidR="007E12D5" w:rsidDel="0060126E" w:rsidRDefault="007E12D5">
      <w:pPr>
        <w:pStyle w:val="TOC1"/>
        <w:tabs>
          <w:tab w:val="right" w:leader="dot" w:pos="8900"/>
        </w:tabs>
        <w:rPr>
          <w:del w:id="1242" w:author="Tom Bergeron" w:date="2018-12-17T16:33:00Z"/>
          <w:rFonts w:asciiTheme="minorHAnsi" w:eastAsiaTheme="minorEastAsia" w:hAnsiTheme="minorHAnsi" w:cstheme="minorBidi"/>
          <w:b w:val="0"/>
          <w:caps w:val="0"/>
          <w:noProof/>
          <w:sz w:val="22"/>
          <w:szCs w:val="22"/>
        </w:rPr>
      </w:pPr>
      <w:del w:id="1243" w:author="Tom Bergeron" w:date="2018-12-17T16:33:00Z">
        <w:r w:rsidRPr="0060126E" w:rsidDel="0060126E">
          <w:rPr>
            <w:rPrChange w:id="1244" w:author="Tom Bergeron" w:date="2018-12-17T16:33:00Z">
              <w:rPr>
                <w:rStyle w:val="Hyperlink"/>
                <w:b w:val="0"/>
                <w:caps w:val="0"/>
                <w:noProof/>
              </w:rPr>
            </w:rPrChange>
          </w:rPr>
          <w:delText>Appendix B: Recalculating Zone Delta Limits From Navigator/Auto-Focus Predictions</w:delText>
        </w:r>
        <w:r w:rsidDel="0060126E">
          <w:rPr>
            <w:noProof/>
            <w:webHidden/>
          </w:rPr>
          <w:tab/>
        </w:r>
      </w:del>
      <w:ins w:id="1245" w:author="Tom" w:date="2017-08-25T17:24:00Z">
        <w:del w:id="1246" w:author="Tom Bergeron" w:date="2018-12-17T16:33:00Z">
          <w:r w:rsidR="001951DA" w:rsidDel="0060126E">
            <w:rPr>
              <w:noProof/>
              <w:webHidden/>
            </w:rPr>
            <w:delText>110</w:delText>
          </w:r>
        </w:del>
      </w:ins>
      <w:del w:id="1247" w:author="Tom Bergeron" w:date="2018-12-17T16:33:00Z">
        <w:r w:rsidR="0013342E" w:rsidDel="0060126E">
          <w:rPr>
            <w:noProof/>
            <w:webHidden/>
          </w:rPr>
          <w:delText>188</w:delText>
        </w:r>
      </w:del>
    </w:p>
    <w:p w14:paraId="43845DF3" w14:textId="663DAE33" w:rsidR="007E12D5" w:rsidDel="0060126E" w:rsidRDefault="007E12D5">
      <w:pPr>
        <w:pStyle w:val="TOC2"/>
        <w:tabs>
          <w:tab w:val="right" w:leader="dot" w:pos="8900"/>
        </w:tabs>
        <w:rPr>
          <w:del w:id="1248" w:author="Tom Bergeron" w:date="2018-12-17T16:33:00Z"/>
          <w:rFonts w:asciiTheme="minorHAnsi" w:eastAsiaTheme="minorEastAsia" w:hAnsiTheme="minorHAnsi" w:cstheme="minorBidi"/>
          <w:smallCaps w:val="0"/>
          <w:noProof/>
          <w:sz w:val="22"/>
          <w:szCs w:val="22"/>
        </w:rPr>
      </w:pPr>
      <w:del w:id="1249" w:author="Tom Bergeron" w:date="2018-12-17T16:33:00Z">
        <w:r w:rsidRPr="0060126E" w:rsidDel="0060126E">
          <w:rPr>
            <w:rPrChange w:id="1250" w:author="Tom Bergeron" w:date="2018-12-17T16:33:00Z">
              <w:rPr>
                <w:rStyle w:val="Hyperlink"/>
                <w:smallCaps w:val="0"/>
                <w:noProof/>
              </w:rPr>
            </w:rPrChange>
          </w:rPr>
          <w:delText>For Stand-Alone Software Installations</w:delText>
        </w:r>
        <w:r w:rsidDel="0060126E">
          <w:rPr>
            <w:noProof/>
            <w:webHidden/>
          </w:rPr>
          <w:tab/>
        </w:r>
      </w:del>
      <w:ins w:id="1251" w:author="Tom" w:date="2017-08-25T17:24:00Z">
        <w:del w:id="1252" w:author="Tom Bergeron" w:date="2018-12-17T16:33:00Z">
          <w:r w:rsidR="001951DA" w:rsidDel="0060126E">
            <w:rPr>
              <w:noProof/>
              <w:webHidden/>
            </w:rPr>
            <w:delText>110</w:delText>
          </w:r>
        </w:del>
      </w:ins>
      <w:del w:id="1253" w:author="Tom Bergeron" w:date="2018-12-17T16:33:00Z">
        <w:r w:rsidR="0013342E" w:rsidDel="0060126E">
          <w:rPr>
            <w:noProof/>
            <w:webHidden/>
          </w:rPr>
          <w:delText>188</w:delText>
        </w:r>
      </w:del>
    </w:p>
    <w:p w14:paraId="481504A6" w14:textId="34A2DFB9" w:rsidR="007E12D5" w:rsidDel="0060126E" w:rsidRDefault="007E12D5">
      <w:pPr>
        <w:pStyle w:val="TOC2"/>
        <w:tabs>
          <w:tab w:val="right" w:leader="dot" w:pos="8900"/>
        </w:tabs>
        <w:rPr>
          <w:del w:id="1254" w:author="Tom Bergeron" w:date="2018-12-17T16:33:00Z"/>
          <w:rFonts w:asciiTheme="minorHAnsi" w:eastAsiaTheme="minorEastAsia" w:hAnsiTheme="minorHAnsi" w:cstheme="minorBidi"/>
          <w:smallCaps w:val="0"/>
          <w:noProof/>
          <w:sz w:val="22"/>
          <w:szCs w:val="22"/>
        </w:rPr>
      </w:pPr>
      <w:del w:id="1255" w:author="Tom Bergeron" w:date="2018-12-17T16:33:00Z">
        <w:r w:rsidRPr="0060126E" w:rsidDel="0060126E">
          <w:rPr>
            <w:rPrChange w:id="1256" w:author="Tom Bergeron" w:date="2018-12-17T16:33:00Z">
              <w:rPr>
                <w:rStyle w:val="Hyperlink"/>
                <w:smallCaps w:val="0"/>
                <w:noProof/>
              </w:rPr>
            </w:rPrChange>
          </w:rPr>
          <w:delText>For Oven Controller Software Installations</w:delText>
        </w:r>
        <w:r w:rsidDel="0060126E">
          <w:rPr>
            <w:noProof/>
            <w:webHidden/>
          </w:rPr>
          <w:tab/>
        </w:r>
      </w:del>
      <w:ins w:id="1257" w:author="Tom" w:date="2017-08-25T17:24:00Z">
        <w:del w:id="1258" w:author="Tom Bergeron" w:date="2018-12-17T16:33:00Z">
          <w:r w:rsidR="001951DA" w:rsidDel="0060126E">
            <w:rPr>
              <w:noProof/>
              <w:webHidden/>
            </w:rPr>
            <w:delText>112</w:delText>
          </w:r>
        </w:del>
      </w:ins>
      <w:del w:id="1259" w:author="Tom Bergeron" w:date="2018-12-17T16:33:00Z">
        <w:r w:rsidR="0013342E" w:rsidDel="0060126E">
          <w:rPr>
            <w:noProof/>
            <w:webHidden/>
          </w:rPr>
          <w:delText>190</w:delText>
        </w:r>
      </w:del>
    </w:p>
    <w:p w14:paraId="6960382F" w14:textId="499F7056" w:rsidR="007E12D5" w:rsidDel="0060126E" w:rsidRDefault="001951DA">
      <w:pPr>
        <w:pStyle w:val="TOC1"/>
        <w:tabs>
          <w:tab w:val="right" w:leader="dot" w:pos="8900"/>
        </w:tabs>
        <w:rPr>
          <w:del w:id="1260" w:author="Tom Bergeron" w:date="2018-12-17T16:33:00Z"/>
          <w:rFonts w:asciiTheme="minorHAnsi" w:eastAsiaTheme="minorEastAsia" w:hAnsiTheme="minorHAnsi" w:cstheme="minorBidi"/>
          <w:b w:val="0"/>
          <w:caps w:val="0"/>
          <w:noProof/>
          <w:sz w:val="22"/>
          <w:szCs w:val="22"/>
        </w:rPr>
      </w:pPr>
      <w:ins w:id="1261" w:author="Tom" w:date="2017-08-25T17:24:00Z">
        <w:del w:id="1262" w:author="Tom Bergeron" w:date="2018-12-17T16:33:00Z">
          <w:r w:rsidDel="0060126E">
            <w:rPr>
              <w:bCs/>
              <w:caps w:val="0"/>
              <w:noProof/>
            </w:rPr>
            <w:delText>Error! Hyperlink reference not valid.</w:delText>
          </w:r>
        </w:del>
      </w:ins>
      <w:del w:id="1263" w:author="Tom Bergeron" w:date="2018-12-17T16:33:00Z">
        <w:r w:rsidR="007E12D5" w:rsidRPr="0060126E" w:rsidDel="0060126E">
          <w:rPr>
            <w:rPrChange w:id="1264" w:author="Tom Bergeron" w:date="2018-12-17T16:33:00Z">
              <w:rPr>
                <w:rStyle w:val="Hyperlink"/>
                <w:b w:val="0"/>
                <w:caps w:val="0"/>
                <w:noProof/>
              </w:rPr>
            </w:rPrChange>
          </w:rPr>
          <w:delText>Appendix C: Configuration Program</w:delText>
        </w:r>
        <w:r w:rsidR="007E12D5" w:rsidDel="0060126E">
          <w:rPr>
            <w:noProof/>
            <w:webHidden/>
          </w:rPr>
          <w:tab/>
        </w:r>
        <w:r w:rsidR="0013342E" w:rsidDel="0060126E">
          <w:rPr>
            <w:noProof/>
            <w:webHidden/>
          </w:rPr>
          <w:delText>192</w:delText>
        </w:r>
      </w:del>
    </w:p>
    <w:p w14:paraId="2B5841C9" w14:textId="79ED96F3" w:rsidR="007E12D5" w:rsidDel="0060126E" w:rsidRDefault="001951DA">
      <w:pPr>
        <w:pStyle w:val="TOC2"/>
        <w:tabs>
          <w:tab w:val="right" w:leader="dot" w:pos="8900"/>
        </w:tabs>
        <w:rPr>
          <w:del w:id="1265" w:author="Tom Bergeron" w:date="2018-12-17T16:33:00Z"/>
          <w:rFonts w:asciiTheme="minorHAnsi" w:eastAsiaTheme="minorEastAsia" w:hAnsiTheme="minorHAnsi" w:cstheme="minorBidi"/>
          <w:smallCaps w:val="0"/>
          <w:noProof/>
          <w:sz w:val="22"/>
          <w:szCs w:val="22"/>
        </w:rPr>
      </w:pPr>
      <w:ins w:id="1266" w:author="Tom" w:date="2017-08-25T17:24:00Z">
        <w:del w:id="1267" w:author="Tom Bergeron" w:date="2018-12-17T16:33:00Z">
          <w:r w:rsidDel="0060126E">
            <w:rPr>
              <w:b/>
              <w:bCs/>
              <w:smallCaps w:val="0"/>
              <w:noProof/>
            </w:rPr>
            <w:delText>Error! Hyperlink reference not valid.</w:delText>
          </w:r>
        </w:del>
      </w:ins>
      <w:del w:id="1268" w:author="Tom Bergeron" w:date="2018-12-17T16:33:00Z">
        <w:r w:rsidR="007E12D5" w:rsidRPr="0060126E" w:rsidDel="0060126E">
          <w:rPr>
            <w:rPrChange w:id="1269" w:author="Tom Bergeron" w:date="2018-12-17T16:33:00Z">
              <w:rPr>
                <w:rStyle w:val="Hyperlink"/>
                <w:smallCaps w:val="0"/>
                <w:noProof/>
              </w:rPr>
            </w:rPrChange>
          </w:rPr>
          <w:delText>User Settings Tab</w:delText>
        </w:r>
        <w:r w:rsidR="007E12D5" w:rsidDel="0060126E">
          <w:rPr>
            <w:noProof/>
            <w:webHidden/>
          </w:rPr>
          <w:tab/>
        </w:r>
        <w:r w:rsidR="0013342E" w:rsidDel="0060126E">
          <w:rPr>
            <w:noProof/>
            <w:webHidden/>
          </w:rPr>
          <w:delText>192</w:delText>
        </w:r>
      </w:del>
    </w:p>
    <w:p w14:paraId="73E08645" w14:textId="6EE5C45D" w:rsidR="007E12D5" w:rsidDel="0060126E" w:rsidRDefault="001951DA">
      <w:pPr>
        <w:pStyle w:val="TOC2"/>
        <w:tabs>
          <w:tab w:val="right" w:leader="dot" w:pos="8900"/>
        </w:tabs>
        <w:rPr>
          <w:del w:id="1270" w:author="Tom Bergeron" w:date="2018-12-17T16:33:00Z"/>
          <w:rFonts w:asciiTheme="minorHAnsi" w:eastAsiaTheme="minorEastAsia" w:hAnsiTheme="minorHAnsi" w:cstheme="minorBidi"/>
          <w:smallCaps w:val="0"/>
          <w:noProof/>
          <w:sz w:val="22"/>
          <w:szCs w:val="22"/>
        </w:rPr>
      </w:pPr>
      <w:ins w:id="1271" w:author="Tom" w:date="2017-08-25T17:24:00Z">
        <w:del w:id="1272" w:author="Tom Bergeron" w:date="2018-12-17T16:33:00Z">
          <w:r w:rsidDel="0060126E">
            <w:rPr>
              <w:b/>
              <w:bCs/>
              <w:smallCaps w:val="0"/>
              <w:noProof/>
            </w:rPr>
            <w:delText>Error! Hyperlink reference not valid.</w:delText>
          </w:r>
        </w:del>
      </w:ins>
      <w:del w:id="1273" w:author="Tom Bergeron" w:date="2018-12-17T16:33:00Z">
        <w:r w:rsidR="007E12D5" w:rsidRPr="0060126E" w:rsidDel="0060126E">
          <w:rPr>
            <w:rPrChange w:id="1274" w:author="Tom Bergeron" w:date="2018-12-17T16:33:00Z">
              <w:rPr>
                <w:rStyle w:val="Hyperlink"/>
                <w:smallCaps w:val="0"/>
                <w:noProof/>
              </w:rPr>
            </w:rPrChange>
          </w:rPr>
          <w:delText>Shifting Tab</w:delText>
        </w:r>
        <w:r w:rsidR="007E12D5" w:rsidDel="0060126E">
          <w:rPr>
            <w:noProof/>
            <w:webHidden/>
          </w:rPr>
          <w:tab/>
        </w:r>
        <w:r w:rsidR="0013342E" w:rsidDel="0060126E">
          <w:rPr>
            <w:noProof/>
            <w:webHidden/>
          </w:rPr>
          <w:delText>193</w:delText>
        </w:r>
      </w:del>
    </w:p>
    <w:p w14:paraId="078C057F" w14:textId="72A4654C" w:rsidR="007E12D5" w:rsidDel="0060126E" w:rsidRDefault="001951DA">
      <w:pPr>
        <w:pStyle w:val="TOC2"/>
        <w:tabs>
          <w:tab w:val="right" w:leader="dot" w:pos="8900"/>
        </w:tabs>
        <w:rPr>
          <w:del w:id="1275" w:author="Tom Bergeron" w:date="2018-12-17T16:33:00Z"/>
          <w:rFonts w:asciiTheme="minorHAnsi" w:eastAsiaTheme="minorEastAsia" w:hAnsiTheme="minorHAnsi" w:cstheme="minorBidi"/>
          <w:smallCaps w:val="0"/>
          <w:noProof/>
          <w:sz w:val="22"/>
          <w:szCs w:val="22"/>
        </w:rPr>
      </w:pPr>
      <w:ins w:id="1276" w:author="Tom" w:date="2017-08-25T17:24:00Z">
        <w:del w:id="1277" w:author="Tom Bergeron" w:date="2018-12-17T16:33:00Z">
          <w:r w:rsidDel="0060126E">
            <w:rPr>
              <w:b/>
              <w:bCs/>
              <w:smallCaps w:val="0"/>
              <w:noProof/>
            </w:rPr>
            <w:delText>Error! Hyperlink reference not valid.</w:delText>
          </w:r>
        </w:del>
      </w:ins>
      <w:del w:id="1278" w:author="Tom Bergeron" w:date="2018-12-17T16:33:00Z">
        <w:r w:rsidR="007E12D5" w:rsidRPr="0060126E" w:rsidDel="0060126E">
          <w:rPr>
            <w:rPrChange w:id="1279" w:author="Tom Bergeron" w:date="2018-12-17T16:33:00Z">
              <w:rPr>
                <w:rStyle w:val="Hyperlink"/>
                <w:smallCaps w:val="0"/>
                <w:noProof/>
              </w:rPr>
            </w:rPrChange>
          </w:rPr>
          <w:delText>Decimal Tab</w:delText>
        </w:r>
        <w:r w:rsidR="007E12D5" w:rsidDel="0060126E">
          <w:rPr>
            <w:noProof/>
            <w:webHidden/>
          </w:rPr>
          <w:tab/>
        </w:r>
        <w:r w:rsidR="0013342E" w:rsidDel="0060126E">
          <w:rPr>
            <w:noProof/>
            <w:webHidden/>
          </w:rPr>
          <w:delText>193</w:delText>
        </w:r>
      </w:del>
    </w:p>
    <w:p w14:paraId="21BB9981" w14:textId="6D48EEAD" w:rsidR="007E12D5" w:rsidDel="0060126E" w:rsidRDefault="001951DA">
      <w:pPr>
        <w:pStyle w:val="TOC2"/>
        <w:tabs>
          <w:tab w:val="right" w:leader="dot" w:pos="8900"/>
        </w:tabs>
        <w:rPr>
          <w:del w:id="1280" w:author="Tom Bergeron" w:date="2018-12-17T16:33:00Z"/>
          <w:rFonts w:asciiTheme="minorHAnsi" w:eastAsiaTheme="minorEastAsia" w:hAnsiTheme="minorHAnsi" w:cstheme="minorBidi"/>
          <w:smallCaps w:val="0"/>
          <w:noProof/>
          <w:sz w:val="22"/>
          <w:szCs w:val="22"/>
        </w:rPr>
      </w:pPr>
      <w:ins w:id="1281" w:author="Tom" w:date="2017-08-25T17:24:00Z">
        <w:del w:id="1282" w:author="Tom Bergeron" w:date="2018-12-17T16:33:00Z">
          <w:r w:rsidDel="0060126E">
            <w:rPr>
              <w:b/>
              <w:bCs/>
              <w:smallCaps w:val="0"/>
              <w:noProof/>
            </w:rPr>
            <w:delText>Error! Hyperlink reference not valid.</w:delText>
          </w:r>
        </w:del>
      </w:ins>
      <w:del w:id="1283" w:author="Tom Bergeron" w:date="2018-12-17T16:33:00Z">
        <w:r w:rsidR="007E12D5" w:rsidRPr="0060126E" w:rsidDel="0060126E">
          <w:rPr>
            <w:rPrChange w:id="1284" w:author="Tom Bergeron" w:date="2018-12-17T16:33:00Z">
              <w:rPr>
                <w:rStyle w:val="Hyperlink"/>
                <w:smallCaps w:val="0"/>
                <w:noProof/>
              </w:rPr>
            </w:rPrChange>
          </w:rPr>
          <w:delText>Hardware Tab</w:delText>
        </w:r>
        <w:r w:rsidR="007E12D5" w:rsidDel="0060126E">
          <w:rPr>
            <w:noProof/>
            <w:webHidden/>
          </w:rPr>
          <w:tab/>
        </w:r>
        <w:r w:rsidR="0013342E" w:rsidDel="0060126E">
          <w:rPr>
            <w:noProof/>
            <w:webHidden/>
          </w:rPr>
          <w:delText>193</w:delText>
        </w:r>
      </w:del>
    </w:p>
    <w:p w14:paraId="34FC9E77" w14:textId="4C64F060" w:rsidR="007E12D5" w:rsidDel="0060126E" w:rsidRDefault="001951DA">
      <w:pPr>
        <w:pStyle w:val="TOC2"/>
        <w:tabs>
          <w:tab w:val="right" w:leader="dot" w:pos="8900"/>
        </w:tabs>
        <w:rPr>
          <w:del w:id="1285" w:author="Tom Bergeron" w:date="2018-12-17T16:33:00Z"/>
          <w:rFonts w:asciiTheme="minorHAnsi" w:eastAsiaTheme="minorEastAsia" w:hAnsiTheme="minorHAnsi" w:cstheme="minorBidi"/>
          <w:smallCaps w:val="0"/>
          <w:noProof/>
          <w:sz w:val="22"/>
          <w:szCs w:val="22"/>
        </w:rPr>
      </w:pPr>
      <w:ins w:id="1286" w:author="Tom" w:date="2017-08-25T17:24:00Z">
        <w:del w:id="1287" w:author="Tom Bergeron" w:date="2018-12-17T16:33:00Z">
          <w:r w:rsidDel="0060126E">
            <w:rPr>
              <w:b/>
              <w:bCs/>
              <w:smallCaps w:val="0"/>
              <w:noProof/>
            </w:rPr>
            <w:delText>Error! Hyperlink reference not valid.</w:delText>
          </w:r>
        </w:del>
      </w:ins>
      <w:del w:id="1288" w:author="Tom Bergeron" w:date="2018-12-17T16:33:00Z">
        <w:r w:rsidR="007E12D5" w:rsidRPr="0060126E" w:rsidDel="0060126E">
          <w:rPr>
            <w:rPrChange w:id="1289" w:author="Tom Bergeron" w:date="2018-12-17T16:33:00Z">
              <w:rPr>
                <w:rStyle w:val="Hyperlink"/>
                <w:smallCaps w:val="0"/>
                <w:noProof/>
              </w:rPr>
            </w:rPrChange>
          </w:rPr>
          <w:delText>Auto-VP Tab</w:delText>
        </w:r>
        <w:r w:rsidR="007E12D5" w:rsidDel="0060126E">
          <w:rPr>
            <w:noProof/>
            <w:webHidden/>
          </w:rPr>
          <w:tab/>
        </w:r>
        <w:r w:rsidR="0013342E" w:rsidDel="0060126E">
          <w:rPr>
            <w:noProof/>
            <w:webHidden/>
          </w:rPr>
          <w:delText>194</w:delText>
        </w:r>
      </w:del>
    </w:p>
    <w:p w14:paraId="5A580256" w14:textId="09DF3418" w:rsidR="007E12D5" w:rsidDel="0060126E" w:rsidRDefault="001951DA">
      <w:pPr>
        <w:pStyle w:val="TOC2"/>
        <w:tabs>
          <w:tab w:val="right" w:leader="dot" w:pos="8900"/>
        </w:tabs>
        <w:rPr>
          <w:del w:id="1290" w:author="Tom Bergeron" w:date="2018-12-17T16:33:00Z"/>
          <w:rFonts w:asciiTheme="minorHAnsi" w:eastAsiaTheme="minorEastAsia" w:hAnsiTheme="minorHAnsi" w:cstheme="minorBidi"/>
          <w:smallCaps w:val="0"/>
          <w:noProof/>
          <w:sz w:val="22"/>
          <w:szCs w:val="22"/>
        </w:rPr>
      </w:pPr>
      <w:ins w:id="1291" w:author="Tom" w:date="2017-08-25T17:24:00Z">
        <w:del w:id="1292" w:author="Tom Bergeron" w:date="2018-12-17T16:33:00Z">
          <w:r w:rsidDel="0060126E">
            <w:rPr>
              <w:b/>
              <w:bCs/>
              <w:smallCaps w:val="0"/>
              <w:noProof/>
            </w:rPr>
            <w:delText>Error! Hyperlink reference not valid.</w:delText>
          </w:r>
        </w:del>
      </w:ins>
      <w:del w:id="1293" w:author="Tom Bergeron" w:date="2018-12-17T16:33:00Z">
        <w:r w:rsidR="007E12D5" w:rsidRPr="0060126E" w:rsidDel="0060126E">
          <w:rPr>
            <w:rPrChange w:id="1294" w:author="Tom Bergeron" w:date="2018-12-17T16:33:00Z">
              <w:rPr>
                <w:rStyle w:val="Hyperlink"/>
                <w:smallCaps w:val="0"/>
                <w:noProof/>
              </w:rPr>
            </w:rPrChange>
          </w:rPr>
          <w:delText>RPM Tab</w:delText>
        </w:r>
        <w:r w:rsidR="007E12D5" w:rsidDel="0060126E">
          <w:rPr>
            <w:noProof/>
            <w:webHidden/>
          </w:rPr>
          <w:tab/>
        </w:r>
        <w:r w:rsidR="0013342E" w:rsidDel="0060126E">
          <w:rPr>
            <w:noProof/>
            <w:webHidden/>
          </w:rPr>
          <w:delText>194</w:delText>
        </w:r>
      </w:del>
    </w:p>
    <w:p w14:paraId="7D5E858A" w14:textId="3DC5D568" w:rsidR="007E12D5" w:rsidDel="0060126E" w:rsidRDefault="001951DA">
      <w:pPr>
        <w:pStyle w:val="TOC2"/>
        <w:tabs>
          <w:tab w:val="right" w:leader="dot" w:pos="8900"/>
        </w:tabs>
        <w:rPr>
          <w:del w:id="1295" w:author="Tom Bergeron" w:date="2018-12-17T16:33:00Z"/>
          <w:rFonts w:asciiTheme="minorHAnsi" w:eastAsiaTheme="minorEastAsia" w:hAnsiTheme="minorHAnsi" w:cstheme="minorBidi"/>
          <w:smallCaps w:val="0"/>
          <w:noProof/>
          <w:sz w:val="22"/>
          <w:szCs w:val="22"/>
        </w:rPr>
      </w:pPr>
      <w:ins w:id="1296" w:author="Tom" w:date="2017-08-25T17:24:00Z">
        <w:del w:id="1297" w:author="Tom Bergeron" w:date="2018-12-17T16:33:00Z">
          <w:r w:rsidDel="0060126E">
            <w:rPr>
              <w:b/>
              <w:bCs/>
              <w:smallCaps w:val="0"/>
              <w:noProof/>
            </w:rPr>
            <w:delText>Error! Hyperlink reference not valid.</w:delText>
          </w:r>
        </w:del>
      </w:ins>
      <w:del w:id="1298" w:author="Tom Bergeron" w:date="2018-12-17T16:33:00Z">
        <w:r w:rsidR="007E12D5" w:rsidRPr="0060126E" w:rsidDel="0060126E">
          <w:rPr>
            <w:rPrChange w:id="1299" w:author="Tom Bergeron" w:date="2018-12-17T16:33:00Z">
              <w:rPr>
                <w:rStyle w:val="Hyperlink"/>
                <w:smallCaps w:val="0"/>
                <w:noProof/>
              </w:rPr>
            </w:rPrChange>
          </w:rPr>
          <w:delText>Message Config Tab</w:delText>
        </w:r>
        <w:r w:rsidR="007E12D5" w:rsidDel="0060126E">
          <w:rPr>
            <w:noProof/>
            <w:webHidden/>
          </w:rPr>
          <w:tab/>
        </w:r>
        <w:r w:rsidR="0013342E" w:rsidDel="0060126E">
          <w:rPr>
            <w:noProof/>
            <w:webHidden/>
          </w:rPr>
          <w:delText>194</w:delText>
        </w:r>
      </w:del>
    </w:p>
    <w:p w14:paraId="0B07A319" w14:textId="77777777" w:rsidR="007E12D5" w:rsidDel="0060126E" w:rsidRDefault="007E12D5">
      <w:pPr>
        <w:pStyle w:val="TOC2"/>
        <w:tabs>
          <w:tab w:val="right" w:leader="dot" w:pos="8900"/>
        </w:tabs>
        <w:rPr>
          <w:del w:id="1300" w:author="Tom Bergeron" w:date="2018-12-17T16:33:00Z"/>
          <w:rStyle w:val="Hyperlink"/>
          <w:rFonts w:ascii="Times New Roman" w:hAnsi="Times New Roman"/>
          <w:noProof/>
        </w:rPr>
        <w:pPrChange w:id="1301" w:author="Tom" w:date="2017-08-22T14:22:00Z">
          <w:pPr>
            <w:pStyle w:val="TOC1"/>
            <w:tabs>
              <w:tab w:val="right" w:leader="dot" w:pos="8900"/>
            </w:tabs>
          </w:pPr>
        </w:pPrChange>
      </w:pPr>
    </w:p>
    <w:p w14:paraId="3F08AC68" w14:textId="77777777" w:rsidR="007E12D5" w:rsidDel="0060126E" w:rsidRDefault="007E12D5">
      <w:pPr>
        <w:pStyle w:val="TOC1"/>
        <w:tabs>
          <w:tab w:val="right" w:leader="dot" w:pos="8900"/>
        </w:tabs>
        <w:rPr>
          <w:del w:id="1302" w:author="Tom Bergeron" w:date="2018-12-17T16:33:00Z"/>
          <w:rStyle w:val="Hyperlink"/>
          <w:noProof/>
        </w:rPr>
      </w:pPr>
    </w:p>
    <w:p w14:paraId="4ACADFB5" w14:textId="77777777" w:rsidR="007E12D5" w:rsidDel="0060126E" w:rsidRDefault="007E12D5">
      <w:pPr>
        <w:pStyle w:val="TOC1"/>
        <w:tabs>
          <w:tab w:val="right" w:leader="dot" w:pos="8900"/>
        </w:tabs>
        <w:rPr>
          <w:del w:id="1303" w:author="Tom Bergeron" w:date="2018-12-17T16:33:00Z"/>
          <w:rStyle w:val="Hyperlink"/>
          <w:noProof/>
        </w:rPr>
      </w:pPr>
    </w:p>
    <w:p w14:paraId="2E35F958" w14:textId="39782DF2" w:rsidR="007E12D5" w:rsidDel="0060126E" w:rsidRDefault="007E12D5">
      <w:pPr>
        <w:pStyle w:val="TOC1"/>
        <w:tabs>
          <w:tab w:val="right" w:leader="dot" w:pos="8900"/>
        </w:tabs>
        <w:rPr>
          <w:del w:id="1304" w:author="Tom Bergeron" w:date="2018-12-17T16:33:00Z"/>
          <w:rFonts w:asciiTheme="minorHAnsi" w:eastAsiaTheme="minorEastAsia" w:hAnsiTheme="minorHAnsi" w:cstheme="minorBidi"/>
          <w:b w:val="0"/>
          <w:caps w:val="0"/>
          <w:noProof/>
          <w:sz w:val="22"/>
          <w:szCs w:val="22"/>
        </w:rPr>
      </w:pPr>
      <w:del w:id="1305" w:author="Tom Bergeron" w:date="2018-12-17T16:33:00Z">
        <w:r w:rsidRPr="0060126E" w:rsidDel="0060126E">
          <w:rPr>
            <w:rPrChange w:id="1306" w:author="Tom Bergeron" w:date="2018-12-17T16:33:00Z">
              <w:rPr>
                <w:rStyle w:val="Hyperlink"/>
                <w:b w:val="0"/>
                <w:caps w:val="0"/>
                <w:noProof/>
              </w:rPr>
            </w:rPrChange>
          </w:rPr>
          <w:delText>Contact KIC</w:delText>
        </w:r>
        <w:r w:rsidDel="0060126E">
          <w:rPr>
            <w:noProof/>
            <w:webHidden/>
          </w:rPr>
          <w:tab/>
        </w:r>
      </w:del>
      <w:ins w:id="1307" w:author="Tom" w:date="2017-08-25T17:24:00Z">
        <w:del w:id="1308" w:author="Tom Bergeron" w:date="2018-12-17T16:33:00Z">
          <w:r w:rsidR="001951DA" w:rsidDel="0060126E">
            <w:rPr>
              <w:noProof/>
              <w:webHidden/>
            </w:rPr>
            <w:delText>114</w:delText>
          </w:r>
        </w:del>
      </w:ins>
      <w:del w:id="1309" w:author="Tom Bergeron" w:date="2018-12-17T16:33:00Z">
        <w:r w:rsidR="0013342E" w:rsidDel="0060126E">
          <w:rPr>
            <w:noProof/>
            <w:webHidden/>
          </w:rPr>
          <w:delText>195</w:delText>
        </w:r>
      </w:del>
    </w:p>
    <w:p w14:paraId="67AB6255" w14:textId="79EAE14A" w:rsidR="007E12D5" w:rsidDel="0060126E" w:rsidRDefault="007E12D5">
      <w:pPr>
        <w:pStyle w:val="TOC2"/>
        <w:tabs>
          <w:tab w:val="right" w:leader="dot" w:pos="8900"/>
        </w:tabs>
        <w:rPr>
          <w:del w:id="1310" w:author="Tom Bergeron" w:date="2018-12-17T16:33:00Z"/>
          <w:rFonts w:asciiTheme="minorHAnsi" w:eastAsiaTheme="minorEastAsia" w:hAnsiTheme="minorHAnsi" w:cstheme="minorBidi"/>
          <w:smallCaps w:val="0"/>
          <w:noProof/>
          <w:sz w:val="22"/>
          <w:szCs w:val="22"/>
        </w:rPr>
      </w:pPr>
      <w:del w:id="1311" w:author="Tom Bergeron" w:date="2018-12-17T16:33:00Z">
        <w:r w:rsidRPr="0060126E" w:rsidDel="0060126E">
          <w:rPr>
            <w:rPrChange w:id="1312" w:author="Tom Bergeron" w:date="2018-12-17T16:33:00Z">
              <w:rPr>
                <w:rStyle w:val="Hyperlink"/>
                <w:smallCaps w:val="0"/>
                <w:noProof/>
              </w:rPr>
            </w:rPrChange>
          </w:rPr>
          <w:delText>On the Web</w:delText>
        </w:r>
        <w:r w:rsidDel="0060126E">
          <w:rPr>
            <w:noProof/>
            <w:webHidden/>
          </w:rPr>
          <w:tab/>
        </w:r>
      </w:del>
      <w:ins w:id="1313" w:author="Tom" w:date="2017-08-25T17:24:00Z">
        <w:del w:id="1314" w:author="Tom Bergeron" w:date="2018-12-17T16:33:00Z">
          <w:r w:rsidR="001951DA" w:rsidDel="0060126E">
            <w:rPr>
              <w:noProof/>
              <w:webHidden/>
            </w:rPr>
            <w:delText>114</w:delText>
          </w:r>
        </w:del>
      </w:ins>
      <w:del w:id="1315" w:author="Tom Bergeron" w:date="2018-12-17T16:33:00Z">
        <w:r w:rsidR="0013342E" w:rsidDel="0060126E">
          <w:rPr>
            <w:noProof/>
            <w:webHidden/>
          </w:rPr>
          <w:delText>195</w:delText>
        </w:r>
      </w:del>
    </w:p>
    <w:p w14:paraId="34E84E04" w14:textId="54EE9F60" w:rsidR="007E12D5" w:rsidDel="0060126E" w:rsidRDefault="007E12D5">
      <w:pPr>
        <w:pStyle w:val="TOC2"/>
        <w:tabs>
          <w:tab w:val="right" w:leader="dot" w:pos="8900"/>
        </w:tabs>
        <w:rPr>
          <w:del w:id="1316" w:author="Tom Bergeron" w:date="2018-12-17T16:33:00Z"/>
          <w:rFonts w:asciiTheme="minorHAnsi" w:eastAsiaTheme="minorEastAsia" w:hAnsiTheme="minorHAnsi" w:cstheme="minorBidi"/>
          <w:smallCaps w:val="0"/>
          <w:noProof/>
          <w:sz w:val="22"/>
          <w:szCs w:val="22"/>
        </w:rPr>
      </w:pPr>
      <w:del w:id="1317" w:author="Tom Bergeron" w:date="2018-12-17T16:33:00Z">
        <w:r w:rsidRPr="0060126E" w:rsidDel="0060126E">
          <w:rPr>
            <w:rPrChange w:id="1318" w:author="Tom Bergeron" w:date="2018-12-17T16:33:00Z">
              <w:rPr>
                <w:rStyle w:val="Hyperlink"/>
                <w:smallCaps w:val="0"/>
                <w:noProof/>
              </w:rPr>
            </w:rPrChange>
          </w:rPr>
          <w:delText>KIC Technical Support</w:delText>
        </w:r>
        <w:r w:rsidDel="0060126E">
          <w:rPr>
            <w:noProof/>
            <w:webHidden/>
          </w:rPr>
          <w:tab/>
        </w:r>
      </w:del>
      <w:ins w:id="1319" w:author="Tom" w:date="2017-08-25T17:24:00Z">
        <w:del w:id="1320" w:author="Tom Bergeron" w:date="2018-12-17T16:33:00Z">
          <w:r w:rsidR="001951DA" w:rsidDel="0060126E">
            <w:rPr>
              <w:noProof/>
              <w:webHidden/>
            </w:rPr>
            <w:delText>114</w:delText>
          </w:r>
        </w:del>
      </w:ins>
      <w:del w:id="1321" w:author="Tom Bergeron" w:date="2018-12-17T16:33:00Z">
        <w:r w:rsidR="0013342E" w:rsidDel="0060126E">
          <w:rPr>
            <w:noProof/>
            <w:webHidden/>
          </w:rPr>
          <w:delText>195</w:delText>
        </w:r>
      </w:del>
    </w:p>
    <w:p w14:paraId="4F05C1F3" w14:textId="0207BCF4" w:rsidR="007E12D5" w:rsidDel="0060126E" w:rsidRDefault="007E12D5">
      <w:pPr>
        <w:pStyle w:val="TOC2"/>
        <w:tabs>
          <w:tab w:val="right" w:leader="dot" w:pos="8900"/>
        </w:tabs>
        <w:rPr>
          <w:del w:id="1322" w:author="Tom Bergeron" w:date="2018-12-17T16:33:00Z"/>
          <w:rFonts w:asciiTheme="minorHAnsi" w:eastAsiaTheme="minorEastAsia" w:hAnsiTheme="minorHAnsi" w:cstheme="minorBidi"/>
          <w:smallCaps w:val="0"/>
          <w:noProof/>
          <w:sz w:val="22"/>
          <w:szCs w:val="22"/>
        </w:rPr>
      </w:pPr>
      <w:del w:id="1323" w:author="Tom Bergeron" w:date="2018-12-17T16:33:00Z">
        <w:r w:rsidRPr="0060126E" w:rsidDel="0060126E">
          <w:rPr>
            <w:rPrChange w:id="1324" w:author="Tom Bergeron" w:date="2018-12-17T16:33:00Z">
              <w:rPr>
                <w:rStyle w:val="Hyperlink"/>
                <w:smallCaps w:val="0"/>
                <w:noProof/>
              </w:rPr>
            </w:rPrChange>
          </w:rPr>
          <w:delText>KIC Product Training</w:delText>
        </w:r>
        <w:r w:rsidDel="0060126E">
          <w:rPr>
            <w:noProof/>
            <w:webHidden/>
          </w:rPr>
          <w:tab/>
        </w:r>
      </w:del>
      <w:ins w:id="1325" w:author="Tom" w:date="2017-08-25T17:24:00Z">
        <w:del w:id="1326" w:author="Tom Bergeron" w:date="2018-12-17T16:33:00Z">
          <w:r w:rsidR="001951DA" w:rsidDel="0060126E">
            <w:rPr>
              <w:noProof/>
              <w:webHidden/>
            </w:rPr>
            <w:delText>114</w:delText>
          </w:r>
        </w:del>
      </w:ins>
      <w:del w:id="1327" w:author="Tom Bergeron" w:date="2018-12-17T16:33:00Z">
        <w:r w:rsidR="0013342E" w:rsidDel="0060126E">
          <w:rPr>
            <w:noProof/>
            <w:webHidden/>
          </w:rPr>
          <w:delText>195</w:delText>
        </w:r>
      </w:del>
    </w:p>
    <w:p w14:paraId="2AEE6098" w14:textId="5CFB5D91" w:rsidR="007E12D5" w:rsidDel="0060126E" w:rsidRDefault="007E12D5">
      <w:pPr>
        <w:pStyle w:val="TOC2"/>
        <w:tabs>
          <w:tab w:val="right" w:leader="dot" w:pos="8900"/>
        </w:tabs>
        <w:rPr>
          <w:del w:id="1328" w:author="Tom Bergeron" w:date="2018-12-17T16:33:00Z"/>
          <w:rFonts w:asciiTheme="minorHAnsi" w:eastAsiaTheme="minorEastAsia" w:hAnsiTheme="minorHAnsi" w:cstheme="minorBidi"/>
          <w:smallCaps w:val="0"/>
          <w:noProof/>
          <w:sz w:val="22"/>
          <w:szCs w:val="22"/>
        </w:rPr>
      </w:pPr>
      <w:del w:id="1329" w:author="Tom Bergeron" w:date="2018-12-17T16:33:00Z">
        <w:r w:rsidRPr="0060126E" w:rsidDel="0060126E">
          <w:rPr>
            <w:rPrChange w:id="1330" w:author="Tom Bergeron" w:date="2018-12-17T16:33:00Z">
              <w:rPr>
                <w:rStyle w:val="Hyperlink"/>
                <w:smallCaps w:val="0"/>
                <w:noProof/>
              </w:rPr>
            </w:rPrChange>
          </w:rPr>
          <w:delText>KIC Sales</w:delText>
        </w:r>
        <w:r w:rsidDel="0060126E">
          <w:rPr>
            <w:noProof/>
            <w:webHidden/>
          </w:rPr>
          <w:tab/>
        </w:r>
      </w:del>
      <w:ins w:id="1331" w:author="Tom" w:date="2017-08-25T17:24:00Z">
        <w:del w:id="1332" w:author="Tom Bergeron" w:date="2018-12-17T16:33:00Z">
          <w:r w:rsidR="001951DA" w:rsidDel="0060126E">
            <w:rPr>
              <w:noProof/>
              <w:webHidden/>
            </w:rPr>
            <w:delText>114</w:delText>
          </w:r>
        </w:del>
      </w:ins>
      <w:del w:id="1333" w:author="Tom Bergeron" w:date="2018-12-17T16:33:00Z">
        <w:r w:rsidR="0013342E" w:rsidDel="0060126E">
          <w:rPr>
            <w:noProof/>
            <w:webHidden/>
          </w:rPr>
          <w:delText>195</w:delText>
        </w:r>
      </w:del>
    </w:p>
    <w:p w14:paraId="15FC6E7A" w14:textId="41A03715" w:rsidR="007E12D5" w:rsidDel="0060126E" w:rsidRDefault="007E12D5">
      <w:pPr>
        <w:pStyle w:val="TOC2"/>
        <w:tabs>
          <w:tab w:val="right" w:leader="dot" w:pos="8900"/>
        </w:tabs>
        <w:rPr>
          <w:del w:id="1334" w:author="Tom Bergeron" w:date="2018-12-17T16:33:00Z"/>
          <w:rFonts w:asciiTheme="minorHAnsi" w:eastAsiaTheme="minorEastAsia" w:hAnsiTheme="minorHAnsi" w:cstheme="minorBidi"/>
          <w:smallCaps w:val="0"/>
          <w:noProof/>
          <w:sz w:val="22"/>
          <w:szCs w:val="22"/>
        </w:rPr>
      </w:pPr>
      <w:del w:id="1335" w:author="Tom Bergeron" w:date="2018-12-17T16:33:00Z">
        <w:r w:rsidRPr="0060126E" w:rsidDel="0060126E">
          <w:rPr>
            <w:rPrChange w:id="1336" w:author="Tom Bergeron" w:date="2018-12-17T16:33:00Z">
              <w:rPr>
                <w:rStyle w:val="Hyperlink"/>
                <w:smallCaps w:val="0"/>
                <w:noProof/>
              </w:rPr>
            </w:rPrChange>
          </w:rPr>
          <w:delText>Find the KIC Representative in Your Area</w:delText>
        </w:r>
        <w:r w:rsidDel="0060126E">
          <w:rPr>
            <w:noProof/>
            <w:webHidden/>
          </w:rPr>
          <w:tab/>
        </w:r>
      </w:del>
      <w:ins w:id="1337" w:author="Tom" w:date="2017-08-25T17:24:00Z">
        <w:del w:id="1338" w:author="Tom Bergeron" w:date="2018-12-17T16:33:00Z">
          <w:r w:rsidR="001951DA" w:rsidDel="0060126E">
            <w:rPr>
              <w:noProof/>
              <w:webHidden/>
            </w:rPr>
            <w:delText>114</w:delText>
          </w:r>
        </w:del>
      </w:ins>
      <w:del w:id="1339" w:author="Tom Bergeron" w:date="2018-12-17T16:33:00Z">
        <w:r w:rsidR="0013342E" w:rsidDel="0060126E">
          <w:rPr>
            <w:noProof/>
            <w:webHidden/>
          </w:rPr>
          <w:delText>195</w:delText>
        </w:r>
      </w:del>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5"/>
          <w:headerReference w:type="default" r:id="rId16"/>
          <w:footerReference w:type="default" r:id="rId17"/>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1350" w:name="_Toc329852085"/>
      <w:bookmarkStart w:id="1351" w:name="_Toc331173654"/>
      <w:bookmarkStart w:id="1352" w:name="_Toc332208761"/>
      <w:bookmarkStart w:id="1353" w:name="_Toc332274008"/>
      <w:bookmarkStart w:id="1354" w:name="_Toc367109129"/>
      <w:bookmarkStart w:id="1355" w:name="_Toc394486328"/>
      <w:bookmarkStart w:id="1356" w:name="_Toc394583534"/>
      <w:bookmarkStart w:id="1357" w:name="_Toc468171250"/>
      <w:bookmarkStart w:id="1358" w:name="_Toc468549166"/>
      <w:bookmarkStart w:id="1359" w:name="_Toc468552684"/>
      <w:bookmarkStart w:id="1360" w:name="_Toc329784590"/>
      <w:bookmarkStart w:id="1361" w:name="_Toc84240637"/>
      <w:bookmarkStart w:id="1362"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1350"/>
      <w:bookmarkEnd w:id="1351"/>
      <w:bookmarkEnd w:id="1352"/>
      <w:bookmarkEnd w:id="1353"/>
      <w:bookmarkEnd w:id="1354"/>
      <w:bookmarkEnd w:id="1355"/>
      <w:bookmarkEnd w:id="1356"/>
      <w:bookmarkEnd w:id="1357"/>
      <w:bookmarkEnd w:id="1358"/>
      <w:bookmarkEnd w:id="1359"/>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 xml:space="preserve">describes </w:t>
      </w:r>
      <w:proofErr w:type="gramStart"/>
      <w:r w:rsidR="00B56108">
        <w:t>all of</w:t>
      </w:r>
      <w:proofErr w:type="gramEnd"/>
      <w:r w:rsidR="00B56108">
        <w:t xml:space="preserve">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1363" w:name="_Toc468549167"/>
      <w:bookmarkStart w:id="1364"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1363"/>
      <w:bookmarkEnd w:id="1364"/>
    </w:p>
    <w:p w14:paraId="1E1E0042" w14:textId="77777777" w:rsidR="00B56108" w:rsidRPr="00B56108" w:rsidRDefault="00B56108" w:rsidP="00B56108"/>
    <w:p w14:paraId="6D456F3E" w14:textId="6558E253" w:rsidR="002A5DB7" w:rsidRDefault="006710B0">
      <w:pPr>
        <w:pStyle w:val="TOC1"/>
        <w:tabs>
          <w:tab w:val="right" w:leader="dot" w:pos="9350"/>
        </w:tabs>
        <w:rPr>
          <w:ins w:id="1365" w:author="Tom Bergeron" w:date="2018-12-18T10:33:00Z"/>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ins w:id="1366" w:author="Tom Bergeron" w:date="2018-12-18T10:33:00Z">
        <w:r w:rsidR="002A5DB7" w:rsidRPr="00486DF9">
          <w:rPr>
            <w:rStyle w:val="Hyperlink"/>
            <w:noProof/>
          </w:rPr>
          <w:fldChar w:fldCharType="begin"/>
        </w:r>
        <w:r w:rsidR="002A5DB7" w:rsidRPr="00486DF9">
          <w:rPr>
            <w:rStyle w:val="Hyperlink"/>
            <w:noProof/>
          </w:rPr>
          <w:instrText xml:space="preserve"> </w:instrText>
        </w:r>
        <w:r w:rsidR="002A5DB7">
          <w:rPr>
            <w:noProof/>
          </w:rPr>
          <w:instrText>HYPERLINK \l "_Toc532892533"</w:instrText>
        </w:r>
        <w:r w:rsidR="002A5DB7" w:rsidRPr="00486DF9">
          <w:rPr>
            <w:rStyle w:val="Hyperlink"/>
            <w:noProof/>
          </w:rPr>
          <w:instrText xml:space="preserve"> </w:instrText>
        </w:r>
        <w:r w:rsidR="002A5DB7" w:rsidRPr="00486DF9">
          <w:rPr>
            <w:rStyle w:val="Hyperlink"/>
            <w:noProof/>
          </w:rPr>
        </w:r>
        <w:r w:rsidR="002A5DB7" w:rsidRPr="00486DF9">
          <w:rPr>
            <w:rStyle w:val="Hyperlink"/>
            <w:noProof/>
          </w:rPr>
          <w:fldChar w:fldCharType="separate"/>
        </w:r>
        <w:r w:rsidR="002A5DB7" w:rsidRPr="00486DF9">
          <w:rPr>
            <w:rStyle w:val="Hyperlink"/>
            <w:rFonts w:cs="Arial"/>
            <w:bCs/>
            <w:iCs/>
            <w:noProof/>
          </w:rPr>
          <w:t>The Hardware</w:t>
        </w:r>
        <w:r w:rsidR="002A5DB7">
          <w:rPr>
            <w:noProof/>
            <w:webHidden/>
          </w:rPr>
          <w:tab/>
        </w:r>
        <w:r w:rsidR="002A5DB7">
          <w:rPr>
            <w:noProof/>
            <w:webHidden/>
          </w:rPr>
          <w:fldChar w:fldCharType="begin"/>
        </w:r>
        <w:r w:rsidR="002A5DB7">
          <w:rPr>
            <w:noProof/>
            <w:webHidden/>
          </w:rPr>
          <w:instrText xml:space="preserve"> PAGEREF _Toc532892533 \h </w:instrText>
        </w:r>
        <w:r w:rsidR="002A5DB7">
          <w:rPr>
            <w:noProof/>
            <w:webHidden/>
          </w:rPr>
        </w:r>
      </w:ins>
      <w:r w:rsidR="002A5DB7">
        <w:rPr>
          <w:noProof/>
          <w:webHidden/>
        </w:rPr>
        <w:fldChar w:fldCharType="separate"/>
      </w:r>
      <w:ins w:id="1367" w:author="Tom Bergeron" w:date="2018-12-18T10:33:00Z">
        <w:r w:rsidR="002A5DB7">
          <w:rPr>
            <w:noProof/>
            <w:webHidden/>
          </w:rPr>
          <w:t>3</w:t>
        </w:r>
        <w:r w:rsidR="002A5DB7">
          <w:rPr>
            <w:noProof/>
            <w:webHidden/>
          </w:rPr>
          <w:fldChar w:fldCharType="end"/>
        </w:r>
        <w:r w:rsidR="002A5DB7" w:rsidRPr="00486DF9">
          <w:rPr>
            <w:rStyle w:val="Hyperlink"/>
            <w:noProof/>
          </w:rPr>
          <w:fldChar w:fldCharType="end"/>
        </w:r>
      </w:ins>
    </w:p>
    <w:p w14:paraId="1BC99ACE" w14:textId="3550F672" w:rsidR="002A5DB7" w:rsidRDefault="002A5DB7">
      <w:pPr>
        <w:pStyle w:val="TOC1"/>
        <w:tabs>
          <w:tab w:val="right" w:leader="dot" w:pos="9350"/>
        </w:tabs>
        <w:rPr>
          <w:ins w:id="1368" w:author="Tom Bergeron" w:date="2018-12-18T10:33:00Z"/>
          <w:rFonts w:asciiTheme="minorHAnsi" w:eastAsiaTheme="minorEastAsia" w:hAnsiTheme="minorHAnsi" w:cstheme="minorBidi"/>
          <w:b w:val="0"/>
          <w:caps w:val="0"/>
          <w:noProof/>
          <w:sz w:val="22"/>
          <w:szCs w:val="22"/>
        </w:rPr>
      </w:pPr>
      <w:ins w:id="1369" w:author="Tom Bergeron" w:date="2018-12-18T10:33:00Z">
        <w:r w:rsidRPr="00486DF9">
          <w:rPr>
            <w:rStyle w:val="Hyperlink"/>
            <w:noProof/>
          </w:rPr>
          <w:fldChar w:fldCharType="begin"/>
        </w:r>
        <w:r w:rsidRPr="00486DF9">
          <w:rPr>
            <w:rStyle w:val="Hyperlink"/>
            <w:noProof/>
          </w:rPr>
          <w:instrText xml:space="preserve"> </w:instrText>
        </w:r>
        <w:r>
          <w:rPr>
            <w:noProof/>
          </w:rPr>
          <w:instrText>HYPERLINK \l "_Toc532892534"</w:instrText>
        </w:r>
        <w:r w:rsidRPr="00486DF9">
          <w:rPr>
            <w:rStyle w:val="Hyperlink"/>
            <w:noProof/>
          </w:rPr>
          <w:instrText xml:space="preserve"> </w:instrText>
        </w:r>
        <w:r w:rsidRPr="00486DF9">
          <w:rPr>
            <w:rStyle w:val="Hyperlink"/>
            <w:noProof/>
          </w:rPr>
        </w:r>
        <w:r w:rsidRPr="00486DF9">
          <w:rPr>
            <w:rStyle w:val="Hyperlink"/>
            <w:noProof/>
          </w:rPr>
          <w:fldChar w:fldCharType="separate"/>
        </w:r>
        <w:r w:rsidRPr="00486DF9">
          <w:rPr>
            <w:rStyle w:val="Hyperlink"/>
            <w:noProof/>
          </w:rPr>
          <w:t>Dual Lane Systems</w:t>
        </w:r>
        <w:r>
          <w:rPr>
            <w:noProof/>
            <w:webHidden/>
          </w:rPr>
          <w:tab/>
        </w:r>
        <w:r>
          <w:rPr>
            <w:noProof/>
            <w:webHidden/>
          </w:rPr>
          <w:fldChar w:fldCharType="begin"/>
        </w:r>
        <w:r>
          <w:rPr>
            <w:noProof/>
            <w:webHidden/>
          </w:rPr>
          <w:instrText xml:space="preserve"> PAGEREF _Toc532892534 \h </w:instrText>
        </w:r>
        <w:r>
          <w:rPr>
            <w:noProof/>
            <w:webHidden/>
          </w:rPr>
        </w:r>
      </w:ins>
      <w:r>
        <w:rPr>
          <w:noProof/>
          <w:webHidden/>
        </w:rPr>
        <w:fldChar w:fldCharType="separate"/>
      </w:r>
      <w:ins w:id="1370" w:author="Tom Bergeron" w:date="2018-12-18T10:33:00Z">
        <w:r>
          <w:rPr>
            <w:noProof/>
            <w:webHidden/>
          </w:rPr>
          <w:t>6</w:t>
        </w:r>
        <w:r>
          <w:rPr>
            <w:noProof/>
            <w:webHidden/>
          </w:rPr>
          <w:fldChar w:fldCharType="end"/>
        </w:r>
        <w:r w:rsidRPr="00486DF9">
          <w:rPr>
            <w:rStyle w:val="Hyperlink"/>
            <w:noProof/>
          </w:rPr>
          <w:fldChar w:fldCharType="end"/>
        </w:r>
      </w:ins>
    </w:p>
    <w:p w14:paraId="20449F4A" w14:textId="033D5B1A" w:rsidR="002A5DB7" w:rsidRDefault="002A5DB7">
      <w:pPr>
        <w:pStyle w:val="TOC1"/>
        <w:tabs>
          <w:tab w:val="right" w:leader="dot" w:pos="9350"/>
        </w:tabs>
        <w:rPr>
          <w:ins w:id="1371" w:author="Tom Bergeron" w:date="2018-12-18T10:33:00Z"/>
          <w:rFonts w:asciiTheme="minorHAnsi" w:eastAsiaTheme="minorEastAsia" w:hAnsiTheme="minorHAnsi" w:cstheme="minorBidi"/>
          <w:b w:val="0"/>
          <w:caps w:val="0"/>
          <w:noProof/>
          <w:sz w:val="22"/>
          <w:szCs w:val="22"/>
        </w:rPr>
      </w:pPr>
      <w:ins w:id="1372" w:author="Tom Bergeron" w:date="2018-12-18T10:33:00Z">
        <w:r w:rsidRPr="00486DF9">
          <w:rPr>
            <w:rStyle w:val="Hyperlink"/>
            <w:noProof/>
          </w:rPr>
          <w:fldChar w:fldCharType="begin"/>
        </w:r>
        <w:r w:rsidRPr="00486DF9">
          <w:rPr>
            <w:rStyle w:val="Hyperlink"/>
            <w:noProof/>
          </w:rPr>
          <w:instrText xml:space="preserve"> </w:instrText>
        </w:r>
        <w:r>
          <w:rPr>
            <w:noProof/>
          </w:rPr>
          <w:instrText>HYPERLINK \l "_Toc532892535"</w:instrText>
        </w:r>
        <w:r w:rsidRPr="00486DF9">
          <w:rPr>
            <w:rStyle w:val="Hyperlink"/>
            <w:noProof/>
          </w:rPr>
          <w:instrText xml:space="preserve"> </w:instrText>
        </w:r>
        <w:r w:rsidRPr="00486DF9">
          <w:rPr>
            <w:rStyle w:val="Hyperlink"/>
            <w:noProof/>
          </w:rPr>
        </w:r>
        <w:r w:rsidRPr="00486DF9">
          <w:rPr>
            <w:rStyle w:val="Hyperlink"/>
            <w:noProof/>
          </w:rPr>
          <w:fldChar w:fldCharType="separate"/>
        </w:r>
        <w:r w:rsidRPr="00486DF9">
          <w:rPr>
            <w:rStyle w:val="Hyperlink"/>
            <w:noProof/>
          </w:rPr>
          <w:t>Install the Software</w:t>
        </w:r>
        <w:r>
          <w:rPr>
            <w:noProof/>
            <w:webHidden/>
          </w:rPr>
          <w:tab/>
        </w:r>
        <w:r>
          <w:rPr>
            <w:noProof/>
            <w:webHidden/>
          </w:rPr>
          <w:fldChar w:fldCharType="begin"/>
        </w:r>
        <w:r>
          <w:rPr>
            <w:noProof/>
            <w:webHidden/>
          </w:rPr>
          <w:instrText xml:space="preserve"> PAGEREF _Toc532892535 \h </w:instrText>
        </w:r>
        <w:r>
          <w:rPr>
            <w:noProof/>
            <w:webHidden/>
          </w:rPr>
        </w:r>
      </w:ins>
      <w:r>
        <w:rPr>
          <w:noProof/>
          <w:webHidden/>
        </w:rPr>
        <w:fldChar w:fldCharType="separate"/>
      </w:r>
      <w:ins w:id="1373" w:author="Tom Bergeron" w:date="2018-12-18T10:33:00Z">
        <w:r>
          <w:rPr>
            <w:noProof/>
            <w:webHidden/>
          </w:rPr>
          <w:t>7</w:t>
        </w:r>
        <w:r>
          <w:rPr>
            <w:noProof/>
            <w:webHidden/>
          </w:rPr>
          <w:fldChar w:fldCharType="end"/>
        </w:r>
        <w:r w:rsidRPr="00486DF9">
          <w:rPr>
            <w:rStyle w:val="Hyperlink"/>
            <w:noProof/>
          </w:rPr>
          <w:fldChar w:fldCharType="end"/>
        </w:r>
      </w:ins>
    </w:p>
    <w:p w14:paraId="039F942E" w14:textId="480BF9B9" w:rsidR="002A5DB7" w:rsidRDefault="002A5DB7">
      <w:pPr>
        <w:pStyle w:val="TOC1"/>
        <w:tabs>
          <w:tab w:val="right" w:leader="dot" w:pos="9350"/>
        </w:tabs>
        <w:rPr>
          <w:ins w:id="1374" w:author="Tom Bergeron" w:date="2018-12-18T10:33:00Z"/>
          <w:rFonts w:asciiTheme="minorHAnsi" w:eastAsiaTheme="minorEastAsia" w:hAnsiTheme="minorHAnsi" w:cstheme="minorBidi"/>
          <w:b w:val="0"/>
          <w:caps w:val="0"/>
          <w:noProof/>
          <w:sz w:val="22"/>
          <w:szCs w:val="22"/>
        </w:rPr>
      </w:pPr>
      <w:ins w:id="1375" w:author="Tom Bergeron" w:date="2018-12-18T10:33:00Z">
        <w:r w:rsidRPr="00486DF9">
          <w:rPr>
            <w:rStyle w:val="Hyperlink"/>
            <w:noProof/>
          </w:rPr>
          <w:fldChar w:fldCharType="begin"/>
        </w:r>
        <w:r w:rsidRPr="00486DF9">
          <w:rPr>
            <w:rStyle w:val="Hyperlink"/>
            <w:noProof/>
          </w:rPr>
          <w:instrText xml:space="preserve"> </w:instrText>
        </w:r>
        <w:r>
          <w:rPr>
            <w:noProof/>
          </w:rPr>
          <w:instrText>HYPERLINK \l "_Toc532892536"</w:instrText>
        </w:r>
        <w:r w:rsidRPr="00486DF9">
          <w:rPr>
            <w:rStyle w:val="Hyperlink"/>
            <w:noProof/>
          </w:rPr>
          <w:instrText xml:space="preserve"> </w:instrText>
        </w:r>
        <w:r w:rsidRPr="00486DF9">
          <w:rPr>
            <w:rStyle w:val="Hyperlink"/>
            <w:noProof/>
          </w:rPr>
        </w:r>
        <w:r w:rsidRPr="00486DF9">
          <w:rPr>
            <w:rStyle w:val="Hyperlink"/>
            <w:noProof/>
          </w:rPr>
          <w:fldChar w:fldCharType="separate"/>
        </w:r>
        <w:r w:rsidRPr="00486DF9">
          <w:rPr>
            <w:rStyle w:val="Hyperlink"/>
            <w:noProof/>
          </w:rPr>
          <w:t>The Main Screen</w:t>
        </w:r>
        <w:r>
          <w:rPr>
            <w:noProof/>
            <w:webHidden/>
          </w:rPr>
          <w:tab/>
        </w:r>
        <w:r>
          <w:rPr>
            <w:noProof/>
            <w:webHidden/>
          </w:rPr>
          <w:fldChar w:fldCharType="begin"/>
        </w:r>
        <w:r>
          <w:rPr>
            <w:noProof/>
            <w:webHidden/>
          </w:rPr>
          <w:instrText xml:space="preserve"> PAGEREF _Toc532892536 \h </w:instrText>
        </w:r>
        <w:r>
          <w:rPr>
            <w:noProof/>
            <w:webHidden/>
          </w:rPr>
        </w:r>
      </w:ins>
      <w:r>
        <w:rPr>
          <w:noProof/>
          <w:webHidden/>
        </w:rPr>
        <w:fldChar w:fldCharType="separate"/>
      </w:r>
      <w:ins w:id="1376" w:author="Tom Bergeron" w:date="2018-12-18T10:33:00Z">
        <w:r>
          <w:rPr>
            <w:noProof/>
            <w:webHidden/>
          </w:rPr>
          <w:t>10</w:t>
        </w:r>
        <w:r>
          <w:rPr>
            <w:noProof/>
            <w:webHidden/>
          </w:rPr>
          <w:fldChar w:fldCharType="end"/>
        </w:r>
        <w:r w:rsidRPr="00486DF9">
          <w:rPr>
            <w:rStyle w:val="Hyperlink"/>
            <w:noProof/>
          </w:rPr>
          <w:fldChar w:fldCharType="end"/>
        </w:r>
      </w:ins>
    </w:p>
    <w:p w14:paraId="1C046854" w14:textId="00F5782B" w:rsidR="002A5DB7" w:rsidRDefault="002A5DB7">
      <w:pPr>
        <w:pStyle w:val="TOC1"/>
        <w:tabs>
          <w:tab w:val="right" w:leader="dot" w:pos="9350"/>
        </w:tabs>
        <w:rPr>
          <w:ins w:id="1377" w:author="Tom Bergeron" w:date="2018-12-18T10:33:00Z"/>
          <w:rFonts w:asciiTheme="minorHAnsi" w:eastAsiaTheme="minorEastAsia" w:hAnsiTheme="minorHAnsi" w:cstheme="minorBidi"/>
          <w:b w:val="0"/>
          <w:caps w:val="0"/>
          <w:noProof/>
          <w:sz w:val="22"/>
          <w:szCs w:val="22"/>
        </w:rPr>
      </w:pPr>
      <w:ins w:id="1378" w:author="Tom Bergeron" w:date="2018-12-18T10:33:00Z">
        <w:r w:rsidRPr="00486DF9">
          <w:rPr>
            <w:rStyle w:val="Hyperlink"/>
            <w:noProof/>
          </w:rPr>
          <w:fldChar w:fldCharType="begin"/>
        </w:r>
        <w:r w:rsidRPr="00486DF9">
          <w:rPr>
            <w:rStyle w:val="Hyperlink"/>
            <w:noProof/>
          </w:rPr>
          <w:instrText xml:space="preserve"> </w:instrText>
        </w:r>
        <w:r>
          <w:rPr>
            <w:noProof/>
          </w:rPr>
          <w:instrText>HYPERLINK \l "_Toc532892537"</w:instrText>
        </w:r>
        <w:r w:rsidRPr="00486DF9">
          <w:rPr>
            <w:rStyle w:val="Hyperlink"/>
            <w:noProof/>
          </w:rPr>
          <w:instrText xml:space="preserve"> </w:instrText>
        </w:r>
        <w:r w:rsidRPr="00486DF9">
          <w:rPr>
            <w:rStyle w:val="Hyperlink"/>
            <w:noProof/>
          </w:rPr>
        </w:r>
        <w:r w:rsidRPr="00486DF9">
          <w:rPr>
            <w:rStyle w:val="Hyperlink"/>
            <w:noProof/>
          </w:rPr>
          <w:fldChar w:fldCharType="separate"/>
        </w:r>
        <w:r w:rsidRPr="00486DF9">
          <w:rPr>
            <w:rStyle w:val="Hyperlink"/>
            <w:noProof/>
          </w:rPr>
          <w:t>Global Preferences</w:t>
        </w:r>
        <w:r>
          <w:rPr>
            <w:noProof/>
            <w:webHidden/>
          </w:rPr>
          <w:tab/>
        </w:r>
        <w:r>
          <w:rPr>
            <w:noProof/>
            <w:webHidden/>
          </w:rPr>
          <w:fldChar w:fldCharType="begin"/>
        </w:r>
        <w:r>
          <w:rPr>
            <w:noProof/>
            <w:webHidden/>
          </w:rPr>
          <w:instrText xml:space="preserve"> PAGEREF _Toc532892537 \h </w:instrText>
        </w:r>
        <w:r>
          <w:rPr>
            <w:noProof/>
            <w:webHidden/>
          </w:rPr>
        </w:r>
      </w:ins>
      <w:r>
        <w:rPr>
          <w:noProof/>
          <w:webHidden/>
        </w:rPr>
        <w:fldChar w:fldCharType="separate"/>
      </w:r>
      <w:ins w:id="1379" w:author="Tom Bergeron" w:date="2018-12-18T10:33:00Z">
        <w:r>
          <w:rPr>
            <w:noProof/>
            <w:webHidden/>
          </w:rPr>
          <w:t>11</w:t>
        </w:r>
        <w:r>
          <w:rPr>
            <w:noProof/>
            <w:webHidden/>
          </w:rPr>
          <w:fldChar w:fldCharType="end"/>
        </w:r>
        <w:r w:rsidRPr="00486DF9">
          <w:rPr>
            <w:rStyle w:val="Hyperlink"/>
            <w:noProof/>
          </w:rPr>
          <w:fldChar w:fldCharType="end"/>
        </w:r>
      </w:ins>
    </w:p>
    <w:p w14:paraId="70231A28" w14:textId="3E9EAB66" w:rsidR="002A5DB7" w:rsidRDefault="002A5DB7">
      <w:pPr>
        <w:pStyle w:val="TOC1"/>
        <w:tabs>
          <w:tab w:val="right" w:leader="dot" w:pos="9350"/>
        </w:tabs>
        <w:rPr>
          <w:ins w:id="1380" w:author="Tom Bergeron" w:date="2018-12-18T10:33:00Z"/>
          <w:rFonts w:asciiTheme="minorHAnsi" w:eastAsiaTheme="minorEastAsia" w:hAnsiTheme="minorHAnsi" w:cstheme="minorBidi"/>
          <w:b w:val="0"/>
          <w:caps w:val="0"/>
          <w:noProof/>
          <w:sz w:val="22"/>
          <w:szCs w:val="22"/>
        </w:rPr>
      </w:pPr>
      <w:ins w:id="1381" w:author="Tom Bergeron" w:date="2018-12-18T10:33:00Z">
        <w:r w:rsidRPr="00486DF9">
          <w:rPr>
            <w:rStyle w:val="Hyperlink"/>
            <w:noProof/>
          </w:rPr>
          <w:fldChar w:fldCharType="begin"/>
        </w:r>
        <w:r w:rsidRPr="00486DF9">
          <w:rPr>
            <w:rStyle w:val="Hyperlink"/>
            <w:noProof/>
          </w:rPr>
          <w:instrText xml:space="preserve"> </w:instrText>
        </w:r>
        <w:r>
          <w:rPr>
            <w:noProof/>
          </w:rPr>
          <w:instrText>HYPERLINK \l "_Toc532892538"</w:instrText>
        </w:r>
        <w:r w:rsidRPr="00486DF9">
          <w:rPr>
            <w:rStyle w:val="Hyperlink"/>
            <w:noProof/>
          </w:rPr>
          <w:instrText xml:space="preserve"> </w:instrText>
        </w:r>
        <w:r w:rsidRPr="00486DF9">
          <w:rPr>
            <w:rStyle w:val="Hyperlink"/>
            <w:noProof/>
          </w:rPr>
        </w:r>
        <w:r w:rsidRPr="00486DF9">
          <w:rPr>
            <w:rStyle w:val="Hyperlink"/>
            <w:noProof/>
          </w:rPr>
          <w:fldChar w:fldCharType="separate"/>
        </w:r>
        <w:r w:rsidRPr="00486DF9">
          <w:rPr>
            <w:rStyle w:val="Hyperlink"/>
            <w:noProof/>
          </w:rPr>
          <w:t>Define/Edit Process Window</w:t>
        </w:r>
        <w:r>
          <w:rPr>
            <w:noProof/>
            <w:webHidden/>
          </w:rPr>
          <w:tab/>
        </w:r>
        <w:r>
          <w:rPr>
            <w:noProof/>
            <w:webHidden/>
          </w:rPr>
          <w:fldChar w:fldCharType="begin"/>
        </w:r>
        <w:r>
          <w:rPr>
            <w:noProof/>
            <w:webHidden/>
          </w:rPr>
          <w:instrText xml:space="preserve"> PAGEREF _Toc532892538 \h </w:instrText>
        </w:r>
        <w:r>
          <w:rPr>
            <w:noProof/>
            <w:webHidden/>
          </w:rPr>
        </w:r>
      </w:ins>
      <w:r>
        <w:rPr>
          <w:noProof/>
          <w:webHidden/>
        </w:rPr>
        <w:fldChar w:fldCharType="separate"/>
      </w:r>
      <w:ins w:id="1382" w:author="Tom Bergeron" w:date="2018-12-18T10:33:00Z">
        <w:r>
          <w:rPr>
            <w:noProof/>
            <w:webHidden/>
          </w:rPr>
          <w:t>17</w:t>
        </w:r>
        <w:r>
          <w:rPr>
            <w:noProof/>
            <w:webHidden/>
          </w:rPr>
          <w:fldChar w:fldCharType="end"/>
        </w:r>
        <w:r w:rsidRPr="00486DF9">
          <w:rPr>
            <w:rStyle w:val="Hyperlink"/>
            <w:noProof/>
          </w:rPr>
          <w:fldChar w:fldCharType="end"/>
        </w:r>
      </w:ins>
    </w:p>
    <w:p w14:paraId="0DAF60DA" w14:textId="5905641D" w:rsidR="002A5DB7" w:rsidRDefault="002A5DB7">
      <w:pPr>
        <w:pStyle w:val="TOC1"/>
        <w:tabs>
          <w:tab w:val="right" w:leader="dot" w:pos="9350"/>
        </w:tabs>
        <w:rPr>
          <w:ins w:id="1383" w:author="Tom Bergeron" w:date="2018-12-18T10:33:00Z"/>
          <w:rFonts w:asciiTheme="minorHAnsi" w:eastAsiaTheme="minorEastAsia" w:hAnsiTheme="minorHAnsi" w:cstheme="minorBidi"/>
          <w:b w:val="0"/>
          <w:caps w:val="0"/>
          <w:noProof/>
          <w:sz w:val="22"/>
          <w:szCs w:val="22"/>
        </w:rPr>
      </w:pPr>
      <w:ins w:id="1384" w:author="Tom Bergeron" w:date="2018-12-18T10:33:00Z">
        <w:r w:rsidRPr="00486DF9">
          <w:rPr>
            <w:rStyle w:val="Hyperlink"/>
            <w:noProof/>
          </w:rPr>
          <w:fldChar w:fldCharType="begin"/>
        </w:r>
        <w:r w:rsidRPr="00486DF9">
          <w:rPr>
            <w:rStyle w:val="Hyperlink"/>
            <w:noProof/>
          </w:rPr>
          <w:instrText xml:space="preserve"> </w:instrText>
        </w:r>
        <w:r>
          <w:rPr>
            <w:noProof/>
          </w:rPr>
          <w:instrText>HYPERLINK \l "_Toc532892539"</w:instrText>
        </w:r>
        <w:r w:rsidRPr="00486DF9">
          <w:rPr>
            <w:rStyle w:val="Hyperlink"/>
            <w:noProof/>
          </w:rPr>
          <w:instrText xml:space="preserve"> </w:instrText>
        </w:r>
        <w:r w:rsidRPr="00486DF9">
          <w:rPr>
            <w:rStyle w:val="Hyperlink"/>
            <w:noProof/>
          </w:rPr>
        </w:r>
        <w:r w:rsidRPr="00486DF9">
          <w:rPr>
            <w:rStyle w:val="Hyperlink"/>
            <w:noProof/>
          </w:rPr>
          <w:fldChar w:fldCharType="separate"/>
        </w:r>
        <w:r w:rsidRPr="00486DF9">
          <w:rPr>
            <w:rStyle w:val="Hyperlink"/>
            <w:noProof/>
          </w:rPr>
          <w:t>Hardware Status Screen</w:t>
        </w:r>
        <w:r>
          <w:rPr>
            <w:noProof/>
            <w:webHidden/>
          </w:rPr>
          <w:tab/>
        </w:r>
        <w:r>
          <w:rPr>
            <w:noProof/>
            <w:webHidden/>
          </w:rPr>
          <w:fldChar w:fldCharType="begin"/>
        </w:r>
        <w:r>
          <w:rPr>
            <w:noProof/>
            <w:webHidden/>
          </w:rPr>
          <w:instrText xml:space="preserve"> PAGEREF _Toc532892539 \h </w:instrText>
        </w:r>
        <w:r>
          <w:rPr>
            <w:noProof/>
            <w:webHidden/>
          </w:rPr>
        </w:r>
      </w:ins>
      <w:r>
        <w:rPr>
          <w:noProof/>
          <w:webHidden/>
        </w:rPr>
        <w:fldChar w:fldCharType="separate"/>
      </w:r>
      <w:ins w:id="1385" w:author="Tom Bergeron" w:date="2018-12-18T10:33:00Z">
        <w:r>
          <w:rPr>
            <w:noProof/>
            <w:webHidden/>
          </w:rPr>
          <w:t>24</w:t>
        </w:r>
        <w:r>
          <w:rPr>
            <w:noProof/>
            <w:webHidden/>
          </w:rPr>
          <w:fldChar w:fldCharType="end"/>
        </w:r>
        <w:r w:rsidRPr="00486DF9">
          <w:rPr>
            <w:rStyle w:val="Hyperlink"/>
            <w:noProof/>
          </w:rPr>
          <w:fldChar w:fldCharType="end"/>
        </w:r>
      </w:ins>
    </w:p>
    <w:p w14:paraId="1C234977" w14:textId="5DD8B2C8" w:rsidR="002A5DB7" w:rsidRDefault="002A5DB7">
      <w:pPr>
        <w:pStyle w:val="TOC1"/>
        <w:tabs>
          <w:tab w:val="right" w:leader="dot" w:pos="9350"/>
        </w:tabs>
        <w:rPr>
          <w:ins w:id="1386" w:author="Tom Bergeron" w:date="2018-12-18T10:33:00Z"/>
          <w:rFonts w:asciiTheme="minorHAnsi" w:eastAsiaTheme="minorEastAsia" w:hAnsiTheme="minorHAnsi" w:cstheme="minorBidi"/>
          <w:b w:val="0"/>
          <w:caps w:val="0"/>
          <w:noProof/>
          <w:sz w:val="22"/>
          <w:szCs w:val="22"/>
        </w:rPr>
      </w:pPr>
      <w:ins w:id="1387" w:author="Tom Bergeron" w:date="2018-12-18T10:33:00Z">
        <w:r w:rsidRPr="00486DF9">
          <w:rPr>
            <w:rStyle w:val="Hyperlink"/>
            <w:noProof/>
          </w:rPr>
          <w:fldChar w:fldCharType="begin"/>
        </w:r>
        <w:r w:rsidRPr="00486DF9">
          <w:rPr>
            <w:rStyle w:val="Hyperlink"/>
            <w:noProof/>
          </w:rPr>
          <w:instrText xml:space="preserve"> </w:instrText>
        </w:r>
        <w:r>
          <w:rPr>
            <w:noProof/>
          </w:rPr>
          <w:instrText>HYPERLINK \l "_Toc532892540"</w:instrText>
        </w:r>
        <w:r w:rsidRPr="00486DF9">
          <w:rPr>
            <w:rStyle w:val="Hyperlink"/>
            <w:noProof/>
          </w:rPr>
          <w:instrText xml:space="preserve"> </w:instrText>
        </w:r>
        <w:r w:rsidRPr="00486DF9">
          <w:rPr>
            <w:rStyle w:val="Hyperlink"/>
            <w:noProof/>
          </w:rPr>
        </w:r>
        <w:r w:rsidRPr="00486DF9">
          <w:rPr>
            <w:rStyle w:val="Hyperlink"/>
            <w:noProof/>
          </w:rPr>
          <w:fldChar w:fldCharType="separate"/>
        </w:r>
        <w:r w:rsidRPr="00486DF9">
          <w:rPr>
            <w:rStyle w:val="Hyperlink"/>
            <w:noProof/>
          </w:rPr>
          <w:t>Run a Profile</w:t>
        </w:r>
        <w:r>
          <w:rPr>
            <w:noProof/>
            <w:webHidden/>
          </w:rPr>
          <w:tab/>
        </w:r>
        <w:r>
          <w:rPr>
            <w:noProof/>
            <w:webHidden/>
          </w:rPr>
          <w:fldChar w:fldCharType="begin"/>
        </w:r>
        <w:r>
          <w:rPr>
            <w:noProof/>
            <w:webHidden/>
          </w:rPr>
          <w:instrText xml:space="preserve"> PAGEREF _Toc532892540 \h </w:instrText>
        </w:r>
        <w:r>
          <w:rPr>
            <w:noProof/>
            <w:webHidden/>
          </w:rPr>
        </w:r>
      </w:ins>
      <w:r>
        <w:rPr>
          <w:noProof/>
          <w:webHidden/>
        </w:rPr>
        <w:fldChar w:fldCharType="separate"/>
      </w:r>
      <w:ins w:id="1388" w:author="Tom Bergeron" w:date="2018-12-18T10:33:00Z">
        <w:r>
          <w:rPr>
            <w:noProof/>
            <w:webHidden/>
          </w:rPr>
          <w:t>25</w:t>
        </w:r>
        <w:r>
          <w:rPr>
            <w:noProof/>
            <w:webHidden/>
          </w:rPr>
          <w:fldChar w:fldCharType="end"/>
        </w:r>
        <w:r w:rsidRPr="00486DF9">
          <w:rPr>
            <w:rStyle w:val="Hyperlink"/>
            <w:noProof/>
          </w:rPr>
          <w:fldChar w:fldCharType="end"/>
        </w:r>
      </w:ins>
    </w:p>
    <w:p w14:paraId="10C60B89" w14:textId="757E60A1" w:rsidR="002A5DB7" w:rsidRDefault="002A5DB7">
      <w:pPr>
        <w:pStyle w:val="TOC1"/>
        <w:tabs>
          <w:tab w:val="right" w:leader="dot" w:pos="9350"/>
        </w:tabs>
        <w:rPr>
          <w:ins w:id="1389" w:author="Tom Bergeron" w:date="2018-12-18T10:33:00Z"/>
          <w:rFonts w:asciiTheme="minorHAnsi" w:eastAsiaTheme="minorEastAsia" w:hAnsiTheme="minorHAnsi" w:cstheme="minorBidi"/>
          <w:b w:val="0"/>
          <w:caps w:val="0"/>
          <w:noProof/>
          <w:sz w:val="22"/>
          <w:szCs w:val="22"/>
        </w:rPr>
      </w:pPr>
      <w:ins w:id="1390" w:author="Tom Bergeron" w:date="2018-12-18T10:33:00Z">
        <w:r w:rsidRPr="00486DF9">
          <w:rPr>
            <w:rStyle w:val="Hyperlink"/>
            <w:noProof/>
          </w:rPr>
          <w:fldChar w:fldCharType="begin"/>
        </w:r>
        <w:r w:rsidRPr="00486DF9">
          <w:rPr>
            <w:rStyle w:val="Hyperlink"/>
            <w:noProof/>
          </w:rPr>
          <w:instrText xml:space="preserve"> </w:instrText>
        </w:r>
        <w:r>
          <w:rPr>
            <w:noProof/>
          </w:rPr>
          <w:instrText>HYPERLINK \l "_Toc532892541"</w:instrText>
        </w:r>
        <w:r w:rsidRPr="00486DF9">
          <w:rPr>
            <w:rStyle w:val="Hyperlink"/>
            <w:noProof/>
          </w:rPr>
          <w:instrText xml:space="preserve"> </w:instrText>
        </w:r>
        <w:r w:rsidRPr="00486DF9">
          <w:rPr>
            <w:rStyle w:val="Hyperlink"/>
            <w:noProof/>
          </w:rPr>
        </w:r>
        <w:r w:rsidRPr="00486DF9">
          <w:rPr>
            <w:rStyle w:val="Hyperlink"/>
            <w:noProof/>
          </w:rPr>
          <w:fldChar w:fldCharType="separate"/>
        </w:r>
        <w:r w:rsidRPr="00486DF9">
          <w:rPr>
            <w:rStyle w:val="Hyperlink"/>
            <w:noProof/>
          </w:rPr>
          <w:t>Profile Explorer</w:t>
        </w:r>
        <w:r>
          <w:rPr>
            <w:noProof/>
            <w:webHidden/>
          </w:rPr>
          <w:tab/>
        </w:r>
        <w:r>
          <w:rPr>
            <w:noProof/>
            <w:webHidden/>
          </w:rPr>
          <w:fldChar w:fldCharType="begin"/>
        </w:r>
        <w:r>
          <w:rPr>
            <w:noProof/>
            <w:webHidden/>
          </w:rPr>
          <w:instrText xml:space="preserve"> PAGEREF _Toc532892541 \h </w:instrText>
        </w:r>
        <w:r>
          <w:rPr>
            <w:noProof/>
            <w:webHidden/>
          </w:rPr>
        </w:r>
      </w:ins>
      <w:r>
        <w:rPr>
          <w:noProof/>
          <w:webHidden/>
        </w:rPr>
        <w:fldChar w:fldCharType="separate"/>
      </w:r>
      <w:ins w:id="1391" w:author="Tom Bergeron" w:date="2018-12-18T10:33:00Z">
        <w:r>
          <w:rPr>
            <w:noProof/>
            <w:webHidden/>
          </w:rPr>
          <w:t>49</w:t>
        </w:r>
        <w:r>
          <w:rPr>
            <w:noProof/>
            <w:webHidden/>
          </w:rPr>
          <w:fldChar w:fldCharType="end"/>
        </w:r>
        <w:r w:rsidRPr="00486DF9">
          <w:rPr>
            <w:rStyle w:val="Hyperlink"/>
            <w:noProof/>
          </w:rPr>
          <w:fldChar w:fldCharType="end"/>
        </w:r>
      </w:ins>
    </w:p>
    <w:p w14:paraId="18B54E2E" w14:textId="01D310FC" w:rsidR="002A5DB7" w:rsidRDefault="002A5DB7">
      <w:pPr>
        <w:pStyle w:val="TOC1"/>
        <w:tabs>
          <w:tab w:val="right" w:leader="dot" w:pos="9350"/>
        </w:tabs>
        <w:rPr>
          <w:ins w:id="1392" w:author="Tom Bergeron" w:date="2018-12-18T10:33:00Z"/>
          <w:rFonts w:asciiTheme="minorHAnsi" w:eastAsiaTheme="minorEastAsia" w:hAnsiTheme="minorHAnsi" w:cstheme="minorBidi"/>
          <w:b w:val="0"/>
          <w:caps w:val="0"/>
          <w:noProof/>
          <w:sz w:val="22"/>
          <w:szCs w:val="22"/>
        </w:rPr>
      </w:pPr>
      <w:ins w:id="1393" w:author="Tom Bergeron" w:date="2018-12-18T10:33:00Z">
        <w:r w:rsidRPr="00486DF9">
          <w:rPr>
            <w:rStyle w:val="Hyperlink"/>
            <w:noProof/>
          </w:rPr>
          <w:fldChar w:fldCharType="begin"/>
        </w:r>
        <w:r w:rsidRPr="00486DF9">
          <w:rPr>
            <w:rStyle w:val="Hyperlink"/>
            <w:noProof/>
          </w:rPr>
          <w:instrText xml:space="preserve"> </w:instrText>
        </w:r>
        <w:r>
          <w:rPr>
            <w:noProof/>
          </w:rPr>
          <w:instrText>HYPERLINK \l "_Toc532892542"</w:instrText>
        </w:r>
        <w:r w:rsidRPr="00486DF9">
          <w:rPr>
            <w:rStyle w:val="Hyperlink"/>
            <w:noProof/>
          </w:rPr>
          <w:instrText xml:space="preserve"> </w:instrText>
        </w:r>
        <w:r w:rsidRPr="00486DF9">
          <w:rPr>
            <w:rStyle w:val="Hyperlink"/>
            <w:noProof/>
          </w:rPr>
        </w:r>
        <w:r w:rsidRPr="00486DF9">
          <w:rPr>
            <w:rStyle w:val="Hyperlink"/>
            <w:noProof/>
          </w:rPr>
          <w:fldChar w:fldCharType="separate"/>
        </w:r>
        <w:r w:rsidRPr="00486DF9">
          <w:rPr>
            <w:rStyle w:val="Hyperlink"/>
            <w:noProof/>
          </w:rPr>
          <w:t>Virtual Profiling</w:t>
        </w:r>
        <w:r>
          <w:rPr>
            <w:noProof/>
            <w:webHidden/>
          </w:rPr>
          <w:tab/>
        </w:r>
        <w:r>
          <w:rPr>
            <w:noProof/>
            <w:webHidden/>
          </w:rPr>
          <w:fldChar w:fldCharType="begin"/>
        </w:r>
        <w:r>
          <w:rPr>
            <w:noProof/>
            <w:webHidden/>
          </w:rPr>
          <w:instrText xml:space="preserve"> PAGEREF _Toc532892542 \h </w:instrText>
        </w:r>
        <w:r>
          <w:rPr>
            <w:noProof/>
            <w:webHidden/>
          </w:rPr>
        </w:r>
      </w:ins>
      <w:r>
        <w:rPr>
          <w:noProof/>
          <w:webHidden/>
        </w:rPr>
        <w:fldChar w:fldCharType="separate"/>
      </w:r>
      <w:ins w:id="1394" w:author="Tom Bergeron" w:date="2018-12-18T10:33:00Z">
        <w:r>
          <w:rPr>
            <w:noProof/>
            <w:webHidden/>
          </w:rPr>
          <w:t>55</w:t>
        </w:r>
        <w:r>
          <w:rPr>
            <w:noProof/>
            <w:webHidden/>
          </w:rPr>
          <w:fldChar w:fldCharType="end"/>
        </w:r>
        <w:r w:rsidRPr="00486DF9">
          <w:rPr>
            <w:rStyle w:val="Hyperlink"/>
            <w:noProof/>
          </w:rPr>
          <w:fldChar w:fldCharType="end"/>
        </w:r>
      </w:ins>
    </w:p>
    <w:p w14:paraId="7E84F228" w14:textId="331D5C46" w:rsidR="002A5DB7" w:rsidRDefault="002A5DB7">
      <w:pPr>
        <w:pStyle w:val="TOC1"/>
        <w:tabs>
          <w:tab w:val="right" w:leader="dot" w:pos="9350"/>
        </w:tabs>
        <w:rPr>
          <w:ins w:id="1395" w:author="Tom Bergeron" w:date="2018-12-18T10:33:00Z"/>
          <w:rFonts w:asciiTheme="minorHAnsi" w:eastAsiaTheme="minorEastAsia" w:hAnsiTheme="minorHAnsi" w:cstheme="minorBidi"/>
          <w:b w:val="0"/>
          <w:caps w:val="0"/>
          <w:noProof/>
          <w:sz w:val="22"/>
          <w:szCs w:val="22"/>
        </w:rPr>
      </w:pPr>
      <w:ins w:id="1396" w:author="Tom Bergeron" w:date="2018-12-18T10:33:00Z">
        <w:r w:rsidRPr="00486DF9">
          <w:rPr>
            <w:rStyle w:val="Hyperlink"/>
            <w:noProof/>
          </w:rPr>
          <w:fldChar w:fldCharType="begin"/>
        </w:r>
        <w:r w:rsidRPr="00486DF9">
          <w:rPr>
            <w:rStyle w:val="Hyperlink"/>
            <w:noProof/>
          </w:rPr>
          <w:instrText xml:space="preserve"> </w:instrText>
        </w:r>
        <w:r>
          <w:rPr>
            <w:noProof/>
          </w:rPr>
          <w:instrText>HYPERLINK \l "_Toc532892543"</w:instrText>
        </w:r>
        <w:r w:rsidRPr="00486DF9">
          <w:rPr>
            <w:rStyle w:val="Hyperlink"/>
            <w:noProof/>
          </w:rPr>
          <w:instrText xml:space="preserve"> </w:instrText>
        </w:r>
        <w:r w:rsidRPr="00486DF9">
          <w:rPr>
            <w:rStyle w:val="Hyperlink"/>
            <w:noProof/>
          </w:rPr>
        </w:r>
        <w:r w:rsidRPr="00486DF9">
          <w:rPr>
            <w:rStyle w:val="Hyperlink"/>
            <w:noProof/>
          </w:rPr>
          <w:fldChar w:fldCharType="separate"/>
        </w:r>
        <w:r w:rsidRPr="00486DF9">
          <w:rPr>
            <w:rStyle w:val="Hyperlink"/>
            <w:noProof/>
          </w:rPr>
          <w:t>Password Protection</w:t>
        </w:r>
        <w:r>
          <w:rPr>
            <w:noProof/>
            <w:webHidden/>
          </w:rPr>
          <w:tab/>
        </w:r>
        <w:r>
          <w:rPr>
            <w:noProof/>
            <w:webHidden/>
          </w:rPr>
          <w:fldChar w:fldCharType="begin"/>
        </w:r>
        <w:r>
          <w:rPr>
            <w:noProof/>
            <w:webHidden/>
          </w:rPr>
          <w:instrText xml:space="preserve"> PAGEREF _Toc532892543 \h </w:instrText>
        </w:r>
        <w:r>
          <w:rPr>
            <w:noProof/>
            <w:webHidden/>
          </w:rPr>
        </w:r>
      </w:ins>
      <w:r>
        <w:rPr>
          <w:noProof/>
          <w:webHidden/>
        </w:rPr>
        <w:fldChar w:fldCharType="separate"/>
      </w:r>
      <w:ins w:id="1397" w:author="Tom Bergeron" w:date="2018-12-18T10:33:00Z">
        <w:r>
          <w:rPr>
            <w:noProof/>
            <w:webHidden/>
          </w:rPr>
          <w:t>67</w:t>
        </w:r>
        <w:r>
          <w:rPr>
            <w:noProof/>
            <w:webHidden/>
          </w:rPr>
          <w:fldChar w:fldCharType="end"/>
        </w:r>
        <w:r w:rsidRPr="00486DF9">
          <w:rPr>
            <w:rStyle w:val="Hyperlink"/>
            <w:noProof/>
          </w:rPr>
          <w:fldChar w:fldCharType="end"/>
        </w:r>
      </w:ins>
    </w:p>
    <w:p w14:paraId="4D4AD241" w14:textId="5D953340" w:rsidR="002A5DB7" w:rsidRDefault="002A5DB7">
      <w:pPr>
        <w:pStyle w:val="TOC1"/>
        <w:tabs>
          <w:tab w:val="right" w:leader="dot" w:pos="9350"/>
        </w:tabs>
        <w:rPr>
          <w:ins w:id="1398" w:author="Tom Bergeron" w:date="2018-12-18T10:33:00Z"/>
          <w:rFonts w:asciiTheme="minorHAnsi" w:eastAsiaTheme="minorEastAsia" w:hAnsiTheme="minorHAnsi" w:cstheme="minorBidi"/>
          <w:b w:val="0"/>
          <w:caps w:val="0"/>
          <w:noProof/>
          <w:sz w:val="22"/>
          <w:szCs w:val="22"/>
        </w:rPr>
      </w:pPr>
      <w:ins w:id="1399" w:author="Tom Bergeron" w:date="2018-12-18T10:33:00Z">
        <w:r w:rsidRPr="00486DF9">
          <w:rPr>
            <w:rStyle w:val="Hyperlink"/>
            <w:noProof/>
          </w:rPr>
          <w:fldChar w:fldCharType="begin"/>
        </w:r>
        <w:r w:rsidRPr="00486DF9">
          <w:rPr>
            <w:rStyle w:val="Hyperlink"/>
            <w:noProof/>
          </w:rPr>
          <w:instrText xml:space="preserve"> </w:instrText>
        </w:r>
        <w:r>
          <w:rPr>
            <w:noProof/>
          </w:rPr>
          <w:instrText>HYPERLINK \l "_Toc532892544"</w:instrText>
        </w:r>
        <w:r w:rsidRPr="00486DF9">
          <w:rPr>
            <w:rStyle w:val="Hyperlink"/>
            <w:noProof/>
          </w:rPr>
          <w:instrText xml:space="preserve"> </w:instrText>
        </w:r>
        <w:r w:rsidRPr="00486DF9">
          <w:rPr>
            <w:rStyle w:val="Hyperlink"/>
            <w:noProof/>
          </w:rPr>
        </w:r>
        <w:r w:rsidRPr="00486DF9">
          <w:rPr>
            <w:rStyle w:val="Hyperlink"/>
            <w:noProof/>
          </w:rPr>
          <w:fldChar w:fldCharType="separate"/>
        </w:r>
        <w:r w:rsidRPr="00486DF9">
          <w:rPr>
            <w:rStyle w:val="Hyperlink"/>
            <w:noProof/>
          </w:rPr>
          <w:t>Printing</w:t>
        </w:r>
        <w:r>
          <w:rPr>
            <w:noProof/>
            <w:webHidden/>
          </w:rPr>
          <w:tab/>
        </w:r>
        <w:r>
          <w:rPr>
            <w:noProof/>
            <w:webHidden/>
          </w:rPr>
          <w:fldChar w:fldCharType="begin"/>
        </w:r>
        <w:r>
          <w:rPr>
            <w:noProof/>
            <w:webHidden/>
          </w:rPr>
          <w:instrText xml:space="preserve"> PAGEREF _Toc532892544 \h </w:instrText>
        </w:r>
        <w:r>
          <w:rPr>
            <w:noProof/>
            <w:webHidden/>
          </w:rPr>
        </w:r>
      </w:ins>
      <w:r>
        <w:rPr>
          <w:noProof/>
          <w:webHidden/>
        </w:rPr>
        <w:fldChar w:fldCharType="separate"/>
      </w:r>
      <w:ins w:id="1400" w:author="Tom Bergeron" w:date="2018-12-18T10:33:00Z">
        <w:r>
          <w:rPr>
            <w:noProof/>
            <w:webHidden/>
          </w:rPr>
          <w:t>68</w:t>
        </w:r>
        <w:r>
          <w:rPr>
            <w:noProof/>
            <w:webHidden/>
          </w:rPr>
          <w:fldChar w:fldCharType="end"/>
        </w:r>
        <w:r w:rsidRPr="00486DF9">
          <w:rPr>
            <w:rStyle w:val="Hyperlink"/>
            <w:noProof/>
          </w:rPr>
          <w:fldChar w:fldCharType="end"/>
        </w:r>
      </w:ins>
    </w:p>
    <w:p w14:paraId="4A70ECD7" w14:textId="19590018" w:rsidR="002A5DB7" w:rsidRDefault="002A5DB7">
      <w:pPr>
        <w:pStyle w:val="TOC1"/>
        <w:tabs>
          <w:tab w:val="right" w:leader="dot" w:pos="9350"/>
        </w:tabs>
        <w:rPr>
          <w:ins w:id="1401" w:author="Tom Bergeron" w:date="2018-12-18T10:33:00Z"/>
          <w:rFonts w:asciiTheme="minorHAnsi" w:eastAsiaTheme="minorEastAsia" w:hAnsiTheme="minorHAnsi" w:cstheme="minorBidi"/>
          <w:b w:val="0"/>
          <w:caps w:val="0"/>
          <w:noProof/>
          <w:sz w:val="22"/>
          <w:szCs w:val="22"/>
        </w:rPr>
      </w:pPr>
      <w:ins w:id="1402" w:author="Tom Bergeron" w:date="2018-12-18T10:33:00Z">
        <w:r w:rsidRPr="00486DF9">
          <w:rPr>
            <w:rStyle w:val="Hyperlink"/>
            <w:noProof/>
          </w:rPr>
          <w:fldChar w:fldCharType="begin"/>
        </w:r>
        <w:r w:rsidRPr="00486DF9">
          <w:rPr>
            <w:rStyle w:val="Hyperlink"/>
            <w:noProof/>
          </w:rPr>
          <w:instrText xml:space="preserve"> </w:instrText>
        </w:r>
        <w:r>
          <w:rPr>
            <w:noProof/>
          </w:rPr>
          <w:instrText>HYPERLINK \l "_Toc532892545"</w:instrText>
        </w:r>
        <w:r w:rsidRPr="00486DF9">
          <w:rPr>
            <w:rStyle w:val="Hyperlink"/>
            <w:noProof/>
          </w:rPr>
          <w:instrText xml:space="preserve"> </w:instrText>
        </w:r>
        <w:r w:rsidRPr="00486DF9">
          <w:rPr>
            <w:rStyle w:val="Hyperlink"/>
            <w:noProof/>
          </w:rPr>
        </w:r>
        <w:r w:rsidRPr="00486DF9">
          <w:rPr>
            <w:rStyle w:val="Hyperlink"/>
            <w:noProof/>
          </w:rPr>
          <w:fldChar w:fldCharType="separate"/>
        </w:r>
        <w:r w:rsidRPr="00486DF9">
          <w:rPr>
            <w:rStyle w:val="Hyperlink"/>
            <w:noProof/>
          </w:rPr>
          <w:t>Write Data to and View Data Over a Network</w:t>
        </w:r>
        <w:r>
          <w:rPr>
            <w:noProof/>
            <w:webHidden/>
          </w:rPr>
          <w:tab/>
        </w:r>
        <w:r>
          <w:rPr>
            <w:noProof/>
            <w:webHidden/>
          </w:rPr>
          <w:fldChar w:fldCharType="begin"/>
        </w:r>
        <w:r>
          <w:rPr>
            <w:noProof/>
            <w:webHidden/>
          </w:rPr>
          <w:instrText xml:space="preserve"> PAGEREF _Toc532892545 \h </w:instrText>
        </w:r>
        <w:r>
          <w:rPr>
            <w:noProof/>
            <w:webHidden/>
          </w:rPr>
        </w:r>
      </w:ins>
      <w:r>
        <w:rPr>
          <w:noProof/>
          <w:webHidden/>
        </w:rPr>
        <w:fldChar w:fldCharType="separate"/>
      </w:r>
      <w:ins w:id="1403" w:author="Tom Bergeron" w:date="2018-12-18T10:33:00Z">
        <w:r>
          <w:rPr>
            <w:noProof/>
            <w:webHidden/>
          </w:rPr>
          <w:t>70</w:t>
        </w:r>
        <w:r>
          <w:rPr>
            <w:noProof/>
            <w:webHidden/>
          </w:rPr>
          <w:fldChar w:fldCharType="end"/>
        </w:r>
        <w:r w:rsidRPr="00486DF9">
          <w:rPr>
            <w:rStyle w:val="Hyperlink"/>
            <w:noProof/>
          </w:rPr>
          <w:fldChar w:fldCharType="end"/>
        </w:r>
      </w:ins>
    </w:p>
    <w:p w14:paraId="693ADD27" w14:textId="6C267A65" w:rsidR="002A5DB7" w:rsidRDefault="002A5DB7">
      <w:pPr>
        <w:pStyle w:val="TOC1"/>
        <w:tabs>
          <w:tab w:val="right" w:leader="dot" w:pos="9350"/>
        </w:tabs>
        <w:rPr>
          <w:ins w:id="1404" w:author="Tom Bergeron" w:date="2018-12-18T10:33:00Z"/>
          <w:rFonts w:asciiTheme="minorHAnsi" w:eastAsiaTheme="minorEastAsia" w:hAnsiTheme="minorHAnsi" w:cstheme="minorBidi"/>
          <w:b w:val="0"/>
          <w:caps w:val="0"/>
          <w:noProof/>
          <w:sz w:val="22"/>
          <w:szCs w:val="22"/>
        </w:rPr>
      </w:pPr>
      <w:ins w:id="1405" w:author="Tom Bergeron" w:date="2018-12-18T10:33:00Z">
        <w:r w:rsidRPr="00486DF9">
          <w:rPr>
            <w:rStyle w:val="Hyperlink"/>
            <w:noProof/>
          </w:rPr>
          <w:fldChar w:fldCharType="begin"/>
        </w:r>
        <w:r w:rsidRPr="00486DF9">
          <w:rPr>
            <w:rStyle w:val="Hyperlink"/>
            <w:noProof/>
          </w:rPr>
          <w:instrText xml:space="preserve"> </w:instrText>
        </w:r>
        <w:r>
          <w:rPr>
            <w:noProof/>
          </w:rPr>
          <w:instrText>HYPERLINK \l "_Toc532892546"</w:instrText>
        </w:r>
        <w:r w:rsidRPr="00486DF9">
          <w:rPr>
            <w:rStyle w:val="Hyperlink"/>
            <w:noProof/>
          </w:rPr>
          <w:instrText xml:space="preserve"> </w:instrText>
        </w:r>
        <w:r w:rsidRPr="00486DF9">
          <w:rPr>
            <w:rStyle w:val="Hyperlink"/>
            <w:noProof/>
          </w:rPr>
        </w:r>
        <w:r w:rsidRPr="00486DF9">
          <w:rPr>
            <w:rStyle w:val="Hyperlink"/>
            <w:noProof/>
          </w:rPr>
          <w:fldChar w:fldCharType="separate"/>
        </w:r>
        <w:r w:rsidRPr="00486DF9">
          <w:rPr>
            <w:rStyle w:val="Hyperlink"/>
            <w:noProof/>
          </w:rPr>
          <w:t>Messages During Profiling and Baseline Profiling</w:t>
        </w:r>
        <w:r>
          <w:rPr>
            <w:noProof/>
            <w:webHidden/>
          </w:rPr>
          <w:tab/>
        </w:r>
        <w:r>
          <w:rPr>
            <w:noProof/>
            <w:webHidden/>
          </w:rPr>
          <w:fldChar w:fldCharType="begin"/>
        </w:r>
        <w:r>
          <w:rPr>
            <w:noProof/>
            <w:webHidden/>
          </w:rPr>
          <w:instrText xml:space="preserve"> PAGEREF _Toc532892546 \h </w:instrText>
        </w:r>
        <w:r>
          <w:rPr>
            <w:noProof/>
            <w:webHidden/>
          </w:rPr>
        </w:r>
      </w:ins>
      <w:r>
        <w:rPr>
          <w:noProof/>
          <w:webHidden/>
        </w:rPr>
        <w:fldChar w:fldCharType="separate"/>
      </w:r>
      <w:ins w:id="1406" w:author="Tom Bergeron" w:date="2018-12-18T10:33:00Z">
        <w:r>
          <w:rPr>
            <w:noProof/>
            <w:webHidden/>
          </w:rPr>
          <w:t>74</w:t>
        </w:r>
        <w:r>
          <w:rPr>
            <w:noProof/>
            <w:webHidden/>
          </w:rPr>
          <w:fldChar w:fldCharType="end"/>
        </w:r>
        <w:r w:rsidRPr="00486DF9">
          <w:rPr>
            <w:rStyle w:val="Hyperlink"/>
            <w:noProof/>
          </w:rPr>
          <w:fldChar w:fldCharType="end"/>
        </w:r>
      </w:ins>
    </w:p>
    <w:p w14:paraId="12431456" w14:textId="2B1E59CC" w:rsidR="002A5DB7" w:rsidRDefault="002A5DB7">
      <w:pPr>
        <w:pStyle w:val="TOC1"/>
        <w:tabs>
          <w:tab w:val="right" w:leader="dot" w:pos="9350"/>
        </w:tabs>
        <w:rPr>
          <w:ins w:id="1407" w:author="Tom Bergeron" w:date="2018-12-18T10:33:00Z"/>
          <w:rFonts w:asciiTheme="minorHAnsi" w:eastAsiaTheme="minorEastAsia" w:hAnsiTheme="minorHAnsi" w:cstheme="minorBidi"/>
          <w:b w:val="0"/>
          <w:caps w:val="0"/>
          <w:noProof/>
          <w:sz w:val="22"/>
          <w:szCs w:val="22"/>
        </w:rPr>
      </w:pPr>
      <w:ins w:id="1408" w:author="Tom Bergeron" w:date="2018-12-18T10:33:00Z">
        <w:r w:rsidRPr="00486DF9">
          <w:rPr>
            <w:rStyle w:val="Hyperlink"/>
            <w:noProof/>
          </w:rPr>
          <w:fldChar w:fldCharType="begin"/>
        </w:r>
        <w:r w:rsidRPr="00486DF9">
          <w:rPr>
            <w:rStyle w:val="Hyperlink"/>
            <w:noProof/>
          </w:rPr>
          <w:instrText xml:space="preserve"> </w:instrText>
        </w:r>
        <w:r>
          <w:rPr>
            <w:noProof/>
          </w:rPr>
          <w:instrText>HYPERLINK \l "_Toc532892547"</w:instrText>
        </w:r>
        <w:r w:rsidRPr="00486DF9">
          <w:rPr>
            <w:rStyle w:val="Hyperlink"/>
            <w:noProof/>
          </w:rPr>
          <w:instrText xml:space="preserve"> </w:instrText>
        </w:r>
        <w:r w:rsidRPr="00486DF9">
          <w:rPr>
            <w:rStyle w:val="Hyperlink"/>
            <w:noProof/>
          </w:rPr>
        </w:r>
        <w:r w:rsidRPr="00486DF9">
          <w:rPr>
            <w:rStyle w:val="Hyperlink"/>
            <w:noProof/>
          </w:rPr>
          <w:fldChar w:fldCharType="separate"/>
        </w:r>
        <w:r w:rsidRPr="00486DF9">
          <w:rPr>
            <w:rStyle w:val="Hyperlink"/>
            <w:noProof/>
          </w:rPr>
          <w:t>Communicate with Oven Controllers</w:t>
        </w:r>
        <w:r>
          <w:rPr>
            <w:noProof/>
            <w:webHidden/>
          </w:rPr>
          <w:tab/>
        </w:r>
        <w:r>
          <w:rPr>
            <w:noProof/>
            <w:webHidden/>
          </w:rPr>
          <w:fldChar w:fldCharType="begin"/>
        </w:r>
        <w:r>
          <w:rPr>
            <w:noProof/>
            <w:webHidden/>
          </w:rPr>
          <w:instrText xml:space="preserve"> PAGEREF _Toc532892547 \h </w:instrText>
        </w:r>
        <w:r>
          <w:rPr>
            <w:noProof/>
            <w:webHidden/>
          </w:rPr>
        </w:r>
      </w:ins>
      <w:r>
        <w:rPr>
          <w:noProof/>
          <w:webHidden/>
        </w:rPr>
        <w:fldChar w:fldCharType="separate"/>
      </w:r>
      <w:ins w:id="1409" w:author="Tom Bergeron" w:date="2018-12-18T10:33:00Z">
        <w:r>
          <w:rPr>
            <w:noProof/>
            <w:webHidden/>
          </w:rPr>
          <w:t>77</w:t>
        </w:r>
        <w:r>
          <w:rPr>
            <w:noProof/>
            <w:webHidden/>
          </w:rPr>
          <w:fldChar w:fldCharType="end"/>
        </w:r>
        <w:r w:rsidRPr="00486DF9">
          <w:rPr>
            <w:rStyle w:val="Hyperlink"/>
            <w:noProof/>
          </w:rPr>
          <w:fldChar w:fldCharType="end"/>
        </w:r>
      </w:ins>
    </w:p>
    <w:p w14:paraId="326FE1B0" w14:textId="68AE1F73" w:rsidR="002A5DB7" w:rsidRDefault="002A5DB7">
      <w:pPr>
        <w:pStyle w:val="TOC1"/>
        <w:tabs>
          <w:tab w:val="right" w:leader="dot" w:pos="9350"/>
        </w:tabs>
        <w:rPr>
          <w:ins w:id="1410" w:author="Tom Bergeron" w:date="2018-12-18T10:33:00Z"/>
          <w:rFonts w:asciiTheme="minorHAnsi" w:eastAsiaTheme="minorEastAsia" w:hAnsiTheme="minorHAnsi" w:cstheme="minorBidi"/>
          <w:b w:val="0"/>
          <w:caps w:val="0"/>
          <w:noProof/>
          <w:sz w:val="22"/>
          <w:szCs w:val="22"/>
        </w:rPr>
      </w:pPr>
      <w:ins w:id="1411" w:author="Tom Bergeron" w:date="2018-12-18T10:33:00Z">
        <w:r w:rsidRPr="00486DF9">
          <w:rPr>
            <w:rStyle w:val="Hyperlink"/>
            <w:noProof/>
          </w:rPr>
          <w:fldChar w:fldCharType="begin"/>
        </w:r>
        <w:r w:rsidRPr="00486DF9">
          <w:rPr>
            <w:rStyle w:val="Hyperlink"/>
            <w:noProof/>
          </w:rPr>
          <w:instrText xml:space="preserve"> </w:instrText>
        </w:r>
        <w:r>
          <w:rPr>
            <w:noProof/>
          </w:rPr>
          <w:instrText>HYPERLINK \l "_Toc532892548"</w:instrText>
        </w:r>
        <w:r w:rsidRPr="00486DF9">
          <w:rPr>
            <w:rStyle w:val="Hyperlink"/>
            <w:noProof/>
          </w:rPr>
          <w:instrText xml:space="preserve"> </w:instrText>
        </w:r>
        <w:r w:rsidRPr="00486DF9">
          <w:rPr>
            <w:rStyle w:val="Hyperlink"/>
            <w:noProof/>
          </w:rPr>
        </w:r>
        <w:r w:rsidRPr="00486DF9">
          <w:rPr>
            <w:rStyle w:val="Hyperlink"/>
            <w:noProof/>
          </w:rPr>
          <w:fldChar w:fldCharType="separate"/>
        </w:r>
        <w:r w:rsidRPr="00486DF9">
          <w:rPr>
            <w:rStyle w:val="Hyperlink"/>
            <w:noProof/>
          </w:rPr>
          <w:t>Dual Lane Systems And Functionality</w:t>
        </w:r>
        <w:r>
          <w:rPr>
            <w:noProof/>
            <w:webHidden/>
          </w:rPr>
          <w:tab/>
        </w:r>
        <w:r>
          <w:rPr>
            <w:noProof/>
            <w:webHidden/>
          </w:rPr>
          <w:fldChar w:fldCharType="begin"/>
        </w:r>
        <w:r>
          <w:rPr>
            <w:noProof/>
            <w:webHidden/>
          </w:rPr>
          <w:instrText xml:space="preserve"> PAGEREF _Toc532892548 \h </w:instrText>
        </w:r>
        <w:r>
          <w:rPr>
            <w:noProof/>
            <w:webHidden/>
          </w:rPr>
        </w:r>
      </w:ins>
      <w:r>
        <w:rPr>
          <w:noProof/>
          <w:webHidden/>
        </w:rPr>
        <w:fldChar w:fldCharType="separate"/>
      </w:r>
      <w:ins w:id="1412" w:author="Tom Bergeron" w:date="2018-12-18T10:33:00Z">
        <w:r>
          <w:rPr>
            <w:noProof/>
            <w:webHidden/>
          </w:rPr>
          <w:t>84</w:t>
        </w:r>
        <w:r>
          <w:rPr>
            <w:noProof/>
            <w:webHidden/>
          </w:rPr>
          <w:fldChar w:fldCharType="end"/>
        </w:r>
        <w:r w:rsidRPr="00486DF9">
          <w:rPr>
            <w:rStyle w:val="Hyperlink"/>
            <w:noProof/>
          </w:rPr>
          <w:fldChar w:fldCharType="end"/>
        </w:r>
      </w:ins>
    </w:p>
    <w:p w14:paraId="7B361F5A" w14:textId="77892423" w:rsidR="002A5DB7" w:rsidRDefault="002A5DB7">
      <w:pPr>
        <w:pStyle w:val="TOC1"/>
        <w:tabs>
          <w:tab w:val="right" w:leader="dot" w:pos="9350"/>
        </w:tabs>
        <w:rPr>
          <w:ins w:id="1413" w:author="Tom Bergeron" w:date="2018-12-18T10:33:00Z"/>
          <w:rFonts w:asciiTheme="minorHAnsi" w:eastAsiaTheme="minorEastAsia" w:hAnsiTheme="minorHAnsi" w:cstheme="minorBidi"/>
          <w:b w:val="0"/>
          <w:caps w:val="0"/>
          <w:noProof/>
          <w:sz w:val="22"/>
          <w:szCs w:val="22"/>
        </w:rPr>
      </w:pPr>
    </w:p>
    <w:p w14:paraId="5476761D" w14:textId="17DC9DC2" w:rsidR="00BF08A5" w:rsidDel="002A5DB7" w:rsidRDefault="00BF08A5">
      <w:pPr>
        <w:pStyle w:val="TOC1"/>
        <w:tabs>
          <w:tab w:val="right" w:leader="dot" w:pos="9350"/>
        </w:tabs>
        <w:rPr>
          <w:del w:id="1414" w:author="Tom Bergeron" w:date="2018-12-18T10:33:00Z"/>
          <w:rFonts w:asciiTheme="minorHAnsi" w:eastAsiaTheme="minorEastAsia" w:hAnsiTheme="minorHAnsi" w:cstheme="minorBidi"/>
          <w:b w:val="0"/>
          <w:caps w:val="0"/>
          <w:noProof/>
          <w:sz w:val="22"/>
          <w:szCs w:val="22"/>
        </w:rPr>
      </w:pPr>
      <w:del w:id="1415" w:author="Tom Bergeron" w:date="2018-12-18T10:33:00Z">
        <w:r w:rsidRPr="002A5DB7" w:rsidDel="002A5DB7">
          <w:rPr>
            <w:rStyle w:val="Hyperlink"/>
            <w:rFonts w:cs="Arial"/>
            <w:bCs/>
            <w:iCs/>
            <w:noProof/>
            <w:rPrChange w:id="1416" w:author="Tom Bergeron" w:date="2018-12-18T10:33:00Z">
              <w:rPr>
                <w:rStyle w:val="Hyperlink"/>
                <w:rFonts w:cs="Arial"/>
                <w:bCs/>
                <w:iCs/>
                <w:noProof/>
              </w:rPr>
            </w:rPrChange>
          </w:rPr>
          <w:delText>The Hardware</w:delText>
        </w:r>
        <w:r w:rsidDel="002A5DB7">
          <w:rPr>
            <w:noProof/>
            <w:webHidden/>
          </w:rPr>
          <w:tab/>
          <w:delText>3</w:delText>
        </w:r>
      </w:del>
    </w:p>
    <w:p w14:paraId="5F9E16BE" w14:textId="7A6424E5" w:rsidR="00BF08A5" w:rsidDel="002A5DB7" w:rsidRDefault="00BF08A5">
      <w:pPr>
        <w:pStyle w:val="TOC1"/>
        <w:tabs>
          <w:tab w:val="right" w:leader="dot" w:pos="9350"/>
        </w:tabs>
        <w:rPr>
          <w:del w:id="1417" w:author="Tom Bergeron" w:date="2018-12-18T10:33:00Z"/>
          <w:rFonts w:asciiTheme="minorHAnsi" w:eastAsiaTheme="minorEastAsia" w:hAnsiTheme="minorHAnsi" w:cstheme="minorBidi"/>
          <w:b w:val="0"/>
          <w:caps w:val="0"/>
          <w:noProof/>
          <w:sz w:val="22"/>
          <w:szCs w:val="22"/>
        </w:rPr>
      </w:pPr>
      <w:del w:id="1418" w:author="Tom Bergeron" w:date="2018-12-18T10:33:00Z">
        <w:r w:rsidRPr="002A5DB7" w:rsidDel="002A5DB7">
          <w:rPr>
            <w:rStyle w:val="Hyperlink"/>
            <w:noProof/>
            <w:rPrChange w:id="1419" w:author="Tom Bergeron" w:date="2018-12-18T10:33:00Z">
              <w:rPr>
                <w:rStyle w:val="Hyperlink"/>
                <w:noProof/>
              </w:rPr>
            </w:rPrChange>
          </w:rPr>
          <w:delText>Dual Lane Systems</w:delText>
        </w:r>
        <w:r w:rsidDel="002A5DB7">
          <w:rPr>
            <w:noProof/>
            <w:webHidden/>
          </w:rPr>
          <w:tab/>
          <w:delText>6</w:delText>
        </w:r>
      </w:del>
    </w:p>
    <w:p w14:paraId="4EDB598E" w14:textId="5CDA794C" w:rsidR="00BF08A5" w:rsidDel="002A5DB7" w:rsidRDefault="00BF08A5">
      <w:pPr>
        <w:pStyle w:val="TOC1"/>
        <w:tabs>
          <w:tab w:val="right" w:leader="dot" w:pos="9350"/>
        </w:tabs>
        <w:rPr>
          <w:del w:id="1420" w:author="Tom Bergeron" w:date="2018-12-18T10:33:00Z"/>
          <w:rFonts w:asciiTheme="minorHAnsi" w:eastAsiaTheme="minorEastAsia" w:hAnsiTheme="minorHAnsi" w:cstheme="minorBidi"/>
          <w:b w:val="0"/>
          <w:caps w:val="0"/>
          <w:noProof/>
          <w:sz w:val="22"/>
          <w:szCs w:val="22"/>
        </w:rPr>
      </w:pPr>
      <w:del w:id="1421" w:author="Tom Bergeron" w:date="2018-12-18T10:33:00Z">
        <w:r w:rsidRPr="002A5DB7" w:rsidDel="002A5DB7">
          <w:rPr>
            <w:rStyle w:val="Hyperlink"/>
            <w:noProof/>
            <w:rPrChange w:id="1422" w:author="Tom Bergeron" w:date="2018-12-18T10:33:00Z">
              <w:rPr>
                <w:rStyle w:val="Hyperlink"/>
                <w:noProof/>
              </w:rPr>
            </w:rPrChange>
          </w:rPr>
          <w:delText>Install the Software</w:delText>
        </w:r>
        <w:r w:rsidDel="002A5DB7">
          <w:rPr>
            <w:noProof/>
            <w:webHidden/>
          </w:rPr>
          <w:tab/>
          <w:delText>7</w:delText>
        </w:r>
      </w:del>
    </w:p>
    <w:p w14:paraId="500770F4" w14:textId="3B3567E6" w:rsidR="00BF08A5" w:rsidDel="002A5DB7" w:rsidRDefault="00BF08A5">
      <w:pPr>
        <w:pStyle w:val="TOC1"/>
        <w:tabs>
          <w:tab w:val="right" w:leader="dot" w:pos="9350"/>
        </w:tabs>
        <w:rPr>
          <w:del w:id="1423" w:author="Tom Bergeron" w:date="2018-12-18T10:33:00Z"/>
          <w:rFonts w:asciiTheme="minorHAnsi" w:eastAsiaTheme="minorEastAsia" w:hAnsiTheme="minorHAnsi" w:cstheme="minorBidi"/>
          <w:b w:val="0"/>
          <w:caps w:val="0"/>
          <w:noProof/>
          <w:sz w:val="22"/>
          <w:szCs w:val="22"/>
        </w:rPr>
      </w:pPr>
      <w:del w:id="1424" w:author="Tom Bergeron" w:date="2018-12-18T10:33:00Z">
        <w:r w:rsidRPr="002A5DB7" w:rsidDel="002A5DB7">
          <w:rPr>
            <w:rStyle w:val="Hyperlink"/>
            <w:noProof/>
            <w:rPrChange w:id="1425" w:author="Tom Bergeron" w:date="2018-12-18T10:33:00Z">
              <w:rPr>
                <w:rStyle w:val="Hyperlink"/>
                <w:noProof/>
              </w:rPr>
            </w:rPrChange>
          </w:rPr>
          <w:delText>The Main Screen</w:delText>
        </w:r>
        <w:r w:rsidDel="002A5DB7">
          <w:rPr>
            <w:noProof/>
            <w:webHidden/>
          </w:rPr>
          <w:tab/>
          <w:delText>10</w:delText>
        </w:r>
      </w:del>
    </w:p>
    <w:p w14:paraId="48852EB6" w14:textId="5C40EAA6" w:rsidR="00BF08A5" w:rsidDel="002A5DB7" w:rsidRDefault="00BF08A5">
      <w:pPr>
        <w:pStyle w:val="TOC1"/>
        <w:tabs>
          <w:tab w:val="right" w:leader="dot" w:pos="9350"/>
        </w:tabs>
        <w:rPr>
          <w:del w:id="1426" w:author="Tom Bergeron" w:date="2018-12-18T10:33:00Z"/>
          <w:rFonts w:asciiTheme="minorHAnsi" w:eastAsiaTheme="minorEastAsia" w:hAnsiTheme="minorHAnsi" w:cstheme="minorBidi"/>
          <w:b w:val="0"/>
          <w:caps w:val="0"/>
          <w:noProof/>
          <w:sz w:val="22"/>
          <w:szCs w:val="22"/>
        </w:rPr>
      </w:pPr>
      <w:del w:id="1427" w:author="Tom Bergeron" w:date="2018-12-18T10:33:00Z">
        <w:r w:rsidRPr="002A5DB7" w:rsidDel="002A5DB7">
          <w:rPr>
            <w:rStyle w:val="Hyperlink"/>
            <w:noProof/>
            <w:rPrChange w:id="1428" w:author="Tom Bergeron" w:date="2018-12-18T10:33:00Z">
              <w:rPr>
                <w:rStyle w:val="Hyperlink"/>
                <w:noProof/>
              </w:rPr>
            </w:rPrChange>
          </w:rPr>
          <w:delText>Global Preferences</w:delText>
        </w:r>
        <w:r w:rsidDel="002A5DB7">
          <w:rPr>
            <w:noProof/>
            <w:webHidden/>
          </w:rPr>
          <w:tab/>
          <w:delText>11</w:delText>
        </w:r>
      </w:del>
    </w:p>
    <w:p w14:paraId="385DCF70" w14:textId="7F6147E3" w:rsidR="00BF08A5" w:rsidDel="002A5DB7" w:rsidRDefault="00BF08A5">
      <w:pPr>
        <w:pStyle w:val="TOC1"/>
        <w:tabs>
          <w:tab w:val="right" w:leader="dot" w:pos="9350"/>
        </w:tabs>
        <w:rPr>
          <w:del w:id="1429" w:author="Tom Bergeron" w:date="2018-12-18T10:33:00Z"/>
          <w:rFonts w:asciiTheme="minorHAnsi" w:eastAsiaTheme="minorEastAsia" w:hAnsiTheme="minorHAnsi" w:cstheme="minorBidi"/>
          <w:b w:val="0"/>
          <w:caps w:val="0"/>
          <w:noProof/>
          <w:sz w:val="22"/>
          <w:szCs w:val="22"/>
        </w:rPr>
      </w:pPr>
      <w:del w:id="1430" w:author="Tom Bergeron" w:date="2018-12-18T10:33:00Z">
        <w:r w:rsidRPr="002A5DB7" w:rsidDel="002A5DB7">
          <w:rPr>
            <w:rStyle w:val="Hyperlink"/>
            <w:noProof/>
            <w:rPrChange w:id="1431" w:author="Tom Bergeron" w:date="2018-12-18T10:33:00Z">
              <w:rPr>
                <w:rStyle w:val="Hyperlink"/>
                <w:noProof/>
              </w:rPr>
            </w:rPrChange>
          </w:rPr>
          <w:delText>Define/Edit Process Window</w:delText>
        </w:r>
        <w:r w:rsidDel="002A5DB7">
          <w:rPr>
            <w:noProof/>
            <w:webHidden/>
          </w:rPr>
          <w:tab/>
          <w:delText>17</w:delText>
        </w:r>
      </w:del>
    </w:p>
    <w:p w14:paraId="01EBD4EE" w14:textId="6510DF00" w:rsidR="00BF08A5" w:rsidDel="002A5DB7" w:rsidRDefault="00BF08A5">
      <w:pPr>
        <w:pStyle w:val="TOC1"/>
        <w:tabs>
          <w:tab w:val="right" w:leader="dot" w:pos="9350"/>
        </w:tabs>
        <w:rPr>
          <w:del w:id="1432" w:author="Tom Bergeron" w:date="2018-12-18T10:33:00Z"/>
          <w:rFonts w:asciiTheme="minorHAnsi" w:eastAsiaTheme="minorEastAsia" w:hAnsiTheme="minorHAnsi" w:cstheme="minorBidi"/>
          <w:b w:val="0"/>
          <w:caps w:val="0"/>
          <w:noProof/>
          <w:sz w:val="22"/>
          <w:szCs w:val="22"/>
        </w:rPr>
      </w:pPr>
      <w:del w:id="1433" w:author="Tom Bergeron" w:date="2018-12-18T10:33:00Z">
        <w:r w:rsidRPr="002A5DB7" w:rsidDel="002A5DB7">
          <w:rPr>
            <w:rStyle w:val="Hyperlink"/>
            <w:noProof/>
            <w:rPrChange w:id="1434" w:author="Tom Bergeron" w:date="2018-12-18T10:33:00Z">
              <w:rPr>
                <w:rStyle w:val="Hyperlink"/>
                <w:noProof/>
              </w:rPr>
            </w:rPrChange>
          </w:rPr>
          <w:delText>Hardware Status Screen</w:delText>
        </w:r>
        <w:r w:rsidDel="002A5DB7">
          <w:rPr>
            <w:noProof/>
            <w:webHidden/>
          </w:rPr>
          <w:tab/>
          <w:delText>24</w:delText>
        </w:r>
      </w:del>
    </w:p>
    <w:p w14:paraId="4F546EC0" w14:textId="066B7D92" w:rsidR="00BF08A5" w:rsidDel="002A5DB7" w:rsidRDefault="00BF08A5">
      <w:pPr>
        <w:pStyle w:val="TOC1"/>
        <w:tabs>
          <w:tab w:val="right" w:leader="dot" w:pos="9350"/>
        </w:tabs>
        <w:rPr>
          <w:del w:id="1435" w:author="Tom Bergeron" w:date="2018-12-18T10:33:00Z"/>
          <w:rFonts w:asciiTheme="minorHAnsi" w:eastAsiaTheme="minorEastAsia" w:hAnsiTheme="minorHAnsi" w:cstheme="minorBidi"/>
          <w:b w:val="0"/>
          <w:caps w:val="0"/>
          <w:noProof/>
          <w:sz w:val="22"/>
          <w:szCs w:val="22"/>
        </w:rPr>
      </w:pPr>
      <w:del w:id="1436" w:author="Tom Bergeron" w:date="2018-12-18T10:33:00Z">
        <w:r w:rsidRPr="002A5DB7" w:rsidDel="002A5DB7">
          <w:rPr>
            <w:rStyle w:val="Hyperlink"/>
            <w:noProof/>
            <w:rPrChange w:id="1437" w:author="Tom Bergeron" w:date="2018-12-18T10:33:00Z">
              <w:rPr>
                <w:rStyle w:val="Hyperlink"/>
                <w:noProof/>
              </w:rPr>
            </w:rPrChange>
          </w:rPr>
          <w:delText>Run a Profile</w:delText>
        </w:r>
        <w:r w:rsidDel="002A5DB7">
          <w:rPr>
            <w:noProof/>
            <w:webHidden/>
          </w:rPr>
          <w:tab/>
          <w:delText>25</w:delText>
        </w:r>
      </w:del>
    </w:p>
    <w:p w14:paraId="75298FBE" w14:textId="1E1CE08A" w:rsidR="00BF08A5" w:rsidDel="002A5DB7" w:rsidRDefault="00BF08A5">
      <w:pPr>
        <w:pStyle w:val="TOC1"/>
        <w:tabs>
          <w:tab w:val="right" w:leader="dot" w:pos="9350"/>
        </w:tabs>
        <w:rPr>
          <w:del w:id="1438" w:author="Tom Bergeron" w:date="2018-12-18T10:33:00Z"/>
          <w:rFonts w:asciiTheme="minorHAnsi" w:eastAsiaTheme="minorEastAsia" w:hAnsiTheme="minorHAnsi" w:cstheme="minorBidi"/>
          <w:b w:val="0"/>
          <w:caps w:val="0"/>
          <w:noProof/>
          <w:sz w:val="22"/>
          <w:szCs w:val="22"/>
        </w:rPr>
      </w:pPr>
      <w:del w:id="1439" w:author="Tom Bergeron" w:date="2018-12-18T10:33:00Z">
        <w:r w:rsidRPr="002A5DB7" w:rsidDel="002A5DB7">
          <w:rPr>
            <w:rStyle w:val="Hyperlink"/>
            <w:noProof/>
            <w:rPrChange w:id="1440" w:author="Tom Bergeron" w:date="2018-12-18T10:33:00Z">
              <w:rPr>
                <w:rStyle w:val="Hyperlink"/>
                <w:noProof/>
              </w:rPr>
            </w:rPrChange>
          </w:rPr>
          <w:delText>Profile Explorer</w:delText>
        </w:r>
        <w:r w:rsidDel="002A5DB7">
          <w:rPr>
            <w:noProof/>
            <w:webHidden/>
          </w:rPr>
          <w:tab/>
          <w:delText>49</w:delText>
        </w:r>
      </w:del>
    </w:p>
    <w:p w14:paraId="567C749E" w14:textId="2E759394" w:rsidR="00BF08A5" w:rsidDel="002A5DB7" w:rsidRDefault="00BF08A5">
      <w:pPr>
        <w:pStyle w:val="TOC1"/>
        <w:tabs>
          <w:tab w:val="right" w:leader="dot" w:pos="9350"/>
        </w:tabs>
        <w:rPr>
          <w:del w:id="1441" w:author="Tom Bergeron" w:date="2018-12-18T10:33:00Z"/>
          <w:rFonts w:asciiTheme="minorHAnsi" w:eastAsiaTheme="minorEastAsia" w:hAnsiTheme="minorHAnsi" w:cstheme="minorBidi"/>
          <w:b w:val="0"/>
          <w:caps w:val="0"/>
          <w:noProof/>
          <w:sz w:val="22"/>
          <w:szCs w:val="22"/>
        </w:rPr>
      </w:pPr>
      <w:del w:id="1442" w:author="Tom Bergeron" w:date="2018-12-18T10:33:00Z">
        <w:r w:rsidRPr="002A5DB7" w:rsidDel="002A5DB7">
          <w:rPr>
            <w:rStyle w:val="Hyperlink"/>
            <w:noProof/>
            <w:rPrChange w:id="1443" w:author="Tom Bergeron" w:date="2018-12-18T10:33:00Z">
              <w:rPr>
                <w:rStyle w:val="Hyperlink"/>
                <w:noProof/>
              </w:rPr>
            </w:rPrChange>
          </w:rPr>
          <w:delText>Virtual Profiling</w:delText>
        </w:r>
        <w:r w:rsidDel="002A5DB7">
          <w:rPr>
            <w:noProof/>
            <w:webHidden/>
          </w:rPr>
          <w:tab/>
          <w:delText>56</w:delText>
        </w:r>
      </w:del>
    </w:p>
    <w:p w14:paraId="7F92B054" w14:textId="541E1029" w:rsidR="00BF08A5" w:rsidDel="002A5DB7" w:rsidRDefault="00BF08A5">
      <w:pPr>
        <w:pStyle w:val="TOC1"/>
        <w:tabs>
          <w:tab w:val="right" w:leader="dot" w:pos="9350"/>
        </w:tabs>
        <w:rPr>
          <w:del w:id="1444" w:author="Tom Bergeron" w:date="2018-12-18T10:33:00Z"/>
          <w:rFonts w:asciiTheme="minorHAnsi" w:eastAsiaTheme="minorEastAsia" w:hAnsiTheme="minorHAnsi" w:cstheme="minorBidi"/>
          <w:b w:val="0"/>
          <w:caps w:val="0"/>
          <w:noProof/>
          <w:sz w:val="22"/>
          <w:szCs w:val="22"/>
        </w:rPr>
      </w:pPr>
      <w:del w:id="1445" w:author="Tom Bergeron" w:date="2018-12-18T10:33:00Z">
        <w:r w:rsidRPr="002A5DB7" w:rsidDel="002A5DB7">
          <w:rPr>
            <w:rStyle w:val="Hyperlink"/>
            <w:noProof/>
            <w:rPrChange w:id="1446" w:author="Tom Bergeron" w:date="2018-12-18T10:33:00Z">
              <w:rPr>
                <w:rStyle w:val="Hyperlink"/>
                <w:noProof/>
              </w:rPr>
            </w:rPrChange>
          </w:rPr>
          <w:delText>Password Protection</w:delText>
        </w:r>
        <w:r w:rsidDel="002A5DB7">
          <w:rPr>
            <w:noProof/>
            <w:webHidden/>
          </w:rPr>
          <w:tab/>
          <w:delText>68</w:delText>
        </w:r>
      </w:del>
    </w:p>
    <w:p w14:paraId="39838C0A" w14:textId="190708EC" w:rsidR="00BF08A5" w:rsidDel="002A5DB7" w:rsidRDefault="00BF08A5">
      <w:pPr>
        <w:pStyle w:val="TOC1"/>
        <w:tabs>
          <w:tab w:val="right" w:leader="dot" w:pos="9350"/>
        </w:tabs>
        <w:rPr>
          <w:del w:id="1447" w:author="Tom Bergeron" w:date="2018-12-18T10:33:00Z"/>
          <w:rFonts w:asciiTheme="minorHAnsi" w:eastAsiaTheme="minorEastAsia" w:hAnsiTheme="minorHAnsi" w:cstheme="minorBidi"/>
          <w:b w:val="0"/>
          <w:caps w:val="0"/>
          <w:noProof/>
          <w:sz w:val="22"/>
          <w:szCs w:val="22"/>
        </w:rPr>
      </w:pPr>
      <w:del w:id="1448" w:author="Tom Bergeron" w:date="2018-12-18T10:33:00Z">
        <w:r w:rsidRPr="002A5DB7" w:rsidDel="002A5DB7">
          <w:rPr>
            <w:rStyle w:val="Hyperlink"/>
            <w:noProof/>
            <w:rPrChange w:id="1449" w:author="Tom Bergeron" w:date="2018-12-18T10:33:00Z">
              <w:rPr>
                <w:rStyle w:val="Hyperlink"/>
                <w:noProof/>
              </w:rPr>
            </w:rPrChange>
          </w:rPr>
          <w:delText>Printing</w:delText>
        </w:r>
        <w:r w:rsidDel="002A5DB7">
          <w:rPr>
            <w:noProof/>
            <w:webHidden/>
          </w:rPr>
          <w:tab/>
          <w:delText>69</w:delText>
        </w:r>
      </w:del>
    </w:p>
    <w:p w14:paraId="06A02956" w14:textId="7ED41846" w:rsidR="00BF08A5" w:rsidDel="002A5DB7" w:rsidRDefault="00BF08A5">
      <w:pPr>
        <w:pStyle w:val="TOC1"/>
        <w:tabs>
          <w:tab w:val="right" w:leader="dot" w:pos="9350"/>
        </w:tabs>
        <w:rPr>
          <w:del w:id="1450" w:author="Tom Bergeron" w:date="2018-12-18T10:33:00Z"/>
          <w:rFonts w:asciiTheme="minorHAnsi" w:eastAsiaTheme="minorEastAsia" w:hAnsiTheme="minorHAnsi" w:cstheme="minorBidi"/>
          <w:b w:val="0"/>
          <w:caps w:val="0"/>
          <w:noProof/>
          <w:sz w:val="22"/>
          <w:szCs w:val="22"/>
        </w:rPr>
      </w:pPr>
      <w:del w:id="1451" w:author="Tom Bergeron" w:date="2018-12-18T10:33:00Z">
        <w:r w:rsidRPr="002A5DB7" w:rsidDel="002A5DB7">
          <w:rPr>
            <w:rStyle w:val="Hyperlink"/>
            <w:noProof/>
            <w:rPrChange w:id="1452" w:author="Tom Bergeron" w:date="2018-12-18T10:33:00Z">
              <w:rPr>
                <w:rStyle w:val="Hyperlink"/>
                <w:noProof/>
              </w:rPr>
            </w:rPrChange>
          </w:rPr>
          <w:delText>Write Data to and View Data Over a Network</w:delText>
        </w:r>
        <w:r w:rsidDel="002A5DB7">
          <w:rPr>
            <w:noProof/>
            <w:webHidden/>
          </w:rPr>
          <w:tab/>
          <w:delText>71</w:delText>
        </w:r>
      </w:del>
    </w:p>
    <w:p w14:paraId="495E8994" w14:textId="299951D2" w:rsidR="00BF08A5" w:rsidDel="002A5DB7" w:rsidRDefault="00BF08A5">
      <w:pPr>
        <w:pStyle w:val="TOC1"/>
        <w:tabs>
          <w:tab w:val="right" w:leader="dot" w:pos="9350"/>
        </w:tabs>
        <w:rPr>
          <w:del w:id="1453" w:author="Tom Bergeron" w:date="2018-12-18T10:33:00Z"/>
          <w:rFonts w:asciiTheme="minorHAnsi" w:eastAsiaTheme="minorEastAsia" w:hAnsiTheme="minorHAnsi" w:cstheme="minorBidi"/>
          <w:b w:val="0"/>
          <w:caps w:val="0"/>
          <w:noProof/>
          <w:sz w:val="22"/>
          <w:szCs w:val="22"/>
        </w:rPr>
      </w:pPr>
      <w:del w:id="1454" w:author="Tom Bergeron" w:date="2018-12-18T10:33:00Z">
        <w:r w:rsidRPr="002A5DB7" w:rsidDel="002A5DB7">
          <w:rPr>
            <w:rStyle w:val="Hyperlink"/>
            <w:noProof/>
            <w:rPrChange w:id="1455" w:author="Tom Bergeron" w:date="2018-12-18T10:33:00Z">
              <w:rPr>
                <w:rStyle w:val="Hyperlink"/>
                <w:noProof/>
              </w:rPr>
            </w:rPrChange>
          </w:rPr>
          <w:delText>Messages During Profiling and Baseline Profiling</w:delText>
        </w:r>
        <w:r w:rsidDel="002A5DB7">
          <w:rPr>
            <w:noProof/>
            <w:webHidden/>
          </w:rPr>
          <w:tab/>
          <w:delText>75</w:delText>
        </w:r>
      </w:del>
    </w:p>
    <w:p w14:paraId="4AD0DB97" w14:textId="3D5848CE" w:rsidR="00BF08A5" w:rsidDel="002A5DB7" w:rsidRDefault="00BF08A5">
      <w:pPr>
        <w:pStyle w:val="TOC1"/>
        <w:tabs>
          <w:tab w:val="right" w:leader="dot" w:pos="9350"/>
        </w:tabs>
        <w:rPr>
          <w:del w:id="1456" w:author="Tom Bergeron" w:date="2018-12-18T10:33:00Z"/>
          <w:rFonts w:asciiTheme="minorHAnsi" w:eastAsiaTheme="minorEastAsia" w:hAnsiTheme="minorHAnsi" w:cstheme="minorBidi"/>
          <w:b w:val="0"/>
          <w:caps w:val="0"/>
          <w:noProof/>
          <w:sz w:val="22"/>
          <w:szCs w:val="22"/>
        </w:rPr>
      </w:pPr>
      <w:del w:id="1457" w:author="Tom Bergeron" w:date="2018-12-18T10:33:00Z">
        <w:r w:rsidRPr="002A5DB7" w:rsidDel="002A5DB7">
          <w:rPr>
            <w:rStyle w:val="Hyperlink"/>
            <w:noProof/>
            <w:rPrChange w:id="1458" w:author="Tom Bergeron" w:date="2018-12-18T10:33:00Z">
              <w:rPr>
                <w:rStyle w:val="Hyperlink"/>
                <w:noProof/>
              </w:rPr>
            </w:rPrChange>
          </w:rPr>
          <w:delText>Communicate with Oven Controllers</w:delText>
        </w:r>
        <w:r w:rsidDel="002A5DB7">
          <w:rPr>
            <w:noProof/>
            <w:webHidden/>
          </w:rPr>
          <w:tab/>
          <w:delText>78</w:delText>
        </w:r>
      </w:del>
    </w:p>
    <w:p w14:paraId="49850E1D" w14:textId="7DAD88A8" w:rsidR="00BF08A5" w:rsidDel="002A5DB7" w:rsidRDefault="00BF08A5">
      <w:pPr>
        <w:pStyle w:val="TOC1"/>
        <w:tabs>
          <w:tab w:val="right" w:leader="dot" w:pos="9350"/>
        </w:tabs>
        <w:rPr>
          <w:del w:id="1459" w:author="Tom Bergeron" w:date="2018-12-18T10:33:00Z"/>
          <w:rFonts w:asciiTheme="minorHAnsi" w:eastAsiaTheme="minorEastAsia" w:hAnsiTheme="minorHAnsi" w:cstheme="minorBidi"/>
          <w:b w:val="0"/>
          <w:caps w:val="0"/>
          <w:noProof/>
          <w:sz w:val="22"/>
          <w:szCs w:val="22"/>
        </w:rPr>
      </w:pPr>
      <w:del w:id="1460" w:author="Tom Bergeron" w:date="2018-12-18T10:33:00Z">
        <w:r w:rsidRPr="002A5DB7" w:rsidDel="002A5DB7">
          <w:rPr>
            <w:rStyle w:val="Hyperlink"/>
            <w:noProof/>
            <w:rPrChange w:id="1461" w:author="Tom Bergeron" w:date="2018-12-18T10:33:00Z">
              <w:rPr>
                <w:rStyle w:val="Hyperlink"/>
                <w:noProof/>
              </w:rPr>
            </w:rPrChange>
          </w:rPr>
          <w:delText>Dual Lane Systems And Functionality</w:delText>
        </w:r>
        <w:r w:rsidDel="002A5DB7">
          <w:rPr>
            <w:noProof/>
            <w:webHidden/>
          </w:rPr>
          <w:tab/>
          <w:delText>85</w:delText>
        </w:r>
      </w:del>
    </w:p>
    <w:p w14:paraId="107B5BB5" w14:textId="34696E96" w:rsidR="00BF08A5" w:rsidDel="002A5DB7" w:rsidRDefault="00BF08A5">
      <w:pPr>
        <w:pStyle w:val="TOC1"/>
        <w:tabs>
          <w:tab w:val="right" w:leader="dot" w:pos="9350"/>
        </w:tabs>
        <w:rPr>
          <w:del w:id="1462" w:author="Tom Bergeron" w:date="2018-12-18T10:33:00Z"/>
          <w:rFonts w:asciiTheme="minorHAnsi" w:eastAsiaTheme="minorEastAsia" w:hAnsiTheme="minorHAnsi" w:cstheme="minorBidi"/>
          <w:b w:val="0"/>
          <w:caps w:val="0"/>
          <w:noProof/>
          <w:sz w:val="22"/>
          <w:szCs w:val="22"/>
        </w:rPr>
      </w:pPr>
      <w:del w:id="1463" w:author="Tom Bergeron" w:date="2018-12-18T10:33:00Z">
        <w:r w:rsidRPr="002A5DB7" w:rsidDel="002A5DB7">
          <w:rPr>
            <w:rStyle w:val="Hyperlink"/>
            <w:noProof/>
            <w:rPrChange w:id="1464" w:author="Tom Bergeron" w:date="2018-12-18T10:33:00Z">
              <w:rPr>
                <w:rStyle w:val="Hyperlink"/>
                <w:noProof/>
              </w:rPr>
            </w:rPrChange>
          </w:rPr>
          <w:delText>Configuration Program</w:delText>
        </w:r>
        <w:r w:rsidDel="002A5DB7">
          <w:rPr>
            <w:noProof/>
            <w:webHidden/>
          </w:rPr>
          <w:tab/>
          <w:delText>88</w:delText>
        </w:r>
      </w:del>
    </w:p>
    <w:p w14:paraId="6779FB2E" w14:textId="2E8428DE" w:rsidR="00BF08A5" w:rsidDel="002A5DB7" w:rsidRDefault="00BF08A5">
      <w:pPr>
        <w:pStyle w:val="TOC1"/>
        <w:tabs>
          <w:tab w:val="right" w:leader="dot" w:pos="9350"/>
        </w:tabs>
        <w:rPr>
          <w:del w:id="1465" w:author="Tom Bergeron" w:date="2018-12-18T10:33:00Z"/>
          <w:rFonts w:asciiTheme="minorHAnsi" w:eastAsiaTheme="minorEastAsia" w:hAnsiTheme="minorHAnsi" w:cstheme="minorBidi"/>
          <w:b w:val="0"/>
          <w:caps w:val="0"/>
          <w:noProof/>
          <w:sz w:val="22"/>
          <w:szCs w:val="22"/>
        </w:rPr>
      </w:pPr>
      <w:del w:id="1466" w:author="Tom Bergeron" w:date="2018-12-18T10:33:00Z">
        <w:r w:rsidRPr="002A5DB7" w:rsidDel="002A5DB7">
          <w:rPr>
            <w:rStyle w:val="Hyperlink"/>
            <w:noProof/>
            <w:rPrChange w:id="1467" w:author="Tom Bergeron" w:date="2018-12-18T10:33:00Z">
              <w:rPr>
                <w:rStyle w:val="Hyperlink"/>
                <w:noProof/>
              </w:rPr>
            </w:rPrChange>
          </w:rPr>
          <w:delText>Troubleshoot COM Ports</w:delText>
        </w:r>
        <w:r w:rsidDel="002A5DB7">
          <w:rPr>
            <w:noProof/>
            <w:webHidden/>
          </w:rPr>
          <w:tab/>
          <w:delText>90</w:delText>
        </w:r>
      </w:del>
    </w:p>
    <w:p w14:paraId="65D12DF1" w14:textId="45578996" w:rsidR="00BF08A5" w:rsidDel="002A5DB7" w:rsidRDefault="00BF08A5">
      <w:pPr>
        <w:pStyle w:val="TOC1"/>
        <w:tabs>
          <w:tab w:val="right" w:leader="dot" w:pos="9350"/>
        </w:tabs>
        <w:rPr>
          <w:ins w:id="1468" w:author="Tom" w:date="2017-09-27T19:32:00Z"/>
          <w:del w:id="1469" w:author="Tom Bergeron" w:date="2018-12-18T10:33:00Z"/>
          <w:rFonts w:asciiTheme="minorHAnsi" w:eastAsiaTheme="minorEastAsia" w:hAnsiTheme="minorHAnsi" w:cstheme="minorBidi"/>
          <w:b w:val="0"/>
          <w:caps w:val="0"/>
          <w:noProof/>
          <w:sz w:val="22"/>
          <w:szCs w:val="22"/>
        </w:rPr>
      </w:pPr>
    </w:p>
    <w:p w14:paraId="3C802BB5" w14:textId="77777777" w:rsidR="00642E52" w:rsidDel="002A5DB7" w:rsidRDefault="00642E52">
      <w:pPr>
        <w:pStyle w:val="TOC1"/>
        <w:tabs>
          <w:tab w:val="right" w:leader="dot" w:pos="9350"/>
        </w:tabs>
        <w:rPr>
          <w:del w:id="1470" w:author="Tom Bergeron" w:date="2018-12-18T10:33:00Z"/>
          <w:rFonts w:asciiTheme="minorHAnsi" w:eastAsiaTheme="minorEastAsia" w:hAnsiTheme="minorHAnsi" w:cstheme="minorBidi"/>
          <w:b w:val="0"/>
          <w:caps w:val="0"/>
          <w:noProof/>
          <w:sz w:val="22"/>
          <w:szCs w:val="22"/>
        </w:rPr>
      </w:pPr>
      <w:del w:id="1471" w:author="Tom Bergeron" w:date="2018-12-18T10:33:00Z">
        <w:r w:rsidRPr="00806090" w:rsidDel="002A5DB7">
          <w:rPr>
            <w:noProof/>
            <w:rPrChange w:id="1472" w:author="Tom" w:date="2017-08-24T14:07:00Z">
              <w:rPr>
                <w:rStyle w:val="Hyperlink"/>
                <w:rFonts w:cs="Arial"/>
                <w:b w:val="0"/>
                <w:bCs/>
                <w:iCs/>
                <w:caps w:val="0"/>
                <w:noProof/>
              </w:rPr>
            </w:rPrChange>
          </w:rPr>
          <w:delText>The Hardware</w:delText>
        </w:r>
        <w:r w:rsidDel="002A5DB7">
          <w:rPr>
            <w:noProof/>
            <w:webHidden/>
          </w:rPr>
          <w:tab/>
        </w:r>
        <w:r w:rsidR="0013342E" w:rsidDel="002A5DB7">
          <w:rPr>
            <w:noProof/>
            <w:webHidden/>
          </w:rPr>
          <w:delText>3</w:delText>
        </w:r>
      </w:del>
    </w:p>
    <w:p w14:paraId="1C199839" w14:textId="77777777" w:rsidR="00642E52" w:rsidDel="002A5DB7" w:rsidRDefault="00642E52">
      <w:pPr>
        <w:pStyle w:val="TOC1"/>
        <w:tabs>
          <w:tab w:val="right" w:leader="dot" w:pos="9350"/>
        </w:tabs>
        <w:rPr>
          <w:del w:id="1473" w:author="Tom Bergeron" w:date="2018-12-18T10:33:00Z"/>
          <w:rFonts w:asciiTheme="minorHAnsi" w:eastAsiaTheme="minorEastAsia" w:hAnsiTheme="minorHAnsi" w:cstheme="minorBidi"/>
          <w:b w:val="0"/>
          <w:caps w:val="0"/>
          <w:noProof/>
          <w:sz w:val="22"/>
          <w:szCs w:val="22"/>
        </w:rPr>
      </w:pPr>
      <w:del w:id="1474" w:author="Tom Bergeron" w:date="2018-12-18T10:33:00Z">
        <w:r w:rsidRPr="00806090" w:rsidDel="002A5DB7">
          <w:rPr>
            <w:noProof/>
            <w:rPrChange w:id="1475" w:author="Tom" w:date="2017-08-24T14:07:00Z">
              <w:rPr>
                <w:rStyle w:val="Hyperlink"/>
                <w:b w:val="0"/>
                <w:caps w:val="0"/>
                <w:noProof/>
              </w:rPr>
            </w:rPrChange>
          </w:rPr>
          <w:delText>Dual Lane Systems</w:delText>
        </w:r>
        <w:r w:rsidDel="002A5DB7">
          <w:rPr>
            <w:noProof/>
            <w:webHidden/>
          </w:rPr>
          <w:tab/>
        </w:r>
        <w:r w:rsidR="0013342E" w:rsidDel="002A5DB7">
          <w:rPr>
            <w:noProof/>
            <w:webHidden/>
          </w:rPr>
          <w:delText>6</w:delText>
        </w:r>
      </w:del>
    </w:p>
    <w:p w14:paraId="1CF1718A" w14:textId="77777777" w:rsidR="00642E52" w:rsidDel="002A5DB7" w:rsidRDefault="00642E52">
      <w:pPr>
        <w:pStyle w:val="TOC1"/>
        <w:tabs>
          <w:tab w:val="right" w:leader="dot" w:pos="9350"/>
        </w:tabs>
        <w:rPr>
          <w:del w:id="1476" w:author="Tom Bergeron" w:date="2018-12-18T10:33:00Z"/>
          <w:rFonts w:asciiTheme="minorHAnsi" w:eastAsiaTheme="minorEastAsia" w:hAnsiTheme="minorHAnsi" w:cstheme="minorBidi"/>
          <w:b w:val="0"/>
          <w:caps w:val="0"/>
          <w:noProof/>
          <w:sz w:val="22"/>
          <w:szCs w:val="22"/>
        </w:rPr>
      </w:pPr>
      <w:del w:id="1477" w:author="Tom Bergeron" w:date="2018-12-18T10:33:00Z">
        <w:r w:rsidRPr="00806090" w:rsidDel="002A5DB7">
          <w:rPr>
            <w:noProof/>
            <w:rPrChange w:id="1478" w:author="Tom" w:date="2017-08-24T14:07:00Z">
              <w:rPr>
                <w:rStyle w:val="Hyperlink"/>
                <w:b w:val="0"/>
                <w:caps w:val="0"/>
                <w:noProof/>
              </w:rPr>
            </w:rPrChange>
          </w:rPr>
          <w:delText>The Main Screen</w:delText>
        </w:r>
        <w:r w:rsidDel="002A5DB7">
          <w:rPr>
            <w:noProof/>
            <w:webHidden/>
          </w:rPr>
          <w:tab/>
        </w:r>
        <w:r w:rsidR="0013342E" w:rsidDel="002A5DB7">
          <w:rPr>
            <w:noProof/>
            <w:webHidden/>
          </w:rPr>
          <w:delText>10</w:delText>
        </w:r>
      </w:del>
    </w:p>
    <w:p w14:paraId="759D82C3" w14:textId="77777777" w:rsidR="00642E52" w:rsidDel="002A5DB7" w:rsidRDefault="00642E52">
      <w:pPr>
        <w:pStyle w:val="TOC1"/>
        <w:tabs>
          <w:tab w:val="right" w:leader="dot" w:pos="9350"/>
        </w:tabs>
        <w:rPr>
          <w:del w:id="1479" w:author="Tom Bergeron" w:date="2018-12-18T10:33:00Z"/>
          <w:rFonts w:asciiTheme="minorHAnsi" w:eastAsiaTheme="minorEastAsia" w:hAnsiTheme="minorHAnsi" w:cstheme="minorBidi"/>
          <w:b w:val="0"/>
          <w:caps w:val="0"/>
          <w:noProof/>
          <w:sz w:val="22"/>
          <w:szCs w:val="22"/>
        </w:rPr>
      </w:pPr>
      <w:del w:id="1480" w:author="Tom Bergeron" w:date="2018-12-18T10:33:00Z">
        <w:r w:rsidRPr="00806090" w:rsidDel="002A5DB7">
          <w:rPr>
            <w:noProof/>
            <w:rPrChange w:id="1481" w:author="Tom" w:date="2017-08-24T14:07:00Z">
              <w:rPr>
                <w:rStyle w:val="Hyperlink"/>
                <w:b w:val="0"/>
                <w:caps w:val="0"/>
                <w:noProof/>
              </w:rPr>
            </w:rPrChange>
          </w:rPr>
          <w:delText>Global Preferences</w:delText>
        </w:r>
        <w:r w:rsidDel="002A5DB7">
          <w:rPr>
            <w:noProof/>
            <w:webHidden/>
          </w:rPr>
          <w:tab/>
        </w:r>
        <w:r w:rsidR="0013342E" w:rsidDel="002A5DB7">
          <w:rPr>
            <w:noProof/>
            <w:webHidden/>
          </w:rPr>
          <w:delText>11</w:delText>
        </w:r>
      </w:del>
    </w:p>
    <w:p w14:paraId="36AE658E" w14:textId="77777777" w:rsidR="00642E52" w:rsidDel="002A5DB7" w:rsidRDefault="00642E52">
      <w:pPr>
        <w:pStyle w:val="TOC1"/>
        <w:tabs>
          <w:tab w:val="right" w:leader="dot" w:pos="9350"/>
        </w:tabs>
        <w:rPr>
          <w:del w:id="1482" w:author="Tom Bergeron" w:date="2018-12-18T10:33:00Z"/>
          <w:rFonts w:asciiTheme="minorHAnsi" w:eastAsiaTheme="minorEastAsia" w:hAnsiTheme="minorHAnsi" w:cstheme="minorBidi"/>
          <w:b w:val="0"/>
          <w:caps w:val="0"/>
          <w:noProof/>
          <w:sz w:val="22"/>
          <w:szCs w:val="22"/>
        </w:rPr>
      </w:pPr>
      <w:del w:id="1483" w:author="Tom Bergeron" w:date="2018-12-18T10:33:00Z">
        <w:r w:rsidRPr="00806090" w:rsidDel="002A5DB7">
          <w:rPr>
            <w:noProof/>
            <w:rPrChange w:id="1484" w:author="Tom" w:date="2017-08-24T14:07:00Z">
              <w:rPr>
                <w:rStyle w:val="Hyperlink"/>
                <w:b w:val="0"/>
                <w:caps w:val="0"/>
                <w:noProof/>
              </w:rPr>
            </w:rPrChange>
          </w:rPr>
          <w:delText>Define/Edit Process Window</w:delText>
        </w:r>
        <w:r w:rsidDel="002A5DB7">
          <w:rPr>
            <w:noProof/>
            <w:webHidden/>
          </w:rPr>
          <w:tab/>
        </w:r>
        <w:r w:rsidR="0013342E" w:rsidDel="002A5DB7">
          <w:rPr>
            <w:noProof/>
            <w:webHidden/>
          </w:rPr>
          <w:delText>19</w:delText>
        </w:r>
      </w:del>
    </w:p>
    <w:p w14:paraId="5B7AD605" w14:textId="77777777" w:rsidR="00642E52" w:rsidDel="002A5DB7" w:rsidRDefault="00642E52">
      <w:pPr>
        <w:pStyle w:val="TOC1"/>
        <w:tabs>
          <w:tab w:val="right" w:leader="dot" w:pos="9350"/>
        </w:tabs>
        <w:rPr>
          <w:del w:id="1485" w:author="Tom Bergeron" w:date="2018-12-18T10:33:00Z"/>
          <w:rFonts w:asciiTheme="minorHAnsi" w:eastAsiaTheme="minorEastAsia" w:hAnsiTheme="minorHAnsi" w:cstheme="minorBidi"/>
          <w:b w:val="0"/>
          <w:caps w:val="0"/>
          <w:noProof/>
          <w:sz w:val="22"/>
          <w:szCs w:val="22"/>
        </w:rPr>
      </w:pPr>
      <w:del w:id="1486" w:author="Tom Bergeron" w:date="2018-12-18T10:33:00Z">
        <w:r w:rsidRPr="00806090" w:rsidDel="002A5DB7">
          <w:rPr>
            <w:noProof/>
            <w:rPrChange w:id="1487" w:author="Tom" w:date="2017-08-24T14:07:00Z">
              <w:rPr>
                <w:rStyle w:val="Hyperlink"/>
                <w:b w:val="0"/>
                <w:caps w:val="0"/>
                <w:noProof/>
              </w:rPr>
            </w:rPrChange>
          </w:rPr>
          <w:delText>Hardware Status Screen</w:delText>
        </w:r>
        <w:r w:rsidDel="002A5DB7">
          <w:rPr>
            <w:noProof/>
            <w:webHidden/>
          </w:rPr>
          <w:tab/>
        </w:r>
        <w:r w:rsidR="0013342E" w:rsidDel="002A5DB7">
          <w:rPr>
            <w:noProof/>
            <w:webHidden/>
          </w:rPr>
          <w:delText>26</w:delText>
        </w:r>
      </w:del>
    </w:p>
    <w:p w14:paraId="12716B11" w14:textId="77777777" w:rsidR="00642E52" w:rsidDel="002A5DB7" w:rsidRDefault="00642E52">
      <w:pPr>
        <w:pStyle w:val="TOC1"/>
        <w:tabs>
          <w:tab w:val="right" w:leader="dot" w:pos="9350"/>
        </w:tabs>
        <w:rPr>
          <w:del w:id="1488" w:author="Tom Bergeron" w:date="2018-12-18T10:33:00Z"/>
          <w:rFonts w:asciiTheme="minorHAnsi" w:eastAsiaTheme="minorEastAsia" w:hAnsiTheme="minorHAnsi" w:cstheme="minorBidi"/>
          <w:b w:val="0"/>
          <w:caps w:val="0"/>
          <w:noProof/>
          <w:sz w:val="22"/>
          <w:szCs w:val="22"/>
        </w:rPr>
      </w:pPr>
      <w:del w:id="1489" w:author="Tom Bergeron" w:date="2018-12-18T10:33:00Z">
        <w:r w:rsidRPr="00806090" w:rsidDel="002A5DB7">
          <w:rPr>
            <w:noProof/>
            <w:rPrChange w:id="1490" w:author="Tom" w:date="2017-08-24T14:07:00Z">
              <w:rPr>
                <w:rStyle w:val="Hyperlink"/>
                <w:b w:val="0"/>
                <w:caps w:val="0"/>
                <w:noProof/>
              </w:rPr>
            </w:rPrChange>
          </w:rPr>
          <w:delText>Run a Profile</w:delText>
        </w:r>
        <w:r w:rsidDel="002A5DB7">
          <w:rPr>
            <w:noProof/>
            <w:webHidden/>
          </w:rPr>
          <w:tab/>
        </w:r>
        <w:r w:rsidR="0013342E" w:rsidDel="002A5DB7">
          <w:rPr>
            <w:noProof/>
            <w:webHidden/>
          </w:rPr>
          <w:delText>27</w:delText>
        </w:r>
      </w:del>
    </w:p>
    <w:p w14:paraId="24251836" w14:textId="77777777" w:rsidR="00642E52" w:rsidDel="002A5DB7" w:rsidRDefault="00642E52">
      <w:pPr>
        <w:pStyle w:val="TOC1"/>
        <w:tabs>
          <w:tab w:val="right" w:leader="dot" w:pos="9350"/>
        </w:tabs>
        <w:rPr>
          <w:del w:id="1491" w:author="Tom Bergeron" w:date="2018-12-18T10:33:00Z"/>
          <w:rFonts w:asciiTheme="minorHAnsi" w:eastAsiaTheme="minorEastAsia" w:hAnsiTheme="minorHAnsi" w:cstheme="minorBidi"/>
          <w:b w:val="0"/>
          <w:caps w:val="0"/>
          <w:noProof/>
          <w:sz w:val="22"/>
          <w:szCs w:val="22"/>
        </w:rPr>
      </w:pPr>
      <w:del w:id="1492" w:author="Tom Bergeron" w:date="2018-12-18T10:33:00Z">
        <w:r w:rsidRPr="00806090" w:rsidDel="002A5DB7">
          <w:rPr>
            <w:noProof/>
            <w:rPrChange w:id="1493" w:author="Tom" w:date="2017-08-24T14:07:00Z">
              <w:rPr>
                <w:rStyle w:val="Hyperlink"/>
                <w:b w:val="0"/>
                <w:caps w:val="0"/>
                <w:noProof/>
              </w:rPr>
            </w:rPrChange>
          </w:rPr>
          <w:delText>Profile Explorer</w:delText>
        </w:r>
        <w:r w:rsidDel="002A5DB7">
          <w:rPr>
            <w:noProof/>
            <w:webHidden/>
          </w:rPr>
          <w:tab/>
        </w:r>
        <w:r w:rsidR="0013342E" w:rsidDel="002A5DB7">
          <w:rPr>
            <w:noProof/>
            <w:webHidden/>
          </w:rPr>
          <w:delText>51</w:delText>
        </w:r>
      </w:del>
    </w:p>
    <w:p w14:paraId="3E1E8976" w14:textId="1295D656" w:rsidR="00642E52" w:rsidDel="002A5DB7" w:rsidRDefault="00642E52">
      <w:pPr>
        <w:pStyle w:val="TOC1"/>
        <w:tabs>
          <w:tab w:val="right" w:leader="dot" w:pos="9350"/>
        </w:tabs>
        <w:rPr>
          <w:del w:id="1494" w:author="Tom Bergeron" w:date="2018-12-18T10:33:00Z"/>
          <w:rFonts w:asciiTheme="minorHAnsi" w:eastAsiaTheme="minorEastAsia" w:hAnsiTheme="minorHAnsi" w:cstheme="minorBidi"/>
          <w:b w:val="0"/>
          <w:caps w:val="0"/>
          <w:noProof/>
          <w:sz w:val="22"/>
          <w:szCs w:val="22"/>
        </w:rPr>
      </w:pPr>
      <w:del w:id="1495" w:author="Tom Bergeron" w:date="2018-12-18T10:33:00Z">
        <w:r w:rsidRPr="00806090" w:rsidDel="002A5DB7">
          <w:rPr>
            <w:noProof/>
            <w:rPrChange w:id="1496" w:author="Tom" w:date="2017-08-24T14:07:00Z">
              <w:rPr>
                <w:rStyle w:val="Hyperlink"/>
                <w:b w:val="0"/>
                <w:caps w:val="0"/>
                <w:noProof/>
              </w:rPr>
            </w:rPrChange>
          </w:rPr>
          <w:delText>Virtual Profiling</w:delText>
        </w:r>
        <w:r w:rsidDel="002A5DB7">
          <w:rPr>
            <w:noProof/>
            <w:webHidden/>
          </w:rPr>
          <w:tab/>
        </w:r>
        <w:r w:rsidR="0013342E" w:rsidDel="002A5DB7">
          <w:rPr>
            <w:noProof/>
            <w:webHidden/>
          </w:rPr>
          <w:delText>58</w:delText>
        </w:r>
      </w:del>
    </w:p>
    <w:p w14:paraId="348C5666" w14:textId="194C5253" w:rsidR="00642E52" w:rsidDel="002A5DB7" w:rsidRDefault="00642E52">
      <w:pPr>
        <w:pStyle w:val="TOC1"/>
        <w:tabs>
          <w:tab w:val="right" w:leader="dot" w:pos="9350"/>
        </w:tabs>
        <w:rPr>
          <w:del w:id="1497" w:author="Tom Bergeron" w:date="2018-12-18T10:33:00Z"/>
          <w:rFonts w:asciiTheme="minorHAnsi" w:eastAsiaTheme="minorEastAsia" w:hAnsiTheme="minorHAnsi" w:cstheme="minorBidi"/>
          <w:b w:val="0"/>
          <w:caps w:val="0"/>
          <w:noProof/>
          <w:sz w:val="22"/>
          <w:szCs w:val="22"/>
        </w:rPr>
      </w:pPr>
      <w:del w:id="1498" w:author="Tom Bergeron" w:date="2018-12-18T10:33:00Z">
        <w:r w:rsidRPr="00806090" w:rsidDel="002A5DB7">
          <w:rPr>
            <w:noProof/>
            <w:rPrChange w:id="1499" w:author="Tom" w:date="2017-08-24T14:07:00Z">
              <w:rPr>
                <w:rStyle w:val="Hyperlink"/>
                <w:b w:val="0"/>
                <w:caps w:val="0"/>
                <w:noProof/>
              </w:rPr>
            </w:rPrChange>
          </w:rPr>
          <w:delText>Monitor Production In Live Mode</w:delText>
        </w:r>
        <w:r w:rsidDel="002A5DB7">
          <w:rPr>
            <w:noProof/>
            <w:webHidden/>
          </w:rPr>
          <w:tab/>
        </w:r>
        <w:r w:rsidR="0013342E" w:rsidDel="002A5DB7">
          <w:rPr>
            <w:noProof/>
            <w:webHidden/>
          </w:rPr>
          <w:delText>65</w:delText>
        </w:r>
      </w:del>
    </w:p>
    <w:p w14:paraId="06DB5B6E" w14:textId="1FFEF828" w:rsidR="00642E52" w:rsidDel="002A5DB7" w:rsidRDefault="00642E52">
      <w:pPr>
        <w:pStyle w:val="TOC1"/>
        <w:tabs>
          <w:tab w:val="right" w:leader="dot" w:pos="9350"/>
        </w:tabs>
        <w:rPr>
          <w:del w:id="1500" w:author="Tom Bergeron" w:date="2018-12-18T10:33:00Z"/>
          <w:rFonts w:asciiTheme="minorHAnsi" w:eastAsiaTheme="minorEastAsia" w:hAnsiTheme="minorHAnsi" w:cstheme="minorBidi"/>
          <w:b w:val="0"/>
          <w:caps w:val="0"/>
          <w:noProof/>
          <w:sz w:val="22"/>
          <w:szCs w:val="22"/>
        </w:rPr>
      </w:pPr>
      <w:del w:id="1501" w:author="Tom Bergeron" w:date="2018-12-18T10:33:00Z">
        <w:r w:rsidRPr="00806090" w:rsidDel="002A5DB7">
          <w:rPr>
            <w:noProof/>
            <w:rPrChange w:id="1502" w:author="Tom" w:date="2017-08-24T14:07:00Z">
              <w:rPr>
                <w:rStyle w:val="Hyperlink"/>
                <w:b w:val="0"/>
                <w:caps w:val="0"/>
                <w:noProof/>
              </w:rPr>
            </w:rPrChange>
          </w:rPr>
          <w:delText>Password Protection</w:delText>
        </w:r>
        <w:r w:rsidDel="002A5DB7">
          <w:rPr>
            <w:noProof/>
            <w:webHidden/>
          </w:rPr>
          <w:tab/>
        </w:r>
        <w:r w:rsidR="0013342E" w:rsidDel="002A5DB7">
          <w:rPr>
            <w:noProof/>
            <w:webHidden/>
          </w:rPr>
          <w:delText>76</w:delText>
        </w:r>
      </w:del>
    </w:p>
    <w:p w14:paraId="284F2C4E" w14:textId="1382E8FE" w:rsidR="00642E52" w:rsidDel="002A5DB7" w:rsidRDefault="00642E52">
      <w:pPr>
        <w:pStyle w:val="TOC1"/>
        <w:tabs>
          <w:tab w:val="right" w:leader="dot" w:pos="9350"/>
        </w:tabs>
        <w:rPr>
          <w:del w:id="1503" w:author="Tom Bergeron" w:date="2018-12-18T10:33:00Z"/>
          <w:rFonts w:asciiTheme="minorHAnsi" w:eastAsiaTheme="minorEastAsia" w:hAnsiTheme="minorHAnsi" w:cstheme="minorBidi"/>
          <w:b w:val="0"/>
          <w:caps w:val="0"/>
          <w:noProof/>
          <w:sz w:val="22"/>
          <w:szCs w:val="22"/>
        </w:rPr>
      </w:pPr>
      <w:del w:id="1504" w:author="Tom Bergeron" w:date="2018-12-18T10:33:00Z">
        <w:r w:rsidRPr="00806090" w:rsidDel="002A5DB7">
          <w:rPr>
            <w:noProof/>
            <w:rPrChange w:id="1505" w:author="Tom" w:date="2017-08-24T14:07:00Z">
              <w:rPr>
                <w:rStyle w:val="Hyperlink"/>
                <w:b w:val="0"/>
                <w:caps w:val="0"/>
                <w:noProof/>
              </w:rPr>
            </w:rPrChange>
          </w:rPr>
          <w:delText>Printing</w:delText>
        </w:r>
        <w:r w:rsidDel="002A5DB7">
          <w:rPr>
            <w:noProof/>
            <w:webHidden/>
          </w:rPr>
          <w:tab/>
        </w:r>
        <w:r w:rsidR="0013342E" w:rsidDel="002A5DB7">
          <w:rPr>
            <w:noProof/>
            <w:webHidden/>
          </w:rPr>
          <w:delText>77</w:delText>
        </w:r>
      </w:del>
    </w:p>
    <w:p w14:paraId="00637FA9" w14:textId="20311AED" w:rsidR="00642E52" w:rsidDel="002A5DB7" w:rsidRDefault="00642E52">
      <w:pPr>
        <w:pStyle w:val="TOC1"/>
        <w:tabs>
          <w:tab w:val="right" w:leader="dot" w:pos="9350"/>
        </w:tabs>
        <w:rPr>
          <w:del w:id="1506" w:author="Tom Bergeron" w:date="2018-12-18T10:33:00Z"/>
          <w:rFonts w:asciiTheme="minorHAnsi" w:eastAsiaTheme="minorEastAsia" w:hAnsiTheme="minorHAnsi" w:cstheme="minorBidi"/>
          <w:b w:val="0"/>
          <w:caps w:val="0"/>
          <w:noProof/>
          <w:sz w:val="22"/>
          <w:szCs w:val="22"/>
        </w:rPr>
      </w:pPr>
      <w:del w:id="1507" w:author="Tom Bergeron" w:date="2018-12-18T10:33:00Z">
        <w:r w:rsidRPr="00806090" w:rsidDel="002A5DB7">
          <w:rPr>
            <w:noProof/>
            <w:rPrChange w:id="1508" w:author="Tom" w:date="2017-08-24T14:07:00Z">
              <w:rPr>
                <w:rStyle w:val="Hyperlink"/>
                <w:b w:val="0"/>
                <w:caps w:val="0"/>
                <w:noProof/>
              </w:rPr>
            </w:rPrChange>
          </w:rPr>
          <w:delText>Write Data to and View Data Over a Network</w:delText>
        </w:r>
        <w:r w:rsidDel="002A5DB7">
          <w:rPr>
            <w:noProof/>
            <w:webHidden/>
          </w:rPr>
          <w:tab/>
        </w:r>
        <w:r w:rsidR="0013342E" w:rsidDel="002A5DB7">
          <w:rPr>
            <w:noProof/>
            <w:webHidden/>
          </w:rPr>
          <w:delText>79</w:delText>
        </w:r>
      </w:del>
    </w:p>
    <w:p w14:paraId="04252946" w14:textId="16E2AC3C" w:rsidR="00642E52" w:rsidDel="002A5DB7" w:rsidRDefault="00642E52">
      <w:pPr>
        <w:pStyle w:val="TOC1"/>
        <w:tabs>
          <w:tab w:val="right" w:leader="dot" w:pos="9350"/>
        </w:tabs>
        <w:rPr>
          <w:del w:id="1509" w:author="Tom Bergeron" w:date="2018-12-18T10:33:00Z"/>
          <w:rFonts w:asciiTheme="minorHAnsi" w:eastAsiaTheme="minorEastAsia" w:hAnsiTheme="minorHAnsi" w:cstheme="minorBidi"/>
          <w:b w:val="0"/>
          <w:caps w:val="0"/>
          <w:noProof/>
          <w:sz w:val="22"/>
          <w:szCs w:val="22"/>
        </w:rPr>
      </w:pPr>
      <w:del w:id="1510" w:author="Tom Bergeron" w:date="2018-12-18T10:33:00Z">
        <w:r w:rsidRPr="00806090" w:rsidDel="002A5DB7">
          <w:rPr>
            <w:noProof/>
            <w:rPrChange w:id="1511" w:author="Tom" w:date="2017-08-24T14:07:00Z">
              <w:rPr>
                <w:rStyle w:val="Hyperlink"/>
                <w:b w:val="0"/>
                <w:caps w:val="0"/>
                <w:noProof/>
              </w:rPr>
            </w:rPrChange>
          </w:rPr>
          <w:delText>Status Messages and Alarms With the Basic System</w:delText>
        </w:r>
        <w:r w:rsidDel="002A5DB7">
          <w:rPr>
            <w:noProof/>
            <w:webHidden/>
          </w:rPr>
          <w:tab/>
        </w:r>
        <w:r w:rsidR="0013342E" w:rsidDel="002A5DB7">
          <w:rPr>
            <w:noProof/>
            <w:webHidden/>
          </w:rPr>
          <w:delText>83</w:delText>
        </w:r>
      </w:del>
    </w:p>
    <w:p w14:paraId="20AD22B9" w14:textId="10F6497C" w:rsidR="00642E52" w:rsidDel="002A5DB7" w:rsidRDefault="00642E52">
      <w:pPr>
        <w:pStyle w:val="TOC1"/>
        <w:tabs>
          <w:tab w:val="right" w:leader="dot" w:pos="9350"/>
        </w:tabs>
        <w:rPr>
          <w:del w:id="1512" w:author="Tom Bergeron" w:date="2018-12-18T10:33:00Z"/>
          <w:rFonts w:asciiTheme="minorHAnsi" w:eastAsiaTheme="minorEastAsia" w:hAnsiTheme="minorHAnsi" w:cstheme="minorBidi"/>
          <w:b w:val="0"/>
          <w:caps w:val="0"/>
          <w:noProof/>
          <w:sz w:val="22"/>
          <w:szCs w:val="22"/>
        </w:rPr>
      </w:pPr>
      <w:del w:id="1513" w:author="Tom Bergeron" w:date="2018-12-18T10:33:00Z">
        <w:r w:rsidRPr="00806090" w:rsidDel="002A5DB7">
          <w:rPr>
            <w:noProof/>
            <w:rPrChange w:id="1514" w:author="Tom" w:date="2017-08-24T14:07:00Z">
              <w:rPr>
                <w:rStyle w:val="Hyperlink"/>
                <w:b w:val="0"/>
                <w:caps w:val="0"/>
                <w:noProof/>
              </w:rPr>
            </w:rPrChange>
          </w:rPr>
          <w:delText>Communicate with Oven Controllers</w:delText>
        </w:r>
        <w:r w:rsidDel="002A5DB7">
          <w:rPr>
            <w:noProof/>
            <w:webHidden/>
          </w:rPr>
          <w:tab/>
        </w:r>
        <w:r w:rsidR="0013342E" w:rsidDel="002A5DB7">
          <w:rPr>
            <w:noProof/>
            <w:webHidden/>
          </w:rPr>
          <w:delText>87</w:delText>
        </w:r>
      </w:del>
    </w:p>
    <w:p w14:paraId="2D19CF36" w14:textId="536DE769" w:rsidR="00642E52" w:rsidDel="002A5DB7" w:rsidRDefault="00642E52">
      <w:pPr>
        <w:pStyle w:val="TOC1"/>
        <w:tabs>
          <w:tab w:val="right" w:leader="dot" w:pos="9350"/>
        </w:tabs>
        <w:rPr>
          <w:del w:id="1515" w:author="Tom Bergeron" w:date="2018-12-18T10:33:00Z"/>
          <w:rFonts w:asciiTheme="minorHAnsi" w:eastAsiaTheme="minorEastAsia" w:hAnsiTheme="minorHAnsi" w:cstheme="minorBidi"/>
          <w:b w:val="0"/>
          <w:caps w:val="0"/>
          <w:noProof/>
          <w:sz w:val="22"/>
          <w:szCs w:val="22"/>
        </w:rPr>
      </w:pPr>
      <w:del w:id="1516" w:author="Tom Bergeron" w:date="2018-12-18T10:33:00Z">
        <w:r w:rsidRPr="00806090" w:rsidDel="002A5DB7">
          <w:rPr>
            <w:noProof/>
            <w:rPrChange w:id="1517" w:author="Tom" w:date="2017-08-24T14:07:00Z">
              <w:rPr>
                <w:rStyle w:val="Hyperlink"/>
                <w:b w:val="0"/>
                <w:caps w:val="0"/>
                <w:noProof/>
              </w:rPr>
            </w:rPrChange>
          </w:rPr>
          <w:delText>Dual Lane Systems And Functionality</w:delText>
        </w:r>
        <w:r w:rsidDel="002A5DB7">
          <w:rPr>
            <w:noProof/>
            <w:webHidden/>
          </w:rPr>
          <w:tab/>
        </w:r>
        <w:r w:rsidR="0013342E" w:rsidDel="002A5DB7">
          <w:rPr>
            <w:noProof/>
            <w:webHidden/>
          </w:rPr>
          <w:delText>94</w:delText>
        </w:r>
      </w:del>
    </w:p>
    <w:p w14:paraId="0962D44F" w14:textId="77777777" w:rsidR="006710B0" w:rsidRDefault="006710B0" w:rsidP="006710B0">
      <w:r>
        <w:fldChar w:fldCharType="end"/>
      </w:r>
    </w:p>
    <w:p w14:paraId="2F77967E" w14:textId="77777777" w:rsidR="00C370A5" w:rsidRDefault="00C370A5" w:rsidP="006710B0"/>
    <w:p w14:paraId="19D537AB" w14:textId="77777777" w:rsidR="009B32F4" w:rsidRPr="00957413" w:rsidRDefault="006C7149" w:rsidP="0026146F">
      <w:pPr>
        <w:pStyle w:val="Heading1"/>
      </w:pPr>
      <w:bookmarkStart w:id="1518" w:name="_Toc119468062"/>
      <w:bookmarkStart w:id="1519" w:name="_Toc329784592"/>
      <w:bookmarkStart w:id="1520" w:name="_Toc331173656"/>
      <w:bookmarkStart w:id="1521" w:name="_Toc332208763"/>
      <w:bookmarkStart w:id="1522" w:name="_Toc332274010"/>
      <w:bookmarkStart w:id="1523" w:name="_Toc367109131"/>
      <w:bookmarkStart w:id="1524" w:name="_Toc394486330"/>
      <w:bookmarkStart w:id="1525" w:name="_Toc394583536"/>
      <w:bookmarkStart w:id="1526" w:name="_Toc468171251"/>
      <w:bookmarkStart w:id="1527" w:name="_Toc468549168"/>
      <w:bookmarkStart w:id="1528" w:name="_Toc468552686"/>
      <w:bookmarkStart w:id="1529" w:name="_Toc469041213"/>
      <w:bookmarkStart w:id="1530" w:name="_Toc469041319"/>
      <w:bookmarkStart w:id="1531" w:name="_Toc469043278"/>
      <w:bookmarkStart w:id="1532" w:name="_Toc469044912"/>
      <w:bookmarkStart w:id="1533" w:name="_Toc469139208"/>
      <w:bookmarkStart w:id="1534" w:name="_Toc469143765"/>
      <w:bookmarkStart w:id="1535" w:name="_Toc469152523"/>
      <w:bookmarkStart w:id="1536" w:name="_Toc469152653"/>
      <w:bookmarkStart w:id="1537" w:name="_Toc491174752"/>
      <w:bookmarkStart w:id="1538" w:name="_Toc491175153"/>
      <w:bookmarkStart w:id="1539" w:name="_Toc494303984"/>
      <w:bookmarkStart w:id="1540" w:name="_Toc494304191"/>
      <w:bookmarkStart w:id="1541" w:name="_Toc532827223"/>
      <w:bookmarkStart w:id="1542" w:name="_Toc532827334"/>
      <w:bookmarkStart w:id="1543" w:name="_Toc532827578"/>
      <w:bookmarkStart w:id="1544" w:name="_Toc532827742"/>
      <w:bookmarkStart w:id="1545" w:name="_Toc532892533"/>
      <w:bookmarkEnd w:id="1360"/>
      <w:bookmarkEnd w:id="1361"/>
      <w:bookmarkEnd w:id="1362"/>
      <w:r w:rsidRPr="00957413">
        <w:rPr>
          <w:rStyle w:val="Heading2Char"/>
          <w:b/>
        </w:rPr>
        <w:lastRenderedPageBreak/>
        <w:t>The Hardware</w:t>
      </w:r>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8F51FF">
      <w:pPr>
        <w:pStyle w:val="Heading3"/>
      </w:pPr>
      <w:bookmarkStart w:id="1546" w:name="_Toc469043279"/>
      <w:bookmarkStart w:id="1547" w:name="_Toc469044913"/>
      <w:bookmarkStart w:id="1548" w:name="_Toc469139209"/>
      <w:bookmarkStart w:id="1549" w:name="_Toc469152654"/>
      <w:bookmarkStart w:id="1550" w:name="_Toc491174753"/>
      <w:bookmarkStart w:id="1551" w:name="_Toc494303985"/>
      <w:bookmarkStart w:id="1552" w:name="_Toc532827335"/>
      <w:bookmarkStart w:id="1553" w:name="_Toc532827743"/>
      <w:r w:rsidRPr="006D130E">
        <w:t>eTPU</w:t>
      </w:r>
      <w:bookmarkEnd w:id="1546"/>
      <w:bookmarkEnd w:id="1547"/>
      <w:bookmarkEnd w:id="1548"/>
      <w:bookmarkEnd w:id="1549"/>
      <w:bookmarkEnd w:id="1550"/>
      <w:bookmarkEnd w:id="1551"/>
      <w:bookmarkEnd w:id="1552"/>
      <w:bookmarkEnd w:id="1553"/>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8F51FF">
      <w:pPr>
        <w:pStyle w:val="Heading3"/>
      </w:pPr>
      <w:bookmarkStart w:id="1554" w:name="_Toc469043280"/>
      <w:bookmarkStart w:id="1555" w:name="_Toc469044914"/>
      <w:bookmarkStart w:id="1556" w:name="_Toc469139210"/>
      <w:bookmarkStart w:id="1557" w:name="_Toc469152655"/>
      <w:bookmarkStart w:id="1558" w:name="_Toc491174754"/>
      <w:bookmarkStart w:id="1559" w:name="_Toc494303986"/>
      <w:bookmarkStart w:id="1560" w:name="_Toc532827336"/>
      <w:bookmarkStart w:id="1561" w:name="_Toc532827744"/>
      <w:r w:rsidRPr="006D130E">
        <w:t>Probes</w:t>
      </w:r>
      <w:bookmarkEnd w:id="1554"/>
      <w:bookmarkEnd w:id="1555"/>
      <w:bookmarkEnd w:id="1556"/>
      <w:bookmarkEnd w:id="1557"/>
      <w:bookmarkEnd w:id="1558"/>
      <w:bookmarkEnd w:id="1559"/>
      <w:bookmarkEnd w:id="1560"/>
      <w:bookmarkEnd w:id="1561"/>
    </w:p>
    <w:p w14:paraId="488B6383" w14:textId="77777777"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373EF7" w:rsidRPr="006D130E">
          <w:rPr>
            <w:rStyle w:val="Hyperlink"/>
            <w:color w:val="auto"/>
          </w:rPr>
          <w:t>Hardware Diagram</w:t>
        </w:r>
      </w:hyperlink>
      <w:r w:rsidRPr="006D130E">
        <w:t>.</w:t>
      </w:r>
    </w:p>
    <w:p w14:paraId="267573A1" w14:textId="77777777" w:rsidR="009B32F4" w:rsidRPr="006D130E" w:rsidRDefault="00C653DF" w:rsidP="008F51FF">
      <w:pPr>
        <w:pStyle w:val="Heading3"/>
      </w:pPr>
      <w:bookmarkStart w:id="1562" w:name="_Toc469043281"/>
      <w:bookmarkStart w:id="1563" w:name="_Toc469044915"/>
      <w:bookmarkStart w:id="1564" w:name="_Toc469139211"/>
      <w:bookmarkStart w:id="1565" w:name="_Toc469152656"/>
      <w:bookmarkStart w:id="1566" w:name="_Toc491174755"/>
      <w:bookmarkStart w:id="1567" w:name="_Toc494303987"/>
      <w:bookmarkStart w:id="1568" w:name="_Toc532827337"/>
      <w:bookmarkStart w:id="1569" w:name="_Toc532827745"/>
      <w:r w:rsidRPr="006D130E">
        <w:t>Board Sensor</w:t>
      </w:r>
      <w:bookmarkEnd w:id="1562"/>
      <w:bookmarkEnd w:id="1563"/>
      <w:bookmarkEnd w:id="1564"/>
      <w:bookmarkEnd w:id="1565"/>
      <w:bookmarkEnd w:id="1566"/>
      <w:bookmarkEnd w:id="1567"/>
      <w:bookmarkEnd w:id="1568"/>
      <w:bookmarkEnd w:id="1569"/>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8F51FF">
      <w:pPr>
        <w:pStyle w:val="Heading3"/>
        <w:rPr>
          <w:rStyle w:val="Heading3Char"/>
          <w:b/>
        </w:rPr>
      </w:pPr>
      <w:bookmarkStart w:id="1570" w:name="_Toc469043282"/>
      <w:bookmarkStart w:id="1571" w:name="_Toc469044916"/>
      <w:bookmarkStart w:id="1572" w:name="_Toc469139212"/>
      <w:bookmarkStart w:id="1573" w:name="_Toc469152657"/>
      <w:bookmarkStart w:id="1574" w:name="_Toc491174756"/>
      <w:bookmarkStart w:id="1575" w:name="_Toc494303988"/>
      <w:bookmarkStart w:id="1576" w:name="_Toc532827338"/>
      <w:bookmarkStart w:id="1577" w:name="_Toc532827746"/>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1570"/>
      <w:bookmarkEnd w:id="1571"/>
      <w:bookmarkEnd w:id="1572"/>
      <w:bookmarkEnd w:id="1573"/>
      <w:bookmarkEnd w:id="1574"/>
      <w:bookmarkEnd w:id="1575"/>
      <w:bookmarkEnd w:id="1576"/>
      <w:bookmarkEnd w:id="1577"/>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8F51FF">
      <w:pPr>
        <w:pStyle w:val="Heading3"/>
      </w:pPr>
      <w:bookmarkStart w:id="1578" w:name="_Toc469043283"/>
      <w:bookmarkStart w:id="1579" w:name="_Toc469044917"/>
      <w:bookmarkStart w:id="1580" w:name="_Toc469139213"/>
      <w:bookmarkStart w:id="1581" w:name="_Toc469152658"/>
      <w:bookmarkStart w:id="1582" w:name="_Toc491174757"/>
      <w:bookmarkStart w:id="1583" w:name="_Toc494303989"/>
      <w:bookmarkStart w:id="1584" w:name="_Toc532827339"/>
      <w:bookmarkStart w:id="1585" w:name="_Toc532827747"/>
      <w:r w:rsidRPr="00C653DF">
        <w:lastRenderedPageBreak/>
        <w:t>P</w:t>
      </w:r>
      <w:r w:rsidR="00254777" w:rsidRPr="00C653DF">
        <w:t>rofiler</w:t>
      </w:r>
      <w:bookmarkEnd w:id="1578"/>
      <w:bookmarkEnd w:id="1579"/>
      <w:bookmarkEnd w:id="1580"/>
      <w:bookmarkEnd w:id="1581"/>
      <w:bookmarkEnd w:id="1582"/>
      <w:bookmarkEnd w:id="1583"/>
      <w:bookmarkEnd w:id="1584"/>
      <w:bookmarkEnd w:id="1585"/>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77777777" w:rsidR="00254777" w:rsidRDefault="00254777" w:rsidP="00CC3E3C">
      <w:r w:rsidRPr="00C653DF">
        <w:t>You can use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0D50650C" w14:textId="60412957" w:rsidR="00921AFD" w:rsidRDefault="00921AFD" w:rsidP="00EC5CED">
      <w:pPr>
        <w:numPr>
          <w:ilvl w:val="0"/>
          <w:numId w:val="14"/>
        </w:numPr>
        <w:spacing w:after="60"/>
      </w:pPr>
      <w:r>
        <w:t>SPS Smart Profiler</w:t>
      </w:r>
    </w:p>
    <w:p w14:paraId="49632EA7" w14:textId="77777777" w:rsidR="00254777" w:rsidRPr="00C653DF" w:rsidRDefault="00254777" w:rsidP="00EC5CED">
      <w:pPr>
        <w:numPr>
          <w:ilvl w:val="0"/>
          <w:numId w:val="14"/>
        </w:numPr>
        <w:spacing w:after="60"/>
      </w:pPr>
      <w:r w:rsidRPr="00C653DF">
        <w:t>SlimKIC 2000</w:t>
      </w:r>
    </w:p>
    <w:p w14:paraId="7D018844" w14:textId="77777777" w:rsidR="00254777" w:rsidRPr="00C653DF" w:rsidRDefault="00254777" w:rsidP="00EC5CED">
      <w:pPr>
        <w:numPr>
          <w:ilvl w:val="0"/>
          <w:numId w:val="14"/>
        </w:numPr>
        <w:spacing w:before="60" w:after="60"/>
      </w:pPr>
      <w:r w:rsidRPr="00C653DF">
        <w:t>KIC Explorer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Del="00864AAD" w:rsidRDefault="002B4F6A" w:rsidP="00EC5CED">
      <w:pPr>
        <w:pStyle w:val="ListParagraph"/>
        <w:numPr>
          <w:ilvl w:val="0"/>
          <w:numId w:val="14"/>
        </w:numPr>
        <w:spacing w:after="60"/>
        <w:rPr>
          <w:del w:id="1586" w:author="Tom" w:date="2017-08-16T10:47:00Z"/>
        </w:rPr>
      </w:pPr>
      <w:r w:rsidRPr="00C653DF">
        <w:t>K</w:t>
      </w:r>
      <w:r w:rsidRPr="00C653DF">
        <w:rPr>
          <w:position w:val="8"/>
        </w:rPr>
        <w:t>2</w:t>
      </w:r>
    </w:p>
    <w:p w14:paraId="374D359D" w14:textId="77777777" w:rsidR="00790B75" w:rsidRPr="00C653DF" w:rsidRDefault="00790B75">
      <w:pPr>
        <w:pStyle w:val="ListParagraph"/>
        <w:numPr>
          <w:ilvl w:val="0"/>
          <w:numId w:val="14"/>
        </w:numPr>
        <w:spacing w:after="60"/>
        <w:pPrChange w:id="1587" w:author="Tom" w:date="2017-08-16T10:47:00Z">
          <w:pPr>
            <w:pStyle w:val="ListParagraph"/>
            <w:numPr>
              <w:numId w:val="14"/>
            </w:numPr>
            <w:tabs>
              <w:tab w:val="num" w:pos="720"/>
            </w:tabs>
            <w:spacing w:before="60" w:after="60"/>
            <w:ind w:hanging="360"/>
          </w:pPr>
        </w:pPrChange>
      </w:pPr>
      <w:del w:id="1588" w:author="Tom" w:date="2017-08-16T10:47:00Z">
        <w:r w:rsidRPr="00C653DF" w:rsidDel="00864AAD">
          <w:delText>EK7</w:delText>
        </w:r>
      </w:del>
    </w:p>
    <w:p w14:paraId="280EA4B9" w14:textId="77777777" w:rsidR="00790B75" w:rsidRDefault="00790B75" w:rsidP="00790B75">
      <w:pPr>
        <w:spacing w:after="60"/>
        <w:ind w:left="360"/>
      </w:pPr>
    </w:p>
    <w:p w14:paraId="54D21B22" w14:textId="77777777" w:rsidR="00254777" w:rsidRDefault="00254777" w:rsidP="00254777"/>
    <w:p w14:paraId="1B67BD99" w14:textId="7777777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t>
      </w:r>
      <w:del w:id="1589" w:author="Tom" w:date="2017-09-27T15:39:00Z">
        <w:r w:rsidDel="00986F94">
          <w:delText xml:space="preserve"> When afterward running the program, the text and graphics that appear reflect the model you selected.</w:delText>
        </w:r>
        <w:r w:rsidR="00231DC4" w:rsidRPr="00231DC4" w:rsidDel="00986F94">
          <w:delText xml:space="preserve"> </w:delText>
        </w:r>
        <w:r w:rsidR="00231DC4" w:rsidDel="00986F94">
          <w:delText xml:space="preserve"> </w:delText>
        </w:r>
      </w:del>
      <w:r w:rsidR="00231DC4">
        <w:t>(The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w:t>
      </w:r>
      <w:proofErr w:type="spellStart"/>
      <w:r w:rsidR="00860424">
        <w:t>data</w:t>
      </w:r>
      <w:r w:rsidRPr="003E6083">
        <w:t>log</w:t>
      </w:r>
      <w:proofErr w:type="spellEnd"/>
      <w:r w:rsidRPr="003E6083">
        <w:t xml:space="preserve"> and wireless</w:t>
      </w:r>
      <w:r>
        <w:rPr>
          <w:i/>
        </w:rPr>
        <w:t>.</w:t>
      </w:r>
      <w:r w:rsidR="00860424">
        <w:t xml:space="preserve">  In standard </w:t>
      </w:r>
      <w:proofErr w:type="spellStart"/>
      <w:r w:rsidR="00860424">
        <w:t>data</w:t>
      </w:r>
      <w:r>
        <w:t>log</w:t>
      </w:r>
      <w:proofErr w:type="spellEnd"/>
      <w:r>
        <w:t xml:space="preserve">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61BCAFFE" w14:textId="383BB199" w:rsidR="00921AFD" w:rsidRDefault="00921AFD" w:rsidP="00907313">
      <w:pPr>
        <w:pStyle w:val="ListParagraph"/>
        <w:numPr>
          <w:ilvl w:val="0"/>
          <w:numId w:val="89"/>
        </w:numPr>
        <w:spacing w:after="60"/>
      </w:pPr>
      <w:r>
        <w:t>SPS Smart Profiler Hardware Guide (Publication Number PTG-330310-000)</w:t>
      </w:r>
    </w:p>
    <w:p w14:paraId="42119117" w14:textId="230FAD5E" w:rsidR="00C01441" w:rsidRDefault="00254777" w:rsidP="00907313">
      <w:pPr>
        <w:pStyle w:val="ListParagraph"/>
        <w:numPr>
          <w:ilvl w:val="0"/>
          <w:numId w:val="89"/>
        </w:numPr>
        <w:spacing w:after="60"/>
      </w:pPr>
      <w:r>
        <w:t>SlimKIC 2000 Profiler Hardware Guide, (Publication Number SLK-332310-000)</w:t>
      </w:r>
    </w:p>
    <w:p w14:paraId="7FC9FED1" w14:textId="77777777" w:rsidR="00254777" w:rsidRDefault="00254777" w:rsidP="00C01441">
      <w:pPr>
        <w:pStyle w:val="ListParagraph"/>
        <w:numPr>
          <w:ilvl w:val="0"/>
          <w:numId w:val="89"/>
        </w:numPr>
      </w:pPr>
      <w:r>
        <w:t>KIC Explorer Profiler Hardware Guide, (Publication Number EXP-330310-000)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pPr>
        <w:pStyle w:val="Heading2"/>
      </w:pPr>
      <w:bookmarkStart w:id="1590" w:name="_Hardware_Diagram"/>
      <w:bookmarkStart w:id="1591" w:name="_Toc469043284"/>
      <w:bookmarkStart w:id="1592" w:name="_Toc469044918"/>
      <w:bookmarkStart w:id="1593" w:name="_Toc469139214"/>
      <w:bookmarkStart w:id="1594" w:name="_Toc469152659"/>
      <w:bookmarkStart w:id="1595" w:name="_Toc491174758"/>
      <w:bookmarkStart w:id="1596" w:name="_Toc494303990"/>
      <w:bookmarkStart w:id="1597" w:name="_Toc532827224"/>
      <w:bookmarkStart w:id="1598" w:name="_Toc532827340"/>
      <w:bookmarkStart w:id="1599" w:name="_Toc532827748"/>
      <w:bookmarkStart w:id="1600" w:name="_Ref392775168"/>
      <w:bookmarkStart w:id="1601" w:name="_Toc394411680"/>
      <w:bookmarkStart w:id="1602" w:name="_Toc394486318"/>
      <w:bookmarkStart w:id="1603" w:name="_Toc394583251"/>
      <w:bookmarkStart w:id="1604" w:name="_Toc394583407"/>
      <w:bookmarkStart w:id="1605" w:name="_Toc468168389"/>
      <w:bookmarkEnd w:id="1590"/>
      <w:r>
        <w:lastRenderedPageBreak/>
        <w:t>Hardware Diagram</w:t>
      </w:r>
      <w:bookmarkEnd w:id="1591"/>
      <w:bookmarkEnd w:id="1592"/>
      <w:bookmarkEnd w:id="1593"/>
      <w:bookmarkEnd w:id="1594"/>
      <w:bookmarkEnd w:id="1595"/>
      <w:bookmarkEnd w:id="1596"/>
      <w:bookmarkEnd w:id="1597"/>
      <w:bookmarkEnd w:id="1598"/>
      <w:bookmarkEnd w:id="1599"/>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249B32C7" w:rsidR="0067399E" w:rsidRDefault="0067399E" w:rsidP="0067399E">
      <w:pPr>
        <w:keepNext/>
      </w:pPr>
      <w:del w:id="1606" w:author="Tom" w:date="2017-08-16T10:48:00Z">
        <w:r w:rsidDel="00864AAD">
          <w:rPr>
            <w:noProof/>
          </w:rPr>
          <w:drawing>
            <wp:inline distT="0" distB="0" distL="0" distR="0" wp14:anchorId="7FD9072A" wp14:editId="7812791A">
              <wp:extent cx="6076950" cy="5704205"/>
              <wp:effectExtent l="0" t="0" r="0" b="0"/>
              <wp:docPr id="3" name="Picture 3" descr="Updated Hdwr Config DwgWeTPU1RED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dated Hdwr Config DwgWeTPU1REDtow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6950" cy="5704205"/>
                      </a:xfrm>
                      <a:prstGeom prst="rect">
                        <a:avLst/>
                      </a:prstGeom>
                      <a:noFill/>
                      <a:ln>
                        <a:noFill/>
                      </a:ln>
                    </pic:spPr>
                  </pic:pic>
                </a:graphicData>
              </a:graphic>
            </wp:inline>
          </w:drawing>
        </w:r>
      </w:del>
      <w:ins w:id="1607" w:author="Tom" w:date="2017-08-16T10:48:00Z">
        <w:r w:rsidR="00864AAD">
          <w:rPr>
            <w:noProof/>
          </w:rPr>
          <w:drawing>
            <wp:inline distT="0" distB="0" distL="0" distR="0" wp14:anchorId="70F7CABD" wp14:editId="4B055B85">
              <wp:extent cx="5943600" cy="5578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 New.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578475"/>
                      </a:xfrm>
                      <a:prstGeom prst="rect">
                        <a:avLst/>
                      </a:prstGeom>
                    </pic:spPr>
                  </pic:pic>
                </a:graphicData>
              </a:graphic>
            </wp:inline>
          </w:drawing>
        </w:r>
      </w:ins>
    </w:p>
    <w:p w14:paraId="6870A9B5" w14:textId="77777777" w:rsidR="0067399E" w:rsidRDefault="0067399E" w:rsidP="0067399E">
      <w:pPr>
        <w:pStyle w:val="Caption"/>
      </w:pPr>
      <w:r>
        <w:t xml:space="preserve">Figure </w:t>
      </w:r>
      <w:r w:rsidR="00C10912">
        <w:fldChar w:fldCharType="begin"/>
      </w:r>
      <w:r w:rsidR="00C10912">
        <w:instrText xml:space="preserve"> SEQ Figure \* ARABIC </w:instrText>
      </w:r>
      <w:r w:rsidR="00C10912">
        <w:fldChar w:fldCharType="separate"/>
      </w:r>
      <w:r w:rsidR="0013342E">
        <w:rPr>
          <w:noProof/>
        </w:rPr>
        <w:t>1</w:t>
      </w:r>
      <w:r w:rsidR="00C10912">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77777777" w:rsidR="0067399E" w:rsidRDefault="0067399E"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26146F">
      <w:pPr>
        <w:pStyle w:val="Heading1"/>
      </w:pPr>
      <w:bookmarkStart w:id="1608" w:name="_Toc468171252"/>
      <w:bookmarkStart w:id="1609" w:name="_Toc468549169"/>
      <w:bookmarkStart w:id="1610" w:name="_Toc468552687"/>
      <w:bookmarkStart w:id="1611" w:name="_Toc469041214"/>
      <w:bookmarkStart w:id="1612" w:name="_Toc469041320"/>
      <w:bookmarkStart w:id="1613" w:name="_Toc469043285"/>
      <w:bookmarkStart w:id="1614" w:name="_Toc469044919"/>
      <w:bookmarkStart w:id="1615" w:name="_Toc469139215"/>
      <w:bookmarkStart w:id="1616" w:name="_Toc469143766"/>
      <w:bookmarkStart w:id="1617" w:name="_Toc469152524"/>
      <w:bookmarkStart w:id="1618" w:name="_Toc469152660"/>
      <w:bookmarkStart w:id="1619" w:name="_Toc491174759"/>
      <w:bookmarkStart w:id="1620" w:name="_Toc491175154"/>
      <w:bookmarkStart w:id="1621" w:name="_Toc494303991"/>
      <w:bookmarkStart w:id="1622" w:name="_Toc494304192"/>
      <w:bookmarkStart w:id="1623" w:name="_Toc532827225"/>
      <w:bookmarkStart w:id="1624" w:name="_Toc532827341"/>
      <w:bookmarkStart w:id="1625" w:name="_Toc532827579"/>
      <w:bookmarkStart w:id="1626" w:name="_Toc532827749"/>
      <w:bookmarkStart w:id="1627" w:name="_Toc532892534"/>
      <w:r>
        <w:lastRenderedPageBreak/>
        <w:t>Dual Lane Systems</w:t>
      </w:r>
      <w:bookmarkEnd w:id="1600"/>
      <w:bookmarkEnd w:id="1601"/>
      <w:bookmarkEnd w:id="1602"/>
      <w:bookmarkEnd w:id="1603"/>
      <w:bookmarkEnd w:id="1604"/>
      <w:bookmarkEnd w:id="1605"/>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p>
    <w:p w14:paraId="1C388C2D" w14:textId="12BBBA77" w:rsidR="00E767B9" w:rsidDel="00864AAD" w:rsidRDefault="005C51AD">
      <w:pPr>
        <w:rPr>
          <w:del w:id="1628" w:author="Tom" w:date="2017-08-16T10:56:00Z"/>
        </w:rPr>
      </w:pPr>
      <w:r>
        <w:t xml:space="preserve">The automatic system </w:t>
      </w:r>
      <w:r w:rsidR="0067399E">
        <w:t xml:space="preserve">can </w:t>
      </w:r>
      <w:r>
        <w:t>monitor production t</w:t>
      </w:r>
      <w:r w:rsidR="0067399E">
        <w:t>hrough dual lane reflow ovens.</w:t>
      </w:r>
      <w:del w:id="1629" w:author="Tom" w:date="2017-08-16T10:56:00Z">
        <w:r w:rsidR="0067399E" w:rsidDel="00864AAD">
          <w:delText xml:space="preserve"> </w:delText>
        </w:r>
        <w:r w:rsidR="00E767B9" w:rsidRPr="0067399E" w:rsidDel="00864AAD">
          <w:delText>Dual lane functionality supports two control configurations:</w:delText>
        </w:r>
      </w:del>
    </w:p>
    <w:p w14:paraId="406652C5" w14:textId="46ED342F" w:rsidR="0055000C" w:rsidRPr="0067399E" w:rsidDel="00864AAD" w:rsidRDefault="0055000C">
      <w:pPr>
        <w:rPr>
          <w:del w:id="1630" w:author="Tom" w:date="2017-08-16T10:56:00Z"/>
        </w:rPr>
      </w:pPr>
    </w:p>
    <w:p w14:paraId="308220CA" w14:textId="7E45C8CF" w:rsidR="00E767B9" w:rsidRPr="0067399E" w:rsidDel="00864AAD" w:rsidRDefault="00E767B9">
      <w:pPr>
        <w:rPr>
          <w:del w:id="1631" w:author="Tom" w:date="2017-08-16T10:56:00Z"/>
          <w:i/>
        </w:rPr>
        <w:pPrChange w:id="1632" w:author="Tom" w:date="2017-08-16T10:56:00Z">
          <w:pPr>
            <w:pStyle w:val="ListParagraph"/>
            <w:numPr>
              <w:numId w:val="44"/>
            </w:numPr>
            <w:ind w:hanging="360"/>
            <w:contextualSpacing/>
          </w:pPr>
        </w:pPrChange>
      </w:pPr>
      <w:del w:id="1633" w:author="Tom" w:date="2017-08-16T10:56:00Z">
        <w:r w:rsidRPr="0067399E" w:rsidDel="00864AAD">
          <w:delText xml:space="preserve">Dual Lane </w:delText>
        </w:r>
        <w:r w:rsidRPr="0067399E" w:rsidDel="00864AAD">
          <w:rPr>
            <w:i/>
          </w:rPr>
          <w:delText>Dual System</w:delText>
        </w:r>
      </w:del>
    </w:p>
    <w:p w14:paraId="0B30BB54" w14:textId="6A5176C2" w:rsidR="00E767B9" w:rsidRPr="00E767B9" w:rsidRDefault="00E767B9">
      <w:pPr>
        <w:pPrChange w:id="1634" w:author="Tom" w:date="2017-08-16T10:56:00Z">
          <w:pPr>
            <w:pStyle w:val="ListParagraph"/>
            <w:numPr>
              <w:numId w:val="44"/>
            </w:numPr>
            <w:ind w:hanging="360"/>
            <w:contextualSpacing/>
          </w:pPr>
        </w:pPrChange>
      </w:pPr>
      <w:del w:id="1635" w:author="Tom" w:date="2017-08-16T10:56:00Z">
        <w:r w:rsidRPr="0067399E" w:rsidDel="00864AAD">
          <w:delText xml:space="preserve">Dual Lane </w:delText>
        </w:r>
        <w:r w:rsidRPr="0067399E" w:rsidDel="00864AAD">
          <w:rPr>
            <w:i/>
          </w:rPr>
          <w:delText>Single System</w:delText>
        </w:r>
      </w:del>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2815905B" w:rsidR="0067399E" w:rsidRDefault="005C51AD" w:rsidP="00E767B9">
      <w:del w:id="1636" w:author="Tom" w:date="2017-08-16T10:56:00Z">
        <w:r w:rsidDel="00F30B5C">
          <w:delText xml:space="preserve">The </w:delText>
        </w:r>
        <w:r w:rsidDel="00F30B5C">
          <w:rPr>
            <w:i/>
          </w:rPr>
          <w:delText>Dual Lane-Single S</w:delText>
        </w:r>
        <w:r w:rsidRPr="00D1498A" w:rsidDel="00F30B5C">
          <w:rPr>
            <w:i/>
          </w:rPr>
          <w:delText>ystem</w:delText>
        </w:r>
        <w:r w:rsidDel="00F30B5C">
          <w:delText xml:space="preserve"> tracks two lanes of the same recipe with one instance of the software.</w:delText>
        </w:r>
      </w:del>
      <w:r>
        <w:t xml:space="preserve">  </w:t>
      </w:r>
      <w:bookmarkStart w:id="1637" w:name="_Toc119468061"/>
      <w:bookmarkStart w:id="1638" w:name="_Toc329784593"/>
    </w:p>
    <w:p w14:paraId="42E341A4" w14:textId="77777777" w:rsidR="0067399E" w:rsidRDefault="0067399E" w:rsidP="0067399E"/>
    <w:p w14:paraId="2359FCC8" w14:textId="17E1BECD" w:rsidR="0055000C" w:rsidRDefault="0055000C" w:rsidP="0067399E">
      <w:r>
        <w:t xml:space="preserve">See </w:t>
      </w:r>
      <w:r w:rsidR="00986F94">
        <w:fldChar w:fldCharType="begin"/>
      </w:r>
      <w:ins w:id="1639" w:author="Tom Bergeron" w:date="2018-12-17T16:15:00Z">
        <w:r w:rsidR="00497F66">
          <w:instrText>HYPERLINK  \l "_Dual_Lane_Systems"</w:instrText>
        </w:r>
      </w:ins>
      <w:ins w:id="1640" w:author="Tom" w:date="2017-09-27T19:35:00Z">
        <w:del w:id="1641" w:author="Tom Bergeron" w:date="2018-12-17T16:15:00Z">
          <w:r w:rsidR="003A10A4" w:rsidDel="00497F66">
            <w:delInstrText>HYPERLINK  \l "_Dual_Lane_Systems"</w:delInstrText>
          </w:r>
        </w:del>
      </w:ins>
      <w:del w:id="1642" w:author="Tom Bergeron" w:date="2018-12-17T16:15:00Z">
        <w:r w:rsidR="00986F94" w:rsidDel="00497F66">
          <w:delInstrText xml:space="preserve"> HYPERLINK \l "_Dual_Lane_Systems" </w:delInstrText>
        </w:r>
      </w:del>
      <w:r w:rsidR="00986F94">
        <w:fldChar w:fldCharType="separate"/>
      </w:r>
      <w:r w:rsidRPr="0055000C">
        <w:rPr>
          <w:rStyle w:val="Hyperlink"/>
        </w:rPr>
        <w:t>Dual Lane Systems and Functionality</w:t>
      </w:r>
      <w:r w:rsidR="00986F94">
        <w:rPr>
          <w:rStyle w:val="Hyperlink"/>
        </w:rPr>
        <w:fldChar w:fldCharType="end"/>
      </w:r>
      <w:r>
        <w:t xml:space="preserve"> for details on installation and configuration.</w:t>
      </w:r>
    </w:p>
    <w:p w14:paraId="4E435414" w14:textId="77777777" w:rsidR="00E767B9" w:rsidRDefault="00E767B9">
      <w:pPr>
        <w:rPr>
          <w:rFonts w:ascii="Arial" w:hAnsi="Arial" w:cs="Arial"/>
          <w:b/>
          <w:bCs/>
          <w:iCs/>
          <w:sz w:val="32"/>
          <w:szCs w:val="28"/>
        </w:rPr>
      </w:pPr>
      <w:bookmarkStart w:id="1643" w:name="_Toc486325557"/>
      <w:bookmarkStart w:id="1644" w:name="_Toc488490431"/>
      <w:bookmarkStart w:id="1645" w:name="_Toc119468068"/>
      <w:bookmarkStart w:id="1646" w:name="_Toc329784591"/>
      <w:bookmarkStart w:id="1647" w:name="_Toc331173655"/>
      <w:bookmarkStart w:id="1648" w:name="_Toc332208762"/>
      <w:bookmarkStart w:id="1649" w:name="_Toc332274009"/>
      <w:bookmarkStart w:id="1650" w:name="_Toc367109130"/>
      <w:bookmarkStart w:id="1651" w:name="_Toc394486329"/>
      <w:bookmarkStart w:id="1652" w:name="_Toc394583535"/>
      <w:bookmarkEnd w:id="1637"/>
      <w:bookmarkEnd w:id="1638"/>
      <w:r>
        <w:br w:type="page"/>
      </w:r>
    </w:p>
    <w:p w14:paraId="07FD71CA" w14:textId="5B53E54F" w:rsidR="007224D2" w:rsidRDefault="00C653DF">
      <w:pPr>
        <w:pStyle w:val="Heading1"/>
        <w:pPrChange w:id="1653" w:author="Tom" w:date="2017-08-22T14:17:00Z">
          <w:pPr>
            <w:pStyle w:val="Heading2"/>
          </w:pPr>
        </w:pPrChange>
      </w:pPr>
      <w:bookmarkStart w:id="1654" w:name="_Toc469043286"/>
      <w:bookmarkStart w:id="1655" w:name="_Toc469044920"/>
      <w:bookmarkStart w:id="1656" w:name="_Toc469139216"/>
      <w:bookmarkStart w:id="1657" w:name="_Toc469152661"/>
      <w:bookmarkStart w:id="1658" w:name="_Toc491174760"/>
      <w:bookmarkStart w:id="1659" w:name="_Toc491175155"/>
      <w:bookmarkStart w:id="1660" w:name="_Toc494303992"/>
      <w:bookmarkStart w:id="1661" w:name="_Toc494304193"/>
      <w:bookmarkStart w:id="1662" w:name="_Toc532827226"/>
      <w:bookmarkStart w:id="1663" w:name="_Toc532827342"/>
      <w:bookmarkStart w:id="1664" w:name="_Toc532827580"/>
      <w:bookmarkStart w:id="1665" w:name="_Toc532827750"/>
      <w:bookmarkStart w:id="1666" w:name="_Toc532892535"/>
      <w:r>
        <w:lastRenderedPageBreak/>
        <w:t>Install</w:t>
      </w:r>
      <w:r w:rsidR="007224D2">
        <w:t xml:space="preserve"> </w:t>
      </w:r>
      <w:bookmarkEnd w:id="1643"/>
      <w:r w:rsidR="00D80151">
        <w:t>t</w:t>
      </w:r>
      <w:r w:rsidR="00754243">
        <w:t>he Software</w:t>
      </w:r>
      <w:bookmarkEnd w:id="1644"/>
      <w:bookmarkEnd w:id="1645"/>
      <w:bookmarkEnd w:id="1646"/>
      <w:bookmarkEnd w:id="1647"/>
      <w:bookmarkEnd w:id="1648"/>
      <w:bookmarkEnd w:id="1649"/>
      <w:bookmarkEnd w:id="1650"/>
      <w:bookmarkEnd w:id="1651"/>
      <w:bookmarkEnd w:id="1652"/>
      <w:bookmarkEnd w:id="1654"/>
      <w:bookmarkEnd w:id="1655"/>
      <w:bookmarkEnd w:id="1656"/>
      <w:bookmarkEnd w:id="1657"/>
      <w:bookmarkEnd w:id="1658"/>
      <w:bookmarkEnd w:id="1659"/>
      <w:bookmarkEnd w:id="1660"/>
      <w:bookmarkEnd w:id="1661"/>
      <w:bookmarkEnd w:id="1662"/>
      <w:bookmarkEnd w:id="1663"/>
      <w:bookmarkEnd w:id="1664"/>
      <w:bookmarkEnd w:id="1665"/>
      <w:bookmarkEnd w:id="1666"/>
    </w:p>
    <w:p w14:paraId="210302CA" w14:textId="77777777" w:rsidR="007224D2" w:rsidRPr="00923F10" w:rsidRDefault="007224D2" w:rsidP="008F51FF">
      <w:pPr>
        <w:pStyle w:val="Heading3"/>
      </w:pPr>
      <w:bookmarkStart w:id="1667" w:name="_Toc486325556"/>
      <w:bookmarkStart w:id="1668" w:name="_Toc488490430"/>
      <w:bookmarkStart w:id="1669" w:name="_Toc119468065"/>
      <w:bookmarkStart w:id="1670" w:name="_Toc236802862"/>
      <w:bookmarkStart w:id="1671" w:name="_Toc469043287"/>
      <w:bookmarkStart w:id="1672" w:name="_Toc469044921"/>
      <w:bookmarkStart w:id="1673" w:name="_Toc469139217"/>
      <w:bookmarkStart w:id="1674" w:name="_Toc469152662"/>
      <w:bookmarkStart w:id="1675" w:name="_Toc491174761"/>
      <w:bookmarkStart w:id="1676" w:name="_Toc494303993"/>
      <w:bookmarkStart w:id="1677" w:name="_Toc532827343"/>
      <w:bookmarkStart w:id="1678" w:name="_Toc532827751"/>
      <w:r w:rsidRPr="00923F10">
        <w:t xml:space="preserve">Minimum </w:t>
      </w:r>
      <w:r>
        <w:t xml:space="preserve">PC </w:t>
      </w:r>
      <w:r w:rsidR="00C653DF">
        <w:t>System R</w:t>
      </w:r>
      <w:r w:rsidR="00C653DF" w:rsidRPr="00923F10">
        <w:t>equirements</w:t>
      </w:r>
      <w:bookmarkEnd w:id="1667"/>
      <w:bookmarkEnd w:id="1668"/>
      <w:bookmarkEnd w:id="1669"/>
      <w:bookmarkEnd w:id="1670"/>
      <w:bookmarkEnd w:id="1671"/>
      <w:bookmarkEnd w:id="1672"/>
      <w:bookmarkEnd w:id="1673"/>
      <w:bookmarkEnd w:id="1674"/>
      <w:bookmarkEnd w:id="1675"/>
      <w:bookmarkEnd w:id="1676"/>
      <w:bookmarkEnd w:id="1677"/>
      <w:bookmarkEnd w:id="1678"/>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77777777" w:rsidR="007224D2" w:rsidRPr="00F137CC" w:rsidRDefault="007224D2" w:rsidP="00AA5614">
      <w:pPr>
        <w:pStyle w:val="ListParagraph"/>
        <w:numPr>
          <w:ilvl w:val="0"/>
          <w:numId w:val="90"/>
        </w:numPr>
      </w:pPr>
      <w:r>
        <w:t>1 available USB port for data download (used with serial-to-USB adapter for SlimKIC 2000 profiler)</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140E94B4" w14:textId="77777777" w:rsidR="007224D2" w:rsidRDefault="007224D2" w:rsidP="00AA5614">
      <w:pPr>
        <w:pStyle w:val="ListParagraph"/>
        <w:numPr>
          <w:ilvl w:val="0"/>
          <w:numId w:val="90"/>
        </w:numPr>
      </w:pPr>
      <w:r>
        <w:t>For product compatibility with</w:t>
      </w:r>
      <w:r w:rsidRPr="00F137CC">
        <w:t xml:space="preserve"> Windows®</w:t>
      </w:r>
      <w:r>
        <w:t xml:space="preserve"> operating systems, visit our website at </w:t>
      </w:r>
      <w:hyperlink r:id="rId20" w:history="1">
        <w:r w:rsidRPr="006F1D3E">
          <w:rPr>
            <w:rStyle w:val="Hyperlink"/>
          </w:rPr>
          <w:t>http://kicthermal.com/support-download/os-compatibility-chart</w:t>
        </w:r>
      </w:hyperlink>
    </w:p>
    <w:p w14:paraId="0E6B6DB9" w14:textId="77777777" w:rsidR="007224D2" w:rsidRPr="00F137CC" w:rsidDel="00A95185" w:rsidRDefault="007224D2">
      <w:pPr>
        <w:pStyle w:val="ListBullet2"/>
        <w:numPr>
          <w:ilvl w:val="0"/>
          <w:numId w:val="0"/>
        </w:numPr>
        <w:ind w:left="360"/>
        <w:rPr>
          <w:del w:id="1679" w:author="Tom" w:date="2017-08-22T14:18:00Z"/>
        </w:rPr>
      </w:pPr>
    </w:p>
    <w:p w14:paraId="61927BA1" w14:textId="4FD721D0" w:rsidR="009C2049" w:rsidRPr="00913FB3" w:rsidRDefault="007224D2">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8F51FF">
      <w:pPr>
        <w:pStyle w:val="Heading3"/>
      </w:pPr>
      <w:bookmarkStart w:id="1680" w:name="_Toc469043288"/>
      <w:bookmarkStart w:id="1681" w:name="_Toc469044922"/>
      <w:bookmarkStart w:id="1682" w:name="_Toc469139218"/>
      <w:bookmarkStart w:id="1683" w:name="_Toc469152663"/>
      <w:bookmarkStart w:id="1684" w:name="_Toc491174762"/>
      <w:bookmarkStart w:id="1685" w:name="_Toc494303994"/>
      <w:bookmarkStart w:id="1686" w:name="_Toc532827344"/>
      <w:bookmarkStart w:id="1687" w:name="_Toc532827752"/>
      <w:r>
        <w:t>Note Before Installation</w:t>
      </w:r>
      <w:bookmarkEnd w:id="1680"/>
      <w:bookmarkEnd w:id="1681"/>
      <w:bookmarkEnd w:id="1682"/>
      <w:bookmarkEnd w:id="1683"/>
      <w:bookmarkEnd w:id="1684"/>
      <w:bookmarkEnd w:id="1685"/>
      <w:bookmarkEnd w:id="1686"/>
      <w:bookmarkEnd w:id="1687"/>
    </w:p>
    <w:p w14:paraId="72E8B76B" w14:textId="22D2BE71" w:rsidR="007224D2" w:rsidRPr="00C653DF" w:rsidRDefault="007224D2" w:rsidP="00907313">
      <w:pPr>
        <w:pStyle w:val="ListParagraph"/>
        <w:numPr>
          <w:ilvl w:val="0"/>
          <w:numId w:val="135"/>
        </w:numPr>
        <w:spacing w:after="60"/>
      </w:pPr>
      <w:r>
        <w:t>Shut</w:t>
      </w:r>
      <w:r w:rsidR="009C2049">
        <w:t xml:space="preserve"> </w:t>
      </w:r>
      <w:r>
        <w:t xml:space="preserve">down all other applications as a precaution against software conflicts.  </w:t>
      </w:r>
    </w:p>
    <w:p w14:paraId="51D94046" w14:textId="77777777" w:rsidR="007224D2" w:rsidRPr="00C653DF" w:rsidRDefault="007224D2" w:rsidP="00907313">
      <w:pPr>
        <w:pStyle w:val="ListParagraph"/>
        <w:numPr>
          <w:ilvl w:val="0"/>
          <w:numId w:val="135"/>
        </w:numPr>
        <w:spacing w:after="60"/>
      </w:pPr>
      <w:r>
        <w:t>SlimKIC 2000 profiler users should disable or uninstall all applications that interface with the PC through a serial COM port, other than your oven controller software.  For example: PDA communication software.</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921AFD">
      <w:pPr>
        <w:pStyle w:val="Heading3"/>
      </w:pPr>
      <w:bookmarkStart w:id="1688" w:name="_Ref113956992"/>
      <w:bookmarkStart w:id="1689" w:name="_Toc466454395"/>
      <w:bookmarkStart w:id="1690" w:name="_Toc491174763"/>
      <w:bookmarkStart w:id="1691" w:name="_Toc494303995"/>
      <w:bookmarkStart w:id="1692" w:name="_Toc532827345"/>
      <w:bookmarkStart w:id="1693" w:name="_Toc532827753"/>
      <w:r>
        <w:t>Languages</w:t>
      </w:r>
      <w:bookmarkEnd w:id="1688"/>
      <w:bookmarkEnd w:id="1689"/>
      <w:bookmarkEnd w:id="1690"/>
      <w:bookmarkEnd w:id="1691"/>
      <w:bookmarkEnd w:id="1692"/>
      <w:bookmarkEnd w:id="1693"/>
    </w:p>
    <w:p w14:paraId="198C53D4" w14:textId="77777777" w:rsidR="00921AFD" w:rsidRDefault="00921AFD" w:rsidP="00921AFD">
      <w:pPr>
        <w:keepNext/>
        <w:spacing w:after="120"/>
      </w:pPr>
      <w:r>
        <w:t>The software supports the following languages:</w:t>
      </w:r>
    </w:p>
    <w:tbl>
      <w:tblPr>
        <w:tblW w:w="0" w:type="auto"/>
        <w:tblLook w:val="04A0" w:firstRow="1" w:lastRow="0" w:firstColumn="1" w:lastColumn="0" w:noHBand="0" w:noVBand="1"/>
      </w:tblPr>
      <w:tblGrid>
        <w:gridCol w:w="2448"/>
        <w:gridCol w:w="7128"/>
      </w:tblGrid>
      <w:tr w:rsidR="00921AFD" w14:paraId="4E80332E" w14:textId="77777777" w:rsidTr="00D57F01">
        <w:tc>
          <w:tcPr>
            <w:tcW w:w="2448" w:type="dxa"/>
            <w:shd w:val="clear" w:color="auto" w:fill="auto"/>
          </w:tcPr>
          <w:p w14:paraId="3778A616" w14:textId="77777777" w:rsidR="00921AFD" w:rsidRPr="00004D1B" w:rsidRDefault="00921AFD" w:rsidP="00921AFD">
            <w:pPr>
              <w:numPr>
                <w:ilvl w:val="0"/>
                <w:numId w:val="142"/>
              </w:numPr>
            </w:pPr>
            <w:r w:rsidRPr="00004D1B">
              <w:t>English</w:t>
            </w:r>
          </w:p>
        </w:tc>
        <w:tc>
          <w:tcPr>
            <w:tcW w:w="7128" w:type="dxa"/>
            <w:shd w:val="clear" w:color="auto" w:fill="auto"/>
          </w:tcPr>
          <w:p w14:paraId="2A886B11" w14:textId="77777777" w:rsidR="00921AFD" w:rsidRDefault="00921AFD" w:rsidP="00921AFD">
            <w:pPr>
              <w:numPr>
                <w:ilvl w:val="0"/>
                <w:numId w:val="143"/>
              </w:numPr>
            </w:pPr>
            <w:r w:rsidRPr="00004D1B">
              <w:t>Japanese</w:t>
            </w:r>
          </w:p>
        </w:tc>
      </w:tr>
      <w:tr w:rsidR="00921AFD" w14:paraId="15F3246C" w14:textId="77777777" w:rsidTr="00D57F01">
        <w:tc>
          <w:tcPr>
            <w:tcW w:w="2448" w:type="dxa"/>
            <w:shd w:val="clear" w:color="auto" w:fill="auto"/>
          </w:tcPr>
          <w:p w14:paraId="27385AE8" w14:textId="77777777" w:rsidR="00921AFD" w:rsidRPr="00004D1B" w:rsidRDefault="00921AFD" w:rsidP="00921AFD">
            <w:pPr>
              <w:numPr>
                <w:ilvl w:val="0"/>
                <w:numId w:val="142"/>
              </w:numPr>
            </w:pPr>
            <w:r w:rsidRPr="00004D1B">
              <w:t>German</w:t>
            </w:r>
          </w:p>
        </w:tc>
        <w:tc>
          <w:tcPr>
            <w:tcW w:w="7128" w:type="dxa"/>
            <w:shd w:val="clear" w:color="auto" w:fill="auto"/>
          </w:tcPr>
          <w:p w14:paraId="38043F0A" w14:textId="77777777" w:rsidR="00921AFD" w:rsidRDefault="00921AFD" w:rsidP="00921AFD">
            <w:pPr>
              <w:numPr>
                <w:ilvl w:val="0"/>
                <w:numId w:val="143"/>
              </w:numPr>
            </w:pPr>
            <w:r w:rsidRPr="00004D1B">
              <w:t>Korean</w:t>
            </w:r>
          </w:p>
        </w:tc>
      </w:tr>
      <w:tr w:rsidR="00921AFD" w14:paraId="2C3660E0" w14:textId="77777777" w:rsidTr="00D57F01">
        <w:tc>
          <w:tcPr>
            <w:tcW w:w="2448" w:type="dxa"/>
            <w:shd w:val="clear" w:color="auto" w:fill="auto"/>
          </w:tcPr>
          <w:p w14:paraId="2BC90925" w14:textId="77777777" w:rsidR="00921AFD" w:rsidRPr="00004D1B" w:rsidRDefault="00921AFD" w:rsidP="00921AFD">
            <w:pPr>
              <w:numPr>
                <w:ilvl w:val="0"/>
                <w:numId w:val="142"/>
              </w:numPr>
            </w:pPr>
            <w:r w:rsidRPr="00004D1B">
              <w:t>Spanish</w:t>
            </w:r>
          </w:p>
        </w:tc>
        <w:tc>
          <w:tcPr>
            <w:tcW w:w="7128" w:type="dxa"/>
            <w:shd w:val="clear" w:color="auto" w:fill="auto"/>
          </w:tcPr>
          <w:p w14:paraId="5A7095F9" w14:textId="77777777" w:rsidR="00921AFD" w:rsidRDefault="00921AFD" w:rsidP="00921AFD">
            <w:pPr>
              <w:numPr>
                <w:ilvl w:val="0"/>
                <w:numId w:val="143"/>
              </w:numPr>
            </w:pPr>
            <w:r w:rsidRPr="00004D1B">
              <w:t>Simplified Chinese</w:t>
            </w:r>
          </w:p>
        </w:tc>
      </w:tr>
      <w:tr w:rsidR="00921AFD" w14:paraId="738E4E7A" w14:textId="77777777" w:rsidTr="00D57F01">
        <w:tc>
          <w:tcPr>
            <w:tcW w:w="2448" w:type="dxa"/>
            <w:shd w:val="clear" w:color="auto" w:fill="auto"/>
          </w:tcPr>
          <w:p w14:paraId="3D2F4F09" w14:textId="77777777" w:rsidR="00921AFD" w:rsidRDefault="00921AFD" w:rsidP="00D57F01"/>
        </w:tc>
        <w:tc>
          <w:tcPr>
            <w:tcW w:w="7128" w:type="dxa"/>
            <w:shd w:val="clear" w:color="auto" w:fill="auto"/>
          </w:tcPr>
          <w:p w14:paraId="5AF7E80E" w14:textId="77777777" w:rsidR="00921AFD" w:rsidRDefault="00921AFD" w:rsidP="00921AFD">
            <w:pPr>
              <w:numPr>
                <w:ilvl w:val="0"/>
                <w:numId w:val="143"/>
              </w:numPr>
            </w:pPr>
            <w:r w:rsidRPr="00004D1B">
              <w:t>Traditional Chinese</w:t>
            </w:r>
          </w:p>
        </w:tc>
      </w:tr>
    </w:tbl>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77777777" w:rsidR="00921AFD" w:rsidRDefault="00921AFD" w:rsidP="00921AFD">
      <w:pPr>
        <w:pStyle w:val="ListBullet2"/>
        <w:spacing w:before="60" w:after="60"/>
        <w:ind w:left="360"/>
      </w:pPr>
      <w:r>
        <w:t>English, German, and Spanish can be run on any of the supported Windows operating systems.</w:t>
      </w:r>
    </w:p>
    <w:p w14:paraId="6D89C262" w14:textId="77777777" w:rsidR="00921AFD" w:rsidRDefault="00921AFD" w:rsidP="00921AFD">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58F31533" w14:textId="77777777" w:rsidR="00921AFD" w:rsidRDefault="00921AFD" w:rsidP="00921AFD">
      <w:pPr>
        <w:pStyle w:val="ListBullet2"/>
        <w:spacing w:before="60" w:after="60"/>
        <w:ind w:left="360"/>
      </w:pPr>
      <w:r>
        <w:t xml:space="preserve">To run the software in Japanese, the operating system must be Windows-Japanese version.  </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Del="007E1554" w:rsidRDefault="00921AFD" w:rsidP="00424624">
      <w:pPr>
        <w:pStyle w:val="Heading3"/>
        <w:rPr>
          <w:del w:id="1694" w:author="Tom Bergeron" w:date="2018-12-11T16:42:00Z"/>
        </w:rPr>
      </w:pPr>
      <w:bookmarkStart w:id="1695" w:name="_Toc491174764"/>
      <w:bookmarkStart w:id="1696" w:name="_Toc494303996"/>
      <w:bookmarkStart w:id="1697" w:name="_Toc532827346"/>
      <w:bookmarkStart w:id="1698" w:name="_Toc532827754"/>
      <w:r w:rsidRPr="00921AFD">
        <w:t>Install</w:t>
      </w:r>
      <w:bookmarkEnd w:id="1695"/>
      <w:bookmarkEnd w:id="1696"/>
      <w:bookmarkEnd w:id="1697"/>
      <w:bookmarkEnd w:id="1698"/>
    </w:p>
    <w:p w14:paraId="2700124A" w14:textId="5492E7B0" w:rsidR="007224D2" w:rsidDel="007E1554" w:rsidRDefault="007224D2" w:rsidP="00AA5614">
      <w:pPr>
        <w:pStyle w:val="ListBullet"/>
        <w:numPr>
          <w:ilvl w:val="0"/>
          <w:numId w:val="13"/>
        </w:numPr>
        <w:rPr>
          <w:del w:id="1699" w:author="Tom Bergeron" w:date="2018-12-11T16:42:00Z"/>
        </w:rPr>
      </w:pPr>
      <w:del w:id="1700" w:author="Tom Bergeron" w:date="2018-12-11T16:42:00Z">
        <w:r w:rsidDel="007E1554">
          <w:delText>Insert the software CD into your C</w:delText>
        </w:r>
      </w:del>
      <w:ins w:id="1701" w:author="Tom" w:date="2017-09-27T15:41:00Z">
        <w:del w:id="1702" w:author="Tom Bergeron" w:date="2018-12-11T16:42:00Z">
          <w:r w:rsidR="00986F94" w:rsidDel="007E1554">
            <w:delText>D</w:delText>
          </w:r>
        </w:del>
      </w:ins>
      <w:del w:id="1703" w:author="Tom Bergeron" w:date="2018-12-11T16:42:00Z">
        <w:r w:rsidDel="007E1554">
          <w:delText>R-ROM drive.</w:delText>
        </w:r>
      </w:del>
    </w:p>
    <w:p w14:paraId="1A8B001D" w14:textId="22CF1F02" w:rsidR="007224D2" w:rsidDel="007E1554" w:rsidRDefault="007224D2" w:rsidP="009C2049">
      <w:pPr>
        <w:ind w:left="360"/>
        <w:rPr>
          <w:del w:id="1704" w:author="Tom Bergeron" w:date="2018-12-11T16:42:00Z"/>
        </w:rPr>
      </w:pPr>
      <w:del w:id="1705" w:author="Tom Bergeron" w:date="2018-12-11T16:42:00Z">
        <w:r w:rsidDel="007E1554">
          <w:delText>The software installation starts automatically.</w:delText>
        </w:r>
      </w:del>
    </w:p>
    <w:p w14:paraId="619025DC" w14:textId="7EE561EB" w:rsidR="007224D2" w:rsidDel="007E1554" w:rsidRDefault="007224D2" w:rsidP="007224D2">
      <w:pPr>
        <w:pStyle w:val="ListBullet"/>
        <w:numPr>
          <w:ilvl w:val="0"/>
          <w:numId w:val="0"/>
        </w:numPr>
        <w:rPr>
          <w:del w:id="1706" w:author="Tom Bergeron" w:date="2018-12-11T16:42:00Z"/>
        </w:rPr>
      </w:pPr>
    </w:p>
    <w:p w14:paraId="72095424" w14:textId="279DA634" w:rsidR="007224D2" w:rsidDel="007E1554" w:rsidRDefault="007224D2" w:rsidP="00AA5614">
      <w:pPr>
        <w:pStyle w:val="ListBullet"/>
        <w:numPr>
          <w:ilvl w:val="0"/>
          <w:numId w:val="13"/>
        </w:numPr>
        <w:rPr>
          <w:del w:id="1707" w:author="Tom Bergeron" w:date="2018-12-11T16:42:00Z"/>
        </w:rPr>
      </w:pPr>
      <w:del w:id="1708" w:author="Tom Bergeron" w:date="2018-12-11T16:42:00Z">
        <w:r w:rsidDel="007E1554">
          <w:delText xml:space="preserve">If the software does not auto-start, </w:delText>
        </w:r>
        <w:r w:rsidR="009C2049" w:rsidDel="007E1554">
          <w:delText>navigate</w:delText>
        </w:r>
        <w:r w:rsidDel="007E1554">
          <w:delText xml:space="preserve"> to </w:delText>
        </w:r>
        <w:r w:rsidDel="007E1554">
          <w:rPr>
            <w:b/>
          </w:rPr>
          <w:delText xml:space="preserve">Windows </w:delText>
        </w:r>
        <w:r w:rsidRPr="008D70AC" w:rsidDel="007E1554">
          <w:rPr>
            <w:b/>
            <w:i/>
          </w:rPr>
          <w:delText>Start Menu</w:delText>
        </w:r>
        <w:r w:rsidDel="007E1554">
          <w:delText xml:space="preserve"> and click </w:delText>
        </w:r>
        <w:r w:rsidDel="007E1554">
          <w:rPr>
            <w:b/>
          </w:rPr>
          <w:delText>Run</w:delText>
        </w:r>
        <w:r w:rsidDel="007E1554">
          <w:delText>.</w:delText>
        </w:r>
      </w:del>
    </w:p>
    <w:p w14:paraId="6AEDE681" w14:textId="65FDF2BA" w:rsidR="007224D2" w:rsidDel="007E1554" w:rsidRDefault="007224D2" w:rsidP="007224D2">
      <w:pPr>
        <w:pStyle w:val="ListBullet"/>
        <w:numPr>
          <w:ilvl w:val="0"/>
          <w:numId w:val="0"/>
        </w:numPr>
        <w:rPr>
          <w:del w:id="1709" w:author="Tom Bergeron" w:date="2018-12-11T16:42:00Z"/>
        </w:rPr>
      </w:pPr>
    </w:p>
    <w:p w14:paraId="43B0E5C3" w14:textId="3DD10020" w:rsidR="007224D2" w:rsidDel="007E1554" w:rsidRDefault="007224D2" w:rsidP="00AA5614">
      <w:pPr>
        <w:pStyle w:val="ListBullet"/>
        <w:numPr>
          <w:ilvl w:val="0"/>
          <w:numId w:val="13"/>
        </w:numPr>
        <w:rPr>
          <w:del w:id="1710" w:author="Tom Bergeron" w:date="2018-12-11T16:42:00Z"/>
        </w:rPr>
      </w:pPr>
      <w:del w:id="1711" w:author="Tom Bergeron" w:date="2018-12-11T16:42:00Z">
        <w:r w:rsidDel="007E1554">
          <w:delText xml:space="preserve">Type </w:delText>
        </w:r>
        <w:r w:rsidDel="007E1554">
          <w:rPr>
            <w:b/>
          </w:rPr>
          <w:delText xml:space="preserve">D:\setup </w:delText>
        </w:r>
        <w:r w:rsidDel="007E1554">
          <w:delText>(or your CD-ROM drive letter) and press the</w:delText>
        </w:r>
        <w:r w:rsidDel="007E1554">
          <w:rPr>
            <w:b/>
          </w:rPr>
          <w:delText xml:space="preserve"> Enter </w:delText>
        </w:r>
        <w:r w:rsidDel="007E1554">
          <w:delText>key on the keyboard.</w:delText>
        </w:r>
      </w:del>
    </w:p>
    <w:p w14:paraId="746B5044" w14:textId="77777777" w:rsidR="007224D2" w:rsidRDefault="007224D2">
      <w:pPr>
        <w:pStyle w:val="Heading3"/>
        <w:pPrChange w:id="1712" w:author="Tom Bergeron" w:date="2018-12-11T16:42:00Z">
          <w:pPr>
            <w:pStyle w:val="ListBullet"/>
            <w:numPr>
              <w:numId w:val="0"/>
            </w:numPr>
            <w:ind w:left="0" w:firstLine="0"/>
          </w:pPr>
        </w:pPrChange>
      </w:pPr>
    </w:p>
    <w:p w14:paraId="1AD56EC8" w14:textId="77777777" w:rsidR="007E1554" w:rsidRDefault="007E1554" w:rsidP="007E1554">
      <w:pPr>
        <w:pStyle w:val="ListBullet"/>
        <w:numPr>
          <w:ilvl w:val="0"/>
          <w:numId w:val="13"/>
        </w:numPr>
        <w:rPr>
          <w:ins w:id="1713" w:author="Tom Bergeron" w:date="2018-12-11T16:42:00Z"/>
        </w:rPr>
      </w:pPr>
      <w:ins w:id="1714" w:author="Tom Bergeron" w:date="2018-12-11T16:42:00Z">
        <w:r>
          <w:t>Insert the USB flash drive into a USB port on your computer.</w:t>
        </w:r>
      </w:ins>
    </w:p>
    <w:p w14:paraId="0907A475" w14:textId="77777777" w:rsidR="007E1554" w:rsidRDefault="007E1554" w:rsidP="007E1554">
      <w:pPr>
        <w:pStyle w:val="ListBullet"/>
        <w:numPr>
          <w:ilvl w:val="0"/>
          <w:numId w:val="0"/>
        </w:numPr>
        <w:rPr>
          <w:ins w:id="1715" w:author="Tom Bergeron" w:date="2018-12-11T16:42:00Z"/>
        </w:rPr>
      </w:pPr>
    </w:p>
    <w:p w14:paraId="053CE005" w14:textId="77777777" w:rsidR="007E1554" w:rsidRDefault="007E1554" w:rsidP="007E1554">
      <w:pPr>
        <w:pStyle w:val="ListBullet"/>
        <w:numPr>
          <w:ilvl w:val="0"/>
          <w:numId w:val="13"/>
        </w:numPr>
        <w:rPr>
          <w:ins w:id="1716" w:author="Tom Bergeron" w:date="2018-12-11T16:42:00Z"/>
        </w:rPr>
      </w:pPr>
      <w:ins w:id="1717" w:author="Tom Bergeron" w:date="2018-12-11T16:42:00Z">
        <w:r>
          <w:t xml:space="preserve">Depending upon your computer setup, a dialog box may appear. If it does, select </w:t>
        </w:r>
        <w:r w:rsidRPr="00FE662B">
          <w:rPr>
            <w:b/>
          </w:rPr>
          <w:t>Open</w:t>
        </w:r>
        <w:r>
          <w:t xml:space="preserve"> folder to view </w:t>
        </w:r>
        <w:r w:rsidRPr="00FE662B">
          <w:rPr>
            <w:b/>
          </w:rPr>
          <w:t>files</w:t>
        </w:r>
        <w:r>
          <w:t>. If a dialog box does not appear, use Windows Explorer to browse to the USB flash drive directory.</w:t>
        </w:r>
      </w:ins>
    </w:p>
    <w:p w14:paraId="0B6AC62F" w14:textId="77777777" w:rsidR="007E1554" w:rsidRDefault="007E1554" w:rsidP="007E1554">
      <w:pPr>
        <w:pStyle w:val="ListBullet"/>
        <w:numPr>
          <w:ilvl w:val="0"/>
          <w:numId w:val="0"/>
        </w:numPr>
        <w:rPr>
          <w:ins w:id="1718" w:author="Tom Bergeron" w:date="2018-12-11T16:42:00Z"/>
        </w:rPr>
      </w:pPr>
    </w:p>
    <w:p w14:paraId="1A41AC8D" w14:textId="64856EE5" w:rsidR="007E1554" w:rsidRDefault="007E1554" w:rsidP="007E1554">
      <w:pPr>
        <w:pStyle w:val="ListBullet"/>
        <w:numPr>
          <w:ilvl w:val="0"/>
          <w:numId w:val="13"/>
        </w:numPr>
        <w:rPr>
          <w:ins w:id="1719" w:author="Tom Bergeron" w:date="2018-12-11T16:42:00Z"/>
        </w:rPr>
      </w:pPr>
      <w:ins w:id="1720" w:author="Tom Bergeron" w:date="2018-12-11T16:42:00Z">
        <w:r>
          <w:t>Double-click the installation file in the root directory to begin the installation.</w:t>
        </w:r>
      </w:ins>
    </w:p>
    <w:p w14:paraId="6DFC2094" w14:textId="0C7EE8D1" w:rsidR="007E1554" w:rsidRDefault="007E1554">
      <w:pPr>
        <w:pStyle w:val="ListBullet"/>
        <w:numPr>
          <w:ilvl w:val="0"/>
          <w:numId w:val="0"/>
        </w:numPr>
        <w:rPr>
          <w:ins w:id="1721" w:author="Tom Bergeron" w:date="2018-12-11T16:42:00Z"/>
        </w:rPr>
        <w:pPrChange w:id="1722" w:author="Tom Bergeron" w:date="2018-12-11T16:42:00Z">
          <w:pPr>
            <w:pStyle w:val="ListBullet"/>
            <w:numPr>
              <w:numId w:val="13"/>
            </w:numPr>
            <w:tabs>
              <w:tab w:val="num" w:pos="360"/>
            </w:tabs>
            <w:ind w:left="360"/>
          </w:pPr>
        </w:pPrChange>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03A9DFCF" w14:textId="2419FC88" w:rsidR="00E767B9" w:rsidRDefault="00921AFD" w:rsidP="00424624">
      <w:pPr>
        <w:pStyle w:val="ListParagraph"/>
        <w:rPr>
          <w:rFonts w:ascii="Arial" w:hAnsi="Arial" w:cs="Arial"/>
          <w:b/>
          <w:bCs/>
          <w:sz w:val="28"/>
          <w:szCs w:val="26"/>
        </w:rPr>
      </w:pPr>
      <w:r w:rsidRPr="00E719F2">
        <w:rPr>
          <w:b/>
        </w:rPr>
        <w:t>Note</w:t>
      </w:r>
      <w:r w:rsidRPr="00E60C45">
        <w:t>: If you have question</w:t>
      </w:r>
      <w:r>
        <w:t>s</w:t>
      </w:r>
      <w:r w:rsidRPr="00E60C45">
        <w:t xml:space="preserve"> regarding your hardware or software configuration contact </w:t>
      </w:r>
      <w:del w:id="1723" w:author="Tom" w:date="2017-08-22T14:48:00Z">
        <w:r w:rsidRPr="00E60C45" w:rsidDel="000B2859">
          <w:delText xml:space="preserve">KIC </w:delText>
        </w:r>
      </w:del>
      <w:r w:rsidRPr="00E60C45">
        <w:t>Tech Support.</w:t>
      </w:r>
      <w:bookmarkStart w:id="1724" w:name="_Toc467446317"/>
    </w:p>
    <w:p w14:paraId="26FBBB87" w14:textId="77777777" w:rsidR="0052715E" w:rsidRPr="00C653DF" w:rsidRDefault="00A92C42" w:rsidP="008F51FF">
      <w:pPr>
        <w:pStyle w:val="Heading3"/>
      </w:pPr>
      <w:bookmarkStart w:id="1725" w:name="_Toc469043289"/>
      <w:bookmarkStart w:id="1726" w:name="_Toc469044923"/>
      <w:bookmarkStart w:id="1727" w:name="_Toc469139219"/>
      <w:bookmarkStart w:id="1728" w:name="_Toc469152664"/>
      <w:bookmarkStart w:id="1729" w:name="_Toc491174765"/>
      <w:bookmarkStart w:id="1730" w:name="_Toc494303997"/>
      <w:bookmarkStart w:id="1731" w:name="_Toc532827347"/>
      <w:bookmarkStart w:id="1732" w:name="_Toc532827755"/>
      <w:r w:rsidRPr="00C653DF">
        <w:lastRenderedPageBreak/>
        <w:t>Start</w:t>
      </w:r>
      <w:r w:rsidR="0052715E" w:rsidRPr="00C653DF">
        <w:t xml:space="preserve"> </w:t>
      </w:r>
      <w:r w:rsidR="00C653DF">
        <w:t>t</w:t>
      </w:r>
      <w:r w:rsidR="00C653DF" w:rsidRPr="00C653DF">
        <w:t xml:space="preserve">he </w:t>
      </w:r>
      <w:r w:rsidR="0052715E" w:rsidRPr="00C653DF">
        <w:t>Software</w:t>
      </w:r>
      <w:bookmarkEnd w:id="1724"/>
      <w:bookmarkEnd w:id="1725"/>
      <w:bookmarkEnd w:id="1726"/>
      <w:bookmarkEnd w:id="1727"/>
      <w:bookmarkEnd w:id="1728"/>
      <w:bookmarkEnd w:id="1729"/>
      <w:bookmarkEnd w:id="1730"/>
      <w:bookmarkEnd w:id="1731"/>
      <w:bookmarkEnd w:id="1732"/>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4895153E" w:rsidR="0052715E" w:rsidRPr="00B14737" w:rsidRDefault="00F30B5C" w:rsidP="0052715E">
      <w:pPr>
        <w:ind w:left="360"/>
        <w:jc w:val="center"/>
      </w:pPr>
      <w:ins w:id="1733" w:author="Tom" w:date="2017-08-16T11:04:00Z">
        <w:r>
          <w:rPr>
            <w:noProof/>
          </w:rPr>
          <w:drawing>
            <wp:inline distT="0" distB="0" distL="0" distR="0" wp14:anchorId="767128BD" wp14:editId="6C9946B8">
              <wp:extent cx="4430584" cy="2807208"/>
              <wp:effectExtent l="0" t="0" r="8255"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tartup screen.png"/>
                      <pic:cNvPicPr/>
                    </pic:nvPicPr>
                    <pic:blipFill>
                      <a:blip r:embed="rId21">
                        <a:extLst>
                          <a:ext uri="{28A0092B-C50C-407E-A947-70E740481C1C}">
                            <a14:useLocalDpi xmlns:a14="http://schemas.microsoft.com/office/drawing/2010/main" val="0"/>
                          </a:ext>
                        </a:extLst>
                      </a:blip>
                      <a:stretch>
                        <a:fillRect/>
                      </a:stretch>
                    </pic:blipFill>
                    <pic:spPr>
                      <a:xfrm>
                        <a:off x="0" y="0"/>
                        <a:ext cx="4430584" cy="2807208"/>
                      </a:xfrm>
                      <a:prstGeom prst="rect">
                        <a:avLst/>
                      </a:prstGeom>
                    </pic:spPr>
                  </pic:pic>
                </a:graphicData>
              </a:graphic>
            </wp:inline>
          </w:drawing>
        </w:r>
      </w:ins>
    </w:p>
    <w:p w14:paraId="699C6BD4" w14:textId="28257D14" w:rsidR="00A92C42" w:rsidRPr="00B14737" w:rsidRDefault="00A92C42" w:rsidP="00A92C42">
      <w:pPr>
        <w:pStyle w:val="Caption"/>
      </w:pPr>
      <w:r w:rsidRPr="00B14737">
        <w:t xml:space="preserve">Figure </w:t>
      </w:r>
      <w:r w:rsidR="00C10912">
        <w:fldChar w:fldCharType="begin"/>
      </w:r>
      <w:r w:rsidR="00C10912">
        <w:instrText xml:space="preserve"> SEQ Figure \* ARABIC </w:instrText>
      </w:r>
      <w:r w:rsidR="00C10912">
        <w:fldChar w:fldCharType="separate"/>
      </w:r>
      <w:r w:rsidR="0013342E">
        <w:rPr>
          <w:noProof/>
        </w:rPr>
        <w:t>2</w:t>
      </w:r>
      <w:r w:rsidR="00C10912">
        <w:rPr>
          <w:noProof/>
        </w:rPr>
        <w:fldChar w:fldCharType="end"/>
      </w:r>
      <w:r w:rsidRPr="00B14737">
        <w:t xml:space="preserve">: </w:t>
      </w:r>
      <w:ins w:id="1734" w:author="Tom" w:date="2017-09-27T15:42:00Z">
        <w:r w:rsidR="00986F94">
          <w:t>Missing USB Dongle notification</w:t>
        </w:r>
      </w:ins>
      <w:del w:id="1735" w:author="Tom" w:date="2017-09-27T15:42:00Z">
        <w:r w:rsidRPr="00B14737" w:rsidDel="00986F94">
          <w:delText>Hardware Configuration Diagram</w:delText>
        </w:r>
      </w:del>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0"/>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26CE0B80" w:rsidR="0052715E" w:rsidRDefault="00FD18FE" w:rsidP="00C653DF">
      <w:pPr>
        <w:ind w:left="360"/>
      </w:pPr>
      <w:r>
        <w:lastRenderedPageBreak/>
        <w:t>T</w:t>
      </w:r>
      <w:r w:rsidR="0052715E" w:rsidRPr="00C653DF">
        <w:t xml:space="preserve">he first screen in the software will prompt you to either enter the current belt speed for the </w:t>
      </w:r>
      <w:proofErr w:type="gramStart"/>
      <w:r w:rsidR="0052715E" w:rsidRPr="00C653DF">
        <w:t>oven, or</w:t>
      </w:r>
      <w:proofErr w:type="gramEnd"/>
      <w:r w:rsidR="0052715E" w:rsidRPr="00C653DF">
        <w:t xml:space="preserve">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13342E">
        <w:t xml:space="preserve">Figure </w:t>
      </w:r>
      <w:r w:rsidR="0013342E">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413C397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ins w:id="1736" w:author="Tom" w:date="2017-09-27T15:43:00Z">
        <w:r w:rsidR="00986F94">
          <w:t>d</w:t>
        </w:r>
      </w:ins>
      <w:r w:rsidR="00A92C42" w:rsidRPr="00C653DF">
        <w:t xml:space="preserve">. </w:t>
      </w:r>
    </w:p>
    <w:p w14:paraId="6438C042" w14:textId="77777777" w:rsidR="0052715E" w:rsidRPr="00C653DF" w:rsidRDefault="0052715E"/>
    <w:p w14:paraId="703499B0" w14:textId="1A5CB4F5" w:rsidR="006614E7" w:rsidRDefault="000E0382" w:rsidP="006614E7">
      <w:pPr>
        <w:jc w:val="center"/>
      </w:pPr>
      <w:r>
        <w:rPr>
          <w:noProof/>
        </w:rPr>
        <mc:AlternateContent>
          <mc:Choice Requires="wpg">
            <w:drawing>
              <wp:anchor distT="0" distB="0" distL="114300" distR="114300" simplePos="0" relativeHeight="251621376" behindDoc="0" locked="0" layoutInCell="1" allowOverlap="1" wp14:anchorId="0A0EE3C5" wp14:editId="195B2532">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60126E" w:rsidRPr="00DF1BAE" w:rsidRDefault="0060126E" w:rsidP="00F26E04">
                              <w:pPr>
                                <w:rPr>
                                  <w:b/>
                                </w:rPr>
                              </w:pPr>
                              <w:r>
                                <w:rPr>
                                  <w:b/>
                                </w:rPr>
                                <w:t>View History</w:t>
                              </w:r>
                              <w:r w:rsidRPr="00DF1BAE">
                                <w:rPr>
                                  <w:b/>
                                </w:rPr>
                                <w:t xml:space="preserve"> Mode-</w:t>
                              </w:r>
                            </w:p>
                            <w:p w14:paraId="3B1040F0" w14:textId="77777777" w:rsidR="0060126E" w:rsidRDefault="0060126E"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621376"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60126E" w:rsidRPr="00DF1BAE" w:rsidRDefault="0060126E" w:rsidP="00F26E04">
                        <w:pPr>
                          <w:rPr>
                            <w:b/>
                          </w:rPr>
                        </w:pPr>
                        <w:r>
                          <w:rPr>
                            <w:b/>
                          </w:rPr>
                          <w:t>View History</w:t>
                        </w:r>
                        <w:r w:rsidRPr="00DF1BAE">
                          <w:rPr>
                            <w:b/>
                          </w:rPr>
                          <w:t xml:space="preserve"> Mode-</w:t>
                        </w:r>
                      </w:p>
                      <w:p w14:paraId="3B1040F0" w14:textId="77777777" w:rsidR="0060126E" w:rsidRDefault="0060126E"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620352" behindDoc="0" locked="0" layoutInCell="1" allowOverlap="1" wp14:anchorId="015E426D" wp14:editId="58AEAF87">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60126E" w:rsidRDefault="0060126E"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620352"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60126E" w:rsidRDefault="0060126E" w:rsidP="00F26E04">
                        <w:r w:rsidRPr="00DF1BAE">
                          <w:rPr>
                            <w:b/>
                          </w:rPr>
                          <w:t>Production Mode -</w:t>
                        </w:r>
                        <w:r>
                          <w:t>Choose this button to run profiles and Virtual Profiles.</w:t>
                        </w:r>
                      </w:p>
                    </w:txbxContent>
                  </v:textbox>
                </v:shape>
              </v:group>
            </w:pict>
          </mc:Fallback>
        </mc:AlternateContent>
      </w:r>
      <w:ins w:id="1737" w:author="Tom" w:date="2017-08-16T11:06:00Z">
        <w:r w:rsidR="00F30B5C">
          <w:rPr>
            <w:noProof/>
          </w:rPr>
          <w:drawing>
            <wp:inline distT="0" distB="0" distL="0" distR="0" wp14:anchorId="284CDE4B" wp14:editId="08B078D6">
              <wp:extent cx="4618662" cy="2615184"/>
              <wp:effectExtent l="0" t="0" r="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peed screen.png"/>
                      <pic:cNvPicPr/>
                    </pic:nvPicPr>
                    <pic:blipFill>
                      <a:blip r:embed="rId22">
                        <a:extLst>
                          <a:ext uri="{28A0092B-C50C-407E-A947-70E740481C1C}">
                            <a14:useLocalDpi xmlns:a14="http://schemas.microsoft.com/office/drawing/2010/main" val="0"/>
                          </a:ext>
                        </a:extLst>
                      </a:blip>
                      <a:stretch>
                        <a:fillRect/>
                      </a:stretch>
                    </pic:blipFill>
                    <pic:spPr>
                      <a:xfrm>
                        <a:off x="0" y="0"/>
                        <a:ext cx="4618662" cy="2615184"/>
                      </a:xfrm>
                      <a:prstGeom prst="rect">
                        <a:avLst/>
                      </a:prstGeom>
                    </pic:spPr>
                  </pic:pic>
                </a:graphicData>
              </a:graphic>
            </wp:inline>
          </w:drawing>
        </w:r>
      </w:ins>
    </w:p>
    <w:p w14:paraId="2CF8DC7D" w14:textId="77777777" w:rsidR="008708F9" w:rsidRDefault="00D41AFB" w:rsidP="00F5043F">
      <w:pPr>
        <w:pStyle w:val="Caption"/>
      </w:pPr>
      <w:bookmarkStart w:id="1738" w:name="_Ref185667915"/>
      <w:r>
        <w:t xml:space="preserve">Figure </w:t>
      </w:r>
      <w:r w:rsidR="00C10912">
        <w:fldChar w:fldCharType="begin"/>
      </w:r>
      <w:r w:rsidR="00C10912">
        <w:instrText xml:space="preserve"> SEQ Figure \* ARABIC </w:instrText>
      </w:r>
      <w:r w:rsidR="00C10912">
        <w:fldChar w:fldCharType="separate"/>
      </w:r>
      <w:r w:rsidR="0013342E">
        <w:rPr>
          <w:noProof/>
        </w:rPr>
        <w:t>3</w:t>
      </w:r>
      <w:r w:rsidR="00C10912">
        <w:rPr>
          <w:noProof/>
        </w:rPr>
        <w:fldChar w:fldCharType="end"/>
      </w:r>
      <w:bookmarkEnd w:id="1738"/>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6B624563"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proofErr w:type="spellStart"/>
      <w:r w:rsidR="00E8013C">
        <w:rPr>
          <w:rStyle w:val="PlainTextChar"/>
        </w:rPr>
        <w:t>APP</w:t>
      </w:r>
      <w:r w:rsidR="000A0C15" w:rsidRPr="003E6083">
        <w:rPr>
          <w:rStyle w:val="PlainTextChar"/>
        </w:rPr>
        <w:t>forViewer</w:t>
      </w:r>
      <w:proofErr w:type="spellEnd"/>
      <w:r w:rsidR="000A0C15" w:rsidRPr="003E6083">
        <w:rPr>
          <w:rStyle w:val="PlainTextChar"/>
        </w:rPr>
        <w:t>\KICHost.exe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xml:space="preserve">.  Historical data will be available for any </w:t>
      </w:r>
      <w:ins w:id="1739" w:author="Tom" w:date="2017-08-22T14:24:00Z">
        <w:r w:rsidR="00FF34E1">
          <w:t>virtual profiles</w:t>
        </w:r>
      </w:ins>
      <w:del w:id="1740" w:author="Tom" w:date="2017-08-22T14:24:00Z">
        <w:r w:rsidR="008708F9" w:rsidRPr="003E6083" w:rsidDel="00FF34E1">
          <w:delText>boards</w:delText>
        </w:r>
      </w:del>
      <w:r w:rsidR="008708F9" w:rsidRPr="003E6083">
        <w:t xml:space="preserve"> that</w:t>
      </w:r>
      <w:r w:rsidR="00544D11" w:rsidRPr="003E6083">
        <w:t xml:space="preserve"> have already </w:t>
      </w:r>
      <w:ins w:id="1741" w:author="Tom" w:date="2017-08-22T14:25:00Z">
        <w:r w:rsidR="00FF34E1">
          <w:t>been calculated</w:t>
        </w:r>
      </w:ins>
      <w:del w:id="1742" w:author="Tom" w:date="2017-08-22T14:25:00Z">
        <w:r w:rsidR="00544D11" w:rsidRPr="003E6083" w:rsidDel="00FF34E1">
          <w:delText>exited the oven</w:delText>
        </w:r>
      </w:del>
      <w:r w:rsidR="00544D11" w:rsidRPr="003E6083">
        <w:t>.</w:t>
      </w:r>
    </w:p>
    <w:p w14:paraId="182B09DB" w14:textId="77777777" w:rsidR="006B59B0" w:rsidRDefault="006B59B0"/>
    <w:p w14:paraId="4625CBC2" w14:textId="5A75D1A5"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ins w:id="1743" w:author="Tom" w:date="2017-09-27T15:43:00Z">
        <w:r w:rsidR="00986F94">
          <w:t>P</w:t>
        </w:r>
      </w:ins>
      <w:del w:id="1744" w:author="Tom" w:date="2017-09-27T15:43:00Z">
        <w:r w:rsidR="006B59B0" w:rsidRPr="003E6083" w:rsidDel="00986F94">
          <w:delText>p</w:delText>
        </w:r>
      </w:del>
      <w:r w:rsidR="006B59B0" w:rsidRPr="003E6083">
        <w:t xml:space="preserve">rofile </w:t>
      </w:r>
      <w:ins w:id="1745" w:author="Tom" w:date="2017-09-27T15:44:00Z">
        <w:r w:rsidR="00986F94">
          <w:t>E</w:t>
        </w:r>
      </w:ins>
      <w:del w:id="1746" w:author="Tom" w:date="2017-09-27T15:44:00Z">
        <w:r w:rsidR="006B59B0" w:rsidRPr="003E6083" w:rsidDel="00986F94">
          <w:delText>e</w:delText>
        </w:r>
      </w:del>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1747" w:name="_Toc119468072"/>
      <w:bookmarkStart w:id="1748" w:name="_Toc329784594"/>
      <w:bookmarkStart w:id="1749" w:name="_Toc329852086"/>
      <w:bookmarkStart w:id="1750" w:name="_Toc331173658"/>
      <w:bookmarkStart w:id="1751" w:name="_Toc332208765"/>
      <w:bookmarkStart w:id="1752" w:name="_Toc332274012"/>
      <w:bookmarkStart w:id="1753" w:name="_Toc367109133"/>
      <w:bookmarkStart w:id="1754" w:name="_Toc394486332"/>
      <w:bookmarkStart w:id="1755" w:name="_Toc394583538"/>
      <w:bookmarkStart w:id="1756" w:name="_Toc468171253"/>
      <w:bookmarkStart w:id="1757" w:name="_Toc468549170"/>
      <w:bookmarkStart w:id="1758" w:name="_Toc468552688"/>
      <w:bookmarkStart w:id="1759" w:name="_Toc469041215"/>
      <w:bookmarkStart w:id="1760" w:name="_Toc469041321"/>
      <w:bookmarkStart w:id="1761" w:name="_Toc469043290"/>
      <w:bookmarkStart w:id="1762" w:name="_Toc469044924"/>
      <w:bookmarkStart w:id="1763" w:name="_Toc469139220"/>
      <w:bookmarkStart w:id="1764" w:name="_Toc469143767"/>
      <w:bookmarkStart w:id="1765" w:name="_Toc469152525"/>
      <w:bookmarkStart w:id="1766" w:name="_Toc469152665"/>
      <w:bookmarkStart w:id="1767" w:name="_Toc491174766"/>
      <w:bookmarkStart w:id="1768" w:name="_Toc491175156"/>
      <w:bookmarkStart w:id="1769" w:name="_Toc494303998"/>
      <w:bookmarkStart w:id="1770" w:name="_Toc494304194"/>
      <w:bookmarkStart w:id="1771" w:name="_Toc532827227"/>
      <w:bookmarkStart w:id="1772" w:name="_Toc532827348"/>
      <w:bookmarkStart w:id="1773" w:name="_Toc532827581"/>
      <w:bookmarkStart w:id="1774" w:name="_Toc532827756"/>
      <w:bookmarkStart w:id="1775" w:name="_Toc532892536"/>
      <w:r>
        <w:lastRenderedPageBreak/>
        <w:t>The Main Screen</w:t>
      </w:r>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p>
    <w:p w14:paraId="2B049E56" w14:textId="77777777"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13342E">
        <w:t xml:space="preserve">Figure </w:t>
      </w:r>
      <w:r w:rsidR="0013342E">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7196CEC7" w:rsidR="00D41AFB" w:rsidRDefault="009317F7" w:rsidP="009C2049">
      <w:pPr>
        <w:keepNext/>
        <w:jc w:val="center"/>
      </w:pPr>
      <w:r>
        <w:rPr>
          <w:noProof/>
        </w:rPr>
        <w:drawing>
          <wp:inline distT="0" distB="0" distL="0" distR="0" wp14:anchorId="61B360E8" wp14:editId="09468429">
            <wp:extent cx="2412365" cy="1809273"/>
            <wp:effectExtent l="0" t="0" r="6985" b="63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KV2 main screenX5.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412365" cy="1809273"/>
                    </a:xfrm>
                    <a:prstGeom prst="rect">
                      <a:avLst/>
                    </a:prstGeom>
                    <a:noFill/>
                    <a:ln>
                      <a:noFill/>
                    </a:ln>
                  </pic:spPr>
                </pic:pic>
              </a:graphicData>
            </a:graphic>
          </wp:inline>
        </w:drawing>
      </w:r>
      <w:r w:rsidR="000E0382">
        <w:rPr>
          <w:noProof/>
        </w:rPr>
        <mc:AlternateContent>
          <mc:Choice Requires="wpg">
            <w:drawing>
              <wp:anchor distT="0" distB="0" distL="114300" distR="114300" simplePos="0" relativeHeight="251619328" behindDoc="0" locked="0" layoutInCell="1" allowOverlap="1" wp14:anchorId="141224CD" wp14:editId="75186BAD">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60126E" w:rsidRPr="00D25D8D" w:rsidRDefault="0060126E"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619328"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60126E" w:rsidRPr="00D25D8D" w:rsidRDefault="0060126E"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sidR="000E0382">
        <w:rPr>
          <w:noProof/>
        </w:rPr>
        <mc:AlternateContent>
          <mc:Choice Requires="wpg">
            <w:drawing>
              <wp:anchor distT="0" distB="0" distL="114300" distR="114300" simplePos="0" relativeHeight="251622400" behindDoc="0" locked="0" layoutInCell="1" allowOverlap="1" wp14:anchorId="6F15BA29" wp14:editId="44E7C60E">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60126E" w:rsidRPr="00D25D8D" w:rsidRDefault="0060126E"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622400"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60126E" w:rsidRPr="00D25D8D" w:rsidRDefault="0060126E"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sidR="000E0382">
        <w:rPr>
          <w:noProof/>
        </w:rPr>
        <mc:AlternateContent>
          <mc:Choice Requires="wpg">
            <w:drawing>
              <wp:anchor distT="0" distB="0" distL="114300" distR="114300" simplePos="0" relativeHeight="251624448" behindDoc="0" locked="0" layoutInCell="1" allowOverlap="1" wp14:anchorId="50F82AFF" wp14:editId="0AA5EAD2">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60126E" w:rsidRPr="00D25D8D" w:rsidRDefault="0060126E"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62444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60126E" w:rsidRPr="00D25D8D" w:rsidRDefault="0060126E"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sidR="000E0382">
        <w:rPr>
          <w:noProof/>
        </w:rPr>
        <mc:AlternateContent>
          <mc:Choice Requires="wpg">
            <w:drawing>
              <wp:anchor distT="0" distB="0" distL="114300" distR="114300" simplePos="0" relativeHeight="251626496" behindDoc="0" locked="0" layoutInCell="1" allowOverlap="1" wp14:anchorId="34595C4A" wp14:editId="1A2E24B3">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60126E" w:rsidRPr="00D25D8D" w:rsidRDefault="0060126E"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62649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60126E" w:rsidRPr="00D25D8D" w:rsidRDefault="0060126E"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sidR="000E0382">
        <w:rPr>
          <w:noProof/>
        </w:rPr>
        <mc:AlternateContent>
          <mc:Choice Requires="wpg">
            <w:drawing>
              <wp:anchor distT="0" distB="0" distL="114300" distR="114300" simplePos="0" relativeHeight="251625472" behindDoc="0" locked="0" layoutInCell="1" allowOverlap="1" wp14:anchorId="379E563C" wp14:editId="7742B98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60126E" w:rsidRPr="00D25D8D" w:rsidRDefault="0060126E"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62547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60126E" w:rsidRPr="00D25D8D" w:rsidRDefault="0060126E"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p>
    <w:p w14:paraId="7958B1E9" w14:textId="3DC03E1A" w:rsidR="008708F9" w:rsidRPr="0025224B" w:rsidRDefault="00D41AFB" w:rsidP="00F5043F">
      <w:pPr>
        <w:pStyle w:val="Caption"/>
      </w:pPr>
      <w:bookmarkStart w:id="1776" w:name="_Ref185668349"/>
      <w:r>
        <w:t xml:space="preserve">Figure </w:t>
      </w:r>
      <w:r w:rsidR="00C10912">
        <w:fldChar w:fldCharType="begin"/>
      </w:r>
      <w:r w:rsidR="00C10912">
        <w:instrText xml:space="preserve"> SEQ Figure \* ARABIC </w:instrText>
      </w:r>
      <w:r w:rsidR="00C10912">
        <w:fldChar w:fldCharType="separate"/>
      </w:r>
      <w:r w:rsidR="0013342E">
        <w:rPr>
          <w:noProof/>
        </w:rPr>
        <w:t>4</w:t>
      </w:r>
      <w:r w:rsidR="00C10912">
        <w:rPr>
          <w:noProof/>
        </w:rPr>
        <w:fldChar w:fldCharType="end"/>
      </w:r>
      <w:bookmarkEnd w:id="1776"/>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464F57E5">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5344196D" w:rsidR="00E23971" w:rsidRDefault="00E23971" w:rsidP="006C7149">
            <w:pPr>
              <w:ind w:left="1170"/>
            </w:pPr>
            <w:r>
              <w:t>Set units of measure, Maximum product start temperature, Oven name, Password</w:t>
            </w:r>
            <w:ins w:id="1777" w:author="Tom" w:date="2017-08-16T11:11:00Z">
              <w:r w:rsidR="00FF1CC0">
                <w:t>,</w:t>
              </w:r>
            </w:ins>
            <w:del w:id="1778" w:author="Tom" w:date="2017-08-16T11:11:00Z">
              <w:r w:rsidDel="00FF1CC0">
                <w:delText>.</w:delText>
              </w:r>
            </w:del>
            <w:r>
              <w:t xml:space="preserve"> </w:t>
            </w:r>
            <w:del w:id="1779" w:author="Tom" w:date="2017-08-16T11:11:00Z">
              <w:r w:rsidDel="00FF1CC0">
                <w:delText xml:space="preserve"> </w:delText>
              </w:r>
            </w:del>
            <w:r>
              <w:t>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6CEBBC10">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2A9AA3C8">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0989EDC7">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0B738EAA">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6B34B90A">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1780"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1781" w:name="_Toc119468074"/>
      <w:bookmarkStart w:id="1782" w:name="_Toc329784595"/>
      <w:bookmarkStart w:id="1783" w:name="_Toc329852087"/>
      <w:bookmarkStart w:id="1784" w:name="_Toc331173659"/>
      <w:bookmarkStart w:id="1785" w:name="_Toc332208766"/>
      <w:bookmarkStart w:id="1786" w:name="_Toc332274013"/>
      <w:bookmarkStart w:id="1787" w:name="_Toc367109134"/>
      <w:bookmarkStart w:id="1788" w:name="_Toc394486333"/>
      <w:bookmarkStart w:id="1789" w:name="_Toc394583539"/>
      <w:bookmarkStart w:id="1790" w:name="_Toc468171254"/>
      <w:bookmarkStart w:id="1791" w:name="_Toc468549171"/>
      <w:bookmarkStart w:id="1792" w:name="_Toc468552689"/>
      <w:bookmarkStart w:id="1793" w:name="_Toc469041216"/>
      <w:bookmarkStart w:id="1794" w:name="_Toc469041322"/>
      <w:bookmarkStart w:id="1795" w:name="_Toc469043291"/>
      <w:bookmarkStart w:id="1796" w:name="_Toc469044925"/>
      <w:bookmarkStart w:id="1797" w:name="_Toc469139221"/>
      <w:bookmarkStart w:id="1798" w:name="_Toc469143768"/>
      <w:bookmarkStart w:id="1799" w:name="_Toc469152526"/>
      <w:bookmarkStart w:id="1800" w:name="_Toc469152666"/>
      <w:bookmarkStart w:id="1801" w:name="_Toc491174767"/>
      <w:bookmarkStart w:id="1802" w:name="_Toc491175157"/>
      <w:bookmarkStart w:id="1803" w:name="_Toc494303999"/>
      <w:bookmarkStart w:id="1804" w:name="_Toc494304195"/>
      <w:bookmarkStart w:id="1805" w:name="_Toc532827228"/>
      <w:bookmarkStart w:id="1806" w:name="_Toc532827349"/>
      <w:bookmarkStart w:id="1807" w:name="_Toc532827582"/>
      <w:bookmarkStart w:id="1808" w:name="_Toc532827757"/>
      <w:bookmarkStart w:id="1809" w:name="_Toc532892537"/>
      <w:bookmarkEnd w:id="1780"/>
      <w:r>
        <w:rPr>
          <w:noProof/>
        </w:rPr>
        <w:lastRenderedPageBreak/>
        <w:drawing>
          <wp:anchor distT="0" distB="0" distL="114300" distR="114300" simplePos="0" relativeHeight="251667456" behindDoc="0" locked="0" layoutInCell="1" allowOverlap="1" wp14:anchorId="7A060327" wp14:editId="60ABB80E">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p>
    <w:p w14:paraId="2594B6B1" w14:textId="77777777" w:rsidR="008708F9" w:rsidRDefault="008708F9" w:rsidP="00194E1A">
      <w:pPr>
        <w:rPr>
          <w:noProof/>
        </w:rPr>
      </w:pPr>
    </w:p>
    <w:p w14:paraId="5531583A" w14:textId="77777777" w:rsidR="008708F9" w:rsidRDefault="00636C9A">
      <w:pPr>
        <w:pStyle w:val="Heading2"/>
        <w:rPr>
          <w:noProof/>
        </w:rPr>
      </w:pPr>
      <w:bookmarkStart w:id="1810" w:name="_Toc119468075"/>
      <w:bookmarkStart w:id="1811" w:name="_Toc329784596"/>
      <w:bookmarkStart w:id="1812" w:name="_Toc469043292"/>
      <w:bookmarkStart w:id="1813" w:name="_Toc469044926"/>
      <w:bookmarkStart w:id="1814" w:name="_Toc469139222"/>
      <w:bookmarkStart w:id="1815" w:name="_Toc469152667"/>
      <w:bookmarkStart w:id="1816" w:name="_Toc491174768"/>
      <w:bookmarkStart w:id="1817" w:name="_Toc494304000"/>
      <w:bookmarkStart w:id="1818" w:name="_Toc532827229"/>
      <w:bookmarkStart w:id="1819" w:name="_Toc532827350"/>
      <w:bookmarkStart w:id="1820" w:name="_Toc532827758"/>
      <w:r>
        <w:rPr>
          <w:noProof/>
        </w:rPr>
        <w:t xml:space="preserve">Global </w:t>
      </w:r>
      <w:r w:rsidR="00754243">
        <w:rPr>
          <w:noProof/>
        </w:rPr>
        <w:t>Tab</w:t>
      </w:r>
      <w:bookmarkEnd w:id="1810"/>
      <w:bookmarkEnd w:id="1811"/>
      <w:bookmarkEnd w:id="1812"/>
      <w:bookmarkEnd w:id="1813"/>
      <w:bookmarkEnd w:id="1814"/>
      <w:bookmarkEnd w:id="1815"/>
      <w:bookmarkEnd w:id="1816"/>
      <w:bookmarkEnd w:id="1817"/>
      <w:bookmarkEnd w:id="1818"/>
      <w:bookmarkEnd w:id="1819"/>
      <w:bookmarkEnd w:id="1820"/>
    </w:p>
    <w:p w14:paraId="61127E30" w14:textId="418795D7" w:rsidR="00D41AFB" w:rsidRDefault="00AC4A2D" w:rsidP="009C2049">
      <w:pPr>
        <w:keepNext/>
        <w:jc w:val="center"/>
      </w:pPr>
      <w:ins w:id="1821" w:author="Tom" w:date="2017-08-22T10:32:00Z">
        <w:r>
          <w:rPr>
            <w:noProof/>
          </w:rPr>
          <w:drawing>
            <wp:inline distT="0" distB="0" distL="0" distR="0" wp14:anchorId="7397A6AC" wp14:editId="5B5DC231">
              <wp:extent cx="4056244" cy="3374136"/>
              <wp:effectExtent l="0" t="0" r="1905" b="0"/>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56244" cy="3374136"/>
                      </a:xfrm>
                      <a:prstGeom prst="rect">
                        <a:avLst/>
                      </a:prstGeom>
                    </pic:spPr>
                  </pic:pic>
                </a:graphicData>
              </a:graphic>
            </wp:inline>
          </w:drawing>
        </w:r>
      </w:ins>
    </w:p>
    <w:p w14:paraId="1D7FDE77" w14:textId="150B87AE" w:rsidR="006E207C" w:rsidRPr="0026496C" w:rsidRDefault="00FF1CC0" w:rsidP="00F5043F">
      <w:pPr>
        <w:pStyle w:val="Caption"/>
        <w:rPr>
          <w:rFonts w:ascii="Trebuchet MS" w:hAnsi="Trebuchet MS"/>
          <w:color w:val="FF0000"/>
          <w:sz w:val="32"/>
          <w:szCs w:val="32"/>
        </w:rPr>
      </w:pPr>
      <w:ins w:id="1822" w:author="Tom" w:date="2017-08-16T11:13:00Z">
        <w:r>
          <w:rPr>
            <w:color w:val="FF0000"/>
          </w:rPr>
          <w:t xml:space="preserve"> </w:t>
        </w:r>
      </w:ins>
      <w:r w:rsidR="00D41AFB">
        <w:t xml:space="preserve">Figure </w:t>
      </w:r>
      <w:r w:rsidR="00C10912">
        <w:fldChar w:fldCharType="begin"/>
      </w:r>
      <w:r w:rsidR="00C10912">
        <w:instrText xml:space="preserve"> SEQ Figure \* ARABIC </w:instrText>
      </w:r>
      <w:r w:rsidR="00C10912">
        <w:fldChar w:fldCharType="separate"/>
      </w:r>
      <w:r w:rsidR="0013342E">
        <w:rPr>
          <w:noProof/>
        </w:rPr>
        <w:t>5</w:t>
      </w:r>
      <w:r w:rsidR="00C10912">
        <w:rPr>
          <w:noProof/>
        </w:rPr>
        <w:fldChar w:fldCharType="end"/>
      </w:r>
      <w:r w:rsidR="00311E47">
        <w:t>: Preferences – Global Tab</w:t>
      </w:r>
    </w:p>
    <w:p w14:paraId="4D864BB4" w14:textId="77777777" w:rsidR="00311E47" w:rsidRPr="00311E47" w:rsidRDefault="00311E47" w:rsidP="006C7149"/>
    <w:p w14:paraId="34131561" w14:textId="77777777" w:rsidR="008708F9" w:rsidRDefault="008708F9" w:rsidP="006C7149">
      <w:pPr>
        <w:rPr>
          <w:i/>
        </w:rPr>
      </w:pPr>
      <w:r>
        <w:rPr>
          <w:b/>
        </w:rPr>
        <w:t>Units of Measure</w:t>
      </w:r>
      <w:r w:rsidR="000D35E3">
        <w:t xml:space="preserve"> – There are four </w:t>
      </w:r>
      <w:proofErr w:type="gramStart"/>
      <w:r>
        <w:t>drop</w:t>
      </w:r>
      <w:proofErr w:type="gramEnd"/>
      <w:r>
        <w:t xml:space="preserve"> 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77777777" w:rsidR="008708F9" w:rsidRPr="003E6083" w:rsidRDefault="008708F9" w:rsidP="006C7149">
      <w:r>
        <w:rPr>
          <w:b/>
        </w:rPr>
        <w:t>Oven Name –</w:t>
      </w:r>
      <w:r w:rsidR="00046A1A">
        <w:rPr>
          <w:b/>
        </w:rPr>
        <w:t xml:space="preserve"> </w:t>
      </w:r>
      <w:r>
        <w:t xml:space="preserve">Enter </w:t>
      </w:r>
      <w:r w:rsidR="004A03B4">
        <w:t>a</w:t>
      </w:r>
      <w:r>
        <w:t xml:space="preserve"> name for your </w:t>
      </w:r>
      <w:proofErr w:type="gramStart"/>
      <w:r>
        <w:t>oven, and</w:t>
      </w:r>
      <w:proofErr w:type="gramEnd"/>
      <w:r>
        <w:t xml:space="preserve">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4873CA79" w:rsidR="00C87B8A" w:rsidRDefault="00C87B8A" w:rsidP="006C7149">
      <w:r>
        <w:rPr>
          <w:b/>
        </w:rPr>
        <w:t>Profiling Hardware</w:t>
      </w:r>
      <w:r>
        <w:t xml:space="preserve"> – Specify the model of your profiler, the number of channels (7, 9, or 12), and, if using the </w:t>
      </w:r>
      <w:r w:rsidR="00C7068C">
        <w:t xml:space="preserve">SPS Smart Profiler, </w:t>
      </w:r>
      <w:r>
        <w:t xml:space="preserve">SlimKIC 2000, X5, or the </w:t>
      </w:r>
      <w:ins w:id="1823" w:author="Tom" w:date="2017-09-27T17:23:00Z">
        <w:r w:rsidR="00B11991">
          <w:t>KIC</w:t>
        </w:r>
      </w:ins>
      <w:ins w:id="1824" w:author="Tom" w:date="2017-09-27T17:24:00Z">
        <w:r w:rsidR="00B11991">
          <w:t xml:space="preserve"> </w:t>
        </w:r>
      </w:ins>
      <w:r>
        <w:t>Explorer,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77777777"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8F51FF">
      <w:pPr>
        <w:pStyle w:val="Heading3"/>
        <w:rPr>
          <w:noProof/>
        </w:rPr>
      </w:pPr>
      <w:bookmarkStart w:id="1825" w:name="_Toc467442498"/>
      <w:bookmarkStart w:id="1826" w:name="_Toc469043293"/>
      <w:bookmarkStart w:id="1827" w:name="_Toc469044927"/>
      <w:bookmarkStart w:id="1828" w:name="_Toc469139223"/>
      <w:bookmarkStart w:id="1829" w:name="_Toc469152668"/>
      <w:bookmarkStart w:id="1830" w:name="_Toc491174769"/>
      <w:bookmarkStart w:id="1831" w:name="_Toc494304001"/>
      <w:bookmarkStart w:id="1832" w:name="_Toc532827351"/>
      <w:bookmarkStart w:id="1833" w:name="_Toc532827759"/>
      <w:bookmarkStart w:id="1834" w:name="_Toc119468077"/>
      <w:bookmarkStart w:id="1835" w:name="_Toc329784597"/>
      <w:bookmarkStart w:id="1836" w:name="_Toc486325570"/>
      <w:bookmarkStart w:id="1837" w:name="_Toc488490440"/>
      <w:r>
        <w:rPr>
          <w:noProof/>
        </w:rPr>
        <w:lastRenderedPageBreak/>
        <w:t xml:space="preserve">Define Your </w:t>
      </w:r>
      <w:r w:rsidR="005D0C19">
        <w:rPr>
          <w:noProof/>
        </w:rPr>
        <w:t>Oven</w:t>
      </w:r>
      <w:bookmarkEnd w:id="1825"/>
      <w:bookmarkEnd w:id="1826"/>
      <w:bookmarkEnd w:id="1827"/>
      <w:bookmarkEnd w:id="1828"/>
      <w:bookmarkEnd w:id="1829"/>
      <w:bookmarkEnd w:id="1830"/>
      <w:bookmarkEnd w:id="1831"/>
      <w:bookmarkEnd w:id="1832"/>
      <w:bookmarkEnd w:id="1833"/>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77777777" w:rsidR="005D0C19" w:rsidRDefault="005D0C19" w:rsidP="00AA5614">
            <w:pPr>
              <w:pStyle w:val="ListParagraph"/>
              <w:numPr>
                <w:ilvl w:val="0"/>
                <w:numId w:val="35"/>
              </w:numPr>
              <w:ind w:left="360"/>
              <w:contextualSpacing/>
            </w:pPr>
            <w:r>
              <w:t xml:space="preserve">On the </w:t>
            </w:r>
            <w:r>
              <w:rPr>
                <w:b/>
              </w:rPr>
              <w:t xml:space="preserve">Global </w:t>
            </w:r>
            <w:proofErr w:type="gramStart"/>
            <w:r>
              <w:rPr>
                <w:b/>
              </w:rPr>
              <w:t>Preferences</w:t>
            </w:r>
            <w:r>
              <w:t xml:space="preserve"> screen</w:t>
            </w:r>
            <w:proofErr w:type="gramEnd"/>
            <w:r>
              <w:t xml:space="preserve">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20A55033">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7F837F1D" w:rsidR="005D0C19" w:rsidRDefault="00CB0C84" w:rsidP="005D0C19">
            <w:del w:id="1838" w:author="Tom" w:date="2017-08-22T10:35:00Z">
              <w:r w:rsidDel="00625660">
                <w:rPr>
                  <w:noProof/>
                </w:rPr>
                <w:drawing>
                  <wp:inline distT="0" distB="0" distL="0" distR="0" wp14:anchorId="036DF5A1" wp14:editId="61114FE2">
                    <wp:extent cx="2935046" cy="2441448"/>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Define Oven.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35046" cy="2441448"/>
                            </a:xfrm>
                            <a:prstGeom prst="rect">
                              <a:avLst/>
                            </a:prstGeom>
                          </pic:spPr>
                        </pic:pic>
                      </a:graphicData>
                    </a:graphic>
                  </wp:inline>
                </w:drawing>
              </w:r>
            </w:del>
            <w:ins w:id="1839" w:author="Tom" w:date="2017-08-22T10:38:00Z">
              <w:r w:rsidR="00625660">
                <w:rPr>
                  <w:noProof/>
                </w:rPr>
                <w:drawing>
                  <wp:inline distT="0" distB="0" distL="0" distR="0" wp14:anchorId="72B072E5" wp14:editId="362EA034">
                    <wp:extent cx="2948940" cy="2453005"/>
                    <wp:effectExtent l="0" t="0" r="3810" b="4445"/>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48940" cy="2453005"/>
                            </a:xfrm>
                            <a:prstGeom prst="rect">
                              <a:avLst/>
                            </a:prstGeom>
                          </pic:spPr>
                        </pic:pic>
                      </a:graphicData>
                    </a:graphic>
                  </wp:inline>
                </w:drawing>
              </w:r>
            </w:ins>
          </w:p>
          <w:p w14:paraId="0C4E5AEA" w14:textId="77777777" w:rsidR="000E4CE3" w:rsidRDefault="000E4CE3" w:rsidP="000E4CE3">
            <w:pPr>
              <w:pStyle w:val="Caption"/>
            </w:pPr>
            <w:r>
              <w:t xml:space="preserve">Figure </w:t>
            </w:r>
            <w:r w:rsidR="00C10912">
              <w:fldChar w:fldCharType="begin"/>
            </w:r>
            <w:r w:rsidR="00C10912">
              <w:instrText xml:space="preserve"> SEQ Figure \* ARABIC </w:instrText>
            </w:r>
            <w:r w:rsidR="00C10912">
              <w:fldChar w:fldCharType="separate"/>
            </w:r>
            <w:r w:rsidR="0013342E">
              <w:rPr>
                <w:noProof/>
              </w:rPr>
              <w:t>6</w:t>
            </w:r>
            <w:r w:rsidR="00C10912">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382D1D0B"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r w:rsidR="0013342E" w:rsidRPr="0013342E">
              <w:t xml:space="preserve">Figure </w:t>
            </w:r>
            <w:r w:rsidR="0013342E" w:rsidRPr="0013342E">
              <w:rPr>
                <w:noProof/>
              </w:rPr>
              <w:t>7</w:t>
            </w:r>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61312" behindDoc="0" locked="0" layoutInCell="1" allowOverlap="1" wp14:anchorId="46C3D043" wp14:editId="55093846">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6B9975" id="Rectangle 4621" o:spid="_x0000_s1026" style="position:absolute;margin-left:154.1pt;margin-top:24.4pt;width:65.05pt;height:1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" filled="f" fillcolor="#bbe0e3" strokecolor="#c00000" strokeweight="1pt">
                      <w10:wrap anchory="line"/>
                    </v:rect>
                  </w:pict>
                </mc:Fallback>
              </mc:AlternateContent>
            </w:r>
            <w:r w:rsidRPr="00CD2633">
              <w:rPr>
                <w:noProof/>
              </w:rPr>
              <w:drawing>
                <wp:inline distT="0" distB="0" distL="0" distR="0" wp14:anchorId="2ACF8043" wp14:editId="5DC0C419">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77777777" w:rsidR="005D0C19" w:rsidRPr="00A51897" w:rsidRDefault="005D0C19" w:rsidP="005D0C19">
            <w:pPr>
              <w:jc w:val="center"/>
              <w:rPr>
                <w:rFonts w:ascii="Arial" w:hAnsi="Arial" w:cs="Arial"/>
                <w:noProof/>
                <w:sz w:val="16"/>
                <w:szCs w:val="16"/>
              </w:rPr>
            </w:pPr>
            <w:bookmarkStart w:id="1840" w:name="_Ref468532713"/>
            <w:bookmarkStart w:id="1841" w:name="_Ref468167618"/>
            <w:bookmarkStart w:id="1842"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13342E">
              <w:rPr>
                <w:rFonts w:ascii="Arial" w:hAnsi="Arial" w:cs="Arial"/>
                <w:noProof/>
                <w:sz w:val="16"/>
                <w:szCs w:val="16"/>
              </w:rPr>
              <w:t>7</w:t>
            </w:r>
            <w:r w:rsidRPr="00A51897">
              <w:rPr>
                <w:rFonts w:ascii="Arial" w:hAnsi="Arial" w:cs="Arial"/>
                <w:sz w:val="16"/>
                <w:szCs w:val="16"/>
              </w:rPr>
              <w:fldChar w:fldCharType="end"/>
            </w:r>
            <w:bookmarkEnd w:id="1840"/>
            <w:r w:rsidR="000E4CE3">
              <w:rPr>
                <w:rFonts w:ascii="Arial" w:hAnsi="Arial" w:cs="Arial"/>
                <w:sz w:val="16"/>
                <w:szCs w:val="16"/>
              </w:rPr>
              <w:t xml:space="preserve">: </w:t>
            </w:r>
            <w:bookmarkEnd w:id="1841"/>
            <w:r w:rsidR="000E4CE3">
              <w:rPr>
                <w:rFonts w:ascii="Arial" w:hAnsi="Arial" w:cs="Arial"/>
                <w:sz w:val="16"/>
                <w:szCs w:val="16"/>
              </w:rPr>
              <w:t>Verify Zone Length</w:t>
            </w:r>
            <w:bookmarkEnd w:id="1842"/>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72FE34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green check button </w:t>
            </w:r>
            <w:r w:rsidRPr="00A51897">
              <w:rPr>
                <w:noProof/>
                <w:position w:val="-8"/>
              </w:rPr>
              <w:drawing>
                <wp:inline distT="0" distB="0" distL="0" distR="0" wp14:anchorId="3938D66F" wp14:editId="132DE4DF">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396B49F6" w:rsidR="008708F9" w:rsidRDefault="009317F7">
      <w:pPr>
        <w:pStyle w:val="Heading2"/>
      </w:pPr>
      <w:bookmarkStart w:id="1843" w:name="_Toc469043294"/>
      <w:bookmarkStart w:id="1844" w:name="_Toc469044928"/>
      <w:bookmarkStart w:id="1845" w:name="_Toc469139224"/>
      <w:bookmarkStart w:id="1846" w:name="_Toc469152669"/>
      <w:bookmarkStart w:id="1847" w:name="_Toc491174770"/>
      <w:bookmarkStart w:id="1848" w:name="_Toc494304002"/>
      <w:bookmarkStart w:id="1849" w:name="_Toc532827230"/>
      <w:bookmarkStart w:id="1850" w:name="_Toc532827352"/>
      <w:bookmarkStart w:id="1851" w:name="_Toc532827760"/>
      <w:ins w:id="1852" w:author="Tom" w:date="2017-08-25T17:00:00Z">
        <w:r>
          <w:lastRenderedPageBreak/>
          <w:t xml:space="preserve">KIC </w:t>
        </w:r>
        <w:r w:rsidRPr="009317F7">
          <w:t>Vision</w:t>
        </w:r>
      </w:ins>
      <w:ins w:id="1853" w:author="Tom" w:date="2017-08-25T17:01:00Z">
        <w:r>
          <w:t>2</w:t>
        </w:r>
      </w:ins>
      <w:del w:id="1854" w:author="Tom" w:date="2017-08-16T11:18:00Z">
        <w:r w:rsidR="000011F6" w:rsidRPr="009317F7" w:rsidDel="0010708B">
          <w:delText>Control Limits</w:delText>
        </w:r>
      </w:del>
      <w:r w:rsidR="00636C9A">
        <w:t xml:space="preserve"> </w:t>
      </w:r>
      <w:r w:rsidR="00754243">
        <w:t>Tab</w:t>
      </w:r>
      <w:bookmarkEnd w:id="1834"/>
      <w:bookmarkEnd w:id="1835"/>
      <w:bookmarkEnd w:id="1843"/>
      <w:bookmarkEnd w:id="1844"/>
      <w:bookmarkEnd w:id="1845"/>
      <w:bookmarkEnd w:id="1846"/>
      <w:bookmarkEnd w:id="1847"/>
      <w:bookmarkEnd w:id="1848"/>
      <w:bookmarkEnd w:id="1849"/>
      <w:bookmarkEnd w:id="1850"/>
      <w:bookmarkEnd w:id="1851"/>
    </w:p>
    <w:p w14:paraId="74C241E7" w14:textId="0C6B658E" w:rsidR="00D41AFB" w:rsidRDefault="000E0382" w:rsidP="009C2049">
      <w:pPr>
        <w:keepNext/>
        <w:jc w:val="center"/>
      </w:pPr>
      <w:del w:id="1855" w:author="Tom" w:date="2017-08-16T11:22:00Z">
        <w:r w:rsidDel="0010708B">
          <w:rPr>
            <w:noProof/>
          </w:rPr>
          <w:drawing>
            <wp:inline distT="0" distB="0" distL="0" distR="0" wp14:anchorId="61D7FA0D" wp14:editId="62B1F196">
              <wp:extent cx="4544060" cy="377698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4060" cy="3776980"/>
                      </a:xfrm>
                      <a:prstGeom prst="rect">
                        <a:avLst/>
                      </a:prstGeom>
                      <a:noFill/>
                      <a:ln>
                        <a:noFill/>
                      </a:ln>
                    </pic:spPr>
                  </pic:pic>
                </a:graphicData>
              </a:graphic>
            </wp:inline>
          </w:drawing>
        </w:r>
      </w:del>
      <w:ins w:id="1856" w:author="Tom" w:date="2017-08-16T11:22:00Z">
        <w:r w:rsidR="0010708B">
          <w:rPr>
            <w:noProof/>
          </w:rPr>
          <w:drawing>
            <wp:inline distT="0" distB="0" distL="0" distR="0" wp14:anchorId="0F23AE63" wp14:editId="5F8DF8A2">
              <wp:extent cx="4539915" cy="3776472"/>
              <wp:effectExtent l="0" t="0" r="0"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on2 Tab.png"/>
                      <pic:cNvPicPr/>
                    </pic:nvPicPr>
                    <pic:blipFill>
                      <a:blip r:embed="rId38">
                        <a:extLst>
                          <a:ext uri="{28A0092B-C50C-407E-A947-70E740481C1C}">
                            <a14:useLocalDpi xmlns:a14="http://schemas.microsoft.com/office/drawing/2010/main" val="0"/>
                          </a:ext>
                        </a:extLst>
                      </a:blip>
                      <a:stretch>
                        <a:fillRect/>
                      </a:stretch>
                    </pic:blipFill>
                    <pic:spPr>
                      <a:xfrm>
                        <a:off x="0" y="0"/>
                        <a:ext cx="4539915" cy="3776472"/>
                      </a:xfrm>
                      <a:prstGeom prst="rect">
                        <a:avLst/>
                      </a:prstGeom>
                    </pic:spPr>
                  </pic:pic>
                </a:graphicData>
              </a:graphic>
            </wp:inline>
          </w:drawing>
        </w:r>
      </w:ins>
    </w:p>
    <w:p w14:paraId="5B672BC2" w14:textId="79AA63B0" w:rsidR="0026496C" w:rsidRPr="0026496C" w:rsidRDefault="00D41AFB" w:rsidP="0026496C">
      <w:pPr>
        <w:pStyle w:val="Caption"/>
        <w:rPr>
          <w:rFonts w:ascii="Trebuchet MS" w:hAnsi="Trebuchet MS"/>
          <w:color w:val="FF0000"/>
          <w:sz w:val="32"/>
          <w:szCs w:val="32"/>
        </w:rPr>
      </w:pPr>
      <w:r>
        <w:t xml:space="preserve">Figure </w:t>
      </w:r>
      <w:r w:rsidR="00C10912">
        <w:fldChar w:fldCharType="begin"/>
      </w:r>
      <w:r w:rsidR="00C10912">
        <w:instrText xml:space="preserve"> SEQ Figure \* ARABIC </w:instrText>
      </w:r>
      <w:r w:rsidR="00C10912">
        <w:fldChar w:fldCharType="separate"/>
      </w:r>
      <w:r w:rsidR="0013342E">
        <w:rPr>
          <w:noProof/>
        </w:rPr>
        <w:t>8</w:t>
      </w:r>
      <w:r w:rsidR="00C10912">
        <w:rPr>
          <w:noProof/>
        </w:rPr>
        <w:fldChar w:fldCharType="end"/>
      </w:r>
      <w:r w:rsidR="00934045">
        <w:t xml:space="preserve">: </w:t>
      </w:r>
      <w:r w:rsidR="009E1EFB">
        <w:t xml:space="preserve">Global </w:t>
      </w:r>
      <w:r w:rsidR="00934045">
        <w:t>Preferences – </w:t>
      </w:r>
      <w:ins w:id="1857" w:author="Tom" w:date="2017-09-27T17:43:00Z">
        <w:r w:rsidR="001C582A">
          <w:t>KIC Vision2</w:t>
        </w:r>
      </w:ins>
      <w:del w:id="1858" w:author="Tom" w:date="2017-09-27T17:43:00Z">
        <w:r w:rsidR="000011F6" w:rsidDel="001C582A">
          <w:delText>Control Limits</w:delText>
        </w:r>
      </w:del>
      <w:r w:rsidR="000011F6">
        <w:t xml:space="preserve">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594FDCDD" w14:textId="4D287345" w:rsidR="00027152" w:rsidRPr="00027152" w:rsidRDefault="009317F7" w:rsidP="00027152">
      <w:pPr>
        <w:spacing w:after="120"/>
        <w:rPr>
          <w:ins w:id="1859" w:author="Tom" w:date="2017-08-16T11:29:00Z"/>
        </w:rPr>
      </w:pPr>
      <w:ins w:id="1860" w:author="Tom" w:date="2017-08-16T11:29:00Z">
        <w:r>
          <w:t>Settings on the</w:t>
        </w:r>
      </w:ins>
      <w:ins w:id="1861" w:author="Tom" w:date="2017-08-25T17:01:00Z">
        <w:r>
          <w:t xml:space="preserve"> </w:t>
        </w:r>
        <w:r w:rsidRPr="009317F7">
          <w:rPr>
            <w:i/>
            <w:rPrChange w:id="1862" w:author="Tom" w:date="2017-08-25T17:01:00Z">
              <w:rPr/>
            </w:rPrChange>
          </w:rPr>
          <w:t>KIC Vision2</w:t>
        </w:r>
      </w:ins>
      <w:ins w:id="1863" w:author="Tom" w:date="2017-08-16T11:30:00Z">
        <w:r w:rsidR="00027152">
          <w:rPr>
            <w:color w:val="FF0000"/>
          </w:rPr>
          <w:t xml:space="preserve"> </w:t>
        </w:r>
      </w:ins>
      <w:ins w:id="1864" w:author="Tom" w:date="2017-08-16T11:29:00Z">
        <w:r w:rsidR="00027152" w:rsidRPr="00027152">
          <w:t>tab let you:</w:t>
        </w:r>
      </w:ins>
    </w:p>
    <w:p w14:paraId="67D8E2B3" w14:textId="7DC70589" w:rsidR="00027152" w:rsidRPr="00027152" w:rsidRDefault="001C582A" w:rsidP="00027152">
      <w:pPr>
        <w:numPr>
          <w:ilvl w:val="0"/>
          <w:numId w:val="15"/>
        </w:numPr>
        <w:rPr>
          <w:ins w:id="1865" w:author="Tom" w:date="2017-08-16T11:29:00Z"/>
        </w:rPr>
      </w:pPr>
      <w:ins w:id="1866" w:author="Tom" w:date="2017-08-16T11:29:00Z">
        <w:r>
          <w:t>Specify time</w:t>
        </w:r>
        <w:r w:rsidR="00027152" w:rsidRPr="00027152">
          <w:t xml:space="preserve"> intervals for the software to generate Virtual Profiles.</w:t>
        </w:r>
      </w:ins>
    </w:p>
    <w:p w14:paraId="067DD3C2" w14:textId="77777777" w:rsidR="00027152" w:rsidRPr="00027152" w:rsidRDefault="00027152" w:rsidP="00027152">
      <w:pPr>
        <w:numPr>
          <w:ilvl w:val="0"/>
          <w:numId w:val="15"/>
        </w:numPr>
        <w:rPr>
          <w:ins w:id="1867" w:author="Tom" w:date="2017-08-16T11:29:00Z"/>
        </w:rPr>
      </w:pPr>
      <w:ins w:id="1868" w:author="Tom" w:date="2017-08-16T11:29:00Z">
        <w:r w:rsidRPr="00027152">
          <w:t>Enter parameters for computing the Process Capability Index (Cpk).</w:t>
        </w:r>
      </w:ins>
    </w:p>
    <w:p w14:paraId="24316E14" w14:textId="77777777" w:rsidR="00027152" w:rsidRPr="00027152" w:rsidRDefault="00027152" w:rsidP="00027152">
      <w:pPr>
        <w:numPr>
          <w:ilvl w:val="0"/>
          <w:numId w:val="15"/>
        </w:numPr>
        <w:rPr>
          <w:ins w:id="1869" w:author="Tom" w:date="2017-08-16T11:29:00Z"/>
        </w:rPr>
      </w:pPr>
      <w:ins w:id="1870" w:author="Tom" w:date="2017-08-16T11:29:00Z">
        <w:r w:rsidRPr="00027152">
          <w:t>Set operating limits related to the Process Window Index (PWI).</w:t>
        </w:r>
      </w:ins>
    </w:p>
    <w:p w14:paraId="1758BC60" w14:textId="77777777" w:rsidR="00027152" w:rsidRPr="00027152" w:rsidRDefault="00027152">
      <w:pPr>
        <w:pStyle w:val="Heading3"/>
        <w:rPr>
          <w:ins w:id="1871" w:author="Tom" w:date="2017-08-16T11:29:00Z"/>
        </w:rPr>
        <w:pPrChange w:id="1872" w:author="Tom" w:date="2017-08-16T11:31:00Z">
          <w:pPr>
            <w:keepNext/>
            <w:spacing w:before="360" w:after="120"/>
            <w:outlineLvl w:val="1"/>
          </w:pPr>
        </w:pPrChange>
      </w:pPr>
      <w:bookmarkStart w:id="1873" w:name="_Toc410590245"/>
      <w:bookmarkStart w:id="1874" w:name="_Toc491174771"/>
      <w:bookmarkStart w:id="1875" w:name="_Toc494304003"/>
      <w:bookmarkStart w:id="1876" w:name="_Toc532827353"/>
      <w:bookmarkStart w:id="1877" w:name="_Toc532827761"/>
      <w:ins w:id="1878" w:author="Tom" w:date="2017-08-16T11:29:00Z">
        <w:r w:rsidRPr="00027152">
          <w:t>Specifying VP generation</w:t>
        </w:r>
        <w:bookmarkEnd w:id="1873"/>
        <w:bookmarkEnd w:id="1874"/>
        <w:bookmarkEnd w:id="1875"/>
        <w:bookmarkEnd w:id="1876"/>
        <w:bookmarkEnd w:id="1877"/>
      </w:ins>
    </w:p>
    <w:p w14:paraId="423F70D0" w14:textId="77777777" w:rsidR="00027152" w:rsidRPr="00027152" w:rsidRDefault="00027152" w:rsidP="00027152">
      <w:pPr>
        <w:numPr>
          <w:ilvl w:val="0"/>
          <w:numId w:val="15"/>
        </w:numPr>
        <w:rPr>
          <w:ins w:id="1879" w:author="Tom" w:date="2017-08-16T11:29:00Z"/>
        </w:rPr>
      </w:pPr>
      <w:ins w:id="1880" w:author="Tom" w:date="2017-08-16T11:29:00Z">
        <w:r w:rsidRPr="00027152">
          <w:rPr>
            <w:b/>
          </w:rPr>
          <w:t>Virtual Profile Record Frequency</w:t>
        </w:r>
        <w:r w:rsidRPr="00027152">
          <w:t xml:space="preserve"> – Enter the time between each automatic profile.  Limits: 1-24 hours.  </w:t>
        </w:r>
      </w:ins>
    </w:p>
    <w:p w14:paraId="16D7AF69" w14:textId="77777777" w:rsidR="00027152" w:rsidRPr="00027152" w:rsidRDefault="00027152" w:rsidP="00027152">
      <w:pPr>
        <w:numPr>
          <w:ilvl w:val="0"/>
          <w:numId w:val="15"/>
        </w:numPr>
        <w:rPr>
          <w:ins w:id="1881" w:author="Tom" w:date="2017-08-16T11:29:00Z"/>
        </w:rPr>
      </w:pPr>
      <w:ins w:id="1882" w:author="Tom" w:date="2017-08-16T11:29:00Z">
        <w:r w:rsidRPr="00027152">
          <w:rPr>
            <w:b/>
          </w:rPr>
          <w:t>Minutes to Create Initial VP</w:t>
        </w:r>
        <w:r w:rsidRPr="00027152">
          <w:t xml:space="preserve"> - Enter the amount of time after the Virtual Profile is started in which the first automatic profile is collected.   Limits: 2-60 mins.  </w:t>
        </w:r>
      </w:ins>
    </w:p>
    <w:p w14:paraId="2C5F356C" w14:textId="79153EF6" w:rsidR="00702DB9" w:rsidDel="00027152" w:rsidRDefault="0031087C" w:rsidP="00702DB9">
      <w:pPr>
        <w:rPr>
          <w:del w:id="1883" w:author="Tom" w:date="2017-08-16T11:29:00Z"/>
        </w:rPr>
      </w:pPr>
      <w:del w:id="1884" w:author="Tom" w:date="2017-08-16T11:29:00Z">
        <w:r w:rsidDel="00027152">
          <w:delText xml:space="preserve">Settings on the </w:delText>
        </w:r>
      </w:del>
      <w:del w:id="1885" w:author="Tom" w:date="2017-08-16T11:23:00Z">
        <w:r w:rsidRPr="0010708B" w:rsidDel="0010708B">
          <w:rPr>
            <w:i/>
            <w:color w:val="FF0000"/>
            <w:rPrChange w:id="1886" w:author="Tom" w:date="2017-08-16T11:23:00Z">
              <w:rPr>
                <w:i/>
              </w:rPr>
            </w:rPrChange>
          </w:rPr>
          <w:delText>Control Limits</w:delText>
        </w:r>
      </w:del>
      <w:del w:id="1887" w:author="Tom" w:date="2017-08-16T11:29:00Z">
        <w:r w:rsidRPr="0010708B" w:rsidDel="00027152">
          <w:rPr>
            <w:color w:val="FF0000"/>
            <w:rPrChange w:id="1888" w:author="Tom" w:date="2017-08-16T11:23:00Z">
              <w:rPr/>
            </w:rPrChange>
          </w:rPr>
          <w:delText xml:space="preserve"> </w:delText>
        </w:r>
        <w:r w:rsidDel="00027152">
          <w:delText>tab let</w:delText>
        </w:r>
        <w:r w:rsidR="00702DB9" w:rsidDel="00027152">
          <w:delText xml:space="preserve"> you set threshold values related to important process quality measurements that, when exceeded, trigger warnings and alarms.  These values can monitor defect and yield capacities as well as statistical process control and capability index measurements.</w:delText>
        </w:r>
      </w:del>
    </w:p>
    <w:p w14:paraId="5B9135C4" w14:textId="77777777" w:rsidR="00702DB9" w:rsidRDefault="00702DB9" w:rsidP="00702DB9"/>
    <w:p w14:paraId="6CC88F9E" w14:textId="3D38CFC4" w:rsidR="00702DB9" w:rsidDel="00027152" w:rsidRDefault="00702DB9" w:rsidP="00702DB9">
      <w:pPr>
        <w:rPr>
          <w:del w:id="1889" w:author="Tom" w:date="2017-08-16T11:29:00Z"/>
        </w:rPr>
      </w:pPr>
      <w:del w:id="1890" w:author="Tom" w:date="2017-08-16T11:29:00Z">
        <w:r w:rsidDel="00027152">
          <w:rPr>
            <w:b/>
          </w:rPr>
          <w:delText xml:space="preserve">Statistical Process Control </w:delText>
        </w:r>
        <w:r w:rsidRPr="00180E9F" w:rsidDel="00027152">
          <w:delText>(SPC)</w:delText>
        </w:r>
        <w:r w:rsidDel="00027152">
          <w:delTex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delText>
        </w:r>
      </w:del>
    </w:p>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6860981F" w14:textId="0A02B8AA" w:rsidR="00AC6420" w:rsidDel="00027152" w:rsidRDefault="0026496C" w:rsidP="0031087C">
      <w:pPr>
        <w:rPr>
          <w:del w:id="1891" w:author="Tom" w:date="2017-08-16T11:28:00Z"/>
          <w:b/>
          <w:color w:val="365F91"/>
        </w:rPr>
      </w:pPr>
      <w:del w:id="1892" w:author="Tom" w:date="2017-08-16T11:28:00Z">
        <w:r w:rsidRPr="006C7149" w:rsidDel="00027152">
          <w:rPr>
            <w:b/>
          </w:rPr>
          <w:delText>Note</w:delText>
        </w:r>
        <w:r w:rsidRPr="006C7149" w:rsidDel="00027152">
          <w:delText xml:space="preserve">: The </w:delText>
        </w:r>
        <w:r w:rsidR="004A5823" w:rsidRPr="006C7149" w:rsidDel="00027152">
          <w:delText>values</w:delText>
        </w:r>
        <w:r w:rsidRPr="006C7149" w:rsidDel="00027152">
          <w:delText xml:space="preserve"> shown in the </w:delText>
        </w:r>
        <w:r w:rsidRPr="006C7149" w:rsidDel="00027152">
          <w:rPr>
            <w:i/>
          </w:rPr>
          <w:delText>Control Limits</w:delText>
        </w:r>
        <w:r w:rsidRPr="006C7149" w:rsidDel="00027152">
          <w:delText xml:space="preserve"> panel are not used unless you have purchased the </w:delText>
        </w:r>
        <w:r w:rsidR="004A5823" w:rsidRPr="006C7149" w:rsidDel="00027152">
          <w:rPr>
            <w:i/>
          </w:rPr>
          <w:delText>Live Index Screen</w:delText>
        </w:r>
        <w:r w:rsidRPr="006C7149" w:rsidDel="00027152">
          <w:delText xml:space="preserve"> </w:delText>
        </w:r>
        <w:r w:rsidDel="00027152">
          <w:delText xml:space="preserve">option.  To learn more about the </w:delText>
        </w:r>
        <w:r w:rsidR="004A5823" w:rsidDel="00027152">
          <w:rPr>
            <w:i/>
          </w:rPr>
          <w:delText>Live Index Screen</w:delText>
        </w:r>
        <w:r w:rsidDel="00027152">
          <w:delText xml:space="preserve"> functionality controlled from this screen, see the section titled</w:delText>
        </w:r>
        <w:r w:rsidRPr="00146EEC" w:rsidDel="00027152">
          <w:rPr>
            <w:color w:val="365F91"/>
          </w:rPr>
          <w:delText xml:space="preserve"> </w:delText>
        </w:r>
        <w:r w:rsidR="00E52F03" w:rsidDel="00027152">
          <w:fldChar w:fldCharType="begin"/>
        </w:r>
        <w:r w:rsidR="00E52F03" w:rsidDel="00027152">
          <w:delInstrText xml:space="preserve"> HYPERLINK \l "_Using_The_Live_1" </w:delInstrText>
        </w:r>
        <w:r w:rsidR="00E52F03" w:rsidDel="00027152">
          <w:fldChar w:fldCharType="separate"/>
        </w:r>
        <w:r w:rsidR="004A5823" w:rsidRPr="004A5823" w:rsidDel="00027152">
          <w:rPr>
            <w:rStyle w:val="Hyperlink"/>
          </w:rPr>
          <w:delText>Using the Live Index screen</w:delText>
        </w:r>
        <w:r w:rsidR="00E52F03" w:rsidDel="00027152">
          <w:rPr>
            <w:rStyle w:val="Hyperlink"/>
          </w:rPr>
          <w:fldChar w:fldCharType="end"/>
        </w:r>
        <w:r w:rsidDel="00027152">
          <w:rPr>
            <w:b/>
            <w:color w:val="365F91"/>
          </w:rPr>
          <w:delText>.</w:delText>
        </w:r>
        <w:r w:rsidR="00AC6420" w:rsidDel="00027152">
          <w:rPr>
            <w:b/>
            <w:color w:val="365F91"/>
          </w:rPr>
          <w:delText xml:space="preserve"> </w:delText>
        </w:r>
      </w:del>
    </w:p>
    <w:p w14:paraId="04B2EAA7" w14:textId="77777777" w:rsidR="0031087C" w:rsidRDefault="0031087C" w:rsidP="0031087C"/>
    <w:p w14:paraId="5EE0BE8A" w14:textId="77777777" w:rsidR="006C1BAA" w:rsidRDefault="00B320A5" w:rsidP="008F51FF">
      <w:pPr>
        <w:pStyle w:val="Heading3"/>
      </w:pPr>
      <w:bookmarkStart w:id="1893" w:name="_Toc469043295"/>
      <w:bookmarkStart w:id="1894" w:name="_Toc469044929"/>
      <w:bookmarkStart w:id="1895" w:name="_Toc469139225"/>
      <w:bookmarkStart w:id="1896" w:name="_Toc469152670"/>
      <w:bookmarkStart w:id="1897" w:name="_Toc491174772"/>
      <w:bookmarkStart w:id="1898" w:name="_Toc494304004"/>
      <w:bookmarkStart w:id="1899" w:name="_Toc532827354"/>
      <w:bookmarkStart w:id="1900" w:name="_Toc532827762"/>
      <w:r>
        <w:lastRenderedPageBreak/>
        <w:t>Specifying</w:t>
      </w:r>
      <w:r w:rsidR="006C1BAA" w:rsidRPr="006C1BAA">
        <w:t xml:space="preserve"> Cpk</w:t>
      </w:r>
      <w:r w:rsidR="00636C9A">
        <w:t xml:space="preserve"> </w:t>
      </w:r>
      <w:r w:rsidR="00C653DF">
        <w:t>Computation Values</w:t>
      </w:r>
      <w:bookmarkEnd w:id="1893"/>
      <w:bookmarkEnd w:id="1894"/>
      <w:bookmarkEnd w:id="1895"/>
      <w:bookmarkEnd w:id="1896"/>
      <w:bookmarkEnd w:id="1897"/>
      <w:bookmarkEnd w:id="1898"/>
      <w:bookmarkEnd w:id="1899"/>
      <w:bookmarkEnd w:id="1900"/>
    </w:p>
    <w:p w14:paraId="6EFAA4F9" w14:textId="77777777" w:rsidR="000559C3" w:rsidRDefault="000E0382" w:rsidP="00CF6717">
      <w:pPr>
        <w:keepNext/>
        <w:jc w:val="center"/>
      </w:pPr>
      <w:r>
        <w:rPr>
          <w:noProof/>
        </w:rPr>
        <w:drawing>
          <wp:inline distT="0" distB="0" distL="0" distR="0" wp14:anchorId="6F3D3CFB" wp14:editId="64884354">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6051B208" w:rsidR="0026496C" w:rsidRPr="006C7149" w:rsidDel="00027152" w:rsidRDefault="0026496C" w:rsidP="0026496C">
      <w:pPr>
        <w:ind w:firstLine="360"/>
        <w:rPr>
          <w:del w:id="1901" w:author="Tom" w:date="2017-08-16T11:35:00Z"/>
        </w:rPr>
      </w:pPr>
      <w:del w:id="1902" w:author="Tom" w:date="2017-08-16T11:35:00Z">
        <w:r w:rsidRPr="006C7149" w:rsidDel="00027152">
          <w:rPr>
            <w:b/>
          </w:rPr>
          <w:delText>Note</w:delText>
        </w:r>
        <w:r w:rsidRPr="006C7149" w:rsidDel="00027152">
          <w:delText>: Cpk is only calculated and displayed when Virtual Profiling is running</w:delText>
        </w:r>
      </w:del>
      <w:del w:id="1903" w:author="Tom" w:date="2017-08-16T11:33:00Z">
        <w:r w:rsidRPr="006C7149" w:rsidDel="00027152">
          <w:delText>:</w:delText>
        </w:r>
      </w:del>
      <w:del w:id="1904" w:author="Tom" w:date="2017-08-16T11:35:00Z">
        <w:r w:rsidRPr="006C7149" w:rsidDel="00027152">
          <w:delText>.</w:delText>
        </w:r>
      </w:del>
    </w:p>
    <w:p w14:paraId="2BB1A024" w14:textId="77777777" w:rsidR="0026496C" w:rsidRDefault="0026496C" w:rsidP="006C7149"/>
    <w:p w14:paraId="58595F24" w14:textId="77777777"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w:t>
      </w:r>
      <w:proofErr w:type="gramStart"/>
      <w:r w:rsidRPr="003E6083">
        <w:t>in order for</w:t>
      </w:r>
      <w:proofErr w:type="gramEnd"/>
      <w:r w:rsidRPr="003E6083">
        <w:t xml:space="preserve"> any given profile to qualify as a Virtual Profile baseline.  If the PWI for a profile is lower than this value, it can be used as a Virtual Profile baseline.  By </w:t>
      </w:r>
      <w:proofErr w:type="gramStart"/>
      <w:r w:rsidRPr="003E6083">
        <w:t>default</w:t>
      </w:r>
      <w:proofErr w:type="gramEnd"/>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8F51FF">
      <w:pPr>
        <w:pStyle w:val="Heading3"/>
      </w:pPr>
      <w:bookmarkStart w:id="1905" w:name="_Toc469043296"/>
      <w:bookmarkStart w:id="1906" w:name="_Toc469044930"/>
      <w:bookmarkStart w:id="1907" w:name="_Toc469139226"/>
      <w:bookmarkStart w:id="1908" w:name="_Toc469152671"/>
      <w:bookmarkStart w:id="1909" w:name="_Toc491174773"/>
      <w:bookmarkStart w:id="1910" w:name="_Toc494304005"/>
      <w:bookmarkStart w:id="1911" w:name="_Toc532827355"/>
      <w:bookmarkStart w:id="1912" w:name="_Toc532827763"/>
      <w:r w:rsidRPr="00F74DAC">
        <w:lastRenderedPageBreak/>
        <w:t>How</w:t>
      </w:r>
      <w:r w:rsidR="003C657F" w:rsidRPr="00F74DAC">
        <w:t xml:space="preserve"> </w:t>
      </w:r>
      <w:r w:rsidR="006C7149">
        <w:t>t</w:t>
      </w:r>
      <w:r w:rsidR="00C653DF" w:rsidRPr="00F74DAC">
        <w:t xml:space="preserve">he Software Calculates </w:t>
      </w:r>
      <w:r w:rsidRPr="00F74DAC">
        <w:t>Cpk</w:t>
      </w:r>
      <w:bookmarkEnd w:id="1905"/>
      <w:bookmarkEnd w:id="1906"/>
      <w:bookmarkEnd w:id="1907"/>
      <w:bookmarkEnd w:id="1908"/>
      <w:bookmarkEnd w:id="1909"/>
      <w:bookmarkEnd w:id="1910"/>
      <w:bookmarkEnd w:id="1911"/>
      <w:bookmarkEnd w:id="1912"/>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628544" behindDoc="0" locked="1" layoutInCell="1" allowOverlap="1" wp14:anchorId="4D752C02" wp14:editId="5A8BDD9B">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E988EDF" id="Line 3221"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" strokeweight=".5pt">
                <w10:anchorlock/>
              </v:line>
            </w:pict>
          </mc:Fallback>
        </mc:AlternateContent>
      </w:r>
      <w:r>
        <w:rPr>
          <w:noProof/>
        </w:rPr>
        <mc:AlternateContent>
          <mc:Choice Requires="wps">
            <w:drawing>
              <wp:inline distT="0" distB="0" distL="0" distR="0" wp14:anchorId="09FD3B5C" wp14:editId="42C17952">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60126E" w:rsidRPr="00287D78" w:rsidRDefault="0060126E"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60126E" w:rsidRPr="00287D78" w:rsidRDefault="0060126E" w:rsidP="009C2049">
                            <w:pPr>
                              <w:rPr>
                                <w:rFonts w:ascii="Symbol" w:hAnsi="Symbol"/>
                                <w:b/>
                              </w:rPr>
                            </w:pPr>
                          </w:p>
                          <w:p w14:paraId="62E14183" w14:textId="77777777" w:rsidR="0060126E" w:rsidRPr="00287D78" w:rsidRDefault="0060126E" w:rsidP="009C2049">
                            <w:pPr>
                              <w:pStyle w:val="List"/>
                            </w:pPr>
                            <w:r w:rsidRPr="00287D78">
                              <w:rPr>
                                <w:rFonts w:ascii="Symbol" w:hAnsi="Symbol"/>
                              </w:rPr>
                              <w:t></w:t>
                            </w:r>
                            <w:r w:rsidRPr="00287D78">
                              <w:t xml:space="preserve"> = Mean of the data points</w:t>
                            </w:r>
                          </w:p>
                          <w:p w14:paraId="769B3460" w14:textId="77777777" w:rsidR="0060126E" w:rsidRPr="00287D78" w:rsidRDefault="0060126E"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60126E" w:rsidRDefault="0060126E" w:rsidP="009C2049">
                            <w:pPr>
                              <w:pStyle w:val="List"/>
                              <w:rPr>
                                <w:rFonts w:ascii="Symbol" w:hAnsi="Symbol"/>
                              </w:rPr>
                            </w:pPr>
                            <w:r>
                              <w:rPr>
                                <w:rFonts w:ascii="Symbol" w:hAnsi="Symbol"/>
                              </w:rPr>
                              <w:t></w:t>
                            </w:r>
                          </w:p>
                          <w:p w14:paraId="034E3A8A" w14:textId="77777777" w:rsidR="0060126E" w:rsidRPr="00287D78" w:rsidRDefault="0060126E" w:rsidP="009C2049">
                            <w:pPr>
                              <w:pStyle w:val="List"/>
                              <w:rPr>
                                <w:rFonts w:ascii="Symbol" w:hAnsi="Symbol"/>
                              </w:rPr>
                            </w:pPr>
                            <w:r w:rsidRPr="00287D78">
                              <w:rPr>
                                <w:rFonts w:ascii="Symbol" w:hAnsi="Symbol"/>
                              </w:rPr>
                              <w:t></w:t>
                            </w:r>
                            <w:r w:rsidRPr="00287D78">
                              <w:t xml:space="preserve">= </w:t>
                            </w:r>
                            <w:proofErr w:type="gramStart"/>
                            <w:r>
                              <w:t>√</w:t>
                            </w:r>
                            <w:r w:rsidRPr="00287D78">
                              <w:t>(</w:t>
                            </w:r>
                            <w:proofErr w:type="gramEnd"/>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60126E" w:rsidRPr="00287D78" w:rsidRDefault="0060126E" w:rsidP="009C2049">
                            <w:pPr>
                              <w:rPr>
                                <w:rFonts w:ascii="Symbol" w:hAnsi="Symbol"/>
                                <w:b/>
                              </w:rPr>
                            </w:pPr>
                          </w:p>
                          <w:p w14:paraId="0727B909" w14:textId="77777777" w:rsidR="0060126E" w:rsidRPr="00287D78" w:rsidRDefault="0060126E"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60126E" w:rsidRPr="00287D78" w:rsidRDefault="0060126E"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" strokecolor="red" strokeweight="1.5pt">
                <v:textbox>
                  <w:txbxContent>
                    <w:p w14:paraId="3C6968E8" w14:textId="77777777" w:rsidR="0060126E" w:rsidRPr="00287D78" w:rsidRDefault="0060126E"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60126E" w:rsidRPr="00287D78" w:rsidRDefault="0060126E" w:rsidP="009C2049">
                      <w:pPr>
                        <w:rPr>
                          <w:rFonts w:ascii="Symbol" w:hAnsi="Symbol"/>
                          <w:b/>
                        </w:rPr>
                      </w:pPr>
                    </w:p>
                    <w:p w14:paraId="62E14183" w14:textId="77777777" w:rsidR="0060126E" w:rsidRPr="00287D78" w:rsidRDefault="0060126E" w:rsidP="009C2049">
                      <w:pPr>
                        <w:pStyle w:val="List"/>
                      </w:pPr>
                      <w:r w:rsidRPr="00287D78">
                        <w:rPr>
                          <w:rFonts w:ascii="Symbol" w:hAnsi="Symbol"/>
                        </w:rPr>
                        <w:t></w:t>
                      </w:r>
                      <w:r w:rsidRPr="00287D78">
                        <w:t xml:space="preserve"> = Mean of the data points</w:t>
                      </w:r>
                    </w:p>
                    <w:p w14:paraId="769B3460" w14:textId="77777777" w:rsidR="0060126E" w:rsidRPr="00287D78" w:rsidRDefault="0060126E"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60126E" w:rsidRDefault="0060126E" w:rsidP="009C2049">
                      <w:pPr>
                        <w:pStyle w:val="List"/>
                        <w:rPr>
                          <w:rFonts w:ascii="Symbol" w:hAnsi="Symbol"/>
                        </w:rPr>
                      </w:pPr>
                      <w:r>
                        <w:rPr>
                          <w:rFonts w:ascii="Symbol" w:hAnsi="Symbol"/>
                        </w:rPr>
                        <w:t></w:t>
                      </w:r>
                    </w:p>
                    <w:p w14:paraId="034E3A8A" w14:textId="77777777" w:rsidR="0060126E" w:rsidRPr="00287D78" w:rsidRDefault="0060126E" w:rsidP="009C2049">
                      <w:pPr>
                        <w:pStyle w:val="List"/>
                        <w:rPr>
                          <w:rFonts w:ascii="Symbol" w:hAnsi="Symbol"/>
                        </w:rPr>
                      </w:pPr>
                      <w:r w:rsidRPr="00287D78">
                        <w:rPr>
                          <w:rFonts w:ascii="Symbol" w:hAnsi="Symbol"/>
                        </w:rPr>
                        <w:t></w:t>
                      </w:r>
                      <w:r w:rsidRPr="00287D78">
                        <w:t xml:space="preserve">= </w:t>
                      </w:r>
                      <w:proofErr w:type="gramStart"/>
                      <w:r>
                        <w:t>√</w:t>
                      </w:r>
                      <w:r w:rsidRPr="00287D78">
                        <w:t>(</w:t>
                      </w:r>
                      <w:proofErr w:type="gramEnd"/>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60126E" w:rsidRPr="00287D78" w:rsidRDefault="0060126E" w:rsidP="009C2049">
                      <w:pPr>
                        <w:rPr>
                          <w:rFonts w:ascii="Symbol" w:hAnsi="Symbol"/>
                          <w:b/>
                        </w:rPr>
                      </w:pPr>
                    </w:p>
                    <w:p w14:paraId="0727B909" w14:textId="77777777" w:rsidR="0060126E" w:rsidRPr="00287D78" w:rsidRDefault="0060126E"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60126E" w:rsidRPr="00287D78" w:rsidRDefault="0060126E" w:rsidP="009C2049">
                      <w:pPr>
                        <w:pStyle w:val="List"/>
                      </w:pPr>
                      <w:r w:rsidRPr="00287D78">
                        <w:t>X = Set or group of data, observations, or measurements</w:t>
                      </w:r>
                    </w:p>
                  </w:txbxContent>
                </v:textbox>
                <w10:anchorlock/>
              </v:shape>
            </w:pict>
          </mc:Fallback>
        </mc:AlternateContent>
      </w:r>
    </w:p>
    <w:p w14:paraId="241F6FB0" w14:textId="77777777" w:rsidR="008708F9" w:rsidRDefault="00D41AFB" w:rsidP="00730A42">
      <w:pPr>
        <w:pStyle w:val="Caption"/>
      </w:pPr>
      <w:r>
        <w:t xml:space="preserve">Figure </w:t>
      </w:r>
      <w:r w:rsidR="00C10912">
        <w:fldChar w:fldCharType="begin"/>
      </w:r>
      <w:r w:rsidR="00C10912">
        <w:instrText xml:space="preserve"> SEQ Figure \* ARABIC </w:instrText>
      </w:r>
      <w:r w:rsidR="00C10912">
        <w:fldChar w:fldCharType="separate"/>
      </w:r>
      <w:r w:rsidR="0013342E">
        <w:rPr>
          <w:noProof/>
        </w:rPr>
        <w:t>9</w:t>
      </w:r>
      <w:r w:rsidR="00C10912">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77777777"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w:t>
      </w:r>
      <w:r w:rsidR="00723CD7">
        <w:t>five</w:t>
      </w:r>
      <w:r w:rsidR="008708F9">
        <w:t xml:space="preserve">, and the </w:t>
      </w:r>
      <w:r w:rsidR="00305F32">
        <w:t>five</w:t>
      </w:r>
      <w:r w:rsidR="008708F9">
        <w:t xml:space="preserve"> PWI values are as follows: 68%, 88%, 70%, 64%, and 50%.</w:t>
      </w:r>
    </w:p>
    <w:p w14:paraId="132C8E3D" w14:textId="77777777" w:rsidR="008708F9" w:rsidRDefault="008708F9" w:rsidP="00DA3596"/>
    <w:p w14:paraId="2F5970C9" w14:textId="77777777" w:rsidR="002C2643" w:rsidRPr="006C7149" w:rsidRDefault="008708F9" w:rsidP="00DA3596">
      <w:r w:rsidRPr="006C7149">
        <w:t>Mean</w:t>
      </w:r>
      <w:r w:rsidR="002B6238" w:rsidRPr="006C7149">
        <w:tab/>
      </w:r>
      <w:r w:rsidRPr="006C7149">
        <w:t xml:space="preserve">= (68 </w:t>
      </w:r>
      <w:r w:rsidR="006A3615" w:rsidRPr="006C7149">
        <w:t>+ 8</w:t>
      </w:r>
      <w:r w:rsidR="001750CD" w:rsidRPr="006C7149">
        <w:t>8</w:t>
      </w:r>
      <w:r w:rsidR="00F74DAC" w:rsidRPr="006C7149">
        <w:t xml:space="preserve"> + 70 + 64 + 50</w:t>
      </w:r>
      <w:r w:rsidRPr="006C7149">
        <w:t xml:space="preserve">) </w:t>
      </w:r>
      <w:r w:rsidR="002C2643" w:rsidRPr="006C7149">
        <w:sym w:font="Symbol" w:char="F0B8"/>
      </w:r>
      <w:r w:rsidR="002C2643" w:rsidRPr="006C7149">
        <w:t xml:space="preserve"> 5</w:t>
      </w:r>
    </w:p>
    <w:p w14:paraId="15489275" w14:textId="77777777" w:rsidR="008708F9" w:rsidRPr="006C7149" w:rsidRDefault="002C2643" w:rsidP="00DA3596">
      <w:r w:rsidRPr="006C7149">
        <w:tab/>
      </w:r>
      <w:r w:rsidR="008708F9" w:rsidRPr="006C7149">
        <w:t>= 68</w:t>
      </w:r>
    </w:p>
    <w:p w14:paraId="1C275844" w14:textId="77777777" w:rsidR="002C2643" w:rsidRPr="006C7149" w:rsidRDefault="002C2643" w:rsidP="00DA3596"/>
    <w:p w14:paraId="2C71E04D" w14:textId="77777777" w:rsidR="008708F9" w:rsidRPr="006C7149" w:rsidRDefault="000E0382" w:rsidP="00DA3596">
      <w:r w:rsidRPr="006C7149">
        <w:rPr>
          <w:noProof/>
        </w:rPr>
        <mc:AlternateContent>
          <mc:Choice Requires="wps">
            <w:drawing>
              <wp:anchor distT="0" distB="0" distL="114300" distR="114300" simplePos="0" relativeHeight="251631616" behindDoc="0" locked="0" layoutInCell="1" allowOverlap="1" wp14:anchorId="32C6D1AB" wp14:editId="13581BDA">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D306542" id="Line 3223"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" strokeweight=".5pt"/>
            </w:pict>
          </mc:Fallback>
        </mc:AlternateContent>
      </w:r>
      <w:r w:rsidRPr="006C7149">
        <w:rPr>
          <w:noProof/>
        </w:rPr>
        <mc:AlternateContent>
          <mc:Choice Requires="wps">
            <w:drawing>
              <wp:anchor distT="0" distB="0" distL="114300" distR="114300" simplePos="0" relativeHeight="251629568" behindDoc="0" locked="0" layoutInCell="1" allowOverlap="1" wp14:anchorId="428EA84A" wp14:editId="3631449A">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376DDA" id="Line 3222"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" strokeweight=".5pt"/>
            </w:pict>
          </mc:Fallback>
        </mc:AlternateContent>
      </w:r>
      <w:proofErr w:type="spellStart"/>
      <w:r w:rsidR="008708F9" w:rsidRPr="006C7149">
        <w:t>StdDev</w:t>
      </w:r>
      <w:proofErr w:type="spellEnd"/>
      <w:r w:rsidR="00DA3596" w:rsidRPr="006C7149">
        <w:tab/>
      </w:r>
      <w:r w:rsidR="008708F9" w:rsidRPr="006C7149">
        <w:t xml:space="preserve">= </w:t>
      </w:r>
      <w:r w:rsidR="009F2823" w:rsidRPr="006C7149">
        <w:t xml:space="preserve">√ </w:t>
      </w:r>
      <w:r w:rsidR="006A3615" w:rsidRPr="006C7149">
        <w:t>(</w:t>
      </w:r>
      <w:r w:rsidR="008708F9" w:rsidRPr="006C7149">
        <w:t xml:space="preserve">(5 </w:t>
      </w:r>
      <w:r w:rsidR="00DA3596" w:rsidRPr="006C7149">
        <w:t xml:space="preserve">• </w:t>
      </w:r>
      <w:r w:rsidR="008708F9" w:rsidRPr="006C7149">
        <w:t>(68</w:t>
      </w:r>
      <w:r w:rsidR="008708F9" w:rsidRPr="006C7149">
        <w:rPr>
          <w:vertAlign w:val="superscript"/>
        </w:rPr>
        <w:t>2</w:t>
      </w:r>
      <w:r w:rsidR="008708F9" w:rsidRPr="006C7149">
        <w:t xml:space="preserve"> + 8</w:t>
      </w:r>
      <w:r w:rsidR="001750CD" w:rsidRPr="006C7149">
        <w:t>8</w:t>
      </w:r>
      <w:r w:rsidR="008708F9" w:rsidRPr="006C7149">
        <w:rPr>
          <w:vertAlign w:val="superscript"/>
        </w:rPr>
        <w:t>2</w:t>
      </w:r>
      <w:r w:rsidR="008708F9" w:rsidRPr="006C7149">
        <w:t xml:space="preserve"> + 70</w:t>
      </w:r>
      <w:r w:rsidR="008708F9" w:rsidRPr="006C7149">
        <w:rPr>
          <w:vertAlign w:val="superscript"/>
        </w:rPr>
        <w:t>2</w:t>
      </w:r>
      <w:r w:rsidR="008708F9" w:rsidRPr="006C7149">
        <w:t xml:space="preserve"> + 64</w:t>
      </w:r>
      <w:r w:rsidR="008708F9" w:rsidRPr="006C7149">
        <w:rPr>
          <w:vertAlign w:val="superscript"/>
        </w:rPr>
        <w:t>2</w:t>
      </w:r>
      <w:r w:rsidR="00F74DAC" w:rsidRPr="006C7149">
        <w:t xml:space="preserve"> + 50</w:t>
      </w:r>
      <w:r w:rsidR="008708F9" w:rsidRPr="006C7149">
        <w:rPr>
          <w:vertAlign w:val="superscript"/>
        </w:rPr>
        <w:t>2</w:t>
      </w:r>
      <w:r w:rsidR="008708F9" w:rsidRPr="006C7149">
        <w:t>)) – (68 + 8</w:t>
      </w:r>
      <w:r w:rsidR="001750CD" w:rsidRPr="006C7149">
        <w:t>8</w:t>
      </w:r>
      <w:r w:rsidR="00F74DAC" w:rsidRPr="006C7149">
        <w:t xml:space="preserve"> + 70 + 64 + 50</w:t>
      </w:r>
      <w:r w:rsidR="008708F9" w:rsidRPr="006C7149">
        <w:t>)</w:t>
      </w:r>
      <w:r w:rsidR="006A3615" w:rsidRPr="006C7149">
        <w:rPr>
          <w:vertAlign w:val="superscript"/>
        </w:rPr>
        <w:t>2</w:t>
      </w:r>
      <w:r w:rsidR="006A3615" w:rsidRPr="006C7149">
        <w:t>)</w:t>
      </w:r>
      <w:r w:rsidR="008708F9" w:rsidRPr="006C7149">
        <w:t xml:space="preserve"> </w:t>
      </w:r>
      <w:r w:rsidR="00F07460" w:rsidRPr="006C7149">
        <w:sym w:font="Symbol" w:char="F0B8"/>
      </w:r>
      <w:r w:rsidR="008708F9" w:rsidRPr="006C7149">
        <w:t xml:space="preserve"> </w:t>
      </w:r>
      <w:r w:rsidR="006A3615" w:rsidRPr="006C7149">
        <w:t>5</w:t>
      </w:r>
      <w:r w:rsidR="006A3615" w:rsidRPr="006C7149">
        <w:rPr>
          <w:vertAlign w:val="superscript"/>
        </w:rPr>
        <w:t>2</w:t>
      </w:r>
    </w:p>
    <w:p w14:paraId="27B6BB46" w14:textId="77777777" w:rsidR="008708F9" w:rsidRPr="006C7149" w:rsidRDefault="000E0382" w:rsidP="00DA3596">
      <w:r w:rsidRPr="006C7149">
        <w:rPr>
          <w:noProof/>
        </w:rPr>
        <mc:AlternateContent>
          <mc:Choice Requires="wps">
            <w:drawing>
              <wp:anchor distT="0" distB="0" distL="114300" distR="114300" simplePos="0" relativeHeight="251632640" behindDoc="0" locked="0" layoutInCell="1" allowOverlap="1" wp14:anchorId="6E702CC3" wp14:editId="1B218996">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21A1ACE" id="Line 3224"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" strokeweight=".5pt"/>
            </w:pict>
          </mc:Fallback>
        </mc:AlternateContent>
      </w:r>
      <w:r w:rsidR="008708F9" w:rsidRPr="006C7149">
        <w:tab/>
        <w:t xml:space="preserve">= </w:t>
      </w:r>
      <w:r w:rsidR="009F2823" w:rsidRPr="006C7149">
        <w:t xml:space="preserve">√ </w:t>
      </w:r>
      <w:r w:rsidR="006A3615" w:rsidRPr="006C7149">
        <w:t>(</w:t>
      </w:r>
      <w:r w:rsidR="008708F9" w:rsidRPr="006C7149">
        <w:t xml:space="preserve">117670 – 115600) </w:t>
      </w:r>
      <w:r w:rsidR="00F07460" w:rsidRPr="006C7149">
        <w:sym w:font="Symbol" w:char="F0B8"/>
      </w:r>
      <w:r w:rsidR="00DA3596" w:rsidRPr="006C7149">
        <w:t xml:space="preserve"> </w:t>
      </w:r>
      <w:r w:rsidR="009F2823" w:rsidRPr="006C7149">
        <w:t>25</w:t>
      </w:r>
    </w:p>
    <w:p w14:paraId="283B22FB" w14:textId="77777777" w:rsidR="008708F9" w:rsidRPr="006C7149" w:rsidRDefault="008708F9" w:rsidP="00DA3596">
      <w:r w:rsidRPr="006C7149">
        <w:tab/>
        <w:t xml:space="preserve">= </w:t>
      </w:r>
      <w:r w:rsidR="009F2823" w:rsidRPr="006C7149">
        <w:t>√ 82.8</w:t>
      </w:r>
    </w:p>
    <w:p w14:paraId="7FB9B3A6" w14:textId="77777777" w:rsidR="008708F9" w:rsidRPr="002C2643" w:rsidRDefault="008708F9" w:rsidP="00DA3596">
      <w:r w:rsidRPr="002C2643">
        <w:tab/>
        <w:t>= 9.10</w:t>
      </w:r>
    </w:p>
    <w:p w14:paraId="122DD78D" w14:textId="77777777" w:rsidR="008708F9" w:rsidRDefault="008708F9" w:rsidP="00DA3596"/>
    <w:p w14:paraId="03B2F399" w14:textId="77777777" w:rsidR="008708F9" w:rsidRDefault="008708F9" w:rsidP="00DA3596">
      <w:proofErr w:type="gramStart"/>
      <w:r>
        <w:t xml:space="preserve">By </w:t>
      </w:r>
      <w:r w:rsidR="002B6238">
        <w:t>definition,</w:t>
      </w:r>
      <w:r>
        <w:t xml:space="preserve"> the</w:t>
      </w:r>
      <w:proofErr w:type="gramEnd"/>
      <w:r>
        <w:t xml:space="preserve"> overall PWI is always positive and the limit is always 100%.</w:t>
      </w:r>
    </w:p>
    <w:p w14:paraId="0337F0FA" w14:textId="77777777" w:rsidR="008708F9" w:rsidRDefault="008708F9" w:rsidP="00DA3596"/>
    <w:p w14:paraId="142469BC" w14:textId="77777777" w:rsidR="008708F9" w:rsidRPr="002C2643" w:rsidRDefault="008708F9" w:rsidP="00DA3596">
      <w:r w:rsidRPr="002C2643">
        <w:t>Cpk</w:t>
      </w:r>
      <w:r w:rsidR="00DA3596" w:rsidRPr="002C2643">
        <w:tab/>
      </w:r>
      <w:r w:rsidRPr="002C2643">
        <w:t xml:space="preserve">= </w:t>
      </w:r>
      <w:r w:rsidR="00F07460" w:rsidRPr="002C2643">
        <w:sym w:font="Symbol" w:char="F0BD"/>
      </w:r>
      <w:r w:rsidRPr="002C2643">
        <w:t>68 – 100</w:t>
      </w:r>
      <w:r w:rsidR="00F07460" w:rsidRPr="002C2643">
        <w:sym w:font="Symbol" w:char="F0BD"/>
      </w:r>
      <w:r w:rsidRPr="002C2643">
        <w:t xml:space="preserve"> </w:t>
      </w:r>
      <w:r w:rsidR="00F07460" w:rsidRPr="002C2643">
        <w:sym w:font="Symbol" w:char="F0B8"/>
      </w:r>
      <w:r w:rsidRPr="002C2643">
        <w:t xml:space="preserve"> (3 </w:t>
      </w:r>
      <w:r w:rsidR="00DA3596" w:rsidRPr="002C2643">
        <w:t>•</w:t>
      </w:r>
      <w:r w:rsidRPr="002C2643">
        <w:t xml:space="preserve"> 9.10)</w:t>
      </w:r>
    </w:p>
    <w:p w14:paraId="53F90CA4" w14:textId="77777777" w:rsidR="008708F9" w:rsidRPr="002C2643" w:rsidRDefault="00DA3596" w:rsidP="00DA3596">
      <w:r w:rsidRPr="002C2643">
        <w:tab/>
      </w:r>
      <w:r w:rsidR="008708F9" w:rsidRPr="002C2643">
        <w:t xml:space="preserve">= 32 </w:t>
      </w:r>
      <w:r w:rsidR="00F07460" w:rsidRPr="002C2643">
        <w:sym w:font="Symbol" w:char="F0B8"/>
      </w:r>
      <w:r w:rsidR="008708F9" w:rsidRPr="002C2643">
        <w:t xml:space="preserve"> 27.31</w:t>
      </w:r>
    </w:p>
    <w:p w14:paraId="1466DB07" w14:textId="77777777" w:rsidR="008708F9" w:rsidRPr="002C2643" w:rsidRDefault="00DA3596" w:rsidP="00DA3596">
      <w:r w:rsidRPr="002C2643">
        <w:tab/>
      </w:r>
      <w:r w:rsidR="008708F9" w:rsidRPr="002C2643">
        <w:t>= 1.17</w:t>
      </w:r>
    </w:p>
    <w:p w14:paraId="48ED6127" w14:textId="77777777" w:rsidR="008708F9" w:rsidRDefault="008708F9" w:rsidP="00DA3596"/>
    <w:p w14:paraId="55B4E531" w14:textId="77777777" w:rsidR="008708F9" w:rsidRDefault="00723CD7" w:rsidP="00DA3596">
      <w:r>
        <w:t>Therefore,</w:t>
      </w:r>
      <w:r w:rsidR="008708F9">
        <w:t xml:space="preserve"> while the worst PWI is 83%, the Cpk is </w:t>
      </w:r>
      <w:r>
        <w:t>1.17, which</w:t>
      </w:r>
      <w:r w:rsidR="008708F9">
        <w:t xml:space="preserve"> is below the typical target minimum of 1.33.  This tells us that the chance that the process drift out of spec is too high and th</w:t>
      </w:r>
      <w:r w:rsidR="002B6238">
        <w:t>is process should be improved.</w:t>
      </w:r>
    </w:p>
    <w:p w14:paraId="17C96258" w14:textId="77777777" w:rsidR="008708F9" w:rsidRDefault="008708F9" w:rsidP="00DA3596"/>
    <w:p w14:paraId="23CE7FC5" w14:textId="77777777" w:rsidR="008708F9" w:rsidRDefault="00291D51" w:rsidP="00DA3596">
      <w:r>
        <w:t xml:space="preserve">Here is </w:t>
      </w:r>
      <w:r w:rsidR="008708F9">
        <w:t>five more sample PWIs: 91%, 91%, 92%, 89%,</w:t>
      </w:r>
      <w:r w:rsidR="002B6238">
        <w:t xml:space="preserve"> and</w:t>
      </w:r>
      <w:r w:rsidR="008708F9">
        <w:t xml:space="preserve"> 90%.</w:t>
      </w:r>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633664" behindDoc="0" locked="0" layoutInCell="1" allowOverlap="1" wp14:anchorId="163C11D6" wp14:editId="70A7F776">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CF84548" id="Line 3225"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" strokeweight=".5pt"/>
            </w:pict>
          </mc:Fallback>
        </mc:AlternateContent>
      </w:r>
    </w:p>
    <w:p w14:paraId="551BAB35" w14:textId="77777777" w:rsidR="008708F9" w:rsidRPr="002C2643" w:rsidRDefault="00DA3596" w:rsidP="00DA3596">
      <w:proofErr w:type="spellStart"/>
      <w:r w:rsidRPr="002C2643">
        <w:t>StdDev</w:t>
      </w:r>
      <w:proofErr w:type="spellEnd"/>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580E2047" w:rsidR="008708F9" w:rsidRDefault="008708F9" w:rsidP="00DA3596">
      <w:r>
        <w:t>Even though every PWI in the second list is considerabl</w:t>
      </w:r>
      <w:ins w:id="1913" w:author="Tom" w:date="2017-09-27T17:44:00Z">
        <w:r w:rsidR="001C582A">
          <w:t>y</w:t>
        </w:r>
      </w:ins>
      <w:del w:id="1914" w:author="Tom" w:date="2017-09-27T17:44:00Z">
        <w:r w:rsidDel="001C582A">
          <w:delText>e</w:delText>
        </w:r>
      </w:del>
      <w:r>
        <w:t xml:space="preserve"> higher/worse than the worst PWI in the first list, the Cpk is a very good 3.07.  Such a high Cpk indicates that there is very little chance this process will drift out of spec.  The reason </w:t>
      </w:r>
      <w:ins w:id="1915" w:author="Tom" w:date="2017-09-27T17:45:00Z">
        <w:r w:rsidR="001C582A">
          <w:t xml:space="preserve">the </w:t>
        </w:r>
      </w:ins>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481EB07E" w14:textId="240E69C7" w:rsidR="00F74DAC" w:rsidRPr="0010465A" w:rsidRDefault="00F74DAC" w:rsidP="00F74DAC">
      <w:pPr>
        <w:jc w:val="center"/>
        <w:rPr>
          <w:lang w:val="en"/>
        </w:rPr>
      </w:pPr>
      <w:bookmarkStart w:id="1916" w:name="_Toc332208767"/>
      <w:bookmarkStart w:id="1917" w:name="_Toc332274014"/>
      <w:bookmarkStart w:id="1918" w:name="_Toc367109135"/>
      <w:bookmarkStart w:id="1919" w:name="_Toc394486334"/>
      <w:bookmarkStart w:id="1920" w:name="_Toc394583540"/>
    </w:p>
    <w:p w14:paraId="5C65B2A8" w14:textId="00671CE9" w:rsidR="00F74DAC" w:rsidRDefault="00F74DAC" w:rsidP="005F2D29">
      <w:pPr>
        <w:pStyle w:val="Caption"/>
        <w:jc w:val="left"/>
      </w:pPr>
    </w:p>
    <w:p w14:paraId="4483AB8D" w14:textId="77777777" w:rsidR="00F74DAC" w:rsidRDefault="00F74DAC" w:rsidP="00F74DAC"/>
    <w:p w14:paraId="30B92132" w14:textId="07438503" w:rsidR="00866C36" w:rsidRDefault="00690AED" w:rsidP="00991084">
      <w:pPr>
        <w:pStyle w:val="Heading2"/>
      </w:pPr>
      <w:bookmarkStart w:id="1921" w:name="_Toc491174774"/>
      <w:bookmarkStart w:id="1922" w:name="_Toc494304006"/>
      <w:bookmarkStart w:id="1923" w:name="_Toc532827231"/>
      <w:bookmarkStart w:id="1924" w:name="_Toc532827356"/>
      <w:bookmarkStart w:id="1925" w:name="_Toc532827764"/>
      <w:bookmarkEnd w:id="1916"/>
      <w:bookmarkEnd w:id="1917"/>
      <w:bookmarkEnd w:id="1918"/>
      <w:bookmarkEnd w:id="1919"/>
      <w:bookmarkEnd w:id="1920"/>
      <w:ins w:id="1926" w:author="Tom" w:date="2017-08-16T14:47:00Z">
        <w:r>
          <w:lastRenderedPageBreak/>
          <w:t>Data Backup</w:t>
        </w:r>
      </w:ins>
      <w:r w:rsidR="00866C36">
        <w:t xml:space="preserve"> Tab</w:t>
      </w:r>
      <w:bookmarkEnd w:id="1921"/>
      <w:bookmarkEnd w:id="1922"/>
      <w:bookmarkEnd w:id="1923"/>
      <w:bookmarkEnd w:id="1924"/>
      <w:bookmarkEnd w:id="1925"/>
    </w:p>
    <w:p w14:paraId="3E548886" w14:textId="3324FB1B" w:rsidR="0002491C" w:rsidRDefault="00625660">
      <w:pPr>
        <w:jc w:val="center"/>
        <w:pPrChange w:id="1927" w:author="Tom" w:date="2017-08-16T14:48:00Z">
          <w:pPr/>
        </w:pPrChange>
      </w:pPr>
      <w:ins w:id="1928" w:author="Tom" w:date="2017-08-22T10:39:00Z">
        <w:r>
          <w:rPr>
            <w:noProof/>
          </w:rPr>
          <w:drawing>
            <wp:inline distT="0" distB="0" distL="0" distR="0" wp14:anchorId="32DDD221" wp14:editId="0F676277">
              <wp:extent cx="3915784" cy="640080"/>
              <wp:effectExtent l="0" t="0" r="8890" b="762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ckup Tab.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15784" cy="640080"/>
                      </a:xfrm>
                      <a:prstGeom prst="rect">
                        <a:avLst/>
                      </a:prstGeom>
                    </pic:spPr>
                  </pic:pic>
                </a:graphicData>
              </a:graphic>
            </wp:inline>
          </w:drawing>
        </w:r>
      </w:ins>
    </w:p>
    <w:p w14:paraId="4C06418A" w14:textId="77777777" w:rsidR="0002491C" w:rsidDel="006B17CD" w:rsidRDefault="0002491C" w:rsidP="00991084">
      <w:pPr>
        <w:rPr>
          <w:del w:id="1929" w:author="Tom" w:date="2017-08-16T14:55:00Z"/>
        </w:rPr>
      </w:pPr>
    </w:p>
    <w:p w14:paraId="0984E4F7" w14:textId="77777777" w:rsidR="0002491C" w:rsidRDefault="0002491C" w:rsidP="00991084"/>
    <w:p w14:paraId="05E2424D" w14:textId="77777777" w:rsidR="00E34326" w:rsidRDefault="00C343C4" w:rsidP="008F51FF">
      <w:pPr>
        <w:pStyle w:val="Heading3"/>
      </w:pPr>
      <w:bookmarkStart w:id="1930" w:name="_Toc469043301"/>
      <w:bookmarkStart w:id="1931" w:name="_Toc469044935"/>
      <w:bookmarkStart w:id="1932" w:name="_Toc469139231"/>
      <w:bookmarkStart w:id="1933" w:name="_Toc469152676"/>
      <w:bookmarkStart w:id="1934" w:name="_Toc491174775"/>
      <w:bookmarkStart w:id="1935" w:name="_Toc494304007"/>
      <w:bookmarkStart w:id="1936" w:name="_Toc532827357"/>
      <w:bookmarkStart w:id="1937" w:name="_Toc532827765"/>
      <w:r>
        <w:t>Copy</w:t>
      </w:r>
      <w:r w:rsidR="00E34326">
        <w:t xml:space="preserve"> </w:t>
      </w:r>
      <w:r w:rsidR="00116513">
        <w:t>Data to t</w:t>
      </w:r>
      <w:r w:rsidR="00C653DF">
        <w:t>he Network</w:t>
      </w:r>
      <w:bookmarkEnd w:id="1930"/>
      <w:bookmarkEnd w:id="1931"/>
      <w:bookmarkEnd w:id="1932"/>
      <w:bookmarkEnd w:id="1933"/>
      <w:bookmarkEnd w:id="1934"/>
      <w:bookmarkEnd w:id="1935"/>
      <w:bookmarkEnd w:id="1936"/>
      <w:bookmarkEnd w:id="1937"/>
      <w:r w:rsidR="00C653DF">
        <w:t xml:space="preserve"> </w:t>
      </w:r>
    </w:p>
    <w:p w14:paraId="541647DB" w14:textId="77777777"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proofErr w:type="spellStart"/>
      <w:r w:rsidRPr="003B35A2">
        <w:rPr>
          <w:i/>
        </w:rPr>
        <w:t>CopyToNetwork</w:t>
      </w:r>
      <w:proofErr w:type="spellEnd"/>
      <w:r>
        <w:t xml:space="preserve"> settings. </w:t>
      </w:r>
    </w:p>
    <w:p w14:paraId="75CF8C20" w14:textId="77777777" w:rsidR="00E34326" w:rsidRDefault="00E34326" w:rsidP="00E34326"/>
    <w:p w14:paraId="363F9339" w14:textId="77777777" w:rsidR="00E34326" w:rsidRDefault="000E0382" w:rsidP="00E34326">
      <w:pPr>
        <w:keepNext/>
        <w:jc w:val="center"/>
      </w:pPr>
      <w:r>
        <w:rPr>
          <w:noProof/>
        </w:rPr>
        <w:drawing>
          <wp:inline distT="0" distB="0" distL="0" distR="0" wp14:anchorId="65A775B8" wp14:editId="31165CBF">
            <wp:extent cx="2201545" cy="1828800"/>
            <wp:effectExtent l="19050" t="19050" r="2730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01545" cy="1828800"/>
                    </a:xfrm>
                    <a:prstGeom prst="rect">
                      <a:avLst/>
                    </a:prstGeom>
                    <a:noFill/>
                    <a:ln w="6350" cmpd="sng">
                      <a:solidFill>
                        <a:srgbClr val="000000"/>
                      </a:solidFill>
                      <a:miter lim="800000"/>
                      <a:headEnd/>
                      <a:tailEnd/>
                    </a:ln>
                    <a:effectLst/>
                  </pic:spPr>
                </pic:pic>
              </a:graphicData>
            </a:graphic>
          </wp:inline>
        </w:drawing>
      </w:r>
    </w:p>
    <w:p w14:paraId="3FFFC541" w14:textId="77777777" w:rsidR="00E34326" w:rsidRDefault="00E34326" w:rsidP="00E34326">
      <w:pPr>
        <w:pStyle w:val="Caption"/>
      </w:pPr>
      <w:r>
        <w:t xml:space="preserve">Figure </w:t>
      </w:r>
      <w:r w:rsidR="00C10912">
        <w:fldChar w:fldCharType="begin"/>
      </w:r>
      <w:r w:rsidR="00C10912">
        <w:instrText xml:space="preserve"> SEQ Figure \* ARABIC </w:instrText>
      </w:r>
      <w:r w:rsidR="00C10912">
        <w:fldChar w:fldCharType="separate"/>
      </w:r>
      <w:r w:rsidR="0013342E">
        <w:rPr>
          <w:noProof/>
        </w:rPr>
        <w:t>11</w:t>
      </w:r>
      <w:r w:rsidR="00C10912">
        <w:rPr>
          <w:noProof/>
        </w:rPr>
        <w:fldChar w:fldCharType="end"/>
      </w:r>
      <w:r>
        <w:t xml:space="preserve">: </w:t>
      </w:r>
      <w:proofErr w:type="spellStart"/>
      <w:r>
        <w:t>CopyToNetwork</w:t>
      </w:r>
      <w:proofErr w:type="spellEnd"/>
      <w:r>
        <w:t xml:space="preserve"> software tool screen</w:t>
      </w:r>
    </w:p>
    <w:p w14:paraId="523F1665" w14:textId="77777777" w:rsidR="00E34326" w:rsidRPr="003B35A2" w:rsidRDefault="00E34326" w:rsidP="00E34326"/>
    <w:p w14:paraId="594AFAFB" w14:textId="7777777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41F0E048">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77777777" w:rsidR="00E34326" w:rsidRDefault="00E34326" w:rsidP="00E34326">
      <w:pPr>
        <w:pStyle w:val="Caption"/>
      </w:pPr>
      <w:r>
        <w:t xml:space="preserve">Figure </w:t>
      </w:r>
      <w:r w:rsidR="00C10912">
        <w:fldChar w:fldCharType="begin"/>
      </w:r>
      <w:r w:rsidR="00C10912">
        <w:instrText xml:space="preserve"> SEQ Figure \* ARABIC </w:instrText>
      </w:r>
      <w:r w:rsidR="00C10912">
        <w:fldChar w:fldCharType="separate"/>
      </w:r>
      <w:r w:rsidR="0013342E">
        <w:rPr>
          <w:noProof/>
        </w:rPr>
        <w:t>12</w:t>
      </w:r>
      <w:r w:rsidR="00C10912">
        <w:rPr>
          <w:noProof/>
        </w:rPr>
        <w:fldChar w:fldCharType="end"/>
      </w:r>
      <w:r>
        <w:t xml:space="preserve">: </w:t>
      </w:r>
      <w:proofErr w:type="spellStart"/>
      <w:r>
        <w:t>CopyToNetwork</w:t>
      </w:r>
      <w:proofErr w:type="spellEnd"/>
      <w:r>
        <w:t xml:space="preserve">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w:t>
      </w:r>
      <w:proofErr w:type="spellStart"/>
      <w:r w:rsidRPr="009C2049">
        <w:rPr>
          <w:rStyle w:val="PlainTextChar"/>
        </w:rPr>
        <w:t>Data_Backup</w:t>
      </w:r>
      <w:proofErr w:type="spellEnd"/>
      <w:r w:rsidRPr="001A516F">
        <w:t>_ folder until the network path or connection has been reestablished.</w:t>
      </w:r>
    </w:p>
    <w:p w14:paraId="11D67BD5" w14:textId="77777777" w:rsidR="00E34326" w:rsidRPr="001A516F" w:rsidRDefault="00E34326" w:rsidP="00116513"/>
    <w:p w14:paraId="6C594C34" w14:textId="30F937A2" w:rsidR="00E34326" w:rsidRPr="001A516F" w:rsidRDefault="00E34326" w:rsidP="00AA5614">
      <w:pPr>
        <w:pStyle w:val="ListParagraph"/>
        <w:numPr>
          <w:ilvl w:val="0"/>
          <w:numId w:val="92"/>
        </w:numPr>
      </w:pPr>
      <w:r w:rsidRPr="00186824">
        <w:t xml:space="preserve">The </w:t>
      </w:r>
      <w:proofErr w:type="spellStart"/>
      <w:r w:rsidRPr="00186824">
        <w:t>CopyToNetwork</w:t>
      </w:r>
      <w:proofErr w:type="spellEnd"/>
      <w:r w:rsidRPr="001A516F">
        <w:t xml:space="preserve"> tool launch</w:t>
      </w:r>
      <w:r>
        <w:t>es</w:t>
      </w:r>
      <w:r w:rsidRPr="001A516F">
        <w:t xml:space="preserve"> automatically </w:t>
      </w:r>
      <w:proofErr w:type="gramStart"/>
      <w:r w:rsidRPr="001A516F">
        <w:t>as long as</w:t>
      </w:r>
      <w:proofErr w:type="gramEnd"/>
      <w:r w:rsidRPr="001A516F">
        <w:t xml:space="preserve"> the </w:t>
      </w:r>
      <w:r w:rsidRPr="00685028">
        <w:t xml:space="preserve">Copy </w:t>
      </w:r>
      <w:ins w:id="1938" w:author="Tom" w:date="2017-09-27T17:45:00Z">
        <w:r w:rsidR="001C582A">
          <w:t xml:space="preserve">Data </w:t>
        </w:r>
      </w:ins>
      <w:r w:rsidRPr="00685028">
        <w:t>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77777777" w:rsidR="008708F9" w:rsidRPr="00922305" w:rsidRDefault="00C343C4" w:rsidP="0026146F">
      <w:pPr>
        <w:pStyle w:val="Heading1"/>
      </w:pPr>
      <w:bookmarkStart w:id="1939" w:name="_Process_Window_Setup"/>
      <w:bookmarkStart w:id="1940" w:name="_Define/Edit_Process_Window"/>
      <w:bookmarkStart w:id="1941" w:name="_Ref91061158"/>
      <w:bookmarkStart w:id="1942" w:name="_Toc119468079"/>
      <w:bookmarkStart w:id="1943" w:name="_Toc329784598"/>
      <w:bookmarkStart w:id="1944" w:name="_Toc329852088"/>
      <w:bookmarkStart w:id="1945" w:name="_Toc331173660"/>
      <w:bookmarkStart w:id="1946" w:name="_Toc332208768"/>
      <w:bookmarkStart w:id="1947" w:name="_Toc332274015"/>
      <w:bookmarkStart w:id="1948" w:name="_Toc367109136"/>
      <w:bookmarkStart w:id="1949" w:name="_Toc394486335"/>
      <w:bookmarkStart w:id="1950" w:name="_Toc394583541"/>
      <w:bookmarkStart w:id="1951" w:name="_Toc468171257"/>
      <w:bookmarkStart w:id="1952" w:name="_Toc468549172"/>
      <w:bookmarkStart w:id="1953" w:name="_Toc468552690"/>
      <w:bookmarkStart w:id="1954" w:name="_Toc469041217"/>
      <w:bookmarkStart w:id="1955" w:name="_Toc469041323"/>
      <w:bookmarkStart w:id="1956" w:name="_Toc469043302"/>
      <w:bookmarkStart w:id="1957" w:name="_Toc469044936"/>
      <w:bookmarkStart w:id="1958" w:name="_Toc469139232"/>
      <w:bookmarkStart w:id="1959" w:name="_Toc469143769"/>
      <w:bookmarkStart w:id="1960" w:name="_Toc469152527"/>
      <w:bookmarkStart w:id="1961" w:name="_Toc469152677"/>
      <w:bookmarkStart w:id="1962" w:name="_Toc491174776"/>
      <w:bookmarkStart w:id="1963" w:name="_Toc491175158"/>
      <w:bookmarkStart w:id="1964" w:name="_Toc494304008"/>
      <w:bookmarkStart w:id="1965" w:name="_Toc494304196"/>
      <w:bookmarkStart w:id="1966" w:name="_Toc532827232"/>
      <w:bookmarkStart w:id="1967" w:name="_Toc532827358"/>
      <w:bookmarkStart w:id="1968" w:name="_Toc532827583"/>
      <w:bookmarkStart w:id="1969" w:name="_Toc532827766"/>
      <w:bookmarkStart w:id="1970" w:name="_Toc532892538"/>
      <w:bookmarkEnd w:id="1939"/>
      <w:bookmarkEnd w:id="1940"/>
      <w:r>
        <w:rPr>
          <w:noProof/>
        </w:rPr>
        <w:lastRenderedPageBreak/>
        <w:drawing>
          <wp:anchor distT="0" distB="0" distL="114300" distR="114300" simplePos="0" relativeHeight="251668480" behindDoc="0" locked="0" layoutInCell="1" allowOverlap="1" wp14:anchorId="79713397" wp14:editId="50D8FC47">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C10912">
        <w:rPr>
          <w:noProof/>
        </w:rPr>
        <w:object w:dxaOrig="1440" w:dyaOrig="144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style="position:absolute;margin-left:160.65pt;margin-top:-534.95pt;width:107.25pt;height:59.25pt;z-index:251704320;mso-wrap-edited:f;mso-position-horizontal-relative:text;mso-position-vertical-relative:page" wrapcoords="-151 0 -151 21327 21600 21327 21600 0 -151 0" o:allowincell="f">
            <v:imagedata r:id="rId43" o:title=""/>
            <w10:wrap anchory="page"/>
          </v:shape>
          <o:OLEObject Type="Embed" ProgID="PBrush" ShapeID="_x0000_s1083" DrawAspect="Content" ObjectID="_1606634651" r:id="rId44"/>
        </w:object>
      </w:r>
      <w:r>
        <w:t xml:space="preserve">Define/Edit </w:t>
      </w:r>
      <w:r w:rsidR="006C7149">
        <w:t>Process Window</w:t>
      </w:r>
      <w:bookmarkEnd w:id="1836"/>
      <w:bookmarkEnd w:id="1837"/>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F530CA1">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627520" behindDoc="0" locked="0" layoutInCell="1" allowOverlap="1" wp14:anchorId="63E44C43" wp14:editId="2018585A">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60126E" w:rsidRPr="00C604DD" w:rsidRDefault="0060126E"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627520;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60126E" w:rsidRPr="00C604DD" w:rsidRDefault="0060126E"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77777777" w:rsidR="008708F9" w:rsidRDefault="00D41AFB" w:rsidP="00F5043F">
      <w:pPr>
        <w:pStyle w:val="Caption"/>
      </w:pPr>
      <w:r>
        <w:t xml:space="preserve">Figure </w:t>
      </w:r>
      <w:r w:rsidR="00C10912">
        <w:fldChar w:fldCharType="begin"/>
      </w:r>
      <w:r w:rsidR="00C10912">
        <w:instrText xml:space="preserve"> SEQ Figure \* ARABIC </w:instrText>
      </w:r>
      <w:r w:rsidR="00C10912">
        <w:fldChar w:fldCharType="separate"/>
      </w:r>
      <w:r w:rsidR="0013342E">
        <w:rPr>
          <w:noProof/>
        </w:rPr>
        <w:t>13</w:t>
      </w:r>
      <w:r w:rsidR="00C10912">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77777777" w:rsidR="008708F9" w:rsidRPr="00186824" w:rsidRDefault="005058BE">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 xml:space="preserve">Field allowing for freehand notes for a </w:t>
      </w:r>
      <w:proofErr w:type="gramStart"/>
      <w:r w:rsidR="008708F9">
        <w:t>particular Process</w:t>
      </w:r>
      <w:proofErr w:type="gramEnd"/>
      <w:r w:rsidR="008708F9">
        <w:t xml:space="preserve"> Window</w:t>
      </w:r>
      <w:r w:rsidR="000425A5">
        <w:t>.</w:t>
      </w:r>
    </w:p>
    <w:p w14:paraId="7255C06D" w14:textId="77777777" w:rsidR="00116513" w:rsidRPr="005D0ACF" w:rsidRDefault="00116513" w:rsidP="00116513">
      <w:pPr>
        <w:rPr>
          <w:sz w:val="10"/>
        </w:rPr>
      </w:pPr>
    </w:p>
    <w:p w14:paraId="5EC404A4" w14:textId="14428D8B" w:rsidR="004A5823" w:rsidRDefault="004A5823" w:rsidP="00116513">
      <w:r w:rsidRPr="00092BE2">
        <w:rPr>
          <w:b/>
        </w:rPr>
        <w:t>Change Specs Name</w:t>
      </w:r>
      <w:r w:rsidRPr="00092BE2">
        <w:t xml:space="preserve"> – Opens an external application allowing you to customize the name of any individual statistic. (See </w:t>
      </w:r>
      <w:r w:rsidR="00497F66">
        <w:fldChar w:fldCharType="begin"/>
      </w:r>
      <w:ins w:id="1971" w:author="Tom Bergeron" w:date="2018-12-17T16:20:00Z">
        <w:r w:rsidR="00497F66">
          <w:instrText>HYPERLINK  \l "_Change_Specs_Name"</w:instrText>
        </w:r>
      </w:ins>
      <w:del w:id="1972" w:author="Tom Bergeron" w:date="2018-12-17T16:20:00Z">
        <w:r w:rsidR="00497F66" w:rsidDel="00497F66">
          <w:delInstrText xml:space="preserve"> HYPERLINK \l "_Change_Specs_Name" </w:delInstrText>
        </w:r>
      </w:del>
      <w:r w:rsidR="00497F66">
        <w:fldChar w:fldCharType="separate"/>
      </w:r>
      <w:r w:rsidR="005D0ACF" w:rsidRPr="005D0ACF">
        <w:rPr>
          <w:rStyle w:val="Hyperlink"/>
        </w:rPr>
        <w:t>Change Specs Name</w:t>
      </w:r>
      <w:r w:rsidR="00497F66">
        <w:rPr>
          <w:rStyle w:val="Hyperlink"/>
        </w:rPr>
        <w:fldChar w:fldCharType="end"/>
      </w:r>
      <w:r w:rsidR="005D0ACF">
        <w:t xml:space="preserve"> </w:t>
      </w:r>
      <w:r w:rsidRPr="00092BE2">
        <w:t>for additional details)</w:t>
      </w:r>
      <w:r>
        <w:t>.</w:t>
      </w:r>
    </w:p>
    <w:p w14:paraId="20F2E8EA" w14:textId="77777777" w:rsidR="008708F9" w:rsidRDefault="00754243">
      <w:pPr>
        <w:pStyle w:val="Heading2"/>
      </w:pPr>
      <w:bookmarkStart w:id="1973" w:name="_Toc488490441"/>
      <w:bookmarkStart w:id="1974" w:name="_Toc119468080"/>
      <w:bookmarkStart w:id="1975" w:name="_Toc329784599"/>
      <w:bookmarkStart w:id="1976" w:name="_Toc469043303"/>
      <w:bookmarkStart w:id="1977" w:name="_Toc469044937"/>
      <w:bookmarkStart w:id="1978" w:name="_Toc469139233"/>
      <w:bookmarkStart w:id="1979" w:name="_Toc469152678"/>
      <w:bookmarkStart w:id="1980" w:name="_Toc491174777"/>
      <w:bookmarkStart w:id="1981" w:name="_Toc494304009"/>
      <w:bookmarkStart w:id="1982" w:name="_Toc532827233"/>
      <w:bookmarkStart w:id="1983" w:name="_Toc532827359"/>
      <w:bookmarkStart w:id="1984" w:name="_Toc532827767"/>
      <w:r>
        <w:lastRenderedPageBreak/>
        <w:t>Solder Paste Menu</w:t>
      </w:r>
      <w:bookmarkEnd w:id="1973"/>
      <w:bookmarkEnd w:id="1974"/>
      <w:bookmarkEnd w:id="1975"/>
      <w:bookmarkEnd w:id="1976"/>
      <w:bookmarkEnd w:id="1977"/>
      <w:bookmarkEnd w:id="1978"/>
      <w:bookmarkEnd w:id="1979"/>
      <w:bookmarkEnd w:id="1980"/>
      <w:bookmarkEnd w:id="1981"/>
      <w:bookmarkEnd w:id="1982"/>
      <w:bookmarkEnd w:id="1983"/>
      <w:bookmarkEnd w:id="1984"/>
    </w:p>
    <w:p w14:paraId="21DE0A9D" w14:textId="77777777" w:rsidR="008708F9" w:rsidRDefault="008708F9" w:rsidP="009C2049">
      <w:pPr>
        <w:jc w:val="center"/>
      </w:pPr>
      <w:r>
        <w:object w:dxaOrig="2010" w:dyaOrig="750" w14:anchorId="03D1341E">
          <v:shape id="_x0000_i1026" type="#_x0000_t75" style="width:101.25pt;height:38.25pt" o:ole="" o:bordertopcolor="this" o:borderleftcolor="this" o:borderbottomcolor="this" o:borderrightcolor="this" fillcolor="window">
            <v:imagedata r:id="rId46" o:title=""/>
            <w10:bordertop type="single" width="6"/>
            <w10:borderleft type="single" width="6"/>
            <w10:borderbottom type="single" width="6"/>
            <w10:borderright type="single" width="6"/>
          </v:shape>
          <o:OLEObject Type="Embed" ProgID="PBrush" ShapeID="_x0000_i1026" DrawAspect="Content" ObjectID="_1606634636" r:id="rId47"/>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610242B2">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p>
    <w:p w14:paraId="410484F4" w14:textId="77777777" w:rsidR="008708F9" w:rsidRDefault="00D41AFB" w:rsidP="00F5043F">
      <w:pPr>
        <w:pStyle w:val="Caption"/>
        <w:rPr>
          <w:noProof/>
        </w:rPr>
      </w:pPr>
      <w:bookmarkStart w:id="1985" w:name="_Ref185671013"/>
      <w:r>
        <w:t xml:space="preserve">Figure </w:t>
      </w:r>
      <w:r w:rsidR="00C10912">
        <w:fldChar w:fldCharType="begin"/>
      </w:r>
      <w:r w:rsidR="00C10912">
        <w:instrText xml:space="preserve"> SEQ Figure \* ARABIC </w:instrText>
      </w:r>
      <w:r w:rsidR="00C10912">
        <w:fldChar w:fldCharType="separate"/>
      </w:r>
      <w:r w:rsidR="0013342E">
        <w:rPr>
          <w:noProof/>
        </w:rPr>
        <w:t>14</w:t>
      </w:r>
      <w:r w:rsidR="00C10912">
        <w:rPr>
          <w:noProof/>
        </w:rPr>
        <w:fldChar w:fldCharType="end"/>
      </w:r>
      <w:bookmarkEnd w:id="1985"/>
      <w:r w:rsidR="00435384">
        <w:t>: Solder Paste Menu</w:t>
      </w:r>
    </w:p>
    <w:p w14:paraId="656D5BB5" w14:textId="77777777" w:rsidR="008708F9" w:rsidRDefault="008708F9" w:rsidP="00194E1A"/>
    <w:p w14:paraId="2F640B24" w14:textId="77777777"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13342E">
        <w:t xml:space="preserve">Figure </w:t>
      </w:r>
      <w:r w:rsidR="0013342E">
        <w:rPr>
          <w:noProof/>
        </w:rPr>
        <w:t>14</w:t>
      </w:r>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1986" w:name="_Toc486325573"/>
      <w:bookmarkStart w:id="1987"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pPr>
        <w:pStyle w:val="Heading2"/>
      </w:pPr>
      <w:r>
        <w:br w:type="page"/>
      </w:r>
      <w:bookmarkStart w:id="1988" w:name="_Edit_Specs"/>
      <w:bookmarkStart w:id="1989" w:name="_Ref91061038"/>
      <w:bookmarkStart w:id="1990" w:name="_Toc119468081"/>
      <w:bookmarkStart w:id="1991" w:name="_Toc329784600"/>
      <w:bookmarkStart w:id="1992" w:name="_Toc469043304"/>
      <w:bookmarkStart w:id="1993" w:name="_Toc469044938"/>
      <w:bookmarkStart w:id="1994" w:name="_Toc469139234"/>
      <w:bookmarkStart w:id="1995" w:name="_Toc469152679"/>
      <w:bookmarkStart w:id="1996" w:name="_Toc491174778"/>
      <w:bookmarkStart w:id="1997" w:name="_Toc494304010"/>
      <w:bookmarkStart w:id="1998" w:name="_Toc532827234"/>
      <w:bookmarkStart w:id="1999" w:name="_Toc532827360"/>
      <w:bookmarkStart w:id="2000" w:name="_Toc532827768"/>
      <w:bookmarkEnd w:id="1988"/>
      <w:r>
        <w:lastRenderedPageBreak/>
        <w:t>Edit Specs</w:t>
      </w:r>
      <w:bookmarkEnd w:id="1986"/>
      <w:bookmarkEnd w:id="1987"/>
      <w:bookmarkEnd w:id="1989"/>
      <w:bookmarkEnd w:id="1990"/>
      <w:bookmarkEnd w:id="1991"/>
      <w:bookmarkEnd w:id="1992"/>
      <w:bookmarkEnd w:id="1993"/>
      <w:bookmarkEnd w:id="1994"/>
      <w:bookmarkEnd w:id="1995"/>
      <w:bookmarkEnd w:id="1996"/>
      <w:bookmarkEnd w:id="1997"/>
      <w:bookmarkEnd w:id="1998"/>
      <w:bookmarkEnd w:id="1999"/>
      <w:bookmarkEnd w:id="2000"/>
    </w:p>
    <w:p w14:paraId="7DA789E1" w14:textId="77777777" w:rsidR="002F7683" w:rsidRPr="002F7683" w:rsidRDefault="008708F9" w:rsidP="009C2049">
      <w:pPr>
        <w:jc w:val="center"/>
        <w:rPr>
          <w:noProof/>
        </w:rPr>
      </w:pPr>
      <w:r>
        <w:rPr>
          <w:noProof/>
        </w:rPr>
        <w:object w:dxaOrig="1995" w:dyaOrig="780" w14:anchorId="5D07A953">
          <v:shape id="_x0000_i1027" type="#_x0000_t75" style="width:101.25pt;height:38.25pt" o:ole="" fillcolor="window">
            <v:imagedata r:id="rId49" o:title=""/>
          </v:shape>
          <o:OLEObject Type="Embed" ProgID="PBrush" ShapeID="_x0000_i1027" DrawAspect="Content" ObjectID="_1606634637" r:id="rId50"/>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2EC583E0">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77777777" w:rsidR="008708F9" w:rsidRPr="0025224B" w:rsidRDefault="00D41AFB" w:rsidP="00F5043F">
      <w:pPr>
        <w:pStyle w:val="Caption"/>
      </w:pPr>
      <w:bookmarkStart w:id="2001" w:name="_Ref185671484"/>
      <w:r>
        <w:t xml:space="preserve">Figure </w:t>
      </w:r>
      <w:r w:rsidR="00C10912">
        <w:fldChar w:fldCharType="begin"/>
      </w:r>
      <w:r w:rsidR="00C10912">
        <w:instrText xml:space="preserve"> SEQ Figure \* ARABIC </w:instrText>
      </w:r>
      <w:r w:rsidR="00C10912">
        <w:fldChar w:fldCharType="separate"/>
      </w:r>
      <w:r w:rsidR="0013342E">
        <w:rPr>
          <w:noProof/>
        </w:rPr>
        <w:t>15</w:t>
      </w:r>
      <w:r w:rsidR="00C10912">
        <w:rPr>
          <w:noProof/>
        </w:rPr>
        <w:fldChar w:fldCharType="end"/>
      </w:r>
      <w:bookmarkEnd w:id="2001"/>
      <w:r w:rsidR="00435384">
        <w:t>: Process Window Edit Specs</w:t>
      </w:r>
    </w:p>
    <w:p w14:paraId="4855A5A6" w14:textId="77777777" w:rsidR="008708F9" w:rsidRDefault="008708F9" w:rsidP="00194E1A"/>
    <w:p w14:paraId="18C09FAF" w14:textId="77777777"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13342E">
        <w:t xml:space="preserve">Figure </w:t>
      </w:r>
      <w:r w:rsidR="0013342E">
        <w:rPr>
          <w:noProof/>
        </w:rPr>
        <w:t>15</w:t>
      </w:r>
      <w:r w:rsidR="00BD655D">
        <w:fldChar w:fldCharType="end"/>
      </w:r>
      <w:r w:rsidR="00D41AFB" w:rsidRPr="00D41AFB">
        <w:rPr>
          <w:color w:val="FF0000"/>
        </w:rPr>
        <w:t>.</w:t>
      </w:r>
    </w:p>
    <w:p w14:paraId="30BAAFE7" w14:textId="77777777" w:rsidR="00DA2F1E" w:rsidRDefault="00DA2F1E"/>
    <w:p w14:paraId="04FAF4A8" w14:textId="77777777" w:rsidR="008708F9" w:rsidRPr="00186824" w:rsidRDefault="00DA2F1E">
      <w:r>
        <w:t xml:space="preserve">There is a single </w:t>
      </w:r>
      <w:proofErr w:type="gramStart"/>
      <w:r>
        <w:t>drop down</w:t>
      </w:r>
      <w:proofErr w:type="gramEnd"/>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8F51FF">
      <w:pPr>
        <w:pStyle w:val="Heading3"/>
      </w:pPr>
      <w:bookmarkStart w:id="2002" w:name="_Toc119468082"/>
      <w:r>
        <w:br w:type="page"/>
      </w:r>
      <w:bookmarkStart w:id="2003" w:name="_Toc329784601"/>
      <w:bookmarkStart w:id="2004" w:name="_Toc469043305"/>
      <w:bookmarkStart w:id="2005" w:name="_Toc469044939"/>
      <w:bookmarkStart w:id="2006" w:name="_Toc469139235"/>
      <w:bookmarkStart w:id="2007" w:name="_Toc469152680"/>
      <w:bookmarkStart w:id="2008" w:name="_Toc491174779"/>
      <w:bookmarkStart w:id="2009" w:name="_Toc494304011"/>
      <w:bookmarkStart w:id="2010" w:name="_Toc532827361"/>
      <w:bookmarkStart w:id="2011" w:name="_Toc532827769"/>
      <w:r w:rsidR="005D0ACF">
        <w:lastRenderedPageBreak/>
        <w:t>Specify</w:t>
      </w:r>
      <w:r w:rsidR="00636C9A">
        <w:t xml:space="preserve"> </w:t>
      </w:r>
      <w:r w:rsidR="00C343C4">
        <w:t>Different Specs f</w:t>
      </w:r>
      <w:r>
        <w:t>or Individual T</w:t>
      </w:r>
      <w:r w:rsidR="00C343C4">
        <w:t>C</w:t>
      </w:r>
      <w:r>
        <w:t>s</w:t>
      </w:r>
      <w:bookmarkEnd w:id="2002"/>
      <w:bookmarkEnd w:id="2003"/>
      <w:bookmarkEnd w:id="2004"/>
      <w:bookmarkEnd w:id="2005"/>
      <w:bookmarkEnd w:id="2006"/>
      <w:bookmarkEnd w:id="2007"/>
      <w:bookmarkEnd w:id="2008"/>
      <w:bookmarkEnd w:id="2009"/>
      <w:bookmarkEnd w:id="2010"/>
      <w:bookmarkEnd w:id="2011"/>
    </w:p>
    <w:p w14:paraId="1008DB36" w14:textId="77777777" w:rsidR="00D41AFB" w:rsidRDefault="004A5823" w:rsidP="00C343C4">
      <w:pPr>
        <w:jc w:val="center"/>
      </w:pPr>
      <w:r>
        <w:rPr>
          <w:noProof/>
        </w:rPr>
        <mc:AlternateContent>
          <mc:Choice Requires="wps">
            <w:drawing>
              <wp:anchor distT="0" distB="0" distL="114300" distR="114300" simplePos="0" relativeHeight="251655168" behindDoc="0" locked="0" layoutInCell="1" allowOverlap="1" wp14:anchorId="4E67FC6C" wp14:editId="6A6100B7">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A40674" id="Line 2973" o:spid="_x0000_s1026" style="position:absolute;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" strokecolor="red" strokeweight="1.5pt">
                <v:stroke endarrow="block"/>
              </v:line>
            </w:pict>
          </mc:Fallback>
        </mc:AlternateContent>
      </w:r>
      <w:r>
        <w:rPr>
          <w:noProof/>
        </w:rPr>
        <w:drawing>
          <wp:inline distT="0" distB="0" distL="0" distR="0" wp14:anchorId="1D46A434" wp14:editId="26654C3E">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654144" behindDoc="0" locked="0" layoutInCell="1" allowOverlap="1" wp14:anchorId="00C4D888" wp14:editId="172A9F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60126E" w:rsidRDefault="0060126E"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" strokecolor="red" strokeweight="1.5pt">
                <v:textbox>
                  <w:txbxContent>
                    <w:p w14:paraId="5589ECB0" w14:textId="77777777" w:rsidR="0060126E" w:rsidRDefault="0060126E"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77777777" w:rsidR="00BE4981" w:rsidRPr="004A5823" w:rsidRDefault="00D41AFB" w:rsidP="00F5043F">
      <w:pPr>
        <w:pStyle w:val="Caption"/>
        <w:rPr>
          <w:rFonts w:ascii="Trebuchet MS" w:hAnsi="Trebuchet MS"/>
          <w:color w:val="FF0000"/>
          <w:sz w:val="24"/>
          <w:szCs w:val="24"/>
        </w:rPr>
      </w:pPr>
      <w:bookmarkStart w:id="2012" w:name="_Ref185671788"/>
      <w:r>
        <w:t xml:space="preserve">Figure </w:t>
      </w:r>
      <w:r w:rsidR="00C10912">
        <w:fldChar w:fldCharType="begin"/>
      </w:r>
      <w:r w:rsidR="00C10912">
        <w:instrText xml:space="preserve"> SEQ Figure \* ARABIC </w:instrText>
      </w:r>
      <w:r w:rsidR="00C10912">
        <w:fldChar w:fldCharType="separate"/>
      </w:r>
      <w:r w:rsidR="0013342E">
        <w:rPr>
          <w:noProof/>
        </w:rPr>
        <w:t>16</w:t>
      </w:r>
      <w:r w:rsidR="00C10912">
        <w:rPr>
          <w:noProof/>
        </w:rPr>
        <w:fldChar w:fldCharType="end"/>
      </w:r>
      <w:bookmarkEnd w:id="2012"/>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8F51FF">
      <w:pPr>
        <w:pStyle w:val="Heading3"/>
      </w:pPr>
      <w:bookmarkStart w:id="2013" w:name="_Toc469043306"/>
      <w:bookmarkStart w:id="2014" w:name="_Toc469044940"/>
      <w:bookmarkStart w:id="2015" w:name="_Toc469139236"/>
      <w:bookmarkStart w:id="2016" w:name="_Toc469152681"/>
      <w:bookmarkStart w:id="2017" w:name="_Toc491174780"/>
      <w:bookmarkStart w:id="2018" w:name="_Toc494304012"/>
      <w:bookmarkStart w:id="2019" w:name="_Toc532827362"/>
      <w:bookmarkStart w:id="2020" w:name="_Toc532827770"/>
      <w:r w:rsidRPr="007A0D7E">
        <w:t>T</w:t>
      </w:r>
      <w:r w:rsidR="00C343C4">
        <w:t xml:space="preserve">C </w:t>
      </w:r>
      <w:r w:rsidRPr="007A0D7E">
        <w:t>Selection &amp; Label</w:t>
      </w:r>
      <w:bookmarkEnd w:id="2013"/>
      <w:bookmarkEnd w:id="2014"/>
      <w:bookmarkEnd w:id="2015"/>
      <w:bookmarkEnd w:id="2016"/>
      <w:bookmarkEnd w:id="2017"/>
      <w:bookmarkEnd w:id="2018"/>
      <w:bookmarkEnd w:id="2019"/>
      <w:bookmarkEnd w:id="2020"/>
    </w:p>
    <w:p w14:paraId="7AFF2373" w14:textId="77777777"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Define/Edit_Process_Window"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13342E">
        <w:t xml:space="preserve">Figure </w:t>
      </w:r>
      <w:r w:rsidR="0013342E">
        <w:rPr>
          <w:noProof/>
        </w:rPr>
        <w:t>16</w:t>
      </w:r>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 xml:space="preserve">This area will allow you to type in a description or label to identify that </w:t>
      </w:r>
      <w:proofErr w:type="gramStart"/>
      <w:r w:rsidR="00A11BA5">
        <w:t>parti</w:t>
      </w:r>
      <w:r w:rsidR="00925F83">
        <w:t>cular TC</w:t>
      </w:r>
      <w:proofErr w:type="gramEnd"/>
      <w:r w:rsidR="00925F83">
        <w:t>.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585CF3">
        <w:t xml:space="preserve">Note: </w:t>
      </w:r>
      <w:r w:rsidR="00BF7588" w:rsidRPr="00585CF3">
        <w:rPr>
          <w:b/>
        </w:rPr>
        <w:t xml:space="preserve">When </w:t>
      </w:r>
      <w:r w:rsidR="007D2AF2" w:rsidRPr="00585CF3">
        <w:rPr>
          <w:b/>
        </w:rPr>
        <w:t>using separate specs</w:t>
      </w:r>
      <w:r w:rsidR="00BF7588" w:rsidRPr="00585CF3">
        <w:rPr>
          <w:b/>
        </w:rPr>
        <w:t xml:space="preserve">, </w:t>
      </w:r>
      <w:r w:rsidR="007D2AF2" w:rsidRPr="00585CF3">
        <w:rPr>
          <w:b/>
        </w:rPr>
        <w:t>the Edit Specs screen</w:t>
      </w:r>
      <w:r w:rsidR="00BF7588" w:rsidRPr="00585CF3">
        <w:rPr>
          <w:b/>
        </w:rPr>
        <w:t xml:space="preserve"> is the only place where you can select or deselect </w:t>
      </w:r>
      <w:r w:rsidR="00925F83" w:rsidRPr="00585CF3">
        <w:rPr>
          <w:b/>
        </w:rPr>
        <w:t>which TC</w:t>
      </w:r>
      <w:r w:rsidR="00BF7588" w:rsidRPr="00585CF3">
        <w:rPr>
          <w:b/>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t>g</w:t>
      </w:r>
      <w:r w:rsidRPr="00186824">
        <w:t xml:space="preserve">reen </w:t>
      </w:r>
      <w:r w:rsidR="000A2FFD">
        <w:t>c</w:t>
      </w:r>
      <w:r w:rsidRPr="00186824">
        <w:t xml:space="preserve">heck button and your changes will be applied.  Clicking the </w:t>
      </w:r>
      <w:r w:rsidR="000A2FFD">
        <w:t>r</w:t>
      </w:r>
      <w:r w:rsidRPr="00186824">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640832" behindDoc="0" locked="0" layoutInCell="1" allowOverlap="1" wp14:anchorId="777DD142" wp14:editId="592BFA9E">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093A62" id="Oval 4149" o:spid="_x0000_s1026" style="position:absolute;margin-left:196.5pt;margin-top:97.2pt;width:59.5pt;height:54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" filled="f" fillcolor="#bbe0e3" strokecolor="red" strokeweight="1.5pt">
                <w10:wrap anchory="line"/>
              </v:oval>
            </w:pict>
          </mc:Fallback>
        </mc:AlternateContent>
      </w:r>
      <w:r w:rsidR="004A5823">
        <w:rPr>
          <w:noProof/>
        </w:rPr>
        <w:drawing>
          <wp:inline distT="0" distB="0" distL="0" distR="0" wp14:anchorId="7DDB01C4" wp14:editId="073A6B39">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874004" cy="2286000"/>
                    </a:xfrm>
                    <a:prstGeom prst="rect">
                      <a:avLst/>
                    </a:prstGeom>
                  </pic:spPr>
                </pic:pic>
              </a:graphicData>
            </a:graphic>
          </wp:inline>
        </w:drawing>
      </w:r>
    </w:p>
    <w:p w14:paraId="1B91AD3F" w14:textId="77777777" w:rsidR="00D41AFB" w:rsidRPr="00D41AFB" w:rsidRDefault="00D41AFB" w:rsidP="004A5823">
      <w:pPr>
        <w:pStyle w:val="Caption"/>
      </w:pPr>
      <w:bookmarkStart w:id="2021" w:name="_Ref185671808"/>
      <w:r>
        <w:t xml:space="preserve">Figure </w:t>
      </w:r>
      <w:r w:rsidR="00C10912">
        <w:fldChar w:fldCharType="begin"/>
      </w:r>
      <w:r w:rsidR="00C10912">
        <w:instrText xml:space="preserve"> SEQ Figure \</w:instrText>
      </w:r>
      <w:r w:rsidR="00C10912">
        <w:instrText xml:space="preserve">* ARABIC </w:instrText>
      </w:r>
      <w:r w:rsidR="00C10912">
        <w:fldChar w:fldCharType="separate"/>
      </w:r>
      <w:r w:rsidR="0013342E">
        <w:rPr>
          <w:noProof/>
        </w:rPr>
        <w:t>17</w:t>
      </w:r>
      <w:r w:rsidR="00C10912">
        <w:rPr>
          <w:noProof/>
        </w:rPr>
        <w:fldChar w:fldCharType="end"/>
      </w:r>
      <w:bookmarkEnd w:id="2021"/>
      <w:r w:rsidR="00435384">
        <w:t>: Process Window Select TC to View</w:t>
      </w:r>
    </w:p>
    <w:p w14:paraId="3EB00C20" w14:textId="77777777" w:rsidR="005D0ACF" w:rsidRPr="005D0ACF" w:rsidRDefault="005D0ACF"/>
    <w:p w14:paraId="02CDF0FC" w14:textId="77777777"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13342E">
        <w:t xml:space="preserve">Figure </w:t>
      </w:r>
      <w:r w:rsidR="0013342E">
        <w:rPr>
          <w:noProof/>
        </w:rPr>
        <w:t>17</w:t>
      </w:r>
      <w:r w:rsidR="005F134F">
        <w:fldChar w:fldCharType="end"/>
      </w:r>
      <w:r w:rsidR="00D41AFB" w:rsidRPr="005F134F">
        <w:t>.</w:t>
      </w:r>
    </w:p>
    <w:p w14:paraId="31A2A05B" w14:textId="77777777" w:rsidR="004A5823" w:rsidRPr="005D0ACF" w:rsidRDefault="00C653DF" w:rsidP="008F51FF">
      <w:pPr>
        <w:pStyle w:val="Heading3"/>
        <w:rPr>
          <w:rFonts w:ascii="Trebuchet MS" w:hAnsi="Trebuchet MS"/>
          <w:noProof/>
          <w:szCs w:val="24"/>
        </w:rPr>
      </w:pPr>
      <w:bookmarkStart w:id="2022" w:name="_Change_Specs_Name"/>
      <w:bookmarkStart w:id="2023" w:name="_Toc469043307"/>
      <w:bookmarkStart w:id="2024" w:name="_Toc469044941"/>
      <w:bookmarkStart w:id="2025" w:name="_Toc469139237"/>
      <w:bookmarkStart w:id="2026" w:name="_Toc469152682"/>
      <w:bookmarkStart w:id="2027" w:name="_Toc491174781"/>
      <w:bookmarkStart w:id="2028" w:name="_Toc494304013"/>
      <w:bookmarkStart w:id="2029" w:name="_Toc532827363"/>
      <w:bookmarkStart w:id="2030" w:name="_Toc532827771"/>
      <w:bookmarkEnd w:id="2022"/>
      <w:r w:rsidRPr="005D0ACF">
        <w:lastRenderedPageBreak/>
        <w:t>Change Specs Name</w:t>
      </w:r>
      <w:bookmarkEnd w:id="2023"/>
      <w:bookmarkEnd w:id="2024"/>
      <w:bookmarkEnd w:id="2025"/>
      <w:bookmarkEnd w:id="2026"/>
      <w:bookmarkEnd w:id="2027"/>
      <w:bookmarkEnd w:id="2028"/>
      <w:bookmarkEnd w:id="2029"/>
      <w:bookmarkEnd w:id="2030"/>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67302BCB">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79C04C29">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pPr>
        <w:pStyle w:val="Heading2"/>
      </w:pPr>
      <w:bookmarkStart w:id="2031" w:name="_Toc486325574"/>
      <w:bookmarkStart w:id="2032" w:name="_Toc488490443"/>
      <w:bookmarkStart w:id="2033" w:name="_Toc119468083"/>
      <w:bookmarkStart w:id="2034" w:name="_Toc329784602"/>
      <w:bookmarkStart w:id="2035" w:name="_Toc469043308"/>
      <w:bookmarkStart w:id="2036" w:name="_Toc469044942"/>
      <w:bookmarkStart w:id="2037" w:name="_Toc469139238"/>
      <w:bookmarkStart w:id="2038" w:name="_Toc469152683"/>
      <w:bookmarkStart w:id="2039" w:name="_Toc491174782"/>
      <w:bookmarkStart w:id="2040" w:name="_Toc494304014"/>
      <w:bookmarkStart w:id="2041" w:name="_Toc532827235"/>
      <w:bookmarkStart w:id="2042" w:name="_Toc532827364"/>
      <w:bookmarkStart w:id="2043" w:name="_Toc532827772"/>
      <w:r>
        <w:lastRenderedPageBreak/>
        <w:t>Sav</w:t>
      </w:r>
      <w:r w:rsidR="005D0ACF">
        <w:t xml:space="preserve">e </w:t>
      </w:r>
      <w:r>
        <w:t>Process Window</w:t>
      </w:r>
      <w:bookmarkEnd w:id="2031"/>
      <w:bookmarkEnd w:id="2032"/>
      <w:bookmarkEnd w:id="2033"/>
      <w:bookmarkEnd w:id="2034"/>
      <w:bookmarkEnd w:id="2035"/>
      <w:bookmarkEnd w:id="2036"/>
      <w:bookmarkEnd w:id="2037"/>
      <w:bookmarkEnd w:id="2038"/>
      <w:bookmarkEnd w:id="2039"/>
      <w:bookmarkEnd w:id="2040"/>
      <w:bookmarkEnd w:id="2041"/>
      <w:bookmarkEnd w:id="2042"/>
      <w:bookmarkEnd w:id="2043"/>
    </w:p>
    <w:p w14:paraId="4EEF6A9C" w14:textId="77777777" w:rsidR="00D41AFB" w:rsidRDefault="004A5823" w:rsidP="009C2049">
      <w:pPr>
        <w:keepNext/>
        <w:jc w:val="center"/>
      </w:pPr>
      <w:r>
        <w:rPr>
          <w:noProof/>
        </w:rPr>
        <w:drawing>
          <wp:inline distT="0" distB="0" distL="0" distR="0" wp14:anchorId="6FA6700A" wp14:editId="10DAD275">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62661" cy="3072384"/>
                    </a:xfrm>
                    <a:prstGeom prst="rect">
                      <a:avLst/>
                    </a:prstGeom>
                  </pic:spPr>
                </pic:pic>
              </a:graphicData>
            </a:graphic>
          </wp:inline>
        </w:drawing>
      </w:r>
    </w:p>
    <w:p w14:paraId="51D9BBB0" w14:textId="77777777" w:rsidR="008708F9" w:rsidRPr="0025224B" w:rsidRDefault="00D41AFB" w:rsidP="00F5043F">
      <w:pPr>
        <w:pStyle w:val="Caption"/>
      </w:pPr>
      <w:bookmarkStart w:id="2044" w:name="_Ref185673863"/>
      <w:r>
        <w:t xml:space="preserve">Figure </w:t>
      </w:r>
      <w:r w:rsidR="00C10912">
        <w:fldChar w:fldCharType="begin"/>
      </w:r>
      <w:r w:rsidR="00C10912">
        <w:instrText xml:space="preserve"> SEQ Figure \* ARABIC </w:instrText>
      </w:r>
      <w:r w:rsidR="00C10912">
        <w:fldChar w:fldCharType="separate"/>
      </w:r>
      <w:r w:rsidR="0013342E">
        <w:rPr>
          <w:noProof/>
        </w:rPr>
        <w:t>18</w:t>
      </w:r>
      <w:r w:rsidR="00C10912">
        <w:rPr>
          <w:noProof/>
        </w:rPr>
        <w:fldChar w:fldCharType="end"/>
      </w:r>
      <w:bookmarkEnd w:id="2044"/>
      <w:r w:rsidR="00F639E2">
        <w:t>: Save Process Window</w:t>
      </w:r>
    </w:p>
    <w:p w14:paraId="290220B0" w14:textId="77777777" w:rsidR="008708F9" w:rsidRDefault="008708F9"/>
    <w:p w14:paraId="51ACB9EE" w14:textId="77777777"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2045" w:name="_Toc486325575"/>
      <w:bookmarkStart w:id="2046"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13342E">
        <w:t xml:space="preserve">Figure </w:t>
      </w:r>
      <w:r w:rsidR="0013342E">
        <w:rPr>
          <w:noProof/>
        </w:rPr>
        <w:t>18</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13342E">
        <w:t xml:space="preserve">Figure </w:t>
      </w:r>
      <w:r w:rsidR="0013342E">
        <w:rPr>
          <w:noProof/>
        </w:rPr>
        <w:t>19</w:t>
      </w:r>
      <w:r w:rsidR="002F0447" w:rsidRPr="00186824">
        <w:fldChar w:fldCharType="end"/>
      </w:r>
      <w:r w:rsidR="002F0447"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35C89D0F">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p>
    <w:p w14:paraId="5204CE4F" w14:textId="77777777" w:rsidR="008708F9" w:rsidRDefault="00194666" w:rsidP="00F5043F">
      <w:pPr>
        <w:pStyle w:val="Caption"/>
      </w:pPr>
      <w:bookmarkStart w:id="2047" w:name="_Ref209341352"/>
      <w:r>
        <w:t xml:space="preserve">Figure </w:t>
      </w:r>
      <w:r w:rsidR="00C10912">
        <w:fldChar w:fldCharType="begin"/>
      </w:r>
      <w:r w:rsidR="00C10912">
        <w:instrText xml:space="preserve"> SEQ Figure \* ARABIC </w:instrText>
      </w:r>
      <w:r w:rsidR="00C10912">
        <w:fldChar w:fldCharType="separate"/>
      </w:r>
      <w:r w:rsidR="0013342E">
        <w:rPr>
          <w:noProof/>
        </w:rPr>
        <w:t>19</w:t>
      </w:r>
      <w:r w:rsidR="00C10912">
        <w:rPr>
          <w:noProof/>
        </w:rPr>
        <w:fldChar w:fldCharType="end"/>
      </w:r>
      <w:bookmarkEnd w:id="2047"/>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pPr>
        <w:pStyle w:val="Heading2"/>
      </w:pPr>
      <w:bookmarkStart w:id="2048" w:name="_Toc469043309"/>
      <w:bookmarkStart w:id="2049" w:name="_Toc469044943"/>
      <w:bookmarkStart w:id="2050" w:name="_Toc469139239"/>
      <w:bookmarkStart w:id="2051" w:name="_Toc469152684"/>
      <w:bookmarkStart w:id="2052" w:name="_Toc491174783"/>
      <w:bookmarkStart w:id="2053" w:name="_Toc494304015"/>
      <w:bookmarkStart w:id="2054" w:name="_Toc532827236"/>
      <w:bookmarkStart w:id="2055" w:name="_Toc532827365"/>
      <w:bookmarkStart w:id="2056" w:name="_Toc532827773"/>
      <w:r>
        <w:lastRenderedPageBreak/>
        <w:t>Import</w:t>
      </w:r>
      <w:r w:rsidR="00157356">
        <w:t xml:space="preserve"> </w:t>
      </w:r>
      <w:r w:rsidR="00754243">
        <w:t>Legacy Process Windows</w:t>
      </w:r>
      <w:bookmarkEnd w:id="2048"/>
      <w:bookmarkEnd w:id="2049"/>
      <w:bookmarkEnd w:id="2050"/>
      <w:bookmarkEnd w:id="2051"/>
      <w:bookmarkEnd w:id="2052"/>
      <w:bookmarkEnd w:id="2053"/>
      <w:bookmarkEnd w:id="2054"/>
      <w:bookmarkEnd w:id="2055"/>
      <w:bookmarkEnd w:id="2056"/>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6C3E1805">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252C7446">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35757008">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60"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Open the C:\software root folder\</w:t>
            </w:r>
            <w:proofErr w:type="spellStart"/>
            <w:r w:rsidRPr="005D0ACF">
              <w:t>ProcessSpecs</w:t>
            </w:r>
            <w:proofErr w:type="spellEnd"/>
            <w:r w:rsidRPr="005D0ACF">
              <w:t xml:space="preserve">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8" type="#_x0000_t75" style="width:198.75pt;height:87pt" o:ole="">
                  <v:imagedata r:id="rId61" o:title=""/>
                </v:shape>
                <o:OLEObject Type="Embed" ProgID="PBrush" ShapeID="_x0000_i1028" DrawAspect="Content" ObjectID="_1606634638" r:id="rId62"/>
              </w:object>
            </w:r>
            <w:r w:rsidR="00D5165D">
              <w:rPr>
                <w:noProof/>
              </w:rPr>
              <w:drawing>
                <wp:anchor distT="0" distB="0" distL="114300" distR="114300" simplePos="0" relativeHeight="251662336" behindDoc="1" locked="0" layoutInCell="1" allowOverlap="1" wp14:anchorId="257ADE91" wp14:editId="7557AB22">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2057" w:name="_Toc119468084"/>
      <w:bookmarkStart w:id="2058" w:name="_Toc329784603"/>
      <w:bookmarkStart w:id="2059" w:name="_Toc329852089"/>
      <w:bookmarkStart w:id="2060" w:name="_Toc331173661"/>
      <w:bookmarkStart w:id="2061" w:name="_Toc332208769"/>
      <w:bookmarkStart w:id="2062" w:name="_Toc332274016"/>
      <w:bookmarkStart w:id="2063" w:name="_Toc367109137"/>
      <w:bookmarkStart w:id="2064" w:name="_Toc394486336"/>
      <w:bookmarkStart w:id="2065" w:name="_Toc394583542"/>
      <w:bookmarkStart w:id="2066" w:name="_Toc468171258"/>
      <w:bookmarkStart w:id="2067" w:name="_Toc468549173"/>
      <w:bookmarkStart w:id="2068" w:name="_Toc468552691"/>
      <w:bookmarkStart w:id="2069" w:name="_Toc469041218"/>
      <w:bookmarkStart w:id="2070" w:name="_Toc469041324"/>
      <w:bookmarkStart w:id="2071" w:name="_Toc469043310"/>
      <w:bookmarkStart w:id="2072" w:name="_Toc469044944"/>
      <w:bookmarkStart w:id="2073" w:name="_Toc469139240"/>
      <w:bookmarkStart w:id="2074" w:name="_Toc469143770"/>
      <w:bookmarkStart w:id="2075" w:name="_Toc469152528"/>
      <w:bookmarkStart w:id="2076" w:name="_Toc469152685"/>
      <w:bookmarkStart w:id="2077" w:name="_Toc491174784"/>
      <w:bookmarkStart w:id="2078" w:name="_Toc491175159"/>
      <w:bookmarkStart w:id="2079" w:name="_Toc494304016"/>
      <w:bookmarkStart w:id="2080" w:name="_Toc494304197"/>
      <w:bookmarkStart w:id="2081" w:name="_Toc532827237"/>
      <w:bookmarkStart w:id="2082" w:name="_Toc532827366"/>
      <w:bookmarkStart w:id="2083" w:name="_Toc532827584"/>
      <w:bookmarkStart w:id="2084" w:name="_Toc532827774"/>
      <w:bookmarkStart w:id="2085" w:name="_Toc532892539"/>
      <w:r>
        <w:rPr>
          <w:noProof/>
        </w:rPr>
        <w:lastRenderedPageBreak/>
        <w:drawing>
          <wp:anchor distT="0" distB="0" distL="114300" distR="114300" simplePos="0" relativeHeight="251669504" behindDoc="0" locked="0" layoutInCell="1" allowOverlap="1" wp14:anchorId="05F2670B" wp14:editId="3F4D3B73">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2057"/>
      <w:r w:rsidR="00942166">
        <w:t xml:space="preserve"> </w:t>
      </w:r>
      <w:r w:rsidR="006C7149">
        <w:t>Screen</w:t>
      </w:r>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14:paraId="5443D3E9" w14:textId="77777777" w:rsidR="008708F9" w:rsidRDefault="008708F9" w:rsidP="00194E1A">
      <w:pPr>
        <w:rPr>
          <w:noProof/>
        </w:rPr>
      </w:pPr>
    </w:p>
    <w:p w14:paraId="49258496" w14:textId="5BB31954" w:rsidR="00942166" w:rsidRPr="0033367E" w:rsidRDefault="00E545FA" w:rsidP="00D5165D">
      <w:pPr>
        <w:jc w:val="center"/>
      </w:pPr>
      <w:ins w:id="2086" w:author="Tom" w:date="2017-08-17T10:27:00Z">
        <w:r>
          <w:rPr>
            <w:noProof/>
          </w:rPr>
          <w:drawing>
            <wp:inline distT="0" distB="0" distL="0" distR="0" wp14:anchorId="00DF8BF4" wp14:editId="10EE8D9C">
              <wp:extent cx="3680621" cy="3136392"/>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Statu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80621" cy="3136392"/>
                      </a:xfrm>
                      <a:prstGeom prst="rect">
                        <a:avLst/>
                      </a:prstGeom>
                    </pic:spPr>
                  </pic:pic>
                </a:graphicData>
              </a:graphic>
            </wp:inline>
          </w:drawing>
        </w:r>
      </w:ins>
      <w:del w:id="2087" w:author="Tom" w:date="2017-08-17T10:27:00Z">
        <w:r w:rsidR="000E0382" w:rsidDel="00E545FA">
          <w:rPr>
            <w:noProof/>
          </w:rPr>
          <w:drawing>
            <wp:inline distT="0" distB="0" distL="0" distR="0" wp14:anchorId="09035D7D" wp14:editId="2ABB638E">
              <wp:extent cx="3707994" cy="3136392"/>
              <wp:effectExtent l="0" t="0" r="6985" b="6985"/>
              <wp:docPr id="38" name="Picture 38" descr="Hdwr Stat update to eT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dwr Stat update to eTPU"/>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7994" cy="3136392"/>
                      </a:xfrm>
                      <a:prstGeom prst="rect">
                        <a:avLst/>
                      </a:prstGeom>
                      <a:noFill/>
                      <a:ln>
                        <a:noFill/>
                      </a:ln>
                    </pic:spPr>
                  </pic:pic>
                </a:graphicData>
              </a:graphic>
            </wp:inline>
          </w:drawing>
        </w:r>
      </w:del>
    </w:p>
    <w:p w14:paraId="3F5C3A65" w14:textId="2DE65BE3" w:rsidR="008708F9" w:rsidRDefault="00194666" w:rsidP="00F5043F">
      <w:pPr>
        <w:pStyle w:val="Caption"/>
      </w:pPr>
      <w:bookmarkStart w:id="2088" w:name="_Ref185674530"/>
      <w:r>
        <w:t xml:space="preserve">Figure </w:t>
      </w:r>
      <w:r w:rsidR="00C10912">
        <w:fldChar w:fldCharType="begin"/>
      </w:r>
      <w:r w:rsidR="00C10912">
        <w:instrText xml:space="preserve"> SEQ Figure \* ARABIC </w:instrText>
      </w:r>
      <w:r w:rsidR="00C10912">
        <w:fldChar w:fldCharType="separate"/>
      </w:r>
      <w:r w:rsidR="0013342E">
        <w:rPr>
          <w:noProof/>
        </w:rPr>
        <w:t>20</w:t>
      </w:r>
      <w:r w:rsidR="00C10912">
        <w:rPr>
          <w:noProof/>
        </w:rPr>
        <w:fldChar w:fldCharType="end"/>
      </w:r>
      <w:bookmarkEnd w:id="2088"/>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63D814A5" w:rsidR="007A746E" w:rsidRDefault="005058BE" w:rsidP="0029047F">
      <w:r>
        <w:rPr>
          <w:b/>
        </w:rPr>
        <w:t xml:space="preserve">Oven </w:t>
      </w:r>
      <w:r w:rsidR="0029047F">
        <w:rPr>
          <w:b/>
        </w:rPr>
        <w:t>C</w:t>
      </w:r>
      <w:r w:rsidR="008708F9">
        <w:rPr>
          <w:b/>
        </w:rPr>
        <w:t>ontroller –</w:t>
      </w:r>
      <w:r w:rsidR="008708F9">
        <w:t xml:space="preserve"> When connected to an oven that </w:t>
      </w:r>
      <w:proofErr w:type="gramStart"/>
      <w:r w:rsidR="008708F9">
        <w:t>is capable of communicating</w:t>
      </w:r>
      <w:proofErr w:type="gramEnd"/>
      <w:r w:rsidR="008708F9">
        <w:t xml:space="preserve"> with the software, the software will display oven status and display t</w:t>
      </w:r>
      <w:r w:rsidR="00194E1A">
        <w:t>he oven control</w:t>
      </w:r>
      <w:ins w:id="2089" w:author="Tom" w:date="2017-09-27T17:47:00Z">
        <w:r w:rsidR="001C582A">
          <w:t>ler</w:t>
        </w:r>
      </w:ins>
      <w:r w:rsidR="00194E1A">
        <w:t xml:space="preserve">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612CE35B" w14:textId="77777777" w:rsidR="00C115E5" w:rsidRPr="00E1141B" w:rsidRDefault="00C115E5" w:rsidP="00AA5614">
      <w:pPr>
        <w:pStyle w:val="ListParagraph"/>
        <w:numPr>
          <w:ilvl w:val="0"/>
          <w:numId w:val="94"/>
        </w:numPr>
        <w:ind w:left="1260"/>
      </w:pPr>
      <w:r w:rsidRPr="00E1141B">
        <w:t>COM port – when connected.</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77777777" w:rsidR="00C115E5" w:rsidRPr="00E1141B" w:rsidRDefault="00C115E5" w:rsidP="00AA5614">
      <w:pPr>
        <w:pStyle w:val="ListParagraph"/>
        <w:numPr>
          <w:ilvl w:val="0"/>
          <w:numId w:val="94"/>
        </w:numPr>
        <w:ind w:left="1260"/>
      </w:pPr>
      <w:r w:rsidRPr="00E1141B">
        <w:t xml:space="preserve">Battery </w:t>
      </w:r>
      <w:r w:rsidR="00740503">
        <w:t>V</w:t>
      </w:r>
      <w:r w:rsidRPr="00E1141B">
        <w:t>oltage.</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w:t>
      </w:r>
      <w:proofErr w:type="gramStart"/>
      <w:r w:rsidR="00533AC4">
        <w:t>all of</w:t>
      </w:r>
      <w:proofErr w:type="gramEnd"/>
      <w:r w:rsidR="00533AC4">
        <w:t xml:space="preserve"> the features currently programmed on the USB Dongle key.</w:t>
      </w:r>
    </w:p>
    <w:p w14:paraId="3BB81536" w14:textId="77777777" w:rsidR="0029047F" w:rsidRDefault="0029047F" w:rsidP="00D5165D">
      <w:pPr>
        <w:pStyle w:val="List"/>
      </w:pPr>
    </w:p>
    <w:p w14:paraId="20128FD6" w14:textId="77777777"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proofErr w:type="gramStart"/>
      <w:r>
        <w:t>in regards to</w:t>
      </w:r>
      <w:proofErr w:type="gramEnd"/>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7A74DB5F" w:rsidR="00BF7588" w:rsidRPr="00942266" w:rsidRDefault="00BF7588" w:rsidP="0029047F">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w:t>
      </w:r>
      <w:proofErr w:type="gramStart"/>
      <w:r w:rsidRPr="00942266">
        <w:t>as long as</w:t>
      </w:r>
      <w:proofErr w:type="gramEnd"/>
      <w:r w:rsidRPr="00942266">
        <w:t xml:space="preserve"> the </w:t>
      </w:r>
      <w:r w:rsidR="00C40A54" w:rsidRPr="00942266">
        <w:t>software is detecting the eTPU device</w:t>
      </w:r>
      <w:r w:rsidRPr="00942266">
        <w:t>.</w:t>
      </w:r>
    </w:p>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6277377E" w:rsidR="008708F9" w:rsidRPr="00102D27" w:rsidRDefault="0029047F" w:rsidP="0026146F">
      <w:pPr>
        <w:pStyle w:val="Heading1"/>
      </w:pPr>
      <w:bookmarkStart w:id="2090" w:name="_Toc119468085"/>
      <w:bookmarkStart w:id="2091" w:name="_Toc329784604"/>
      <w:bookmarkStart w:id="2092" w:name="_Toc329852090"/>
      <w:bookmarkStart w:id="2093" w:name="_Toc331173662"/>
      <w:bookmarkStart w:id="2094" w:name="_Toc332208770"/>
      <w:bookmarkStart w:id="2095" w:name="_Toc332274017"/>
      <w:bookmarkStart w:id="2096" w:name="_Toc367109138"/>
      <w:bookmarkStart w:id="2097" w:name="_Toc394486337"/>
      <w:bookmarkStart w:id="2098" w:name="_Toc394583543"/>
      <w:bookmarkStart w:id="2099" w:name="_Toc468171259"/>
      <w:bookmarkStart w:id="2100" w:name="_Toc468549174"/>
      <w:bookmarkStart w:id="2101" w:name="_Toc468552692"/>
      <w:bookmarkStart w:id="2102" w:name="_Toc469041219"/>
      <w:bookmarkStart w:id="2103" w:name="_Toc469041325"/>
      <w:bookmarkStart w:id="2104" w:name="_Toc469043311"/>
      <w:bookmarkStart w:id="2105" w:name="_Toc469044945"/>
      <w:bookmarkStart w:id="2106" w:name="_Toc469139241"/>
      <w:bookmarkStart w:id="2107" w:name="_Toc469143771"/>
      <w:bookmarkStart w:id="2108" w:name="_Toc469152529"/>
      <w:bookmarkStart w:id="2109" w:name="_Toc469152686"/>
      <w:bookmarkStart w:id="2110" w:name="_Toc491174785"/>
      <w:bookmarkStart w:id="2111" w:name="_Toc491175160"/>
      <w:bookmarkStart w:id="2112" w:name="_Toc494304017"/>
      <w:bookmarkStart w:id="2113" w:name="_Toc494304198"/>
      <w:bookmarkStart w:id="2114" w:name="_Toc532827238"/>
      <w:bookmarkStart w:id="2115" w:name="_Toc532827367"/>
      <w:bookmarkStart w:id="2116" w:name="_Toc532827585"/>
      <w:bookmarkStart w:id="2117" w:name="_Toc532827775"/>
      <w:bookmarkStart w:id="2118" w:name="_Toc532892540"/>
      <w:r>
        <w:rPr>
          <w:noProof/>
        </w:rPr>
        <w:lastRenderedPageBreak/>
        <w:drawing>
          <wp:anchor distT="0" distB="0" distL="114300" distR="114300" simplePos="0" relativeHeight="251670528" behindDoc="0" locked="0" layoutInCell="1" allowOverlap="1" wp14:anchorId="130CA7B3" wp14:editId="71E6F5CE">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2045"/>
      <w:bookmarkEnd w:id="2046"/>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p>
    <w:p w14:paraId="22061CB3" w14:textId="77777777" w:rsidR="008708F9" w:rsidRDefault="008708F9" w:rsidP="00102D27">
      <w:pPr>
        <w:rPr>
          <w:noProof/>
        </w:rPr>
      </w:pPr>
    </w:p>
    <w:p w14:paraId="5F87D5F1" w14:textId="77777777"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w:t>
      </w:r>
      <w:proofErr w:type="gramStart"/>
      <w:r w:rsidR="002948B1" w:rsidRPr="00754243">
        <w:t>bottom  to</w:t>
      </w:r>
      <w:proofErr w:type="gramEnd"/>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663360" behindDoc="0" locked="0" layoutInCell="1" allowOverlap="1" wp14:anchorId="3C7189D6" wp14:editId="4470DB0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60126E" w:rsidRPr="009072DD" w:rsidRDefault="0060126E"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60126E" w:rsidRPr="009072DD" w:rsidRDefault="0060126E"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60126E" w:rsidRPr="009072DD" w:rsidRDefault="0060126E"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663360;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60126E" w:rsidRPr="009072DD" w:rsidRDefault="0060126E"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60126E" w:rsidRPr="009072DD" w:rsidRDefault="0060126E"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60126E" w:rsidRPr="009072DD" w:rsidRDefault="0060126E"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388F19F8">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p>
    <w:p w14:paraId="2B4244E8" w14:textId="77777777" w:rsidR="008708F9" w:rsidRPr="0025224B" w:rsidRDefault="00194666" w:rsidP="00F5043F">
      <w:pPr>
        <w:pStyle w:val="Caption"/>
      </w:pPr>
      <w:r>
        <w:t xml:space="preserve">Figure </w:t>
      </w:r>
      <w:r w:rsidR="00C10912">
        <w:fldChar w:fldCharType="begin"/>
      </w:r>
      <w:r w:rsidR="00C10912">
        <w:instrText xml:space="preserve"> SEQ Figure \* ARABIC </w:instrText>
      </w:r>
      <w:r w:rsidR="00C10912">
        <w:fldChar w:fldCharType="separate"/>
      </w:r>
      <w:r w:rsidR="0013342E">
        <w:rPr>
          <w:noProof/>
        </w:rPr>
        <w:t>21</w:t>
      </w:r>
      <w:r w:rsidR="00C10912">
        <w:rPr>
          <w:noProof/>
        </w:rPr>
        <w:fldChar w:fldCharType="end"/>
      </w:r>
      <w:r w:rsidR="001D41DE">
        <w:t>: Run a Profile Screen #1</w:t>
      </w:r>
    </w:p>
    <w:p w14:paraId="285A3A12" w14:textId="77777777" w:rsidR="00FE4897" w:rsidRDefault="00FE4897" w:rsidP="00102D27"/>
    <w:p w14:paraId="28728A73" w14:textId="77777777"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proofErr w:type="gramStart"/>
      <w:r w:rsidR="008708F9">
        <w:t>drop down</w:t>
      </w:r>
      <w:proofErr w:type="gramEnd"/>
      <w:r w:rsidR="008708F9">
        <w:t xml:space="preserve"> list.</w:t>
      </w:r>
    </w:p>
    <w:p w14:paraId="4D36234F" w14:textId="77777777" w:rsidR="0029047F" w:rsidRDefault="0029047F" w:rsidP="0029047F"/>
    <w:p w14:paraId="30F57D1E" w14:textId="77777777"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proofErr w:type="gramStart"/>
      <w:r w:rsidR="008708F9">
        <w:t>drop down</w:t>
      </w:r>
      <w:proofErr w:type="gramEnd"/>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77777777" w:rsidR="000372EC" w:rsidRDefault="000372EC" w:rsidP="0029047F">
      <w:r>
        <w:rPr>
          <w:b/>
        </w:rPr>
        <w:t xml:space="preserve">Application </w:t>
      </w:r>
      <w:r w:rsidRPr="00186824">
        <w:t xml:space="preserve">– Select your Application type from the list.  The software will function depending on the selected Application type.  Some variables that might change depending on the selected Application type are: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7088A6A1" w14:textId="77777777" w:rsidR="008708F9" w:rsidRPr="00102D27" w:rsidRDefault="005058BE" w:rsidP="0029047F">
      <w:pPr>
        <w:rPr>
          <w:b/>
        </w:rPr>
      </w:pPr>
      <w:r>
        <w:rPr>
          <w:b/>
        </w:rPr>
        <w:t xml:space="preserve">Oven </w:t>
      </w:r>
      <w:r w:rsidR="0029047F">
        <w:rPr>
          <w:b/>
        </w:rPr>
        <w:t>N</w:t>
      </w:r>
      <w:r w:rsidR="00A07BDB">
        <w:rPr>
          <w:b/>
        </w:rPr>
        <w:t>ame:</w:t>
      </w:r>
    </w:p>
    <w:p w14:paraId="456D6CD1" w14:textId="77777777" w:rsidR="008708F9" w:rsidRPr="0029047F" w:rsidRDefault="008708F9" w:rsidP="00AA5614">
      <w:pPr>
        <w:pStyle w:val="ListParagraph"/>
        <w:numPr>
          <w:ilvl w:val="0"/>
          <w:numId w:val="95"/>
        </w:numPr>
        <w:rPr>
          <w:strike/>
        </w:rPr>
      </w:pPr>
      <w:r>
        <w:t>The oven will have information about the number of zones saved with it as w</w:t>
      </w:r>
      <w:r w:rsidR="0029047F">
        <w:t xml:space="preserve">ell as </w:t>
      </w:r>
      <w:proofErr w:type="gramStart"/>
      <w:r w:rsidR="0029047F">
        <w:t>other</w:t>
      </w:r>
      <w:proofErr w:type="gramEnd"/>
      <w:r w:rsidR="0029047F">
        <w:t xml:space="preserve"> zone information.</w:t>
      </w:r>
    </w:p>
    <w:p w14:paraId="11F4715C" w14:textId="77777777" w:rsidR="00034E55" w:rsidRDefault="00034E55" w:rsidP="00AA5614">
      <w:pPr>
        <w:pStyle w:val="ListParagraph"/>
        <w:numPr>
          <w:ilvl w:val="0"/>
          <w:numId w:val="95"/>
        </w:numPr>
      </w:pPr>
      <w:r w:rsidRPr="00034E55">
        <w:t xml:space="preserve">If you are running the software on an oven controller computer that is communicating with the </w:t>
      </w:r>
      <w:r w:rsidR="002948B1" w:rsidRPr="00754243">
        <w:t>automatic system</w:t>
      </w:r>
      <w:r w:rsidR="002948B1" w:rsidRPr="0029047F">
        <w:rPr>
          <w:color w:val="FF0000"/>
        </w:rPr>
        <w:t xml:space="preserve"> </w:t>
      </w:r>
      <w:r>
        <w:t>software</w:t>
      </w:r>
      <w:r w:rsidRPr="00034E55">
        <w:t xml:space="preserve">, the Entering Oven Recipe screen shown on the next few pages </w:t>
      </w:r>
      <w:proofErr w:type="gramStart"/>
      <w:r w:rsidRPr="00034E55">
        <w:t>is</w:t>
      </w:r>
      <w:proofErr w:type="gramEnd"/>
      <w:r w:rsidRPr="00034E55">
        <w:t xml:space="preserve"> skipped because the software already has the recipe information from the oven controller.</w:t>
      </w:r>
    </w:p>
    <w:p w14:paraId="69AD8B52" w14:textId="77777777" w:rsidR="0029047F" w:rsidRPr="00034E55" w:rsidRDefault="0029047F" w:rsidP="0029047F"/>
    <w:p w14:paraId="41C6ABC5" w14:textId="77777777" w:rsidR="008708F9" w:rsidRPr="00186824" w:rsidRDefault="005058BE" w:rsidP="0029047F">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7DB87C61" w14:textId="77777777" w:rsidR="00CB7395" w:rsidRDefault="0029047F">
      <w:pPr>
        <w:pStyle w:val="Heading2"/>
        <w:rPr>
          <w:noProof/>
        </w:rPr>
      </w:pPr>
      <w:bookmarkStart w:id="2119" w:name="_Toc322712143"/>
      <w:bookmarkStart w:id="2120" w:name="_Toc329249423"/>
      <w:bookmarkStart w:id="2121" w:name="_Toc469043312"/>
      <w:bookmarkStart w:id="2122" w:name="_Toc469044946"/>
      <w:bookmarkStart w:id="2123" w:name="_Toc469139242"/>
      <w:bookmarkStart w:id="2124" w:name="_Toc469152687"/>
      <w:bookmarkStart w:id="2125" w:name="_Toc491174786"/>
      <w:bookmarkStart w:id="2126" w:name="_Toc494304018"/>
      <w:bookmarkStart w:id="2127" w:name="_Toc532827239"/>
      <w:bookmarkStart w:id="2128" w:name="_Toc532827368"/>
      <w:bookmarkStart w:id="2129" w:name="_Toc532827776"/>
      <w:bookmarkStart w:id="2130" w:name="_Toc315443423"/>
      <w:bookmarkStart w:id="2131" w:name="_Toc316649882"/>
      <w:bookmarkStart w:id="2132" w:name="_Toc329784608"/>
      <w:bookmarkStart w:id="2133" w:name="_Ref113957180"/>
      <w:bookmarkStart w:id="2134" w:name="_Toc494599902"/>
      <w:r>
        <w:rPr>
          <w:noProof/>
        </w:rPr>
        <w:lastRenderedPageBreak/>
        <w:t>Specify</w:t>
      </w:r>
      <w:r w:rsidR="00CB7395">
        <w:rPr>
          <w:noProof/>
        </w:rPr>
        <w:t xml:space="preserve"> </w:t>
      </w:r>
      <w:r w:rsidR="00754243">
        <w:rPr>
          <w:noProof/>
        </w:rPr>
        <w:t>Oven Characteristics</w:t>
      </w:r>
      <w:bookmarkEnd w:id="2119"/>
      <w:bookmarkEnd w:id="2120"/>
      <w:bookmarkEnd w:id="2121"/>
      <w:bookmarkEnd w:id="2122"/>
      <w:bookmarkEnd w:id="2123"/>
      <w:bookmarkEnd w:id="2124"/>
      <w:bookmarkEnd w:id="2125"/>
      <w:bookmarkEnd w:id="2126"/>
      <w:bookmarkEnd w:id="2127"/>
      <w:bookmarkEnd w:id="2128"/>
      <w:bookmarkEnd w:id="2129"/>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w:t>
      </w:r>
      <w:proofErr w:type="gramStart"/>
      <w:r>
        <w:t xml:space="preserve">extension </w:t>
      </w:r>
      <w:r w:rsidRPr="009D7BF7">
        <w:rPr>
          <w:rStyle w:val="PlainTextChar"/>
        </w:rPr>
        <w:t>.</w:t>
      </w:r>
      <w:proofErr w:type="spellStart"/>
      <w:r w:rsidRPr="009D7BF7">
        <w:rPr>
          <w:rStyle w:val="PlainTextChar"/>
        </w:rPr>
        <w:t>kiccfg</w:t>
      </w:r>
      <w:proofErr w:type="spellEnd"/>
      <w:proofErr w:type="gramEnd"/>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8F51FF">
      <w:pPr>
        <w:pStyle w:val="Heading3"/>
        <w:rPr>
          <w:noProof/>
        </w:rPr>
      </w:pPr>
      <w:bookmarkStart w:id="2135" w:name="_Toc358296238"/>
      <w:bookmarkStart w:id="2136" w:name="_Toc358298403"/>
      <w:bookmarkStart w:id="2137" w:name="_Toc469043313"/>
      <w:bookmarkStart w:id="2138" w:name="_Toc469044947"/>
      <w:bookmarkStart w:id="2139" w:name="_Toc469139243"/>
      <w:bookmarkStart w:id="2140" w:name="_Toc469152688"/>
      <w:bookmarkStart w:id="2141" w:name="_Toc491174787"/>
      <w:bookmarkStart w:id="2142" w:name="_Toc494304019"/>
      <w:bookmarkStart w:id="2143" w:name="_Toc532827369"/>
      <w:bookmarkStart w:id="2144" w:name="_Toc532827777"/>
      <w:r>
        <w:rPr>
          <w:noProof/>
        </w:rPr>
        <w:lastRenderedPageBreak/>
        <w:t>Specify An Oven Recipe</w:t>
      </w:r>
      <w:bookmarkEnd w:id="2135"/>
      <w:bookmarkEnd w:id="2136"/>
      <w:bookmarkEnd w:id="2137"/>
      <w:bookmarkEnd w:id="2138"/>
      <w:bookmarkEnd w:id="2139"/>
      <w:bookmarkEnd w:id="2140"/>
      <w:bookmarkEnd w:id="2141"/>
      <w:bookmarkEnd w:id="2142"/>
      <w:bookmarkEnd w:id="2143"/>
      <w:bookmarkEnd w:id="2144"/>
    </w:p>
    <w:tbl>
      <w:tblPr>
        <w:tblW w:w="9682" w:type="dxa"/>
        <w:tblLayout w:type="fixed"/>
        <w:tblLook w:val="04A0" w:firstRow="1" w:lastRow="0" w:firstColumn="1" w:lastColumn="0" w:noHBand="0" w:noVBand="1"/>
      </w:tblPr>
      <w:tblGrid>
        <w:gridCol w:w="4738"/>
        <w:gridCol w:w="50"/>
        <w:gridCol w:w="4894"/>
      </w:tblGrid>
      <w:tr w:rsidR="0055760E" w14:paraId="10390C51" w14:textId="77777777" w:rsidTr="00D32BD1">
        <w:trPr>
          <w:trHeight w:val="4374"/>
        </w:trPr>
        <w:tc>
          <w:tcPr>
            <w:tcW w:w="4738" w:type="dxa"/>
            <w:shd w:val="clear" w:color="auto" w:fill="auto"/>
          </w:tcPr>
          <w:p w14:paraId="5B19988A" w14:textId="77777777"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w:t>
            </w:r>
            <w:r w:rsidRPr="0029047F">
              <w:fldChar w:fldCharType="begin"/>
            </w:r>
            <w:r w:rsidRPr="0029047F">
              <w:instrText xml:space="preserve"> REF _Ref185825698 \h  \* MERGEFORMAT </w:instrText>
            </w:r>
            <w:r w:rsidRPr="0029047F">
              <w:fldChar w:fldCharType="separate"/>
            </w:r>
            <w:r w:rsidR="0013342E">
              <w:t xml:space="preserve">Figure </w:t>
            </w:r>
            <w:r w:rsidR="0013342E">
              <w:rPr>
                <w:noProof/>
              </w:rPr>
              <w:t>22</w:t>
            </w:r>
            <w:r w:rsidRPr="0029047F">
              <w:fldChar w:fldCharType="end"/>
            </w:r>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gridSpan w:val="2"/>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64E4200D">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77777777" w:rsidR="0055760E" w:rsidRDefault="0055760E" w:rsidP="00D32BD1">
            <w:pPr>
              <w:pStyle w:val="Caption"/>
            </w:pPr>
            <w:bookmarkStart w:id="2145" w:name="_Ref185825698"/>
            <w:r>
              <w:t xml:space="preserve">Figure </w:t>
            </w:r>
            <w:r w:rsidR="00C10912">
              <w:fldChar w:fldCharType="begin"/>
            </w:r>
            <w:r w:rsidR="00C10912">
              <w:instrText xml:space="preserve"> SEQ Figure \* ARABIC </w:instrText>
            </w:r>
            <w:r w:rsidR="00C10912">
              <w:fldChar w:fldCharType="separate"/>
            </w:r>
            <w:r w:rsidR="0013342E">
              <w:rPr>
                <w:noProof/>
              </w:rPr>
              <w:t>22</w:t>
            </w:r>
            <w:r w:rsidR="00C10912">
              <w:rPr>
                <w:noProof/>
              </w:rPr>
              <w:fldChar w:fldCharType="end"/>
            </w:r>
            <w:bookmarkEnd w:id="2145"/>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w:t>
            </w:r>
            <w:proofErr w:type="gramStart"/>
            <w:r>
              <w:t>are</w:t>
            </w:r>
            <w:proofErr w:type="gramEnd"/>
            <w:r>
              <w:t xml:space="preserv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gridSpan w:val="2"/>
            <w:shd w:val="clear" w:color="auto" w:fill="auto"/>
          </w:tcPr>
          <w:p w14:paraId="4B541F55" w14:textId="77777777" w:rsidR="0055760E" w:rsidRDefault="0055760E" w:rsidP="00D32BD1">
            <w:r w:rsidRPr="00CD2633">
              <w:rPr>
                <w:noProof/>
              </w:rPr>
              <w:drawing>
                <wp:inline distT="0" distB="0" distL="0" distR="0" wp14:anchorId="64A4B538" wp14:editId="1EAE6E36">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3"/>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24C6DF24">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3"/>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r w:rsidR="0055760E" w:rsidRPr="006217FE" w14:paraId="115F9933" w14:textId="77777777" w:rsidTr="00D32BD1">
        <w:tc>
          <w:tcPr>
            <w:tcW w:w="4788" w:type="dxa"/>
            <w:gridSpan w:val="2"/>
            <w:shd w:val="clear" w:color="auto" w:fill="auto"/>
          </w:tcPr>
          <w:p w14:paraId="3FE1E5B9" w14:textId="77777777" w:rsidR="0055760E" w:rsidRPr="0029047F" w:rsidRDefault="0055760E" w:rsidP="0029047F">
            <w:pPr>
              <w:ind w:left="342"/>
            </w:pPr>
            <w:r w:rsidRPr="0029047F">
              <w:rPr>
                <w:b/>
              </w:rPr>
              <w:t>Note</w:t>
            </w:r>
            <w:r w:rsidRPr="0029047F">
              <w:t xml:space="preserve">: If you want to check the current settings, use the </w:t>
            </w:r>
            <w:r w:rsidRPr="0029047F">
              <w:rPr>
                <w:b/>
              </w:rPr>
              <w:t>Zone Length</w:t>
            </w:r>
            <w:r w:rsidRPr="0029047F">
              <w:t xml:space="preserve"> button to display the </w:t>
            </w:r>
            <w:r w:rsidRPr="0029047F">
              <w:rPr>
                <w:i/>
              </w:rPr>
              <w:t>Verify the Length of Each Zone</w:t>
            </w:r>
            <w:r w:rsidRPr="0029047F">
              <w:t xml:space="preserve"> and the Minimum and Maximum Setpoint Temperatures screen.  </w:t>
            </w:r>
          </w:p>
        </w:tc>
        <w:tc>
          <w:tcPr>
            <w:tcW w:w="4894" w:type="dxa"/>
            <w:shd w:val="clear" w:color="auto" w:fill="auto"/>
          </w:tcPr>
          <w:p w14:paraId="5836B1EA" w14:textId="77777777" w:rsidR="0055760E" w:rsidRDefault="0055760E" w:rsidP="00D32BD1">
            <w:pPr>
              <w:rPr>
                <w:noProof/>
                <w:sz w:val="22"/>
              </w:rPr>
            </w:pPr>
          </w:p>
          <w:p w14:paraId="45543154" w14:textId="77777777" w:rsidR="0055760E" w:rsidRDefault="0055760E" w:rsidP="00D32BD1">
            <w:pPr>
              <w:rPr>
                <w:noProof/>
                <w:sz w:val="22"/>
              </w:rPr>
            </w:pPr>
            <w:r w:rsidRPr="00A51897">
              <w:rPr>
                <w:noProof/>
                <w:sz w:val="22"/>
              </w:rPr>
              <w:drawing>
                <wp:inline distT="0" distB="0" distL="0" distR="0" wp14:anchorId="1BA410CB" wp14:editId="7C6B3387">
                  <wp:extent cx="1289050" cy="469900"/>
                  <wp:effectExtent l="0" t="0" r="6350" b="6350"/>
                  <wp:docPr id="3030" name="Picture 1" descr="Description: Description: C:\Users\dklueck\Desktop\New oven setup art\zone length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C:\Users\dklueck\Desktop\New oven setup art\zone length butt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89050" cy="469900"/>
                          </a:xfrm>
                          <a:prstGeom prst="rect">
                            <a:avLst/>
                          </a:prstGeom>
                          <a:noFill/>
                          <a:ln>
                            <a:noFill/>
                          </a:ln>
                        </pic:spPr>
                      </pic:pic>
                    </a:graphicData>
                  </a:graphic>
                </wp:inline>
              </w:drawing>
            </w:r>
          </w:p>
          <w:p w14:paraId="49F53CC1" w14:textId="77777777" w:rsidR="0055760E" w:rsidRPr="006217FE" w:rsidRDefault="0055760E" w:rsidP="00D32BD1">
            <w:pPr>
              <w:rPr>
                <w:sz w:val="22"/>
              </w:rPr>
            </w:pPr>
          </w:p>
          <w:p w14:paraId="60289EC3" w14:textId="77777777" w:rsidR="0055760E" w:rsidRPr="006217FE" w:rsidRDefault="0055760E" w:rsidP="00D32BD1">
            <w:pPr>
              <w:rPr>
                <w:sz w:val="22"/>
              </w:rPr>
            </w:pPr>
          </w:p>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2146" w:name="_Toc329249424"/>
      <w:bookmarkStart w:id="2147" w:name="_Toc488490448"/>
      <w:bookmarkStart w:id="2148" w:name="_Toc119468092"/>
      <w:bookmarkStart w:id="2149" w:name="_Toc329784609"/>
      <w:bookmarkEnd w:id="2130"/>
      <w:bookmarkEnd w:id="2131"/>
      <w:bookmarkEnd w:id="2132"/>
      <w:bookmarkEnd w:id="2133"/>
      <w:bookmarkEnd w:id="2134"/>
      <w:r>
        <w:rPr>
          <w:noProof/>
        </w:rPr>
        <w:br w:type="page"/>
      </w:r>
    </w:p>
    <w:p w14:paraId="7A1C7EFF" w14:textId="77777777" w:rsidR="00121926" w:rsidRDefault="0029047F">
      <w:pPr>
        <w:pStyle w:val="Heading2"/>
        <w:rPr>
          <w:noProof/>
        </w:rPr>
      </w:pPr>
      <w:bookmarkStart w:id="2150" w:name="_Toc469043314"/>
      <w:bookmarkStart w:id="2151" w:name="_Toc469044948"/>
      <w:bookmarkStart w:id="2152" w:name="_Toc469139244"/>
      <w:bookmarkStart w:id="2153" w:name="_Toc469152689"/>
      <w:bookmarkStart w:id="2154" w:name="_Toc491174788"/>
      <w:bookmarkStart w:id="2155" w:name="_Toc494304020"/>
      <w:bookmarkStart w:id="2156" w:name="_Toc532827240"/>
      <w:bookmarkStart w:id="2157" w:name="_Toc532827370"/>
      <w:bookmarkStart w:id="2158" w:name="_Toc532827778"/>
      <w:r>
        <w:rPr>
          <w:noProof/>
        </w:rPr>
        <w:lastRenderedPageBreak/>
        <w:t>Attach</w:t>
      </w:r>
      <w:r w:rsidR="00121926">
        <w:rPr>
          <w:noProof/>
        </w:rPr>
        <w:t xml:space="preserve"> </w:t>
      </w:r>
      <w:r w:rsidR="00754243">
        <w:rPr>
          <w:noProof/>
        </w:rPr>
        <w:t>Thermocouples</w:t>
      </w:r>
      <w:bookmarkEnd w:id="2146"/>
      <w:bookmarkEnd w:id="2150"/>
      <w:bookmarkEnd w:id="2151"/>
      <w:bookmarkEnd w:id="2152"/>
      <w:bookmarkEnd w:id="2153"/>
      <w:bookmarkEnd w:id="2154"/>
      <w:bookmarkEnd w:id="2155"/>
      <w:bookmarkEnd w:id="2156"/>
      <w:bookmarkEnd w:id="2157"/>
      <w:bookmarkEnd w:id="2158"/>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8F51FF">
      <w:pPr>
        <w:pStyle w:val="Heading3"/>
        <w:rPr>
          <w:noProof/>
        </w:rPr>
      </w:pPr>
      <w:bookmarkStart w:id="2159" w:name="_Toc316649883"/>
      <w:bookmarkStart w:id="2160" w:name="_Toc469043315"/>
      <w:bookmarkStart w:id="2161" w:name="_Toc469044949"/>
      <w:bookmarkStart w:id="2162" w:name="_Toc469139245"/>
      <w:bookmarkStart w:id="2163" w:name="_Toc469152690"/>
      <w:bookmarkStart w:id="2164" w:name="_Toc491174789"/>
      <w:bookmarkStart w:id="2165" w:name="_Toc494304021"/>
      <w:bookmarkStart w:id="2166" w:name="_Toc532827371"/>
      <w:bookmarkStart w:id="2167" w:name="_Toc532827779"/>
      <w:r>
        <w:rPr>
          <w:noProof/>
        </w:rPr>
        <w:t>Attach</w:t>
      </w:r>
      <w:r w:rsidR="0029047F">
        <w:rPr>
          <w:noProof/>
        </w:rPr>
        <w:t xml:space="preserve"> t</w:t>
      </w:r>
      <w:r w:rsidR="00C653DF">
        <w:rPr>
          <w:noProof/>
        </w:rPr>
        <w:t xml:space="preserve">he </w:t>
      </w:r>
      <w:r>
        <w:rPr>
          <w:noProof/>
        </w:rPr>
        <w:t>Air TC</w:t>
      </w:r>
      <w:bookmarkEnd w:id="2159"/>
      <w:bookmarkEnd w:id="2160"/>
      <w:bookmarkEnd w:id="2161"/>
      <w:bookmarkEnd w:id="2162"/>
      <w:bookmarkEnd w:id="2163"/>
      <w:bookmarkEnd w:id="2164"/>
      <w:bookmarkEnd w:id="2165"/>
      <w:bookmarkEnd w:id="2166"/>
      <w:bookmarkEnd w:id="2167"/>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4068"/>
        <w:gridCol w:w="5508"/>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77777777" w:rsidR="00121926" w:rsidRDefault="00121926" w:rsidP="00AA5614">
            <w:pPr>
              <w:pStyle w:val="ListParagraph"/>
              <w:numPr>
                <w:ilvl w:val="0"/>
                <w:numId w:val="97"/>
              </w:numPr>
              <w:ind w:left="360"/>
            </w:pPr>
            <w:r>
              <w:t>It must be attached at the leading edge of the board, extending one inch (25</w:t>
            </w:r>
            <w:r w:rsidRPr="0029047F">
              <w:rPr>
                <w:i/>
              </w:rPr>
              <w:t> </w:t>
            </w:r>
            <w:del w:id="2168" w:author="Tom" w:date="2017-09-27T17:50:00Z">
              <w:r w:rsidDel="001C582A">
                <w:delText xml:space="preserve"> </w:delText>
              </w:r>
            </w:del>
            <w:r>
              <w:t xml:space="preserve">mm) 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37A4BEE0">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29383561" w14:textId="588A6E08" w:rsidR="00121926" w:rsidRDefault="0029047F" w:rsidP="008F51FF">
      <w:pPr>
        <w:pStyle w:val="Heading3"/>
      </w:pPr>
      <w:bookmarkStart w:id="2169" w:name="_Toc316649884"/>
      <w:bookmarkStart w:id="2170" w:name="_Toc469043316"/>
      <w:bookmarkStart w:id="2171" w:name="_Toc469044950"/>
      <w:bookmarkStart w:id="2172" w:name="_Toc469139246"/>
      <w:bookmarkStart w:id="2173" w:name="_Toc469152691"/>
      <w:bookmarkStart w:id="2174" w:name="_Toc491174790"/>
      <w:bookmarkStart w:id="2175" w:name="_Toc494304022"/>
      <w:bookmarkStart w:id="2176" w:name="_Toc532827372"/>
      <w:bookmarkStart w:id="2177" w:name="_Toc532827780"/>
      <w:r>
        <w:t>Attach</w:t>
      </w:r>
      <w:r w:rsidR="00121926">
        <w:t xml:space="preserve"> </w:t>
      </w:r>
      <w:r w:rsidR="00C653DF">
        <w:t>Standard T</w:t>
      </w:r>
      <w:r w:rsidR="00B77903">
        <w:t>C</w:t>
      </w:r>
      <w:r w:rsidR="00C653DF">
        <w:t>s</w:t>
      </w:r>
      <w:bookmarkEnd w:id="2169"/>
      <w:bookmarkEnd w:id="2170"/>
      <w:bookmarkEnd w:id="2171"/>
      <w:bookmarkEnd w:id="2172"/>
      <w:bookmarkEnd w:id="2173"/>
      <w:bookmarkEnd w:id="2174"/>
      <w:bookmarkEnd w:id="2175"/>
      <w:bookmarkEnd w:id="2176"/>
      <w:bookmarkEnd w:id="2177"/>
    </w:p>
    <w:tbl>
      <w:tblPr>
        <w:tblW w:w="0" w:type="auto"/>
        <w:tblLook w:val="04A0" w:firstRow="1" w:lastRow="0" w:firstColumn="1" w:lastColumn="0" w:noHBand="0" w:noVBand="1"/>
      </w:tblPr>
      <w:tblGrid>
        <w:gridCol w:w="4068"/>
        <w:gridCol w:w="5508"/>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463B6261">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60D0F154" w14:textId="77777777" w:rsidR="00121926" w:rsidRDefault="00121926">
      <w:pPr>
        <w:pStyle w:val="Heading2"/>
        <w:rPr>
          <w:noProof/>
        </w:rPr>
      </w:pPr>
      <w:bookmarkStart w:id="2178" w:name="_Toc329014340"/>
      <w:bookmarkStart w:id="2179" w:name="_Toc329249425"/>
      <w:bookmarkStart w:id="2180" w:name="_Toc469043317"/>
      <w:bookmarkStart w:id="2181" w:name="_Toc469044951"/>
      <w:bookmarkStart w:id="2182" w:name="_Toc469139247"/>
      <w:bookmarkStart w:id="2183" w:name="_Toc469152692"/>
      <w:bookmarkStart w:id="2184" w:name="_Toc491174791"/>
      <w:bookmarkStart w:id="2185" w:name="_Toc494304023"/>
      <w:bookmarkStart w:id="2186" w:name="_Toc532827241"/>
      <w:bookmarkStart w:id="2187" w:name="_Toc532827373"/>
      <w:bookmarkStart w:id="2188" w:name="_Toc532827781"/>
      <w:r>
        <w:rPr>
          <w:noProof/>
        </w:rPr>
        <w:lastRenderedPageBreak/>
        <w:t xml:space="preserve">Attach </w:t>
      </w:r>
      <w:r w:rsidR="00754243">
        <w:rPr>
          <w:noProof/>
        </w:rPr>
        <w:t>Thermocouples</w:t>
      </w:r>
      <w:bookmarkEnd w:id="2178"/>
      <w:r w:rsidR="00754243">
        <w:rPr>
          <w:noProof/>
        </w:rPr>
        <w:t xml:space="preserve"> To Semiconductor Wafers</w:t>
      </w:r>
      <w:bookmarkEnd w:id="2179"/>
      <w:bookmarkEnd w:id="2180"/>
      <w:bookmarkEnd w:id="2181"/>
      <w:bookmarkEnd w:id="2182"/>
      <w:bookmarkEnd w:id="2183"/>
      <w:bookmarkEnd w:id="2184"/>
      <w:bookmarkEnd w:id="2185"/>
      <w:bookmarkEnd w:id="2186"/>
      <w:bookmarkEnd w:id="2187"/>
      <w:bookmarkEnd w:id="2188"/>
    </w:p>
    <w:tbl>
      <w:tblPr>
        <w:tblW w:w="0" w:type="auto"/>
        <w:tblLook w:val="04A0" w:firstRow="1" w:lastRow="0" w:firstColumn="1" w:lastColumn="0" w:noHBand="0" w:noVBand="1"/>
      </w:tblPr>
      <w:tblGrid>
        <w:gridCol w:w="4788"/>
        <w:gridCol w:w="4788"/>
      </w:tblGrid>
      <w:tr w:rsidR="00121926" w14:paraId="1C407AF9" w14:textId="77777777" w:rsidTr="00192FFB">
        <w:tc>
          <w:tcPr>
            <w:tcW w:w="4788" w:type="dxa"/>
            <w:shd w:val="clear" w:color="auto" w:fill="auto"/>
          </w:tcPr>
          <w:p w14:paraId="4AC7073F" w14:textId="77777777" w:rsidR="00121926" w:rsidRDefault="00121926" w:rsidP="008F51FF">
            <w:pPr>
              <w:pStyle w:val="Heading3"/>
              <w:rPr>
                <w:noProof/>
              </w:rPr>
            </w:pPr>
            <w:bookmarkStart w:id="2189" w:name="_Toc469043318"/>
            <w:bookmarkStart w:id="2190" w:name="_Toc469044952"/>
            <w:bookmarkStart w:id="2191" w:name="_Toc469139248"/>
            <w:bookmarkStart w:id="2192" w:name="_Toc469152693"/>
            <w:bookmarkStart w:id="2193" w:name="_Toc491174792"/>
            <w:bookmarkStart w:id="2194" w:name="_Toc494304024"/>
            <w:bookmarkStart w:id="2195" w:name="_Toc532827374"/>
            <w:bookmarkStart w:id="2196" w:name="_Toc532827782"/>
            <w:r>
              <w:rPr>
                <w:noProof/>
              </w:rPr>
              <w:t>Attach</w:t>
            </w:r>
            <w:r w:rsidR="0029047F">
              <w:rPr>
                <w:noProof/>
              </w:rPr>
              <w:t xml:space="preserve"> t</w:t>
            </w:r>
            <w:r w:rsidR="00C653DF">
              <w:rPr>
                <w:noProof/>
              </w:rPr>
              <w:t xml:space="preserve">he </w:t>
            </w:r>
            <w:r>
              <w:rPr>
                <w:noProof/>
              </w:rPr>
              <w:t>Air TC</w:t>
            </w:r>
            <w:r w:rsidR="00C653DF">
              <w:rPr>
                <w:noProof/>
              </w:rPr>
              <w:t>:</w:t>
            </w:r>
            <w:bookmarkEnd w:id="2189"/>
            <w:bookmarkEnd w:id="2190"/>
            <w:bookmarkEnd w:id="2191"/>
            <w:bookmarkEnd w:id="2192"/>
            <w:bookmarkEnd w:id="2193"/>
            <w:bookmarkEnd w:id="2194"/>
            <w:bookmarkEnd w:id="2195"/>
            <w:bookmarkEnd w:id="2196"/>
          </w:p>
          <w:p w14:paraId="506DCCA9" w14:textId="77777777" w:rsidR="00121926" w:rsidRDefault="00121926" w:rsidP="00192FFB"/>
          <w:p w14:paraId="1F5141E5" w14:textId="6728161F" w:rsidR="00121926" w:rsidRDefault="00121926" w:rsidP="00AA5614">
            <w:pPr>
              <w:numPr>
                <w:ilvl w:val="0"/>
                <w:numId w:val="37"/>
              </w:numPr>
              <w:rPr>
                <w:noProof/>
              </w:rPr>
            </w:pPr>
            <w:r>
              <w:rPr>
                <w:noProof/>
              </w:rPr>
              <w:t xml:space="preserve">It must be attached at the leading edge of the </w:t>
            </w:r>
            <w:ins w:id="2197" w:author="Tom" w:date="2017-09-27T17:51:00Z">
              <w:r w:rsidR="001C582A">
                <w:rPr>
                  <w:noProof/>
                </w:rPr>
                <w:t>wafer</w:t>
              </w:r>
            </w:ins>
            <w:del w:id="2198" w:author="Tom" w:date="2017-09-27T17:51:00Z">
              <w:r w:rsidDel="001C582A">
                <w:rPr>
                  <w:noProof/>
                </w:rPr>
                <w:delText>board</w:delText>
              </w:r>
            </w:del>
            <w:r>
              <w:rPr>
                <w:noProof/>
              </w:rPr>
              <w:t>, extending one inch (25</w:t>
            </w:r>
            <w:r w:rsidRPr="00AF1D5A">
              <w:rPr>
                <w:i/>
                <w:noProof/>
              </w:rPr>
              <w:t> </w:t>
            </w:r>
            <w:del w:id="2199" w:author="Tom" w:date="2017-09-27T17:51:00Z">
              <w:r w:rsidDel="001C582A">
                <w:rPr>
                  <w:noProof/>
                </w:rPr>
                <w:delText xml:space="preserve"> </w:delText>
              </w:r>
            </w:del>
            <w:r>
              <w:rPr>
                <w:noProof/>
              </w:rPr>
              <w:t xml:space="preserve">mm) in front of the leading edge of the </w:t>
            </w:r>
            <w:ins w:id="2200" w:author="Tom" w:date="2017-09-27T17:51:00Z">
              <w:r w:rsidR="001C582A">
                <w:rPr>
                  <w:noProof/>
                </w:rPr>
                <w:t>wafer</w:t>
              </w:r>
            </w:ins>
            <w:del w:id="2201" w:author="Tom" w:date="2017-09-27T17:51:00Z">
              <w:r w:rsidDel="001C582A">
                <w:rPr>
                  <w:noProof/>
                </w:rPr>
                <w:delText>board</w:delText>
              </w:r>
            </w:del>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6F39F642">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8F51FF">
            <w:pPr>
              <w:pStyle w:val="Heading3"/>
            </w:pPr>
            <w:bookmarkStart w:id="2202" w:name="_Toc469043319"/>
            <w:bookmarkStart w:id="2203" w:name="_Toc469044953"/>
            <w:bookmarkStart w:id="2204" w:name="_Toc469139249"/>
            <w:bookmarkStart w:id="2205" w:name="_Toc469152694"/>
            <w:bookmarkStart w:id="2206" w:name="_Toc491174793"/>
            <w:bookmarkStart w:id="2207" w:name="_Toc494304025"/>
            <w:bookmarkStart w:id="2208" w:name="_Toc532827375"/>
            <w:bookmarkStart w:id="2209" w:name="_Toc532827783"/>
            <w:r>
              <w:t>Attach</w:t>
            </w:r>
            <w:r w:rsidR="00121926">
              <w:t xml:space="preserve"> </w:t>
            </w:r>
            <w:r>
              <w:t>Standard TC</w:t>
            </w:r>
            <w:r w:rsidR="00C653DF">
              <w:t>s:</w:t>
            </w:r>
            <w:bookmarkEnd w:id="2202"/>
            <w:bookmarkEnd w:id="2203"/>
            <w:bookmarkEnd w:id="2204"/>
            <w:bookmarkEnd w:id="2205"/>
            <w:bookmarkEnd w:id="2206"/>
            <w:bookmarkEnd w:id="2207"/>
            <w:bookmarkEnd w:id="2208"/>
            <w:bookmarkEnd w:id="2209"/>
          </w:p>
          <w:p w14:paraId="3B7915B7" w14:textId="77777777" w:rsidR="00121926" w:rsidRDefault="00121926" w:rsidP="00192FFB"/>
          <w:p w14:paraId="2F42E5D3" w14:textId="07E59B13" w:rsidR="00121926" w:rsidRDefault="00121926" w:rsidP="00192FFB">
            <w:r>
              <w:rPr>
                <w:noProof/>
              </w:rPr>
              <w:t xml:space="preserve">Attach the standard TCs at selected sites on the </w:t>
            </w:r>
            <w:ins w:id="2210" w:author="Tom" w:date="2017-09-27T17:51:00Z">
              <w:r w:rsidR="001C582A">
                <w:rPr>
                  <w:noProof/>
                </w:rPr>
                <w:t>wafer</w:t>
              </w:r>
            </w:ins>
            <w:del w:id="2211" w:author="Tom" w:date="2017-09-27T17:51:00Z">
              <w:r w:rsidDel="001C582A">
                <w:rPr>
                  <w:noProof/>
                </w:rPr>
                <w:delText>board</w:delText>
              </w:r>
            </w:del>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1DA925B5">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77777777" w:rsidR="008708F9" w:rsidRDefault="008708F9">
      <w:pPr>
        <w:pStyle w:val="Heading2"/>
        <w:rPr>
          <w:noProof/>
        </w:rPr>
      </w:pPr>
      <w:bookmarkStart w:id="2212" w:name="_Toc469043320"/>
      <w:bookmarkStart w:id="2213" w:name="_Toc469044954"/>
      <w:bookmarkStart w:id="2214" w:name="_Toc469139250"/>
      <w:bookmarkStart w:id="2215" w:name="_Toc469152695"/>
      <w:bookmarkStart w:id="2216" w:name="_Toc491174794"/>
      <w:bookmarkStart w:id="2217" w:name="_Toc494304026"/>
      <w:bookmarkStart w:id="2218" w:name="_Toc532827242"/>
      <w:bookmarkStart w:id="2219" w:name="_Toc532827376"/>
      <w:bookmarkStart w:id="2220" w:name="_Toc532827784"/>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2147"/>
      <w:bookmarkEnd w:id="2148"/>
      <w:bookmarkEnd w:id="2149"/>
      <w:bookmarkEnd w:id="2212"/>
      <w:bookmarkEnd w:id="2213"/>
      <w:bookmarkEnd w:id="2214"/>
      <w:bookmarkEnd w:id="2215"/>
      <w:bookmarkEnd w:id="2216"/>
      <w:bookmarkEnd w:id="2217"/>
      <w:bookmarkEnd w:id="2218"/>
      <w:bookmarkEnd w:id="2219"/>
      <w:bookmarkEnd w:id="2220"/>
    </w:p>
    <w:p w14:paraId="0C8B7B0B" w14:textId="77777777" w:rsidR="00A5552D" w:rsidRPr="00A5552D" w:rsidRDefault="00111256" w:rsidP="00111256">
      <w:pPr>
        <w:jc w:val="center"/>
      </w:pPr>
      <w:r w:rsidRPr="004B2B33">
        <w:rPr>
          <w:noProof/>
        </w:rPr>
        <w:drawing>
          <wp:inline distT="0" distB="0" distL="0" distR="0" wp14:anchorId="45567CB5" wp14:editId="7D186199">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77777777" w:rsidR="008708F9" w:rsidRDefault="00760132" w:rsidP="00F5043F">
      <w:pPr>
        <w:pStyle w:val="Caption"/>
      </w:pPr>
      <w:r>
        <w:t xml:space="preserve">Figure </w:t>
      </w:r>
      <w:r w:rsidR="00C10912">
        <w:fldChar w:fldCharType="begin"/>
      </w:r>
      <w:r w:rsidR="00C10912">
        <w:instrText xml:space="preserve"> SEQ Figure \* ARABIC </w:instrText>
      </w:r>
      <w:r w:rsidR="00C10912">
        <w:fldChar w:fldCharType="separate"/>
      </w:r>
      <w:r w:rsidR="0013342E">
        <w:rPr>
          <w:noProof/>
        </w:rPr>
        <w:t>23</w:t>
      </w:r>
      <w:r w:rsidR="00C10912">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proofErr w:type="gramStart"/>
      <w:r w:rsidR="004A1A9F" w:rsidRPr="00673430">
        <w:t>in order to</w:t>
      </w:r>
      <w:proofErr w:type="gramEnd"/>
      <w:r w:rsidR="004A1A9F" w:rsidRPr="00673430">
        <w:t xml:space="preserve">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77777777" w:rsidR="008708F9" w:rsidRPr="00673430" w:rsidRDefault="005058BE" w:rsidP="0029047F">
      <w:r>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77777777" w:rsidR="008708F9" w:rsidRDefault="00754243">
      <w:pPr>
        <w:pStyle w:val="Heading2"/>
      </w:pPr>
      <w:r>
        <w:br w:type="page"/>
      </w:r>
      <w:bookmarkStart w:id="2221" w:name="_Toc488490449"/>
      <w:bookmarkStart w:id="2222" w:name="_Toc119468093"/>
      <w:bookmarkStart w:id="2223" w:name="_Toc329784610"/>
      <w:bookmarkStart w:id="2224" w:name="_Toc469043321"/>
      <w:bookmarkStart w:id="2225" w:name="_Toc469044955"/>
      <w:bookmarkStart w:id="2226" w:name="_Toc469139251"/>
      <w:bookmarkStart w:id="2227" w:name="_Toc469152696"/>
      <w:bookmarkStart w:id="2228" w:name="_Toc491174795"/>
      <w:bookmarkStart w:id="2229" w:name="_Toc494304027"/>
      <w:bookmarkStart w:id="2230" w:name="_Toc532827243"/>
      <w:bookmarkStart w:id="2231" w:name="_Toc532827377"/>
      <w:bookmarkStart w:id="2232" w:name="_Toc532827785"/>
      <w:r w:rsidR="0029047F">
        <w:lastRenderedPageBreak/>
        <w:t>Start</w:t>
      </w:r>
      <w:r w:rsidR="00636C9A">
        <w:t xml:space="preserve"> </w:t>
      </w:r>
      <w:proofErr w:type="gramStart"/>
      <w:r>
        <w:t>The</w:t>
      </w:r>
      <w:proofErr w:type="gramEnd"/>
      <w:r>
        <w:t xml:space="preserve"> Profile</w:t>
      </w:r>
      <w:bookmarkEnd w:id="2221"/>
      <w:bookmarkEnd w:id="2222"/>
      <w:bookmarkEnd w:id="2223"/>
      <w:bookmarkEnd w:id="2224"/>
      <w:bookmarkEnd w:id="2225"/>
      <w:bookmarkEnd w:id="2226"/>
      <w:bookmarkEnd w:id="2227"/>
      <w:bookmarkEnd w:id="2228"/>
      <w:bookmarkEnd w:id="2229"/>
      <w:bookmarkEnd w:id="2230"/>
      <w:bookmarkEnd w:id="2231"/>
      <w:bookmarkEnd w:id="2232"/>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77777777"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attach</w:t>
      </w:r>
      <w:r w:rsidRPr="00673430">
        <w:t xml:space="preserve"> the cable from the receiver to th</w:t>
      </w:r>
      <w:r w:rsidR="0029047F">
        <w:t xml:space="preserve">e back of the SlimKIC </w:t>
      </w:r>
      <w:r>
        <w:t>2000 or connect the communication cable direc</w:t>
      </w:r>
      <w:r w:rsidRPr="00673430">
        <w:t>t</w:t>
      </w:r>
      <w:r>
        <w:t>l</w:t>
      </w:r>
      <w:r w:rsidRPr="00673430">
        <w:t xml:space="preserve">y to the </w:t>
      </w:r>
      <w:r>
        <w:t>X5</w:t>
      </w:r>
      <w:r w:rsidR="00F34529">
        <w:t>, K2,</w:t>
      </w:r>
      <w:r>
        <w:t xml:space="preserve"> or </w:t>
      </w:r>
      <w:r w:rsidRPr="00673430">
        <w:t xml:space="preserve">KIC Explorer.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64384" behindDoc="0" locked="0" layoutInCell="1" allowOverlap="1" wp14:anchorId="3606EA69" wp14:editId="2B652A69">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60126E" w:rsidRPr="00A94A01" w:rsidRDefault="0060126E"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664384;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60126E" w:rsidRPr="00A94A01" w:rsidRDefault="0060126E"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6318D356">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530"/>
        <w:gridCol w:w="5046"/>
      </w:tblGrid>
      <w:tr w:rsidR="00D738CD" w14:paraId="27585834" w14:textId="77777777" w:rsidTr="00192FFB">
        <w:tc>
          <w:tcPr>
            <w:tcW w:w="4573" w:type="dxa"/>
            <w:shd w:val="clear" w:color="auto" w:fill="auto"/>
          </w:tcPr>
          <w:p w14:paraId="5BF33E99" w14:textId="2408A0F1"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r w:rsidR="0013342E" w:rsidRPr="0060328D">
              <w:t xml:space="preserve">Figure </w:t>
            </w:r>
            <w:r w:rsidR="0013342E">
              <w:rPr>
                <w:noProof/>
              </w:rPr>
              <w:t>24</w:t>
            </w:r>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7010138F" w:rsidR="00D738CD" w:rsidRDefault="00B85FE4" w:rsidP="00192FFB">
            <w:ins w:id="2233" w:author="Tom" w:date="2017-09-27T17:52:00Z">
              <w:r>
                <w:rPr>
                  <w:noProof/>
                </w:rPr>
                <w:drawing>
                  <wp:inline distT="0" distB="0" distL="0" distR="0" wp14:anchorId="33CB432B" wp14:editId="17DCA9F5">
                    <wp:extent cx="3059599" cy="82296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 temps.png"/>
                            <pic:cNvPicPr/>
                          </pic:nvPicPr>
                          <pic:blipFill>
                            <a:blip r:embed="rId76">
                              <a:extLst>
                                <a:ext uri="{28A0092B-C50C-407E-A947-70E740481C1C}">
                                  <a14:useLocalDpi xmlns:a14="http://schemas.microsoft.com/office/drawing/2010/main" val="0"/>
                                </a:ext>
                              </a:extLst>
                            </a:blip>
                            <a:stretch>
                              <a:fillRect/>
                            </a:stretch>
                          </pic:blipFill>
                          <pic:spPr>
                            <a:xfrm>
                              <a:off x="0" y="0"/>
                              <a:ext cx="3059599" cy="822960"/>
                            </a:xfrm>
                            <a:prstGeom prst="rect">
                              <a:avLst/>
                            </a:prstGeom>
                          </pic:spPr>
                        </pic:pic>
                      </a:graphicData>
                    </a:graphic>
                  </wp:inline>
                </w:drawing>
              </w:r>
            </w:ins>
            <w:del w:id="2234" w:author="Tom" w:date="2017-09-27T17:52:00Z">
              <w:r w:rsidR="000E0382" w:rsidDel="00B85FE4">
                <w:rPr>
                  <w:noProof/>
                </w:rPr>
                <w:drawing>
                  <wp:inline distT="0" distB="0" distL="0" distR="0" wp14:anchorId="6E92B718" wp14:editId="5D0DA8C2">
                    <wp:extent cx="3017520" cy="808990"/>
                    <wp:effectExtent l="19050" t="19050" r="1143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7520" cy="808990"/>
                            </a:xfrm>
                            <a:prstGeom prst="rect">
                              <a:avLst/>
                            </a:prstGeom>
                            <a:noFill/>
                            <a:ln w="9525" cmpd="sng">
                              <a:solidFill>
                                <a:srgbClr val="000000"/>
                              </a:solidFill>
                              <a:miter lim="800000"/>
                              <a:headEnd/>
                              <a:tailEnd/>
                            </a:ln>
                            <a:effectLst/>
                          </pic:spPr>
                        </pic:pic>
                      </a:graphicData>
                    </a:graphic>
                  </wp:inline>
                </w:drawing>
              </w:r>
            </w:del>
          </w:p>
          <w:p w14:paraId="22FDC8BE" w14:textId="77777777" w:rsidR="00D738CD" w:rsidRDefault="00D738CD" w:rsidP="00192FFB">
            <w:pPr>
              <w:pStyle w:val="Caption"/>
            </w:pPr>
            <w:bookmarkStart w:id="2235" w:name="_Ref185828591"/>
            <w:r w:rsidRPr="0060328D">
              <w:t xml:space="preserve">Figure </w:t>
            </w:r>
            <w:r w:rsidR="00C10912">
              <w:fldChar w:fldCharType="begin"/>
            </w:r>
            <w:r w:rsidR="00C10912">
              <w:instrText xml:space="preserve"> SEQ Figure \* ARABIC </w:instrText>
            </w:r>
            <w:r w:rsidR="00C10912">
              <w:fldChar w:fldCharType="separate"/>
            </w:r>
            <w:r w:rsidR="0013342E">
              <w:rPr>
                <w:noProof/>
              </w:rPr>
              <w:t>24</w:t>
            </w:r>
            <w:r w:rsidR="00C10912">
              <w:rPr>
                <w:noProof/>
              </w:rPr>
              <w:fldChar w:fldCharType="end"/>
            </w:r>
            <w:bookmarkEnd w:id="2235"/>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455BF834"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r w:rsidR="0013342E" w:rsidRPr="00673430">
              <w:t xml:space="preserve">Figure </w:t>
            </w:r>
            <w:r w:rsidR="0013342E">
              <w:rPr>
                <w:noProof/>
              </w:rPr>
              <w:t>25</w:t>
            </w:r>
            <w:r w:rsidRPr="00673430">
              <w:fldChar w:fldCharType="end"/>
            </w:r>
            <w:r w:rsidRPr="00673430">
              <w:t>.</w:t>
            </w:r>
          </w:p>
          <w:p w14:paraId="2D58314D" w14:textId="77777777" w:rsidR="00D738CD" w:rsidRDefault="00D738CD" w:rsidP="00192FFB"/>
        </w:tc>
        <w:tc>
          <w:tcPr>
            <w:tcW w:w="5067" w:type="dxa"/>
            <w:shd w:val="clear" w:color="auto" w:fill="auto"/>
          </w:tcPr>
          <w:p w14:paraId="2B681218" w14:textId="0A0F4D23" w:rsidR="00D738CD" w:rsidRDefault="00B85FE4" w:rsidP="00192FFB">
            <w:pPr>
              <w:jc w:val="center"/>
            </w:pPr>
            <w:ins w:id="2236" w:author="Tom" w:date="2017-09-27T17:53:00Z">
              <w:r>
                <w:rPr>
                  <w:noProof/>
                </w:rPr>
                <w:drawing>
                  <wp:inline distT="0" distB="0" distL="0" distR="0" wp14:anchorId="080EF7A2" wp14:editId="413EB301">
                    <wp:extent cx="2419048" cy="1323810"/>
                    <wp:effectExtent l="0" t="0" r="63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Sensor trigger.png"/>
                            <pic:cNvPicPr/>
                          </pic:nvPicPr>
                          <pic:blipFill>
                            <a:blip r:embed="rId78">
                              <a:extLst>
                                <a:ext uri="{28A0092B-C50C-407E-A947-70E740481C1C}">
                                  <a14:useLocalDpi xmlns:a14="http://schemas.microsoft.com/office/drawing/2010/main" val="0"/>
                                </a:ext>
                              </a:extLst>
                            </a:blip>
                            <a:stretch>
                              <a:fillRect/>
                            </a:stretch>
                          </pic:blipFill>
                          <pic:spPr>
                            <a:xfrm>
                              <a:off x="0" y="0"/>
                              <a:ext cx="2419048" cy="1323810"/>
                            </a:xfrm>
                            <a:prstGeom prst="rect">
                              <a:avLst/>
                            </a:prstGeom>
                          </pic:spPr>
                        </pic:pic>
                      </a:graphicData>
                    </a:graphic>
                  </wp:inline>
                </w:drawing>
              </w:r>
            </w:ins>
            <w:del w:id="2237" w:author="Tom" w:date="2017-09-27T17:53:00Z">
              <w:r w:rsidR="000E0382" w:rsidDel="00B85FE4">
                <w:rPr>
                  <w:noProof/>
                </w:rPr>
                <w:drawing>
                  <wp:inline distT="0" distB="0" distL="0" distR="0" wp14:anchorId="1202EE30" wp14:editId="0D8C9698">
                    <wp:extent cx="2419350" cy="1322070"/>
                    <wp:effectExtent l="19050" t="19050" r="19050"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19350" cy="1322070"/>
                            </a:xfrm>
                            <a:prstGeom prst="rect">
                              <a:avLst/>
                            </a:prstGeom>
                            <a:noFill/>
                            <a:ln w="9525" cmpd="sng">
                              <a:solidFill>
                                <a:srgbClr val="000000"/>
                              </a:solidFill>
                              <a:miter lim="800000"/>
                              <a:headEnd/>
                              <a:tailEnd/>
                            </a:ln>
                            <a:effectLst/>
                          </pic:spPr>
                        </pic:pic>
                      </a:graphicData>
                    </a:graphic>
                  </wp:inline>
                </w:drawing>
              </w:r>
            </w:del>
          </w:p>
          <w:p w14:paraId="528AE242" w14:textId="77777777" w:rsidR="00D738CD" w:rsidRDefault="00D738CD" w:rsidP="00192FFB">
            <w:pPr>
              <w:pStyle w:val="Caption"/>
            </w:pPr>
            <w:bookmarkStart w:id="2238" w:name="_Ref185830029"/>
            <w:r w:rsidRPr="00673430">
              <w:t xml:space="preserve">Figure </w:t>
            </w:r>
            <w:r w:rsidR="00C10912">
              <w:fldChar w:fldCharType="begin"/>
            </w:r>
            <w:r w:rsidR="00C10912">
              <w:instrText xml:space="preserve"> SEQ Figure \* ARABIC </w:instrText>
            </w:r>
            <w:r w:rsidR="00C10912">
              <w:fldChar w:fldCharType="separate"/>
            </w:r>
            <w:r w:rsidR="0013342E">
              <w:rPr>
                <w:noProof/>
              </w:rPr>
              <w:t>25</w:t>
            </w:r>
            <w:r w:rsidR="00C10912">
              <w:rPr>
                <w:noProof/>
              </w:rPr>
              <w:fldChar w:fldCharType="end"/>
            </w:r>
            <w:bookmarkEnd w:id="2238"/>
          </w:p>
        </w:tc>
      </w:tr>
      <w:tr w:rsidR="00D738CD" w14:paraId="73F833A1" w14:textId="77777777" w:rsidTr="00192FFB">
        <w:tc>
          <w:tcPr>
            <w:tcW w:w="4131" w:type="dxa"/>
            <w:shd w:val="clear" w:color="auto" w:fill="auto"/>
          </w:tcPr>
          <w:p w14:paraId="48903C87" w14:textId="77777777" w:rsidR="00D738CD" w:rsidRDefault="00D738CD" w:rsidP="00192FFB"/>
          <w:p w14:paraId="606EEB38" w14:textId="77777777"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13342E">
              <w:t xml:space="preserve">Figure </w:t>
            </w:r>
            <w:r w:rsidR="0013342E">
              <w:rPr>
                <w:noProof/>
              </w:rPr>
              <w:t>26</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proofErr w:type="gramStart"/>
            <w:r w:rsidRPr="00673430">
              <w:t>In order f</w:t>
            </w:r>
            <w:r>
              <w:t>or</w:t>
            </w:r>
            <w:proofErr w:type="gramEnd"/>
            <w:r>
              <w:t xml:space="preserve">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369EE6F4">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77777777" w:rsidR="00D738CD" w:rsidRDefault="00D738CD" w:rsidP="00192FFB">
            <w:pPr>
              <w:pStyle w:val="Caption"/>
            </w:pPr>
            <w:bookmarkStart w:id="2239" w:name="_Ref185830062"/>
            <w:r>
              <w:t xml:space="preserve">Figure </w:t>
            </w:r>
            <w:r w:rsidR="00C10912">
              <w:fldChar w:fldCharType="begin"/>
            </w:r>
            <w:r w:rsidR="00C10912">
              <w:instrText xml:space="preserve"> SEQ Figure \* ARABIC </w:instrText>
            </w:r>
            <w:r w:rsidR="00C10912">
              <w:fldChar w:fldCharType="separate"/>
            </w:r>
            <w:r w:rsidR="0013342E">
              <w:rPr>
                <w:noProof/>
              </w:rPr>
              <w:t>26</w:t>
            </w:r>
            <w:r w:rsidR="00C10912">
              <w:rPr>
                <w:noProof/>
              </w:rPr>
              <w:fldChar w:fldCharType="end"/>
            </w:r>
            <w:bookmarkEnd w:id="2239"/>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14:paraId="5533001E" w14:textId="77777777" w:rsidTr="00424624">
        <w:tc>
          <w:tcPr>
            <w:tcW w:w="1823" w:type="dxa"/>
            <w:shd w:val="clear" w:color="auto" w:fill="auto"/>
          </w:tcPr>
          <w:p w14:paraId="6601D880" w14:textId="77777777" w:rsidR="00D738CD" w:rsidRDefault="00D738CD" w:rsidP="00903BC9">
            <w:pPr>
              <w:keepNext/>
              <w:spacing w:before="40" w:after="20"/>
              <w:jc w:val="center"/>
            </w:pPr>
            <w:r w:rsidRPr="007B3C47">
              <w:t>SlimKIC 2000</w:t>
            </w:r>
          </w:p>
        </w:tc>
        <w:tc>
          <w:tcPr>
            <w:tcW w:w="3240" w:type="dxa"/>
            <w:shd w:val="clear" w:color="auto" w:fill="auto"/>
          </w:tcPr>
          <w:p w14:paraId="6FDB9012" w14:textId="77777777" w:rsidR="00D738CD" w:rsidRDefault="00D738CD" w:rsidP="00903BC9">
            <w:pPr>
              <w:keepNext/>
              <w:spacing w:before="40" w:after="20"/>
              <w:jc w:val="center"/>
            </w:pPr>
            <w:r w:rsidRPr="007B3C47">
              <w:t>105</w:t>
            </w:r>
            <w:r w:rsidRPr="00D7623E">
              <w:sym w:font="Symbol" w:char="F0B0"/>
            </w:r>
            <w:r w:rsidRPr="007B3C47">
              <w:t>C/220</w:t>
            </w:r>
            <w:r w:rsidRPr="00D7623E">
              <w:sym w:font="Symbol" w:char="F0B0"/>
            </w:r>
            <w:r w:rsidRPr="007B3C47">
              <w:t>F</w:t>
            </w:r>
          </w:p>
        </w:tc>
      </w:tr>
      <w:tr w:rsidR="00D738CD" w14:paraId="117BC238" w14:textId="77777777" w:rsidTr="00424624">
        <w:tc>
          <w:tcPr>
            <w:tcW w:w="1823" w:type="dxa"/>
            <w:shd w:val="clear" w:color="auto" w:fill="auto"/>
          </w:tcPr>
          <w:p w14:paraId="20986939" w14:textId="77777777" w:rsidR="00D738CD" w:rsidRDefault="00D738CD" w:rsidP="00903BC9">
            <w:pPr>
              <w:spacing w:before="40" w:after="20"/>
              <w:jc w:val="center"/>
            </w:pPr>
            <w:r w:rsidRPr="007B3C47">
              <w:t>KIC Explorer</w:t>
            </w:r>
          </w:p>
        </w:tc>
        <w:tc>
          <w:tcPr>
            <w:tcW w:w="3240" w:type="dxa"/>
            <w:shd w:val="clear" w:color="auto" w:fill="auto"/>
          </w:tcPr>
          <w:p w14:paraId="12097FE2" w14:textId="77777777" w:rsidR="00D738CD" w:rsidRDefault="00D738CD" w:rsidP="00903BC9">
            <w:pPr>
              <w:spacing w:before="40" w:after="20"/>
              <w:jc w:val="center"/>
            </w:pPr>
            <w:r w:rsidRPr="007B3C47">
              <w:t>85</w:t>
            </w:r>
            <w:r w:rsidRPr="00D7623E">
              <w:sym w:font="Symbol" w:char="F0B0"/>
            </w:r>
            <w:r w:rsidRPr="007B3C47">
              <w:t>C/185</w:t>
            </w:r>
            <w:r w:rsidRPr="00D7623E">
              <w:sym w:font="Symbol" w:char="F0B0"/>
            </w:r>
            <w:r w:rsidRPr="007B3C47">
              <w:t>F</w:t>
            </w:r>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8F51FF">
      <w:pPr>
        <w:pStyle w:val="Heading3"/>
      </w:pPr>
      <w:bookmarkStart w:id="2240" w:name="_Toc469043322"/>
      <w:bookmarkStart w:id="2241" w:name="_Toc469044956"/>
      <w:bookmarkStart w:id="2242" w:name="_Toc469139252"/>
      <w:bookmarkStart w:id="2243" w:name="_Toc469152697"/>
      <w:bookmarkStart w:id="2244" w:name="_Toc491174796"/>
      <w:bookmarkStart w:id="2245" w:name="_Toc494304028"/>
      <w:bookmarkStart w:id="2246" w:name="_Toc532827378"/>
      <w:bookmarkStart w:id="2247" w:name="_Toc532827786"/>
      <w:r>
        <w:t xml:space="preserve">Trailing </w:t>
      </w:r>
      <w:r w:rsidR="00C653DF">
        <w:t>Wire Profiling</w:t>
      </w:r>
      <w:bookmarkEnd w:id="2240"/>
      <w:bookmarkEnd w:id="2241"/>
      <w:bookmarkEnd w:id="2242"/>
      <w:bookmarkEnd w:id="2243"/>
      <w:bookmarkEnd w:id="2244"/>
      <w:bookmarkEnd w:id="2245"/>
      <w:bookmarkEnd w:id="2246"/>
      <w:bookmarkEnd w:id="2247"/>
    </w:p>
    <w:p w14:paraId="55FFE4E9" w14:textId="30A44E09" w:rsidR="00D738CD" w:rsidRPr="00673430" w:rsidRDefault="00D738CD" w:rsidP="00D738CD">
      <w:r>
        <w:t>You can also use t</w:t>
      </w:r>
      <w:r w:rsidRPr="00673430">
        <w:t xml:space="preserve">he </w:t>
      </w:r>
      <w:r w:rsidR="00D32F59">
        <w:t xml:space="preserve">SPS, </w:t>
      </w:r>
      <w:r>
        <w:t>X5,</w:t>
      </w:r>
      <w:r w:rsidR="00147680">
        <w:t xml:space="preserve"> K2,</w:t>
      </w:r>
      <w:r>
        <w:t xml:space="preserve"> KIC Explorer, or Slim</w:t>
      </w:r>
      <w:r w:rsidRPr="00673430">
        <w:t>KIC 2000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w:t>
      </w:r>
      <w:proofErr w:type="gramStart"/>
      <w:r w:rsidRPr="00673430">
        <w:t>have an effect on</w:t>
      </w:r>
      <w:proofErr w:type="gramEnd"/>
      <w:r w:rsidRPr="00673430">
        <w:t xml:space="preserve"> the </w:t>
      </w:r>
      <w:r w:rsidR="003A2A5F">
        <w:t xml:space="preserve">profiler </w:t>
      </w:r>
      <w:r w:rsidRPr="00673430">
        <w:t xml:space="preserve">temperature accuracy.  </w:t>
      </w:r>
      <w:proofErr w:type="gramStart"/>
      <w:r w:rsidRPr="00673430">
        <w:t>In order to</w:t>
      </w:r>
      <w:proofErr w:type="gramEnd"/>
      <w:r w:rsidRPr="00673430">
        <w:t xml:space="preserve">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pPr>
        <w:pStyle w:val="Heading2"/>
        <w:rPr>
          <w:noProof/>
        </w:rPr>
      </w:pPr>
      <w:bookmarkStart w:id="2248" w:name="_Toc488490450"/>
      <w:bookmarkStart w:id="2249" w:name="_Toc119468094"/>
      <w:r>
        <w:rPr>
          <w:noProof/>
        </w:rPr>
        <w:br w:type="page"/>
      </w:r>
      <w:bookmarkStart w:id="2250" w:name="_Toc329784611"/>
      <w:bookmarkStart w:id="2251" w:name="_Toc469043323"/>
      <w:bookmarkStart w:id="2252" w:name="_Toc469044957"/>
      <w:bookmarkStart w:id="2253" w:name="_Toc469139253"/>
      <w:bookmarkStart w:id="2254" w:name="_Toc469152698"/>
      <w:bookmarkStart w:id="2255" w:name="_Toc491174797"/>
      <w:bookmarkStart w:id="2256" w:name="_Toc494304029"/>
      <w:bookmarkStart w:id="2257" w:name="_Toc532827244"/>
      <w:bookmarkStart w:id="2258" w:name="_Toc532827379"/>
      <w:bookmarkStart w:id="2259" w:name="_Toc532827787"/>
      <w:r w:rsidR="00111256" w:rsidRPr="00A64B31">
        <w:rPr>
          <w:noProof/>
        </w:rPr>
        <w:lastRenderedPageBreak/>
        <w:t>L</w:t>
      </w:r>
      <w:r w:rsidR="008708F9" w:rsidRPr="00A64B31">
        <w:rPr>
          <w:noProof/>
        </w:rPr>
        <w:t xml:space="preserve">ive </w:t>
      </w:r>
      <w:r w:rsidRPr="00A64B31">
        <w:rPr>
          <w:noProof/>
        </w:rPr>
        <w:t>Profile Graph</w:t>
      </w:r>
      <w:bookmarkEnd w:id="2248"/>
      <w:bookmarkEnd w:id="2249"/>
      <w:bookmarkEnd w:id="2250"/>
      <w:bookmarkEnd w:id="2251"/>
      <w:bookmarkEnd w:id="2252"/>
      <w:bookmarkEnd w:id="2253"/>
      <w:bookmarkEnd w:id="2254"/>
      <w:bookmarkEnd w:id="2255"/>
      <w:bookmarkEnd w:id="2256"/>
      <w:bookmarkEnd w:id="2257"/>
      <w:bookmarkEnd w:id="2258"/>
      <w:bookmarkEnd w:id="2259"/>
    </w:p>
    <w:p w14:paraId="280F6E18" w14:textId="55D05852" w:rsidR="00133461" w:rsidRDefault="0083712B" w:rsidP="00A64B31">
      <w:pPr>
        <w:jc w:val="center"/>
      </w:pPr>
      <w:r>
        <w:rPr>
          <w:noProof/>
        </w:rPr>
        <w:drawing>
          <wp:inline distT="0" distB="0" distL="0" distR="0" wp14:anchorId="1B0C0B70" wp14:editId="090EDE8F">
            <wp:extent cx="5876876" cy="345643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 Profile Plot - Generic.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76876" cy="3456432"/>
                    </a:xfrm>
                    <a:prstGeom prst="rect">
                      <a:avLst/>
                    </a:prstGeom>
                  </pic:spPr>
                </pic:pic>
              </a:graphicData>
            </a:graphic>
          </wp:inline>
        </w:drawing>
      </w:r>
    </w:p>
    <w:p w14:paraId="72FF4A22" w14:textId="79A0019A" w:rsidR="008708F9" w:rsidRDefault="00AD2521" w:rsidP="00F5043F">
      <w:pPr>
        <w:pStyle w:val="Caption"/>
      </w:pPr>
      <w:bookmarkStart w:id="2260" w:name="_Ref185830241"/>
      <w:ins w:id="2261" w:author="Tom" w:date="2017-08-17T11:52:00Z">
        <w:r>
          <w:rPr>
            <w:color w:val="FF0000"/>
          </w:rPr>
          <w:t xml:space="preserve"> </w:t>
        </w:r>
      </w:ins>
      <w:r w:rsidR="00133461">
        <w:t xml:space="preserve">Figure </w:t>
      </w:r>
      <w:r w:rsidR="00C10912">
        <w:fldChar w:fldCharType="begin"/>
      </w:r>
      <w:r w:rsidR="00C10912">
        <w:instrText xml:space="preserve"> SEQ Figure \* ARABIC </w:instrText>
      </w:r>
      <w:r w:rsidR="00C10912">
        <w:fldChar w:fldCharType="separate"/>
      </w:r>
      <w:r w:rsidR="0013342E">
        <w:rPr>
          <w:noProof/>
        </w:rPr>
        <w:t>27</w:t>
      </w:r>
      <w:r w:rsidR="00C10912">
        <w:rPr>
          <w:noProof/>
        </w:rPr>
        <w:fldChar w:fldCharType="end"/>
      </w:r>
      <w:bookmarkEnd w:id="2260"/>
      <w:r w:rsidR="00B55293">
        <w:t>: Live Profile Graph Display</w:t>
      </w:r>
    </w:p>
    <w:p w14:paraId="46CBFC21" w14:textId="77777777" w:rsidR="00FE4897" w:rsidRDefault="00FE4897" w:rsidP="00005D10"/>
    <w:p w14:paraId="1A94488B" w14:textId="360A8952"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13342E">
        <w:t xml:space="preserve">Figure </w:t>
      </w:r>
      <w:r w:rsidR="0013342E">
        <w:rPr>
          <w:noProof/>
        </w:rPr>
        <w:t>27</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w:t>
      </w:r>
      <w:proofErr w:type="gramStart"/>
      <w:r w:rsidRPr="00673430">
        <w:t>all of</w:t>
      </w:r>
      <w:proofErr w:type="gramEnd"/>
      <w:r w:rsidRPr="00673430">
        <w:t xml:space="preserve">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is to cancel the profile by clicking on the red X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1D660D33" w:rsidR="004E75B2" w:rsidRDefault="00091930" w:rsidP="00667BE1">
      <w:pPr>
        <w:pStyle w:val="ListBullet2"/>
      </w:pPr>
      <w:r w:rsidRPr="00673430">
        <w:t xml:space="preserve">The current oven temperature setpoints and conveyor speed for this profile </w:t>
      </w:r>
      <w:r w:rsidR="00DC7A51">
        <w:t>ap</w:t>
      </w:r>
      <w:ins w:id="2262" w:author="Tom" w:date="2017-09-27T17:54:00Z">
        <w:r w:rsidR="00B85FE4">
          <w:t>p</w:t>
        </w:r>
      </w:ins>
      <w:r w:rsidR="00DC7A51">
        <w:t>ear</w:t>
      </w:r>
      <w:r w:rsidRPr="00673430">
        <w:t xml:space="preserve"> beneath the</w:t>
      </w:r>
      <w:r>
        <w:t xml:space="preserve"> </w:t>
      </w:r>
      <w:r w:rsidRPr="00673430">
        <w:t>Statistics table</w:t>
      </w:r>
      <w:r w:rsidR="00005D10" w:rsidRPr="00673430">
        <w:t>.</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8F51FF">
      <w:pPr>
        <w:pStyle w:val="Heading3"/>
      </w:pPr>
      <w:bookmarkStart w:id="2263" w:name="_Toc469043324"/>
      <w:bookmarkStart w:id="2264" w:name="_Toc469044958"/>
      <w:bookmarkStart w:id="2265" w:name="_Toc469139254"/>
      <w:bookmarkStart w:id="2266" w:name="_Toc469152699"/>
      <w:bookmarkStart w:id="2267" w:name="_Toc491174798"/>
      <w:bookmarkStart w:id="2268" w:name="_Toc494304030"/>
      <w:bookmarkStart w:id="2269" w:name="_Toc532827380"/>
      <w:bookmarkStart w:id="2270" w:name="_Toc532827788"/>
      <w:r w:rsidRPr="007531E5">
        <w:lastRenderedPageBreak/>
        <w:t>P</w:t>
      </w:r>
      <w:r w:rsidR="003A2A5F" w:rsidRPr="007531E5">
        <w:t xml:space="preserve">rofiler </w:t>
      </w:r>
      <w:r w:rsidR="00C653DF" w:rsidRPr="007531E5">
        <w:t>Temperature Triggers</w:t>
      </w:r>
      <w:bookmarkEnd w:id="2263"/>
      <w:bookmarkEnd w:id="2264"/>
      <w:bookmarkEnd w:id="2265"/>
      <w:bookmarkEnd w:id="2266"/>
      <w:bookmarkEnd w:id="2267"/>
      <w:bookmarkEnd w:id="2268"/>
      <w:bookmarkEnd w:id="2269"/>
      <w:bookmarkEnd w:id="2270"/>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77777777" w:rsidR="00111256" w:rsidRPr="00667BE1" w:rsidRDefault="00111256" w:rsidP="00111256">
      <w:pPr>
        <w:pStyle w:val="Caption"/>
      </w:pPr>
      <w:r>
        <w:t xml:space="preserve">Table </w:t>
      </w:r>
      <w:r w:rsidR="00C10912">
        <w:fldChar w:fldCharType="begin"/>
      </w:r>
      <w:r w:rsidR="00C10912">
        <w:instrText xml:space="preserve"> SEQ Table \* ARABIC </w:instrText>
      </w:r>
      <w:r w:rsidR="00C10912">
        <w:fldChar w:fldCharType="separate"/>
      </w:r>
      <w:r w:rsidR="0013342E">
        <w:rPr>
          <w:noProof/>
        </w:rPr>
        <w:t>1</w:t>
      </w:r>
      <w:r w:rsidR="00C10912">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8F51FF">
      <w:pPr>
        <w:pStyle w:val="Heading3"/>
      </w:pPr>
      <w:bookmarkStart w:id="2271" w:name="_Toc469043325"/>
      <w:bookmarkStart w:id="2272" w:name="_Toc469044959"/>
      <w:bookmarkStart w:id="2273" w:name="_Toc469139255"/>
      <w:bookmarkStart w:id="2274" w:name="_Toc469152700"/>
      <w:bookmarkStart w:id="2275" w:name="_Toc491174799"/>
      <w:bookmarkStart w:id="2276" w:name="_Toc494304031"/>
      <w:bookmarkStart w:id="2277" w:name="_Toc532827381"/>
      <w:bookmarkStart w:id="2278" w:name="_Toc532827789"/>
      <w:r>
        <w:t>Chang</w:t>
      </w:r>
      <w:r w:rsidR="00111256">
        <w:t>e</w:t>
      </w:r>
      <w:r>
        <w:t xml:space="preserve"> </w:t>
      </w:r>
      <w:r w:rsidR="00A64B31">
        <w:t>t</w:t>
      </w:r>
      <w:r w:rsidR="00C653DF">
        <w:t>he Profiler Temperature Trigger Settings</w:t>
      </w:r>
      <w:bookmarkEnd w:id="2271"/>
      <w:bookmarkEnd w:id="2272"/>
      <w:bookmarkEnd w:id="2273"/>
      <w:bookmarkEnd w:id="2274"/>
      <w:bookmarkEnd w:id="2275"/>
      <w:bookmarkEnd w:id="2276"/>
      <w:bookmarkEnd w:id="2277"/>
      <w:bookmarkEnd w:id="2278"/>
    </w:p>
    <w:p w14:paraId="252126FE" w14:textId="77777777" w:rsidR="00341819" w:rsidRDefault="00341819" w:rsidP="00091930">
      <w:r>
        <w:t xml:space="preserve">To change the </w:t>
      </w:r>
      <w:r w:rsidR="003A2A5F">
        <w:t xml:space="preserve">profiler </w:t>
      </w:r>
      <w:r>
        <w:t xml:space="preserve">temperature trigger </w:t>
      </w:r>
      <w:proofErr w:type="gramStart"/>
      <w:r>
        <w:t>settings</w:t>
      </w:r>
      <w:proofErr w:type="gramEnd"/>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77777777" w:rsidR="00341819" w:rsidRPr="009E25F2"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9E25F2">
        <w:rPr>
          <w:i/>
        </w:rPr>
        <w:t>Apply</w:t>
      </w:r>
      <w:r w:rsidRPr="009E25F2">
        <w:t xml:space="preserve">, or </w:t>
      </w:r>
      <w:r w:rsidRPr="009E25F2">
        <w:rPr>
          <w:i/>
        </w:rPr>
        <w:t>OK</w:t>
      </w:r>
      <w:r w:rsidRPr="009E25F2">
        <w:t xml:space="preserve"> button to implement the changes.  </w:t>
      </w:r>
    </w:p>
    <w:p w14:paraId="4990CE0E" w14:textId="77777777" w:rsidR="00E7514C" w:rsidRPr="00341819" w:rsidRDefault="00E7514C" w:rsidP="00091930">
      <w:pPr>
        <w:rPr>
          <w:rFonts w:ascii="Arial" w:hAnsi="Arial" w:cs="Arial"/>
        </w:rPr>
      </w:pPr>
    </w:p>
    <w:p w14:paraId="533DD91C" w14:textId="238C1C3D" w:rsidR="00232568" w:rsidRDefault="00D32F59" w:rsidP="00111256">
      <w:pPr>
        <w:jc w:val="center"/>
      </w:pPr>
      <w:del w:id="2279" w:author="Tom" w:date="2017-08-17T11:55:00Z">
        <w:r w:rsidDel="00AD2521">
          <w:rPr>
            <w:noProof/>
          </w:rPr>
          <w:drawing>
            <wp:inline distT="0" distB="0" distL="0" distR="0" wp14:anchorId="19489996" wp14:editId="7A0886D0">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del>
      <w:ins w:id="2280" w:author="Tom" w:date="2017-08-17T11:55:00Z">
        <w:r w:rsidR="00AD2521">
          <w:rPr>
            <w:noProof/>
          </w:rPr>
          <w:drawing>
            <wp:inline distT="0" distB="0" distL="0" distR="0" wp14:anchorId="51242128" wp14:editId="3428CD1B">
              <wp:extent cx="4153898" cy="3465576"/>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53898" cy="3465576"/>
                      </a:xfrm>
                      <a:prstGeom prst="rect">
                        <a:avLst/>
                      </a:prstGeom>
                    </pic:spPr>
                  </pic:pic>
                </a:graphicData>
              </a:graphic>
            </wp:inline>
          </w:drawing>
        </w:r>
      </w:ins>
    </w:p>
    <w:p w14:paraId="06BEE1D7" w14:textId="521F0C23" w:rsidR="00091930" w:rsidRDefault="00232568" w:rsidP="00A64B31">
      <w:pPr>
        <w:pStyle w:val="Caption"/>
      </w:pPr>
      <w:r>
        <w:t xml:space="preserve">Figure </w:t>
      </w:r>
      <w:r w:rsidR="00C10912">
        <w:fldChar w:fldCharType="begin"/>
      </w:r>
      <w:r w:rsidR="00C10912">
        <w:instrText xml:space="preserve"> SEQ Figure \* ARABIC </w:instrText>
      </w:r>
      <w:r w:rsidR="00C10912">
        <w:fldChar w:fldCharType="separate"/>
      </w:r>
      <w:r w:rsidR="0013342E">
        <w:rPr>
          <w:noProof/>
        </w:rPr>
        <w:t>28</w:t>
      </w:r>
      <w:r w:rsidR="00C10912">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2281" w:name="_Toc329784612"/>
      <w:r>
        <w:br w:type="page"/>
      </w:r>
    </w:p>
    <w:p w14:paraId="55726AE3" w14:textId="77777777" w:rsidR="00A64B31" w:rsidRDefault="00A64B31" w:rsidP="008F51FF">
      <w:pPr>
        <w:pStyle w:val="Heading3"/>
      </w:pPr>
      <w:bookmarkStart w:id="2282" w:name="_Toc469043326"/>
      <w:bookmarkStart w:id="2283" w:name="_Toc469044960"/>
      <w:bookmarkStart w:id="2284" w:name="_Toc469139256"/>
      <w:bookmarkStart w:id="2285" w:name="_Toc469152701"/>
      <w:bookmarkStart w:id="2286" w:name="_Toc491174800"/>
      <w:bookmarkStart w:id="2287" w:name="_Toc494304032"/>
      <w:bookmarkStart w:id="2288" w:name="_Toc532827382"/>
      <w:bookmarkStart w:id="2289" w:name="_Toc532827790"/>
      <w:r>
        <w:lastRenderedPageBreak/>
        <w:t>Profile Retransmission</w:t>
      </w:r>
      <w:bookmarkEnd w:id="2281"/>
      <w:bookmarkEnd w:id="2282"/>
      <w:bookmarkEnd w:id="2283"/>
      <w:bookmarkEnd w:id="2284"/>
      <w:bookmarkEnd w:id="2285"/>
      <w:bookmarkEnd w:id="2286"/>
      <w:bookmarkEnd w:id="2287"/>
      <w:bookmarkEnd w:id="2288"/>
      <w:bookmarkEnd w:id="2289"/>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77777777" w:rsidR="00091930" w:rsidRPr="00673430" w:rsidRDefault="00091930" w:rsidP="00091930">
      <w:r w:rsidRPr="00673430">
        <w:t xml:space="preserve">Once the </w:t>
      </w:r>
      <w:r w:rsidR="003A2A5F">
        <w:t xml:space="preserve">profiler </w:t>
      </w:r>
      <w:r w:rsidRPr="00673430">
        <w:t xml:space="preserve">detects that </w:t>
      </w:r>
      <w:proofErr w:type="gramStart"/>
      <w:r w:rsidRPr="00673430">
        <w:t>all of</w:t>
      </w:r>
      <w:proofErr w:type="gramEnd"/>
      <w:r w:rsidRPr="00673430">
        <w:t xml:space="preserve">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proofErr w:type="gramStart"/>
      <w:r w:rsidR="00DC7A51">
        <w:t>appear</w:t>
      </w:r>
      <w:proofErr w:type="gramEnd"/>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13342E">
        <w:t xml:space="preserve">Figure </w:t>
      </w:r>
      <w:r w:rsidR="0013342E">
        <w:rPr>
          <w:noProof/>
        </w:rPr>
        <w:t>29</w:t>
      </w:r>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1C5152A9">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77777777" w:rsidR="00091930" w:rsidRDefault="00133461" w:rsidP="00F5043F">
      <w:pPr>
        <w:pStyle w:val="Caption"/>
      </w:pPr>
      <w:bookmarkStart w:id="2290" w:name="_Ref185830485"/>
      <w:r>
        <w:t xml:space="preserve">Figure </w:t>
      </w:r>
      <w:r w:rsidR="00C10912">
        <w:fldChar w:fldCharType="begin"/>
      </w:r>
      <w:r w:rsidR="00C10912">
        <w:instrText xml:space="preserve"> SEQ Figure \* ARABIC </w:instrText>
      </w:r>
      <w:r w:rsidR="00C10912">
        <w:fldChar w:fldCharType="separate"/>
      </w:r>
      <w:r w:rsidR="0013342E">
        <w:rPr>
          <w:noProof/>
        </w:rPr>
        <w:t>29</w:t>
      </w:r>
      <w:r w:rsidR="00C10912">
        <w:rPr>
          <w:noProof/>
        </w:rPr>
        <w:fldChar w:fldCharType="end"/>
      </w:r>
      <w:bookmarkEnd w:id="2290"/>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w:t>
      </w:r>
      <w:proofErr w:type="gramStart"/>
      <w:r w:rsidRPr="00673430">
        <w:t>all of</w:t>
      </w:r>
      <w:proofErr w:type="gramEnd"/>
      <w:r w:rsidRPr="00673430">
        <w:t xml:space="preserve"> the data packets have been received, the software will display a message asking you to turn the </w:t>
      </w:r>
      <w:r w:rsidR="00032D5C">
        <w:t>Profiler</w:t>
      </w:r>
      <w:r w:rsidRPr="00673430">
        <w:t xml:space="preserve"> off, choose OK.  </w:t>
      </w:r>
      <w:r w:rsidRPr="00671E0B">
        <w:rPr>
          <w:i/>
        </w:rPr>
        <w:t xml:space="preserve">Failing to turn the </w:t>
      </w:r>
      <w:r w:rsidR="003A2A5F" w:rsidRPr="00671E0B">
        <w:rPr>
          <w:i/>
        </w:rPr>
        <w:t xml:space="preserve">profiler </w:t>
      </w:r>
      <w:r w:rsidR="00B2165D" w:rsidRPr="00671E0B">
        <w:rPr>
          <w:i/>
        </w:rPr>
        <w:t>OFF</w:t>
      </w:r>
      <w:r w:rsidRPr="00671E0B">
        <w:rPr>
          <w:i/>
        </w:rPr>
        <w:t xml:space="preserve"> will drain the battery.</w:t>
      </w:r>
    </w:p>
    <w:p w14:paraId="66A67DB6" w14:textId="77777777" w:rsidR="00451369" w:rsidRDefault="00451369" w:rsidP="00577D36"/>
    <w:p w14:paraId="1C319B77" w14:textId="340CD4E3"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del w:id="2291" w:author="Tom" w:date="2017-08-22T14:27:00Z">
        <w:r w:rsidR="0052405E" w:rsidRPr="00673430" w:rsidDel="00FF34E1">
          <w:delText>t</w:delText>
        </w:r>
        <w:r w:rsidRPr="00673430" w:rsidDel="00FF34E1">
          <w:delText>he next message will ask if the thermocouples are still firmly attached to the board</w:delText>
        </w:r>
      </w:del>
      <w:ins w:id="2292" w:author="Tom" w:date="2017-08-22T14:27:00Z">
        <w:r w:rsidR="00FF34E1">
          <w:t>c</w:t>
        </w:r>
      </w:ins>
      <w:del w:id="2293" w:author="Tom" w:date="2017-08-22T14:27:00Z">
        <w:r w:rsidRPr="00673430" w:rsidDel="00FF34E1">
          <w:delText>.  C</w:delText>
        </w:r>
      </w:del>
      <w:r w:rsidRPr="00673430">
        <w:t xml:space="preserve">lick </w:t>
      </w:r>
      <w:r w:rsidR="00451369" w:rsidRPr="00673430">
        <w:t>“</w:t>
      </w:r>
      <w:r w:rsidRPr="00673430">
        <w:t>OK</w:t>
      </w:r>
      <w:r w:rsidR="00451369" w:rsidRPr="00673430">
        <w:t>”</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w:t>
      </w:r>
      <w:del w:id="2294" w:author="Tom" w:date="2017-08-22T14:28:00Z">
        <w:r w:rsidRPr="00673430" w:rsidDel="004E6F9A">
          <w:delText xml:space="preserve">.  If any of the thermocouples used became unattached or has developed a loose connection to the board, select </w:delText>
        </w:r>
        <w:r w:rsidR="00451369" w:rsidRPr="00673430" w:rsidDel="004E6F9A">
          <w:delText>“</w:delText>
        </w:r>
        <w:r w:rsidRPr="00673430" w:rsidDel="004E6F9A">
          <w:delText>NO</w:delText>
        </w:r>
        <w:r w:rsidR="00451369" w:rsidRPr="00673430" w:rsidDel="004E6F9A">
          <w:delText>”</w:delText>
        </w:r>
        <w:r w:rsidR="004E75B2" w:rsidRPr="00673430" w:rsidDel="004E6F9A">
          <w:delText xml:space="preserve">.  </w:delText>
        </w:r>
        <w:r w:rsidRPr="00673430" w:rsidDel="004E6F9A">
          <w:delText>If</w:delText>
        </w:r>
        <w:r w:rsidR="008F2709" w:rsidRPr="00673430" w:rsidDel="004E6F9A">
          <w:delText xml:space="preserve"> you choose</w:delText>
        </w:r>
        <w:r w:rsidR="00451369" w:rsidRPr="00673430" w:rsidDel="004E6F9A">
          <w:delText>”</w:delText>
        </w:r>
        <w:r w:rsidR="008F2709" w:rsidRPr="00673430" w:rsidDel="004E6F9A">
          <w:delText xml:space="preserve"> NO</w:delText>
        </w:r>
        <w:r w:rsidR="00451369" w:rsidRPr="00673430" w:rsidDel="004E6F9A">
          <w:delText>”</w:delText>
        </w:r>
        <w:r w:rsidR="008F2709" w:rsidRPr="00673430" w:rsidDel="004E6F9A">
          <w:delText xml:space="preserve">, the profile </w:delText>
        </w:r>
        <w:r w:rsidR="00577D36" w:rsidRPr="00671E0B" w:rsidDel="004E6F9A">
          <w:rPr>
            <w:b/>
          </w:rPr>
          <w:delText>CANNOT</w:delText>
        </w:r>
        <w:r w:rsidR="00577D36" w:rsidRPr="00673430" w:rsidDel="004E6F9A">
          <w:delText xml:space="preserve"> be </w:delText>
        </w:r>
        <w:r w:rsidR="008F2709" w:rsidRPr="00673430" w:rsidDel="004E6F9A">
          <w:delText xml:space="preserve">used as a </w:delText>
        </w:r>
        <w:r w:rsidR="00451369" w:rsidRPr="00673430" w:rsidDel="004E6F9A">
          <w:delText>“</w:delText>
        </w:r>
        <w:r w:rsidR="008F2709" w:rsidRPr="00673430" w:rsidDel="004E6F9A">
          <w:delText>baseline</w:delText>
        </w:r>
        <w:r w:rsidR="00451369" w:rsidRPr="00673430" w:rsidDel="004E6F9A">
          <w:delText>” profile</w:delText>
        </w:r>
        <w:r w:rsidRPr="00673430" w:rsidDel="004E6F9A">
          <w:delText xml:space="preserve"> for Virtual Profiling</w:delText>
        </w:r>
      </w:del>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180EAFF5" w:rsidR="002F65A0" w:rsidRPr="00673430" w:rsidRDefault="00BD3E33" w:rsidP="00AA5614">
      <w:pPr>
        <w:pStyle w:val="ListParagraph"/>
        <w:numPr>
          <w:ilvl w:val="0"/>
          <w:numId w:val="99"/>
        </w:numPr>
      </w:pPr>
      <w:r w:rsidRPr="00673430">
        <w:t>If the message “Waiting for the board to exit” appe</w:t>
      </w:r>
      <w:r w:rsidR="00032D5C">
        <w:t xml:space="preserve">ars, wait </w:t>
      </w:r>
      <w:ins w:id="2295" w:author="Tom" w:date="2017-09-27T17:55:00Z">
        <w:r w:rsidR="00B85FE4">
          <w:t>un</w:t>
        </w:r>
      </w:ins>
      <w:r w:rsidR="00032D5C">
        <w:t>til</w:t>
      </w:r>
      <w:ins w:id="2296" w:author="Tom" w:date="2017-09-27T17:56:00Z">
        <w:r w:rsidR="00B85FE4">
          <w:t xml:space="preserve"> the</w:t>
        </w:r>
      </w:ins>
      <w:del w:id="2297" w:author="Tom" w:date="2017-09-27T17:55:00Z">
        <w:r w:rsidR="00032D5C" w:rsidDel="00B85FE4">
          <w:delText>l</w:delText>
        </w:r>
      </w:del>
      <w:r w:rsidR="00032D5C">
        <w:t xml:space="preserve">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pPr>
        <w:pStyle w:val="Heading2"/>
        <w:rPr>
          <w:noProof/>
        </w:rPr>
      </w:pPr>
      <w:r>
        <w:br w:type="page"/>
      </w:r>
      <w:bookmarkStart w:id="2298" w:name="_Toc488474955"/>
      <w:bookmarkStart w:id="2299" w:name="_Toc488490452"/>
      <w:bookmarkStart w:id="2300" w:name="_Toc119468095"/>
      <w:bookmarkStart w:id="2301" w:name="_Toc329784613"/>
      <w:bookmarkStart w:id="2302" w:name="_Toc469043327"/>
      <w:bookmarkStart w:id="2303" w:name="_Toc469044961"/>
      <w:bookmarkStart w:id="2304" w:name="_Toc469139257"/>
      <w:bookmarkStart w:id="2305" w:name="_Toc469152702"/>
      <w:bookmarkStart w:id="2306" w:name="_Toc491174801"/>
      <w:bookmarkStart w:id="2307" w:name="_Toc494304033"/>
      <w:bookmarkStart w:id="2308" w:name="_Toc532827245"/>
      <w:bookmarkStart w:id="2309" w:name="_Toc532827383"/>
      <w:bookmarkStart w:id="2310" w:name="_Toc532827791"/>
      <w:bookmarkStart w:id="2311" w:name="_Toc488490451"/>
      <w:r w:rsidR="00A64B31">
        <w:rPr>
          <w:noProof/>
        </w:rPr>
        <w:lastRenderedPageBreak/>
        <w:t>View t</w:t>
      </w:r>
      <w:r>
        <w:rPr>
          <w:noProof/>
        </w:rPr>
        <w:t xml:space="preserve">he Profile </w:t>
      </w:r>
      <w:r w:rsidR="00A64B31">
        <w:rPr>
          <w:noProof/>
        </w:rPr>
        <w:t>a</w:t>
      </w:r>
      <w:r>
        <w:rPr>
          <w:noProof/>
        </w:rPr>
        <w:t>nd Statistics</w:t>
      </w:r>
      <w:bookmarkEnd w:id="2298"/>
      <w:bookmarkEnd w:id="2299"/>
      <w:bookmarkEnd w:id="2300"/>
      <w:bookmarkEnd w:id="2301"/>
      <w:bookmarkEnd w:id="2302"/>
      <w:bookmarkEnd w:id="2303"/>
      <w:bookmarkEnd w:id="2304"/>
      <w:bookmarkEnd w:id="2305"/>
      <w:bookmarkEnd w:id="2306"/>
      <w:bookmarkEnd w:id="2307"/>
      <w:bookmarkEnd w:id="2308"/>
      <w:bookmarkEnd w:id="2309"/>
      <w:bookmarkEnd w:id="2310"/>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76DCECAA">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169285"/>
                    </a:xfrm>
                    <a:prstGeom prst="rect">
                      <a:avLst/>
                    </a:prstGeom>
                  </pic:spPr>
                </pic:pic>
              </a:graphicData>
            </a:graphic>
          </wp:inline>
        </w:drawing>
      </w:r>
    </w:p>
    <w:p w14:paraId="0767B77B" w14:textId="77777777" w:rsidR="00D250AC" w:rsidRPr="00A64B31" w:rsidRDefault="00133461" w:rsidP="00F5043F">
      <w:pPr>
        <w:pStyle w:val="Caption"/>
        <w:rPr>
          <w:rFonts w:ascii="Trebuchet MS" w:hAnsi="Trebuchet MS"/>
          <w:sz w:val="24"/>
          <w:szCs w:val="24"/>
        </w:rPr>
      </w:pPr>
      <w:bookmarkStart w:id="2312" w:name="_Ref185830907"/>
      <w:r w:rsidRPr="00A64B31">
        <w:t xml:space="preserve">Figure </w:t>
      </w:r>
      <w:r w:rsidR="00C10912">
        <w:fldChar w:fldCharType="begin"/>
      </w:r>
      <w:r w:rsidR="00C10912">
        <w:instrText xml:space="preserve"> SEQ Figure \* ARABIC </w:instrText>
      </w:r>
      <w:r w:rsidR="00C10912">
        <w:fldChar w:fldCharType="separate"/>
      </w:r>
      <w:r w:rsidR="0013342E">
        <w:rPr>
          <w:noProof/>
        </w:rPr>
        <w:t>30</w:t>
      </w:r>
      <w:r w:rsidR="00C10912">
        <w:rPr>
          <w:noProof/>
        </w:rPr>
        <w:fldChar w:fldCharType="end"/>
      </w:r>
      <w:bookmarkEnd w:id="2312"/>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8F51FF">
      <w:pPr>
        <w:pStyle w:val="Heading3"/>
      </w:pPr>
      <w:bookmarkStart w:id="2313" w:name="_Toc469043328"/>
      <w:bookmarkStart w:id="2314" w:name="_Toc469044962"/>
      <w:bookmarkStart w:id="2315" w:name="_Toc469139258"/>
      <w:bookmarkStart w:id="2316" w:name="_Toc469152703"/>
      <w:bookmarkStart w:id="2317" w:name="_Toc491174802"/>
      <w:bookmarkStart w:id="2318" w:name="_Toc494304034"/>
      <w:bookmarkStart w:id="2319" w:name="_Toc532827384"/>
      <w:bookmarkStart w:id="2320" w:name="_Toc532827792"/>
      <w:r>
        <w:t xml:space="preserve">General </w:t>
      </w:r>
      <w:r w:rsidR="00C653DF">
        <w:t>T</w:t>
      </w:r>
      <w:r w:rsidR="00C653DF" w:rsidRPr="00910E39">
        <w:t>ab</w:t>
      </w:r>
      <w:bookmarkEnd w:id="2313"/>
      <w:bookmarkEnd w:id="2314"/>
      <w:bookmarkEnd w:id="2315"/>
      <w:bookmarkEnd w:id="2316"/>
      <w:bookmarkEnd w:id="2317"/>
      <w:bookmarkEnd w:id="2318"/>
      <w:bookmarkEnd w:id="2319"/>
      <w:bookmarkEnd w:id="2320"/>
    </w:p>
    <w:p w14:paraId="02C69F3D" w14:textId="71C6FB8B" w:rsidR="008708F9" w:rsidRPr="00673430" w:rsidRDefault="008708F9" w:rsidP="00F33FFF">
      <w:bookmarkStart w:id="2321" w:name="_Toc486325585"/>
      <w:bookmarkStart w:id="2322"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13342E" w:rsidRPr="00A64B31">
        <w:t xml:space="preserve">Figure </w:t>
      </w:r>
      <w:r w:rsidR="0013342E">
        <w:rPr>
          <w:noProof/>
        </w:rPr>
        <w:t>30</w:t>
      </w:r>
      <w:r w:rsidR="00B2165D" w:rsidRPr="00673430">
        <w:fldChar w:fldCharType="end"/>
      </w:r>
      <w:r w:rsidR="00133461" w:rsidRPr="00673430">
        <w:t>.</w:t>
      </w:r>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0F071217" w:rsidR="00BC1977" w:rsidRDefault="00C653DF" w:rsidP="008F51FF">
      <w:pPr>
        <w:pStyle w:val="Heading3"/>
      </w:pPr>
      <w:r>
        <w:br w:type="page"/>
      </w:r>
      <w:r w:rsidR="00636C9A">
        <w:lastRenderedPageBreak/>
        <w:t xml:space="preserve"> </w:t>
      </w:r>
      <w:bookmarkStart w:id="2323" w:name="_Toc469043329"/>
      <w:bookmarkStart w:id="2324" w:name="_Toc469044963"/>
      <w:bookmarkStart w:id="2325" w:name="_Toc469139259"/>
      <w:bookmarkStart w:id="2326" w:name="_Toc469152704"/>
      <w:bookmarkStart w:id="2327" w:name="_Toc491174803"/>
      <w:bookmarkStart w:id="2328" w:name="_Toc494304035"/>
      <w:bookmarkStart w:id="2329" w:name="_Toc532827385"/>
      <w:bookmarkStart w:id="2330" w:name="_Toc532827793"/>
      <w:r>
        <w:t xml:space="preserve">The </w:t>
      </w:r>
      <w:r w:rsidR="00BC1977">
        <w:t>Graph Controller</w:t>
      </w:r>
      <w:bookmarkEnd w:id="2323"/>
      <w:bookmarkEnd w:id="2324"/>
      <w:bookmarkEnd w:id="2325"/>
      <w:bookmarkEnd w:id="2326"/>
      <w:bookmarkEnd w:id="2327"/>
      <w:bookmarkEnd w:id="2328"/>
      <w:bookmarkEnd w:id="2329"/>
      <w:bookmarkEnd w:id="2330"/>
    </w:p>
    <w:tbl>
      <w:tblPr>
        <w:tblW w:w="0" w:type="auto"/>
        <w:tblLook w:val="04A0" w:firstRow="1" w:lastRow="0" w:firstColumn="1" w:lastColumn="0" w:noHBand="0" w:noVBand="1"/>
      </w:tblPr>
      <w:tblGrid>
        <w:gridCol w:w="4735"/>
        <w:gridCol w:w="4841"/>
      </w:tblGrid>
      <w:tr w:rsidR="00311FBC" w14:paraId="36950E60" w14:textId="77777777" w:rsidTr="00816D9D">
        <w:tc>
          <w:tcPr>
            <w:tcW w:w="4788" w:type="dxa"/>
            <w:shd w:val="clear" w:color="auto" w:fill="auto"/>
          </w:tcPr>
          <w:p w14:paraId="0A57069C" w14:textId="7BB07000" w:rsidR="00311FBC" w:rsidRPr="00673430" w:rsidRDefault="00311FBC" w:rsidP="00311FBC">
            <w:r>
              <w:t xml:space="preserve">The </w:t>
            </w:r>
            <w:r w:rsidRPr="00816D9D">
              <w:rPr>
                <w:i/>
              </w:rPr>
              <w:t>Graph Controller</w:t>
            </w:r>
            <w:r>
              <w:t xml:space="preserve"> allows you to modify the view of </w:t>
            </w:r>
            <w:r w:rsidRPr="00673430">
              <w:t xml:space="preserve">the profile graph.  See </w:t>
            </w:r>
            <w:r w:rsidRPr="00673430">
              <w:fldChar w:fldCharType="begin"/>
            </w:r>
            <w:r w:rsidRPr="00673430">
              <w:instrText xml:space="preserve"> REF _Ref185831178 \h  \* MERGEFORMAT </w:instrText>
            </w:r>
            <w:r w:rsidRPr="00673430">
              <w:fldChar w:fldCharType="separate"/>
            </w:r>
            <w:r w:rsidR="0013342E" w:rsidRPr="0013342E">
              <w:t xml:space="preserve">Figure </w:t>
            </w:r>
            <w:r w:rsidR="0013342E" w:rsidRPr="0013342E">
              <w:rPr>
                <w:noProof/>
              </w:rPr>
              <w:t>31</w:t>
            </w:r>
            <w:r w:rsidRPr="00673430">
              <w:fldChar w:fldCharType="end"/>
            </w:r>
            <w:r w:rsidRPr="00673430">
              <w:t xml:space="preserve">. </w:t>
            </w:r>
            <w:r w:rsidR="00894391">
              <w:t xml:space="preserve"> To open the Graph Controller, l</w:t>
            </w:r>
            <w:r w:rsidRPr="00673430">
              <w:t>eft-click on the TC column hea</w:t>
            </w:r>
            <w:r w:rsidR="00894391">
              <w:t>der in the Statistics table or double l</w:t>
            </w:r>
            <w:r w:rsidRPr="00673430">
              <w:t>eft-click, anywhere just outside the profile graph.</w:t>
            </w:r>
          </w:p>
          <w:p w14:paraId="47A54DFC" w14:textId="77777777" w:rsidR="00311FBC" w:rsidRDefault="00311FBC" w:rsidP="00311FBC"/>
          <w:p w14:paraId="2BADA90B" w14:textId="204C498B" w:rsidR="00311FBC" w:rsidRPr="00673430" w:rsidRDefault="00311FBC" w:rsidP="00311FBC">
            <w:r w:rsidRPr="00816D9D">
              <w:rPr>
                <w:b/>
              </w:rPr>
              <w:t>Auto scale –</w:t>
            </w:r>
            <w:r w:rsidRPr="00673430">
              <w:t xml:space="preserve"> The Auto Scale feature </w:t>
            </w:r>
            <w:r w:rsidR="00894391">
              <w:t>will automatically adjust the X</w:t>
            </w:r>
            <w:ins w:id="2331" w:author="Tom" w:date="2017-09-27T17:57:00Z">
              <w:r w:rsidR="00B85FE4">
                <w:t xml:space="preserve"> </w:t>
              </w:r>
            </w:ins>
            <w:del w:id="2332" w:author="Tom" w:date="2017-09-27T17:57:00Z">
              <w:r w:rsidRPr="00673430" w:rsidDel="00B85FE4">
                <w:delText xml:space="preserve">, </w:delText>
              </w:r>
            </w:del>
            <w:r w:rsidRPr="00673430">
              <w:t xml:space="preserve">and Y-axis scales to fit </w:t>
            </w:r>
            <w:proofErr w:type="gramStart"/>
            <w:r w:rsidRPr="00673430">
              <w:t>all of</w:t>
            </w:r>
            <w:proofErr w:type="gramEnd"/>
            <w:r w:rsidRPr="00673430">
              <w:t xml:space="preserve"> the data in the profile graph.  When the Auto Scale feature is disabled, you must manually input the minimum and maximum scale settings f</w:t>
            </w:r>
            <w:r w:rsidR="00894391">
              <w:t>or the X</w:t>
            </w:r>
            <w:del w:id="2333" w:author="Tom" w:date="2017-09-27T17:57:00Z">
              <w:r w:rsidRPr="00673430" w:rsidDel="00B85FE4">
                <w:delText>,</w:delText>
              </w:r>
            </w:del>
            <w:r w:rsidRPr="00673430">
              <w:t xml:space="preserve"> and Y-axis scale of the profile graph.</w:t>
            </w:r>
          </w:p>
          <w:p w14:paraId="403AE56F" w14:textId="77777777" w:rsidR="00311FBC" w:rsidRPr="00673430" w:rsidRDefault="00311FBC" w:rsidP="00311FBC"/>
          <w:p w14:paraId="2E80B661" w14:textId="77777777" w:rsidR="00C567A1" w:rsidRPr="00C567A1" w:rsidRDefault="00C567A1" w:rsidP="00C567A1">
            <w:pPr>
              <w:rPr>
                <w:b/>
              </w:rPr>
            </w:pPr>
            <w:r w:rsidRPr="005941AF">
              <w:rPr>
                <w:b/>
              </w:rPr>
              <w:t xml:space="preserve">TCs </w:t>
            </w:r>
          </w:p>
          <w:p w14:paraId="1AE18606" w14:textId="77777777" w:rsidR="00311FBC" w:rsidRDefault="00C567A1" w:rsidP="00C567A1">
            <w:r w:rsidRPr="00A64B31">
              <w:t xml:space="preserve">The TCs section is a list of the thermocouples used for the profile.  In the event that you wish to view the profile without </w:t>
            </w:r>
            <w:proofErr w:type="gramStart"/>
            <w:r w:rsidRPr="00A64B31">
              <w:t>a particular or multiple thermocouples</w:t>
            </w:r>
            <w:proofErr w:type="gramEnd"/>
            <w:r w:rsidRPr="00A64B31">
              <w:t xml:space="preserve">, you can deselect individual thermocouples, or deselect the “All” check box, and choose only the thermocouples you wish to view. The software recalculates the </w:t>
            </w:r>
            <w:proofErr w:type="gramStart"/>
            <w:r w:rsidRPr="00A64B31">
              <w:t>PWI, and</w:t>
            </w:r>
            <w:proofErr w:type="gramEnd"/>
            <w:r w:rsidRPr="00A64B31">
              <w:t xml:space="preserve"> updates the profile statistics based on the remaining thermocouples selected.  You must select at least one product thermocouple.</w:t>
            </w:r>
          </w:p>
        </w:tc>
        <w:tc>
          <w:tcPr>
            <w:tcW w:w="4788" w:type="dxa"/>
            <w:shd w:val="clear" w:color="auto" w:fill="auto"/>
          </w:tcPr>
          <w:p w14:paraId="58DF6567" w14:textId="2CBFEE3A" w:rsidR="00311FBC" w:rsidRPr="00F3396F" w:rsidRDefault="00C567A1" w:rsidP="00BC1977">
            <w:del w:id="2334" w:author="Tom" w:date="2017-08-17T12:07:00Z">
              <w:r w:rsidRPr="00F3396F" w:rsidDel="00BC33BA">
                <w:rPr>
                  <w:noProof/>
                </w:rPr>
                <w:drawing>
                  <wp:inline distT="0" distB="0" distL="0" distR="0" wp14:anchorId="19CD1383" wp14:editId="14703CB5">
                    <wp:extent cx="2937128" cy="2806505"/>
                    <wp:effectExtent l="0" t="0" r="0" b="0"/>
                    <wp:docPr id="3037" name="Picture 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937305" cy="2806674"/>
                            </a:xfrm>
                            <a:prstGeom prst="rect">
                              <a:avLst/>
                            </a:prstGeom>
                          </pic:spPr>
                        </pic:pic>
                      </a:graphicData>
                    </a:graphic>
                  </wp:inline>
                </w:drawing>
              </w:r>
            </w:del>
            <w:ins w:id="2335" w:author="Tom" w:date="2017-08-17T12:08:00Z">
              <w:r w:rsidR="00BC33BA">
                <w:rPr>
                  <w:noProof/>
                </w:rPr>
                <w:drawing>
                  <wp:inline distT="0" distB="0" distL="0" distR="0" wp14:anchorId="5A22E2F0" wp14:editId="30D5A47A">
                    <wp:extent cx="2919198" cy="280720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19198" cy="2807208"/>
                            </a:xfrm>
                            <a:prstGeom prst="rect">
                              <a:avLst/>
                            </a:prstGeom>
                          </pic:spPr>
                        </pic:pic>
                      </a:graphicData>
                    </a:graphic>
                  </wp:inline>
                </w:drawing>
              </w:r>
            </w:ins>
          </w:p>
          <w:p w14:paraId="0D41F65D" w14:textId="7D574E2A" w:rsidR="00311FBC" w:rsidRPr="00F3396F" w:rsidRDefault="00311FBC" w:rsidP="00F3396F">
            <w:pPr>
              <w:jc w:val="center"/>
              <w:rPr>
                <w:rFonts w:ascii="Arial" w:hAnsi="Arial" w:cs="Arial"/>
                <w:sz w:val="16"/>
                <w:szCs w:val="16"/>
              </w:rPr>
            </w:pPr>
            <w:bookmarkStart w:id="2336" w:name="_Ref185831178"/>
            <w:r w:rsidRPr="00F3396F">
              <w:rPr>
                <w:rFonts w:ascii="Arial" w:hAnsi="Arial" w:cs="Arial"/>
                <w:sz w:val="16"/>
                <w:szCs w:val="16"/>
              </w:rPr>
              <w:t xml:space="preserve">Figure </w:t>
            </w:r>
            <w:r w:rsidRPr="00F3396F">
              <w:rPr>
                <w:rFonts w:ascii="Arial" w:hAnsi="Arial" w:cs="Arial"/>
                <w:sz w:val="16"/>
                <w:szCs w:val="16"/>
              </w:rPr>
              <w:fldChar w:fldCharType="begin"/>
            </w:r>
            <w:r w:rsidRPr="00F3396F">
              <w:rPr>
                <w:rFonts w:ascii="Arial" w:hAnsi="Arial" w:cs="Arial"/>
                <w:sz w:val="16"/>
                <w:szCs w:val="16"/>
              </w:rPr>
              <w:instrText xml:space="preserve"> SEQ Figure \* ARABIC </w:instrText>
            </w:r>
            <w:r w:rsidRPr="00F3396F">
              <w:rPr>
                <w:rFonts w:ascii="Arial" w:hAnsi="Arial" w:cs="Arial"/>
                <w:sz w:val="16"/>
                <w:szCs w:val="16"/>
              </w:rPr>
              <w:fldChar w:fldCharType="separate"/>
            </w:r>
            <w:r w:rsidR="0013342E">
              <w:rPr>
                <w:rFonts w:ascii="Arial" w:hAnsi="Arial" w:cs="Arial"/>
                <w:noProof/>
                <w:sz w:val="16"/>
                <w:szCs w:val="16"/>
              </w:rPr>
              <w:t>31</w:t>
            </w:r>
            <w:r w:rsidRPr="00F3396F">
              <w:rPr>
                <w:rFonts w:ascii="Arial" w:hAnsi="Arial" w:cs="Arial"/>
                <w:sz w:val="16"/>
                <w:szCs w:val="16"/>
              </w:rPr>
              <w:fldChar w:fldCharType="end"/>
            </w:r>
            <w:bookmarkEnd w:id="2336"/>
            <w:r w:rsidRPr="00F3396F">
              <w:rPr>
                <w:rFonts w:ascii="Arial" w:hAnsi="Arial" w:cs="Arial"/>
                <w:sz w:val="16"/>
                <w:szCs w:val="16"/>
              </w:rPr>
              <w:t>: Graph Controller</w:t>
            </w:r>
            <w:r w:rsidR="00C567A1" w:rsidRPr="00F3396F">
              <w:rPr>
                <w:rFonts w:ascii="Arial" w:hAnsi="Arial" w:cs="Arial"/>
                <w:sz w:val="16"/>
                <w:szCs w:val="16"/>
              </w:rPr>
              <w:t xml:space="preserve"> </w:t>
            </w:r>
          </w:p>
        </w:tc>
      </w:tr>
    </w:tbl>
    <w:p w14:paraId="0F554262" w14:textId="77777777" w:rsidR="00BC1977" w:rsidRPr="00673430" w:rsidRDefault="00BC1977" w:rsidP="00BC1977"/>
    <w:p w14:paraId="54E06458" w14:textId="77777777" w:rsidR="00BC1977" w:rsidRPr="00673430" w:rsidRDefault="00BC1977" w:rsidP="00BC1977">
      <w:r w:rsidRPr="00673430">
        <w:rPr>
          <w:b/>
        </w:rPr>
        <w:t>Grid –</w:t>
      </w:r>
      <w:r w:rsidRPr="00673430">
        <w:t xml:space="preserve"> Enables/disables the view of the X</w:t>
      </w:r>
      <w:del w:id="2337" w:author="Tom" w:date="2017-09-27T19:36:00Z">
        <w:r w:rsidRPr="00673430" w:rsidDel="003A10A4">
          <w:delText>,</w:delText>
        </w:r>
      </w:del>
      <w:r w:rsidRPr="00673430">
        <w:t xml:space="preserve"> and Y-Axis scales.</w:t>
      </w:r>
    </w:p>
    <w:p w14:paraId="3F766D65" w14:textId="77777777" w:rsidR="00BC1977" w:rsidRPr="00673430" w:rsidRDefault="00BC1977" w:rsidP="00BC1977"/>
    <w:p w14:paraId="3D4F84F9" w14:textId="77777777" w:rsidR="00BC1977" w:rsidRPr="00673430" w:rsidRDefault="00BC1977" w:rsidP="00BC1977">
      <w:r w:rsidRPr="00673430">
        <w:rPr>
          <w:b/>
        </w:rPr>
        <w:t xml:space="preserve">Reference </w:t>
      </w:r>
      <w:r w:rsidR="00484BF4">
        <w:rPr>
          <w:b/>
        </w:rPr>
        <w:t>l</w:t>
      </w:r>
      <w:r w:rsidRPr="00673430">
        <w:rPr>
          <w:b/>
        </w:rPr>
        <w:t>ines –</w:t>
      </w:r>
      <w:r w:rsidRPr="00673430">
        <w:t xml:space="preserve"> Enables the view of Reference Lines displayed on the profile graph.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77777777" w:rsidR="00955AC0" w:rsidRDefault="00955AC0" w:rsidP="00955AC0">
      <w:r>
        <w:rPr>
          <w:b/>
        </w:rPr>
        <w:t>TCs Line Thickness</w:t>
      </w:r>
      <w:r w:rsidRPr="00673430">
        <w:rPr>
          <w:b/>
        </w:rPr>
        <w:t xml:space="preserve"> </w:t>
      </w:r>
      <w:r>
        <w:t xml:space="preserve">– The </w:t>
      </w:r>
      <w:proofErr w:type="gramStart"/>
      <w:r>
        <w:t>pull down</w:t>
      </w:r>
      <w:proofErr w:type="gramEnd"/>
      <w:r>
        <w:t xml:space="preserve"> menu lets you select five different thicknesses for the TC lines drawn on the graph</w:t>
      </w:r>
      <w:r w:rsidR="00A64B31">
        <w:t>.</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77777777"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p>
    <w:p w14:paraId="4CE320C0" w14:textId="77777777" w:rsidR="00C567A1" w:rsidRPr="00A64B31" w:rsidRDefault="00C567A1" w:rsidP="00C567A1"/>
    <w:p w14:paraId="406C3A92" w14:textId="305F05DB" w:rsidR="00C567A1" w:rsidRPr="00A64B31" w:rsidDel="00BC33BA" w:rsidRDefault="00C567A1" w:rsidP="00C567A1">
      <w:pPr>
        <w:rPr>
          <w:del w:id="2338" w:author="Tom" w:date="2017-08-17T12:09:00Z"/>
        </w:rPr>
      </w:pPr>
      <w:del w:id="2339" w:author="Tom" w:date="2017-08-17T12:09:00Z">
        <w:r w:rsidRPr="00A64B31" w:rsidDel="00BC33BA">
          <w:rPr>
            <w:b/>
          </w:rPr>
          <w:delText>Floating O2 PPM display</w:delText>
        </w:r>
        <w:r w:rsidRPr="00A64B31" w:rsidDel="00BC33BA">
          <w:delText xml:space="preserve"> – When the </w:delText>
        </w:r>
        <w:r w:rsidRPr="00A64B31" w:rsidDel="00BC33BA">
          <w:rPr>
            <w:i/>
          </w:rPr>
          <w:delText>O2 Live</w:delText>
        </w:r>
        <w:r w:rsidRPr="00A64B31" w:rsidDel="00BC33BA">
          <w:delText xml:space="preserve"> option is purchased, you can enable/disable a window on the graph that shows the O2 measurement recorded during that profile.</w:delText>
        </w:r>
      </w:del>
    </w:p>
    <w:p w14:paraId="130FBE32" w14:textId="77777777" w:rsidR="00BC1977" w:rsidRPr="00A64B31" w:rsidRDefault="00BC1977" w:rsidP="00BC363E"/>
    <w:p w14:paraId="5E003EC2" w14:textId="77777777" w:rsidR="00BC363E" w:rsidRPr="00A64B31" w:rsidRDefault="00BC363E" w:rsidP="00BC363E"/>
    <w:p w14:paraId="4A7473F7" w14:textId="77777777" w:rsidR="00BC363E" w:rsidRDefault="00BC363E" w:rsidP="00BC363E"/>
    <w:p w14:paraId="70919C40" w14:textId="77777777" w:rsidR="008708F9" w:rsidRDefault="008708F9" w:rsidP="00BC363E"/>
    <w:p w14:paraId="1D243512" w14:textId="20F223D2" w:rsidR="00BC363E" w:rsidRDefault="00C567A1" w:rsidP="008F51FF">
      <w:pPr>
        <w:pStyle w:val="Heading3"/>
      </w:pPr>
      <w:bookmarkStart w:id="2340" w:name="_Toc469043330"/>
      <w:bookmarkStart w:id="2341" w:name="_Toc469044964"/>
      <w:bookmarkStart w:id="2342" w:name="_Toc469139260"/>
      <w:bookmarkStart w:id="2343" w:name="_Toc469152705"/>
      <w:bookmarkStart w:id="2344" w:name="_Toc491174804"/>
      <w:bookmarkStart w:id="2345" w:name="_Toc494304036"/>
      <w:bookmarkStart w:id="2346" w:name="_Toc532827386"/>
      <w:bookmarkStart w:id="2347" w:name="_Toc532827794"/>
      <w:r w:rsidRPr="00A64B31">
        <w:lastRenderedPageBreak/>
        <w:t>G</w:t>
      </w:r>
      <w:r w:rsidR="00636C9A" w:rsidRPr="00A64B31">
        <w:t>raph</w:t>
      </w:r>
      <w:r w:rsidRPr="00A64B31">
        <w:t xml:space="preserve"> Option Menu</w:t>
      </w:r>
      <w:bookmarkEnd w:id="2340"/>
      <w:bookmarkEnd w:id="2341"/>
      <w:bookmarkEnd w:id="2342"/>
      <w:bookmarkEnd w:id="2343"/>
      <w:bookmarkEnd w:id="2344"/>
      <w:bookmarkEnd w:id="2345"/>
      <w:bookmarkEnd w:id="2346"/>
      <w:bookmarkEnd w:id="2347"/>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77777777" w:rsidR="00721E22" w:rsidRDefault="00721E22" w:rsidP="00721E22">
            <w:r>
              <w:t xml:space="preserve">To view the graph option menu, right-click anywhere within the profile graph area.  See </w:t>
            </w:r>
            <w:r>
              <w:fldChar w:fldCharType="begin"/>
            </w:r>
            <w:r>
              <w:instrText xml:space="preserve"> REF _Ref220307928 \h  \* MERGEFORMAT </w:instrText>
            </w:r>
            <w:r>
              <w:fldChar w:fldCharType="separate"/>
            </w:r>
            <w:r w:rsidR="0013342E">
              <w:t xml:space="preserve">Figure </w:t>
            </w:r>
            <w:r w:rsidR="0013342E">
              <w:rPr>
                <w:noProof/>
              </w:rPr>
              <w:t>32</w:t>
            </w:r>
            <w:r>
              <w:fldChar w:fldCharType="end"/>
            </w:r>
            <w:r>
              <w:t xml:space="preserve">.  </w:t>
            </w:r>
          </w:p>
          <w:p w14:paraId="3A3B6FD3" w14:textId="77777777" w:rsidR="00721E22" w:rsidRDefault="00721E22" w:rsidP="00BC363E"/>
        </w:tc>
        <w:tc>
          <w:tcPr>
            <w:tcW w:w="1980" w:type="dxa"/>
            <w:shd w:val="clear" w:color="auto" w:fill="auto"/>
          </w:tcPr>
          <w:p w14:paraId="153DD5C2" w14:textId="77777777" w:rsidR="00721E22" w:rsidRDefault="000E0382" w:rsidP="00211D6A">
            <w:pPr>
              <w:jc w:val="center"/>
            </w:pPr>
            <w:r>
              <w:rPr>
                <w:noProof/>
              </w:rPr>
              <w:drawing>
                <wp:inline distT="0" distB="0" distL="0" distR="0" wp14:anchorId="17B3C9A6" wp14:editId="0F13A30E">
                  <wp:extent cx="1104265" cy="879475"/>
                  <wp:effectExtent l="19050" t="19050" r="19685"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04265" cy="879475"/>
                          </a:xfrm>
                          <a:prstGeom prst="rect">
                            <a:avLst/>
                          </a:prstGeom>
                          <a:noFill/>
                          <a:ln w="6350" cmpd="sng">
                            <a:solidFill>
                              <a:srgbClr val="000000"/>
                            </a:solidFill>
                            <a:miter lim="800000"/>
                            <a:headEnd/>
                            <a:tailEnd/>
                          </a:ln>
                          <a:effectLst/>
                        </pic:spPr>
                      </pic:pic>
                    </a:graphicData>
                  </a:graphic>
                </wp:inline>
              </w:drawing>
            </w:r>
          </w:p>
          <w:p w14:paraId="003E40BB" w14:textId="77777777" w:rsidR="00721E22" w:rsidRDefault="00721E22" w:rsidP="00211D6A">
            <w:pPr>
              <w:pStyle w:val="Caption"/>
            </w:pPr>
            <w:bookmarkStart w:id="2348" w:name="_Ref220307928"/>
            <w:r>
              <w:t xml:space="preserve">Figure </w:t>
            </w:r>
            <w:r w:rsidR="00C10912">
              <w:fldChar w:fldCharType="begin"/>
            </w:r>
            <w:r w:rsidR="00C10912">
              <w:instrText xml:space="preserve"> SEQ Figure \* ARABIC </w:instrText>
            </w:r>
            <w:r w:rsidR="00C10912">
              <w:fldChar w:fldCharType="separate"/>
            </w:r>
            <w:r w:rsidR="0013342E">
              <w:rPr>
                <w:noProof/>
              </w:rPr>
              <w:t>32</w:t>
            </w:r>
            <w:r w:rsidR="00C10912">
              <w:rPr>
                <w:noProof/>
              </w:rPr>
              <w:fldChar w:fldCharType="end"/>
            </w:r>
            <w:bookmarkEnd w:id="2348"/>
          </w:p>
        </w:tc>
      </w:tr>
    </w:tbl>
    <w:p w14:paraId="6C0D90D7" w14:textId="77777777" w:rsidR="00BC363E" w:rsidRPr="003335AF" w:rsidRDefault="00C653DF" w:rsidP="00D7314E">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4C30D635" w:rsidR="00721E22" w:rsidRDefault="00721E22" w:rsidP="00BC363E">
            <w:r>
              <w:t xml:space="preserve">The Examine Line feature displays the temperature for the location of the pointer on the profile graph.  See </w:t>
            </w:r>
            <w:r w:rsidR="00C10912">
              <w:fldChar w:fldCharType="begin"/>
            </w:r>
            <w:r w:rsidR="00C10912">
              <w:instrText xml:space="preserve"> REF _Ref173138906  \* MERGEFORMAT </w:instrText>
            </w:r>
            <w:r w:rsidR="00C10912">
              <w:fldChar w:fldCharType="separate"/>
            </w:r>
            <w:r w:rsidR="0013342E" w:rsidRPr="0013342E">
              <w:t xml:space="preserve">Figure </w:t>
            </w:r>
            <w:r w:rsidR="0013342E" w:rsidRPr="0013342E">
              <w:rPr>
                <w:noProof/>
              </w:rPr>
              <w:t>33</w:t>
            </w:r>
            <w:r w:rsidR="00C10912">
              <w:rPr>
                <w:noProof/>
              </w:rPr>
              <w:fldChar w:fldCharType="end"/>
            </w:r>
            <w:r>
              <w:t xml:space="preserve">.  </w:t>
            </w:r>
          </w:p>
        </w:tc>
        <w:tc>
          <w:tcPr>
            <w:tcW w:w="2250" w:type="dxa"/>
            <w:shd w:val="clear" w:color="auto" w:fill="auto"/>
          </w:tcPr>
          <w:p w14:paraId="15DBD17C" w14:textId="77777777" w:rsidR="00721E22" w:rsidRDefault="000E0382" w:rsidP="00BC363E">
            <w:r>
              <w:rPr>
                <w:noProof/>
              </w:rPr>
              <w:drawing>
                <wp:inline distT="0" distB="0" distL="0" distR="0" wp14:anchorId="5A873E72" wp14:editId="7F63158A">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6E4E64B6" w:rsidR="00721E22" w:rsidRPr="00211D6A" w:rsidRDefault="00721E22" w:rsidP="00BC363E">
            <w:pPr>
              <w:rPr>
                <w:rFonts w:ascii="Arial" w:hAnsi="Arial" w:cs="Arial"/>
                <w:sz w:val="16"/>
                <w:szCs w:val="16"/>
              </w:rPr>
            </w:pPr>
            <w:bookmarkStart w:id="2349"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33</w:t>
            </w:r>
            <w:r w:rsidRPr="00211D6A">
              <w:rPr>
                <w:rFonts w:ascii="Arial" w:hAnsi="Arial" w:cs="Arial"/>
                <w:sz w:val="16"/>
                <w:szCs w:val="16"/>
              </w:rPr>
              <w:fldChar w:fldCharType="end"/>
            </w:r>
            <w:bookmarkEnd w:id="2349"/>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3FF628EA" w14:textId="77777777" w:rsidR="00A64B31" w:rsidRPr="00FC3898" w:rsidRDefault="00A64B31" w:rsidP="00A64B31"/>
    <w:p w14:paraId="618C691B" w14:textId="77777777" w:rsidR="00BC363E" w:rsidRDefault="00BC363E" w:rsidP="00D7314E">
      <w:pPr>
        <w:pStyle w:val="Heading4"/>
      </w:pPr>
      <w:r>
        <w:t xml:space="preserve">Automatic </w:t>
      </w:r>
      <w:r w:rsidR="00C653DF">
        <w:t xml:space="preserve">Calculation </w:t>
      </w:r>
      <w:proofErr w:type="gramStart"/>
      <w:r w:rsidR="00C653DF">
        <w:t>Of</w:t>
      </w:r>
      <w:proofErr w:type="gramEnd"/>
      <w:r w:rsidR="00C653DF">
        <w:t xml:space="preserve"> </w:t>
      </w:r>
      <w:r>
        <w:t xml:space="preserve">Delta T </w:t>
      </w:r>
      <w:r w:rsidR="00C653DF">
        <w:t xml:space="preserve">+ </w:t>
      </w:r>
      <w:r>
        <w:t xml:space="preserve">Delta </w:t>
      </w:r>
      <w:r w:rsidR="00C653DF">
        <w:t>(Or Range) For All Stats</w:t>
      </w:r>
    </w:p>
    <w:p w14:paraId="07B7672E" w14:textId="12C58781" w:rsidR="00F3396F" w:rsidRDefault="00BC363E" w:rsidP="00BC363E">
      <w:r w:rsidRPr="00673430">
        <w:t xml:space="preserve">The software will automatically calculate, and display in the statistical chart, the Delta for both the original and predicted profile data for all </w:t>
      </w:r>
      <w:r w:rsidR="00925F83" w:rsidRPr="00673430">
        <w:t>TC</w:t>
      </w:r>
      <w:r w:rsidRPr="00673430">
        <w:t xml:space="preserve">s for all Statistics.  See </w:t>
      </w:r>
      <w:r w:rsidRPr="00673430">
        <w:fldChar w:fldCharType="begin"/>
      </w:r>
      <w:r w:rsidRPr="00673430">
        <w:instrText xml:space="preserve"> REF _Ref173138906 </w:instrText>
      </w:r>
      <w:r w:rsidR="00673430" w:rsidRPr="00673430">
        <w:instrText xml:space="preserve"> \* MERGEFORMAT </w:instrText>
      </w:r>
      <w:r w:rsidRPr="00673430">
        <w:fldChar w:fldCharType="separate"/>
      </w:r>
      <w:r w:rsidR="0013342E" w:rsidRPr="0013342E">
        <w:t xml:space="preserve">Figure </w:t>
      </w:r>
      <w:r w:rsidR="0013342E" w:rsidRPr="0013342E">
        <w:rPr>
          <w:noProof/>
        </w:rPr>
        <w:t>33</w:t>
      </w:r>
      <w:r w:rsidRPr="00673430">
        <w:fldChar w:fldCharType="end"/>
      </w:r>
      <w:r w:rsidRPr="00673430">
        <w:t xml:space="preserve">.  </w:t>
      </w:r>
    </w:p>
    <w:p w14:paraId="2A6DE75C" w14:textId="77777777" w:rsidR="00F3396F" w:rsidRDefault="00F3396F" w:rsidP="00BC363E"/>
    <w:p w14:paraId="62A92851" w14:textId="3920922B" w:rsidR="00BC363E" w:rsidRPr="00673430" w:rsidRDefault="00BC363E" w:rsidP="00BC363E">
      <w:r w:rsidRPr="00673430">
        <w:t>This is the range of the highest to the lowest value for any given specification.  This information is strictly being displayed and is not factored in to the PWI value and is not</w:t>
      </w:r>
      <w:r w:rsidR="007476D8">
        <w:t xml:space="preserve"> used in the </w:t>
      </w:r>
      <w:r w:rsidR="00541318">
        <w:rPr>
          <w:i/>
        </w:rPr>
        <w:t xml:space="preserve">optional </w:t>
      </w:r>
      <w:r w:rsidR="007476D8">
        <w:t>Navigator or Auto-F</w:t>
      </w:r>
      <w:r w:rsidRPr="00673430">
        <w:t xml:space="preserve">ocus calculations. </w:t>
      </w:r>
    </w:p>
    <w:p w14:paraId="0E7CA0C4" w14:textId="77777777" w:rsidR="00A64B31" w:rsidRDefault="00A64B31">
      <w:pPr>
        <w:rPr>
          <w:rFonts w:ascii="Arial" w:hAnsi="Arial"/>
          <w:b/>
          <w:bCs/>
          <w:szCs w:val="28"/>
        </w:rPr>
      </w:pPr>
    </w:p>
    <w:p w14:paraId="5E3043E9" w14:textId="77777777" w:rsidR="00BC363E" w:rsidRPr="00673430" w:rsidRDefault="00BB7A5C" w:rsidP="00D7314E">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588"/>
        <w:gridCol w:w="2988"/>
      </w:tblGrid>
      <w:tr w:rsidR="00721E22" w14:paraId="5B560F7E" w14:textId="77777777" w:rsidTr="00211D6A">
        <w:tc>
          <w:tcPr>
            <w:tcW w:w="6588" w:type="dxa"/>
            <w:shd w:val="clear" w:color="auto" w:fill="auto"/>
          </w:tcPr>
          <w:p w14:paraId="7CAA3122" w14:textId="042FC571"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See </w:t>
            </w:r>
            <w:r w:rsidRPr="00673430">
              <w:fldChar w:fldCharType="begin"/>
            </w:r>
            <w:r w:rsidRPr="00673430">
              <w:instrText xml:space="preserve"> REF _Ref220307958 \h  \* MERGEFORMAT </w:instrText>
            </w:r>
            <w:r w:rsidRPr="00673430">
              <w:fldChar w:fldCharType="separate"/>
            </w:r>
            <w:r w:rsidR="0013342E" w:rsidRPr="0013342E">
              <w:t xml:space="preserve">Figure </w:t>
            </w:r>
            <w:r w:rsidR="0013342E" w:rsidRPr="0013342E">
              <w:rPr>
                <w:noProof/>
              </w:rPr>
              <w:t>34</w:t>
            </w:r>
            <w:r w:rsidRPr="00673430">
              <w:fldChar w:fldCharType="end"/>
            </w:r>
            <w:r w:rsidRPr="00673430">
              <w:t>.</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173E5DF3">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p>
          <w:p w14:paraId="38B037B6" w14:textId="77777777" w:rsidR="00721E22" w:rsidRPr="00211D6A" w:rsidRDefault="00721E22" w:rsidP="00211D6A">
            <w:pPr>
              <w:jc w:val="center"/>
              <w:rPr>
                <w:rFonts w:ascii="Arial" w:hAnsi="Arial" w:cs="Arial"/>
                <w:sz w:val="16"/>
                <w:szCs w:val="16"/>
              </w:rPr>
            </w:pPr>
            <w:bookmarkStart w:id="2350"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34</w:t>
            </w:r>
            <w:r w:rsidRPr="00211D6A">
              <w:rPr>
                <w:rFonts w:ascii="Arial" w:hAnsi="Arial" w:cs="Arial"/>
                <w:sz w:val="16"/>
                <w:szCs w:val="16"/>
              </w:rPr>
              <w:fldChar w:fldCharType="end"/>
            </w:r>
            <w:bookmarkEnd w:id="2350"/>
          </w:p>
        </w:tc>
      </w:tr>
    </w:tbl>
    <w:p w14:paraId="0F9D2E77" w14:textId="77777777" w:rsidR="00721E22" w:rsidRDefault="00721E22" w:rsidP="00BC363E"/>
    <w:p w14:paraId="1C0C4EF8" w14:textId="77777777" w:rsidR="00A64B31" w:rsidRDefault="00A64B31">
      <w:r>
        <w:br w:type="page"/>
      </w:r>
    </w:p>
    <w:p w14:paraId="1F3E3B5D" w14:textId="77777777" w:rsidR="00A64B31" w:rsidRDefault="00A64B31" w:rsidP="00BC363E">
      <w:r w:rsidRPr="00673430">
        <w:lastRenderedPageBreak/>
        <w:t xml:space="preserve">Select the thermocouple you wish to move and then click and drag the highlighted plot and move it to the desired location on the profile graph.   See </w:t>
      </w:r>
      <w:r w:rsidRPr="00673430">
        <w:fldChar w:fldCharType="begin"/>
      </w:r>
      <w:r w:rsidRPr="00673430">
        <w:instrText xml:space="preserve"> REF _Ref220307974 \h  \* MERGEFORMAT </w:instrText>
      </w:r>
      <w:r w:rsidRPr="00673430">
        <w:fldChar w:fldCharType="separate"/>
      </w:r>
      <w:r w:rsidR="0013342E">
        <w:t xml:space="preserve">Figure </w:t>
      </w:r>
      <w:r w:rsidR="0013342E">
        <w:rPr>
          <w:noProof/>
        </w:rPr>
        <w:t>35</w:t>
      </w:r>
      <w:r w:rsidRPr="00673430">
        <w:fldChar w:fldCharType="end"/>
      </w:r>
      <w:r>
        <w:t xml:space="preserve">.  </w:t>
      </w:r>
    </w:p>
    <w:p w14:paraId="31782C43" w14:textId="77777777" w:rsidR="00BC363E" w:rsidRDefault="000E0382" w:rsidP="00BC363E">
      <w:pPr>
        <w:keepNext/>
        <w:jc w:val="center"/>
      </w:pPr>
      <w:r>
        <w:rPr>
          <w:noProof/>
        </w:rPr>
        <w:drawing>
          <wp:inline distT="0" distB="0" distL="0" distR="0" wp14:anchorId="1E771D5B" wp14:editId="4EA6EEB2">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77777777" w:rsidR="00BC363E" w:rsidRDefault="00BC363E" w:rsidP="003335AF">
      <w:pPr>
        <w:pStyle w:val="Caption"/>
      </w:pPr>
      <w:bookmarkStart w:id="2351" w:name="_Ref220307974"/>
      <w:r>
        <w:t xml:space="preserve">Figure </w:t>
      </w:r>
      <w:r w:rsidR="00C10912">
        <w:fldChar w:fldCharType="begin"/>
      </w:r>
      <w:r w:rsidR="00C10912">
        <w:instrText xml:space="preserve"> SEQ Figure \* ARABIC </w:instrText>
      </w:r>
      <w:r w:rsidR="00C10912">
        <w:fldChar w:fldCharType="separate"/>
      </w:r>
      <w:r w:rsidR="0013342E">
        <w:rPr>
          <w:noProof/>
        </w:rPr>
        <w:t>35</w:t>
      </w:r>
      <w:r w:rsidR="00C10912">
        <w:rPr>
          <w:noProof/>
        </w:rPr>
        <w:fldChar w:fldCharType="end"/>
      </w:r>
      <w:bookmarkEnd w:id="2351"/>
      <w:r>
        <w:t>: Move TC Line</w:t>
      </w:r>
    </w:p>
    <w:p w14:paraId="3B04E28A" w14:textId="77777777" w:rsidR="00BC363E" w:rsidRDefault="00C653DF" w:rsidP="00D7314E">
      <w:pPr>
        <w:pStyle w:val="Heading4"/>
        <w:rPr>
          <w:lang w:val="en"/>
        </w:rPr>
      </w:pPr>
      <w:r>
        <w:rPr>
          <w:lang w:val="en"/>
        </w:rPr>
        <w:t>Move Zone Line</w:t>
      </w:r>
    </w:p>
    <w:tbl>
      <w:tblPr>
        <w:tblW w:w="0" w:type="auto"/>
        <w:tblLook w:val="04A0" w:firstRow="1" w:lastRow="0" w:firstColumn="1" w:lastColumn="0" w:noHBand="0" w:noVBand="1"/>
      </w:tblPr>
      <w:tblGrid>
        <w:gridCol w:w="6138"/>
        <w:gridCol w:w="3438"/>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D7314E">
            <w:pPr>
              <w:pStyle w:val="Heading4"/>
              <w:rPr>
                <w:lang w:val="en"/>
              </w:rPr>
            </w:pPr>
            <w:r>
              <w:rPr>
                <w:lang w:val="en"/>
              </w:rPr>
              <w:t>Zone Resize</w:t>
            </w:r>
          </w:p>
          <w:p w14:paraId="6614C191" w14:textId="29AE228E" w:rsidR="00327CED" w:rsidRDefault="00327CED" w:rsidP="00BC363E">
            <w:r w:rsidRPr="00673430">
              <w:t>Select to move the first line (</w:t>
            </w:r>
            <w:r>
              <w:t>z</w:t>
            </w:r>
            <w:r w:rsidRPr="00673430">
              <w:t>on</w:t>
            </w:r>
            <w:r>
              <w:t xml:space="preserve">e beginning) or the </w:t>
            </w:r>
            <w:ins w:id="2352" w:author="Tom" w:date="2017-09-27T17:58:00Z">
              <w:r w:rsidR="00B85FE4">
                <w:t>l</w:t>
              </w:r>
            </w:ins>
            <w:del w:id="2353" w:author="Tom" w:date="2017-09-27T17:58:00Z">
              <w:r w:rsidDel="00B85FE4">
                <w:delText>L</w:delText>
              </w:r>
            </w:del>
            <w:r>
              <w:t>ast line (z</w:t>
            </w:r>
            <w:r w:rsidRPr="00673430">
              <w:t xml:space="preserve">one ending) (See </w:t>
            </w:r>
            <w:r w:rsidRPr="00673430">
              <w:fldChar w:fldCharType="begin"/>
            </w:r>
            <w:r w:rsidRPr="00673430">
              <w:instrText xml:space="preserve"> REF _Ref237149178 \h  \* MERGEFORMAT </w:instrText>
            </w:r>
            <w:r w:rsidRPr="00673430">
              <w:fldChar w:fldCharType="separate"/>
            </w:r>
            <w:r w:rsidR="0013342E" w:rsidRPr="0013342E">
              <w:t xml:space="preserve">Figure </w:t>
            </w:r>
            <w:r w:rsidR="0013342E" w:rsidRPr="0013342E">
              <w:rPr>
                <w:noProof/>
              </w:rPr>
              <w:t>36</w:t>
            </w:r>
            <w:r w:rsidRPr="00673430">
              <w:fldChar w:fldCharType="end"/>
            </w:r>
            <w:r w:rsidRPr="00673430">
              <w:t xml:space="preserve">) and then click and drag it to the desired location on the profile graph.   See </w:t>
            </w:r>
            <w:r w:rsidRPr="00673430">
              <w:fldChar w:fldCharType="begin"/>
            </w:r>
            <w:r w:rsidRPr="00673430">
              <w:instrText xml:space="preserve"> REF _Ref220307995 \h  \* MERGEFORMAT </w:instrText>
            </w:r>
            <w:r w:rsidRPr="00673430">
              <w:fldChar w:fldCharType="separate"/>
            </w:r>
            <w:r w:rsidR="0013342E">
              <w:t xml:space="preserve">Figure </w:t>
            </w:r>
            <w:r w:rsidR="0013342E">
              <w:rPr>
                <w:noProof/>
              </w:rPr>
              <w:t>37</w:t>
            </w:r>
            <w:r w:rsidRPr="00673430">
              <w:fldChar w:fldCharType="end"/>
            </w:r>
            <w:r>
              <w:t>.</w:t>
            </w:r>
          </w:p>
        </w:tc>
        <w:tc>
          <w:tcPr>
            <w:tcW w:w="3438" w:type="dxa"/>
            <w:shd w:val="clear" w:color="auto" w:fill="auto"/>
          </w:tcPr>
          <w:p w14:paraId="4552B663" w14:textId="77777777" w:rsidR="00327CED" w:rsidRDefault="000E0382" w:rsidP="00211D6A">
            <w:pPr>
              <w:jc w:val="center"/>
            </w:pPr>
            <w:r>
              <w:rPr>
                <w:noProof/>
              </w:rPr>
              <w:drawing>
                <wp:inline distT="0" distB="0" distL="0" distR="0" wp14:anchorId="5F1FB181" wp14:editId="751FFE13">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p>
          <w:p w14:paraId="112BC9B0" w14:textId="77777777" w:rsidR="00327CED" w:rsidRPr="00211D6A" w:rsidRDefault="00327CED" w:rsidP="00211D6A">
            <w:pPr>
              <w:jc w:val="center"/>
              <w:rPr>
                <w:rFonts w:ascii="Arial" w:hAnsi="Arial" w:cs="Arial"/>
                <w:sz w:val="16"/>
                <w:szCs w:val="16"/>
              </w:rPr>
            </w:pPr>
            <w:bookmarkStart w:id="2354"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36</w:t>
            </w:r>
            <w:r w:rsidRPr="00211D6A">
              <w:rPr>
                <w:rFonts w:ascii="Arial" w:hAnsi="Arial" w:cs="Arial"/>
                <w:sz w:val="16"/>
                <w:szCs w:val="16"/>
              </w:rPr>
              <w:fldChar w:fldCharType="end"/>
            </w:r>
            <w:bookmarkEnd w:id="2354"/>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642880" behindDoc="0" locked="0" layoutInCell="1" allowOverlap="0" wp14:anchorId="6318A498" wp14:editId="67630FD1">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064D3B9" id="Line 4188" o:spid="_x0000_s1026" style="position:absolute;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" o:allowoverlap="f" strokeweight=".5pt">
                <v:stroke endarrow="block"/>
              </v:line>
            </w:pict>
          </mc:Fallback>
        </mc:AlternateContent>
      </w:r>
      <w:r>
        <w:rPr>
          <w:noProof/>
        </w:rPr>
        <mc:AlternateContent>
          <mc:Choice Requires="wps">
            <w:drawing>
              <wp:anchor distT="0" distB="0" distL="114300" distR="114300" simplePos="0" relativeHeight="251643904" behindDoc="0" locked="0" layoutInCell="1" allowOverlap="0" wp14:anchorId="1D3947C7" wp14:editId="5E62BAF0">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EFB2E92" id="Line 4189"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" o:allowoverlap="f" strokeweight=".5pt">
                <v:stroke endarrow="block"/>
              </v:line>
            </w:pict>
          </mc:Fallback>
        </mc:AlternateContent>
      </w:r>
      <w:r>
        <w:rPr>
          <w:noProof/>
        </w:rPr>
        <w:drawing>
          <wp:inline distT="0" distB="0" distL="0" distR="0" wp14:anchorId="00030D1E" wp14:editId="0CAA6640">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77777777" w:rsidR="00BC363E" w:rsidRDefault="00BC363E" w:rsidP="00BC363E">
      <w:pPr>
        <w:pStyle w:val="Caption"/>
      </w:pPr>
      <w:bookmarkStart w:id="2355" w:name="_Ref220307995"/>
      <w:r>
        <w:t xml:space="preserve">Figure </w:t>
      </w:r>
      <w:r w:rsidR="00C10912">
        <w:fldChar w:fldCharType="begin"/>
      </w:r>
      <w:r w:rsidR="00C10912">
        <w:instrText xml:space="preserve"> SEQ Figure \* ARABIC </w:instrText>
      </w:r>
      <w:r w:rsidR="00C10912">
        <w:fldChar w:fldCharType="separate"/>
      </w:r>
      <w:r w:rsidR="0013342E">
        <w:rPr>
          <w:noProof/>
        </w:rPr>
        <w:t>37</w:t>
      </w:r>
      <w:r w:rsidR="00C10912">
        <w:rPr>
          <w:noProof/>
        </w:rPr>
        <w:fldChar w:fldCharType="end"/>
      </w:r>
      <w:bookmarkEnd w:id="2355"/>
      <w:r>
        <w:t>:  Move Zone Line</w:t>
      </w:r>
    </w:p>
    <w:p w14:paraId="101864DD" w14:textId="77777777" w:rsidR="00926297" w:rsidRDefault="00926297" w:rsidP="00D7314E">
      <w:pPr>
        <w:pStyle w:val="Heading4"/>
        <w:rPr>
          <w:lang w:val="en"/>
        </w:rPr>
      </w:pPr>
      <w:r>
        <w:rPr>
          <w:lang w:val="en"/>
        </w:rPr>
        <w:t>Reset</w:t>
      </w:r>
    </w:p>
    <w:tbl>
      <w:tblPr>
        <w:tblW w:w="0" w:type="auto"/>
        <w:tblLook w:val="04A0" w:firstRow="1" w:lastRow="0" w:firstColumn="1" w:lastColumn="0" w:noHBand="0" w:noVBand="1"/>
      </w:tblPr>
      <w:tblGrid>
        <w:gridCol w:w="4788"/>
        <w:gridCol w:w="4788"/>
      </w:tblGrid>
      <w:tr w:rsidR="00926297" w14:paraId="37DDA39F" w14:textId="77777777" w:rsidTr="00192FFB">
        <w:tc>
          <w:tcPr>
            <w:tcW w:w="4788" w:type="dxa"/>
            <w:shd w:val="clear" w:color="auto" w:fill="auto"/>
          </w:tcPr>
          <w:p w14:paraId="12E238DF" w14:textId="77777777" w:rsidR="00926297" w:rsidRPr="00044029" w:rsidRDefault="00926297" w:rsidP="00192FFB">
            <w:pPr>
              <w:rPr>
                <w:lang w:val="en"/>
              </w:rPr>
            </w:pPr>
          </w:p>
          <w:p w14:paraId="0BAC7A89" w14:textId="77777777"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r w:rsidR="0013342E">
              <w:t xml:space="preserve">Figure </w:t>
            </w:r>
            <w:r w:rsidR="0013342E">
              <w:rPr>
                <w:noProof/>
              </w:rPr>
              <w:t>38</w:t>
            </w:r>
            <w:r w:rsidRPr="00044029">
              <w:rPr>
                <w:lang w:val="en"/>
              </w:rPr>
              <w:fldChar w:fldCharType="end"/>
            </w:r>
            <w:r w:rsidRPr="00044029">
              <w:rPr>
                <w:lang w:val="en"/>
              </w:rPr>
              <w:t xml:space="preserve">.  </w:t>
            </w:r>
          </w:p>
          <w:p w14:paraId="72E5A418" w14:textId="77777777" w:rsidR="00926297" w:rsidRDefault="00926297" w:rsidP="00192FFB"/>
        </w:tc>
        <w:tc>
          <w:tcPr>
            <w:tcW w:w="4788" w:type="dxa"/>
            <w:shd w:val="clear" w:color="auto" w:fill="auto"/>
          </w:tcPr>
          <w:p w14:paraId="6ED5341D" w14:textId="77777777" w:rsidR="00926297" w:rsidRDefault="000E0382" w:rsidP="00192FFB">
            <w:r>
              <w:rPr>
                <w:noProof/>
              </w:rPr>
              <w:drawing>
                <wp:inline distT="0" distB="0" distL="0" distR="0" wp14:anchorId="756E0068" wp14:editId="00216FA8">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p>
          <w:p w14:paraId="043D1F12" w14:textId="77777777" w:rsidR="00926297" w:rsidRDefault="00926297" w:rsidP="00192FFB">
            <w:pPr>
              <w:pStyle w:val="Caption"/>
            </w:pPr>
            <w:bookmarkStart w:id="2356" w:name="_Ref220308041"/>
            <w:r>
              <w:t xml:space="preserve">Figure </w:t>
            </w:r>
            <w:r w:rsidR="00C10912">
              <w:fldChar w:fldCharType="begin"/>
            </w:r>
            <w:r w:rsidR="00C10912">
              <w:instrText xml:space="preserve"> SEQ Figure \* ARABIC </w:instrText>
            </w:r>
            <w:r w:rsidR="00C10912">
              <w:fldChar w:fldCharType="separate"/>
            </w:r>
            <w:r w:rsidR="0013342E">
              <w:rPr>
                <w:noProof/>
              </w:rPr>
              <w:t>38</w:t>
            </w:r>
            <w:r w:rsidR="00C10912">
              <w:rPr>
                <w:noProof/>
              </w:rPr>
              <w:fldChar w:fldCharType="end"/>
            </w:r>
            <w:bookmarkEnd w:id="2356"/>
            <w:r>
              <w:t>: Reset</w:t>
            </w:r>
          </w:p>
        </w:tc>
      </w:tr>
    </w:tbl>
    <w:p w14:paraId="4CDAD970" w14:textId="77777777" w:rsidR="00BC363E" w:rsidRDefault="00BB7A5C" w:rsidP="008F51FF">
      <w:pPr>
        <w:pStyle w:val="Heading3"/>
      </w:pPr>
      <w:bookmarkStart w:id="2357" w:name="_Toc469043331"/>
      <w:bookmarkStart w:id="2358" w:name="_Toc469044965"/>
      <w:bookmarkStart w:id="2359" w:name="_Toc469139261"/>
      <w:bookmarkStart w:id="2360" w:name="_Toc469152706"/>
      <w:bookmarkStart w:id="2361" w:name="_Toc491174805"/>
      <w:bookmarkStart w:id="2362" w:name="_Toc494304037"/>
      <w:bookmarkStart w:id="2363" w:name="_Toc532827387"/>
      <w:bookmarkStart w:id="2364" w:name="_Toc532827795"/>
      <w:r>
        <w:lastRenderedPageBreak/>
        <w:t xml:space="preserve">Profile </w:t>
      </w:r>
      <w:r w:rsidR="00C653DF">
        <w:t>Screen Buttons</w:t>
      </w:r>
      <w:bookmarkEnd w:id="2357"/>
      <w:bookmarkEnd w:id="2358"/>
      <w:bookmarkEnd w:id="2359"/>
      <w:bookmarkEnd w:id="2360"/>
      <w:bookmarkEnd w:id="2361"/>
      <w:bookmarkEnd w:id="2362"/>
      <w:bookmarkEnd w:id="2363"/>
      <w:bookmarkEnd w:id="2364"/>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16"/>
        <w:gridCol w:w="7560"/>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1DC541AC">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33751B75">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EAB33AB">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78E9EAA1">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2365" w:name="_Toc494599913"/>
      <w:r>
        <w:rPr>
          <w:noProof/>
        </w:rPr>
        <w:br w:type="page"/>
      </w:r>
      <w:bookmarkEnd w:id="2365"/>
    </w:p>
    <w:tbl>
      <w:tblPr>
        <w:tblW w:w="0" w:type="auto"/>
        <w:tblLook w:val="04A0" w:firstRow="1" w:lastRow="0" w:firstColumn="1" w:lastColumn="0" w:noHBand="0" w:noVBand="1"/>
      </w:tblPr>
      <w:tblGrid>
        <w:gridCol w:w="4470"/>
        <w:gridCol w:w="5106"/>
      </w:tblGrid>
      <w:tr w:rsidR="000613A2" w14:paraId="68573866" w14:textId="77777777" w:rsidTr="00192FFB">
        <w:tc>
          <w:tcPr>
            <w:tcW w:w="4788" w:type="dxa"/>
            <w:shd w:val="clear" w:color="auto" w:fill="auto"/>
          </w:tcPr>
          <w:p w14:paraId="663F86F5" w14:textId="5BA84707" w:rsidR="00541318" w:rsidRDefault="00541318" w:rsidP="00CA1F86">
            <w:pPr>
              <w:pStyle w:val="Heading3"/>
            </w:pPr>
            <w:bookmarkStart w:id="2366" w:name="_Toc469043332"/>
            <w:bookmarkStart w:id="2367" w:name="_Toc469044966"/>
            <w:bookmarkStart w:id="2368" w:name="_Toc469139262"/>
            <w:bookmarkStart w:id="2369" w:name="_Toc469152707"/>
            <w:bookmarkStart w:id="2370" w:name="_Toc491174806"/>
            <w:bookmarkStart w:id="2371" w:name="_Toc494304038"/>
            <w:bookmarkStart w:id="2372" w:name="_Toc532827388"/>
            <w:bookmarkStart w:id="2373" w:name="_Toc532827796"/>
            <w:r w:rsidRPr="00541318">
              <w:lastRenderedPageBreak/>
              <w:t xml:space="preserve">Exit </w:t>
            </w:r>
            <w:proofErr w:type="gramStart"/>
            <w:r w:rsidRPr="00541318">
              <w:t>The</w:t>
            </w:r>
            <w:proofErr w:type="gramEnd"/>
            <w:r w:rsidRPr="00541318">
              <w:t xml:space="preserve"> Graph Screen</w:t>
            </w:r>
            <w:bookmarkEnd w:id="2366"/>
            <w:bookmarkEnd w:id="2367"/>
            <w:bookmarkEnd w:id="2368"/>
            <w:bookmarkEnd w:id="2369"/>
            <w:bookmarkEnd w:id="2370"/>
            <w:bookmarkEnd w:id="2371"/>
            <w:bookmarkEnd w:id="2372"/>
            <w:bookmarkEnd w:id="2373"/>
          </w:p>
          <w:p w14:paraId="736CBDE5" w14:textId="77777777" w:rsidR="000613A2" w:rsidRPr="00673430" w:rsidRDefault="000613A2" w:rsidP="000613A2">
            <w:r>
              <w:t xml:space="preserve">Upon exiting the graph screen, a message asks you, </w:t>
            </w:r>
            <w:proofErr w:type="gramStart"/>
            <w:r w:rsidRPr="00673430">
              <w:t>Do</w:t>
            </w:r>
            <w:proofErr w:type="gramEnd"/>
            <w:r w:rsidRPr="00673430">
              <w:t xml:space="preserve"> you wan</w:t>
            </w:r>
            <w:r>
              <w:t>t</w:t>
            </w:r>
            <w:r w:rsidRPr="00673430">
              <w:t xml:space="preserve"> to run a</w:t>
            </w:r>
            <w:del w:id="2374" w:author="Tom Bergeron" w:date="2018-12-11T16:59:00Z">
              <w:r w:rsidRPr="00673430" w:rsidDel="005E635B">
                <w:delText>nother</w:delText>
              </w:r>
            </w:del>
            <w:r w:rsidRPr="00673430">
              <w:t xml:space="preserve"> profile with this product?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74E4C357" w:rsidR="000613A2" w:rsidRDefault="00B85FE4" w:rsidP="00192FFB">
            <w:ins w:id="2375" w:author="Tom" w:date="2017-09-27T17:58:00Z">
              <w:r>
                <w:rPr>
                  <w:noProof/>
                </w:rPr>
                <w:drawing>
                  <wp:inline distT="0" distB="0" distL="0" distR="0" wp14:anchorId="0726E2C2" wp14:editId="79D5F395">
                    <wp:extent cx="2552700" cy="959662"/>
                    <wp:effectExtent l="0" t="0" r="0" b="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 a second profile.png"/>
                            <pic:cNvPicPr/>
                          </pic:nvPicPr>
                          <pic:blipFill>
                            <a:blip r:embed="rId98">
                              <a:extLst>
                                <a:ext uri="{28A0092B-C50C-407E-A947-70E740481C1C}">
                                  <a14:useLocalDpi xmlns:a14="http://schemas.microsoft.com/office/drawing/2010/main" val="0"/>
                                </a:ext>
                              </a:extLst>
                            </a:blip>
                            <a:stretch>
                              <a:fillRect/>
                            </a:stretch>
                          </pic:blipFill>
                          <pic:spPr>
                            <a:xfrm>
                              <a:off x="0" y="0"/>
                              <a:ext cx="2554784" cy="960446"/>
                            </a:xfrm>
                            <a:prstGeom prst="rect">
                              <a:avLst/>
                            </a:prstGeom>
                          </pic:spPr>
                        </pic:pic>
                      </a:graphicData>
                    </a:graphic>
                  </wp:inline>
                </w:drawing>
              </w:r>
            </w:ins>
            <w:del w:id="2376" w:author="Tom" w:date="2017-09-27T17:58:00Z">
              <w:r w:rsidR="000E0382" w:rsidDel="00B85FE4">
                <w:rPr>
                  <w:noProof/>
                </w:rPr>
                <w:drawing>
                  <wp:inline distT="0" distB="0" distL="0" distR="0" wp14:anchorId="61104BCB" wp14:editId="290EB1E4">
                    <wp:extent cx="2532380" cy="949325"/>
                    <wp:effectExtent l="19050" t="19050" r="20320" b="222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w="6350" cmpd="sng">
                              <a:solidFill>
                                <a:srgbClr val="000000"/>
                              </a:solidFill>
                              <a:miter lim="800000"/>
                              <a:headEnd/>
                              <a:tailEnd/>
                            </a:ln>
                            <a:effectLst/>
                          </pic:spPr>
                        </pic:pic>
                      </a:graphicData>
                    </a:graphic>
                  </wp:inline>
                </w:drawing>
              </w:r>
            </w:del>
          </w:p>
          <w:p w14:paraId="0B367487" w14:textId="77777777"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13342E">
              <w:rPr>
                <w:rFonts w:ascii="Arial" w:hAnsi="Arial" w:cs="Arial"/>
                <w:noProof/>
                <w:sz w:val="16"/>
                <w:szCs w:val="16"/>
              </w:rPr>
              <w:t>39</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723C7DD5" w:rsidR="000613A2" w:rsidRDefault="00B85FE4" w:rsidP="00192FFB">
            <w:ins w:id="2377" w:author="Tom" w:date="2017-09-27T17:58:00Z">
              <w:r>
                <w:rPr>
                  <w:noProof/>
                </w:rPr>
                <w:drawing>
                  <wp:inline distT="0" distB="0" distL="0" distR="0" wp14:anchorId="15B44108" wp14:editId="3F2F79F1">
                    <wp:extent cx="3079750" cy="969019"/>
                    <wp:effectExtent l="0" t="0" r="6350" b="2540"/>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 or Predicted.png"/>
                            <pic:cNvPicPr/>
                          </pic:nvPicPr>
                          <pic:blipFill>
                            <a:blip r:embed="rId100">
                              <a:extLst>
                                <a:ext uri="{28A0092B-C50C-407E-A947-70E740481C1C}">
                                  <a14:useLocalDpi xmlns:a14="http://schemas.microsoft.com/office/drawing/2010/main" val="0"/>
                                </a:ext>
                              </a:extLst>
                            </a:blip>
                            <a:stretch>
                              <a:fillRect/>
                            </a:stretch>
                          </pic:blipFill>
                          <pic:spPr>
                            <a:xfrm>
                              <a:off x="0" y="0"/>
                              <a:ext cx="3080514" cy="969259"/>
                            </a:xfrm>
                            <a:prstGeom prst="rect">
                              <a:avLst/>
                            </a:prstGeom>
                          </pic:spPr>
                        </pic:pic>
                      </a:graphicData>
                    </a:graphic>
                  </wp:inline>
                </w:drawing>
              </w:r>
            </w:ins>
            <w:del w:id="2378" w:author="Tom" w:date="2017-09-27T17:58:00Z">
              <w:r w:rsidR="000E0382" w:rsidDel="00B85FE4">
                <w:rPr>
                  <w:noProof/>
                </w:rPr>
                <w:drawing>
                  <wp:inline distT="0" distB="0" distL="0" distR="0" wp14:anchorId="191AD678" wp14:editId="1C34E6CF">
                    <wp:extent cx="3059430" cy="963930"/>
                    <wp:effectExtent l="19050" t="19050" r="2667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w="6350" cmpd="sng">
                              <a:solidFill>
                                <a:srgbClr val="000000"/>
                              </a:solidFill>
                              <a:miter lim="800000"/>
                              <a:headEnd/>
                              <a:tailEnd/>
                            </a:ln>
                            <a:effectLst/>
                          </pic:spPr>
                        </pic:pic>
                      </a:graphicData>
                    </a:graphic>
                  </wp:inline>
                </w:drawing>
              </w:r>
            </w:del>
          </w:p>
          <w:p w14:paraId="0A0EB694" w14:textId="77777777" w:rsidR="000613A2" w:rsidRPr="00673430" w:rsidRDefault="000613A2" w:rsidP="00192FFB">
            <w:pPr>
              <w:pStyle w:val="Caption"/>
            </w:pPr>
            <w:r w:rsidRPr="00673430">
              <w:t xml:space="preserve">Figure </w:t>
            </w:r>
            <w:r w:rsidR="00C10912">
              <w:fldChar w:fldCharType="begin"/>
            </w:r>
            <w:r w:rsidR="00C10912">
              <w:instrText xml:space="preserve"> SEQ Figure \* ARABIC </w:instrText>
            </w:r>
            <w:r w:rsidR="00C10912">
              <w:fldChar w:fldCharType="separate"/>
            </w:r>
            <w:r w:rsidR="0013342E">
              <w:rPr>
                <w:noProof/>
              </w:rPr>
              <w:t>40</w:t>
            </w:r>
            <w:r w:rsidR="00C10912">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1B65E892"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w:t>
      </w:r>
      <w:ins w:id="2379" w:author="Tom" w:date="2017-09-27T17:59:00Z">
        <w:r w:rsidR="00B85FE4">
          <w:t>ler</w:t>
        </w:r>
      </w:ins>
      <w:r w:rsidRPr="00673430">
        <w:t xml:space="preserve"> software.  </w:t>
      </w:r>
    </w:p>
    <w:p w14:paraId="3DC50416" w14:textId="77777777" w:rsidR="00BC363E" w:rsidRDefault="00BC363E" w:rsidP="00BC363E"/>
    <w:p w14:paraId="4A3A9928" w14:textId="77777777" w:rsidR="00BC363E" w:rsidRDefault="000E0382" w:rsidP="008F51FF">
      <w:pPr>
        <w:keepNext/>
        <w:jc w:val="center"/>
      </w:pPr>
      <w:r>
        <w:rPr>
          <w:noProof/>
        </w:rPr>
        <w:drawing>
          <wp:inline distT="0" distB="0" distL="0" distR="0" wp14:anchorId="32DA81BD" wp14:editId="7F6C13FA">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45127EAE" w14:textId="77777777" w:rsidR="00BC363E" w:rsidRDefault="00BC363E" w:rsidP="00BC363E">
      <w:pPr>
        <w:pStyle w:val="Caption"/>
      </w:pPr>
      <w:r>
        <w:t xml:space="preserve">Figure </w:t>
      </w:r>
      <w:r w:rsidR="00C10912">
        <w:fldChar w:fldCharType="begin"/>
      </w:r>
      <w:r w:rsidR="00C10912">
        <w:instrText xml:space="preserve"> </w:instrText>
      </w:r>
      <w:r w:rsidR="00C10912">
        <w:instrText xml:space="preserve">SEQ Figure \* ARABIC </w:instrText>
      </w:r>
      <w:r w:rsidR="00C10912">
        <w:fldChar w:fldCharType="separate"/>
      </w:r>
      <w:r w:rsidR="0013342E">
        <w:rPr>
          <w:noProof/>
        </w:rPr>
        <w:t>41</w:t>
      </w:r>
      <w:r w:rsidR="00C10912">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586"/>
        <w:gridCol w:w="4990"/>
      </w:tblGrid>
      <w:tr w:rsidR="000613A2" w14:paraId="097BBB24" w14:textId="77777777" w:rsidTr="00A64B31">
        <w:trPr>
          <w:trHeight w:val="2250"/>
        </w:trPr>
        <w:tc>
          <w:tcPr>
            <w:tcW w:w="4788" w:type="dxa"/>
            <w:shd w:val="clear" w:color="auto" w:fill="auto"/>
          </w:tcPr>
          <w:p w14:paraId="55D8806F" w14:textId="77777777" w:rsidR="000613A2" w:rsidRPr="00673430" w:rsidRDefault="000613A2" w:rsidP="00D7314E">
            <w:pPr>
              <w:pStyle w:val="Heading4"/>
            </w:pPr>
            <w:r w:rsidRPr="00673430">
              <w:lastRenderedPageBreak/>
              <w:t xml:space="preserve">Saving </w:t>
            </w:r>
            <w:r w:rsidR="00C653DF" w:rsidRPr="00673430">
              <w:t xml:space="preserve">Changes </w:t>
            </w:r>
            <w:proofErr w:type="gramStart"/>
            <w:r w:rsidR="00C653DF" w:rsidRPr="00673430">
              <w:t>To</w:t>
            </w:r>
            <w:proofErr w:type="gramEnd"/>
            <w:r w:rsidR="00C653DF" w:rsidRPr="00673430">
              <w:t xml:space="preserve"> The Profile:</w:t>
            </w:r>
          </w:p>
          <w:p w14:paraId="6DC4108B" w14:textId="37DDFE43" w:rsidR="000613A2" w:rsidRDefault="000613A2" w:rsidP="00BC363E">
            <w:r w:rsidRPr="00673430">
              <w:t xml:space="preserve">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r w:rsidR="0013342E" w:rsidRPr="00673430">
              <w:t xml:space="preserve">Figure </w:t>
            </w:r>
            <w:r w:rsidR="0013342E">
              <w:rPr>
                <w:noProof/>
              </w:rPr>
              <w:t>42</w:t>
            </w:r>
            <w:r w:rsidRPr="00673430">
              <w:fldChar w:fldCharType="end"/>
            </w:r>
            <w:r>
              <w:t xml:space="preserve">.  </w:t>
            </w:r>
          </w:p>
        </w:tc>
        <w:tc>
          <w:tcPr>
            <w:tcW w:w="4788" w:type="dxa"/>
            <w:shd w:val="clear" w:color="auto" w:fill="auto"/>
          </w:tcPr>
          <w:p w14:paraId="15BB85C2" w14:textId="77777777" w:rsidR="000613A2" w:rsidRDefault="000E0382" w:rsidP="00BC363E">
            <w:r>
              <w:rPr>
                <w:noProof/>
              </w:rPr>
              <w:drawing>
                <wp:inline distT="0" distB="0" distL="0" distR="0" wp14:anchorId="11F675DC" wp14:editId="70475D92">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p>
          <w:p w14:paraId="56070E42" w14:textId="77777777" w:rsidR="000613A2" w:rsidRPr="00673430" w:rsidRDefault="000613A2" w:rsidP="000613A2">
            <w:pPr>
              <w:pStyle w:val="Caption"/>
            </w:pPr>
            <w:bookmarkStart w:id="2380" w:name="_Ref270084164"/>
            <w:r w:rsidRPr="00673430">
              <w:t xml:space="preserve">Figure </w:t>
            </w:r>
            <w:r w:rsidR="00C10912">
              <w:fldChar w:fldCharType="begin"/>
            </w:r>
            <w:r w:rsidR="00C10912">
              <w:instrText xml:space="preserve"> SEQ Figure \* ARABIC </w:instrText>
            </w:r>
            <w:r w:rsidR="00C10912">
              <w:fldChar w:fldCharType="separate"/>
            </w:r>
            <w:r w:rsidR="0013342E">
              <w:rPr>
                <w:noProof/>
              </w:rPr>
              <w:t>42</w:t>
            </w:r>
            <w:r w:rsidR="00C10912">
              <w:rPr>
                <w:noProof/>
              </w:rPr>
              <w:fldChar w:fldCharType="end"/>
            </w:r>
            <w:bookmarkEnd w:id="2380"/>
          </w:p>
          <w:p w14:paraId="67BAEF50" w14:textId="77777777" w:rsidR="000613A2" w:rsidRDefault="000613A2" w:rsidP="00BC363E"/>
        </w:tc>
      </w:tr>
      <w:tr w:rsidR="000613A2" w14:paraId="11C94A2E" w14:textId="77777777" w:rsidTr="00192FFB">
        <w:tc>
          <w:tcPr>
            <w:tcW w:w="4788" w:type="dxa"/>
            <w:shd w:val="clear" w:color="auto" w:fill="auto"/>
          </w:tcPr>
          <w:p w14:paraId="6AC6F6D8" w14:textId="77777777" w:rsidR="000613A2" w:rsidRPr="00673430" w:rsidRDefault="000613A2" w:rsidP="00D7314E">
            <w:pPr>
              <w:pStyle w:val="Heading4"/>
            </w:pPr>
            <w:r w:rsidRPr="00673430">
              <w:t xml:space="preserve">Saving </w:t>
            </w:r>
            <w:r w:rsidR="00C653DF" w:rsidRPr="00673430">
              <w:t xml:space="preserve">Changes </w:t>
            </w:r>
            <w:proofErr w:type="gramStart"/>
            <w:r w:rsidR="00C653DF" w:rsidRPr="00673430">
              <w:t>To</w:t>
            </w:r>
            <w:proofErr w:type="gramEnd"/>
            <w:r w:rsidR="00C653DF" w:rsidRPr="00673430">
              <w:t xml:space="preserve">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77777777" w:rsidR="000613A2" w:rsidRDefault="000E0382" w:rsidP="00BC363E">
            <w:r>
              <w:rPr>
                <w:noProof/>
              </w:rPr>
              <w:drawing>
                <wp:inline distT="0" distB="0" distL="0" distR="0" wp14:anchorId="1B1500F2" wp14:editId="7CDD9EB3">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p>
          <w:p w14:paraId="6C8A541A" w14:textId="77777777"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13342E">
              <w:rPr>
                <w:rFonts w:ascii="Arial" w:hAnsi="Arial" w:cs="Arial"/>
                <w:noProof/>
                <w:sz w:val="16"/>
                <w:szCs w:val="16"/>
              </w:rPr>
              <w:t>43</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w:t>
      </w:r>
      <w:proofErr w:type="gramStart"/>
      <w:r w:rsidRPr="00673430">
        <w:t>in order to</w:t>
      </w:r>
      <w:proofErr w:type="gramEnd"/>
      <w:r w:rsidRPr="00673430">
        <w:t xml:space="preserve">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77777777" w:rsidR="00BC363E" w:rsidRDefault="00BC363E" w:rsidP="00BC363E">
      <w:r w:rsidRPr="00673430">
        <w:t xml:space="preserve">You will be sent back to the Main menu if you had just completed running a profile.  If you opened the profile from the Profile </w:t>
      </w:r>
      <w:proofErr w:type="gramStart"/>
      <w:r w:rsidRPr="00673430">
        <w:t>Explorer</w:t>
      </w:r>
      <w:proofErr w:type="gramEnd"/>
      <w:r w:rsidRPr="00673430">
        <w:t xml:space="preserve">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D7314E">
      <w:pPr>
        <w:pStyle w:val="Heading4"/>
      </w:pPr>
      <w:r>
        <w:t xml:space="preserve">General </w:t>
      </w:r>
      <w:r w:rsidR="00C653DF">
        <w:t>T</w:t>
      </w:r>
      <w:r w:rsidR="00C653DF" w:rsidRPr="00673430">
        <w:t xml:space="preserve">ab </w:t>
      </w:r>
      <w:r w:rsidR="00C653DF">
        <w:t>B</w:t>
      </w:r>
      <w:r w:rsidR="00C653DF" w:rsidRPr="00673430">
        <w:t>uttons</w:t>
      </w:r>
    </w:p>
    <w:p w14:paraId="6ABE692A" w14:textId="77777777" w:rsidR="008708F9" w:rsidRPr="00673430" w:rsidRDefault="008708F9" w:rsidP="00A64B31">
      <w:r w:rsidRPr="00673430">
        <w:rPr>
          <w:b/>
        </w:rPr>
        <w:t>Start Virtual Profile –</w:t>
      </w:r>
      <w:r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03AAC5B2" w14:textId="77777777" w:rsidR="00405A23" w:rsidRPr="00673430" w:rsidRDefault="008708F9" w:rsidP="00A64B31">
      <w:r w:rsidRPr="00673430">
        <w:rPr>
          <w:b/>
        </w:rPr>
        <w:t>View/Edit Process Window –</w:t>
      </w:r>
      <w:r w:rsidRPr="00673430">
        <w:t xml:space="preserve"> This will allow you to view the Process Window specifications and limits</w:t>
      </w:r>
      <w:r w:rsidR="00070E42" w:rsidRPr="00673430">
        <w:t>.</w:t>
      </w:r>
      <w:del w:id="2381" w:author="Tom" w:date="2017-09-27T18:00:00Z">
        <w:r w:rsidR="00070E42" w:rsidRPr="00673430" w:rsidDel="00B85FE4">
          <w:delText xml:space="preserve">  </w:delText>
        </w:r>
        <w:r w:rsidR="00405A23" w:rsidRPr="00673430" w:rsidDel="00B85FE4">
          <w:delText>To view f</w:delText>
        </w:r>
        <w:r w:rsidR="00A0033C" w:rsidRPr="00673430" w:rsidDel="00B85FE4">
          <w:delText xml:space="preserve">ull </w:delText>
        </w:r>
        <w:r w:rsidR="003D0623" w:rsidRPr="00673430" w:rsidDel="00B85FE4">
          <w:delText>details</w:delText>
        </w:r>
        <w:r w:rsidR="00A0033C" w:rsidRPr="00673430" w:rsidDel="00B85FE4">
          <w:delText xml:space="preserve"> about editing the Pr</w:delText>
        </w:r>
        <w:r w:rsidR="00405A23" w:rsidRPr="00673430" w:rsidDel="00B85FE4">
          <w:delText>ocess Window.</w:delText>
        </w:r>
      </w:del>
    </w:p>
    <w:p w14:paraId="496EF676" w14:textId="77777777" w:rsidR="008708F9" w:rsidRPr="00673430" w:rsidRDefault="00405A23" w:rsidP="00A64B31">
      <w:r w:rsidRPr="00673430">
        <w:t>Changes</w:t>
      </w:r>
      <w:r w:rsidR="008708F9" w:rsidRPr="00673430">
        <w:t xml:space="preserve"> </w:t>
      </w:r>
      <w:r w:rsidRPr="00673430">
        <w:t xml:space="preserve">made to the Profile and Process Window can be saved </w:t>
      </w:r>
      <w:r w:rsidR="00F33FFF" w:rsidRPr="00673430">
        <w:t>when exiting the Graph screen.</w:t>
      </w:r>
    </w:p>
    <w:p w14:paraId="40F1DA91" w14:textId="77777777" w:rsidR="00D250AC" w:rsidRPr="00673430" w:rsidRDefault="00D250AC" w:rsidP="00A64B31"/>
    <w:p w14:paraId="195AD461" w14:textId="77777777" w:rsidR="002556D1" w:rsidRPr="00673430" w:rsidRDefault="008708F9" w:rsidP="00A64B31">
      <w:r w:rsidRPr="00673430">
        <w:rPr>
          <w:b/>
        </w:rPr>
        <w:t xml:space="preserve">Copy to </w:t>
      </w:r>
      <w:r w:rsidR="00671E0B">
        <w:rPr>
          <w:b/>
        </w:rPr>
        <w:t>c</w:t>
      </w:r>
      <w:r w:rsidRPr="00673430">
        <w:rPr>
          <w:b/>
        </w:rPr>
        <w:t>lipboard –</w:t>
      </w:r>
      <w:r w:rsidRPr="00673430">
        <w:t xml:space="preserve"> This button will copy the profile data to the clipboard for use with third-party software such as a spreadsheet application, or SPC software.</w:t>
      </w:r>
    </w:p>
    <w:p w14:paraId="4C924FB3" w14:textId="77777777" w:rsidR="002556D1" w:rsidRPr="00673430" w:rsidRDefault="002556D1" w:rsidP="00A64B31"/>
    <w:p w14:paraId="2408644A" w14:textId="5A701E44"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r w:rsidR="0013342E" w:rsidRPr="0013342E">
        <w:rPr>
          <w:color w:val="365F91"/>
        </w:rPr>
        <w:t>Printing</w:t>
      </w:r>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7777777" w:rsidR="002F65A0" w:rsidRPr="00673430" w:rsidRDefault="008708F9" w:rsidP="00A64B31">
      <w:r w:rsidRPr="00673430">
        <w:rPr>
          <w:b/>
        </w:rPr>
        <w:t xml:space="preserve">Green </w:t>
      </w:r>
      <w:r w:rsidR="00A64B31">
        <w:rPr>
          <w:b/>
        </w:rPr>
        <w:t>Check B</w:t>
      </w:r>
      <w:r w:rsidRPr="00673430">
        <w:rPr>
          <w:b/>
        </w:rPr>
        <w:t>utton –</w:t>
      </w:r>
      <w:r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rsidP="008F51FF">
      <w:pPr>
        <w:pStyle w:val="Heading3"/>
      </w:pPr>
      <w:r>
        <w:br w:type="page"/>
      </w:r>
      <w:bookmarkStart w:id="2382" w:name="_Toc469043333"/>
      <w:bookmarkStart w:id="2383" w:name="_Toc469044967"/>
      <w:bookmarkStart w:id="2384" w:name="_Toc469139263"/>
      <w:bookmarkStart w:id="2385" w:name="_Toc469152708"/>
      <w:bookmarkStart w:id="2386" w:name="_Toc491174807"/>
      <w:bookmarkStart w:id="2387" w:name="_Toc494304039"/>
      <w:bookmarkStart w:id="2388" w:name="_Toc532827389"/>
      <w:bookmarkStart w:id="2389" w:name="_Toc532827797"/>
      <w:r w:rsidR="006E2A52">
        <w:lastRenderedPageBreak/>
        <w:t xml:space="preserve">Description </w:t>
      </w:r>
      <w:r>
        <w:t>Tab</w:t>
      </w:r>
      <w:bookmarkEnd w:id="2382"/>
      <w:bookmarkEnd w:id="2383"/>
      <w:bookmarkEnd w:id="2384"/>
      <w:bookmarkEnd w:id="2385"/>
      <w:bookmarkEnd w:id="2386"/>
      <w:bookmarkEnd w:id="2387"/>
      <w:bookmarkEnd w:id="2388"/>
      <w:bookmarkEnd w:id="2389"/>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5D1E322F">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p>
    <w:p w14:paraId="3DB7DA54" w14:textId="77777777" w:rsidR="008708F9" w:rsidRDefault="00133461" w:rsidP="00F5043F">
      <w:pPr>
        <w:pStyle w:val="Caption"/>
      </w:pPr>
      <w:r>
        <w:t xml:space="preserve">Figure </w:t>
      </w:r>
      <w:r w:rsidR="00C10912">
        <w:fldChar w:fldCharType="begin"/>
      </w:r>
      <w:r w:rsidR="00C10912">
        <w:instrText xml:space="preserve"> SEQ Figure \* ARABIC </w:instrText>
      </w:r>
      <w:r w:rsidR="00C10912">
        <w:fldChar w:fldCharType="separate"/>
      </w:r>
      <w:r w:rsidR="0013342E">
        <w:rPr>
          <w:noProof/>
        </w:rPr>
        <w:t>44</w:t>
      </w:r>
      <w:r w:rsidR="00C10912">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D7314E">
      <w:pPr>
        <w:pStyle w:val="Heading4"/>
      </w:pPr>
      <w:r w:rsidRPr="00910E39">
        <w:t xml:space="preserve">Description </w:t>
      </w:r>
      <w:r w:rsidR="00C653DF">
        <w:t>T</w:t>
      </w:r>
      <w:r w:rsidR="00C653DF" w:rsidRPr="00910E39">
        <w:t xml:space="preserve">ab </w:t>
      </w:r>
      <w:r w:rsidR="00C653DF">
        <w:t>B</w:t>
      </w:r>
      <w:r w:rsidR="00C653DF" w:rsidRPr="00910E39">
        <w:t>uttons</w:t>
      </w:r>
    </w:p>
    <w:p w14:paraId="5BE48870" w14:textId="77777777" w:rsidR="008708F9" w:rsidRDefault="008708F9" w:rsidP="00A64B31">
      <w:r>
        <w:rPr>
          <w:b/>
        </w:rPr>
        <w:t>View/Edit Process Window –</w:t>
      </w:r>
      <w:r>
        <w:t xml:space="preserve"> This will allow you to view th</w:t>
      </w:r>
      <w:r w:rsidR="00F33FFF">
        <w:t>e process window specifications</w:t>
      </w:r>
      <w:r w:rsidR="00B2165D">
        <w:t>.</w:t>
      </w:r>
    </w:p>
    <w:p w14:paraId="69532892" w14:textId="77777777" w:rsidR="00D250AC" w:rsidRDefault="00D250AC" w:rsidP="00A64B31"/>
    <w:p w14:paraId="36485ADB" w14:textId="77777777" w:rsidR="008708F9" w:rsidRDefault="008708F9" w:rsidP="00A64B31">
      <w:r>
        <w:rPr>
          <w:b/>
        </w:rPr>
        <w:t xml:space="preserve">Copy to </w:t>
      </w:r>
      <w:r w:rsidR="00671E0B">
        <w:rPr>
          <w:b/>
        </w:rPr>
        <w:t>c</w:t>
      </w:r>
      <w:r>
        <w:rPr>
          <w:b/>
        </w:rPr>
        <w:t>lipboard –</w:t>
      </w:r>
      <w:r>
        <w:t xml:space="preserve"> This button will copy the profile data to the clipboard for use with third-party software such as a spreadsheet application, or SPC software.</w:t>
      </w:r>
    </w:p>
    <w:p w14:paraId="10D25A07" w14:textId="77777777" w:rsidR="00D250AC" w:rsidRDefault="00D250AC" w:rsidP="00A64B31"/>
    <w:p w14:paraId="70D4898B" w14:textId="77777777" w:rsidR="008708F9" w:rsidRDefault="008708F9" w:rsidP="00A64B31">
      <w:r>
        <w:rPr>
          <w:b/>
        </w:rPr>
        <w:t>Print –</w:t>
      </w:r>
      <w:r>
        <w:t xml:space="preserve"> This button will </w:t>
      </w:r>
      <w:r w:rsidR="00F33FFF">
        <w:t>print the current profile.</w:t>
      </w:r>
    </w:p>
    <w:p w14:paraId="24AD92E2" w14:textId="77777777" w:rsidR="00D250AC" w:rsidRDefault="00D250AC" w:rsidP="00A64B31"/>
    <w:p w14:paraId="31E8A578"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520BD5E" w14:textId="77777777" w:rsidR="002E44AB" w:rsidRDefault="002E44AB" w:rsidP="00A64B31"/>
    <w:p w14:paraId="140D91A6" w14:textId="77777777" w:rsidR="0004552F" w:rsidRDefault="008708F9" w:rsidP="00A64B31">
      <w:pPr>
        <w:rPr>
          <w:noProof/>
        </w:rPr>
      </w:pPr>
      <w:r>
        <w:rPr>
          <w:b/>
        </w:rPr>
        <w:t xml:space="preserve">Green </w:t>
      </w:r>
      <w:r w:rsidR="00A64B31">
        <w:rPr>
          <w:b/>
        </w:rPr>
        <w:t>C</w:t>
      </w:r>
      <w:r>
        <w:rPr>
          <w:b/>
        </w:rPr>
        <w:t xml:space="preserve">heck </w:t>
      </w:r>
      <w:r w:rsidR="00A64B31">
        <w:rPr>
          <w:b/>
        </w:rPr>
        <w:t>B</w:t>
      </w:r>
      <w:r>
        <w:rPr>
          <w:b/>
        </w:rPr>
        <w:t>utton –</w:t>
      </w:r>
      <w:r>
        <w:t xml:space="preserve"> Select this button to run another profile or to exit</w:t>
      </w:r>
      <w:r w:rsidR="00B2165D">
        <w:t>.</w:t>
      </w:r>
      <w:bookmarkStart w:id="2390" w:name="_Profile_Optimization_with_the_KIC_N"/>
      <w:bookmarkStart w:id="2391" w:name="_Toc176001788"/>
      <w:bookmarkStart w:id="2392" w:name="_Ref187209815"/>
      <w:bookmarkStart w:id="2393" w:name="_Ref91061591"/>
      <w:bookmarkStart w:id="2394" w:name="_Toc119468097"/>
      <w:bookmarkStart w:id="2395" w:name="_Toc488490456"/>
      <w:bookmarkEnd w:id="2321"/>
      <w:bookmarkEnd w:id="2322"/>
      <w:bookmarkEnd w:id="2390"/>
    </w:p>
    <w:p w14:paraId="67994041" w14:textId="77777777" w:rsidR="0027112C" w:rsidRPr="00673430" w:rsidRDefault="00754243">
      <w:pPr>
        <w:pStyle w:val="Heading2"/>
      </w:pPr>
      <w:bookmarkStart w:id="2396" w:name="_Toc329784614"/>
      <w:bookmarkEnd w:id="2391"/>
      <w:bookmarkEnd w:id="2392"/>
      <w:r>
        <w:br w:type="page"/>
      </w:r>
      <w:bookmarkStart w:id="2397" w:name="_Toc469043334"/>
      <w:bookmarkStart w:id="2398" w:name="_Toc469044968"/>
      <w:bookmarkStart w:id="2399" w:name="_Toc469139264"/>
      <w:bookmarkStart w:id="2400" w:name="_Toc469152709"/>
      <w:bookmarkStart w:id="2401" w:name="_Toc491174808"/>
      <w:bookmarkStart w:id="2402" w:name="_Toc494304040"/>
      <w:bookmarkStart w:id="2403" w:name="_Toc532827246"/>
      <w:bookmarkStart w:id="2404" w:name="_Toc532827390"/>
      <w:bookmarkStart w:id="2405" w:name="_Toc532827798"/>
      <w:r w:rsidR="0027112C" w:rsidRPr="00673430">
        <w:lastRenderedPageBreak/>
        <w:t xml:space="preserve">Manual </w:t>
      </w:r>
      <w:r>
        <w:t>P</w:t>
      </w:r>
      <w:r w:rsidRPr="00673430">
        <w:t xml:space="preserve">rofile </w:t>
      </w:r>
      <w:r>
        <w:t>P</w:t>
      </w:r>
      <w:r w:rsidRPr="00673430">
        <w:t>rediction</w:t>
      </w:r>
      <w:bookmarkEnd w:id="2393"/>
      <w:bookmarkEnd w:id="2394"/>
      <w:bookmarkEnd w:id="2396"/>
      <w:bookmarkEnd w:id="2397"/>
      <w:bookmarkEnd w:id="2398"/>
      <w:bookmarkEnd w:id="2399"/>
      <w:bookmarkEnd w:id="2400"/>
      <w:bookmarkEnd w:id="2401"/>
      <w:bookmarkEnd w:id="2402"/>
      <w:bookmarkEnd w:id="2403"/>
      <w:bookmarkEnd w:id="2404"/>
      <w:bookmarkEnd w:id="2405"/>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 xml:space="preserve">ime </w:t>
      </w:r>
      <w:proofErr w:type="gramStart"/>
      <w:r w:rsidR="006941AF" w:rsidRPr="00673430">
        <w:t>actually running</w:t>
      </w:r>
      <w:proofErr w:type="gramEnd"/>
      <w:r w:rsidR="006941AF" w:rsidRPr="00673430">
        <w:t xml:space="preserve">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8F51FF">
      <w:pPr>
        <w:pStyle w:val="Heading3"/>
      </w:pPr>
      <w:bookmarkStart w:id="2406" w:name="_Toc469043335"/>
      <w:bookmarkStart w:id="2407" w:name="_Toc469044969"/>
      <w:bookmarkStart w:id="2408" w:name="_Toc469139265"/>
      <w:bookmarkStart w:id="2409" w:name="_Toc469152710"/>
      <w:bookmarkStart w:id="2410" w:name="_Toc491174809"/>
      <w:bookmarkStart w:id="2411" w:name="_Toc494304041"/>
      <w:bookmarkStart w:id="2412" w:name="_Toc532827391"/>
      <w:bookmarkStart w:id="2413" w:name="_Toc532827799"/>
      <w:r>
        <w:t>Predict</w:t>
      </w:r>
      <w:r w:rsidR="00671E0B">
        <w:t xml:space="preserve"> </w:t>
      </w:r>
      <w:r w:rsidR="00C653DF">
        <w:t>C</w:t>
      </w:r>
      <w:r w:rsidR="00C653DF" w:rsidRPr="00673430">
        <w:t>hanges</w:t>
      </w:r>
      <w:bookmarkEnd w:id="2406"/>
      <w:bookmarkEnd w:id="2407"/>
      <w:bookmarkEnd w:id="2408"/>
      <w:bookmarkEnd w:id="2409"/>
      <w:bookmarkEnd w:id="2410"/>
      <w:bookmarkEnd w:id="2411"/>
      <w:bookmarkEnd w:id="2412"/>
      <w:bookmarkEnd w:id="2413"/>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77777777"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13342E">
        <w:t xml:space="preserve">Figure </w:t>
      </w:r>
      <w:r w:rsidR="0013342E">
        <w:rPr>
          <w:noProof/>
        </w:rPr>
        <w:t>45</w:t>
      </w:r>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6A782A56">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77777777" w:rsidR="0027112C" w:rsidRDefault="00133461" w:rsidP="00F5043F">
      <w:pPr>
        <w:pStyle w:val="Caption"/>
      </w:pPr>
      <w:bookmarkStart w:id="2414" w:name="_Ref185832902"/>
      <w:r>
        <w:t xml:space="preserve">Figure </w:t>
      </w:r>
      <w:r w:rsidR="00C10912">
        <w:fldChar w:fldCharType="begin"/>
      </w:r>
      <w:r w:rsidR="00C10912">
        <w:instrText xml:space="preserve"> SEQ Figure \* ARABIC </w:instrText>
      </w:r>
      <w:r w:rsidR="00C10912">
        <w:fldChar w:fldCharType="separate"/>
      </w:r>
      <w:r w:rsidR="0013342E">
        <w:rPr>
          <w:noProof/>
        </w:rPr>
        <w:t>45</w:t>
      </w:r>
      <w:r w:rsidR="00C10912">
        <w:rPr>
          <w:noProof/>
        </w:rPr>
        <w:fldChar w:fldCharType="end"/>
      </w:r>
      <w:bookmarkEnd w:id="2414"/>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pPr>
        <w:pStyle w:val="Heading2"/>
        <w:rPr>
          <w:ins w:id="2415" w:author="Karen" w:date="2017-08-23T15:00:00Z"/>
        </w:rPr>
      </w:pPr>
      <w:bookmarkStart w:id="2416" w:name="_Dealing_With_Different_Top_and_Bott"/>
      <w:bookmarkStart w:id="2417" w:name="_Ref91061109"/>
      <w:bookmarkStart w:id="2418" w:name="_Toc119468098"/>
      <w:bookmarkEnd w:id="2416"/>
      <w:r>
        <w:br w:type="page"/>
      </w:r>
      <w:bookmarkStart w:id="2419" w:name="_Toc329784615"/>
      <w:bookmarkStart w:id="2420" w:name="_Toc469043336"/>
      <w:bookmarkStart w:id="2421" w:name="_Toc469044970"/>
      <w:bookmarkStart w:id="2422" w:name="_Toc469139266"/>
      <w:bookmarkStart w:id="2423" w:name="_Toc469152711"/>
      <w:bookmarkStart w:id="2424" w:name="_Toc491174810"/>
      <w:bookmarkStart w:id="2425" w:name="_Toc494304042"/>
      <w:bookmarkStart w:id="2426" w:name="_Toc532827247"/>
      <w:bookmarkStart w:id="2427" w:name="_Toc532827392"/>
      <w:bookmarkStart w:id="2428" w:name="_Toc532827800"/>
      <w:r w:rsidR="003F6142">
        <w:lastRenderedPageBreak/>
        <w:t>Set</w:t>
      </w:r>
      <w:r w:rsidR="00910E39">
        <w:t xml:space="preserve"> </w:t>
      </w:r>
      <w:r>
        <w:t xml:space="preserve">Different Top </w:t>
      </w:r>
      <w:r w:rsidR="003F6142">
        <w:t>a</w:t>
      </w:r>
      <w:r>
        <w:t>nd Bottom Set Point Temperatures</w:t>
      </w:r>
      <w:bookmarkEnd w:id="2417"/>
      <w:bookmarkEnd w:id="2418"/>
      <w:bookmarkEnd w:id="2419"/>
      <w:bookmarkEnd w:id="2420"/>
      <w:bookmarkEnd w:id="2421"/>
      <w:bookmarkEnd w:id="2422"/>
      <w:bookmarkEnd w:id="2423"/>
      <w:bookmarkEnd w:id="2424"/>
      <w:bookmarkEnd w:id="2425"/>
      <w:bookmarkEnd w:id="2426"/>
      <w:bookmarkEnd w:id="2427"/>
      <w:bookmarkEnd w:id="2428"/>
    </w:p>
    <w:p w14:paraId="30358E5A" w14:textId="77777777" w:rsidR="00A646A2" w:rsidRPr="00A646A2" w:rsidRDefault="00A646A2">
      <w:pPr>
        <w:pPrChange w:id="2429" w:author="Karen" w:date="2017-08-23T15:00:00Z">
          <w:pPr>
            <w:pStyle w:val="Heading2"/>
          </w:pPr>
        </w:pPrChange>
      </w:pPr>
    </w:p>
    <w:tbl>
      <w:tblPr>
        <w:tblW w:w="0" w:type="auto"/>
        <w:tblLook w:val="04A0" w:firstRow="1" w:lastRow="0" w:firstColumn="1" w:lastColumn="0" w:noHBand="0" w:noVBand="1"/>
      </w:tblPr>
      <w:tblGrid>
        <w:gridCol w:w="3180"/>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079FDC61"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r w:rsidR="0013342E" w:rsidRPr="003F6142">
              <w:t xml:space="preserve">Figure </w:t>
            </w:r>
            <w:r w:rsidR="0013342E">
              <w:rPr>
                <w:noProof/>
              </w:rPr>
              <w:t>46</w:t>
            </w:r>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2033B781" w:rsidR="000613A2" w:rsidRPr="003F6142" w:rsidRDefault="00B85FE4" w:rsidP="00224600">
            <w:ins w:id="2430" w:author="Tom" w:date="2017-09-27T18:01:00Z">
              <w:r>
                <w:rPr>
                  <w:noProof/>
                </w:rPr>
                <w:drawing>
                  <wp:inline distT="0" distB="0" distL="0" distR="0" wp14:anchorId="7B1388CE" wp14:editId="377448D6">
                    <wp:extent cx="3919035" cy="2953512"/>
                    <wp:effectExtent l="0" t="0" r="5715" b="0"/>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 - Top and Bottom Generic.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19035" cy="2953512"/>
                            </a:xfrm>
                            <a:prstGeom prst="rect">
                              <a:avLst/>
                            </a:prstGeom>
                          </pic:spPr>
                        </pic:pic>
                      </a:graphicData>
                    </a:graphic>
                  </wp:inline>
                </w:drawing>
              </w:r>
            </w:ins>
            <w:del w:id="2431" w:author="Tom" w:date="2017-09-27T18:01:00Z">
              <w:r w:rsidR="00791E68" w:rsidRPr="003F6142" w:rsidDel="00B85FE4">
                <w:rPr>
                  <w:noProof/>
                </w:rPr>
                <w:drawing>
                  <wp:inline distT="0" distB="0" distL="0" distR="0" wp14:anchorId="7777CEB7" wp14:editId="72F5E2F6">
                    <wp:extent cx="3915687" cy="2953512"/>
                    <wp:effectExtent l="0" t="0" r="8890" b="0"/>
                    <wp:docPr id="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15687" cy="2953512"/>
                            </a:xfrm>
                            <a:prstGeom prst="rect">
                              <a:avLst/>
                            </a:prstGeom>
                            <a:noFill/>
                            <a:ln>
                              <a:noFill/>
                            </a:ln>
                          </pic:spPr>
                        </pic:pic>
                      </a:graphicData>
                    </a:graphic>
                  </wp:inline>
                </w:drawing>
              </w:r>
            </w:del>
          </w:p>
          <w:p w14:paraId="3458DB8D" w14:textId="031B1948" w:rsidR="000613A2" w:rsidRPr="003F6142" w:rsidRDefault="000613A2" w:rsidP="003F6142">
            <w:pPr>
              <w:pStyle w:val="Caption"/>
              <w:rPr>
                <w:rFonts w:ascii="Trebuchet MS" w:hAnsi="Trebuchet MS"/>
                <w:sz w:val="24"/>
                <w:szCs w:val="24"/>
              </w:rPr>
            </w:pPr>
            <w:bookmarkStart w:id="2432" w:name="_Ref185833331"/>
            <w:r w:rsidRPr="003F6142">
              <w:t xml:space="preserve">Figure </w:t>
            </w:r>
            <w:r w:rsidR="00C10912">
              <w:fldChar w:fldCharType="begin"/>
            </w:r>
            <w:r w:rsidR="00C10912">
              <w:instrText xml:space="preserve"> SEQ Figure \* ARABIC </w:instrText>
            </w:r>
            <w:r w:rsidR="00C10912">
              <w:fldChar w:fldCharType="separate"/>
            </w:r>
            <w:r w:rsidR="0013342E">
              <w:rPr>
                <w:noProof/>
              </w:rPr>
              <w:t>46</w:t>
            </w:r>
            <w:r w:rsidR="00C10912">
              <w:rPr>
                <w:noProof/>
              </w:rPr>
              <w:fldChar w:fldCharType="end"/>
            </w:r>
            <w:bookmarkEnd w:id="2432"/>
            <w:r w:rsidR="00791E68" w:rsidRPr="003F6142">
              <w:t xml:space="preserve"> </w:t>
            </w:r>
            <w:ins w:id="2433" w:author="Tom" w:date="2017-09-27T18:01:00Z">
              <w:r w:rsidR="00B85FE4">
                <w:t>Different Top and Bottom Setpoints</w:t>
              </w:r>
            </w:ins>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8F51FF">
      <w:pPr>
        <w:pStyle w:val="Heading3"/>
      </w:pPr>
      <w:r>
        <w:br w:type="page"/>
      </w:r>
      <w:bookmarkStart w:id="2434" w:name="_Toc469043337"/>
      <w:bookmarkStart w:id="2435" w:name="_Toc469044971"/>
      <w:bookmarkStart w:id="2436" w:name="_Toc469139267"/>
      <w:bookmarkStart w:id="2437" w:name="_Toc469152712"/>
      <w:bookmarkStart w:id="2438" w:name="_Toc491174811"/>
      <w:bookmarkStart w:id="2439" w:name="_Toc494304043"/>
      <w:bookmarkStart w:id="2440" w:name="_Toc532827393"/>
      <w:bookmarkStart w:id="2441" w:name="_Toc532827801"/>
      <w:r w:rsidR="0027112C" w:rsidRPr="00990904">
        <w:lastRenderedPageBreak/>
        <w:t xml:space="preserve">Profile </w:t>
      </w:r>
      <w:r>
        <w:t>G</w:t>
      </w:r>
      <w:r w:rsidRPr="00990904">
        <w:t xml:space="preserve">raph </w:t>
      </w:r>
      <w:r>
        <w:t>D</w:t>
      </w:r>
      <w:r w:rsidRPr="00990904">
        <w:t>isplay</w:t>
      </w:r>
      <w:bookmarkEnd w:id="2434"/>
      <w:bookmarkEnd w:id="2435"/>
      <w:bookmarkEnd w:id="2436"/>
      <w:bookmarkEnd w:id="2437"/>
      <w:bookmarkEnd w:id="2438"/>
      <w:bookmarkEnd w:id="2439"/>
      <w:bookmarkEnd w:id="2440"/>
      <w:bookmarkEnd w:id="2441"/>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637760" behindDoc="0" locked="0" layoutInCell="1" allowOverlap="1" wp14:anchorId="6AAEC933" wp14:editId="6C5C6895">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60126E" w:rsidRDefault="0060126E"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66" style="position:absolute;left:0;text-align:left;margin-left:243.45pt;margin-top:160.2pt;width:156.6pt;height:43.9pt;z-index:251637760;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">
                <v:line id="Line 2633" o:spid="_x0000_s1067"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68"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60126E" w:rsidRDefault="0060126E"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614208" behindDoc="0" locked="0" layoutInCell="1" allowOverlap="1" wp14:anchorId="432344D3" wp14:editId="30250062">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60126E" w:rsidRDefault="0060126E"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69" style="position:absolute;left:0;text-align:left;margin-left:130.05pt;margin-top:57.1pt;width:131.4pt;height:55.1pt;z-index:251614208;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">
                <v:shape id="Text Box 2630" o:spid="_x0000_s1070"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60126E" w:rsidRDefault="0060126E" w:rsidP="0027112C">
                        <w:r w:rsidRPr="00E02C6A">
                          <w:rPr>
                            <w:b/>
                            <w:i/>
                          </w:rPr>
                          <w:t>Original</w:t>
                        </w:r>
                        <w:r>
                          <w:rPr>
                            <w:b/>
                          </w:rPr>
                          <w:t xml:space="preserve"> </w:t>
                        </w:r>
                        <w:r>
                          <w:t>profile plot (solid lines)</w:t>
                        </w:r>
                      </w:p>
                    </w:txbxContent>
                  </v:textbox>
                </v:shape>
                <v:line id="Line 2631" o:spid="_x0000_s1071"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168C8ACB">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77777777" w:rsidR="0027112C" w:rsidRDefault="00133461" w:rsidP="00F5043F">
      <w:pPr>
        <w:pStyle w:val="Caption"/>
      </w:pPr>
      <w:bookmarkStart w:id="2442" w:name="_Ref469039218"/>
      <w:bookmarkStart w:id="2443" w:name="_Ref469039188"/>
      <w:r>
        <w:t xml:space="preserve">Figure </w:t>
      </w:r>
      <w:r w:rsidR="00C10912">
        <w:fldChar w:fldCharType="begin"/>
      </w:r>
      <w:r w:rsidR="00C10912">
        <w:instrText xml:space="preserve"> SEQ Figure \* ARABIC </w:instrText>
      </w:r>
      <w:r w:rsidR="00C10912">
        <w:fldChar w:fldCharType="separate"/>
      </w:r>
      <w:r w:rsidR="0013342E">
        <w:rPr>
          <w:noProof/>
        </w:rPr>
        <w:t>47</w:t>
      </w:r>
      <w:r w:rsidR="00C10912">
        <w:rPr>
          <w:noProof/>
        </w:rPr>
        <w:fldChar w:fldCharType="end"/>
      </w:r>
      <w:bookmarkEnd w:id="2442"/>
      <w:r w:rsidR="00226533">
        <w:t>: Profile Graph</w:t>
      </w:r>
      <w:r w:rsidR="00271F23">
        <w:t xml:space="preserve"> Display</w:t>
      </w:r>
      <w:bookmarkEnd w:id="2443"/>
    </w:p>
    <w:p w14:paraId="0C64FA56" w14:textId="77777777" w:rsidR="0027112C" w:rsidRDefault="0027112C" w:rsidP="002B6A04"/>
    <w:p w14:paraId="18E46546" w14:textId="77777777" w:rsidR="0027112C" w:rsidRDefault="0027112C" w:rsidP="0027112C"/>
    <w:p w14:paraId="0D0DF278" w14:textId="22F72E9B"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ins w:id="2444" w:author="Tom" w:date="2017-09-27T18:02:00Z">
        <w:r w:rsidR="00202BAC">
          <w:t xml:space="preserve">Figure </w:t>
        </w:r>
      </w:ins>
      <w:del w:id="2445" w:author="Tom" w:date="2017-09-27T18:02:00Z">
        <w:r w:rsidR="008F51FF" w:rsidDel="00202BAC">
          <w:fldChar w:fldCharType="begin"/>
        </w:r>
        <w:r w:rsidR="008F51FF" w:rsidDel="00202BAC">
          <w:delInstrText xml:space="preserve"> REF _Ref469039218 \h </w:delInstrText>
        </w:r>
        <w:r w:rsidR="008F51FF" w:rsidDel="00202BAC">
          <w:fldChar w:fldCharType="separate"/>
        </w:r>
        <w:r w:rsidR="0013342E" w:rsidDel="00202BAC">
          <w:delText xml:space="preserve">Figure </w:delText>
        </w:r>
        <w:r w:rsidR="0013342E" w:rsidDel="00202BAC">
          <w:rPr>
            <w:noProof/>
          </w:rPr>
          <w:delText>47</w:delText>
        </w:r>
        <w:r w:rsidR="008F51FF" w:rsidDel="00202BAC">
          <w:fldChar w:fldCharType="end"/>
        </w:r>
      </w:del>
      <w:r w:rsidR="00226533">
        <w:fldChar w:fldCharType="begin"/>
      </w:r>
      <w:r w:rsidR="00226533">
        <w:instrText xml:space="preserve"> REF _Ref185834496 \h </w:instrText>
      </w:r>
      <w:r w:rsidR="00226533">
        <w:fldChar w:fldCharType="separate"/>
      </w:r>
      <w:del w:id="2446" w:author="Tom" w:date="2017-08-17T12:12:00Z">
        <w:r w:rsidR="0013342E" w:rsidRPr="00226533" w:rsidDel="00BC33BA">
          <w:delText xml:space="preserve">Figure </w:delText>
        </w:r>
      </w:del>
      <w:r w:rsidR="0013342E">
        <w:rPr>
          <w:noProof/>
        </w:rPr>
        <w:t>48</w:t>
      </w:r>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615232" behindDoc="0" locked="0" layoutInCell="1" allowOverlap="1" wp14:anchorId="71B22338" wp14:editId="28B54366">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60126E" w:rsidRDefault="0060126E"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72" style="position:absolute;left:0;text-align:left;margin-left:13.05pt;margin-top:4.7pt;width:135pt;height:36pt;z-index:251615232;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">
                <v:shape id="Text Box 2635" o:spid="_x0000_s1073"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60126E" w:rsidRDefault="0060126E" w:rsidP="0027112C">
                        <w:r>
                          <w:t>A PWI under 100% is acceptable</w:t>
                        </w:r>
                      </w:p>
                    </w:txbxContent>
                  </v:textbox>
                </v:shape>
                <v:line id="Line 2636" o:spid="_x0000_s1074"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616256" behindDoc="0" locked="0" layoutInCell="1" allowOverlap="1" wp14:anchorId="0470BBD0" wp14:editId="4CE755A1">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60126E" w:rsidRDefault="0060126E"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75" style="position:absolute;left:0;text-align:left;margin-left:319.05pt;margin-top:4.7pt;width:135pt;height:36pt;z-index:251616256;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">
                <v:shape id="Text Box 2637" o:spid="_x0000_s1076"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60126E" w:rsidRDefault="0060126E" w:rsidP="0027112C">
                        <w:r>
                          <w:t>A PWI above 100% is unacceptable</w:t>
                        </w:r>
                      </w:p>
                    </w:txbxContent>
                  </v:textbox>
                </v:shape>
                <v:line id="Line 2638" o:spid="_x0000_s1077"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61CCD675">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0A4C1F99">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11">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77777777" w:rsidR="00133461" w:rsidRPr="00226533" w:rsidRDefault="00133461" w:rsidP="00226533">
      <w:pPr>
        <w:pStyle w:val="Caption"/>
      </w:pPr>
      <w:bookmarkStart w:id="2447" w:name="_Ref185834496"/>
      <w:r w:rsidRPr="00226533">
        <w:t xml:space="preserve">Figure </w:t>
      </w:r>
      <w:r w:rsidR="00C10912">
        <w:fldChar w:fldCharType="begin"/>
      </w:r>
      <w:r w:rsidR="00C10912">
        <w:instrText xml:space="preserve"> SEQ Figure \* ARABIC </w:instrText>
      </w:r>
      <w:r w:rsidR="00C10912">
        <w:fldChar w:fldCharType="separate"/>
      </w:r>
      <w:r w:rsidR="0013342E">
        <w:rPr>
          <w:noProof/>
        </w:rPr>
        <w:t>48</w:t>
      </w:r>
      <w:r w:rsidR="00C10912">
        <w:rPr>
          <w:noProof/>
        </w:rPr>
        <w:fldChar w:fldCharType="end"/>
      </w:r>
      <w:bookmarkEnd w:id="2447"/>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8F51FF">
      <w:pPr>
        <w:pStyle w:val="Heading3"/>
        <w:rPr>
          <w:noProof/>
        </w:rPr>
      </w:pPr>
      <w:r>
        <w:rPr>
          <w:noProof/>
        </w:rPr>
        <w:br w:type="page"/>
      </w:r>
      <w:bookmarkStart w:id="2448" w:name="_Toc469043338"/>
      <w:bookmarkStart w:id="2449" w:name="_Toc469044972"/>
      <w:bookmarkStart w:id="2450" w:name="_Toc469139268"/>
      <w:bookmarkStart w:id="2451" w:name="_Toc469152713"/>
      <w:bookmarkStart w:id="2452" w:name="_Toc491174812"/>
      <w:bookmarkStart w:id="2453" w:name="_Toc494304044"/>
      <w:bookmarkStart w:id="2454" w:name="_Toc532827394"/>
      <w:bookmarkStart w:id="2455" w:name="_Toc532827802"/>
      <w:bookmarkEnd w:id="2395"/>
      <w:r w:rsidR="00BC0634">
        <w:rPr>
          <w:noProof/>
        </w:rPr>
        <w:lastRenderedPageBreak/>
        <w:t>Exit t</w:t>
      </w:r>
      <w:r>
        <w:rPr>
          <w:noProof/>
        </w:rPr>
        <w:t>he Graph Screen</w:t>
      </w:r>
      <w:bookmarkEnd w:id="2448"/>
      <w:bookmarkEnd w:id="2449"/>
      <w:bookmarkEnd w:id="2450"/>
      <w:bookmarkEnd w:id="2451"/>
      <w:bookmarkEnd w:id="2452"/>
      <w:bookmarkEnd w:id="2453"/>
      <w:bookmarkEnd w:id="2454"/>
      <w:bookmarkEnd w:id="2455"/>
    </w:p>
    <w:tbl>
      <w:tblPr>
        <w:tblW w:w="0" w:type="auto"/>
        <w:tblLook w:val="04A0" w:firstRow="1" w:lastRow="0" w:firstColumn="1" w:lastColumn="0" w:noHBand="0" w:noVBand="1"/>
      </w:tblPr>
      <w:tblGrid>
        <w:gridCol w:w="4530"/>
        <w:gridCol w:w="5046"/>
      </w:tblGrid>
      <w:tr w:rsidR="005317FC" w14:paraId="2650FCE1" w14:textId="77777777" w:rsidTr="00251B7B">
        <w:trPr>
          <w:trHeight w:val="2097"/>
        </w:trPr>
        <w:tc>
          <w:tcPr>
            <w:tcW w:w="4543" w:type="dxa"/>
            <w:shd w:val="clear" w:color="auto" w:fill="auto"/>
          </w:tcPr>
          <w:p w14:paraId="15087E77" w14:textId="430F2E2E" w:rsidR="005317FC" w:rsidRPr="00673430" w:rsidRDefault="005317FC" w:rsidP="005317FC">
            <w:r w:rsidRPr="00673430">
              <w:t xml:space="preserve">The following message </w:t>
            </w:r>
            <w:r w:rsidR="00DC7A51">
              <w:t>appears</w:t>
            </w:r>
            <w:r w:rsidRPr="00673430">
              <w:t xml:space="preserve"> whenever a profile is closed: “Do you want to run a</w:t>
            </w:r>
            <w:del w:id="2456" w:author="Tom Bergeron" w:date="2018-12-11T17:00:00Z">
              <w:r w:rsidRPr="00673430" w:rsidDel="00D86AC7">
                <w:delText>nother</w:delText>
              </w:r>
            </w:del>
            <w:r w:rsidRPr="00673430">
              <w:t xml:space="preserve"> profile with this product?”  See </w:t>
            </w:r>
            <w:r w:rsidR="00C10912">
              <w:fldChar w:fldCharType="begin"/>
            </w:r>
            <w:r w:rsidR="00C10912">
              <w:instrText xml:space="preserve"> REF _Ref173139103  \* MERGEFORMAT </w:instrText>
            </w:r>
            <w:r w:rsidR="00C10912">
              <w:fldChar w:fldCharType="separate"/>
            </w:r>
            <w:r w:rsidR="0013342E" w:rsidRPr="0013342E">
              <w:t xml:space="preserve">Figure </w:t>
            </w:r>
            <w:r w:rsidR="0013342E" w:rsidRPr="0013342E">
              <w:rPr>
                <w:noProof/>
              </w:rPr>
              <w:t>49</w:t>
            </w:r>
            <w:r w:rsidR="00C10912">
              <w:rPr>
                <w:noProof/>
              </w:rPr>
              <w:fldChar w:fldCharType="end"/>
            </w:r>
            <w:r w:rsidRPr="00673430">
              <w:t>.</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2564E2F0">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p>
          <w:p w14:paraId="2E19940A" w14:textId="77777777" w:rsidR="005317FC" w:rsidRPr="00AD44B9" w:rsidRDefault="005317FC" w:rsidP="00AD44B9">
            <w:pPr>
              <w:jc w:val="center"/>
              <w:rPr>
                <w:rFonts w:ascii="Arial" w:hAnsi="Arial" w:cs="Arial"/>
                <w:sz w:val="16"/>
                <w:szCs w:val="16"/>
              </w:rPr>
            </w:pPr>
            <w:bookmarkStart w:id="2457"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13342E">
              <w:rPr>
                <w:rFonts w:ascii="Arial" w:hAnsi="Arial" w:cs="Arial"/>
                <w:noProof/>
                <w:sz w:val="16"/>
                <w:szCs w:val="16"/>
              </w:rPr>
              <w:t>49</w:t>
            </w:r>
            <w:r w:rsidRPr="00AD44B9">
              <w:rPr>
                <w:rFonts w:ascii="Arial" w:hAnsi="Arial" w:cs="Arial"/>
                <w:sz w:val="16"/>
                <w:szCs w:val="16"/>
              </w:rPr>
              <w:fldChar w:fldCharType="end"/>
            </w:r>
            <w:bookmarkEnd w:id="2457"/>
          </w:p>
        </w:tc>
      </w:tr>
      <w:tr w:rsidR="005317FC" w14:paraId="7579FEDE" w14:textId="77777777" w:rsidTr="00AD44B9">
        <w:tc>
          <w:tcPr>
            <w:tcW w:w="4543" w:type="dxa"/>
            <w:shd w:val="clear" w:color="auto" w:fill="auto"/>
          </w:tcPr>
          <w:p w14:paraId="0C0214E4" w14:textId="0C776181"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See </w:t>
            </w:r>
            <w:r w:rsidR="00C10912">
              <w:fldChar w:fldCharType="begin"/>
            </w:r>
            <w:r w:rsidR="00C10912">
              <w:instrText xml:space="preserve"> REF _Ref173139177  \* MERGEFORMAT </w:instrText>
            </w:r>
            <w:r w:rsidR="00C10912">
              <w:fldChar w:fldCharType="separate"/>
            </w:r>
            <w:r w:rsidR="0013342E" w:rsidRPr="0013342E">
              <w:t xml:space="preserve">Figure </w:t>
            </w:r>
            <w:r w:rsidR="0013342E" w:rsidRPr="0013342E">
              <w:rPr>
                <w:noProof/>
              </w:rPr>
              <w:t>50</w:t>
            </w:r>
            <w:r w:rsidR="00C10912">
              <w:rPr>
                <w:noProof/>
              </w:rPr>
              <w:fldChar w:fldCharType="end"/>
            </w:r>
            <w:r w:rsidRPr="00673430">
              <w:t>.</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2A62C710">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p>
          <w:p w14:paraId="6EB01DF4" w14:textId="77777777" w:rsidR="005317FC" w:rsidRPr="00AD44B9" w:rsidRDefault="005317FC" w:rsidP="00AD44B9">
            <w:pPr>
              <w:jc w:val="center"/>
              <w:rPr>
                <w:rFonts w:ascii="Arial" w:hAnsi="Arial" w:cs="Arial"/>
                <w:sz w:val="16"/>
                <w:szCs w:val="16"/>
              </w:rPr>
            </w:pPr>
            <w:bookmarkStart w:id="2458"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13342E">
              <w:rPr>
                <w:rFonts w:ascii="Arial" w:hAnsi="Arial" w:cs="Arial"/>
                <w:noProof/>
                <w:sz w:val="16"/>
                <w:szCs w:val="16"/>
              </w:rPr>
              <w:t>50</w:t>
            </w:r>
            <w:r w:rsidRPr="00AD44B9">
              <w:rPr>
                <w:rFonts w:ascii="Arial" w:hAnsi="Arial" w:cs="Arial"/>
                <w:sz w:val="16"/>
                <w:szCs w:val="16"/>
              </w:rPr>
              <w:fldChar w:fldCharType="end"/>
            </w:r>
            <w:bookmarkEnd w:id="2458"/>
          </w:p>
        </w:tc>
      </w:tr>
    </w:tbl>
    <w:p w14:paraId="643373C5" w14:textId="77777777" w:rsidR="00226533" w:rsidRPr="00673430" w:rsidRDefault="00226533" w:rsidP="004D72B8"/>
    <w:p w14:paraId="24ED46C7" w14:textId="102FBF08" w:rsidR="004D72B8" w:rsidRPr="00673430" w:rsidRDefault="004D72B8" w:rsidP="004D72B8">
      <w:r w:rsidRPr="00673430">
        <w:t xml:space="preserve">For both the original and predicted recipe settings, the software will automatically send the selected recipe information to the oven controller.  If there is no communication between the software and the </w:t>
      </w:r>
      <w:ins w:id="2459" w:author="Tom" w:date="2017-09-27T18:02:00Z">
        <w:r w:rsidR="00202BAC">
          <w:t>o</w:t>
        </w:r>
      </w:ins>
      <w:del w:id="2460" w:author="Tom" w:date="2017-09-27T18:02:00Z">
        <w:r w:rsidRPr="00673430" w:rsidDel="00202BAC">
          <w:delText>O</w:delText>
        </w:r>
      </w:del>
      <w:r w:rsidRPr="00673430">
        <w:t>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w:t>
      </w:r>
      <w:ins w:id="2461" w:author="Tom" w:date="2017-09-27T18:02:00Z">
        <w:r w:rsidR="00202BAC">
          <w:t>ler</w:t>
        </w:r>
      </w:ins>
      <w:r w:rsidRPr="00673430">
        <w:t xml:space="preserve">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r w:rsidR="0013342E">
        <w:t xml:space="preserve">Figure </w:t>
      </w:r>
      <w:r w:rsidR="0013342E">
        <w:rPr>
          <w:noProof/>
        </w:rPr>
        <w:t>51</w:t>
      </w:r>
      <w:r w:rsidRPr="00673430">
        <w:fldChar w:fldCharType="end"/>
      </w:r>
      <w:r w:rsidR="00226533" w:rsidRPr="00673430">
        <w:t>.</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2A7B7B4B">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6D4F9339" w14:textId="77777777" w:rsidR="004D72B8" w:rsidRDefault="004D72B8" w:rsidP="00226533">
      <w:pPr>
        <w:pStyle w:val="Caption"/>
      </w:pPr>
      <w:bookmarkStart w:id="2462" w:name="_Ref173139192"/>
      <w:r>
        <w:t xml:space="preserve">Figure </w:t>
      </w:r>
      <w:r w:rsidR="00C10912">
        <w:fldChar w:fldCharType="begin"/>
      </w:r>
      <w:r w:rsidR="00C10912">
        <w:instrText xml:space="preserve"> SEQ Figure \* ARABIC </w:instrText>
      </w:r>
      <w:r w:rsidR="00C10912">
        <w:fldChar w:fldCharType="separate"/>
      </w:r>
      <w:r w:rsidR="0013342E">
        <w:rPr>
          <w:noProof/>
        </w:rPr>
        <w:t>51</w:t>
      </w:r>
      <w:r w:rsidR="00C10912">
        <w:rPr>
          <w:noProof/>
        </w:rPr>
        <w:fldChar w:fldCharType="end"/>
      </w:r>
      <w:bookmarkEnd w:id="2462"/>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608"/>
        <w:gridCol w:w="4968"/>
      </w:tblGrid>
      <w:tr w:rsidR="00431FB0" w14:paraId="08174399" w14:textId="77777777" w:rsidTr="00192FFB">
        <w:tc>
          <w:tcPr>
            <w:tcW w:w="4788" w:type="dxa"/>
            <w:shd w:val="clear" w:color="auto" w:fill="auto"/>
          </w:tcPr>
          <w:p w14:paraId="75CAE1CC" w14:textId="77777777" w:rsidR="00431FB0" w:rsidRPr="00226533" w:rsidRDefault="00431FB0" w:rsidP="00D7314E">
            <w:pPr>
              <w:pStyle w:val="Heading4"/>
            </w:pPr>
            <w:r w:rsidRPr="00226533">
              <w:t>S</w:t>
            </w:r>
            <w:r>
              <w:t>av</w:t>
            </w:r>
            <w:r w:rsidR="00251B7B">
              <w:t>e</w:t>
            </w:r>
            <w:r>
              <w:t xml:space="preserve"> </w:t>
            </w:r>
            <w:r w:rsidR="00C653DF">
              <w:t xml:space="preserve">Changes </w:t>
            </w:r>
            <w:proofErr w:type="gramStart"/>
            <w:r w:rsidR="00C653DF">
              <w:t>To</w:t>
            </w:r>
            <w:proofErr w:type="gramEnd"/>
            <w:r w:rsidR="00C653DF">
              <w:t xml:space="preserve">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5E35B4DA">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77777777" w:rsidR="00431FB0" w:rsidRPr="00F50EF3" w:rsidRDefault="00431FB0" w:rsidP="00D7314E">
            <w:pPr>
              <w:pStyle w:val="Heading4"/>
            </w:pPr>
            <w:r w:rsidRPr="00F50EF3">
              <w:t>Sav</w:t>
            </w:r>
            <w:r w:rsidR="00251B7B">
              <w:t>e</w:t>
            </w:r>
            <w:r w:rsidRPr="00F50EF3">
              <w:t xml:space="preserve"> </w:t>
            </w:r>
            <w:r w:rsidR="00C653DF" w:rsidRPr="00F50EF3">
              <w:t>Ch</w:t>
            </w:r>
            <w:r w:rsidR="00C653DF" w:rsidRPr="00226533">
              <w:t xml:space="preserve">anges </w:t>
            </w:r>
            <w:proofErr w:type="gramStart"/>
            <w:r w:rsidR="00C653DF" w:rsidRPr="00226533">
              <w:t>To</w:t>
            </w:r>
            <w:proofErr w:type="gramEnd"/>
            <w:r w:rsidR="00C653DF" w:rsidRPr="00226533">
              <w:t xml:space="preserve">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4D67E969">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w:t>
      </w:r>
      <w:proofErr w:type="gramStart"/>
      <w:r w:rsidRPr="00673430">
        <w:t>in order to</w:t>
      </w:r>
      <w:proofErr w:type="gramEnd"/>
      <w:r w:rsidRPr="00673430">
        <w:t xml:space="preserve"> save the changes that you have made.</w:t>
      </w:r>
    </w:p>
    <w:p w14:paraId="51DD2FE6" w14:textId="77777777" w:rsidR="008708F9" w:rsidRDefault="008708F9"/>
    <w:p w14:paraId="2D835FC0" w14:textId="77777777" w:rsidR="008708F9" w:rsidRPr="00673430" w:rsidRDefault="008708F9" w:rsidP="00224600">
      <w:pPr>
        <w:spacing w:after="60"/>
      </w:pPr>
      <w:r w:rsidRPr="00673430">
        <w:t xml:space="preserve">If your oven is capable of communicating with the </w:t>
      </w:r>
      <w:proofErr w:type="gramStart"/>
      <w:r w:rsidRPr="00673430">
        <w:t>software</w:t>
      </w:r>
      <w:proofErr w:type="gramEnd"/>
      <w:r w:rsidRPr="00673430">
        <w:t xml:space="preserve"> you w</w:t>
      </w:r>
      <w:r w:rsidR="00226533" w:rsidRPr="00673430">
        <w:t>ill see different dialog boxes.</w:t>
      </w:r>
    </w:p>
    <w:p w14:paraId="23FD1062" w14:textId="0119F9BB"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r w:rsidR="0013342E" w:rsidRPr="00226533">
        <w:t xml:space="preserve">Figure </w:t>
      </w:r>
      <w:r w:rsidR="0013342E">
        <w:rPr>
          <w:noProof/>
        </w:rPr>
        <w:t>52</w:t>
      </w:r>
      <w:r w:rsidR="00226533">
        <w:fldChar w:fldCharType="end"/>
      </w:r>
      <w:r w:rsidR="00226533" w:rsidRPr="00226533">
        <w:t>.</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650048" behindDoc="0" locked="0" layoutInCell="1" allowOverlap="1" wp14:anchorId="138E53B1" wp14:editId="26722F4C">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754A69" id="Oval 4270" o:spid="_x0000_s1026" style="position:absolute;margin-left:57.2pt;margin-top:24.15pt;width:44.6pt;height:22.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" filled="f" fillcolor="#bbe0e3" strokecolor="red" strokeweight="1pt">
                <w10:wrap anchory="line"/>
              </v:oval>
            </w:pict>
          </mc:Fallback>
        </mc:AlternateContent>
      </w:r>
      <w:r>
        <w:rPr>
          <w:noProof/>
        </w:rPr>
        <mc:AlternateContent>
          <mc:Choice Requires="wps">
            <w:drawing>
              <wp:anchor distT="0" distB="0" distL="114300" distR="114300" simplePos="0" relativeHeight="251652096" behindDoc="0" locked="0" layoutInCell="1" allowOverlap="1" wp14:anchorId="0BB55B4F" wp14:editId="058D3B66">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A5338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" fillcolor="red" strokecolor="red">
                <w10:wrap anchory="line"/>
              </v:shape>
            </w:pict>
          </mc:Fallback>
        </mc:AlternateContent>
      </w:r>
      <w:r w:rsidR="000E0382">
        <w:rPr>
          <w:noProof/>
        </w:rPr>
        <w:drawing>
          <wp:inline distT="0" distB="0" distL="0" distR="0" wp14:anchorId="29505CA7" wp14:editId="162C61CB">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3FB062E4">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77777777" w:rsidR="008708F9" w:rsidRPr="00226533" w:rsidRDefault="004D72B8" w:rsidP="00226533">
      <w:pPr>
        <w:pStyle w:val="Caption"/>
      </w:pPr>
      <w:bookmarkStart w:id="2463" w:name="_Ref185835317"/>
      <w:r w:rsidRPr="00226533">
        <w:t xml:space="preserve">Figure </w:t>
      </w:r>
      <w:r w:rsidR="00C10912">
        <w:fldChar w:fldCharType="begin"/>
      </w:r>
      <w:r w:rsidR="00C10912">
        <w:instrText xml:space="preserve"> SEQ Figure \* ARABIC </w:instrText>
      </w:r>
      <w:r w:rsidR="00C10912">
        <w:fldChar w:fldCharType="separate"/>
      </w:r>
      <w:r w:rsidR="0013342E">
        <w:rPr>
          <w:noProof/>
        </w:rPr>
        <w:t>52</w:t>
      </w:r>
      <w:r w:rsidR="00C10912">
        <w:rPr>
          <w:noProof/>
        </w:rPr>
        <w:fldChar w:fldCharType="end"/>
      </w:r>
      <w:bookmarkEnd w:id="2463"/>
      <w:r w:rsidR="00271F23">
        <w:t>: Oven controller acknowledge recipe change request</w:t>
      </w:r>
    </w:p>
    <w:p w14:paraId="569BDE4F" w14:textId="77777777" w:rsidR="00DA0D44" w:rsidRDefault="00DA0D44"/>
    <w:p w14:paraId="34AC5C89" w14:textId="5682F936"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13342E" w:rsidRPr="00226533">
        <w:t xml:space="preserve">Figure </w:t>
      </w:r>
      <w:r w:rsidR="0013342E">
        <w:rPr>
          <w:noProof/>
        </w:rPr>
        <w:t>53</w:t>
      </w:r>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653120" behindDoc="0" locked="0" layoutInCell="1" allowOverlap="1" wp14:anchorId="402224DE" wp14:editId="6CCE9CDE">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BF575" id="AutoShape 4273" o:spid="_x0000_s1026" type="#_x0000_t13" style="position:absolute;margin-left:173.55pt;margin-top:31.1pt;width:78.45pt;height:9.7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" fillcolor="red" strokecolor="red">
                <w10:wrap anchory="line"/>
              </v:shape>
            </w:pict>
          </mc:Fallback>
        </mc:AlternateContent>
      </w:r>
      <w:r>
        <w:rPr>
          <w:noProof/>
        </w:rPr>
        <mc:AlternateContent>
          <mc:Choice Requires="wps">
            <w:drawing>
              <wp:anchor distT="0" distB="0" distL="114300" distR="114300" simplePos="0" relativeHeight="251651072" behindDoc="0" locked="0" layoutInCell="1" allowOverlap="1" wp14:anchorId="3FEA493F" wp14:editId="4D64DAE5">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3B5465" id="Oval 4271" o:spid="_x0000_s1026" style="position:absolute;margin-left:143.45pt;margin-top:23.45pt;width:30.1pt;height:22.5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" filled="f" fillcolor="#bbe0e3" strokecolor="red" strokeweight="1pt">
                <w10:wrap anchory="line"/>
              </v:oval>
            </w:pict>
          </mc:Fallback>
        </mc:AlternateContent>
      </w:r>
      <w:r>
        <w:rPr>
          <w:noProof/>
        </w:rPr>
        <w:drawing>
          <wp:inline distT="0" distB="0" distL="0" distR="0" wp14:anchorId="5C30459B" wp14:editId="312E72C3">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5DF56812">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77777777" w:rsidR="008708F9" w:rsidRPr="00DA0D44" w:rsidRDefault="00DA0D44" w:rsidP="00226533">
      <w:pPr>
        <w:pStyle w:val="Caption"/>
      </w:pPr>
      <w:bookmarkStart w:id="2464" w:name="_Ref185835344"/>
      <w:r w:rsidRPr="00226533">
        <w:t xml:space="preserve">Figure </w:t>
      </w:r>
      <w:r w:rsidR="00C10912">
        <w:fldChar w:fldCharType="begin"/>
      </w:r>
      <w:r w:rsidR="00C10912">
        <w:instrText xml:space="preserve"> SEQ Figure \* ARABIC </w:instrText>
      </w:r>
      <w:r w:rsidR="00C10912">
        <w:fldChar w:fldCharType="separate"/>
      </w:r>
      <w:r w:rsidR="0013342E">
        <w:rPr>
          <w:noProof/>
        </w:rPr>
        <w:t>53</w:t>
      </w:r>
      <w:r w:rsidR="00C10912">
        <w:rPr>
          <w:noProof/>
        </w:rPr>
        <w:fldChar w:fldCharType="end"/>
      </w:r>
      <w:bookmarkEnd w:id="2464"/>
      <w:r w:rsidR="00271F23">
        <w:t>: Oven controller recipe change confirmation</w:t>
      </w:r>
    </w:p>
    <w:p w14:paraId="105BC8E3" w14:textId="77777777" w:rsidR="008708F9" w:rsidRPr="005061F6" w:rsidRDefault="008708F9" w:rsidP="005C06A1"/>
    <w:p w14:paraId="2C365347" w14:textId="12C04171"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If nothing happens within several seconds, check the oven controll</w:t>
      </w:r>
      <w:ins w:id="2465" w:author="Tom" w:date="2017-09-27T18:03:00Z">
        <w:r w:rsidR="00202BAC">
          <w:rPr>
            <w:noProof/>
          </w:rPr>
          <w:t>er</w:t>
        </w:r>
      </w:ins>
      <w:r w:rsidR="00405A23" w:rsidRPr="003335AF">
        <w:rPr>
          <w:noProof/>
        </w:rPr>
        <w:t xml:space="preserve"> software to make sure there are no error messages or errors that </w:t>
      </w:r>
      <w:r w:rsidR="005C06A1" w:rsidRPr="003335AF">
        <w:rPr>
          <w:noProof/>
        </w:rPr>
        <w:t>will cause the system to hang.</w:t>
      </w:r>
    </w:p>
    <w:p w14:paraId="3B25A814" w14:textId="77777777" w:rsidR="008708F9" w:rsidRDefault="00251B7B" w:rsidP="0026146F">
      <w:pPr>
        <w:pStyle w:val="Heading1"/>
      </w:pPr>
      <w:bookmarkStart w:id="2466" w:name="_Toc119468100"/>
      <w:bookmarkStart w:id="2467" w:name="_Toc329784616"/>
      <w:bookmarkStart w:id="2468" w:name="_Toc329852091"/>
      <w:bookmarkStart w:id="2469" w:name="_Toc331173663"/>
      <w:bookmarkStart w:id="2470" w:name="_Toc332208771"/>
      <w:bookmarkStart w:id="2471" w:name="_Toc332274018"/>
      <w:bookmarkStart w:id="2472" w:name="_Toc367109139"/>
      <w:bookmarkStart w:id="2473" w:name="_Toc394486338"/>
      <w:bookmarkStart w:id="2474" w:name="_Toc394583544"/>
      <w:bookmarkStart w:id="2475" w:name="_Toc468171260"/>
      <w:bookmarkStart w:id="2476" w:name="_Toc468549175"/>
      <w:bookmarkStart w:id="2477" w:name="_Toc468552693"/>
      <w:bookmarkStart w:id="2478" w:name="_Toc469041220"/>
      <w:bookmarkStart w:id="2479" w:name="_Toc469041326"/>
      <w:bookmarkStart w:id="2480" w:name="_Toc469043339"/>
      <w:bookmarkStart w:id="2481" w:name="_Toc469044973"/>
      <w:bookmarkStart w:id="2482" w:name="_Toc469139269"/>
      <w:bookmarkStart w:id="2483" w:name="_Toc469143772"/>
      <w:bookmarkStart w:id="2484" w:name="_Toc469152530"/>
      <w:bookmarkStart w:id="2485" w:name="_Toc469152714"/>
      <w:bookmarkStart w:id="2486" w:name="_Toc491174813"/>
      <w:bookmarkStart w:id="2487" w:name="_Toc491175161"/>
      <w:bookmarkStart w:id="2488" w:name="_Toc494304045"/>
      <w:bookmarkStart w:id="2489" w:name="_Toc494304199"/>
      <w:bookmarkStart w:id="2490" w:name="_Toc532827248"/>
      <w:bookmarkStart w:id="2491" w:name="_Toc532827395"/>
      <w:bookmarkStart w:id="2492" w:name="_Toc532827586"/>
      <w:bookmarkStart w:id="2493" w:name="_Toc532827803"/>
      <w:bookmarkStart w:id="2494" w:name="_Toc532892541"/>
      <w:r>
        <w:rPr>
          <w:noProof/>
        </w:rPr>
        <w:lastRenderedPageBreak/>
        <w:drawing>
          <wp:anchor distT="0" distB="0" distL="114300" distR="114300" simplePos="0" relativeHeight="251672576" behindDoc="0" locked="0" layoutInCell="1" allowOverlap="1" wp14:anchorId="636D6E56" wp14:editId="2AA67473">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2311"/>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p>
    <w:p w14:paraId="2EADE693" w14:textId="77777777" w:rsidR="00226533" w:rsidRDefault="00226533" w:rsidP="00A4766B"/>
    <w:p w14:paraId="6073710A" w14:textId="75EAA87D" w:rsidR="00A4766B" w:rsidRPr="00673430" w:rsidRDefault="00A4766B" w:rsidP="00A4766B">
      <w:r w:rsidRPr="00673430">
        <w:t xml:space="preserve">The Profile Explorer is a powerful and simple data file management tool.  For each unique product </w:t>
      </w:r>
      <w:proofErr w:type="gramStart"/>
      <w:r w:rsidRPr="00673430">
        <w:t>name</w:t>
      </w:r>
      <w:proofErr w:type="gramEnd"/>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r w:rsidR="0013342E" w:rsidRPr="00251B7B">
        <w:t xml:space="preserve">Figure </w:t>
      </w:r>
      <w:r w:rsidR="0013342E">
        <w:rPr>
          <w:noProof/>
        </w:rPr>
        <w:t>54</w:t>
      </w:r>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7C46C17" w14:textId="77777777" w:rsidR="00A4766B" w:rsidRDefault="00A4766B" w:rsidP="00A4766B"/>
    <w:p w14:paraId="557397EE" w14:textId="29551AAD" w:rsidR="00B14EB7" w:rsidRDefault="00B14EB7" w:rsidP="00251B7B"/>
    <w:p w14:paraId="4E985CAD" w14:textId="40ED27FA" w:rsidR="00251B7B" w:rsidRDefault="00D86AC7" w:rsidP="00251B7B">
      <w:r>
        <w:rPr>
          <w:noProof/>
        </w:rPr>
        <mc:AlternateContent>
          <mc:Choice Requires="wpg">
            <w:drawing>
              <wp:anchor distT="0" distB="0" distL="114300" distR="114300" simplePos="0" relativeHeight="251617280" behindDoc="0" locked="0" layoutInCell="1" allowOverlap="1" wp14:anchorId="35F76E82" wp14:editId="095901C1">
                <wp:simplePos x="0" y="0"/>
                <wp:positionH relativeFrom="column">
                  <wp:posOffset>4876801</wp:posOffset>
                </wp:positionH>
                <wp:positionV relativeFrom="paragraph">
                  <wp:posOffset>110490</wp:posOffset>
                </wp:positionV>
                <wp:extent cx="1239171" cy="1282065"/>
                <wp:effectExtent l="0" t="0" r="18415" b="13335"/>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9171" cy="1282065"/>
                          <a:chOff x="6953" y="4524"/>
                          <a:chExt cx="2232" cy="2019"/>
                        </a:xfrm>
                      </wpg:grpSpPr>
                      <wps:wsp>
                        <wps:cNvPr id="471" name="Rectangle 3373"/>
                        <wps:cNvSpPr>
                          <a:spLocks noChangeArrowheads="1"/>
                        </wps:cNvSpPr>
                        <wps:spPr bwMode="auto">
                          <a:xfrm>
                            <a:off x="6953" y="4524"/>
                            <a:ext cx="1980" cy="56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7025" y="5084"/>
                            <a:ext cx="2160" cy="1459"/>
                            <a:chOff x="7025" y="5084"/>
                            <a:chExt cx="2160" cy="1459"/>
                          </a:xfrm>
                        </wpg:grpSpPr>
                        <wps:wsp>
                          <wps:cNvPr id="473" name="Text Box 3374"/>
                          <wps:cNvSpPr txBox="1">
                            <a:spLocks noChangeArrowheads="1"/>
                          </wps:cNvSpPr>
                          <wps:spPr bwMode="auto">
                            <a:xfrm>
                              <a:off x="7025" y="56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60126E" w:rsidRDefault="0060126E">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507" y="5084"/>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078" style="position:absolute;margin-left:384pt;margin-top:8.7pt;width:97.55pt;height:100.95pt;z-index:251617280;mso-position-horizontal-relative:text;mso-position-vertical-relative:text" coordorigin="6953,4524" coordsize="2232,2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">
                <v:rect id="Rectangle 3373" o:spid="_x0000_s1079" style="position:absolute;left:6953;top:4524;width:1980;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080" style="position:absolute;left:7025;top:5084;width:2160;height:1459" coordorigin="7025,5084" coordsize="2160,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081" type="#_x0000_t202" style="position:absolute;left:7025;top:56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60126E" w:rsidRDefault="0060126E">
                          <w:r>
                            <w:t xml:space="preserve">This field is only active when running in </w:t>
                          </w:r>
                          <w:r w:rsidRPr="00E7523C">
                            <w:rPr>
                              <w:b/>
                              <w:i/>
                            </w:rPr>
                            <w:t>History</w:t>
                          </w:r>
                          <w:r>
                            <w:t xml:space="preserve"> mode.</w:t>
                          </w:r>
                        </w:p>
                      </w:txbxContent>
                    </v:textbox>
                  </v:shape>
                  <v:line id="Line 3375" o:spid="_x0000_s1082" style="position:absolute;flip:x y;visibility:visible;mso-wrap-style:square" from="7507,5084" to="8047,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p>
    <w:p w14:paraId="4628432C" w14:textId="7E89BC39" w:rsidR="00A4766B" w:rsidRDefault="001A6E4B" w:rsidP="001A6E4B">
      <w:pPr>
        <w:jc w:val="center"/>
      </w:pPr>
      <w:r>
        <w:rPr>
          <w:noProof/>
        </w:rPr>
        <mc:AlternateContent>
          <mc:Choice Requires="wpg">
            <w:drawing>
              <wp:anchor distT="0" distB="0" distL="114300" distR="114300" simplePos="0" relativeHeight="251634688" behindDoc="0" locked="0" layoutInCell="1" allowOverlap="1" wp14:anchorId="5D2FFC25" wp14:editId="73D15D88">
                <wp:simplePos x="0" y="0"/>
                <wp:positionH relativeFrom="column">
                  <wp:posOffset>4394200</wp:posOffset>
                </wp:positionH>
                <wp:positionV relativeFrom="paragraph">
                  <wp:posOffset>1894840</wp:posOffset>
                </wp:positionV>
                <wp:extent cx="1714500" cy="1406525"/>
                <wp:effectExtent l="0" t="0" r="19050" b="22225"/>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1406525"/>
                          <a:chOff x="6093" y="7043"/>
                          <a:chExt cx="2700" cy="2052"/>
                        </a:xfrm>
                      </wpg:grpSpPr>
                      <wps:wsp>
                        <wps:cNvPr id="466" name="Rectangle 3376"/>
                        <wps:cNvSpPr>
                          <a:spLocks noChangeArrowheads="1"/>
                        </wps:cNvSpPr>
                        <wps:spPr bwMode="auto">
                          <a:xfrm>
                            <a:off x="6093" y="8663"/>
                            <a:ext cx="540" cy="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381" y="7043"/>
                            <a:ext cx="2412" cy="1620"/>
                            <a:chOff x="6453" y="7043"/>
                            <a:chExt cx="2412" cy="1620"/>
                          </a:xfrm>
                        </wpg:grpSpPr>
                        <wps:wsp>
                          <wps:cNvPr id="468" name="Line 3372"/>
                          <wps:cNvCnPr/>
                          <wps:spPr bwMode="auto">
                            <a:xfrm flipH="1">
                              <a:off x="6453"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705"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60126E" w:rsidRDefault="0060126E"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083" style="position:absolute;left:0;text-align:left;margin-left:346pt;margin-top:149.2pt;width:135pt;height:110.75pt;z-index:251634688;mso-position-horizontal-relative:text;mso-position-vertical-relative:text" coordorigin="6093,7043" coordsize="2700,2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">
                <v:rect id="Rectangle 3376" o:spid="_x0000_s1084" style="position:absolute;left:6093;top:8663;width:5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085" style="position:absolute;left:6381;top:7043;width:2412;height:1620" coordorigin="6453,7043" coordsize="2412,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086" style="position:absolute;flip:x;visibility:visible;mso-wrap-style:square" from="6453,7583" to="6988,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087" type="#_x0000_t202" style="position:absolute;left:6705;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60126E" w:rsidRDefault="0060126E" w:rsidP="00676BFC">
                          <w:r>
                            <w:t xml:space="preserve">This button will only display when running in </w:t>
                          </w:r>
                          <w:r w:rsidRPr="00E7523C">
                            <w:rPr>
                              <w:b/>
                              <w:i/>
                            </w:rPr>
                            <w:t>Production</w:t>
                          </w:r>
                          <w:r>
                            <w:t xml:space="preserve"> mode.</w:t>
                          </w:r>
                        </w:p>
                      </w:txbxContent>
                    </v:textbox>
                  </v:shape>
                </v:group>
              </v:group>
            </w:pict>
          </mc:Fallback>
        </mc:AlternateContent>
      </w:r>
      <w:del w:id="2495" w:author="Tom" w:date="2017-08-17T12:18:00Z">
        <w:r w:rsidDel="006E6D85">
          <w:rPr>
            <w:noProof/>
          </w:rPr>
          <w:drawing>
            <wp:inline distT="0" distB="0" distL="0" distR="0" wp14:anchorId="476629DD" wp14:editId="38E1C048">
              <wp:extent cx="6163056" cy="3300984"/>
              <wp:effectExtent l="0" t="0" r="0" b="0"/>
              <wp:docPr id="2969" name="Picture 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63056" cy="3300984"/>
                      </a:xfrm>
                      <a:prstGeom prst="rect">
                        <a:avLst/>
                      </a:prstGeom>
                      <a:noFill/>
                      <a:ln>
                        <a:noFill/>
                      </a:ln>
                    </pic:spPr>
                  </pic:pic>
                </a:graphicData>
              </a:graphic>
            </wp:inline>
          </w:drawing>
        </w:r>
      </w:del>
      <w:ins w:id="2496" w:author="Tom" w:date="2017-08-17T12:19:00Z">
        <w:r w:rsidR="006E6D85">
          <w:rPr>
            <w:noProof/>
          </w:rPr>
          <w:drawing>
            <wp:inline distT="0" distB="0" distL="0" distR="0" wp14:anchorId="0506D198" wp14:editId="6517AB7E">
              <wp:extent cx="6125956" cy="3300984"/>
              <wp:effectExtent l="0" t="0" r="825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25956" cy="3300984"/>
                      </a:xfrm>
                      <a:prstGeom prst="rect">
                        <a:avLst/>
                      </a:prstGeom>
                    </pic:spPr>
                  </pic:pic>
                </a:graphicData>
              </a:graphic>
            </wp:inline>
          </w:drawing>
        </w:r>
      </w:ins>
    </w:p>
    <w:p w14:paraId="11A5BF29" w14:textId="6E831064" w:rsidR="00226533" w:rsidRPr="00251B7B" w:rsidRDefault="00226533" w:rsidP="00226533">
      <w:pPr>
        <w:pStyle w:val="Caption"/>
        <w:rPr>
          <w:rFonts w:ascii="Trebuchet MS" w:hAnsi="Trebuchet MS"/>
          <w:sz w:val="24"/>
          <w:szCs w:val="24"/>
        </w:rPr>
      </w:pPr>
      <w:bookmarkStart w:id="2497" w:name="_Ref187210263"/>
      <w:bookmarkStart w:id="2498" w:name="_Toc512685105"/>
      <w:bookmarkStart w:id="2499" w:name="_Toc512685201"/>
      <w:bookmarkStart w:id="2500" w:name="_Toc512686006"/>
      <w:bookmarkStart w:id="2501" w:name="_Toc512740441"/>
      <w:r w:rsidRPr="00251B7B">
        <w:t xml:space="preserve">Figure </w:t>
      </w:r>
      <w:r w:rsidR="00C10912">
        <w:fldChar w:fldCharType="begin"/>
      </w:r>
      <w:r w:rsidR="00C10912">
        <w:instrText xml:space="preserve"> SEQ Figure \* ARABIC </w:instrText>
      </w:r>
      <w:r w:rsidR="00C10912">
        <w:fldChar w:fldCharType="separate"/>
      </w:r>
      <w:r w:rsidR="0013342E">
        <w:rPr>
          <w:noProof/>
        </w:rPr>
        <w:t>54</w:t>
      </w:r>
      <w:r w:rsidR="00C10912">
        <w:rPr>
          <w:noProof/>
        </w:rPr>
        <w:fldChar w:fldCharType="end"/>
      </w:r>
      <w:bookmarkEnd w:id="2497"/>
      <w:r w:rsidR="009F6CFB" w:rsidRPr="00251B7B">
        <w:t>: Profile Explorer</w:t>
      </w:r>
    </w:p>
    <w:bookmarkEnd w:id="2498"/>
    <w:bookmarkEnd w:id="2499"/>
    <w:bookmarkEnd w:id="2500"/>
    <w:bookmarkEnd w:id="2501"/>
    <w:p w14:paraId="1EA34902" w14:textId="77777777" w:rsidR="007F1DEE" w:rsidRPr="007F1DEE" w:rsidRDefault="007F1DEE" w:rsidP="00251B7B"/>
    <w:p w14:paraId="7934A5A5" w14:textId="77777777" w:rsidR="00DF50C1" w:rsidRPr="00251B7B" w:rsidRDefault="008708F9" w:rsidP="00251B7B">
      <w:r w:rsidRPr="00251B7B">
        <w:t xml:space="preserve">The list of product folders is in the upper left of the Profile Explorer.  </w:t>
      </w:r>
    </w:p>
    <w:p w14:paraId="73C39590" w14:textId="77777777" w:rsidR="00E56435" w:rsidRPr="00673430" w:rsidRDefault="00E56435" w:rsidP="00251B7B"/>
    <w:p w14:paraId="492A138A" w14:textId="77777777" w:rsidR="00B71C50" w:rsidRPr="00673430" w:rsidRDefault="00B71C50" w:rsidP="00B71C50">
      <w:pPr>
        <w:numPr>
          <w:ilvl w:val="0"/>
          <w:numId w:val="139"/>
        </w:numPr>
        <w:ind w:left="360"/>
      </w:pPr>
      <w:bookmarkStart w:id="2502" w:name="_Toc119468101"/>
      <w:bookmarkStart w:id="2503" w:name="_Toc329784617"/>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08ED4B1D" w:rsidR="00B71C50" w:rsidRDefault="00B71C50" w:rsidP="00B71C50">
      <w:pPr>
        <w:numPr>
          <w:ilvl w:val="0"/>
          <w:numId w:val="139"/>
        </w:numPr>
        <w:ind w:left="360"/>
      </w:pPr>
      <w:r>
        <w:t>Double-</w:t>
      </w:r>
      <w:r w:rsidRPr="00622EA5">
        <w:t>click</w:t>
      </w:r>
      <w:del w:id="2504" w:author="Tom Bergeron" w:date="2018-12-11T17:06:00Z">
        <w:r w:rsidRPr="00622EA5" w:rsidDel="00D86AC7">
          <w:delText>ing</w:delText>
        </w:r>
      </w:del>
      <w:r w:rsidRPr="00622EA5">
        <w:t xml:space="preserve"> the profile </w:t>
      </w:r>
      <w:ins w:id="2505" w:author="Tom Bergeron" w:date="2018-12-11T17:06:00Z">
        <w:r w:rsidR="00D86AC7">
          <w:t xml:space="preserve">to </w:t>
        </w:r>
      </w:ins>
      <w:ins w:id="2506" w:author="Tom" w:date="2017-09-27T18:04:00Z">
        <w:del w:id="2507" w:author="Tom Bergeron" w:date="2018-12-11T17:06:00Z">
          <w:r w:rsidR="00202BAC" w:rsidDel="00D86AC7">
            <w:delText>will</w:delText>
          </w:r>
        </w:del>
      </w:ins>
      <w:del w:id="2508" w:author="Tom" w:date="2017-09-27T18:04:00Z">
        <w:r w:rsidDel="00202BAC">
          <w:delText>to</w:delText>
        </w:r>
      </w:del>
      <w:del w:id="2509" w:author="Tom Bergeron" w:date="2018-12-11T17:06:00Z">
        <w:r w:rsidRPr="00622EA5" w:rsidDel="00D86AC7">
          <w:delText xml:space="preserve"> </w:delText>
        </w:r>
      </w:del>
      <w:r w:rsidRPr="00622EA5">
        <w:t>display the graph and statistics for that profile.</w:t>
      </w:r>
      <w:r>
        <w:t xml:space="preserve"> </w:t>
      </w:r>
      <w:r w:rsidRPr="00673430">
        <w:t xml:space="preserve">Clicking the </w:t>
      </w:r>
      <w:r w:rsidRPr="00622EA5">
        <w:t>“Display Graph…” button</w:t>
      </w:r>
      <w:r w:rsidRPr="00673430">
        <w:t xml:space="preserve"> can also do this.</w:t>
      </w:r>
    </w:p>
    <w:p w14:paraId="4E9E12FF" w14:textId="77777777" w:rsidR="00B71C50" w:rsidRPr="00673430" w:rsidRDefault="00B71C50" w:rsidP="008F51FF"/>
    <w:p w14:paraId="3F76E0E2" w14:textId="4F876885" w:rsidR="00B71C50" w:rsidRDefault="00B71C50" w:rsidP="00B71C50">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third party such as MS-Excel to view the data.</w:t>
      </w:r>
    </w:p>
    <w:p w14:paraId="32E79C86" w14:textId="77777777" w:rsidR="00251B7B" w:rsidRDefault="00251B7B">
      <w:pPr>
        <w:rPr>
          <w:rFonts w:ascii="Arial" w:hAnsi="Arial" w:cs="Arial"/>
          <w:b/>
          <w:bCs/>
          <w:iCs/>
          <w:sz w:val="32"/>
          <w:szCs w:val="28"/>
        </w:rPr>
      </w:pPr>
      <w:r>
        <w:br w:type="page"/>
      </w:r>
    </w:p>
    <w:p w14:paraId="7A6C8589" w14:textId="77777777" w:rsidR="00617055" w:rsidRPr="00617055" w:rsidRDefault="00617055">
      <w:pPr>
        <w:pStyle w:val="Heading2"/>
      </w:pPr>
      <w:bookmarkStart w:id="2510" w:name="_Toc469043340"/>
      <w:bookmarkStart w:id="2511" w:name="_Toc469044974"/>
      <w:bookmarkStart w:id="2512" w:name="_Toc469139270"/>
      <w:bookmarkStart w:id="2513" w:name="_Toc469152715"/>
      <w:bookmarkStart w:id="2514" w:name="_Toc491174814"/>
      <w:bookmarkStart w:id="2515" w:name="_Toc494304046"/>
      <w:bookmarkStart w:id="2516" w:name="_Toc532827249"/>
      <w:bookmarkStart w:id="2517" w:name="_Toc532827396"/>
      <w:bookmarkStart w:id="2518" w:name="_Toc532827804"/>
      <w:r w:rsidRPr="00617055">
        <w:lastRenderedPageBreak/>
        <w:t>Brows</w:t>
      </w:r>
      <w:r w:rsidR="00251B7B">
        <w:t>e</w:t>
      </w:r>
      <w:r w:rsidRPr="00617055">
        <w:t xml:space="preserve"> </w:t>
      </w:r>
      <w:r w:rsidR="00251B7B">
        <w:t>f</w:t>
      </w:r>
      <w:r w:rsidR="00754243" w:rsidRPr="00617055">
        <w:t xml:space="preserve">or </w:t>
      </w:r>
      <w:r w:rsidR="003E65A2">
        <w:t>Historical Data</w:t>
      </w:r>
      <w:bookmarkEnd w:id="2502"/>
      <w:bookmarkEnd w:id="2503"/>
      <w:bookmarkEnd w:id="2510"/>
      <w:bookmarkEnd w:id="2511"/>
      <w:bookmarkEnd w:id="2512"/>
      <w:bookmarkEnd w:id="2513"/>
      <w:bookmarkEnd w:id="2514"/>
      <w:bookmarkEnd w:id="2515"/>
      <w:bookmarkEnd w:id="2516"/>
      <w:bookmarkEnd w:id="2517"/>
      <w:bookmarkEnd w:id="2518"/>
    </w:p>
    <w:p w14:paraId="304BD633" w14:textId="2048345B"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w:t>
      </w:r>
      <w:del w:id="2519" w:author="Tom" w:date="2017-08-17T12:21:00Z">
        <w:r w:rsidR="006A3615" w:rsidRPr="00673430" w:rsidDel="006E6D85">
          <w:delText>,</w:delText>
        </w:r>
      </w:del>
      <w:r w:rsidRPr="00673430">
        <w:t xml:space="preserve"> </w:t>
      </w:r>
      <w:ins w:id="2520" w:author="Tom" w:date="2017-08-17T12:21:00Z">
        <w:r w:rsidR="006E6D85">
          <w:t>“</w:t>
        </w:r>
      </w:ins>
      <w:r w:rsidRPr="00673430">
        <w:t xml:space="preserve">I am not going to </w:t>
      </w:r>
      <w:ins w:id="2521" w:author="Tom" w:date="2017-08-17T12:21:00Z">
        <w:r w:rsidR="006E6D85">
          <w:t>run p</w:t>
        </w:r>
      </w:ins>
      <w:del w:id="2522" w:author="Tom" w:date="2017-08-17T12:21:00Z">
        <w:r w:rsidRPr="00673430" w:rsidDel="006E6D85">
          <w:delText>P</w:delText>
        </w:r>
      </w:del>
      <w:r w:rsidRPr="00673430">
        <w:t>rofile</w:t>
      </w:r>
      <w:ins w:id="2523" w:author="Tom" w:date="2017-08-17T12:21:00Z">
        <w:r w:rsidR="006E6D85">
          <w:t xml:space="preserve">s </w:t>
        </w:r>
      </w:ins>
      <w:del w:id="2524" w:author="Tom" w:date="2017-08-17T12:21:00Z">
        <w:r w:rsidRPr="00673430" w:rsidDel="006E6D85">
          <w:delText xml:space="preserve"> </w:delText>
        </w:r>
      </w:del>
      <w:r w:rsidRPr="00673430">
        <w:t xml:space="preserve">or </w:t>
      </w:r>
      <w:ins w:id="2525" w:author="Tom" w:date="2017-08-17T12:21:00Z">
        <w:r w:rsidR="006E6D85">
          <w:t xml:space="preserve">live </w:t>
        </w:r>
      </w:ins>
      <w:r w:rsidRPr="00673430">
        <w:t>Virtual Profil</w:t>
      </w:r>
      <w:ins w:id="2526" w:author="Tom" w:date="2017-08-17T12:21:00Z">
        <w:r w:rsidR="006E6D85">
          <w:t>ing”</w:t>
        </w:r>
      </w:ins>
      <w:del w:id="2527" w:author="Tom" w:date="2017-08-17T12:21:00Z">
        <w:r w:rsidRPr="00673430" w:rsidDel="006E6D85">
          <w:delText>e</w:delText>
        </w:r>
      </w:del>
      <w:r w:rsidRPr="00673430">
        <w:t xml:space="preserv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77777777" w:rsidR="000D4FB5" w:rsidRPr="003315D5" w:rsidRDefault="000D4FB5" w:rsidP="003359C6">
      <w:pPr>
        <w:spacing w:before="60" w:after="60"/>
      </w:pPr>
      <w:r w:rsidRPr="003335AF">
        <w:t xml:space="preserve">The data path can be </w:t>
      </w:r>
      <w:proofErr w:type="gramStart"/>
      <w:r w:rsidRPr="003335AF">
        <w:t>changed, but</w:t>
      </w:r>
      <w:proofErr w:type="gramEnd"/>
      <w:r w:rsidRPr="003335AF">
        <w:t xml:space="preserve"> must be done so through the</w:t>
      </w:r>
      <w:r w:rsidRPr="000D4FB5">
        <w:rPr>
          <w:b/>
        </w:rPr>
        <w:t xml:space="preserve"> </w:t>
      </w:r>
      <w:r w:rsidRPr="003315D5">
        <w:rPr>
          <w:rStyle w:val="PlainTextChar"/>
        </w:rPr>
        <w:t>\</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379CDFCB"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xml:space="preserve">.  This will open a separate Profile Explorer that will allow you to browse through the history of any product including the one currently running VP.  Historical data will be available for any </w:t>
      </w:r>
      <w:ins w:id="2528" w:author="Tom" w:date="2017-08-22T14:29:00Z">
        <w:r w:rsidR="004E6F9A">
          <w:t>virtual pr</w:t>
        </w:r>
      </w:ins>
      <w:ins w:id="2529" w:author="Tom" w:date="2017-08-22T14:30:00Z">
        <w:r w:rsidR="004E6F9A">
          <w:t>ofiles</w:t>
        </w:r>
      </w:ins>
      <w:del w:id="2530" w:author="Tom" w:date="2017-08-22T14:29:00Z">
        <w:r w:rsidRPr="00673430" w:rsidDel="004E6F9A">
          <w:delText>boards</w:delText>
        </w:r>
      </w:del>
      <w:r w:rsidRPr="00673430">
        <w:t xml:space="preserve"> that</w:t>
      </w:r>
      <w:r w:rsidR="00FE2E6E" w:rsidRPr="00673430">
        <w:t xml:space="preserve"> have already </w:t>
      </w:r>
      <w:ins w:id="2531" w:author="Tom" w:date="2017-08-22T14:30:00Z">
        <w:r w:rsidR="004E6F9A">
          <w:t>been calculated</w:t>
        </w:r>
      </w:ins>
      <w:del w:id="2532" w:author="Tom" w:date="2017-08-22T14:30:00Z">
        <w:r w:rsidR="00FE2E6E" w:rsidRPr="00673430" w:rsidDel="004E6F9A">
          <w:delText>exited the oven</w:delText>
        </w:r>
      </w:del>
      <w:r w:rsidR="00FE2E6E" w:rsidRPr="00673430">
        <w:t>.</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pPr>
        <w:pStyle w:val="Heading2"/>
      </w:pPr>
      <w:bookmarkStart w:id="2533" w:name="_Toc119468102"/>
      <w:bookmarkStart w:id="2534" w:name="_Toc329784618"/>
      <w:bookmarkStart w:id="2535" w:name="_Toc469043341"/>
      <w:bookmarkStart w:id="2536" w:name="_Toc469044975"/>
      <w:bookmarkStart w:id="2537" w:name="_Toc469139271"/>
      <w:bookmarkStart w:id="2538" w:name="_Toc469152716"/>
      <w:bookmarkStart w:id="2539" w:name="_Toc491174815"/>
      <w:bookmarkStart w:id="2540" w:name="_Toc494304047"/>
      <w:bookmarkStart w:id="2541" w:name="_Toc532827250"/>
      <w:bookmarkStart w:id="2542" w:name="_Toc532827397"/>
      <w:bookmarkStart w:id="2543" w:name="_Toc532827805"/>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2533"/>
      <w:bookmarkEnd w:id="2534"/>
      <w:bookmarkEnd w:id="2535"/>
      <w:bookmarkEnd w:id="2536"/>
      <w:bookmarkEnd w:id="2537"/>
      <w:bookmarkEnd w:id="2538"/>
      <w:bookmarkEnd w:id="2539"/>
      <w:bookmarkEnd w:id="2540"/>
      <w:bookmarkEnd w:id="2541"/>
      <w:bookmarkEnd w:id="2542"/>
      <w:bookmarkEnd w:id="2543"/>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54D04582" w:rsidR="00470ECC" w:rsidRPr="00673430" w:rsidRDefault="00470ECC" w:rsidP="00AA5614">
            <w:pPr>
              <w:pStyle w:val="ListParagraph"/>
              <w:numPr>
                <w:ilvl w:val="0"/>
                <w:numId w:val="104"/>
              </w:numPr>
            </w:pPr>
            <w:r w:rsidRPr="00673430">
              <w:t>From your remote PC, start the software and click on the “I am not going</w:t>
            </w:r>
            <w:r w:rsidRPr="00251B7B">
              <w:t xml:space="preserve"> to </w:t>
            </w:r>
            <w:r w:rsidR="001A6E4B" w:rsidRPr="00251B7B">
              <w:t>run profiles</w:t>
            </w:r>
            <w:r w:rsidRPr="00251B7B">
              <w:t xml:space="preserve"> or</w:t>
            </w:r>
            <w:r w:rsidR="001A6E4B" w:rsidRPr="00251B7B">
              <w:t xml:space="preserve"> live</w:t>
            </w:r>
            <w:r w:rsidRPr="00251B7B">
              <w:t xml:space="preserve"> </w:t>
            </w:r>
            <w:r w:rsidRPr="00673430">
              <w:t xml:space="preserve">Virtual Profile” button.  See </w:t>
            </w:r>
            <w:r w:rsidRPr="00673430">
              <w:fldChar w:fldCharType="begin"/>
            </w:r>
            <w:r w:rsidRPr="00673430">
              <w:instrText xml:space="preserve"> REF _Ref185837014 \h  \* MERGEFORMAT </w:instrText>
            </w:r>
            <w:r w:rsidRPr="00673430">
              <w:fldChar w:fldCharType="separate"/>
            </w:r>
            <w:r w:rsidR="0013342E" w:rsidRPr="0013342E">
              <w:t xml:space="preserve">Figure </w:t>
            </w:r>
            <w:r w:rsidR="0013342E" w:rsidRPr="0013342E">
              <w:rPr>
                <w:noProof/>
              </w:rPr>
              <w:t>55</w:t>
            </w:r>
            <w:r w:rsidRPr="00673430">
              <w:fldChar w:fldCharType="end"/>
            </w:r>
            <w:r w:rsidRPr="00673430">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 xml:space="preserve">oftware will </w:t>
            </w:r>
            <w:proofErr w:type="gramStart"/>
            <w:r>
              <w:t>open up</w:t>
            </w:r>
            <w:proofErr w:type="gramEnd"/>
            <w:r>
              <w:t xml:space="preserve">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00C39E54" w:rsidR="0027655B" w:rsidRDefault="000E0382" w:rsidP="007F1DEE">
            <w:pPr>
              <w:jc w:val="center"/>
              <w:rPr>
                <w:noProof/>
              </w:rPr>
            </w:pPr>
            <w:r>
              <w:rPr>
                <w:noProof/>
              </w:rPr>
              <mc:AlternateContent>
                <mc:Choice Requires="wps">
                  <w:drawing>
                    <wp:anchor distT="0" distB="0" distL="114300" distR="114300" simplePos="0" relativeHeight="251635712" behindDoc="0" locked="0" layoutInCell="1" allowOverlap="1" wp14:anchorId="5F2FB062" wp14:editId="05352AC4">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1CA96C" id="Rectangle 3378" o:spid="_x0000_s1026" style="position:absolute;margin-left:63.8pt;margin-top:71.65pt;width:79.2pt;height:32.4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" filled="f" strokecolor="red" strokeweight="1.5pt"/>
                  </w:pict>
                </mc:Fallback>
              </mc:AlternateContent>
            </w:r>
            <w:ins w:id="2544" w:author="Tom" w:date="2017-08-17T12:36:00Z">
              <w:r w:rsidR="00DC2D63">
                <w:rPr>
                  <w:noProof/>
                </w:rPr>
                <w:drawing>
                  <wp:inline distT="0" distB="0" distL="0" distR="0" wp14:anchorId="7B83A9F6" wp14:editId="65542373">
                    <wp:extent cx="2503121" cy="14173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duct Tracki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03121" cy="1417320"/>
                            </a:xfrm>
                            <a:prstGeom prst="rect">
                              <a:avLst/>
                            </a:prstGeom>
                          </pic:spPr>
                        </pic:pic>
                      </a:graphicData>
                    </a:graphic>
                  </wp:inline>
                </w:drawing>
              </w:r>
            </w:ins>
          </w:p>
          <w:p w14:paraId="23F6FE4B" w14:textId="001042EF" w:rsidR="00470ECC" w:rsidRPr="00F201AC" w:rsidRDefault="00DC2D63" w:rsidP="00F201AC">
            <w:pPr>
              <w:jc w:val="center"/>
              <w:rPr>
                <w:rFonts w:ascii="Arial" w:hAnsi="Arial" w:cs="Arial"/>
                <w:sz w:val="16"/>
                <w:szCs w:val="16"/>
              </w:rPr>
            </w:pPr>
            <w:bookmarkStart w:id="2545" w:name="_Ref185837014"/>
            <w:ins w:id="2546" w:author="Tom" w:date="2017-08-17T12:36:00Z">
              <w:r>
                <w:rPr>
                  <w:rFonts w:ascii="Arial" w:hAnsi="Arial" w:cs="Arial"/>
                  <w:color w:val="FF0000"/>
                  <w:sz w:val="16"/>
                  <w:szCs w:val="16"/>
                </w:rPr>
                <w:t xml:space="preserve"> </w:t>
              </w:r>
            </w:ins>
            <w:r w:rsidR="00470ECC" w:rsidRPr="00F201AC">
              <w:rPr>
                <w:rFonts w:ascii="Arial" w:hAnsi="Arial" w:cs="Arial"/>
                <w:sz w:val="16"/>
                <w:szCs w:val="16"/>
              </w:rPr>
              <w:t xml:space="preserve">Figure </w:t>
            </w:r>
            <w:r w:rsidR="00470ECC" w:rsidRPr="00F201AC">
              <w:rPr>
                <w:rFonts w:ascii="Arial" w:hAnsi="Arial" w:cs="Arial"/>
                <w:sz w:val="16"/>
                <w:szCs w:val="16"/>
              </w:rPr>
              <w:fldChar w:fldCharType="begin"/>
            </w:r>
            <w:r w:rsidR="00470ECC" w:rsidRPr="00F201AC">
              <w:rPr>
                <w:rFonts w:ascii="Arial" w:hAnsi="Arial" w:cs="Arial"/>
                <w:sz w:val="16"/>
                <w:szCs w:val="16"/>
              </w:rPr>
              <w:instrText xml:space="preserve"> SEQ Figure \* ARABIC </w:instrText>
            </w:r>
            <w:r w:rsidR="00470ECC" w:rsidRPr="00F201AC">
              <w:rPr>
                <w:rFonts w:ascii="Arial" w:hAnsi="Arial" w:cs="Arial"/>
                <w:sz w:val="16"/>
                <w:szCs w:val="16"/>
              </w:rPr>
              <w:fldChar w:fldCharType="separate"/>
            </w:r>
            <w:r w:rsidR="0013342E">
              <w:rPr>
                <w:rFonts w:ascii="Arial" w:hAnsi="Arial" w:cs="Arial"/>
                <w:noProof/>
                <w:sz w:val="16"/>
                <w:szCs w:val="16"/>
              </w:rPr>
              <w:t>55</w:t>
            </w:r>
            <w:r w:rsidR="00470ECC" w:rsidRPr="00F201AC">
              <w:rPr>
                <w:rFonts w:ascii="Arial" w:hAnsi="Arial" w:cs="Arial"/>
                <w:sz w:val="16"/>
                <w:szCs w:val="16"/>
              </w:rPr>
              <w:fldChar w:fldCharType="end"/>
            </w:r>
            <w:bookmarkEnd w:id="2545"/>
            <w:r w:rsidR="00470ECC"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19227D7F"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proofErr w:type="gramStart"/>
      <w:r w:rsidR="003E65A2" w:rsidRPr="00673430">
        <w:t>right hand</w:t>
      </w:r>
      <w:proofErr w:type="gramEnd"/>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13342E" w:rsidRPr="00673430">
        <w:t xml:space="preserve">Figure </w:t>
      </w:r>
      <w:r w:rsidR="0013342E">
        <w:rPr>
          <w:noProof/>
        </w:rPr>
        <w:t>56</w:t>
      </w:r>
      <w:r w:rsidR="002174B3" w:rsidRPr="00673430">
        <w:fldChar w:fldCharType="end"/>
      </w:r>
      <w:r w:rsidR="005B44B5" w:rsidRPr="00673430">
        <w:t>.</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67E0DEE6">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77777777" w:rsidR="009F005A" w:rsidRPr="00673430" w:rsidRDefault="009F005A" w:rsidP="009F005A">
      <w:pPr>
        <w:pStyle w:val="Caption"/>
      </w:pPr>
      <w:bookmarkStart w:id="2547" w:name="_Ref185837026"/>
      <w:r w:rsidRPr="00673430">
        <w:t xml:space="preserve">Figure </w:t>
      </w:r>
      <w:r w:rsidR="00C10912">
        <w:fldChar w:fldCharType="begin"/>
      </w:r>
      <w:r w:rsidR="00C10912">
        <w:instrText xml:space="preserve"> SEQ Figure \* ARABIC </w:instrText>
      </w:r>
      <w:r w:rsidR="00C10912">
        <w:fldChar w:fldCharType="separate"/>
      </w:r>
      <w:r w:rsidR="0013342E">
        <w:rPr>
          <w:noProof/>
        </w:rPr>
        <w:t>56</w:t>
      </w:r>
      <w:r w:rsidR="00C10912">
        <w:rPr>
          <w:noProof/>
        </w:rPr>
        <w:fldChar w:fldCharType="end"/>
      </w:r>
      <w:bookmarkEnd w:id="2547"/>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3335AF">
        <w:rPr>
          <w:rStyle w:val="PlainTextChar"/>
        </w:rPr>
        <w:t>you would direct it only to the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8F51FF">
      <w:pPr>
        <w:pStyle w:val="Heading3"/>
      </w:pPr>
      <w:r>
        <w:br w:type="page"/>
      </w:r>
      <w:bookmarkStart w:id="2548" w:name="_Toc469043342"/>
      <w:bookmarkStart w:id="2549" w:name="_Toc469044976"/>
      <w:bookmarkStart w:id="2550" w:name="_Toc469139272"/>
      <w:bookmarkStart w:id="2551" w:name="_Toc469152717"/>
      <w:bookmarkStart w:id="2552" w:name="_Toc491174816"/>
      <w:bookmarkStart w:id="2553" w:name="_Toc494304048"/>
      <w:bookmarkStart w:id="2554" w:name="_Toc532827398"/>
      <w:bookmarkStart w:id="2555" w:name="_Toc532827806"/>
      <w:r>
        <w:lastRenderedPageBreak/>
        <w:t xml:space="preserve">Profile </w:t>
      </w:r>
      <w:r w:rsidRPr="00C0592E">
        <w:t>Explorer Buttons</w:t>
      </w:r>
      <w:bookmarkEnd w:id="2548"/>
      <w:bookmarkEnd w:id="2549"/>
      <w:bookmarkEnd w:id="2550"/>
      <w:bookmarkEnd w:id="2551"/>
      <w:bookmarkEnd w:id="2552"/>
      <w:bookmarkEnd w:id="2553"/>
      <w:bookmarkEnd w:id="2554"/>
      <w:bookmarkEnd w:id="2555"/>
    </w:p>
    <w:p w14:paraId="27AE584E" w14:textId="77777777" w:rsidR="00523E22" w:rsidRPr="00523E22" w:rsidRDefault="00523E22" w:rsidP="00523E22"/>
    <w:p w14:paraId="38F9FE2E" w14:textId="61AAD1CD" w:rsidR="00B7341B" w:rsidRDefault="00523E22" w:rsidP="00B7341B">
      <w:del w:id="2556" w:author="Tom" w:date="2017-08-17T12:41:00Z">
        <w:r w:rsidDel="00DC2D63">
          <w:rPr>
            <w:noProof/>
          </w:rPr>
          <w:drawing>
            <wp:inline distT="0" distB="0" distL="0" distR="0" wp14:anchorId="794FE4F9" wp14:editId="38D3FB84">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del>
      <w:ins w:id="2557" w:author="Tom" w:date="2017-08-17T12:41:00Z">
        <w:r w:rsidR="00DC2D63">
          <w:rPr>
            <w:noProof/>
          </w:rPr>
          <w:drawing>
            <wp:inline distT="0" distB="0" distL="0" distR="0" wp14:anchorId="713F86A7" wp14:editId="3764C840">
              <wp:extent cx="5943600" cy="3111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 Buttons.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11150"/>
                      </a:xfrm>
                      <a:prstGeom prst="rect">
                        <a:avLst/>
                      </a:prstGeom>
                    </pic:spPr>
                  </pic:pic>
                </a:graphicData>
              </a:graphic>
            </wp:inline>
          </w:drawing>
        </w:r>
      </w:ins>
    </w:p>
    <w:p w14:paraId="320808D8" w14:textId="77777777" w:rsidR="00523E22" w:rsidRPr="00B7341B" w:rsidRDefault="00523E22" w:rsidP="00B7341B"/>
    <w:tbl>
      <w:tblPr>
        <w:tblW w:w="0" w:type="auto"/>
        <w:tblLook w:val="04A0" w:firstRow="1" w:lastRow="0" w:firstColumn="1" w:lastColumn="0" w:noHBand="0" w:noVBand="1"/>
      </w:tblPr>
      <w:tblGrid>
        <w:gridCol w:w="1356"/>
        <w:gridCol w:w="8220"/>
      </w:tblGrid>
      <w:tr w:rsidR="00B26F61" w14:paraId="4FBB87B5" w14:textId="77777777" w:rsidTr="00251B7B">
        <w:trPr>
          <w:trHeight w:val="837"/>
        </w:trPr>
        <w:tc>
          <w:tcPr>
            <w:tcW w:w="1278" w:type="dxa"/>
            <w:shd w:val="clear" w:color="auto" w:fill="auto"/>
          </w:tcPr>
          <w:p w14:paraId="69990526" w14:textId="695ED1AB" w:rsidR="00B26F61" w:rsidRDefault="00DC2D63" w:rsidP="00251B7B">
            <w:pPr>
              <w:jc w:val="center"/>
            </w:pPr>
            <w:ins w:id="2558" w:author="Tom" w:date="2017-08-17T12:41:00Z">
              <w:r>
                <w:rPr>
                  <w:noProof/>
                </w:rPr>
                <w:drawing>
                  <wp:inline distT="0" distB="0" distL="0" distR="0" wp14:anchorId="759E6FE0" wp14:editId="30631C2A">
                    <wp:extent cx="701675" cy="382905"/>
                    <wp:effectExtent l="0" t="0" r="3175" b="0"/>
                    <wp:docPr id="169" name="Picture 169"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_Inspection_Star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01675" cy="382905"/>
                            </a:xfrm>
                            <a:prstGeom prst="rect">
                              <a:avLst/>
                            </a:prstGeom>
                            <a:noFill/>
                            <a:ln>
                              <a:noFill/>
                            </a:ln>
                          </pic:spPr>
                        </pic:pic>
                      </a:graphicData>
                    </a:graphic>
                  </wp:inline>
                </w:drawing>
              </w:r>
            </w:ins>
            <w:del w:id="2559" w:author="Tom" w:date="2017-08-17T12:41:00Z">
              <w:r w:rsidR="000E0382" w:rsidDel="00DC2D63">
                <w:rPr>
                  <w:noProof/>
                </w:rPr>
                <w:drawing>
                  <wp:inline distT="0" distB="0" distL="0" distR="0" wp14:anchorId="70588107" wp14:editId="653C33B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del>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51993073">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7CE4895C">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6676899A">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6C89CA76">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7D28F1D2">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523E22">
      <w:pPr>
        <w:pStyle w:val="Heading3"/>
      </w:pPr>
      <w:bookmarkStart w:id="2560" w:name="_Toc469139273"/>
      <w:bookmarkStart w:id="2561" w:name="_Toc469152718"/>
      <w:bookmarkStart w:id="2562" w:name="_Toc491174817"/>
      <w:bookmarkStart w:id="2563" w:name="_Toc494304049"/>
      <w:bookmarkStart w:id="2564" w:name="_Toc532827399"/>
      <w:bookmarkStart w:id="2565" w:name="_Toc532827807"/>
      <w:bookmarkStart w:id="2566" w:name="_Toc119468103"/>
      <w:bookmarkStart w:id="2567" w:name="_Toc486325584"/>
      <w:r>
        <w:t xml:space="preserve">Profile </w:t>
      </w:r>
      <w:r w:rsidRPr="00C0592E">
        <w:t>Explorer</w:t>
      </w:r>
      <w:r>
        <w:t xml:space="preserve"> Checkboxes</w:t>
      </w:r>
      <w:bookmarkEnd w:id="2560"/>
      <w:bookmarkEnd w:id="2561"/>
      <w:bookmarkEnd w:id="2562"/>
      <w:bookmarkEnd w:id="2563"/>
      <w:bookmarkEnd w:id="2564"/>
      <w:bookmarkEnd w:id="2565"/>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685888" behindDoc="1" locked="0" layoutInCell="1" allowOverlap="1" wp14:anchorId="25676EEA" wp14:editId="26D20724">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RDefault="00523E22" w:rsidP="00523E22">
      <w:r w:rsidRPr="003335AF">
        <w:rPr>
          <w:b/>
        </w:rPr>
        <w:t>Note</w:t>
      </w:r>
      <w:r w:rsidRPr="00470ECC">
        <w:t xml:space="preserve">: Double click any event to view the details including alarm event history.  </w:t>
      </w:r>
    </w:p>
    <w:p w14:paraId="626D7E24" w14:textId="77777777" w:rsidR="00523E22" w:rsidRDefault="00523E22" w:rsidP="00523E22"/>
    <w:p w14:paraId="1D8D0C6A" w14:textId="77777777" w:rsidR="00523E22" w:rsidRPr="00470ECC" w:rsidRDefault="00523E22" w:rsidP="00523E22"/>
    <w:p w14:paraId="79739414" w14:textId="77777777" w:rsidR="00523E22" w:rsidRDefault="00523E22" w:rsidP="00523E22">
      <w:r w:rsidRPr="003335AF">
        <w:rPr>
          <w:b/>
        </w:rPr>
        <w:t>Note</w:t>
      </w:r>
      <w:r w:rsidRPr="00470ECC">
        <w:t>: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pPr>
        <w:pStyle w:val="Heading2"/>
      </w:pPr>
      <w:bookmarkStart w:id="2568" w:name="_Toc469043343"/>
      <w:bookmarkStart w:id="2569" w:name="_Toc469044977"/>
      <w:bookmarkStart w:id="2570" w:name="_Toc469139274"/>
      <w:bookmarkStart w:id="2571" w:name="_Toc469152719"/>
      <w:bookmarkStart w:id="2572" w:name="_Toc491174818"/>
      <w:bookmarkStart w:id="2573" w:name="_Toc494304050"/>
      <w:bookmarkStart w:id="2574" w:name="_Toc532827251"/>
      <w:bookmarkStart w:id="2575" w:name="_Toc532827400"/>
      <w:bookmarkStart w:id="2576" w:name="_Toc532827808"/>
      <w:r w:rsidRPr="00C0592E">
        <w:lastRenderedPageBreak/>
        <w:t>Profile Explorer – Virtual Profiling</w:t>
      </w:r>
      <w:bookmarkEnd w:id="2568"/>
      <w:bookmarkEnd w:id="2569"/>
      <w:bookmarkEnd w:id="2570"/>
      <w:bookmarkEnd w:id="2571"/>
      <w:bookmarkEnd w:id="2572"/>
      <w:bookmarkEnd w:id="2573"/>
      <w:bookmarkEnd w:id="2574"/>
      <w:bookmarkEnd w:id="2575"/>
      <w:bookmarkEnd w:id="2576"/>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6268C1AC">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8F51FF">
      <w:pPr>
        <w:pStyle w:val="Heading3"/>
      </w:pPr>
      <w:bookmarkStart w:id="2577" w:name="_Toc469043344"/>
      <w:bookmarkStart w:id="2578" w:name="_Toc469044978"/>
      <w:bookmarkStart w:id="2579" w:name="_Toc469139275"/>
      <w:bookmarkStart w:id="2580" w:name="_Toc469152720"/>
      <w:bookmarkStart w:id="2581" w:name="_Toc491174819"/>
      <w:bookmarkStart w:id="2582" w:name="_Toc494304051"/>
      <w:bookmarkStart w:id="2583" w:name="_Toc532827401"/>
      <w:bookmarkStart w:id="2584" w:name="_Toc532827809"/>
      <w:r>
        <w:t>V</w:t>
      </w:r>
      <w:r w:rsidR="00603767" w:rsidRPr="00C0592E">
        <w:t xml:space="preserve">iew Virtual Profile </w:t>
      </w:r>
      <w:r>
        <w:t>D</w:t>
      </w:r>
      <w:r w:rsidR="00603767" w:rsidRPr="00C0592E">
        <w:t>ata</w:t>
      </w:r>
      <w:bookmarkEnd w:id="2577"/>
      <w:bookmarkEnd w:id="2578"/>
      <w:bookmarkEnd w:id="2579"/>
      <w:bookmarkEnd w:id="2580"/>
      <w:bookmarkEnd w:id="2581"/>
      <w:bookmarkEnd w:id="2582"/>
      <w:bookmarkEnd w:id="2583"/>
      <w:bookmarkEnd w:id="2584"/>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8F51FF">
      <w:pPr>
        <w:pStyle w:val="Heading3"/>
      </w:pPr>
      <w:bookmarkStart w:id="2585" w:name="_Toc469043345"/>
      <w:bookmarkStart w:id="2586" w:name="_Toc469044979"/>
      <w:bookmarkStart w:id="2587" w:name="_Toc469139276"/>
      <w:bookmarkStart w:id="2588" w:name="_Toc469152721"/>
      <w:bookmarkStart w:id="2589" w:name="_Toc491174820"/>
      <w:bookmarkStart w:id="2590" w:name="_Toc494304052"/>
      <w:bookmarkStart w:id="2591" w:name="_Toc532827402"/>
      <w:bookmarkStart w:id="2592" w:name="_Toc532827810"/>
      <w:r w:rsidRPr="00C0592E">
        <w:t>Profile Explorer Event Icons</w:t>
      </w:r>
      <w:bookmarkEnd w:id="2566"/>
      <w:bookmarkEnd w:id="2585"/>
      <w:bookmarkEnd w:id="2586"/>
      <w:bookmarkEnd w:id="2587"/>
      <w:bookmarkEnd w:id="2588"/>
      <w:bookmarkEnd w:id="2589"/>
      <w:bookmarkEnd w:id="2590"/>
      <w:bookmarkEnd w:id="2591"/>
      <w:bookmarkEnd w:id="2592"/>
    </w:p>
    <w:p w14:paraId="7C62DAED" w14:textId="77777777" w:rsidR="003335AF" w:rsidRDefault="003335AF" w:rsidP="003335AF"/>
    <w:p w14:paraId="422AA34A" w14:textId="77777777" w:rsidR="008708F9" w:rsidRDefault="00B7341B" w:rsidP="00D7314E">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67DADC44">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52411569">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523E22">
      <w:pPr>
        <w:pStyle w:val="Heading3"/>
      </w:pPr>
      <w:bookmarkStart w:id="2593" w:name="_Toc469139277"/>
      <w:bookmarkStart w:id="2594" w:name="_Toc469152722"/>
      <w:bookmarkStart w:id="2595" w:name="_Toc491174821"/>
      <w:bookmarkStart w:id="2596" w:name="_Toc494304053"/>
      <w:bookmarkStart w:id="2597" w:name="_Toc532827403"/>
      <w:bookmarkStart w:id="2598" w:name="_Toc532827811"/>
      <w:r>
        <w:lastRenderedPageBreak/>
        <w:t>Virtual Profile Event Icons</w:t>
      </w:r>
      <w:bookmarkEnd w:id="2593"/>
      <w:bookmarkEnd w:id="2594"/>
      <w:bookmarkEnd w:id="2595"/>
      <w:bookmarkEnd w:id="2596"/>
      <w:bookmarkEnd w:id="2597"/>
      <w:bookmarkEnd w:id="2598"/>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6566BA34" w:rsidR="007E12D5" w:rsidRPr="00C0592E" w:rsidRDefault="007E12D5" w:rsidP="007E12D5">
      <w:pPr>
        <w:ind w:left="450"/>
        <w:rPr>
          <w:noProof/>
        </w:rPr>
      </w:pPr>
      <w:del w:id="2599" w:author="Tom" w:date="2017-08-17T12:47:00Z">
        <w:r w:rsidDel="0000475B">
          <w:rPr>
            <w:noProof/>
          </w:rPr>
          <w:drawing>
            <wp:inline distT="0" distB="0" distL="0" distR="0" wp14:anchorId="476A5E40" wp14:editId="25DF4EE3">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del>
      <w:r>
        <w:rPr>
          <w:noProof/>
        </w:rPr>
        <w:t xml:space="preserve"> </w:t>
      </w:r>
      <w:ins w:id="2600" w:author="Tom" w:date="2017-08-17T12:47:00Z">
        <w:r w:rsidR="0000475B">
          <w:rPr>
            <w:noProof/>
          </w:rPr>
          <w:drawing>
            <wp:inline distT="0" distB="0" distL="0" distR="0" wp14:anchorId="01598099" wp14:editId="02E229F8">
              <wp:extent cx="233680" cy="26606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sidR="0000475B">
          <w:rPr>
            <w:noProof/>
          </w:rPr>
          <w:t xml:space="preserve"> </w:t>
        </w:r>
      </w:ins>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4C6D9823" w:rsidR="007E12D5" w:rsidRPr="00C0592E" w:rsidRDefault="0000475B" w:rsidP="007E12D5">
      <w:pPr>
        <w:ind w:left="450"/>
        <w:rPr>
          <w:noProof/>
        </w:rPr>
      </w:pPr>
      <w:ins w:id="2601" w:author="Tom" w:date="2017-08-17T12:48:00Z">
        <w:r>
          <w:rPr>
            <w:noProof/>
          </w:rPr>
          <w:drawing>
            <wp:inline distT="0" distB="0" distL="0" distR="0" wp14:anchorId="52699D49" wp14:editId="3970B7DB">
              <wp:extent cx="233680" cy="2660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Pr>
            <w:noProof/>
          </w:rPr>
          <w:t xml:space="preserve"> </w:t>
        </w:r>
      </w:ins>
      <w:del w:id="2602" w:author="Tom" w:date="2017-08-17T12:48:00Z">
        <w:r w:rsidR="007E12D5" w:rsidDel="0000475B">
          <w:rPr>
            <w:noProof/>
          </w:rPr>
          <w:drawing>
            <wp:inline distT="0" distB="0" distL="0" distR="0" wp14:anchorId="01ADCD21" wp14:editId="344A1F35">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del>
      <w:r w:rsidR="007E12D5">
        <w:rPr>
          <w:noProof/>
        </w:rPr>
        <w:t xml:space="preserve"> </w:t>
      </w:r>
      <w:r w:rsidR="007E12D5" w:rsidRPr="00C0592E">
        <w:rPr>
          <w:b/>
          <w:noProof/>
        </w:rPr>
        <w:t>VP Stop –</w:t>
      </w:r>
      <w:r w:rsidR="007E12D5" w:rsidRPr="00C0592E">
        <w:rPr>
          <w:noProof/>
        </w:rPr>
        <w:t xml:space="preserve"> This icon </w:t>
      </w:r>
      <w:r w:rsidR="007E12D5">
        <w:t>appears</w:t>
      </w:r>
      <w:r w:rsidR="007E12D5" w:rsidRPr="00C0592E">
        <w:t xml:space="preserve"> </w:t>
      </w:r>
      <w:r w:rsidR="007E12D5"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D7314E">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A9C0C26">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6F8AC3C0">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05F1AC6A" w:rsidR="008708F9" w:rsidRPr="00C0592E" w:rsidRDefault="008479B3" w:rsidP="00523E22">
      <w:pPr>
        <w:pStyle w:val="ListBullet2"/>
      </w:pPr>
      <w:r w:rsidRPr="00C0592E">
        <w:t>Cpk</w:t>
      </w:r>
      <w:ins w:id="2603" w:author="Tom" w:date="2017-09-27T18:06:00Z">
        <w:r w:rsidR="00202BAC">
          <w:t xml:space="preserve"> </w:t>
        </w:r>
      </w:ins>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39849490">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2E441CE0">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429D061" w:rsidR="00B7341B" w:rsidRDefault="000E0382" w:rsidP="00523E22">
      <w:pPr>
        <w:pStyle w:val="List"/>
        <w:ind w:left="720"/>
        <w:rPr>
          <w:noProof/>
        </w:rPr>
      </w:pPr>
      <w:r>
        <w:rPr>
          <w:noProof/>
        </w:rPr>
        <w:drawing>
          <wp:inline distT="0" distB="0" distL="0" distR="0" wp14:anchorId="355CA0B5" wp14:editId="06147892">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once the operator acknowledges the Out of Spec</w:t>
      </w:r>
      <w:del w:id="2604" w:author="Tom" w:date="2017-09-27T18:06:00Z">
        <w:r w:rsidR="008708F9" w:rsidRPr="00C0592E" w:rsidDel="00202BAC">
          <w:rPr>
            <w:noProof/>
          </w:rPr>
          <w:delText>.</w:delText>
        </w:r>
      </w:del>
      <w:r w:rsidR="008708F9" w:rsidRPr="00C0592E">
        <w:rPr>
          <w:noProof/>
        </w:rPr>
        <w:t xml:space="preserve">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D7314E">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29" type="#_x0000_t75" style="width:18pt;height:18pt" o:ole="" fillcolor="window">
            <v:imagedata r:id="rId143" o:title=""/>
          </v:shape>
          <o:OLEObject Type="Embed" ProgID="PBrush" ShapeID="_x0000_i1029" DrawAspect="Content" ObjectID="_1606634639" r:id="rId144"/>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30" type="#_x0000_t75" style="width:18pt;height:18pt" o:ole="" fillcolor="window">
            <v:imagedata r:id="rId145" o:title=""/>
          </v:shape>
          <o:OLEObject Type="Embed" ProgID="PBrush" ShapeID="_x0000_i1030" DrawAspect="Content" ObjectID="_1606634640" r:id="rId146"/>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pPr>
        <w:pStyle w:val="Heading2"/>
      </w:pPr>
      <w:r>
        <w:br w:type="page"/>
      </w:r>
      <w:bookmarkStart w:id="2605" w:name="_Toc469043346"/>
      <w:bookmarkStart w:id="2606" w:name="_Toc469044980"/>
      <w:bookmarkStart w:id="2607" w:name="_Toc469139278"/>
      <w:bookmarkStart w:id="2608" w:name="_Toc469152723"/>
      <w:bookmarkStart w:id="2609" w:name="_Toc491174822"/>
      <w:bookmarkStart w:id="2610" w:name="_Toc494304054"/>
      <w:bookmarkStart w:id="2611" w:name="_Toc532827252"/>
      <w:bookmarkStart w:id="2612" w:name="_Toc532827404"/>
      <w:bookmarkStart w:id="2613" w:name="_Toc532827812"/>
      <w:r w:rsidR="009B7153">
        <w:lastRenderedPageBreak/>
        <w:t>Access</w:t>
      </w:r>
      <w:r>
        <w:t xml:space="preserve"> History Data Backup Files</w:t>
      </w:r>
      <w:bookmarkEnd w:id="2605"/>
      <w:bookmarkEnd w:id="2606"/>
      <w:bookmarkEnd w:id="2607"/>
      <w:bookmarkEnd w:id="2608"/>
      <w:bookmarkEnd w:id="2609"/>
      <w:bookmarkEnd w:id="2610"/>
      <w:bookmarkEnd w:id="2611"/>
      <w:bookmarkEnd w:id="2612"/>
      <w:bookmarkEnd w:id="2613"/>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proofErr w:type="spellStart"/>
      <w:r w:rsidRPr="00E25214">
        <w:rPr>
          <w:i/>
        </w:rPr>
        <w:t>VPdata</w:t>
      </w:r>
      <w:proofErr w:type="spellEnd"/>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5A623F8C">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tbl>
      <w:tblPr>
        <w:tblW w:w="0" w:type="auto"/>
        <w:tblLook w:val="04A0" w:firstRow="1" w:lastRow="0" w:firstColumn="1" w:lastColumn="0" w:noHBand="0" w:noVBand="1"/>
      </w:tblPr>
      <w:tblGrid>
        <w:gridCol w:w="6858"/>
        <w:gridCol w:w="2718"/>
      </w:tblGrid>
      <w:tr w:rsidR="00787C24" w:rsidDel="00D86AC7" w14:paraId="5D10B969" w14:textId="15D3CA10" w:rsidTr="001E095D">
        <w:trPr>
          <w:del w:id="2614" w:author="Tom Bergeron" w:date="2018-12-11T17:09:00Z"/>
        </w:trPr>
        <w:tc>
          <w:tcPr>
            <w:tcW w:w="6858" w:type="dxa"/>
            <w:shd w:val="clear" w:color="auto" w:fill="auto"/>
          </w:tcPr>
          <w:p w14:paraId="35AE00A3" w14:textId="10D6A02A" w:rsidR="009B7153" w:rsidDel="00D86AC7" w:rsidRDefault="00787C24" w:rsidP="009B7153">
            <w:pPr>
              <w:rPr>
                <w:del w:id="2615" w:author="Tom Bergeron" w:date="2018-12-11T17:09:00Z"/>
                <w:b/>
              </w:rPr>
            </w:pPr>
            <w:del w:id="2616" w:author="Tom Bergeron" w:date="2018-12-11T17:09:00Z">
              <w:r w:rsidDel="00D86AC7">
                <w:delText xml:space="preserve">As a great number of these files can eventually accumulate (more than might be of immediate interest), the software provides an automatic process for archiving the excess files.  When the number of files in the History folder exceeds 500, the software moves the oldest files to a subfolder it creates named </w:delText>
              </w:r>
              <w:r w:rsidRPr="001E095D" w:rsidDel="00D86AC7">
                <w:rPr>
                  <w:i/>
                </w:rPr>
                <w:delText>Backup1</w:delText>
              </w:r>
              <w:r w:rsidDel="00D86AC7">
                <w:delText xml:space="preserve">.  The software leaves 250 files behind in the History folder.  As new files are written to the folder, each time the total exceeds the 500 file threshold, the software again moves all but 250 to newly created subfolders named </w:delText>
              </w:r>
              <w:r w:rsidRPr="001E095D" w:rsidDel="00D86AC7">
                <w:rPr>
                  <w:i/>
                </w:rPr>
                <w:delText>Backup2, Backup3,</w:delText>
              </w:r>
              <w:r w:rsidDel="00D86AC7">
                <w:delText xml:space="preserve"> and so on.</w:delText>
              </w:r>
              <w:r w:rsidR="009B7153" w:rsidRPr="00193887" w:rsidDel="00D86AC7">
                <w:rPr>
                  <w:b/>
                </w:rPr>
                <w:delText xml:space="preserve"> </w:delText>
              </w:r>
            </w:del>
          </w:p>
          <w:p w14:paraId="6F5B2FC0" w14:textId="14CB1538" w:rsidR="009B7153" w:rsidDel="00D86AC7" w:rsidRDefault="009B7153" w:rsidP="009B7153">
            <w:pPr>
              <w:rPr>
                <w:del w:id="2617" w:author="Tom Bergeron" w:date="2018-12-11T17:09:00Z"/>
                <w:b/>
              </w:rPr>
            </w:pPr>
          </w:p>
          <w:p w14:paraId="1843BDFB" w14:textId="703FEB85" w:rsidR="009B7153" w:rsidDel="00D86AC7" w:rsidRDefault="009B7153" w:rsidP="009B7153">
            <w:pPr>
              <w:rPr>
                <w:del w:id="2618" w:author="Tom Bergeron" w:date="2018-12-11T17:09:00Z"/>
              </w:rPr>
            </w:pPr>
            <w:del w:id="2619" w:author="Tom Bergeron" w:date="2018-12-11T17:09:00Z">
              <w:r w:rsidRPr="00193887" w:rsidDel="00D86AC7">
                <w:rPr>
                  <w:b/>
                </w:rPr>
                <w:delText>Note</w:delText>
              </w:r>
              <w:r w:rsidDel="00D86AC7">
                <w:delText xml:space="preserve">: The backup file archival process is fully automatic.  Users cannot specify the triggering threshold value or the size of the backup file batch. </w:delText>
              </w:r>
            </w:del>
          </w:p>
          <w:p w14:paraId="79DC08F1" w14:textId="5F3B3251" w:rsidR="00787C24" w:rsidDel="00D86AC7" w:rsidRDefault="00787C24" w:rsidP="007273BC">
            <w:pPr>
              <w:rPr>
                <w:del w:id="2620" w:author="Tom Bergeron" w:date="2018-12-11T17:09:00Z"/>
              </w:rPr>
            </w:pPr>
          </w:p>
        </w:tc>
        <w:tc>
          <w:tcPr>
            <w:tcW w:w="2718" w:type="dxa"/>
            <w:shd w:val="clear" w:color="auto" w:fill="auto"/>
          </w:tcPr>
          <w:p w14:paraId="094FFFB0" w14:textId="58281C55" w:rsidR="00787C24" w:rsidDel="00D86AC7" w:rsidRDefault="000E0382" w:rsidP="001E095D">
            <w:pPr>
              <w:rPr>
                <w:del w:id="2621" w:author="Tom Bergeron" w:date="2018-12-11T17:09:00Z"/>
              </w:rPr>
            </w:pPr>
            <w:del w:id="2622" w:author="Tom Bergeron" w:date="2018-12-11T17:09:00Z">
              <w:r w:rsidDel="00D86AC7">
                <w:rPr>
                  <w:noProof/>
                </w:rPr>
                <w:drawing>
                  <wp:inline distT="0" distB="0" distL="0" distR="0" wp14:anchorId="269C2A60" wp14:editId="062CB4C8">
                    <wp:extent cx="1295400" cy="1295400"/>
                    <wp:effectExtent l="0" t="0" r="0" b="0"/>
                    <wp:docPr id="118" name="Picture 3" descr="C:\Users\dklueck\Desktop\PCB assembly-1 with Backup fol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CB assembly-1 with Backup folders.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del>
          </w:p>
        </w:tc>
      </w:tr>
    </w:tbl>
    <w:p w14:paraId="65A5CD01" w14:textId="78FB91D7" w:rsidR="00787C24" w:rsidDel="00D86AC7" w:rsidRDefault="00787C24" w:rsidP="00787C24">
      <w:pPr>
        <w:rPr>
          <w:del w:id="2623" w:author="Tom Bergeron" w:date="2018-12-11T17:09:00Z"/>
        </w:rPr>
      </w:pPr>
    </w:p>
    <w:p w14:paraId="24B693BB" w14:textId="144E7D25" w:rsidR="00787C24" w:rsidDel="00D86AC7" w:rsidRDefault="00787C24" w:rsidP="00787C24">
      <w:pPr>
        <w:rPr>
          <w:del w:id="2624" w:author="Tom Bergeron" w:date="2018-12-11T17:09:00Z"/>
        </w:rPr>
      </w:pPr>
      <w:del w:id="2625" w:author="Tom Bergeron" w:date="2018-12-11T17:09:00Z">
        <w:r w:rsidDel="00D86AC7">
          <w:delText>While files are archived in a backup folder they cannot be accessed.  To enable the software to access the files, you need to restore them to the History folder as described in the procedure below:</w:delText>
        </w:r>
      </w:del>
    </w:p>
    <w:p w14:paraId="0B4E23C9" w14:textId="77777777" w:rsidR="009B7153" w:rsidDel="00D86AC7" w:rsidRDefault="009B7153" w:rsidP="00787C24">
      <w:pPr>
        <w:rPr>
          <w:del w:id="2626" w:author="Tom Bergeron" w:date="2018-12-11T17:09:00Z"/>
        </w:rPr>
      </w:pPr>
    </w:p>
    <w:p w14:paraId="4FBF87FF" w14:textId="77777777" w:rsidR="00787C24" w:rsidDel="00D86AC7" w:rsidRDefault="00787C24">
      <w:pPr>
        <w:rPr>
          <w:del w:id="2627" w:author="Tom Bergeron" w:date="2018-12-11T17:08:00Z"/>
        </w:rPr>
        <w:pPrChange w:id="2628" w:author="Tom Bergeron" w:date="2018-12-11T17:09:00Z">
          <w:pPr>
            <w:pStyle w:val="ListParagraph"/>
            <w:numPr>
              <w:numId w:val="105"/>
            </w:numPr>
            <w:ind w:left="360" w:hanging="360"/>
          </w:pPr>
        </w:pPrChange>
      </w:pPr>
      <w:del w:id="2629" w:author="Tom Bergeron" w:date="2018-12-11T17:08:00Z">
        <w:r w:rsidDel="00D86AC7">
          <w:delText xml:space="preserve">Navigate through the following folders to </w:delText>
        </w:r>
        <w:r w:rsidR="009B7153" w:rsidDel="00D86AC7">
          <w:delText>a</w:delText>
        </w:r>
        <w:r w:rsidDel="00D86AC7">
          <w:delText xml:space="preserve"> Backup folder:</w:delText>
        </w:r>
      </w:del>
    </w:p>
    <w:p w14:paraId="01D12166" w14:textId="77777777" w:rsidR="00787C24" w:rsidRPr="00EE1FE7" w:rsidDel="00D86AC7" w:rsidRDefault="00787C24">
      <w:pPr>
        <w:rPr>
          <w:del w:id="2630" w:author="Tom Bergeron" w:date="2018-12-11T17:08:00Z"/>
        </w:rPr>
        <w:pPrChange w:id="2631" w:author="Tom Bergeron" w:date="2018-12-11T17:09:00Z">
          <w:pPr>
            <w:pStyle w:val="PlainText"/>
            <w:ind w:left="360"/>
          </w:pPr>
        </w:pPrChange>
      </w:pPr>
      <w:del w:id="2632" w:author="Tom Bergeron" w:date="2018-12-11T17:08:00Z">
        <w:r w:rsidRPr="00EE1FE7" w:rsidDel="00D86AC7">
          <w:delText xml:space="preserve">Main software / Profiles / Product Name / </w:delText>
        </w:r>
        <w:r w:rsidDel="00D86AC7">
          <w:delText>History / Backup</w:delText>
        </w:r>
      </w:del>
    </w:p>
    <w:p w14:paraId="4EFAFEC6" w14:textId="77777777" w:rsidR="00787C24" w:rsidDel="00D86AC7" w:rsidRDefault="00787C24">
      <w:pPr>
        <w:rPr>
          <w:del w:id="2633" w:author="Tom Bergeron" w:date="2018-12-11T17:08:00Z"/>
        </w:rPr>
        <w:pPrChange w:id="2634" w:author="Tom Bergeron" w:date="2018-12-11T17:09:00Z">
          <w:pPr>
            <w:pStyle w:val="ListParagraph"/>
            <w:numPr>
              <w:numId w:val="105"/>
            </w:numPr>
            <w:ind w:left="360" w:hanging="360"/>
          </w:pPr>
        </w:pPrChange>
      </w:pPr>
      <w:del w:id="2635" w:author="Tom Bergeron" w:date="2018-12-11T17:08:00Z">
        <w:r w:rsidDel="00D86AC7">
          <w:delText xml:space="preserve">Open a </w:delText>
        </w:r>
        <w:r w:rsidRPr="005A4E4B" w:rsidDel="00D86AC7">
          <w:rPr>
            <w:b/>
          </w:rPr>
          <w:delText>Backup</w:delText>
        </w:r>
        <w:r w:rsidDel="00D86AC7">
          <w:delText xml:space="preserve"> folder.</w:delText>
        </w:r>
      </w:del>
    </w:p>
    <w:p w14:paraId="0E0CDF08" w14:textId="77777777" w:rsidR="00787C24" w:rsidDel="00D86AC7" w:rsidRDefault="00787C24">
      <w:pPr>
        <w:rPr>
          <w:del w:id="2636" w:author="Tom Bergeron" w:date="2018-12-11T17:08:00Z"/>
        </w:rPr>
        <w:pPrChange w:id="2637" w:author="Tom Bergeron" w:date="2018-12-11T17:09:00Z">
          <w:pPr>
            <w:pStyle w:val="ListParagraph"/>
            <w:numPr>
              <w:numId w:val="105"/>
            </w:numPr>
            <w:ind w:left="360" w:hanging="360"/>
          </w:pPr>
        </w:pPrChange>
      </w:pPr>
      <w:del w:id="2638" w:author="Tom Bergeron" w:date="2018-12-11T17:08:00Z">
        <w:r w:rsidDel="00D86AC7">
          <w:delText>Select and copy the files of interest.</w:delText>
        </w:r>
      </w:del>
    </w:p>
    <w:p w14:paraId="1ED4EC02" w14:textId="77777777" w:rsidR="00787C24" w:rsidDel="00D86AC7" w:rsidRDefault="00787C24">
      <w:pPr>
        <w:rPr>
          <w:del w:id="2639" w:author="Tom Bergeron" w:date="2018-12-11T17:08:00Z"/>
        </w:rPr>
        <w:pPrChange w:id="2640" w:author="Tom Bergeron" w:date="2018-12-11T17:09:00Z">
          <w:pPr>
            <w:pStyle w:val="ListParagraph"/>
            <w:numPr>
              <w:numId w:val="105"/>
            </w:numPr>
            <w:ind w:left="360" w:hanging="360"/>
          </w:pPr>
        </w:pPrChange>
      </w:pPr>
      <w:del w:id="2641" w:author="Tom Bergeron" w:date="2018-12-11T17:08:00Z">
        <w:r w:rsidDel="00D86AC7">
          <w:delText xml:space="preserve">Open the </w:delText>
        </w:r>
        <w:r w:rsidRPr="005A4E4B" w:rsidDel="00D86AC7">
          <w:rPr>
            <w:b/>
          </w:rPr>
          <w:delText>History</w:delText>
        </w:r>
        <w:r w:rsidDel="00D86AC7">
          <w:delText xml:space="preserve"> folder.</w:delText>
        </w:r>
      </w:del>
    </w:p>
    <w:p w14:paraId="696EC1BF" w14:textId="77777777" w:rsidR="00787C24" w:rsidRDefault="00787C24">
      <w:pPr>
        <w:pPrChange w:id="2642" w:author="Tom Bergeron" w:date="2018-12-11T17:09:00Z">
          <w:pPr>
            <w:pStyle w:val="ListParagraph"/>
            <w:numPr>
              <w:numId w:val="105"/>
            </w:numPr>
            <w:ind w:left="360" w:hanging="360"/>
          </w:pPr>
        </w:pPrChange>
      </w:pPr>
      <w:del w:id="2643" w:author="Tom Bergeron" w:date="2018-12-11T17:08:00Z">
        <w:r w:rsidDel="00D86AC7">
          <w:delText>Paste the files into the History folder.</w:delText>
        </w:r>
      </w:del>
    </w:p>
    <w:tbl>
      <w:tblPr>
        <w:tblW w:w="0" w:type="auto"/>
        <w:tblInd w:w="-90" w:type="dxa"/>
        <w:tblLook w:val="04A0" w:firstRow="1" w:lastRow="0" w:firstColumn="1" w:lastColumn="0" w:noHBand="0" w:noVBand="1"/>
        <w:tblPrChange w:id="2644" w:author="Tom Bergeron" w:date="2018-12-11T17:08:00Z">
          <w:tblPr>
            <w:tblW w:w="0" w:type="auto"/>
            <w:tblInd w:w="-90" w:type="dxa"/>
            <w:tblLook w:val="04A0" w:firstRow="1" w:lastRow="0" w:firstColumn="1" w:lastColumn="0" w:noHBand="0" w:noVBand="1"/>
          </w:tblPr>
        </w:tblPrChange>
      </w:tblPr>
      <w:tblGrid>
        <w:gridCol w:w="4280"/>
        <w:gridCol w:w="5386"/>
        <w:tblGridChange w:id="2645">
          <w:tblGrid>
            <w:gridCol w:w="4280"/>
            <w:gridCol w:w="5386"/>
          </w:tblGrid>
        </w:tblGridChange>
      </w:tblGrid>
      <w:tr w:rsidR="00787C24" w:rsidDel="00D86AC7" w14:paraId="3AE80FDF" w14:textId="6C931012" w:rsidTr="00D86AC7">
        <w:trPr>
          <w:del w:id="2646" w:author="Tom Bergeron" w:date="2018-12-11T17:08:00Z"/>
        </w:trPr>
        <w:tc>
          <w:tcPr>
            <w:tcW w:w="4280" w:type="dxa"/>
            <w:shd w:val="clear" w:color="auto" w:fill="auto"/>
            <w:tcPrChange w:id="2647" w:author="Tom Bergeron" w:date="2018-12-11T17:08:00Z">
              <w:tcPr>
                <w:tcW w:w="4554" w:type="dxa"/>
                <w:shd w:val="clear" w:color="auto" w:fill="auto"/>
              </w:tcPr>
            </w:tcPrChange>
          </w:tcPr>
          <w:p w14:paraId="590B9EFE" w14:textId="126743AC" w:rsidR="00787C24" w:rsidDel="00D86AC7" w:rsidRDefault="00787C24" w:rsidP="00AA5614">
            <w:pPr>
              <w:pStyle w:val="ListParagraph"/>
              <w:numPr>
                <w:ilvl w:val="0"/>
                <w:numId w:val="105"/>
              </w:numPr>
              <w:rPr>
                <w:del w:id="2648" w:author="Tom Bergeron" w:date="2018-12-11T17:08:00Z"/>
              </w:rPr>
            </w:pPr>
            <w:del w:id="2649" w:author="Tom Bergeron" w:date="2018-12-11T17:08:00Z">
              <w:r w:rsidDel="00D86AC7">
                <w:delText>Launch the automatic system software.</w:delText>
              </w:r>
            </w:del>
          </w:p>
          <w:p w14:paraId="2DDF519D" w14:textId="190E56CA" w:rsidR="00787C24" w:rsidDel="00D86AC7" w:rsidRDefault="00787C24" w:rsidP="00AA5614">
            <w:pPr>
              <w:pStyle w:val="ListParagraph"/>
              <w:numPr>
                <w:ilvl w:val="0"/>
                <w:numId w:val="105"/>
              </w:numPr>
              <w:rPr>
                <w:del w:id="2650" w:author="Tom Bergeron" w:date="2018-12-11T17:08:00Z"/>
              </w:rPr>
            </w:pPr>
            <w:del w:id="2651" w:author="Tom Bergeron" w:date="2018-12-11T17:08:00Z">
              <w:r w:rsidDel="00D86AC7">
                <w:delText xml:space="preserve">Open the </w:delText>
              </w:r>
              <w:r w:rsidRPr="001E095D" w:rsidDel="00D86AC7">
                <w:rPr>
                  <w:b/>
                </w:rPr>
                <w:delText>Profile Explorer</w:delText>
              </w:r>
              <w:r w:rsidDel="00D86AC7">
                <w:delText>.</w:delText>
              </w:r>
            </w:del>
          </w:p>
          <w:p w14:paraId="6B4AB79E" w14:textId="23793C67" w:rsidR="00787C24" w:rsidDel="00D86AC7" w:rsidRDefault="00787C24" w:rsidP="00AA5614">
            <w:pPr>
              <w:pStyle w:val="ListParagraph"/>
              <w:numPr>
                <w:ilvl w:val="0"/>
                <w:numId w:val="105"/>
              </w:numPr>
              <w:rPr>
                <w:del w:id="2652" w:author="Tom Bergeron" w:date="2018-12-11T17:08:00Z"/>
              </w:rPr>
            </w:pPr>
            <w:del w:id="2653" w:author="Tom Bergeron" w:date="2018-12-11T17:08:00Z">
              <w:r w:rsidDel="00D86AC7">
                <w:delText xml:space="preserve">Select the </w:delText>
              </w:r>
              <w:r w:rsidRPr="001E095D" w:rsidDel="00D86AC7">
                <w:rPr>
                  <w:b/>
                </w:rPr>
                <w:delText>Product Name</w:delText>
              </w:r>
              <w:r w:rsidDel="00D86AC7">
                <w:delText xml:space="preserve"> folder of interest.</w:delText>
              </w:r>
            </w:del>
          </w:p>
          <w:p w14:paraId="2C732275" w14:textId="45C68120" w:rsidR="00787C24" w:rsidRPr="001E095D" w:rsidDel="00D86AC7" w:rsidRDefault="00787C24" w:rsidP="009B7153">
            <w:pPr>
              <w:ind w:left="360"/>
              <w:rPr>
                <w:del w:id="2654" w:author="Tom Bergeron" w:date="2018-12-11T17:08:00Z"/>
              </w:rPr>
            </w:pPr>
            <w:del w:id="2655" w:author="Tom Bergeron" w:date="2018-12-11T17:08:00Z">
              <w:r w:rsidRPr="001E095D" w:rsidDel="00D86AC7">
                <w:delText xml:space="preserve">The event and data files associated with the product appear listed in the lower panel. </w:delText>
              </w:r>
            </w:del>
          </w:p>
          <w:p w14:paraId="57FDB84C" w14:textId="19D47C96" w:rsidR="00787C24" w:rsidDel="00D86AC7" w:rsidRDefault="00787C24" w:rsidP="00AA5614">
            <w:pPr>
              <w:pStyle w:val="ListParagraph"/>
              <w:numPr>
                <w:ilvl w:val="0"/>
                <w:numId w:val="105"/>
              </w:numPr>
              <w:rPr>
                <w:del w:id="2656" w:author="Tom Bergeron" w:date="2018-12-11T17:08:00Z"/>
              </w:rPr>
            </w:pPr>
            <w:del w:id="2657" w:author="Tom Bergeron" w:date="2018-12-11T17:08:00Z">
              <w:r w:rsidDel="00D86AC7">
                <w:delText xml:space="preserve">Double-click </w:delText>
              </w:r>
              <w:r w:rsidR="009B7153" w:rsidDel="00D86AC7">
                <w:delText>the</w:delText>
              </w:r>
              <w:r w:rsidDel="00D86AC7">
                <w:delText xml:space="preserve"> event files to display their data or analyze their alarm messages. </w:delText>
              </w:r>
            </w:del>
          </w:p>
        </w:tc>
        <w:tc>
          <w:tcPr>
            <w:tcW w:w="5386" w:type="dxa"/>
            <w:shd w:val="clear" w:color="auto" w:fill="auto"/>
            <w:tcPrChange w:id="2658" w:author="Tom Bergeron" w:date="2018-12-11T17:08:00Z">
              <w:tcPr>
                <w:tcW w:w="4806" w:type="dxa"/>
                <w:shd w:val="clear" w:color="auto" w:fill="auto"/>
              </w:tcPr>
            </w:tcPrChange>
          </w:tcPr>
          <w:p w14:paraId="3B9414A0" w14:textId="4A099482" w:rsidR="00787C24" w:rsidDel="00D86AC7" w:rsidRDefault="00E17746" w:rsidP="001E095D">
            <w:pPr>
              <w:spacing w:after="120"/>
              <w:rPr>
                <w:del w:id="2659" w:author="Tom Bergeron" w:date="2018-12-11T17:08:00Z"/>
                <w:noProof/>
              </w:rPr>
            </w:pPr>
            <w:ins w:id="2660" w:author="Tom" w:date="2017-08-17T14:00:00Z">
              <w:del w:id="2661" w:author="Tom Bergeron" w:date="2018-12-11T17:08:00Z">
                <w:r w:rsidDel="00D86AC7">
                  <w:rPr>
                    <w:noProof/>
                  </w:rPr>
                  <w:drawing>
                    <wp:inline distT="0" distB="0" distL="0" distR="0" wp14:anchorId="50F1377B" wp14:editId="7C2004BD">
                      <wp:extent cx="3282950" cy="1463040"/>
                      <wp:effectExtent l="0" t="0" r="0" b="3810"/>
                      <wp:docPr id="173" name="Picture 1" descr="C:\Users\dklueck\Desktop\KIC Vision2\Screen Shot History Profile Explorer to replace screen current UM page 6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KIC Vision2\Screen Shot History Profile Explorer to replace screen current UM page 61.bmp"/>
                              <pic:cNvPicPr>
                                <a:picLocks noChangeAspect="1" noChangeArrowheads="1"/>
                              </pic:cNvPicPr>
                            </pic:nvPicPr>
                            <pic:blipFill rotWithShape="1">
                              <a:blip r:embed="rId149">
                                <a:extLst>
                                  <a:ext uri="{28A0092B-C50C-407E-A947-70E740481C1C}">
                                    <a14:useLocalDpi xmlns:a14="http://schemas.microsoft.com/office/drawing/2010/main" val="0"/>
                                  </a:ext>
                                </a:extLst>
                              </a:blip>
                              <a:srcRect b="38046"/>
                              <a:stretch/>
                            </pic:blipFill>
                            <pic:spPr bwMode="auto">
                              <a:xfrm>
                                <a:off x="0" y="0"/>
                                <a:ext cx="3296285" cy="1468983"/>
                              </a:xfrm>
                              <a:prstGeom prst="rect">
                                <a:avLst/>
                              </a:prstGeom>
                              <a:noFill/>
                              <a:ln>
                                <a:noFill/>
                              </a:ln>
                              <a:extLst>
                                <a:ext uri="{53640926-AAD7-44D8-BBD7-CCE9431645EC}">
                                  <a14:shadowObscured xmlns:a14="http://schemas.microsoft.com/office/drawing/2010/main"/>
                                </a:ext>
                              </a:extLst>
                            </pic:spPr>
                          </pic:pic>
                        </a:graphicData>
                      </a:graphic>
                    </wp:inline>
                  </w:drawing>
                </w:r>
              </w:del>
            </w:ins>
            <w:del w:id="2662" w:author="Tom Bergeron" w:date="2018-12-11T17:08:00Z">
              <w:r w:rsidR="000E0382" w:rsidDel="00D86AC7">
                <w:rPr>
                  <w:noProof/>
                </w:rPr>
                <w:drawing>
                  <wp:inline distT="0" distB="0" distL="0" distR="0" wp14:anchorId="70A54360" wp14:editId="7362CDAE">
                    <wp:extent cx="2912011" cy="1463040"/>
                    <wp:effectExtent l="0" t="0" r="3175" b="3810"/>
                    <wp:docPr id="119" name="Picture 2" descr="\\RND\RND_Service\For DaveK\JIRA Issues\History backup file\Misc docs\file compari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ND\RND_Service\For DaveK\JIRA Issues\History backup file\Misc docs\file comparison.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b="48764"/>
                            <a:stretch/>
                          </pic:blipFill>
                          <pic:spPr bwMode="auto">
                            <a:xfrm>
                              <a:off x="0" y="0"/>
                              <a:ext cx="2912110" cy="1463090"/>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73B5BE5E" w14:textId="37EAE71C" w:rsidR="00787C24" w:rsidDel="00D86AC7" w:rsidRDefault="00787C24" w:rsidP="009B7153">
      <w:pPr>
        <w:rPr>
          <w:del w:id="2663" w:author="Tom Bergeron" w:date="2018-12-11T17:08:00Z"/>
        </w:rPr>
      </w:pPr>
      <w:del w:id="2664" w:author="Tom Bergeron" w:date="2018-12-11T17:08:00Z">
        <w:r w:rsidRPr="00371A10" w:rsidDel="00D86AC7">
          <w:rPr>
            <w:b/>
          </w:rPr>
          <w:delText>Note</w:delText>
        </w:r>
        <w:r w:rsidDel="00D86AC7">
          <w:delText xml:space="preserve">: Be aware of both the number of files currently in the History folder and the number of files you are transferring from the Backup folder.  If the number of transferred files makes the total in the History folder exceed the 500 file limit, it will again trigger automatic archiving to a backup folder.  The software </w:delText>
        </w:r>
        <w:r w:rsidRPr="004C1621" w:rsidDel="00D86AC7">
          <w:rPr>
            <w:u w:val="single"/>
          </w:rPr>
          <w:delText>does not</w:delText>
        </w:r>
        <w:r w:rsidDel="00D86AC7">
          <w:delText xml:space="preserve"> treat the transferred files as newer files in the History folder queue, ordering them instead by their original date.  If hitting a limit trigger reduces the History folder population back down to 250, the transferred files you were interested in could be among those removed to a Backup folder.</w:delText>
        </w:r>
      </w:del>
    </w:p>
    <w:p w14:paraId="1E550C9E" w14:textId="77777777" w:rsidR="000A4191" w:rsidRDefault="000A4191" w:rsidP="009B7153"/>
    <w:p w14:paraId="3FD1D59A" w14:textId="77777777" w:rsidR="008708F9" w:rsidRDefault="009B7153">
      <w:pPr>
        <w:pStyle w:val="Heading2"/>
      </w:pPr>
      <w:bookmarkStart w:id="2665" w:name="_Toc119468104"/>
      <w:bookmarkStart w:id="2666" w:name="_Toc329784619"/>
      <w:bookmarkStart w:id="2667" w:name="_Toc469043347"/>
      <w:bookmarkStart w:id="2668" w:name="_Toc469044981"/>
      <w:bookmarkStart w:id="2669" w:name="_Toc469139279"/>
      <w:bookmarkStart w:id="2670" w:name="_Toc469152724"/>
      <w:bookmarkStart w:id="2671" w:name="_Toc491174823"/>
      <w:bookmarkStart w:id="2672" w:name="_Toc494304055"/>
      <w:bookmarkStart w:id="2673" w:name="_Toc532827253"/>
      <w:bookmarkStart w:id="2674" w:name="_Toc532827405"/>
      <w:bookmarkStart w:id="2675" w:name="_Toc532827813"/>
      <w:r>
        <w:t>Insert</w:t>
      </w:r>
      <w:r w:rsidR="008708F9">
        <w:t xml:space="preserve"> </w:t>
      </w:r>
      <w:r w:rsidR="00754243">
        <w:t xml:space="preserve">Data Files </w:t>
      </w:r>
      <w:r>
        <w:t>f</w:t>
      </w:r>
      <w:r w:rsidR="00754243">
        <w:t xml:space="preserve">rom </w:t>
      </w:r>
      <w:r>
        <w:t>a</w:t>
      </w:r>
      <w:r w:rsidR="00754243">
        <w:t>n Outside Source</w:t>
      </w:r>
      <w:bookmarkEnd w:id="2665"/>
      <w:bookmarkEnd w:id="2666"/>
      <w:bookmarkEnd w:id="2667"/>
      <w:bookmarkEnd w:id="2668"/>
      <w:bookmarkEnd w:id="2669"/>
      <w:bookmarkEnd w:id="2670"/>
      <w:bookmarkEnd w:id="2671"/>
      <w:bookmarkEnd w:id="2672"/>
      <w:bookmarkEnd w:id="2673"/>
      <w:bookmarkEnd w:id="2674"/>
      <w:bookmarkEnd w:id="2675"/>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pPr>
        <w:pStyle w:val="Heading2"/>
      </w:pPr>
      <w:bookmarkStart w:id="2676" w:name="_Toc69272384"/>
      <w:bookmarkStart w:id="2677" w:name="_Toc119468105"/>
      <w:bookmarkStart w:id="2678" w:name="_Toc329784620"/>
      <w:bookmarkStart w:id="2679" w:name="_Toc469043348"/>
      <w:bookmarkStart w:id="2680" w:name="_Toc469044982"/>
      <w:bookmarkStart w:id="2681" w:name="_Toc469139280"/>
      <w:bookmarkStart w:id="2682" w:name="_Toc469152725"/>
      <w:bookmarkStart w:id="2683" w:name="_Toc491174824"/>
      <w:bookmarkStart w:id="2684" w:name="_Toc494304056"/>
      <w:bookmarkStart w:id="2685" w:name="_Toc532827254"/>
      <w:bookmarkStart w:id="2686" w:name="_Toc532827406"/>
      <w:bookmarkStart w:id="2687" w:name="_Toc532827814"/>
      <w:r w:rsidRPr="008B09BB">
        <w:t>Renam</w:t>
      </w:r>
      <w:r w:rsidR="009B7153">
        <w:t>e</w:t>
      </w:r>
      <w:r w:rsidRPr="008B09BB">
        <w:t xml:space="preserve"> </w:t>
      </w:r>
      <w:r w:rsidR="00754243">
        <w:t>P</w:t>
      </w:r>
      <w:r w:rsidR="00754243" w:rsidRPr="008B09BB">
        <w:t>rofiles</w:t>
      </w:r>
      <w:bookmarkEnd w:id="2676"/>
      <w:bookmarkEnd w:id="2677"/>
      <w:bookmarkEnd w:id="2678"/>
      <w:bookmarkEnd w:id="2679"/>
      <w:bookmarkEnd w:id="2680"/>
      <w:bookmarkEnd w:id="2681"/>
      <w:bookmarkEnd w:id="2682"/>
      <w:bookmarkEnd w:id="2683"/>
      <w:bookmarkEnd w:id="2684"/>
      <w:bookmarkEnd w:id="2685"/>
      <w:bookmarkEnd w:id="2686"/>
      <w:bookmarkEnd w:id="2687"/>
    </w:p>
    <w:p w14:paraId="5DD44EF6" w14:textId="77777777" w:rsidR="00864B2D" w:rsidRPr="008B09BB" w:rsidRDefault="00864B2D" w:rsidP="00864B2D">
      <w:r w:rsidRPr="008B09BB">
        <w:t xml:space="preserve">In situations that require it, </w:t>
      </w:r>
      <w:r w:rsidR="00BF3428">
        <w:t>you</w:t>
      </w:r>
      <w:r w:rsidRPr="008B09BB">
        <w:t xml:space="preserve"> </w:t>
      </w:r>
      <w:proofErr w:type="gramStart"/>
      <w:r w:rsidR="00070E42" w:rsidRPr="008B09BB">
        <w:t>have</w:t>
      </w:r>
      <w:r w:rsidRPr="008B09BB">
        <w:t xml:space="preserve"> the abi</w:t>
      </w:r>
      <w:r w:rsidR="00FE227B">
        <w:t>lity to</w:t>
      </w:r>
      <w:proofErr w:type="gramEnd"/>
      <w:r w:rsidR="00FE227B">
        <w:t xml:space="preserve"> edit the profile name.</w:t>
      </w:r>
      <w:r w:rsidR="009B7153">
        <w:t xml:space="preserve"> </w:t>
      </w:r>
      <w:r w:rsidRPr="008B09BB">
        <w:t xml:space="preserve">This can be especially useful when products are very </w:t>
      </w:r>
      <w:proofErr w:type="gramStart"/>
      <w:r w:rsidRPr="008B09BB">
        <w:t>similar, but</w:t>
      </w:r>
      <w:proofErr w:type="gramEnd"/>
      <w:r w:rsidRPr="008B09BB">
        <w:t xml:space="preserve">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Manually create a new folder in the C:\</w:t>
      </w:r>
      <w:r w:rsidRPr="009B7153">
        <w:rPr>
          <w:rStyle w:val="PlainTextChar"/>
        </w:rPr>
        <w:t>software root directory</w:t>
      </w:r>
      <w:r w:rsidRPr="009B7153">
        <w:t xml:space="preserve"> \Profiles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1406F856" w:rsidR="000A4191" w:rsidRPr="009B7153" w:rsidRDefault="000A4191" w:rsidP="00AA5614">
      <w:pPr>
        <w:pStyle w:val="ListParagraph"/>
        <w:numPr>
          <w:ilvl w:val="0"/>
          <w:numId w:val="107"/>
        </w:numPr>
      </w:pPr>
      <w:r w:rsidRPr="009B7153">
        <w:t xml:space="preserve">The new profile name will appear on all the screens (Profile Explorer, General Tab, </w:t>
      </w:r>
      <w:ins w:id="2688" w:author="Tom Bergeron" w:date="2018-12-11T17:10:00Z">
        <w:r w:rsidR="00D86AC7">
          <w:t>etc.</w:t>
        </w:r>
      </w:ins>
      <w:del w:id="2689" w:author="Tom Bergeron" w:date="2018-12-11T17:10:00Z">
        <w:r w:rsidRPr="009B7153" w:rsidDel="00D86AC7">
          <w:delText xml:space="preserve">Charts Tab, </w:delText>
        </w:r>
      </w:del>
      <w:del w:id="2690" w:author="Tom Bergeron" w:date="2018-12-11T17:09:00Z">
        <w:r w:rsidRPr="009B7153" w:rsidDel="00D86AC7">
          <w:delText>and Troubleshooting Tab</w:delText>
        </w:r>
      </w:del>
      <w:r w:rsidRPr="009B7153">
        <w:t>).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w:t>
      </w:r>
      <w:proofErr w:type="gramStart"/>
      <w:r w:rsidRPr="009B7153">
        <w:t>actually renamed</w:t>
      </w:r>
      <w:proofErr w:type="gramEnd"/>
      <w:r w:rsidRPr="009B7153">
        <w:t xml:space="preserve">,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2691" w:name="_Understanding_Virtual_Profiling"/>
      <w:bookmarkStart w:id="2692" w:name="_Toc119468106"/>
      <w:bookmarkStart w:id="2693" w:name="_Ref119744922"/>
      <w:bookmarkStart w:id="2694" w:name="_Toc329784621"/>
      <w:bookmarkStart w:id="2695" w:name="_Toc329852092"/>
      <w:bookmarkStart w:id="2696" w:name="_Toc331173664"/>
      <w:bookmarkStart w:id="2697" w:name="_Toc332208772"/>
      <w:bookmarkStart w:id="2698" w:name="_Toc332274019"/>
      <w:bookmarkStart w:id="2699" w:name="_Toc367109140"/>
      <w:bookmarkStart w:id="2700" w:name="_Toc394486339"/>
      <w:bookmarkStart w:id="2701" w:name="_Toc394583545"/>
      <w:bookmarkStart w:id="2702" w:name="_Toc468171261"/>
      <w:bookmarkStart w:id="2703" w:name="_Toc468549176"/>
      <w:bookmarkStart w:id="2704" w:name="_Toc468552694"/>
      <w:bookmarkStart w:id="2705" w:name="_Toc469041221"/>
      <w:bookmarkStart w:id="2706" w:name="_Toc469041327"/>
      <w:bookmarkStart w:id="2707" w:name="_Toc469043349"/>
      <w:bookmarkStart w:id="2708" w:name="_Toc469044983"/>
      <w:bookmarkStart w:id="2709" w:name="_Toc469139281"/>
      <w:bookmarkStart w:id="2710" w:name="_Toc469143773"/>
      <w:bookmarkStart w:id="2711" w:name="_Toc469152531"/>
      <w:bookmarkStart w:id="2712" w:name="_Toc469152726"/>
      <w:bookmarkStart w:id="2713" w:name="_Toc491174825"/>
      <w:bookmarkStart w:id="2714" w:name="_Toc491175162"/>
      <w:bookmarkStart w:id="2715" w:name="_Toc494304057"/>
      <w:bookmarkStart w:id="2716" w:name="_Toc494304200"/>
      <w:bookmarkStart w:id="2717" w:name="_Toc532827255"/>
      <w:bookmarkStart w:id="2718" w:name="_Toc532827407"/>
      <w:bookmarkStart w:id="2719" w:name="_Toc532827587"/>
      <w:bookmarkStart w:id="2720" w:name="_Toc532827815"/>
      <w:bookmarkStart w:id="2721" w:name="_Toc486325587"/>
      <w:bookmarkStart w:id="2722" w:name="_Toc532892542"/>
      <w:bookmarkEnd w:id="2567"/>
      <w:bookmarkEnd w:id="2691"/>
      <w:r>
        <w:lastRenderedPageBreak/>
        <w:t>Virtual Profiling</w:t>
      </w:r>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2"/>
    </w:p>
    <w:p w14:paraId="216AB3B1" w14:textId="5FE95B15" w:rsidR="004E6F9A" w:rsidRPr="004E6F9A" w:rsidRDefault="00667D1B" w:rsidP="00667D1B">
      <w:pPr>
        <w:rPr>
          <w:ins w:id="2723" w:author="Tom" w:date="2017-08-22T14:33:00Z"/>
        </w:rPr>
      </w:pPr>
      <w:bookmarkStart w:id="2724" w:name="_Toc119468110"/>
      <w:bookmarkStart w:id="2725" w:name="_Toc329784625"/>
      <w:r w:rsidRPr="00D7395A">
        <w:rPr>
          <w:i/>
        </w:rPr>
        <w:t>Virtual Profiling</w:t>
      </w:r>
      <w:r>
        <w:t xml:space="preserve"> (VP) is a means of reliably predicting the thermal profile </w:t>
      </w:r>
      <w:del w:id="2726" w:author="Tom" w:date="2017-08-22T14:31:00Z">
        <w:r w:rsidRPr="00D7395A" w:rsidDel="004E6F9A">
          <w:rPr>
            <w:i/>
          </w:rPr>
          <w:delText>of every board in a production run</w:delText>
        </w:r>
        <w:r w:rsidDel="004E6F9A">
          <w:delText xml:space="preserve"> </w:delText>
        </w:r>
      </w:del>
      <w:r>
        <w:t xml:space="preserve">based on a comparison of real-time temperature and conveyor speed data against a </w:t>
      </w:r>
      <w:r w:rsidRPr="00D7395A">
        <w:rPr>
          <w:i/>
        </w:rPr>
        <w:t>baseline</w:t>
      </w:r>
      <w:r>
        <w:t xml:space="preserve"> profile established by an earlier profiler run through the oven.  </w:t>
      </w:r>
      <w:ins w:id="2727" w:author="Tom" w:date="2017-08-22T14:33:00Z">
        <w:r w:rsidR="004E6F9A">
          <w:t xml:space="preserve">The software generates a Virtual Profile at </w:t>
        </w:r>
        <w:r w:rsidR="004E6F9A">
          <w:rPr>
            <w:i/>
          </w:rPr>
          <w:t>a user-selected interval from once per hour to once every 24 hours.</w:t>
        </w:r>
      </w:ins>
    </w:p>
    <w:p w14:paraId="5C5A921E" w14:textId="77777777" w:rsidR="004E6F9A" w:rsidRDefault="004E6F9A" w:rsidP="00667D1B">
      <w:pPr>
        <w:rPr>
          <w:ins w:id="2728" w:author="Tom" w:date="2017-08-22T14:33:00Z"/>
        </w:rPr>
      </w:pPr>
    </w:p>
    <w:p w14:paraId="26693912" w14:textId="19A46909" w:rsidR="00667D1B" w:rsidDel="004E6F9A" w:rsidRDefault="00667D1B" w:rsidP="00667D1B">
      <w:pPr>
        <w:rPr>
          <w:del w:id="2729" w:author="Tom" w:date="2017-08-22T14:33:00Z"/>
        </w:rPr>
      </w:pPr>
      <w:r>
        <w:t>For a given product, this baseline needs to represent an optimum oven recipe with a good PWI value a</w:t>
      </w:r>
      <w:r w:rsidR="00035FF6">
        <w:t>nd a quality soldering result.</w:t>
      </w:r>
      <w:ins w:id="2730" w:author="Tom" w:date="2017-08-22T14:33:00Z">
        <w:r w:rsidR="004E6F9A">
          <w:t xml:space="preserve"> </w:t>
        </w:r>
      </w:ins>
    </w:p>
    <w:p w14:paraId="2DBF3431" w14:textId="77777777" w:rsidR="00667D1B" w:rsidDel="004E6F9A" w:rsidRDefault="00667D1B" w:rsidP="00667D1B">
      <w:pPr>
        <w:rPr>
          <w:del w:id="2731" w:author="Tom" w:date="2017-08-22T14:33:00Z"/>
        </w:rPr>
      </w:pPr>
    </w:p>
    <w:p w14:paraId="1B420EAD" w14:textId="23700519" w:rsidR="00667D1B" w:rsidRDefault="00667D1B" w:rsidP="00667D1B">
      <w:r>
        <w:t xml:space="preserve">During the </w:t>
      </w:r>
      <w:ins w:id="2732" w:author="Tom" w:date="2017-08-22T14:34:00Z">
        <w:r w:rsidR="004E6F9A">
          <w:t xml:space="preserve">initial </w:t>
        </w:r>
      </w:ins>
      <w:r>
        <w:t>profile</w:t>
      </w:r>
      <w:del w:id="2733" w:author="Tom" w:date="2017-08-22T14:34:00Z">
        <w:r w:rsidDel="004E6F9A">
          <w:delText>r</w:delText>
        </w:r>
      </w:del>
      <w:r>
        <w:t xml:space="preserve">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 xml:space="preserve">se temperature readings </w:t>
      </w:r>
      <w:ins w:id="2734" w:author="Tom" w:date="2017-09-27T18:08:00Z">
        <w:r w:rsidR="00202BAC">
          <w:t xml:space="preserve">and </w:t>
        </w:r>
      </w:ins>
      <w:r>
        <w:t>stores this data as</w:t>
      </w:r>
      <w:r w:rsidR="00035FF6">
        <w:t xml:space="preserve"> part of the baseline profile.</w:t>
      </w:r>
    </w:p>
    <w:p w14:paraId="5039B247" w14:textId="77777777" w:rsidR="00667D1B" w:rsidRDefault="00667D1B" w:rsidP="00667D1B"/>
    <w:p w14:paraId="507926CF" w14:textId="6B469960" w:rsidR="00667D1B" w:rsidRPr="00035FF6" w:rsidRDefault="00667D1B" w:rsidP="00667D1B">
      <w:r w:rsidRPr="00035FF6">
        <w:t>Once the baseline is established, the software goes into monitoring mode, recording real-time belt speed and probe temperature data a</w:t>
      </w:r>
      <w:ins w:id="2735" w:author="Tom" w:date="2017-08-22T14:35:00Z">
        <w:r w:rsidR="004E6F9A">
          <w:t>t the specified interval as the production run</w:t>
        </w:r>
      </w:ins>
      <w:del w:id="2736" w:author="Tom" w:date="2017-08-22T14:35:00Z">
        <w:r w:rsidRPr="00035FF6" w:rsidDel="004E6F9A">
          <w:delText>s a production run of similar boards</w:delText>
        </w:r>
      </w:del>
      <w:r w:rsidRPr="00035FF6">
        <w:t xml:space="preserve"> passes through the oven.  Comparing real-time data to the baseline profile, </w:t>
      </w:r>
      <w:r w:rsidR="000A4191" w:rsidRPr="00035FF6">
        <w:t xml:space="preserve">the automatic system </w:t>
      </w:r>
      <w:r w:rsidRPr="00035FF6">
        <w:t>algorithms accurately extrapolate a simulated thermal profile</w:t>
      </w:r>
      <w:del w:id="2737" w:author="Tom" w:date="2017-08-22T14:36:00Z">
        <w:r w:rsidRPr="00035FF6" w:rsidDel="004E6F9A">
          <w:delText xml:space="preserve"> for each </w:delText>
        </w:r>
      </w:del>
      <w:del w:id="2738" w:author="Tom" w:date="2017-08-22T14:35:00Z">
        <w:r w:rsidRPr="00035FF6" w:rsidDel="004E6F9A">
          <w:delText>board</w:delText>
        </w:r>
      </w:del>
      <w:r w:rsidRPr="00035FF6">
        <w:t xml:space="preserve">.  </w:t>
      </w:r>
      <w:ins w:id="2739" w:author="Tom" w:date="2017-08-22T14:37:00Z">
        <w:r w:rsidR="004E6F9A" w:rsidRPr="00035FF6">
          <w:t>When oven data varies significantly from the baseline profile, the software displays appropriate warnings to system operators</w:t>
        </w:r>
        <w:r w:rsidR="004E6F9A">
          <w:t xml:space="preserve">. </w:t>
        </w:r>
      </w:ins>
      <w:r w:rsidR="000A4191" w:rsidRPr="00035FF6">
        <w:t xml:space="preserve">The </w:t>
      </w:r>
      <w:ins w:id="2740" w:author="Tom" w:date="2017-08-22T14:37:00Z">
        <w:r w:rsidR="004E6F9A">
          <w:t>software saves the data from each profile/virtual profile</w:t>
        </w:r>
      </w:ins>
      <w:del w:id="2741" w:author="Tom" w:date="2017-08-22T14:37:00Z">
        <w:r w:rsidR="000A4191" w:rsidRPr="00035FF6" w:rsidDel="004E6F9A">
          <w:delText xml:space="preserve">automatic system </w:delText>
        </w:r>
        <w:r w:rsidRPr="00035FF6" w:rsidDel="004E6F9A">
          <w:delText xml:space="preserve">updates and saves the </w:delText>
        </w:r>
        <w:r w:rsidR="000A4191" w:rsidRPr="00035FF6" w:rsidDel="004E6F9A">
          <w:delText xml:space="preserve">VP </w:delText>
        </w:r>
        <w:r w:rsidRPr="00035FF6" w:rsidDel="004E6F9A">
          <w:delText>profile data as each board exits the oven</w:delText>
        </w:r>
      </w:del>
      <w:r w:rsidRPr="00035FF6">
        <w:t>, creating a valuable quality assurance record</w:t>
      </w:r>
      <w:del w:id="2742" w:author="Tom" w:date="2017-08-22T14:37:00Z">
        <w:r w:rsidRPr="00035FF6" w:rsidDel="004E6F9A">
          <w:delText xml:space="preserve"> of each production unit</w:delText>
        </w:r>
      </w:del>
      <w:r w:rsidRPr="00035FF6">
        <w:t>.</w:t>
      </w:r>
    </w:p>
    <w:p w14:paraId="52D2A4F2" w14:textId="77777777" w:rsidR="00667D1B" w:rsidRPr="00035FF6" w:rsidRDefault="00667D1B" w:rsidP="00667D1B"/>
    <w:p w14:paraId="52B47354" w14:textId="77777777" w:rsidR="000B2859" w:rsidRPr="00C0592E" w:rsidRDefault="000B2859" w:rsidP="000B2859">
      <w:pPr>
        <w:rPr>
          <w:ins w:id="2743" w:author="Tom" w:date="2017-08-22T14:38:00Z"/>
        </w:rPr>
      </w:pPr>
      <w:ins w:id="2744" w:author="Tom" w:date="2017-08-22T14:38:00Z">
        <w:r>
          <w:t>If you’ve purchased the option</w:t>
        </w:r>
        <w:r w:rsidRPr="00C0592E">
          <w:t xml:space="preserve">, the </w:t>
        </w:r>
        <w:r>
          <w:t>software can display</w:t>
        </w:r>
        <w:r w:rsidRPr="00C0592E">
          <w:t xml:space="preserve"> </w:t>
        </w:r>
        <w:r>
          <w:t xml:space="preserve">a chart and table of profile data </w:t>
        </w:r>
        <w:r w:rsidRPr="00C0592E">
          <w:t>bas</w:t>
        </w:r>
        <w:r>
          <w:t xml:space="preserve">ed on the process window </w:t>
        </w:r>
        <w:proofErr w:type="gramStart"/>
        <w:r>
          <w:t>and also</w:t>
        </w:r>
        <w:proofErr w:type="gramEnd"/>
        <w:r>
          <w:t xml:space="preserve"> Statistical Process C</w:t>
        </w:r>
        <w:r w:rsidRPr="00C0592E">
          <w:t xml:space="preserve">ontrol </w:t>
        </w:r>
        <w:r>
          <w:t xml:space="preserve">(SPC) </w:t>
        </w:r>
        <w:r w:rsidRPr="00C0592E">
          <w:t xml:space="preserve">charts.  </w:t>
        </w:r>
      </w:ins>
    </w:p>
    <w:p w14:paraId="760EB845" w14:textId="1D8D59A3" w:rsidR="00667D1B" w:rsidRPr="00035FF6" w:rsidDel="000B2859" w:rsidRDefault="00667D1B" w:rsidP="00667D1B">
      <w:pPr>
        <w:rPr>
          <w:del w:id="2745" w:author="Tom" w:date="2017-08-22T14:38:00Z"/>
        </w:rPr>
      </w:pPr>
      <w:del w:id="2746" w:author="Tom" w:date="2017-08-22T14:38:00Z">
        <w:r w:rsidRPr="00035FF6" w:rsidDel="000B2859">
          <w:delText>In monitoring mode, the software displays each board’s profile chart and a table of data based on its process window.  Other</w:delText>
        </w:r>
        <w:r w:rsidR="000A4191" w:rsidRPr="00035FF6" w:rsidDel="000B2859">
          <w:delText xml:space="preserve"> optional</w:delText>
        </w:r>
        <w:r w:rsidRPr="00035FF6" w:rsidDel="000B2859">
          <w:delText xml:space="preserve"> screens </w:delText>
        </w:r>
        <w:r w:rsidR="000A4191" w:rsidRPr="00035FF6" w:rsidDel="000B2859">
          <w:delText xml:space="preserve">can </w:delText>
        </w:r>
        <w:r w:rsidRPr="00035FF6" w:rsidDel="000B2859">
          <w:delText xml:space="preserve">show PWI and SPC control charts.  </w:delText>
        </w:r>
      </w:del>
      <w:del w:id="2747" w:author="Tom" w:date="2017-08-22T14:37:00Z">
        <w:r w:rsidRPr="00035FF6" w:rsidDel="004E6F9A">
          <w:delText xml:space="preserve">When oven data varies significantly from the baseline profile, </w:delText>
        </w:r>
        <w:r w:rsidR="006E75C9" w:rsidRPr="00035FF6" w:rsidDel="004E6F9A">
          <w:delText>the software</w:delText>
        </w:r>
        <w:r w:rsidRPr="00035FF6" w:rsidDel="004E6F9A">
          <w:delText xml:space="preserve"> displays appropriate warnings to system operators</w:delText>
        </w:r>
      </w:del>
      <w:del w:id="2748" w:author="Tom" w:date="2017-08-22T14:38:00Z">
        <w:r w:rsidRPr="00035FF6" w:rsidDel="000B2859">
          <w:delText xml:space="preserve">. </w:delText>
        </w:r>
      </w:del>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pPr>
        <w:pStyle w:val="Heading2"/>
      </w:pPr>
      <w:bookmarkStart w:id="2749" w:name="_Get_a_Valid"/>
      <w:bookmarkStart w:id="2750" w:name="_Toc119468109"/>
      <w:bookmarkStart w:id="2751" w:name="_Ref323303447"/>
      <w:bookmarkStart w:id="2752" w:name="_Toc353195420"/>
      <w:bookmarkStart w:id="2753" w:name="_Toc358296277"/>
      <w:bookmarkStart w:id="2754" w:name="_Toc358298442"/>
      <w:bookmarkStart w:id="2755" w:name="_Toc393899753"/>
      <w:bookmarkStart w:id="2756" w:name="_Toc469043350"/>
      <w:bookmarkStart w:id="2757" w:name="_Toc469044984"/>
      <w:bookmarkStart w:id="2758" w:name="_Toc469139282"/>
      <w:bookmarkStart w:id="2759" w:name="_Toc469152727"/>
      <w:bookmarkStart w:id="2760" w:name="_Toc491174826"/>
      <w:bookmarkStart w:id="2761" w:name="_Toc494304058"/>
      <w:bookmarkStart w:id="2762" w:name="_Toc532827256"/>
      <w:bookmarkStart w:id="2763" w:name="_Toc532827408"/>
      <w:bookmarkStart w:id="2764" w:name="_Toc532827816"/>
      <w:bookmarkEnd w:id="2749"/>
      <w:r>
        <w:t>Get</w:t>
      </w:r>
      <w:r w:rsidR="00035FF6">
        <w:t xml:space="preserve"> a</w:t>
      </w:r>
      <w:r w:rsidR="00754243">
        <w:t xml:space="preserve"> Valid Baseline P</w:t>
      </w:r>
      <w:r w:rsidR="00754243" w:rsidRPr="00C0592E">
        <w:t>rofile</w:t>
      </w:r>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4529B665"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30797231">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w:t>
      </w:r>
      <w:proofErr w:type="gramStart"/>
      <w:r>
        <w:t>As long as</w:t>
      </w:r>
      <w:proofErr w:type="gramEnd"/>
      <w:r>
        <w:t xml:space="preserve">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8F51FF">
      <w:pPr>
        <w:pStyle w:val="Heading3"/>
      </w:pPr>
      <w:bookmarkStart w:id="2765" w:name="_Integrate_Empty_Oven"/>
      <w:bookmarkStart w:id="2766" w:name="_Ref324433808"/>
      <w:bookmarkStart w:id="2767" w:name="_Toc358296278"/>
      <w:bookmarkStart w:id="2768" w:name="_Toc358298443"/>
      <w:bookmarkStart w:id="2769" w:name="_Toc469043351"/>
      <w:bookmarkStart w:id="2770" w:name="_Toc469044985"/>
      <w:bookmarkStart w:id="2771" w:name="_Toc469139283"/>
      <w:bookmarkStart w:id="2772" w:name="_Toc469152728"/>
      <w:bookmarkStart w:id="2773" w:name="_Toc491174827"/>
      <w:bookmarkStart w:id="2774" w:name="_Toc494304059"/>
      <w:bookmarkStart w:id="2775" w:name="_Toc532827409"/>
      <w:bookmarkStart w:id="2776" w:name="_Toc532827817"/>
      <w:bookmarkEnd w:id="2765"/>
      <w:r w:rsidRPr="00F3112F">
        <w:t>Integrat</w:t>
      </w:r>
      <w:r w:rsidR="00035FF6">
        <w:t>e</w:t>
      </w:r>
      <w:r>
        <w:t xml:space="preserve"> </w:t>
      </w:r>
      <w:r w:rsidR="00C653DF">
        <w:t>Empty Oven Data</w:t>
      </w:r>
      <w:bookmarkEnd w:id="2766"/>
      <w:bookmarkEnd w:id="2767"/>
      <w:bookmarkEnd w:id="2768"/>
      <w:bookmarkEnd w:id="2769"/>
      <w:bookmarkEnd w:id="2770"/>
      <w:bookmarkEnd w:id="2771"/>
      <w:bookmarkEnd w:id="2772"/>
      <w:bookmarkEnd w:id="2773"/>
      <w:bookmarkEnd w:id="2774"/>
      <w:bookmarkEnd w:id="2775"/>
      <w:bookmarkEnd w:id="2776"/>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6FB94D0B"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w:t>
      </w:r>
      <w:ins w:id="2777" w:author="Tom" w:date="2017-08-22T14:40:00Z">
        <w:r w:rsidR="000B2859">
          <w:t>, and Virtual Profiling will not be able to be used</w:t>
        </w:r>
      </w:ins>
      <w:r>
        <w:t>.</w:t>
      </w:r>
      <w:del w:id="2778" w:author="Tom" w:date="2017-08-17T14:18:00Z">
        <w:r w:rsidDel="00B7162F">
          <w:delText xml:space="preserve">  A grey crystal ball indicates an unable to </w:delText>
        </w:r>
      </w:del>
      <w:del w:id="2779" w:author="Tom" w:date="2017-08-17T14:04:00Z">
        <w:r w:rsidDel="00E17746">
          <w:delText>predict state.  See</w:delText>
        </w:r>
        <w:r w:rsidR="00BF04D7" w:rsidDel="00E17746">
          <w:delText xml:space="preserve"> </w:delText>
        </w:r>
        <w:r w:rsidR="00035FF6" w:rsidRPr="00E17746" w:rsidDel="00E17746">
          <w:rPr>
            <w:rPrChange w:id="2780" w:author="Tom" w:date="2017-08-17T14:04:00Z">
              <w:rPr>
                <w:rStyle w:val="Hyperlink"/>
              </w:rPr>
            </w:rPrChange>
          </w:rPr>
          <w:delText>Monitoring Production In Live Mode</w:delText>
        </w:r>
        <w:r w:rsidR="00035FF6" w:rsidDel="00E17746">
          <w:delText>.</w:delText>
        </w:r>
      </w:del>
    </w:p>
    <w:p w14:paraId="0DFBCC70" w14:textId="77777777" w:rsidR="008708F9" w:rsidRDefault="003359C6">
      <w:pPr>
        <w:pStyle w:val="Heading2"/>
      </w:pPr>
      <w:bookmarkStart w:id="2781" w:name="_Toc469043352"/>
      <w:bookmarkStart w:id="2782" w:name="_Toc469044986"/>
      <w:bookmarkStart w:id="2783" w:name="_Toc469139284"/>
      <w:bookmarkStart w:id="2784" w:name="_Toc469152729"/>
      <w:bookmarkStart w:id="2785" w:name="_Toc491174828"/>
      <w:bookmarkStart w:id="2786" w:name="_Toc494304060"/>
      <w:bookmarkStart w:id="2787" w:name="_Toc532827257"/>
      <w:bookmarkStart w:id="2788" w:name="_Toc532827410"/>
      <w:bookmarkStart w:id="2789" w:name="_Toc532827818"/>
      <w:r>
        <w:lastRenderedPageBreak/>
        <w:t>Creat</w:t>
      </w:r>
      <w:r w:rsidR="00035FF6">
        <w:t>e</w:t>
      </w:r>
      <w:r w:rsidR="00754243">
        <w:t>/</w:t>
      </w:r>
      <w:r w:rsidR="00035FF6">
        <w:t>Load a</w:t>
      </w:r>
      <w:r w:rsidR="00754243">
        <w:t xml:space="preserve"> </w:t>
      </w:r>
      <w:r w:rsidR="008708F9">
        <w:t>Virtual Profil</w:t>
      </w:r>
      <w:bookmarkEnd w:id="2724"/>
      <w:r>
        <w:t>e</w:t>
      </w:r>
      <w:bookmarkEnd w:id="2725"/>
      <w:bookmarkEnd w:id="2781"/>
      <w:bookmarkEnd w:id="2782"/>
      <w:bookmarkEnd w:id="2783"/>
      <w:bookmarkEnd w:id="2784"/>
      <w:bookmarkEnd w:id="2785"/>
      <w:bookmarkEnd w:id="2786"/>
      <w:bookmarkEnd w:id="2787"/>
      <w:bookmarkEnd w:id="2788"/>
      <w:bookmarkEnd w:id="2789"/>
    </w:p>
    <w:p w14:paraId="0FDE9146" w14:textId="0B6DC006" w:rsidR="008708F9" w:rsidRPr="00C0592E" w:rsidRDefault="008708F9" w:rsidP="00FE227B">
      <w:r w:rsidRPr="00C0592E">
        <w:t>Ther</w:t>
      </w:r>
      <w:r w:rsidR="006214AE" w:rsidRPr="00C0592E">
        <w:t>e</w:t>
      </w:r>
      <w:r w:rsidR="005C5B8E">
        <w:t xml:space="preserve"> are </w:t>
      </w:r>
      <w:ins w:id="2790" w:author="Tom" w:date="2017-08-17T14:18:00Z">
        <w:r w:rsidR="00B7162F">
          <w:t>two</w:t>
        </w:r>
      </w:ins>
      <w:del w:id="2791" w:author="Tom" w:date="2017-08-17T14:18:00Z">
        <w:r w:rsidR="00603767" w:rsidDel="00B7162F">
          <w:delText>several</w:delText>
        </w:r>
      </w:del>
      <w:r w:rsidR="00603767">
        <w:t xml:space="preserve">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1B8058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ins w:id="2792" w:author="Tom" w:date="2017-09-27T18:10:00Z">
              <w:r w:rsidR="00202BAC">
                <w:t xml:space="preserve"> A message will display asking you to confirm if you want to proceed. See Figure 57.</w:t>
              </w:r>
            </w:ins>
          </w:p>
        </w:tc>
        <w:tc>
          <w:tcPr>
            <w:tcW w:w="1626" w:type="dxa"/>
            <w:shd w:val="clear" w:color="auto" w:fill="auto"/>
          </w:tcPr>
          <w:p w14:paraId="2D8579ED" w14:textId="16A051A5" w:rsidR="007379CA" w:rsidRDefault="000E0382" w:rsidP="00BC6102">
            <w:r>
              <w:rPr>
                <w:noProof/>
              </w:rPr>
              <w:drawing>
                <wp:inline distT="0" distB="0" distL="0" distR="0" wp14:anchorId="4B97A3E7" wp14:editId="21437E26">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24CCD00F" w:rsidR="00D517A1" w:rsidRPr="00C0592E" w:rsidRDefault="00D517A1" w:rsidP="00FD70FE">
            <w:pPr>
              <w:pStyle w:val="ListParagraph"/>
              <w:ind w:left="0"/>
            </w:pPr>
          </w:p>
        </w:tc>
        <w:tc>
          <w:tcPr>
            <w:tcW w:w="1626" w:type="dxa"/>
            <w:shd w:val="clear" w:color="auto" w:fill="auto"/>
          </w:tcPr>
          <w:p w14:paraId="1008D5FA" w14:textId="60569AE6" w:rsidR="00D517A1" w:rsidRDefault="00D517A1" w:rsidP="00BC6102"/>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2793" w:name="_Process_Control_Barcode_Option"/>
      <w:bookmarkEnd w:id="2793"/>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w:t>
      </w:r>
      <w:proofErr w:type="gramStart"/>
      <w:r w:rsidR="008708F9" w:rsidRPr="007379CA">
        <w:t>starting</w:t>
      </w:r>
      <w:proofErr w:type="gramEnd"/>
      <w:r w:rsidR="008708F9" w:rsidRPr="007379CA">
        <w:t xml:space="preserve">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645952" behindDoc="0" locked="0" layoutInCell="1" allowOverlap="1" wp14:anchorId="5F49660D" wp14:editId="40B4744B">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9FA4D" id="AutoShape 4267" o:spid="_x0000_s1026" type="#_x0000_t13" style="position:absolute;margin-left:180pt;margin-top:48.4pt;width:67.9pt;height:12.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" fillcolor="red" strokecolor="red">
                <w10:wrap anchory="line"/>
              </v:shape>
            </w:pict>
          </mc:Fallback>
        </mc:AlternateContent>
      </w:r>
      <w:r>
        <w:rPr>
          <w:noProof/>
        </w:rPr>
        <mc:AlternateContent>
          <mc:Choice Requires="wps">
            <w:drawing>
              <wp:anchor distT="0" distB="0" distL="114300" distR="114300" simplePos="0" relativeHeight="251644928" behindDoc="0" locked="0" layoutInCell="1" allowOverlap="1" wp14:anchorId="4145C39C" wp14:editId="65DE2940">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1D53B3" id="Oval 4266" o:spid="_x0000_s1026" style="position:absolute;margin-left:118.15pt;margin-top:35.5pt;width:61.85pt;height:32.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" filled="f" fillcolor="#bbe0e3" strokecolor="red" strokeweight="1.5pt">
                <w10:wrap anchory="line"/>
              </v:oval>
            </w:pict>
          </mc:Fallback>
        </mc:AlternateContent>
      </w:r>
      <w:r w:rsidR="000E0382">
        <w:rPr>
          <w:noProof/>
        </w:rPr>
        <w:drawing>
          <wp:inline distT="0" distB="0" distL="0" distR="0" wp14:anchorId="12A8E289" wp14:editId="16E16B72">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60E3BD2B">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77777777" w:rsidR="008708F9" w:rsidRDefault="00566FC7" w:rsidP="00F5043F">
      <w:pPr>
        <w:pStyle w:val="Caption"/>
      </w:pPr>
      <w:r w:rsidRPr="00566FC7">
        <w:t xml:space="preserve">Figure </w:t>
      </w:r>
      <w:r w:rsidR="00C10912">
        <w:fldChar w:fldCharType="begin"/>
      </w:r>
      <w:r w:rsidR="00C10912">
        <w:instrText xml:space="preserve"> SEQ Figure \* ARABIC </w:instrText>
      </w:r>
      <w:r w:rsidR="00C10912">
        <w:fldChar w:fldCharType="separate"/>
      </w:r>
      <w:r w:rsidR="0013342E">
        <w:rPr>
          <w:noProof/>
        </w:rPr>
        <w:t>57</w:t>
      </w:r>
      <w:r w:rsidR="00C10912">
        <w:rPr>
          <w:noProof/>
        </w:rPr>
        <w:fldChar w:fldCharType="end"/>
      </w:r>
      <w:r w:rsidR="009F6CFB">
        <w:t>: Profile Explorer – Start Virtual Profiling</w:t>
      </w:r>
    </w:p>
    <w:p w14:paraId="1ACC22BF" w14:textId="77777777" w:rsidR="00AE6454" w:rsidRDefault="00AE6454"/>
    <w:p w14:paraId="245DAD04" w14:textId="21294871" w:rsidR="008708F9" w:rsidRPr="00C0592E" w:rsidRDefault="008708F9">
      <w:r w:rsidRPr="00C0592E">
        <w:t xml:space="preserve">If your oven </w:t>
      </w:r>
      <w:proofErr w:type="gramStart"/>
      <w:r w:rsidRPr="00C0592E">
        <w:t>is capable of communicating</w:t>
      </w:r>
      <w:proofErr w:type="gramEnd"/>
      <w:r w:rsidRPr="00C0592E">
        <w:t xml:space="preserve">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r w:rsidR="0013342E" w:rsidRPr="00BC6102">
        <w:t xml:space="preserve">Figure </w:t>
      </w:r>
      <w:r w:rsidR="0013342E">
        <w:rPr>
          <w:noProof/>
        </w:rPr>
        <w:t>58</w:t>
      </w:r>
      <w:r w:rsidR="003258DE" w:rsidRPr="00C0592E">
        <w:fldChar w:fldCharType="end"/>
      </w:r>
      <w:r w:rsidR="00566FC7" w:rsidRPr="00C0592E">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649024" behindDoc="0" locked="0" layoutInCell="1" allowOverlap="1" wp14:anchorId="0C4FFCF3" wp14:editId="1BDD02C6">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08755A" id="AutoShape 4269" o:spid="_x0000_s1026" type="#_x0000_t13" style="position:absolute;margin-left:189.95pt;margin-top:27.65pt;width:67.9pt;height:12.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" fillcolor="red" strokecolor="red">
                <w10:wrap anchory="line"/>
              </v:shape>
            </w:pict>
          </mc:Fallback>
        </mc:AlternateContent>
      </w:r>
      <w:r>
        <w:rPr>
          <w:noProof/>
        </w:rPr>
        <mc:AlternateContent>
          <mc:Choice Requires="wps">
            <w:drawing>
              <wp:anchor distT="0" distB="0" distL="114300" distR="114300" simplePos="0" relativeHeight="251646976" behindDoc="0" locked="0" layoutInCell="1" allowOverlap="1" wp14:anchorId="02F159BD" wp14:editId="08C02BD7">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8DB0B7" id="Oval 4268" o:spid="_x0000_s1026" style="position:absolute;margin-left:128.15pt;margin-top:17.7pt;width:57.3pt;height:32.6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" filled="f" fillcolor="#bbe0e3" strokecolor="red" strokeweight="1.5pt">
                <w10:wrap anchory="line"/>
              </v:oval>
            </w:pict>
          </mc:Fallback>
        </mc:AlternateContent>
      </w:r>
      <w:r w:rsidR="000E0382">
        <w:rPr>
          <w:noProof/>
        </w:rPr>
        <w:drawing>
          <wp:inline distT="0" distB="0" distL="0" distR="0" wp14:anchorId="72034290" wp14:editId="4F5E9CA3">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7BAC08A1">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77777777" w:rsidR="008708F9" w:rsidRPr="00BC6102" w:rsidRDefault="00566FC7" w:rsidP="00BC6102">
      <w:pPr>
        <w:pStyle w:val="Caption"/>
      </w:pPr>
      <w:bookmarkStart w:id="2794" w:name="_Ref185837842"/>
      <w:r w:rsidRPr="00BC6102">
        <w:t xml:space="preserve">Figure </w:t>
      </w:r>
      <w:r w:rsidR="00C10912">
        <w:fldChar w:fldCharType="begin"/>
      </w:r>
      <w:r w:rsidR="00C10912">
        <w:instrText xml:space="preserve"> SEQ Figure \* ARABIC </w:instrText>
      </w:r>
      <w:r w:rsidR="00C10912">
        <w:fldChar w:fldCharType="separate"/>
      </w:r>
      <w:r w:rsidR="0013342E">
        <w:rPr>
          <w:noProof/>
        </w:rPr>
        <w:t>58</w:t>
      </w:r>
      <w:r w:rsidR="00C10912">
        <w:rPr>
          <w:noProof/>
        </w:rPr>
        <w:fldChar w:fldCharType="end"/>
      </w:r>
      <w:bookmarkEnd w:id="2794"/>
      <w:r w:rsidR="009F6CFB">
        <w:t>: Virtual Profiling – Oven Recipe set correctly</w:t>
      </w:r>
    </w:p>
    <w:p w14:paraId="50BD08DC" w14:textId="77777777" w:rsidR="002F582D" w:rsidRDefault="00AF75F5" w:rsidP="003335AF">
      <w:pPr>
        <w:rPr>
          <w:ins w:id="2795" w:author="Tom" w:date="2017-08-17T14:30:00Z"/>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controll software to make sure there are no error messages or errors that will cause the system to hang.</w:t>
      </w:r>
    </w:p>
    <w:p w14:paraId="0385D6A4" w14:textId="77777777" w:rsidR="00014AF6" w:rsidRDefault="00014AF6" w:rsidP="003335AF">
      <w:pPr>
        <w:rPr>
          <w:ins w:id="2796" w:author="Tom" w:date="2017-08-17T14:30:00Z"/>
          <w:noProof/>
        </w:rPr>
      </w:pPr>
    </w:p>
    <w:p w14:paraId="4087FAF0" w14:textId="77777777" w:rsidR="00014AF6" w:rsidRDefault="00014AF6" w:rsidP="003335AF">
      <w:pPr>
        <w:rPr>
          <w:noProof/>
        </w:rPr>
      </w:pPr>
    </w:p>
    <w:p w14:paraId="4189F7E9" w14:textId="77777777" w:rsidR="005E2966" w:rsidRDefault="005E2966"/>
    <w:p w14:paraId="64584F92" w14:textId="77777777" w:rsidR="00014AF6" w:rsidRDefault="00014AF6"/>
    <w:p w14:paraId="29F27DC1" w14:textId="0DF76AAA" w:rsidR="008708F9" w:rsidRDefault="008708F9">
      <w:pPr>
        <w:pStyle w:val="Heading2"/>
      </w:pPr>
      <w:bookmarkStart w:id="2797" w:name="_Monitoring_Production_In"/>
      <w:bookmarkStart w:id="2798" w:name="_Toc119468113"/>
      <w:bookmarkStart w:id="2799" w:name="_Toc329784628"/>
      <w:bookmarkStart w:id="2800" w:name="_Toc469043358"/>
      <w:bookmarkStart w:id="2801" w:name="_Toc469044992"/>
      <w:bookmarkStart w:id="2802" w:name="_Toc469139290"/>
      <w:bookmarkStart w:id="2803" w:name="_Toc469152735"/>
      <w:bookmarkStart w:id="2804" w:name="_Toc491174829"/>
      <w:bookmarkStart w:id="2805" w:name="_Toc494304061"/>
      <w:bookmarkStart w:id="2806" w:name="_Toc532827258"/>
      <w:bookmarkStart w:id="2807" w:name="_Toc532827411"/>
      <w:bookmarkStart w:id="2808" w:name="_Toc532827819"/>
      <w:bookmarkEnd w:id="2797"/>
      <w:r>
        <w:t xml:space="preserve">Live Mode </w:t>
      </w:r>
      <w:r w:rsidR="00754243">
        <w:t xml:space="preserve">- </w:t>
      </w:r>
      <w:r>
        <w:t xml:space="preserve">General </w:t>
      </w:r>
      <w:r w:rsidR="00754243">
        <w:t>Tab</w:t>
      </w:r>
      <w:bookmarkEnd w:id="2798"/>
      <w:bookmarkEnd w:id="2799"/>
      <w:bookmarkEnd w:id="2800"/>
      <w:bookmarkEnd w:id="2801"/>
      <w:bookmarkEnd w:id="2802"/>
      <w:bookmarkEnd w:id="2803"/>
      <w:bookmarkEnd w:id="2804"/>
      <w:bookmarkEnd w:id="2805"/>
      <w:bookmarkEnd w:id="2806"/>
      <w:bookmarkEnd w:id="2807"/>
      <w:bookmarkEnd w:id="2808"/>
    </w:p>
    <w:p w14:paraId="56CF1D1E" w14:textId="0B437DE6" w:rsidR="00CE6832" w:rsidRDefault="00014AF6">
      <w:pPr>
        <w:keepNext/>
        <w:jc w:val="center"/>
        <w:pPrChange w:id="2809" w:author="Tom" w:date="2017-08-17T14:33:00Z">
          <w:pPr>
            <w:keepNext/>
          </w:pPr>
        </w:pPrChange>
      </w:pPr>
      <w:ins w:id="2810" w:author="Tom" w:date="2017-08-17T14:33:00Z">
        <w:r>
          <w:rPr>
            <w:noProof/>
          </w:rPr>
          <w:drawing>
            <wp:inline distT="0" distB="0" distL="0" distR="0" wp14:anchorId="374194EE" wp14:editId="267DB110">
              <wp:extent cx="5336707" cy="4152900"/>
              <wp:effectExtent l="0" t="0" r="0" b="0"/>
              <wp:docPr id="195" name="Picture 195" descr="Initial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nitial V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36868" cy="4153025"/>
                      </a:xfrm>
                      <a:prstGeom prst="rect">
                        <a:avLst/>
                      </a:prstGeom>
                      <a:noFill/>
                      <a:ln>
                        <a:noFill/>
                      </a:ln>
                    </pic:spPr>
                  </pic:pic>
                </a:graphicData>
              </a:graphic>
            </wp:inline>
          </w:drawing>
        </w:r>
      </w:ins>
      <w:del w:id="2811" w:author="Tom" w:date="2017-08-17T14:33:00Z">
        <w:r w:rsidR="00647E6A" w:rsidDel="00014AF6">
          <w:rPr>
            <w:noProof/>
          </w:rPr>
          <w:drawing>
            <wp:inline distT="0" distB="0" distL="0" distR="0" wp14:anchorId="32F7C462" wp14:editId="690BF85A">
              <wp:extent cx="5943600" cy="3115945"/>
              <wp:effectExtent l="0" t="0" r="0" b="8255"/>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del>
    </w:p>
    <w:p w14:paraId="629CF717" w14:textId="77777777" w:rsidR="00B65C7B" w:rsidRPr="00B65C7B" w:rsidRDefault="00B65C7B" w:rsidP="00B65C7B">
      <w:pPr>
        <w:pStyle w:val="Caption"/>
        <w:rPr>
          <w:rFonts w:ascii="Trebuchet MS" w:hAnsi="Trebuchet MS"/>
          <w:sz w:val="24"/>
          <w:szCs w:val="24"/>
        </w:rPr>
      </w:pPr>
      <w:r>
        <w:t xml:space="preserve">Figure </w:t>
      </w:r>
      <w:r w:rsidR="00C10912">
        <w:fldChar w:fldCharType="begin"/>
      </w:r>
      <w:r w:rsidR="00C10912">
        <w:instrText xml:space="preserve"> SEQ Figure \* ARABIC </w:instrText>
      </w:r>
      <w:r w:rsidR="00C10912">
        <w:fldChar w:fldCharType="separate"/>
      </w:r>
      <w:r w:rsidR="0013342E">
        <w:rPr>
          <w:noProof/>
        </w:rPr>
        <w:t>60</w:t>
      </w:r>
      <w:r w:rsidR="00C10912">
        <w:rPr>
          <w:noProof/>
        </w:rPr>
        <w:fldChar w:fldCharType="end"/>
      </w:r>
      <w:r>
        <w:t>:</w:t>
      </w:r>
      <w:bookmarkStart w:id="2812" w:name="_Ref324342193"/>
      <w:r w:rsidRPr="00B65C7B">
        <w:t xml:space="preserve"> General Tab</w:t>
      </w:r>
      <w:bookmarkEnd w:id="2812"/>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dashed-line</w:t>
      </w:r>
      <w:r>
        <w:t>s</w:t>
      </w:r>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595E3486" w14:textId="77777777" w:rsidR="00CE6832" w:rsidRPr="00C0592E" w:rsidRDefault="00CE6832" w:rsidP="008F51FF">
      <w:pPr>
        <w:pStyle w:val="Heading3"/>
      </w:pPr>
      <w:bookmarkStart w:id="2813" w:name="_Toc394482460"/>
      <w:bookmarkStart w:id="2814" w:name="_Toc469043360"/>
      <w:bookmarkStart w:id="2815" w:name="_Toc469044994"/>
      <w:bookmarkStart w:id="2816" w:name="_Toc469139292"/>
      <w:bookmarkStart w:id="2817" w:name="_Toc469152737"/>
      <w:bookmarkStart w:id="2818" w:name="_Toc491174830"/>
      <w:bookmarkStart w:id="2819" w:name="_Toc494304062"/>
      <w:bookmarkStart w:id="2820" w:name="_Toc532827412"/>
      <w:bookmarkStart w:id="2821" w:name="_Toc532827820"/>
      <w:r>
        <w:t xml:space="preserve">Profile </w:t>
      </w:r>
      <w:r w:rsidR="00C653DF">
        <w:t>Statistics</w:t>
      </w:r>
      <w:bookmarkEnd w:id="2813"/>
      <w:bookmarkEnd w:id="2814"/>
      <w:bookmarkEnd w:id="2815"/>
      <w:bookmarkEnd w:id="2816"/>
      <w:bookmarkEnd w:id="2817"/>
      <w:bookmarkEnd w:id="2818"/>
      <w:bookmarkEnd w:id="2819"/>
      <w:bookmarkEnd w:id="2820"/>
      <w:bookmarkEnd w:id="2821"/>
    </w:p>
    <w:p w14:paraId="0E11F0B8" w14:textId="6AACB484"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pes should match identically.</w:t>
      </w:r>
      <w:del w:id="2822" w:author="Tom Bergeron" w:date="2018-12-11T17:13:00Z">
        <w:r w:rsidDel="00F27060">
          <w:delText xml:space="preserve">  T</w:delText>
        </w:r>
        <w:r w:rsidRPr="00C0592E" w:rsidDel="00F27060">
          <w:delText xml:space="preserve">he current PWI </w:delText>
        </w:r>
        <w:r w:rsidDel="00F27060">
          <w:delText>appears i</w:delText>
        </w:r>
        <w:r w:rsidRPr="00C0592E" w:rsidDel="00F27060">
          <w:delText xml:space="preserve">n the bottom-left </w:delText>
        </w:r>
        <w:r w:rsidDel="00F27060">
          <w:delText>corner</w:delText>
        </w:r>
        <w:r w:rsidR="00F3396F" w:rsidDel="00F27060">
          <w:delText>.</w:delText>
        </w:r>
      </w:del>
      <w:r w:rsidR="00F3396F">
        <w:t xml:space="preserve"> </w:t>
      </w:r>
      <w:del w:id="2823" w:author="Tom Bergeron" w:date="2018-12-11T17:13:00Z">
        <w:r w:rsidR="00F3396F" w:rsidRPr="00F3396F" w:rsidDel="00F27060">
          <w:delText>The PWI for the las</w:delText>
        </w:r>
      </w:del>
      <w:del w:id="2824" w:author="Tom Bergeron" w:date="2018-12-11T17:12:00Z">
        <w:r w:rsidR="00F3396F" w:rsidRPr="00F3396F" w:rsidDel="00F27060">
          <w:delText xml:space="preserve">t </w:delText>
        </w:r>
      </w:del>
      <w:ins w:id="2825" w:author="Tom" w:date="2017-08-22T14:42:00Z">
        <w:del w:id="2826" w:author="Tom Bergeron" w:date="2018-12-11T17:12:00Z">
          <w:r w:rsidR="000B2859" w:rsidDel="00F27060">
            <w:delText>virtual profile</w:delText>
          </w:r>
        </w:del>
      </w:ins>
      <w:del w:id="2827" w:author="Tom" w:date="2017-08-22T14:42:00Z">
        <w:r w:rsidR="00F3396F" w:rsidRPr="00F3396F" w:rsidDel="000B2859">
          <w:delText>board to exit the oven</w:delText>
        </w:r>
      </w:del>
      <w:del w:id="2828" w:author="Tom Bergeron" w:date="2018-12-11T17:12:00Z">
        <w:r w:rsidR="00F3396F" w:rsidRPr="00F3396F" w:rsidDel="00F27060">
          <w:delText xml:space="preserve"> will not be displayed</w:delText>
        </w:r>
      </w:del>
      <w:ins w:id="2829" w:author="Tom" w:date="2017-08-17T14:37:00Z">
        <w:del w:id="2830" w:author="Tom Bergeron" w:date="2018-12-11T17:12:00Z">
          <w:r w:rsidR="000F26B4" w:rsidDel="00F27060">
            <w:delText xml:space="preserve">, </w:delText>
          </w:r>
        </w:del>
      </w:ins>
      <w:del w:id="2831" w:author="Tom" w:date="2017-08-17T14:37:00Z">
        <w:r w:rsidR="00F3396F" w:rsidRPr="00F3396F" w:rsidDel="000F26B4">
          <w:delText xml:space="preserve">; </w:delText>
        </w:r>
      </w:del>
      <w:del w:id="2832" w:author="Tom Bergeron" w:date="2018-12-11T17:12:00Z">
        <w:r w:rsidR="00F3396F" w:rsidRPr="00F3396F" w:rsidDel="00F27060">
          <w:delText>go to the Charts tab to view this information.</w:delText>
        </w:r>
      </w:del>
    </w:p>
    <w:p w14:paraId="614C75DE" w14:textId="77777777" w:rsidR="0090134B" w:rsidRDefault="00C653DF" w:rsidP="008F51FF">
      <w:pPr>
        <w:pStyle w:val="Heading3"/>
      </w:pPr>
      <w:bookmarkStart w:id="2833" w:name="_Toc469043361"/>
      <w:bookmarkStart w:id="2834" w:name="_Toc469044995"/>
      <w:bookmarkStart w:id="2835" w:name="_Toc469139293"/>
      <w:bookmarkStart w:id="2836" w:name="_Toc469152738"/>
      <w:bookmarkStart w:id="2837" w:name="_Toc491174831"/>
      <w:bookmarkStart w:id="2838" w:name="_Toc494304063"/>
      <w:bookmarkStart w:id="2839" w:name="_Toc532827413"/>
      <w:bookmarkStart w:id="2840" w:name="_Toc532827821"/>
      <w:r>
        <w:lastRenderedPageBreak/>
        <w:t>Graph Controller</w:t>
      </w:r>
      <w:bookmarkEnd w:id="2833"/>
      <w:bookmarkEnd w:id="2834"/>
      <w:bookmarkEnd w:id="2835"/>
      <w:bookmarkEnd w:id="2836"/>
      <w:bookmarkEnd w:id="2837"/>
      <w:bookmarkEnd w:id="2838"/>
      <w:bookmarkEnd w:id="2839"/>
      <w:bookmarkEnd w:id="2840"/>
    </w:p>
    <w:tbl>
      <w:tblPr>
        <w:tblW w:w="0" w:type="auto"/>
        <w:tblLook w:val="04A0" w:firstRow="1" w:lastRow="0" w:firstColumn="1" w:lastColumn="0" w:noHBand="0" w:noVBand="1"/>
      </w:tblPr>
      <w:tblGrid>
        <w:gridCol w:w="4350"/>
        <w:gridCol w:w="5226"/>
      </w:tblGrid>
      <w:tr w:rsidR="00327CED" w14:paraId="2E8CA9F2" w14:textId="77777777" w:rsidTr="00211D6A">
        <w:tc>
          <w:tcPr>
            <w:tcW w:w="4788" w:type="dxa"/>
            <w:shd w:val="clear" w:color="auto" w:fill="auto"/>
          </w:tcPr>
          <w:p w14:paraId="4D52BA3D" w14:textId="6956C643" w:rsidR="00327CED" w:rsidRPr="00C0592E" w:rsidRDefault="00327CED" w:rsidP="00327CED">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r w:rsidR="0013342E" w:rsidRPr="0013342E">
              <w:t xml:space="preserve">Figure </w:t>
            </w:r>
            <w:r w:rsidR="0013342E" w:rsidRPr="0013342E">
              <w:rPr>
                <w:noProof/>
              </w:rPr>
              <w:t>61</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77777777" w:rsidR="00327CED" w:rsidRPr="00C0592E" w:rsidRDefault="00327CED" w:rsidP="00327CED">
            <w:r w:rsidRPr="00211D6A">
              <w:rPr>
                <w:b/>
              </w:rPr>
              <w:t>Auto Scale –</w:t>
            </w:r>
            <w:r w:rsidRPr="00C0592E">
              <w:t xml:space="preserve"> The Auto Scale feature </w:t>
            </w:r>
            <w:r w:rsidR="00894391">
              <w:t>will automatically adjust the X</w:t>
            </w:r>
            <w:del w:id="2841" w:author="Tom" w:date="2017-09-27T18:13:00Z">
              <w:r w:rsidRPr="00C0592E" w:rsidDel="008700A3">
                <w:delText>,</w:delText>
              </w:r>
            </w:del>
            <w:r w:rsidRPr="00C0592E">
              <w:t xml:space="preserve"> and Y-axis scales to fit </w:t>
            </w:r>
            <w:proofErr w:type="gramStart"/>
            <w:r w:rsidRPr="00C0592E">
              <w:t>all of</w:t>
            </w:r>
            <w:proofErr w:type="gramEnd"/>
            <w:r w:rsidRPr="00C0592E">
              <w:t xml:space="preserve"> the data in the profile graph.  When the Auto Scale feature is disabled, you must manually input the minimum and maximum scale settings </w:t>
            </w:r>
            <w:r w:rsidR="00894391">
              <w:t>for the X</w:t>
            </w:r>
            <w:del w:id="2842" w:author="Tom" w:date="2017-09-27T18:13:00Z">
              <w:r w:rsidRPr="00C0592E" w:rsidDel="008700A3">
                <w:delText>,</w:delText>
              </w:r>
            </w:del>
            <w:r w:rsidRPr="00C0592E">
              <w:t xml:space="preserve"> 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4502C68C" w:rsidR="00327CED" w:rsidRDefault="00D32BD1" w:rsidP="00211D6A">
            <w:pPr>
              <w:jc w:val="center"/>
            </w:pPr>
            <w:del w:id="2843" w:author="Tom" w:date="2017-08-17T14:38:00Z">
              <w:r w:rsidRPr="00ED44B3" w:rsidDel="000F26B4">
                <w:rPr>
                  <w:noProof/>
                </w:rPr>
                <w:drawing>
                  <wp:inline distT="0" distB="0" distL="0" distR="0" wp14:anchorId="31CBF663" wp14:editId="6B193308">
                    <wp:extent cx="3181350" cy="3035300"/>
                    <wp:effectExtent l="0" t="0" r="0" b="0"/>
                    <wp:docPr id="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181350" cy="3035300"/>
                            </a:xfrm>
                            <a:prstGeom prst="rect">
                              <a:avLst/>
                            </a:prstGeom>
                            <a:noFill/>
                            <a:ln>
                              <a:noFill/>
                            </a:ln>
                          </pic:spPr>
                        </pic:pic>
                      </a:graphicData>
                    </a:graphic>
                  </wp:inline>
                </w:drawing>
              </w:r>
            </w:del>
            <w:ins w:id="2844" w:author="Tom" w:date="2017-08-17T14:38:00Z">
              <w:r w:rsidR="000F26B4">
                <w:rPr>
                  <w:noProof/>
                </w:rPr>
                <w:drawing>
                  <wp:inline distT="0" distB="0" distL="0" distR="0" wp14:anchorId="1687B1D8" wp14:editId="12CFDAC6">
                    <wp:extent cx="3156918" cy="3035808"/>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56918" cy="3035808"/>
                            </a:xfrm>
                            <a:prstGeom prst="rect">
                              <a:avLst/>
                            </a:prstGeom>
                          </pic:spPr>
                        </pic:pic>
                      </a:graphicData>
                    </a:graphic>
                  </wp:inline>
                </w:drawing>
              </w:r>
            </w:ins>
          </w:p>
          <w:p w14:paraId="7CF3C2FF" w14:textId="77777777" w:rsidR="00327CED" w:rsidRPr="00B65C7B" w:rsidRDefault="00327CED" w:rsidP="00B65C7B">
            <w:pPr>
              <w:jc w:val="center"/>
              <w:rPr>
                <w:rFonts w:ascii="Trebuchet MS" w:hAnsi="Trebuchet MS" w:cs="Arial"/>
                <w:sz w:val="24"/>
                <w:szCs w:val="24"/>
              </w:rPr>
            </w:pPr>
            <w:bookmarkStart w:id="2845"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61</w:t>
            </w:r>
            <w:r w:rsidRPr="00211D6A">
              <w:rPr>
                <w:rFonts w:ascii="Arial" w:hAnsi="Arial" w:cs="Arial"/>
                <w:sz w:val="16"/>
                <w:szCs w:val="16"/>
              </w:rPr>
              <w:fldChar w:fldCharType="end"/>
            </w:r>
            <w:bookmarkEnd w:id="2845"/>
            <w:r w:rsidRPr="00211D6A">
              <w:rPr>
                <w:rFonts w:ascii="Arial" w:hAnsi="Arial" w:cs="Arial"/>
                <w:sz w:val="16"/>
                <w:szCs w:val="16"/>
              </w:rPr>
              <w:t>: Graph Controller</w:t>
            </w:r>
          </w:p>
        </w:tc>
      </w:tr>
    </w:tbl>
    <w:p w14:paraId="656085C0" w14:textId="77777777" w:rsidR="0090134B" w:rsidRPr="00C0592E" w:rsidRDefault="0090134B" w:rsidP="0090134B"/>
    <w:p w14:paraId="42F7F29D" w14:textId="77777777" w:rsidR="0090134B" w:rsidRPr="00C0592E" w:rsidRDefault="0090134B" w:rsidP="0090134B"/>
    <w:p w14:paraId="3D233F09" w14:textId="77777777" w:rsidR="0090134B" w:rsidRPr="00764231" w:rsidRDefault="0090134B" w:rsidP="00764231">
      <w:r w:rsidRPr="00764231">
        <w:rPr>
          <w:b/>
        </w:rPr>
        <w:t>Grid –</w:t>
      </w:r>
      <w:r w:rsidRPr="00764231">
        <w:t xml:space="preserve"> Enables/disables the view of the X</w:t>
      </w:r>
      <w:del w:id="2846" w:author="Tom" w:date="2017-09-27T19:36:00Z">
        <w:r w:rsidRPr="00764231" w:rsidDel="003A10A4">
          <w:delText>,</w:delText>
        </w:r>
      </w:del>
      <w:r w:rsidRPr="00764231">
        <w:t xml:space="preserve">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2017615F" w14:textId="77777777" w:rsidR="00D32BD1" w:rsidRPr="00764231" w:rsidDel="000F26B4" w:rsidRDefault="00D32BD1" w:rsidP="00764231">
      <w:pPr>
        <w:rPr>
          <w:del w:id="2847" w:author="Tom" w:date="2017-08-17T14:39:00Z"/>
        </w:rPr>
      </w:pPr>
      <w:r w:rsidRPr="00764231">
        <w:t xml:space="preserve"> </w:t>
      </w:r>
    </w:p>
    <w:p w14:paraId="3BFF3EE5" w14:textId="04C4F71D" w:rsidR="00D32BD1" w:rsidRPr="00764231" w:rsidDel="000F26B4" w:rsidRDefault="00D32BD1" w:rsidP="00764231">
      <w:pPr>
        <w:rPr>
          <w:del w:id="2848" w:author="Tom" w:date="2017-08-17T14:39:00Z"/>
        </w:rPr>
      </w:pPr>
      <w:del w:id="2849" w:author="Tom" w:date="2017-08-17T14:39:00Z">
        <w:r w:rsidRPr="00764231" w:rsidDel="000F26B4">
          <w:rPr>
            <w:b/>
          </w:rPr>
          <w:delText>Floating O2 PPM display</w:delText>
        </w:r>
        <w:r w:rsidRPr="00764231" w:rsidDel="000F26B4">
          <w:delText xml:space="preserve"> – When the </w:delText>
        </w:r>
        <w:r w:rsidRPr="00764231" w:rsidDel="000F26B4">
          <w:rPr>
            <w:i/>
          </w:rPr>
          <w:delText>O2 Live</w:delText>
        </w:r>
        <w:r w:rsidRPr="00764231" w:rsidDel="000F26B4">
          <w:delText xml:space="preserve"> option is purchased, you can enable/disable a window on the graph that shows the O2 measurement recorded during that profile.</w:delText>
        </w:r>
      </w:del>
    </w:p>
    <w:p w14:paraId="4A1CB8AC" w14:textId="77777777" w:rsidR="00D32BD1" w:rsidRPr="00764231" w:rsidRDefault="00D32BD1" w:rsidP="00764231"/>
    <w:p w14:paraId="4AE58463" w14:textId="77777777" w:rsidR="00A553EE" w:rsidDel="00431716" w:rsidRDefault="00A553EE" w:rsidP="0090134B">
      <w:pPr>
        <w:rPr>
          <w:del w:id="2850" w:author="Tom" w:date="2017-08-17T14:39:00Z"/>
        </w:rPr>
      </w:pPr>
      <w:r w:rsidRPr="00764231">
        <w:rPr>
          <w:b/>
        </w:rPr>
        <w:t xml:space="preserve">TCs Line Thickness </w:t>
      </w:r>
      <w:r w:rsidRPr="00764231">
        <w:t xml:space="preserve">– The </w:t>
      </w:r>
      <w:proofErr w:type="gramStart"/>
      <w:r w:rsidRPr="00764231">
        <w:t>pull down</w:t>
      </w:r>
      <w:proofErr w:type="gramEnd"/>
      <w:r w:rsidRPr="00764231">
        <w:t xml:space="preserve"> menu lets you select five different thicknesses for the TC lines drawn on the graph.</w:t>
      </w:r>
      <w:r w:rsidRPr="00673430">
        <w:t xml:space="preserve">  </w:t>
      </w:r>
    </w:p>
    <w:p w14:paraId="045D8051" w14:textId="77777777" w:rsidR="00431716" w:rsidRDefault="00431716" w:rsidP="00764231">
      <w:pPr>
        <w:rPr>
          <w:ins w:id="2851" w:author="Tom" w:date="2017-08-17T14:44:00Z"/>
        </w:rPr>
      </w:pPr>
    </w:p>
    <w:p w14:paraId="12104CF0" w14:textId="77777777" w:rsidR="00431716" w:rsidRDefault="00431716" w:rsidP="00764231">
      <w:pPr>
        <w:rPr>
          <w:ins w:id="2852" w:author="Tom" w:date="2017-08-17T14:44:00Z"/>
        </w:rPr>
      </w:pPr>
    </w:p>
    <w:p w14:paraId="16645ECB" w14:textId="77777777" w:rsidR="00431716" w:rsidRDefault="00431716" w:rsidP="00764231">
      <w:pPr>
        <w:rPr>
          <w:ins w:id="2853" w:author="Tom" w:date="2017-08-17T14:44:00Z"/>
        </w:rPr>
      </w:pPr>
    </w:p>
    <w:p w14:paraId="23954FCA" w14:textId="77777777" w:rsidR="00431716" w:rsidRDefault="00431716" w:rsidP="00764231">
      <w:pPr>
        <w:rPr>
          <w:ins w:id="2854" w:author="Tom" w:date="2017-08-17T14:44:00Z"/>
        </w:rPr>
      </w:pPr>
    </w:p>
    <w:p w14:paraId="3222BB25" w14:textId="77777777" w:rsidR="00431716" w:rsidRDefault="00431716" w:rsidP="00764231">
      <w:pPr>
        <w:rPr>
          <w:ins w:id="2855" w:author="Tom" w:date="2017-08-17T14:44:00Z"/>
        </w:rPr>
      </w:pPr>
    </w:p>
    <w:p w14:paraId="6214A500" w14:textId="77777777" w:rsidR="00A553EE" w:rsidRPr="00D32BD1" w:rsidDel="000F26B4" w:rsidRDefault="00A553EE" w:rsidP="00D32BD1">
      <w:pPr>
        <w:pStyle w:val="List"/>
        <w:rPr>
          <w:del w:id="2856" w:author="Tom" w:date="2017-08-17T14:39:00Z"/>
          <w:highlight w:val="yellow"/>
        </w:rPr>
      </w:pPr>
    </w:p>
    <w:p w14:paraId="4D0AE570" w14:textId="77777777" w:rsidR="00D32BD1" w:rsidRPr="00673430" w:rsidDel="000F26B4" w:rsidRDefault="00D32BD1" w:rsidP="00671A6F">
      <w:pPr>
        <w:rPr>
          <w:del w:id="2857" w:author="Tom" w:date="2017-08-17T14:39:00Z"/>
        </w:rPr>
      </w:pPr>
    </w:p>
    <w:p w14:paraId="3610DDDE" w14:textId="77777777" w:rsidR="00671A6F" w:rsidRPr="00C0592E" w:rsidRDefault="00671A6F" w:rsidP="0090134B"/>
    <w:p w14:paraId="401C61DE" w14:textId="18D480A3" w:rsidR="0090134B" w:rsidRPr="00C0592E" w:rsidRDefault="0090134B" w:rsidP="008F51FF">
      <w:pPr>
        <w:pStyle w:val="Heading3"/>
      </w:pPr>
      <w:bookmarkStart w:id="2858" w:name="_Toc469043362"/>
      <w:bookmarkStart w:id="2859" w:name="_Toc469044996"/>
      <w:bookmarkStart w:id="2860" w:name="_Toc469139294"/>
      <w:bookmarkStart w:id="2861" w:name="_Toc469152739"/>
      <w:bookmarkStart w:id="2862" w:name="_Toc491174832"/>
      <w:bookmarkStart w:id="2863" w:name="_Toc494304064"/>
      <w:bookmarkStart w:id="2864" w:name="_Toc532827414"/>
      <w:bookmarkStart w:id="2865" w:name="_Toc532827822"/>
      <w:r w:rsidRPr="00C0592E">
        <w:lastRenderedPageBreak/>
        <w:t xml:space="preserve">Automatic </w:t>
      </w:r>
      <w:r w:rsidR="00C653DF">
        <w:t>C</w:t>
      </w:r>
      <w:r w:rsidR="00C653DF" w:rsidRPr="00C0592E">
        <w:t xml:space="preserve">alculation </w:t>
      </w:r>
      <w:proofErr w:type="gramStart"/>
      <w:r w:rsidR="00C653DF" w:rsidRPr="00C0592E">
        <w:t>Of</w:t>
      </w:r>
      <w:proofErr w:type="gramEnd"/>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2858"/>
      <w:bookmarkEnd w:id="2859"/>
      <w:bookmarkEnd w:id="2860"/>
      <w:bookmarkEnd w:id="2861"/>
      <w:bookmarkEnd w:id="2862"/>
      <w:bookmarkEnd w:id="2863"/>
      <w:bookmarkEnd w:id="2864"/>
      <w:bookmarkEnd w:id="2865"/>
    </w:p>
    <w:p w14:paraId="1BE361C9" w14:textId="5C20CB9E"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13342E" w:rsidRPr="0013342E">
        <w:t xml:space="preserve">Figure </w:t>
      </w:r>
      <w:r w:rsidR="0013342E" w:rsidRPr="0013342E">
        <w:rPr>
          <w:noProof/>
        </w:rPr>
        <w:t>62</w:t>
      </w:r>
      <w:r w:rsidR="00070E42"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8F51FF">
      <w:pPr>
        <w:pStyle w:val="Heading3"/>
      </w:pPr>
      <w:r w:rsidRPr="00764231">
        <w:t xml:space="preserve"> </w:t>
      </w:r>
      <w:bookmarkStart w:id="2866" w:name="_Toc469043363"/>
      <w:bookmarkStart w:id="2867" w:name="_Toc469044997"/>
      <w:bookmarkStart w:id="2868" w:name="_Toc469139295"/>
      <w:bookmarkStart w:id="2869" w:name="_Toc469152740"/>
      <w:bookmarkStart w:id="2870" w:name="_Toc491174833"/>
      <w:bookmarkStart w:id="2871" w:name="_Toc494304065"/>
      <w:bookmarkStart w:id="2872" w:name="_Toc532827415"/>
      <w:bookmarkStart w:id="2873" w:name="_Toc532827823"/>
      <w:r w:rsidRPr="00764231">
        <w:t>Examine Tool</w:t>
      </w:r>
      <w:bookmarkEnd w:id="2866"/>
      <w:bookmarkEnd w:id="2867"/>
      <w:bookmarkEnd w:id="2868"/>
      <w:bookmarkEnd w:id="2869"/>
      <w:bookmarkEnd w:id="2870"/>
      <w:bookmarkEnd w:id="2871"/>
      <w:bookmarkEnd w:id="2872"/>
      <w:bookmarkEnd w:id="2873"/>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64EF193A"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13342E" w:rsidRPr="0013342E">
              <w:t xml:space="preserve">Figure </w:t>
            </w:r>
            <w:r w:rsidR="0013342E" w:rsidRPr="0013342E">
              <w:rPr>
                <w:noProof/>
              </w:rPr>
              <w:t>62</w:t>
            </w:r>
            <w:r w:rsidRPr="00C0592E">
              <w:fldChar w:fldCharType="end"/>
            </w:r>
            <w:r w:rsidRPr="00C0592E">
              <w:t>.</w:t>
            </w:r>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54A2CE4A">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89">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300519B5" w:rsidR="00A1319A" w:rsidRPr="00211D6A" w:rsidRDefault="00A1319A" w:rsidP="00E332CD">
            <w:pPr>
              <w:jc w:val="center"/>
              <w:rPr>
                <w:rFonts w:ascii="Arial" w:hAnsi="Arial" w:cs="Arial"/>
                <w:sz w:val="16"/>
                <w:szCs w:val="16"/>
              </w:rPr>
            </w:pPr>
            <w:bookmarkStart w:id="2874"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62</w:t>
            </w:r>
            <w:r w:rsidRPr="00211D6A">
              <w:rPr>
                <w:rFonts w:ascii="Arial" w:hAnsi="Arial" w:cs="Arial"/>
                <w:sz w:val="16"/>
                <w:szCs w:val="16"/>
              </w:rPr>
              <w:fldChar w:fldCharType="end"/>
            </w:r>
            <w:bookmarkEnd w:id="2874"/>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69F41D4E" w14:textId="77777777" w:rsidR="00EE5C1A" w:rsidRDefault="00754243">
      <w:pPr>
        <w:pStyle w:val="Heading2"/>
      </w:pPr>
      <w:bookmarkStart w:id="2875" w:name="_Toc119468114"/>
      <w:r>
        <w:br w:type="page"/>
      </w:r>
      <w:bookmarkStart w:id="2876" w:name="_Toc329784629"/>
      <w:bookmarkStart w:id="2877" w:name="_Toc469043365"/>
      <w:bookmarkStart w:id="2878" w:name="_Toc469044999"/>
      <w:bookmarkStart w:id="2879" w:name="_Toc469139297"/>
      <w:bookmarkStart w:id="2880" w:name="_Toc469152742"/>
      <w:bookmarkStart w:id="2881" w:name="_Toc491174834"/>
      <w:bookmarkStart w:id="2882" w:name="_Toc494304066"/>
      <w:bookmarkStart w:id="2883" w:name="_Toc532827259"/>
      <w:bookmarkStart w:id="2884" w:name="_Toc532827416"/>
      <w:bookmarkStart w:id="2885" w:name="_Toc532827824"/>
      <w:r w:rsidR="008708F9">
        <w:lastRenderedPageBreak/>
        <w:t xml:space="preserve">Live Mode </w:t>
      </w:r>
      <w:r>
        <w:t xml:space="preserve">- </w:t>
      </w:r>
      <w:r w:rsidR="008708F9">
        <w:t xml:space="preserve">Description </w:t>
      </w:r>
      <w:r>
        <w:t>Tab</w:t>
      </w:r>
      <w:bookmarkEnd w:id="2875"/>
      <w:bookmarkEnd w:id="2876"/>
      <w:bookmarkEnd w:id="2877"/>
      <w:bookmarkEnd w:id="2878"/>
      <w:bookmarkEnd w:id="2879"/>
      <w:bookmarkEnd w:id="2880"/>
      <w:bookmarkEnd w:id="2881"/>
      <w:bookmarkEnd w:id="2882"/>
      <w:bookmarkEnd w:id="2883"/>
      <w:bookmarkEnd w:id="2884"/>
      <w:bookmarkEnd w:id="2885"/>
    </w:p>
    <w:tbl>
      <w:tblPr>
        <w:tblW w:w="0" w:type="auto"/>
        <w:tblLook w:val="04A0" w:firstRow="1" w:lastRow="0" w:firstColumn="1" w:lastColumn="0" w:noHBand="0" w:noVBand="1"/>
      </w:tblPr>
      <w:tblGrid>
        <w:gridCol w:w="3134"/>
        <w:gridCol w:w="6442"/>
      </w:tblGrid>
      <w:tr w:rsidR="000011E8" w14:paraId="7A96B061" w14:textId="77777777" w:rsidTr="00CB121F">
        <w:tc>
          <w:tcPr>
            <w:tcW w:w="4788" w:type="dxa"/>
            <w:shd w:val="clear" w:color="auto" w:fill="auto"/>
          </w:tcPr>
          <w:p w14:paraId="55152CE0" w14:textId="11B6F36C" w:rsidR="000011E8" w:rsidRPr="00C0592E" w:rsidRDefault="000011E8" w:rsidP="000011E8">
            <w:r w:rsidRPr="00C0592E">
              <w:t xml:space="preserve">The Description tab displays the profile Description notes for the Baseline profile.  See </w:t>
            </w:r>
            <w:r w:rsidRPr="00C0592E">
              <w:fldChar w:fldCharType="begin"/>
            </w:r>
            <w:r w:rsidRPr="00C0592E">
              <w:instrText xml:space="preserve"> REF _Ref185839328 \h  \* MERGEFORMAT </w:instrText>
            </w:r>
            <w:r w:rsidRPr="00C0592E">
              <w:fldChar w:fldCharType="separate"/>
            </w:r>
            <w:r w:rsidR="0013342E" w:rsidRPr="0013342E">
              <w:t xml:space="preserve">Figure </w:t>
            </w:r>
            <w:r w:rsidR="0013342E" w:rsidRPr="0013342E">
              <w:rPr>
                <w:noProof/>
              </w:rPr>
              <w:t>63</w:t>
            </w:r>
            <w:r w:rsidRPr="00C0592E">
              <w:fldChar w:fldCharType="end"/>
            </w:r>
            <w:r w:rsidRPr="00C0592E">
              <w:t>.</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397A1561" w:rsidR="000011E8" w:rsidRPr="00764231" w:rsidRDefault="00D32BD1">
            <w:pPr>
              <w:rPr>
                <w:noProof/>
              </w:rPr>
            </w:pPr>
            <w:del w:id="2886" w:author="Tom" w:date="2017-08-17T15:30:00Z">
              <w:r w:rsidRPr="00764231" w:rsidDel="00127BBC">
                <w:object w:dxaOrig="4320" w:dyaOrig="2798" w14:anchorId="05D286F8">
                  <v:shape id="_x0000_i1031" type="#_x0000_t75" style="width:311.25pt;height:201pt" o:ole="">
                    <v:imagedata r:id="rId158" o:title=""/>
                  </v:shape>
                  <o:OLEObject Type="Embed" ProgID="PBrush" ShapeID="_x0000_i1031" DrawAspect="Content" ObjectID="_1606634641" r:id="rId159"/>
                </w:object>
              </w:r>
            </w:del>
            <w:ins w:id="2887" w:author="Tom" w:date="2017-08-17T15:32:00Z">
              <w:r w:rsidR="00127BBC">
                <w:rPr>
                  <w:noProof/>
                </w:rPr>
                <w:drawing>
                  <wp:inline distT="0" distB="0" distL="0" distR="0" wp14:anchorId="1B92FD7C" wp14:editId="7F4C22DC">
                    <wp:extent cx="3788855" cy="2000250"/>
                    <wp:effectExtent l="0" t="0" r="2540" b="0"/>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Tab - Live.png"/>
                            <pic:cNvPicPr/>
                          </pic:nvPicPr>
                          <pic:blipFill>
                            <a:blip r:embed="rId160">
                              <a:extLst>
                                <a:ext uri="{28A0092B-C50C-407E-A947-70E740481C1C}">
                                  <a14:useLocalDpi xmlns:a14="http://schemas.microsoft.com/office/drawing/2010/main" val="0"/>
                                </a:ext>
                              </a:extLst>
                            </a:blip>
                            <a:stretch>
                              <a:fillRect/>
                            </a:stretch>
                          </pic:blipFill>
                          <pic:spPr>
                            <a:xfrm>
                              <a:off x="0" y="0"/>
                              <a:ext cx="3788855" cy="2000250"/>
                            </a:xfrm>
                            <a:prstGeom prst="rect">
                              <a:avLst/>
                            </a:prstGeom>
                          </pic:spPr>
                        </pic:pic>
                      </a:graphicData>
                    </a:graphic>
                  </wp:inline>
                </w:drawing>
              </w:r>
            </w:ins>
          </w:p>
          <w:p w14:paraId="331653B9" w14:textId="7A5599D2" w:rsidR="000011E8" w:rsidRPr="00764231" w:rsidRDefault="000011E8" w:rsidP="00764231">
            <w:pPr>
              <w:jc w:val="center"/>
              <w:rPr>
                <w:rFonts w:ascii="Trebuchet MS" w:hAnsi="Trebuchet MS" w:cs="Arial"/>
                <w:sz w:val="24"/>
                <w:szCs w:val="24"/>
              </w:rPr>
            </w:pPr>
            <w:bookmarkStart w:id="2888"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13342E">
              <w:rPr>
                <w:rFonts w:ascii="Arial" w:hAnsi="Arial" w:cs="Arial"/>
                <w:noProof/>
                <w:sz w:val="16"/>
                <w:szCs w:val="16"/>
              </w:rPr>
              <w:t>63</w:t>
            </w:r>
            <w:r w:rsidRPr="00764231">
              <w:rPr>
                <w:rFonts w:ascii="Arial" w:hAnsi="Arial" w:cs="Arial"/>
                <w:sz w:val="16"/>
                <w:szCs w:val="16"/>
              </w:rPr>
              <w:fldChar w:fldCharType="end"/>
            </w:r>
            <w:bookmarkEnd w:id="2888"/>
            <w:r w:rsidRPr="00764231">
              <w:rPr>
                <w:rFonts w:ascii="Arial" w:hAnsi="Arial" w:cs="Arial"/>
                <w:sz w:val="16"/>
                <w:szCs w:val="16"/>
              </w:rPr>
              <w:t>: Virtual Profiling – Description Tab</w:t>
            </w:r>
          </w:p>
        </w:tc>
      </w:tr>
    </w:tbl>
    <w:p w14:paraId="01F960B8" w14:textId="77777777" w:rsidR="008708F9" w:rsidRPr="00D40ECD" w:rsidRDefault="00035FF6">
      <w:pPr>
        <w:pStyle w:val="Heading2"/>
      </w:pPr>
      <w:bookmarkStart w:id="2889" w:name="_Verify_the_Virtual"/>
      <w:bookmarkStart w:id="2890" w:name="_Toc119468120"/>
      <w:bookmarkStart w:id="2891" w:name="_Toc329784632"/>
      <w:bookmarkStart w:id="2892" w:name="_Ref394324506"/>
      <w:bookmarkStart w:id="2893" w:name="_Toc469043366"/>
      <w:bookmarkStart w:id="2894" w:name="_Toc469045000"/>
      <w:bookmarkStart w:id="2895" w:name="_Toc469139298"/>
      <w:bookmarkStart w:id="2896" w:name="_Toc469152743"/>
      <w:bookmarkStart w:id="2897" w:name="_Toc491174835"/>
      <w:bookmarkStart w:id="2898" w:name="_Toc494304067"/>
      <w:bookmarkStart w:id="2899" w:name="_Toc532827260"/>
      <w:bookmarkStart w:id="2900" w:name="_Toc532827417"/>
      <w:bookmarkStart w:id="2901" w:name="_Toc532827825"/>
      <w:bookmarkEnd w:id="2889"/>
      <w:r>
        <w:t>Verify</w:t>
      </w:r>
      <w:r w:rsidR="008708F9">
        <w:t xml:space="preserve"> </w:t>
      </w:r>
      <w:r>
        <w:t>t</w:t>
      </w:r>
      <w:r w:rsidR="00754243">
        <w:t xml:space="preserve">he </w:t>
      </w:r>
      <w:r w:rsidR="008708F9">
        <w:t>Virtual Profile</w:t>
      </w:r>
      <w:bookmarkEnd w:id="2890"/>
      <w:bookmarkEnd w:id="2891"/>
      <w:bookmarkEnd w:id="2892"/>
      <w:bookmarkEnd w:id="2893"/>
      <w:bookmarkEnd w:id="2894"/>
      <w:bookmarkEnd w:id="2895"/>
      <w:bookmarkEnd w:id="2896"/>
      <w:bookmarkEnd w:id="2897"/>
      <w:bookmarkEnd w:id="2898"/>
      <w:bookmarkEnd w:id="2899"/>
      <w:bookmarkEnd w:id="2900"/>
      <w:bookmarkEnd w:id="2901"/>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0B8B1EE4"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insuring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77777777"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8F51FF">
      <w:pPr>
        <w:pStyle w:val="Heading3"/>
      </w:pPr>
      <w:bookmarkStart w:id="2902" w:name="_Toc469043367"/>
      <w:bookmarkStart w:id="2903" w:name="_Toc469045001"/>
      <w:bookmarkStart w:id="2904" w:name="_Toc469139299"/>
      <w:bookmarkStart w:id="2905" w:name="_Toc469152744"/>
      <w:bookmarkStart w:id="2906" w:name="_Toc491174836"/>
      <w:bookmarkStart w:id="2907" w:name="_Toc494304068"/>
      <w:bookmarkStart w:id="2908" w:name="_Toc532827418"/>
      <w:bookmarkStart w:id="2909" w:name="_Toc532827826"/>
      <w:r w:rsidRPr="00764231">
        <w:lastRenderedPageBreak/>
        <w:t>Start</w:t>
      </w:r>
      <w:r w:rsidR="008708F9" w:rsidRPr="00764231">
        <w:t xml:space="preserve"> </w:t>
      </w:r>
      <w:r w:rsidR="00C653DF" w:rsidRPr="00764231">
        <w:t xml:space="preserve">A </w:t>
      </w:r>
      <w:r w:rsidR="008708F9" w:rsidRPr="00764231">
        <w:t>Verification Profile</w:t>
      </w:r>
      <w:bookmarkEnd w:id="2902"/>
      <w:bookmarkEnd w:id="2903"/>
      <w:bookmarkEnd w:id="2904"/>
      <w:bookmarkEnd w:id="2905"/>
      <w:bookmarkEnd w:id="2906"/>
      <w:bookmarkEnd w:id="2907"/>
      <w:bookmarkEnd w:id="2908"/>
      <w:bookmarkEnd w:id="2909"/>
    </w:p>
    <w:tbl>
      <w:tblPr>
        <w:tblW w:w="0" w:type="auto"/>
        <w:tblLook w:val="04A0" w:firstRow="1" w:lastRow="0" w:firstColumn="1" w:lastColumn="0" w:noHBand="0" w:noVBand="1"/>
      </w:tblPr>
      <w:tblGrid>
        <w:gridCol w:w="6318"/>
        <w:gridCol w:w="3258"/>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05D935CF"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See </w:t>
            </w:r>
            <w:r w:rsidRPr="00C0592E">
              <w:fldChar w:fldCharType="begin"/>
            </w:r>
            <w:r w:rsidRPr="00C0592E">
              <w:instrText xml:space="preserve"> REF _Ref185905004 \h  \* MERGEFORMAT </w:instrText>
            </w:r>
            <w:r w:rsidRPr="00C0592E">
              <w:fldChar w:fldCharType="separate"/>
            </w:r>
            <w:r w:rsidR="0013342E" w:rsidRPr="0013342E">
              <w:t xml:space="preserve">Figure </w:t>
            </w:r>
            <w:r w:rsidR="0013342E" w:rsidRPr="0013342E">
              <w:rPr>
                <w:noProof/>
              </w:rPr>
              <w:t>64</w:t>
            </w:r>
            <w:r w:rsidRPr="00C0592E">
              <w:fldChar w:fldCharType="end"/>
            </w:r>
            <w:r w:rsidRPr="00C0592E">
              <w:t>.</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04D0DB68">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77777777" w:rsidR="005C2897" w:rsidRPr="00211D6A" w:rsidRDefault="005C2897" w:rsidP="00211D6A">
            <w:pPr>
              <w:jc w:val="center"/>
              <w:rPr>
                <w:rFonts w:ascii="Arial" w:hAnsi="Arial" w:cs="Arial"/>
                <w:sz w:val="16"/>
                <w:szCs w:val="16"/>
              </w:rPr>
            </w:pPr>
            <w:bookmarkStart w:id="2910"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64</w:t>
            </w:r>
            <w:r w:rsidRPr="00211D6A">
              <w:rPr>
                <w:rFonts w:ascii="Arial" w:hAnsi="Arial" w:cs="Arial"/>
                <w:sz w:val="16"/>
                <w:szCs w:val="16"/>
              </w:rPr>
              <w:fldChar w:fldCharType="end"/>
            </w:r>
            <w:bookmarkEnd w:id="2910"/>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7718271A"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See </w:t>
            </w:r>
            <w:r w:rsidRPr="00C0592E">
              <w:fldChar w:fldCharType="begin"/>
            </w:r>
            <w:r w:rsidRPr="00C0592E">
              <w:instrText xml:space="preserve"> REF _Ref185905015 \h  \* MERGEFORMAT </w:instrText>
            </w:r>
            <w:r w:rsidRPr="00C0592E">
              <w:fldChar w:fldCharType="separate"/>
            </w:r>
            <w:r w:rsidR="0013342E" w:rsidRPr="0013342E">
              <w:t xml:space="preserve">Figure </w:t>
            </w:r>
            <w:r w:rsidR="0013342E" w:rsidRPr="0013342E">
              <w:rPr>
                <w:noProof/>
              </w:rPr>
              <w:t>65</w:t>
            </w:r>
            <w:r w:rsidRPr="00C0592E">
              <w:fldChar w:fldCharType="end"/>
            </w:r>
            <w:r w:rsidRPr="00C0592E">
              <w:t>.</w:t>
            </w:r>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17A4997B" w:rsidR="005C2897" w:rsidRDefault="008700A3" w:rsidP="00211D6A">
            <w:pPr>
              <w:jc w:val="center"/>
            </w:pPr>
            <w:ins w:id="2911" w:author="Tom" w:date="2017-09-27T18:14:00Z">
              <w:r>
                <w:rPr>
                  <w:noProof/>
                </w:rPr>
                <w:drawing>
                  <wp:inline distT="0" distB="0" distL="0" distR="0" wp14:anchorId="20A0CA91" wp14:editId="5387F012">
                    <wp:extent cx="1856511" cy="850900"/>
                    <wp:effectExtent l="0" t="0" r="0" b="6350"/>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cation Profile.png"/>
                            <pic:cNvPicPr/>
                          </pic:nvPicPr>
                          <pic:blipFill>
                            <a:blip r:embed="rId161">
                              <a:extLst>
                                <a:ext uri="{28A0092B-C50C-407E-A947-70E740481C1C}">
                                  <a14:useLocalDpi xmlns:a14="http://schemas.microsoft.com/office/drawing/2010/main" val="0"/>
                                </a:ext>
                              </a:extLst>
                            </a:blip>
                            <a:stretch>
                              <a:fillRect/>
                            </a:stretch>
                          </pic:blipFill>
                          <pic:spPr>
                            <a:xfrm>
                              <a:off x="0" y="0"/>
                              <a:ext cx="1854902" cy="850162"/>
                            </a:xfrm>
                            <a:prstGeom prst="rect">
                              <a:avLst/>
                            </a:prstGeom>
                          </pic:spPr>
                        </pic:pic>
                      </a:graphicData>
                    </a:graphic>
                  </wp:inline>
                </w:drawing>
              </w:r>
            </w:ins>
            <w:del w:id="2912" w:author="Tom" w:date="2017-09-27T18:14:00Z">
              <w:r w:rsidR="000E0382" w:rsidDel="008700A3">
                <w:rPr>
                  <w:noProof/>
                </w:rPr>
                <w:drawing>
                  <wp:inline distT="0" distB="0" distL="0" distR="0" wp14:anchorId="3907B1BA" wp14:editId="36BD598B">
                    <wp:extent cx="1842770" cy="843915"/>
                    <wp:effectExtent l="0" t="0" r="5080" b="0"/>
                    <wp:docPr id="1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42770" cy="843915"/>
                            </a:xfrm>
                            <a:prstGeom prst="rect">
                              <a:avLst/>
                            </a:prstGeom>
                            <a:noFill/>
                            <a:ln>
                              <a:noFill/>
                            </a:ln>
                          </pic:spPr>
                        </pic:pic>
                      </a:graphicData>
                    </a:graphic>
                  </wp:inline>
                </w:drawing>
              </w:r>
            </w:del>
          </w:p>
          <w:p w14:paraId="6AC373DF" w14:textId="77777777" w:rsidR="005C2897" w:rsidRPr="00211D6A" w:rsidRDefault="005C2897" w:rsidP="00211D6A">
            <w:pPr>
              <w:jc w:val="center"/>
              <w:rPr>
                <w:rFonts w:ascii="Arial" w:hAnsi="Arial" w:cs="Arial"/>
                <w:sz w:val="16"/>
                <w:szCs w:val="16"/>
              </w:rPr>
            </w:pPr>
            <w:bookmarkStart w:id="2913"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65</w:t>
            </w:r>
            <w:r w:rsidRPr="00211D6A">
              <w:rPr>
                <w:rFonts w:ascii="Arial" w:hAnsi="Arial" w:cs="Arial"/>
                <w:sz w:val="16"/>
                <w:szCs w:val="16"/>
              </w:rPr>
              <w:fldChar w:fldCharType="end"/>
            </w:r>
            <w:bookmarkEnd w:id="2913"/>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proofErr w:type="spellStart"/>
      <w:r w:rsidRPr="00764231">
        <w:rPr>
          <w:b/>
        </w:rPr>
        <w:t>Datalog</w:t>
      </w:r>
      <w:proofErr w:type="spellEnd"/>
      <w:r w:rsidRPr="00764231">
        <w:rPr>
          <w:b/>
        </w:rPr>
        <w:t xml:space="preserve">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602B5785"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r w:rsidR="00060FF7">
        <w:t>(</w:t>
      </w:r>
      <w:r w:rsidR="00C4486E" w:rsidRPr="00C0592E">
        <w:t>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13342E" w:rsidRPr="00C0592E">
        <w:t xml:space="preserve">Figure </w:t>
      </w:r>
      <w:r w:rsidR="0013342E">
        <w:rPr>
          <w:noProof/>
        </w:rPr>
        <w:t>66</w:t>
      </w:r>
      <w:r w:rsidR="000415F2" w:rsidRPr="00C0592E">
        <w:fldChar w:fldCharType="end"/>
      </w:r>
      <w:r w:rsidR="00C4486E" w:rsidRPr="00C0592E">
        <w:t>.</w:t>
      </w:r>
      <w:r w:rsidR="00060FF7">
        <w:t>)</w:t>
      </w:r>
    </w:p>
    <w:p w14:paraId="49AD2BD8" w14:textId="77777777" w:rsidR="00C4486E" w:rsidRPr="00C0592E" w:rsidRDefault="000E0382" w:rsidP="003335AF">
      <w:pPr>
        <w:keepNext/>
        <w:jc w:val="center"/>
      </w:pPr>
      <w:r>
        <w:rPr>
          <w:noProof/>
        </w:rPr>
        <w:drawing>
          <wp:inline distT="0" distB="0" distL="0" distR="0" wp14:anchorId="08625854" wp14:editId="056852F4">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77777777" w:rsidR="00C70673" w:rsidRPr="00C0592E" w:rsidRDefault="00C4486E" w:rsidP="00F5043F">
      <w:pPr>
        <w:pStyle w:val="Caption"/>
      </w:pPr>
      <w:bookmarkStart w:id="2914" w:name="_Ref185905094"/>
      <w:r w:rsidRPr="00C0592E">
        <w:t xml:space="preserve">Figure </w:t>
      </w:r>
      <w:r w:rsidR="00C10912">
        <w:fldChar w:fldCharType="begin"/>
      </w:r>
      <w:r w:rsidR="00C10912">
        <w:instrText xml:space="preserve"> SEQ Figure \* ARABIC </w:instrText>
      </w:r>
      <w:r w:rsidR="00C10912">
        <w:fldChar w:fldCharType="separate"/>
      </w:r>
      <w:r w:rsidR="0013342E">
        <w:rPr>
          <w:noProof/>
        </w:rPr>
        <w:t>66</w:t>
      </w:r>
      <w:r w:rsidR="00C10912">
        <w:rPr>
          <w:noProof/>
        </w:rPr>
        <w:fldChar w:fldCharType="end"/>
      </w:r>
      <w:bookmarkEnd w:id="2914"/>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1F42E980"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13342E" w:rsidRPr="00C0592E">
        <w:t xml:space="preserve">Figure </w:t>
      </w:r>
      <w:r w:rsidR="0013342E">
        <w:rPr>
          <w:noProof/>
        </w:rPr>
        <w:t>67</w:t>
      </w:r>
      <w:r w:rsidR="000415F2" w:rsidRPr="00C0592E">
        <w:fldChar w:fldCharType="end"/>
      </w:r>
      <w:r w:rsidR="00C4486E" w:rsidRPr="00C0592E">
        <w:t>.</w:t>
      </w:r>
    </w:p>
    <w:p w14:paraId="2D33ED32" w14:textId="77777777" w:rsidR="00C4486E" w:rsidRPr="00C0592E" w:rsidRDefault="00C4486E" w:rsidP="00BC7495"/>
    <w:p w14:paraId="3C1F6EE8" w14:textId="77777777"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proofErr w:type="gramStart"/>
      <w:r w:rsidR="00C4486E" w:rsidRPr="00C0592E">
        <w:t>in spec</w:t>
      </w:r>
      <w:proofErr w:type="gramEnd"/>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0E431D2E">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77777777" w:rsidR="009D219D" w:rsidRPr="00C0592E" w:rsidRDefault="009D219D" w:rsidP="00F5043F">
      <w:pPr>
        <w:pStyle w:val="Caption"/>
      </w:pPr>
      <w:bookmarkStart w:id="2915" w:name="_Ref185905107"/>
      <w:r w:rsidRPr="00C0592E">
        <w:t xml:space="preserve">Figure </w:t>
      </w:r>
      <w:r w:rsidR="00C10912">
        <w:fldChar w:fldCharType="begin"/>
      </w:r>
      <w:r w:rsidR="00C10912">
        <w:instrText xml:space="preserve"> SEQ Figure \* ARABIC </w:instrText>
      </w:r>
      <w:r w:rsidR="00C10912">
        <w:fldChar w:fldCharType="separate"/>
      </w:r>
      <w:r w:rsidR="0013342E">
        <w:rPr>
          <w:noProof/>
        </w:rPr>
        <w:t>67</w:t>
      </w:r>
      <w:r w:rsidR="00C10912">
        <w:rPr>
          <w:noProof/>
        </w:rPr>
        <w:fldChar w:fldCharType="end"/>
      </w:r>
      <w:bookmarkEnd w:id="2915"/>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w:t>
      </w:r>
      <w:proofErr w:type="gramStart"/>
      <w:r w:rsidRPr="00C0592E">
        <w:t>in order to</w:t>
      </w:r>
      <w:proofErr w:type="gramEnd"/>
      <w:r w:rsidRPr="00C0592E">
        <w:t xml:space="preserve"> bring the profile back within its process specification.  You will have to run at least one more profile </w:t>
      </w:r>
      <w:proofErr w:type="gramStart"/>
      <w:r w:rsidRPr="00C0592E">
        <w:t>in order to</w:t>
      </w:r>
      <w:proofErr w:type="gramEnd"/>
      <w:r w:rsidRPr="00C0592E">
        <w:t xml:space="preserve"> produce a profile that meets Virtual Profiling</w:t>
      </w:r>
      <w:r w:rsidR="008B153C" w:rsidRPr="00C0592E">
        <w:t xml:space="preserve"> criteria.</w:t>
      </w:r>
    </w:p>
    <w:p w14:paraId="63C9BAF2" w14:textId="77777777" w:rsidR="008708F9" w:rsidRPr="00C0592E" w:rsidRDefault="008708F9"/>
    <w:p w14:paraId="4D15B080" w14:textId="77777777" w:rsidR="008708F9" w:rsidRPr="003335AF" w:rsidRDefault="00AF75F5" w:rsidP="008B153C">
      <w:r w:rsidRPr="003335AF">
        <w:rPr>
          <w:b/>
        </w:rPr>
        <w:t>Tip</w:t>
      </w:r>
      <w:r w:rsidRPr="003335AF">
        <w:t xml:space="preserve">: </w:t>
      </w:r>
      <w:r w:rsidR="008708F9" w:rsidRPr="003335AF">
        <w:t xml:space="preserve">For an explanation of Virtual Profile criteria, see the </w:t>
      </w:r>
      <w:hyperlink w:anchor="_Understanding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pPr>
        <w:pStyle w:val="Heading2"/>
      </w:pPr>
      <w:bookmarkStart w:id="2916" w:name="_Toc119468121"/>
      <w:bookmarkStart w:id="2917" w:name="_Toc329784633"/>
      <w:bookmarkStart w:id="2918" w:name="_Toc469043368"/>
      <w:bookmarkStart w:id="2919" w:name="_Toc469045002"/>
      <w:bookmarkStart w:id="2920" w:name="_Toc469139300"/>
      <w:bookmarkStart w:id="2921" w:name="_Toc469152745"/>
      <w:bookmarkStart w:id="2922" w:name="_Toc491174837"/>
      <w:bookmarkStart w:id="2923" w:name="_Toc494304069"/>
      <w:bookmarkStart w:id="2924" w:name="_Toc532827261"/>
      <w:bookmarkStart w:id="2925" w:name="_Toc532827419"/>
      <w:bookmarkStart w:id="2926" w:name="_Toc532827827"/>
      <w:r>
        <w:lastRenderedPageBreak/>
        <w:t>Historical Mode</w:t>
      </w:r>
      <w:bookmarkEnd w:id="2916"/>
      <w:bookmarkEnd w:id="2917"/>
      <w:bookmarkEnd w:id="2918"/>
      <w:bookmarkEnd w:id="2919"/>
      <w:bookmarkEnd w:id="2920"/>
      <w:bookmarkEnd w:id="2921"/>
      <w:bookmarkEnd w:id="2922"/>
      <w:bookmarkEnd w:id="2923"/>
      <w:bookmarkEnd w:id="2924"/>
      <w:bookmarkEnd w:id="2925"/>
      <w:bookmarkEnd w:id="2926"/>
    </w:p>
    <w:p w14:paraId="2DFD8164" w14:textId="4DFB5006"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w:t>
      </w:r>
      <w:ins w:id="2927" w:author="Tom" w:date="2017-08-22T14:43:00Z">
        <w:r w:rsidR="000B2859">
          <w:t xml:space="preserve">the data for any </w:t>
        </w:r>
      </w:ins>
      <w:r w:rsidRPr="00C0592E">
        <w:t>Virtual Profile</w:t>
      </w:r>
      <w:del w:id="2928" w:author="Tom" w:date="2017-09-27T18:15:00Z">
        <w:r w:rsidRPr="00C0592E" w:rsidDel="008700A3">
          <w:delText xml:space="preserve"> data</w:delText>
        </w:r>
      </w:del>
      <w:r w:rsidRPr="00C0592E">
        <w:t xml:space="preserve"> </w:t>
      </w:r>
      <w:del w:id="2929" w:author="Tom" w:date="2017-08-22T14:44:00Z">
        <w:r w:rsidRPr="00C0592E" w:rsidDel="000B2859">
          <w:delText xml:space="preserve">for any board </w:delText>
        </w:r>
      </w:del>
      <w:r w:rsidRPr="00C0592E">
        <w:t>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See </w:t>
      </w:r>
      <w:r w:rsidR="001627E3" w:rsidRPr="00764231">
        <w:fldChar w:fldCharType="begin"/>
      </w:r>
      <w:r w:rsidR="001627E3" w:rsidRPr="00764231">
        <w:instrText xml:space="preserve"> REF _Ref185909935 \h </w:instrText>
      </w:r>
      <w:r w:rsidR="00C0592E" w:rsidRPr="00764231">
        <w:instrText xml:space="preserve"> \* MERGEFORMAT </w:instrText>
      </w:r>
      <w:r w:rsidR="001627E3" w:rsidRPr="00764231">
        <w:fldChar w:fldCharType="separate"/>
      </w:r>
      <w:r w:rsidR="0013342E" w:rsidRPr="00C0592E">
        <w:t xml:space="preserve">Figure </w:t>
      </w:r>
      <w:r w:rsidR="0013342E">
        <w:rPr>
          <w:noProof/>
        </w:rPr>
        <w:t>68</w:t>
      </w:r>
      <w:r w:rsidR="001627E3" w:rsidRPr="00764231">
        <w:fldChar w:fldCharType="end"/>
      </w:r>
      <w:r w:rsidR="001627E3" w:rsidRPr="00764231">
        <w:t xml:space="preserve"> a</w:t>
      </w:r>
      <w:r w:rsidR="008D4B05" w:rsidRPr="00764231">
        <w:t>nd</w:t>
      </w:r>
      <w:r w:rsidR="001627E3" w:rsidRPr="00764231">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13342E" w:rsidRPr="00C0592E">
        <w:t xml:space="preserve">Figure </w:t>
      </w:r>
      <w:r w:rsidR="0013342E">
        <w:rPr>
          <w:noProof/>
        </w:rPr>
        <w:t>69</w:t>
      </w:r>
      <w:r w:rsidR="001627E3" w:rsidRPr="00C0592E">
        <w:fldChar w:fldCharType="end"/>
      </w:r>
      <w:r w:rsidR="00BA5862" w:rsidRPr="00C0592E">
        <w:t>.</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2" type="#_x0000_t75" style="width:68.25pt;height:38.25pt" o:ole="" o:bordertopcolor="this" o:borderleftcolor="this" o:borderbottomcolor="this" o:borderrightcolor="this" fillcolor="window">
                  <v:imagedata r:id="rId165" o:title=""/>
                  <w10:bordertop type="single" width="6"/>
                  <w10:borderleft type="single" width="6"/>
                  <w10:borderbottom type="single" width="6"/>
                  <w10:borderright type="single" width="6"/>
                </v:shape>
                <o:OLEObject Type="Embed" ProgID="PBrush" ShapeID="_x0000_i1032" DrawAspect="Content" ObjectID="_1606634642" r:id="rId166"/>
              </w:object>
            </w:r>
          </w:p>
          <w:p w14:paraId="5F5A21EF" w14:textId="77777777" w:rsidR="00461367" w:rsidRPr="00C0592E" w:rsidRDefault="00461367" w:rsidP="00461367">
            <w:pPr>
              <w:pStyle w:val="Caption"/>
            </w:pPr>
            <w:bookmarkStart w:id="2930" w:name="_Ref185909935"/>
            <w:r w:rsidRPr="00C0592E">
              <w:t xml:space="preserve">Figure </w:t>
            </w:r>
            <w:r w:rsidR="00C10912">
              <w:fldChar w:fldCharType="begin"/>
            </w:r>
            <w:r w:rsidR="00C10912">
              <w:instrText xml:space="preserve"> SEQ Figure \* ARABIC </w:instrText>
            </w:r>
            <w:r w:rsidR="00C10912">
              <w:fldChar w:fldCharType="separate"/>
            </w:r>
            <w:r w:rsidR="0013342E">
              <w:rPr>
                <w:noProof/>
              </w:rPr>
              <w:t>68</w:t>
            </w:r>
            <w:r w:rsidR="00C10912">
              <w:rPr>
                <w:noProof/>
              </w:rPr>
              <w:fldChar w:fldCharType="end"/>
            </w:r>
            <w:bookmarkEnd w:id="2930"/>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3FC32C93">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77777777" w:rsidR="00461367" w:rsidRPr="00C0592E" w:rsidRDefault="00461367" w:rsidP="00461367">
            <w:pPr>
              <w:pStyle w:val="Caption"/>
            </w:pPr>
            <w:bookmarkStart w:id="2931" w:name="_Ref185909946"/>
            <w:r w:rsidRPr="00C0592E">
              <w:t xml:space="preserve">Figure </w:t>
            </w:r>
            <w:r w:rsidR="00C10912">
              <w:fldChar w:fldCharType="begin"/>
            </w:r>
            <w:r w:rsidR="00C10912">
              <w:instrText xml:space="preserve"> SEQ Figure \* ARABIC </w:instrText>
            </w:r>
            <w:r w:rsidR="00C10912">
              <w:fldChar w:fldCharType="separate"/>
            </w:r>
            <w:r w:rsidR="0013342E">
              <w:rPr>
                <w:noProof/>
              </w:rPr>
              <w:t>69</w:t>
            </w:r>
            <w:r w:rsidR="00C10912">
              <w:rPr>
                <w:noProof/>
              </w:rPr>
              <w:fldChar w:fldCharType="end"/>
            </w:r>
            <w:bookmarkEnd w:id="2931"/>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pPr>
        <w:pStyle w:val="Heading2"/>
      </w:pPr>
      <w:bookmarkStart w:id="2932" w:name="_Toc119468123"/>
      <w:bookmarkStart w:id="2933" w:name="_Toc329784634"/>
      <w:bookmarkStart w:id="2934" w:name="_Toc469043369"/>
      <w:bookmarkStart w:id="2935" w:name="_Toc469045003"/>
      <w:bookmarkStart w:id="2936" w:name="_Toc469139301"/>
      <w:bookmarkStart w:id="2937" w:name="_Toc469152746"/>
      <w:bookmarkStart w:id="2938" w:name="_Toc491174838"/>
      <w:bookmarkStart w:id="2939" w:name="_Toc494304070"/>
      <w:bookmarkStart w:id="2940" w:name="_Toc532827262"/>
      <w:bookmarkStart w:id="2941" w:name="_Toc532827420"/>
      <w:bookmarkStart w:id="2942" w:name="_Toc532827828"/>
      <w:r>
        <w:t xml:space="preserve">Historical Mode </w:t>
      </w:r>
      <w:r w:rsidR="00754243">
        <w:t xml:space="preserve">- </w:t>
      </w:r>
      <w:r>
        <w:t xml:space="preserve">General </w:t>
      </w:r>
      <w:r w:rsidR="00754243">
        <w:t>Tab</w:t>
      </w:r>
      <w:bookmarkEnd w:id="2932"/>
      <w:bookmarkEnd w:id="2933"/>
      <w:bookmarkEnd w:id="2934"/>
      <w:bookmarkEnd w:id="2935"/>
      <w:bookmarkEnd w:id="2936"/>
      <w:bookmarkEnd w:id="2937"/>
      <w:bookmarkEnd w:id="2938"/>
      <w:bookmarkEnd w:id="2939"/>
      <w:bookmarkEnd w:id="2940"/>
      <w:bookmarkEnd w:id="2941"/>
      <w:bookmarkEnd w:id="2942"/>
    </w:p>
    <w:p w14:paraId="31B8301C" w14:textId="0C431ED3" w:rsidR="009D219D" w:rsidRDefault="00DE392C" w:rsidP="003335AF">
      <w:pPr>
        <w:keepNext/>
        <w:jc w:val="center"/>
      </w:pPr>
      <w:ins w:id="2943" w:author="Tom" w:date="2017-08-17T15:36:00Z">
        <w:r>
          <w:rPr>
            <w:noProof/>
          </w:rPr>
          <w:drawing>
            <wp:inline distT="0" distB="0" distL="0" distR="0" wp14:anchorId="06023D9A" wp14:editId="1F01F239">
              <wp:extent cx="5156835" cy="2796540"/>
              <wp:effectExtent l="0" t="0" r="5715" b="3810"/>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156835" cy="2796540"/>
                      </a:xfrm>
                      <a:prstGeom prst="rect">
                        <a:avLst/>
                      </a:prstGeom>
                      <a:noFill/>
                      <a:ln>
                        <a:noFill/>
                      </a:ln>
                    </pic:spPr>
                  </pic:pic>
                </a:graphicData>
              </a:graphic>
            </wp:inline>
          </w:drawing>
        </w:r>
      </w:ins>
      <w:del w:id="2944" w:author="Tom" w:date="2017-08-17T15:36:00Z">
        <w:r w:rsidR="000E0382" w:rsidDel="00DE392C">
          <w:rPr>
            <w:noProof/>
          </w:rPr>
          <w:drawing>
            <wp:inline distT="0" distB="0" distL="0" distR="0" wp14:anchorId="5D536127" wp14:editId="64DAB068">
              <wp:extent cx="4698365" cy="3404235"/>
              <wp:effectExtent l="0" t="0" r="6985"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98365" cy="3404235"/>
                      </a:xfrm>
                      <a:prstGeom prst="rect">
                        <a:avLst/>
                      </a:prstGeom>
                      <a:noFill/>
                      <a:ln>
                        <a:noFill/>
                      </a:ln>
                    </pic:spPr>
                  </pic:pic>
                </a:graphicData>
              </a:graphic>
            </wp:inline>
          </w:drawing>
        </w:r>
      </w:del>
    </w:p>
    <w:p w14:paraId="021A7D24" w14:textId="77777777" w:rsidR="008708F9" w:rsidRDefault="009D219D" w:rsidP="00F5043F">
      <w:pPr>
        <w:pStyle w:val="Caption"/>
      </w:pPr>
      <w:r>
        <w:t xml:space="preserve">Figure </w:t>
      </w:r>
      <w:r w:rsidR="00C10912">
        <w:fldChar w:fldCharType="begin"/>
      </w:r>
      <w:r w:rsidR="00C10912">
        <w:instrText xml:space="preserve"> SEQ Figure \* ARABIC </w:instrText>
      </w:r>
      <w:r w:rsidR="00C10912">
        <w:fldChar w:fldCharType="separate"/>
      </w:r>
      <w:r w:rsidR="0013342E">
        <w:rPr>
          <w:noProof/>
        </w:rPr>
        <w:t>70</w:t>
      </w:r>
      <w:r w:rsidR="00C10912">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w:t>
      </w:r>
      <w:proofErr w:type="gramStart"/>
      <w:r w:rsidRPr="00C0592E">
        <w:t>Also</w:t>
      </w:r>
      <w:proofErr w:type="gramEnd"/>
      <w:r w:rsidRPr="00C0592E">
        <w:t xml:space="preserve"> on the profile graph is the Virtual Profile for the selected </w:t>
      </w:r>
      <w:del w:id="2945" w:author="Tom" w:date="2017-08-17T15:37:00Z">
        <w:r w:rsidRPr="00C0592E" w:rsidDel="00DE392C">
          <w:delText xml:space="preserve">board, </w:delText>
        </w:r>
      </w:del>
      <w:r w:rsidRPr="00C0592E">
        <w:t xml:space="preserve">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B393BBA" w14:textId="54FC0630" w:rsidR="00DE392C" w:rsidRDefault="008708F9">
      <w:pPr>
        <w:rPr>
          <w:ins w:id="2946" w:author="Tom" w:date="2017-08-17T15:38:00Z"/>
        </w:rPr>
      </w:pPr>
      <w:r w:rsidRPr="00C0592E">
        <w:t xml:space="preserve">Below the profile graph, the Virtual Profile and Baseline profile statistics </w:t>
      </w:r>
      <w:r w:rsidR="00B16913">
        <w:t>appear.</w:t>
      </w:r>
      <w:r w:rsidRPr="00C0592E">
        <w:t xml:space="preserve">  Uncheck the Baseline check box to remove the Baseline statistics from view.  Below the statistics, the Virtual Profile and Baseline </w:t>
      </w:r>
      <w:r w:rsidR="003552E0" w:rsidRPr="00C0592E">
        <w:t xml:space="preserve">profile recipes </w:t>
      </w:r>
      <w:r w:rsidR="00B16913">
        <w:t>appear</w:t>
      </w:r>
      <w:r w:rsidR="003552E0" w:rsidRPr="00C0592E">
        <w:t>.</w:t>
      </w:r>
    </w:p>
    <w:p w14:paraId="06ABF3B3" w14:textId="77777777" w:rsidR="00DE392C" w:rsidRPr="00DE392C" w:rsidRDefault="00DE392C" w:rsidP="00DE392C">
      <w:pPr>
        <w:keepNext/>
        <w:spacing w:before="240" w:after="60"/>
        <w:outlineLvl w:val="2"/>
        <w:rPr>
          <w:ins w:id="2947" w:author="Tom" w:date="2017-08-17T15:38:00Z"/>
          <w:rFonts w:ascii="Arial" w:hAnsi="Arial" w:cs="Arial"/>
          <w:b/>
          <w:bCs/>
          <w:sz w:val="28"/>
          <w:szCs w:val="26"/>
        </w:rPr>
      </w:pPr>
      <w:bookmarkStart w:id="2948" w:name="_Toc491174839"/>
      <w:bookmarkStart w:id="2949" w:name="_Toc494304071"/>
      <w:bookmarkStart w:id="2950" w:name="_Toc532827421"/>
      <w:bookmarkStart w:id="2951" w:name="_Toc532827829"/>
      <w:ins w:id="2952" w:author="Tom" w:date="2017-08-17T15:38:00Z">
        <w:r w:rsidRPr="00DE392C">
          <w:rPr>
            <w:rFonts w:ascii="Arial" w:hAnsi="Arial" w:cs="Arial"/>
            <w:b/>
            <w:bCs/>
            <w:sz w:val="28"/>
            <w:szCs w:val="26"/>
          </w:rPr>
          <w:t>Viewing Historical Profiles</w:t>
        </w:r>
        <w:bookmarkEnd w:id="2948"/>
        <w:bookmarkEnd w:id="2949"/>
        <w:bookmarkEnd w:id="2950"/>
        <w:bookmarkEnd w:id="2951"/>
      </w:ins>
    </w:p>
    <w:p w14:paraId="0DB0DC31" w14:textId="77777777" w:rsidR="00DE392C" w:rsidRPr="00DE392C" w:rsidRDefault="00DE392C" w:rsidP="00DE392C">
      <w:pPr>
        <w:rPr>
          <w:ins w:id="2953" w:author="Tom" w:date="2017-08-17T15:38:00Z"/>
        </w:rPr>
      </w:pPr>
      <w:ins w:id="2954" w:author="Tom" w:date="2017-08-17T15:38:00Z">
        <w:r w:rsidRPr="00DE392C">
          <w:t xml:space="preserve">To view the </w:t>
        </w:r>
        <w:r w:rsidRPr="00DE392C">
          <w:rPr>
            <w:i/>
          </w:rPr>
          <w:t>Virtual Profiles</w:t>
        </w:r>
        <w:r w:rsidRPr="00DE392C">
          <w:t xml:space="preserve"> for this </w:t>
        </w:r>
        <w:proofErr w:type="gramStart"/>
        <w:r w:rsidRPr="00DE392C">
          <w:t>product</w:t>
        </w:r>
        <w:proofErr w:type="gramEnd"/>
        <w:r w:rsidRPr="00DE392C">
          <w:t xml:space="preserve"> use the Green arrow buttons to either go forward in history or go Backwards in history.  Each time the arrow button is selected the software will display the next record in chronological order.  </w:t>
        </w:r>
      </w:ins>
    </w:p>
    <w:p w14:paraId="1DB51ED2" w14:textId="77777777" w:rsidR="00DE392C" w:rsidRPr="00C0592E" w:rsidRDefault="00DE392C"/>
    <w:p w14:paraId="4C6BDFD0" w14:textId="77777777" w:rsidR="009D219D" w:rsidRPr="00A553EE" w:rsidRDefault="00C653DF" w:rsidP="008F51FF">
      <w:pPr>
        <w:pStyle w:val="Heading3"/>
      </w:pPr>
      <w:bookmarkStart w:id="2955" w:name="_Toc469043370"/>
      <w:bookmarkStart w:id="2956" w:name="_Toc469045004"/>
      <w:bookmarkStart w:id="2957" w:name="_Toc469139302"/>
      <w:bookmarkStart w:id="2958" w:name="_Toc469152747"/>
      <w:bookmarkStart w:id="2959" w:name="_Toc491174840"/>
      <w:bookmarkStart w:id="2960" w:name="_Toc494304072"/>
      <w:bookmarkStart w:id="2961" w:name="_Toc532827422"/>
      <w:bookmarkStart w:id="2962" w:name="_Toc532827830"/>
      <w:bookmarkStart w:id="2963" w:name="_Toc119468124"/>
      <w:r w:rsidRPr="00A553EE">
        <w:lastRenderedPageBreak/>
        <w:t>Graph Controller</w:t>
      </w:r>
      <w:bookmarkEnd w:id="2955"/>
      <w:bookmarkEnd w:id="2956"/>
      <w:bookmarkEnd w:id="2957"/>
      <w:bookmarkEnd w:id="2958"/>
      <w:bookmarkEnd w:id="2959"/>
      <w:bookmarkEnd w:id="2960"/>
      <w:bookmarkEnd w:id="2961"/>
      <w:bookmarkEnd w:id="2962"/>
    </w:p>
    <w:tbl>
      <w:tblPr>
        <w:tblW w:w="0" w:type="auto"/>
        <w:tblLook w:val="04A0" w:firstRow="1" w:lastRow="0" w:firstColumn="1" w:lastColumn="0" w:noHBand="0" w:noVBand="1"/>
      </w:tblPr>
      <w:tblGrid>
        <w:gridCol w:w="4920"/>
        <w:gridCol w:w="4656"/>
      </w:tblGrid>
      <w:tr w:rsidR="00F70C34" w14:paraId="4F3C1275" w14:textId="77777777" w:rsidTr="00211D6A">
        <w:tc>
          <w:tcPr>
            <w:tcW w:w="6138" w:type="dxa"/>
            <w:shd w:val="clear" w:color="auto" w:fill="auto"/>
          </w:tcPr>
          <w:p w14:paraId="6176051A" w14:textId="77777777" w:rsidR="00F70C34" w:rsidRDefault="00F70C34" w:rsidP="00F70C34"/>
          <w:p w14:paraId="07AEAEC9" w14:textId="0F2E0189"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r w:rsidR="0013342E" w:rsidRPr="0013342E">
              <w:t xml:space="preserve">Figure </w:t>
            </w:r>
            <w:r w:rsidR="0013342E" w:rsidRPr="0013342E">
              <w:rPr>
                <w:noProof/>
              </w:rPr>
              <w:t>71</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77777777" w:rsidR="00F70C34" w:rsidRPr="00C0592E" w:rsidRDefault="00F70C34" w:rsidP="00F70C34">
            <w:r w:rsidRPr="00211D6A">
              <w:rPr>
                <w:b/>
              </w:rPr>
              <w:t>Auto Scale –</w:t>
            </w:r>
            <w:r w:rsidRPr="00C0592E">
              <w:t xml:space="preserve"> The Auto Scale feature </w:t>
            </w:r>
            <w:r w:rsidR="00894391">
              <w:t>will automatically adjust the X</w:t>
            </w:r>
            <w:del w:id="2964" w:author="Tom" w:date="2017-09-27T18:16:00Z">
              <w:r w:rsidRPr="00C0592E" w:rsidDel="008700A3">
                <w:delText>,</w:delText>
              </w:r>
            </w:del>
            <w:r w:rsidRPr="00C0592E">
              <w:t xml:space="preserve"> and Y-axis scales to fit </w:t>
            </w:r>
            <w:proofErr w:type="gramStart"/>
            <w:r w:rsidRPr="00C0592E">
              <w:t>all of</w:t>
            </w:r>
            <w:proofErr w:type="gramEnd"/>
            <w:r w:rsidRPr="00C0592E">
              <w:t xml:space="preserve"> the data in the profile graph.  When the Auto Scale feature is disabled, you must manually input the minimum and m</w:t>
            </w:r>
            <w:r w:rsidR="00894391">
              <w:t>aximum scale settings for the X</w:t>
            </w:r>
            <w:del w:id="2965" w:author="Tom" w:date="2017-09-27T18:16:00Z">
              <w:r w:rsidRPr="00C0592E" w:rsidDel="008700A3">
                <w:delText>,</w:delText>
              </w:r>
            </w:del>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77777777" w:rsidR="00F70C34" w:rsidRDefault="00A553EE" w:rsidP="00764231">
            <w:r w:rsidRPr="00764231">
              <w:t xml:space="preserve">The TCs section is a list of the thermocouples used for the profile.  In the event that you wish to view the profile without </w:t>
            </w:r>
            <w:proofErr w:type="gramStart"/>
            <w:r w:rsidRPr="00764231">
              <w:t>a particular or multiple thermocouples</w:t>
            </w:r>
            <w:proofErr w:type="gramEnd"/>
            <w:r w:rsidRPr="00764231">
              <w:t xml:space="preserve">, you can deselect individual thermocouples, or deselect the “All” check box, and choose only the thermocouples you wish to view. The software recalculates the </w:t>
            </w:r>
            <w:proofErr w:type="gramStart"/>
            <w:r w:rsidRPr="00764231">
              <w:t>PWI, and</w:t>
            </w:r>
            <w:proofErr w:type="gramEnd"/>
            <w:r w:rsidRPr="00764231">
              <w:t xml:space="preserve"> updates the profile statistics based on the remaining thermocouples selected.  You must select at least one product thermocouple.</w:t>
            </w:r>
          </w:p>
        </w:tc>
        <w:tc>
          <w:tcPr>
            <w:tcW w:w="3438" w:type="dxa"/>
            <w:shd w:val="clear" w:color="auto" w:fill="auto"/>
          </w:tcPr>
          <w:p w14:paraId="110AADFC" w14:textId="3DEE2B18" w:rsidR="00F70C34" w:rsidRDefault="00A553EE" w:rsidP="00211D6A">
            <w:pPr>
              <w:jc w:val="center"/>
            </w:pPr>
            <w:del w:id="2966" w:author="Tom" w:date="2017-08-17T15:38:00Z">
              <w:r w:rsidRPr="00ED44B3" w:rsidDel="00DE392C">
                <w:rPr>
                  <w:noProof/>
                </w:rPr>
                <w:drawing>
                  <wp:inline distT="0" distB="0" distL="0" distR="0" wp14:anchorId="6FA4DFDD" wp14:editId="2EEE6EDD">
                    <wp:extent cx="2819400" cy="2692400"/>
                    <wp:effectExtent l="0" t="0" r="0" b="0"/>
                    <wp:docPr id="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19400" cy="2692400"/>
                            </a:xfrm>
                            <a:prstGeom prst="rect">
                              <a:avLst/>
                            </a:prstGeom>
                            <a:noFill/>
                            <a:ln>
                              <a:noFill/>
                            </a:ln>
                          </pic:spPr>
                        </pic:pic>
                      </a:graphicData>
                    </a:graphic>
                  </wp:inline>
                </w:drawing>
              </w:r>
            </w:del>
            <w:ins w:id="2967" w:author="Tom" w:date="2017-08-17T15:39:00Z">
              <w:r w:rsidR="00DE392C">
                <w:rPr>
                  <w:noProof/>
                </w:rPr>
                <w:drawing>
                  <wp:inline distT="0" distB="0" distL="0" distR="0" wp14:anchorId="74F8081D" wp14:editId="6FC64C41">
                    <wp:extent cx="2795584" cy="2688336"/>
                    <wp:effectExtent l="0" t="0" r="5080" b="0"/>
                    <wp:docPr id="2978" name="Picture 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raph Controller.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95584" cy="2688336"/>
                            </a:xfrm>
                            <a:prstGeom prst="rect">
                              <a:avLst/>
                            </a:prstGeom>
                          </pic:spPr>
                        </pic:pic>
                      </a:graphicData>
                    </a:graphic>
                  </wp:inline>
                </w:drawing>
              </w:r>
            </w:ins>
          </w:p>
          <w:p w14:paraId="61C149E0" w14:textId="77777777" w:rsidR="00F70C34" w:rsidRPr="00A553EE" w:rsidRDefault="00F70C34" w:rsidP="00764231">
            <w:pPr>
              <w:jc w:val="center"/>
              <w:rPr>
                <w:rFonts w:ascii="Trebuchet MS" w:hAnsi="Trebuchet MS" w:cs="Arial"/>
                <w:color w:val="FF0000"/>
                <w:sz w:val="24"/>
                <w:szCs w:val="24"/>
              </w:rPr>
            </w:pPr>
            <w:bookmarkStart w:id="2968"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13342E">
              <w:rPr>
                <w:rFonts w:ascii="Arial" w:hAnsi="Arial" w:cs="Arial"/>
                <w:noProof/>
                <w:sz w:val="16"/>
                <w:szCs w:val="16"/>
              </w:rPr>
              <w:t>71</w:t>
            </w:r>
            <w:r w:rsidRPr="00211D6A">
              <w:rPr>
                <w:rFonts w:ascii="Arial" w:hAnsi="Arial" w:cs="Arial"/>
                <w:sz w:val="16"/>
                <w:szCs w:val="16"/>
              </w:rPr>
              <w:fldChar w:fldCharType="end"/>
            </w:r>
            <w:bookmarkEnd w:id="2968"/>
            <w:r w:rsidRPr="00211D6A">
              <w:rPr>
                <w:rFonts w:ascii="Arial" w:hAnsi="Arial" w:cs="Arial"/>
                <w:sz w:val="16"/>
                <w:szCs w:val="16"/>
              </w:rPr>
              <w:t>: Graph Controller</w:t>
            </w:r>
            <w:r w:rsidR="00A553EE">
              <w:rPr>
                <w:rFonts w:ascii="Arial" w:hAnsi="Arial" w:cs="Arial"/>
                <w:sz w:val="16"/>
                <w:szCs w:val="16"/>
              </w:rPr>
              <w:t xml:space="preserve"> </w:t>
            </w:r>
          </w:p>
        </w:tc>
      </w:tr>
    </w:tbl>
    <w:p w14:paraId="4E9CE48D" w14:textId="77777777" w:rsidR="009D219D" w:rsidRPr="00A553EE" w:rsidRDefault="009D219D" w:rsidP="00A553EE">
      <w:pPr>
        <w:keepNext/>
        <w:rPr>
          <w:b/>
        </w:rPr>
      </w:pPr>
    </w:p>
    <w:p w14:paraId="73F8CB16" w14:textId="77777777" w:rsidR="009D219D" w:rsidRPr="00C0592E" w:rsidRDefault="009D219D" w:rsidP="009D219D"/>
    <w:p w14:paraId="2A941157" w14:textId="77777777" w:rsidR="009D219D" w:rsidRPr="00764231" w:rsidRDefault="009D219D" w:rsidP="00764231">
      <w:r w:rsidRPr="00764231">
        <w:rPr>
          <w:b/>
        </w:rPr>
        <w:t>Grid –</w:t>
      </w:r>
      <w:r w:rsidRPr="00764231">
        <w:t xml:space="preserve"> Enables/disables the view of the X</w:t>
      </w:r>
      <w:del w:id="2969" w:author="Tom" w:date="2017-09-27T18:16:00Z">
        <w:r w:rsidRPr="00764231" w:rsidDel="008700A3">
          <w:delText>,</w:delText>
        </w:r>
      </w:del>
      <w:r w:rsidRPr="00764231">
        <w:t xml:space="preserve"> and Y-Axis scales.</w:t>
      </w:r>
    </w:p>
    <w:p w14:paraId="0D6A044F" w14:textId="77777777" w:rsidR="009D219D" w:rsidRPr="00764231" w:rsidRDefault="009D219D" w:rsidP="00764231"/>
    <w:p w14:paraId="37340C0A" w14:textId="77777777" w:rsidR="009D219D" w:rsidRPr="00764231" w:rsidRDefault="009D219D"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28399B3F" w14:textId="77777777" w:rsidR="00A553EE" w:rsidRPr="00764231" w:rsidDel="00DE392C" w:rsidRDefault="00A553EE" w:rsidP="00764231">
      <w:pPr>
        <w:rPr>
          <w:del w:id="2970" w:author="Tom" w:date="2017-08-17T15:39:00Z"/>
        </w:rPr>
      </w:pPr>
    </w:p>
    <w:p w14:paraId="4505789C" w14:textId="7215AF9E" w:rsidR="00A553EE" w:rsidRPr="00764231" w:rsidDel="00DE392C" w:rsidRDefault="00A553EE" w:rsidP="00764231">
      <w:pPr>
        <w:rPr>
          <w:del w:id="2971" w:author="Tom" w:date="2017-08-17T15:39:00Z"/>
          <w:i/>
        </w:rPr>
      </w:pPr>
      <w:del w:id="2972" w:author="Tom" w:date="2017-08-17T15:39:00Z">
        <w:r w:rsidRPr="00764231" w:rsidDel="00DE392C">
          <w:rPr>
            <w:b/>
          </w:rPr>
          <w:delText>Floating O2 PPM display</w:delText>
        </w:r>
        <w:r w:rsidRPr="00764231" w:rsidDel="00DE392C">
          <w:delText xml:space="preserve"> – When the </w:delText>
        </w:r>
        <w:r w:rsidRPr="00764231" w:rsidDel="00DE392C">
          <w:rPr>
            <w:i/>
          </w:rPr>
          <w:delText>O2 Live</w:delText>
        </w:r>
        <w:r w:rsidRPr="00764231" w:rsidDel="00DE392C">
          <w:delText xml:space="preserve"> option is purchased, you can enable/disable a window on the graph that shows the O2 measurement recorded during that profile. See </w:delText>
        </w:r>
        <w:r w:rsidRPr="00764231" w:rsidDel="00DE392C">
          <w:rPr>
            <w:i/>
          </w:rPr>
          <w:delText>O2 Live section for details.</w:delText>
        </w:r>
      </w:del>
    </w:p>
    <w:p w14:paraId="7DF0BF67" w14:textId="77777777" w:rsidR="00671A6F" w:rsidRPr="00764231" w:rsidRDefault="00671A6F" w:rsidP="00764231"/>
    <w:p w14:paraId="17EBBE3E" w14:textId="77777777" w:rsidR="00671A6F" w:rsidRPr="00764231" w:rsidRDefault="00671A6F" w:rsidP="00764231">
      <w:r w:rsidRPr="00764231">
        <w:rPr>
          <w:b/>
        </w:rPr>
        <w:t xml:space="preserve">TCs Line Thickness </w:t>
      </w:r>
      <w:r w:rsidRPr="00764231">
        <w:t xml:space="preserve">– The </w:t>
      </w:r>
      <w:proofErr w:type="gramStart"/>
      <w:r w:rsidRPr="00764231">
        <w:t>pull down</w:t>
      </w:r>
      <w:proofErr w:type="gramEnd"/>
      <w:r w:rsidRPr="00764231">
        <w:t xml:space="preserve"> menu lets you select five different thicknesses for the TC lines drawn on the graph.  </w:t>
      </w:r>
    </w:p>
    <w:p w14:paraId="49EE12AF" w14:textId="77777777" w:rsidR="00671A6F" w:rsidRPr="00764231" w:rsidRDefault="00671A6F" w:rsidP="00764231"/>
    <w:p w14:paraId="4D4FAC53" w14:textId="138A42FE" w:rsidR="009D219D" w:rsidRPr="00C0592E" w:rsidRDefault="00C653DF" w:rsidP="008F51FF">
      <w:pPr>
        <w:pStyle w:val="Heading3"/>
      </w:pPr>
      <w:r w:rsidRPr="00764231">
        <w:br w:type="page"/>
      </w:r>
      <w:bookmarkStart w:id="2973" w:name="_Toc469043371"/>
      <w:bookmarkStart w:id="2974" w:name="_Toc469045005"/>
      <w:bookmarkStart w:id="2975" w:name="_Toc469139303"/>
      <w:bookmarkStart w:id="2976" w:name="_Toc469152748"/>
      <w:bookmarkStart w:id="2977" w:name="_Toc491174841"/>
      <w:bookmarkStart w:id="2978" w:name="_Toc494304073"/>
      <w:bookmarkStart w:id="2979" w:name="_Toc532827423"/>
      <w:bookmarkStart w:id="2980" w:name="_Toc532827831"/>
      <w:r w:rsidR="009D219D" w:rsidRPr="00C0592E">
        <w:lastRenderedPageBreak/>
        <w:t xml:space="preserve">Automatic </w:t>
      </w:r>
      <w:r>
        <w:t>C</w:t>
      </w:r>
      <w:r w:rsidRPr="00C0592E">
        <w:t xml:space="preserve">alculation </w:t>
      </w:r>
      <w:proofErr w:type="gramStart"/>
      <w:r w:rsidRPr="00C0592E">
        <w:t>Of</w:t>
      </w:r>
      <w:proofErr w:type="gramEnd"/>
      <w:r w:rsidRPr="00C0592E">
        <w:t xml:space="preserve">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2973"/>
      <w:bookmarkEnd w:id="2974"/>
      <w:bookmarkEnd w:id="2975"/>
      <w:bookmarkEnd w:id="2976"/>
      <w:bookmarkEnd w:id="2977"/>
      <w:bookmarkEnd w:id="2978"/>
      <w:bookmarkEnd w:id="2979"/>
      <w:bookmarkEnd w:id="2980"/>
    </w:p>
    <w:p w14:paraId="0492C373" w14:textId="08C31829"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13342E" w:rsidRPr="00211D6A">
        <w:t xml:space="preserve">Figure </w:t>
      </w:r>
      <w:r w:rsidR="0013342E">
        <w:rPr>
          <w:noProof/>
        </w:rPr>
        <w:t>72</w:t>
      </w:r>
      <w:r w:rsidR="00D77FE8"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8F51FF">
      <w:pPr>
        <w:pStyle w:val="Heading3"/>
      </w:pPr>
      <w:bookmarkStart w:id="2981" w:name="_Toc469043372"/>
      <w:bookmarkStart w:id="2982" w:name="_Toc469045006"/>
      <w:bookmarkStart w:id="2983" w:name="_Toc469139304"/>
      <w:bookmarkStart w:id="2984" w:name="_Toc469152749"/>
      <w:bookmarkStart w:id="2985" w:name="_Toc491174842"/>
      <w:bookmarkStart w:id="2986" w:name="_Toc494304074"/>
      <w:bookmarkStart w:id="2987" w:name="_Toc532827424"/>
      <w:bookmarkStart w:id="2988" w:name="_Toc532827832"/>
      <w:r w:rsidRPr="00764231">
        <w:t>Examine Tool</w:t>
      </w:r>
      <w:bookmarkEnd w:id="2981"/>
      <w:bookmarkEnd w:id="2982"/>
      <w:bookmarkEnd w:id="2983"/>
      <w:bookmarkEnd w:id="2984"/>
      <w:bookmarkEnd w:id="2985"/>
      <w:bookmarkEnd w:id="2986"/>
      <w:bookmarkEnd w:id="2987"/>
      <w:bookmarkEnd w:id="2988"/>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114AC2C5"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13342E" w:rsidRPr="00211D6A">
              <w:t xml:space="preserve">Figure </w:t>
            </w:r>
            <w:r w:rsidR="0013342E">
              <w:rPr>
                <w:noProof/>
              </w:rPr>
              <w:t>72</w:t>
            </w:r>
            <w:r w:rsidRPr="00C0592E">
              <w:fldChar w:fldCharType="end"/>
            </w:r>
            <w:r w:rsidR="004D0CA1">
              <w:t>.</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66432" behindDoc="1" locked="0" layoutInCell="1" allowOverlap="1" wp14:anchorId="1487744D" wp14:editId="16CA005C">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89">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22845F2D" w:rsidR="00F70C34" w:rsidRPr="00211D6A" w:rsidRDefault="00F70C34" w:rsidP="004D0CA1">
            <w:pPr>
              <w:pStyle w:val="Caption"/>
            </w:pPr>
            <w:bookmarkStart w:id="2989" w:name="_Ref185912399"/>
            <w:r w:rsidRPr="00211D6A">
              <w:t xml:space="preserve">Figure </w:t>
            </w:r>
            <w:r w:rsidR="00C10912">
              <w:fldChar w:fldCharType="begin"/>
            </w:r>
            <w:r w:rsidR="00C10912">
              <w:instrText xml:space="preserve"> SEQ Figure \* ARABIC </w:instrText>
            </w:r>
            <w:r w:rsidR="00C10912">
              <w:fldChar w:fldCharType="separate"/>
            </w:r>
            <w:r w:rsidR="0013342E">
              <w:rPr>
                <w:noProof/>
              </w:rPr>
              <w:t>72</w:t>
            </w:r>
            <w:r w:rsidR="00C10912">
              <w:rPr>
                <w:noProof/>
              </w:rPr>
              <w:fldChar w:fldCharType="end"/>
            </w:r>
            <w:bookmarkEnd w:id="2989"/>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2111C2C0" w:rsidR="00F70C34" w:rsidRPr="00C0592E" w:rsidRDefault="00F70C34" w:rsidP="00AA5614">
      <w:pPr>
        <w:pStyle w:val="ListParagraph"/>
        <w:numPr>
          <w:ilvl w:val="0"/>
          <w:numId w:val="115"/>
        </w:numPr>
      </w:pPr>
      <w:r w:rsidRPr="00C0592E">
        <w:t>The time during the profile at which the pointer is placed</w:t>
      </w:r>
      <w:ins w:id="2990" w:author="Tom" w:date="2017-09-27T18:17:00Z">
        <w:r w:rsidR="008700A3">
          <w:t>.</w:t>
        </w:r>
      </w:ins>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2991" w:name="_Toc329784635"/>
      <w:r>
        <w:br w:type="page"/>
      </w:r>
    </w:p>
    <w:p w14:paraId="2708B92F" w14:textId="77777777" w:rsidR="008708F9" w:rsidRDefault="008708F9">
      <w:pPr>
        <w:pStyle w:val="Heading2"/>
      </w:pPr>
      <w:bookmarkStart w:id="2992" w:name="_Toc469043373"/>
      <w:bookmarkStart w:id="2993" w:name="_Toc469045007"/>
      <w:bookmarkStart w:id="2994" w:name="_Toc469139305"/>
      <w:bookmarkStart w:id="2995" w:name="_Toc469152750"/>
      <w:bookmarkStart w:id="2996" w:name="_Toc491174843"/>
      <w:bookmarkStart w:id="2997" w:name="_Toc494304075"/>
      <w:bookmarkStart w:id="2998" w:name="_Toc532827263"/>
      <w:bookmarkStart w:id="2999" w:name="_Toc532827425"/>
      <w:bookmarkStart w:id="3000" w:name="_Toc532827833"/>
      <w:r>
        <w:lastRenderedPageBreak/>
        <w:t xml:space="preserve">Historical Mode </w:t>
      </w:r>
      <w:r w:rsidR="00754243">
        <w:t xml:space="preserve">- </w:t>
      </w:r>
      <w:r>
        <w:t xml:space="preserve">Description </w:t>
      </w:r>
      <w:r w:rsidR="00754243">
        <w:t>Tab</w:t>
      </w:r>
      <w:bookmarkEnd w:id="2963"/>
      <w:bookmarkEnd w:id="2991"/>
      <w:bookmarkEnd w:id="2992"/>
      <w:bookmarkEnd w:id="2993"/>
      <w:bookmarkEnd w:id="2994"/>
      <w:bookmarkEnd w:id="2995"/>
      <w:bookmarkEnd w:id="2996"/>
      <w:bookmarkEnd w:id="2997"/>
      <w:bookmarkEnd w:id="2998"/>
      <w:bookmarkEnd w:id="2999"/>
      <w:bookmarkEnd w:id="3000"/>
    </w:p>
    <w:p w14:paraId="14B50CBB" w14:textId="7C4CABC3" w:rsidR="00C03E9C" w:rsidRDefault="00F368FC" w:rsidP="003335AF">
      <w:pPr>
        <w:keepNext/>
        <w:jc w:val="center"/>
      </w:pPr>
      <w:ins w:id="3001" w:author="Tom" w:date="2017-08-25T17:10:00Z">
        <w:r>
          <w:rPr>
            <w:noProof/>
          </w:rPr>
          <w:drawing>
            <wp:inline distT="0" distB="0" distL="0" distR="0" wp14:anchorId="0F02FB90" wp14:editId="21775BA7">
              <wp:extent cx="5785782" cy="3136392"/>
              <wp:effectExtent l="0" t="0" r="5715" b="6985"/>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85782" cy="3136392"/>
                      </a:xfrm>
                      <a:prstGeom prst="rect">
                        <a:avLst/>
                      </a:prstGeom>
                      <a:noFill/>
                      <a:ln>
                        <a:noFill/>
                      </a:ln>
                    </pic:spPr>
                  </pic:pic>
                </a:graphicData>
              </a:graphic>
            </wp:inline>
          </w:drawing>
        </w:r>
      </w:ins>
      <w:del w:id="3002" w:author="Tom" w:date="2017-08-17T15:40:00Z">
        <w:r w:rsidR="000E0382" w:rsidDel="00DE392C">
          <w:rPr>
            <w:noProof/>
          </w:rPr>
          <w:drawing>
            <wp:inline distT="0" distB="0" distL="0" distR="0" wp14:anchorId="39B2CB06" wp14:editId="0FE81F7D">
              <wp:extent cx="4870107" cy="3520440"/>
              <wp:effectExtent l="0" t="0" r="698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70107" cy="3520440"/>
                      </a:xfrm>
                      <a:prstGeom prst="rect">
                        <a:avLst/>
                      </a:prstGeom>
                      <a:noFill/>
                      <a:ln>
                        <a:noFill/>
                      </a:ln>
                    </pic:spPr>
                  </pic:pic>
                </a:graphicData>
              </a:graphic>
            </wp:inline>
          </w:drawing>
        </w:r>
      </w:del>
    </w:p>
    <w:p w14:paraId="00B60E72" w14:textId="77777777" w:rsidR="008708F9" w:rsidRDefault="00C03E9C" w:rsidP="00F5043F">
      <w:pPr>
        <w:pStyle w:val="Caption"/>
      </w:pPr>
      <w:bookmarkStart w:id="3003" w:name="_Ref185912530"/>
      <w:r>
        <w:t xml:space="preserve">Figure </w:t>
      </w:r>
      <w:r w:rsidR="00C10912">
        <w:fldChar w:fldCharType="begin"/>
      </w:r>
      <w:r w:rsidR="00C10912">
        <w:instrText xml:space="preserve"> SEQ Figure \* ARABIC </w:instrText>
      </w:r>
      <w:r w:rsidR="00C10912">
        <w:fldChar w:fldCharType="separate"/>
      </w:r>
      <w:r w:rsidR="0013342E">
        <w:rPr>
          <w:noProof/>
        </w:rPr>
        <w:t>73</w:t>
      </w:r>
      <w:r w:rsidR="00C10912">
        <w:rPr>
          <w:noProof/>
        </w:rPr>
        <w:fldChar w:fldCharType="end"/>
      </w:r>
      <w:bookmarkEnd w:id="3003"/>
      <w:r w:rsidR="00C300AB">
        <w:t>: Virtual Profiling History – Description Tab</w:t>
      </w:r>
    </w:p>
    <w:p w14:paraId="6354DAD8" w14:textId="77777777" w:rsidR="008708F9" w:rsidRDefault="008708F9"/>
    <w:p w14:paraId="495C697C" w14:textId="2586CEE6"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13342E">
        <w:t xml:space="preserve">Figure </w:t>
      </w:r>
      <w:r w:rsidR="0013342E">
        <w:rPr>
          <w:noProof/>
        </w:rPr>
        <w:t>73</w:t>
      </w:r>
      <w:r w:rsidR="00110D6C" w:rsidRPr="00C0592E">
        <w:fldChar w:fldCharType="end"/>
      </w:r>
      <w:r w:rsidR="00C03E9C" w:rsidRPr="00C0592E">
        <w:t>.</w:t>
      </w:r>
      <w:r w:rsidR="008708F9" w:rsidRPr="00C0592E">
        <w:t xml:space="preserve"> </w:t>
      </w:r>
      <w:r w:rsidR="00110D6C" w:rsidRPr="00C0592E">
        <w:t xml:space="preserve"> </w:t>
      </w:r>
      <w:r w:rsidR="008708F9" w:rsidRPr="00C0592E">
        <w:t>You can edit these notes by clicking in the description area.  Below the description area, the Virtual Profile and Baseline statistics, and recipes are displayed</w:t>
      </w:r>
      <w:del w:id="3004" w:author="Tom" w:date="2017-08-22T10:49:00Z">
        <w:r w:rsidR="004164FE" w:rsidRPr="00C0592E" w:rsidDel="005E2966">
          <w:delText xml:space="preserve">.  </w:delText>
        </w:r>
        <w:r w:rsidR="00087663" w:rsidDel="005E2966">
          <w:delText>The PWI for the selected board appears in the bottom-left corner</w:delText>
        </w:r>
      </w:del>
      <w:r w:rsidR="000B4E5E">
        <w:t>.</w:t>
      </w:r>
    </w:p>
    <w:p w14:paraId="79479741" w14:textId="179D0CC0" w:rsidR="008708F9" w:rsidRDefault="008708F9" w:rsidP="0026146F">
      <w:pPr>
        <w:pStyle w:val="Heading1"/>
      </w:pPr>
      <w:bookmarkStart w:id="3005" w:name="_Password_protection"/>
      <w:bookmarkStart w:id="3006" w:name="_Toc488490460"/>
      <w:bookmarkStart w:id="3007" w:name="_Toc119468183"/>
      <w:bookmarkStart w:id="3008" w:name="_Toc329784637"/>
      <w:bookmarkStart w:id="3009" w:name="_Toc329852094"/>
      <w:bookmarkStart w:id="3010" w:name="_Toc331173666"/>
      <w:bookmarkStart w:id="3011" w:name="_Toc332208774"/>
      <w:bookmarkStart w:id="3012" w:name="_Toc332274021"/>
      <w:bookmarkStart w:id="3013" w:name="_Toc367109142"/>
      <w:bookmarkStart w:id="3014" w:name="_Toc394486341"/>
      <w:bookmarkStart w:id="3015" w:name="_Toc394583547"/>
      <w:bookmarkStart w:id="3016" w:name="_Toc468171263"/>
      <w:bookmarkStart w:id="3017" w:name="_Toc468549178"/>
      <w:bookmarkStart w:id="3018" w:name="_Toc468552696"/>
      <w:bookmarkStart w:id="3019" w:name="_Toc469041223"/>
      <w:bookmarkStart w:id="3020" w:name="_Toc469041329"/>
      <w:bookmarkStart w:id="3021" w:name="_Toc469043374"/>
      <w:bookmarkStart w:id="3022" w:name="_Toc469045008"/>
      <w:bookmarkStart w:id="3023" w:name="_Toc469139306"/>
      <w:bookmarkStart w:id="3024" w:name="_Toc469143775"/>
      <w:bookmarkStart w:id="3025" w:name="_Toc469152533"/>
      <w:bookmarkStart w:id="3026" w:name="_Toc469152751"/>
      <w:bookmarkStart w:id="3027" w:name="_Toc491174844"/>
      <w:bookmarkStart w:id="3028" w:name="_Toc491175163"/>
      <w:bookmarkStart w:id="3029" w:name="_Toc494304076"/>
      <w:bookmarkStart w:id="3030" w:name="_Toc494304201"/>
      <w:bookmarkStart w:id="3031" w:name="_Toc532827264"/>
      <w:bookmarkStart w:id="3032" w:name="_Toc532827426"/>
      <w:bookmarkStart w:id="3033" w:name="_Toc532827588"/>
      <w:bookmarkStart w:id="3034" w:name="_Toc532827834"/>
      <w:bookmarkStart w:id="3035" w:name="_Toc532892543"/>
      <w:bookmarkEnd w:id="2721"/>
      <w:bookmarkEnd w:id="3005"/>
      <w:r>
        <w:lastRenderedPageBreak/>
        <w:t xml:space="preserve">Password </w:t>
      </w:r>
      <w:r w:rsidR="006C7149">
        <w:t>Protection</w:t>
      </w:r>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p>
    <w:p w14:paraId="4A829751" w14:textId="77777777"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See </w:t>
      </w:r>
      <w:r w:rsidR="00090B6F">
        <w:fldChar w:fldCharType="begin"/>
      </w:r>
      <w:r w:rsidR="00090B6F">
        <w:instrText xml:space="preserve"> REF _Ref186043884 \h </w:instrText>
      </w:r>
      <w:r w:rsidR="00090B6F">
        <w:fldChar w:fldCharType="separate"/>
      </w:r>
      <w:r w:rsidR="0013342E">
        <w:t xml:space="preserve">Figure </w:t>
      </w:r>
      <w:r w:rsidR="0013342E">
        <w:rPr>
          <w:noProof/>
        </w:rPr>
        <w:t>74</w:t>
      </w:r>
      <w:r w:rsidR="00090B6F">
        <w:fldChar w:fldCharType="end"/>
      </w:r>
      <w:r w:rsidR="00090B6F">
        <w:t>.</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6CB8A838">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p>
    <w:p w14:paraId="3EB0A585" w14:textId="77777777" w:rsidR="008708F9" w:rsidRDefault="00D04024" w:rsidP="00F5043F">
      <w:pPr>
        <w:pStyle w:val="Caption"/>
      </w:pPr>
      <w:bookmarkStart w:id="3036" w:name="_Ref186043884"/>
      <w:r>
        <w:t xml:space="preserve">Figure </w:t>
      </w:r>
      <w:r w:rsidR="00C10912">
        <w:fldChar w:fldCharType="begin"/>
      </w:r>
      <w:r w:rsidR="00C10912">
        <w:instrText xml:space="preserve"> SEQ Figure \* ARABIC </w:instrText>
      </w:r>
      <w:r w:rsidR="00C10912">
        <w:fldChar w:fldCharType="separate"/>
      </w:r>
      <w:r w:rsidR="0013342E">
        <w:rPr>
          <w:noProof/>
        </w:rPr>
        <w:t>74</w:t>
      </w:r>
      <w:r w:rsidR="00C10912">
        <w:rPr>
          <w:noProof/>
        </w:rPr>
        <w:fldChar w:fldCharType="end"/>
      </w:r>
      <w:bookmarkEnd w:id="3036"/>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244A025" w14:textId="1E5FBD2F" w:rsidR="000D44BE" w:rsidRPr="00185FFE" w:rsidRDefault="000D44BE" w:rsidP="000D44BE">
      <w:pPr>
        <w:rPr>
          <w:ins w:id="3037" w:author="Tom Bergeron" w:date="2018-12-11T17:27:00Z"/>
        </w:rPr>
      </w:pPr>
      <w:bookmarkStart w:id="3038" w:name="_Hlk506801373"/>
      <w:ins w:id="3039" w:author="Tom Bergeron" w:date="2018-12-11T17:27:00Z">
        <w:r>
          <w:t xml:space="preserve">You can also configure the software to have different access for different user levels. For more information on additional password protection features, see </w:t>
        </w:r>
      </w:ins>
      <w:ins w:id="3040" w:author="Tom Bergeron" w:date="2018-12-17T18:34:00Z">
        <w:r w:rsidR="00B24896">
          <w:fldChar w:fldCharType="begin"/>
        </w:r>
        <w:r w:rsidR="00B24896">
          <w:instrText>HYPERLINK  \l "_Password_Control_–"</w:instrText>
        </w:r>
        <w:r w:rsidR="00B24896">
          <w:fldChar w:fldCharType="separate"/>
        </w:r>
        <w:r w:rsidR="00B24896" w:rsidRPr="000843D2">
          <w:rPr>
            <w:rStyle w:val="Hyperlink"/>
            <w:i/>
          </w:rPr>
          <w:t xml:space="preserve">Appendix C: Password Control – </w:t>
        </w:r>
        <w:bookmarkStart w:id="3041" w:name="_GoBack"/>
        <w:bookmarkEnd w:id="3041"/>
        <w:r w:rsidR="00B24896" w:rsidRPr="000843D2">
          <w:rPr>
            <w:rStyle w:val="Hyperlink"/>
            <w:i/>
          </w:rPr>
          <w:t>Multi User</w:t>
        </w:r>
        <w:r w:rsidR="00B24896">
          <w:rPr>
            <w:rStyle w:val="Hyperlink"/>
            <w:i/>
          </w:rPr>
          <w:fldChar w:fldCharType="end"/>
        </w:r>
        <w:r w:rsidR="00B24896">
          <w:rPr>
            <w:rStyle w:val="Hyperlink"/>
            <w:u w:val="none"/>
          </w:rPr>
          <w:t>.</w:t>
        </w:r>
      </w:ins>
      <w:ins w:id="3042" w:author="Tom Bergeron" w:date="2018-12-11T17:27:00Z">
        <w:r w:rsidRPr="006A508E" w:rsidDel="006A508E">
          <w:t xml:space="preserve"> </w:t>
        </w:r>
        <w:r>
          <w:t xml:space="preserve"> </w:t>
        </w:r>
      </w:ins>
    </w:p>
    <w:bookmarkEnd w:id="3038"/>
    <w:p w14:paraId="78843A45" w14:textId="77777777" w:rsidR="00090B6F" w:rsidRDefault="00090B6F" w:rsidP="00764231"/>
    <w:p w14:paraId="03BC5F9C" w14:textId="77777777" w:rsidR="0031598D" w:rsidRDefault="0031598D" w:rsidP="0026146F">
      <w:pPr>
        <w:pStyle w:val="Heading1"/>
      </w:pPr>
      <w:bookmarkStart w:id="3043" w:name="_Printing"/>
      <w:bookmarkStart w:id="3044" w:name="_Ref91061264"/>
      <w:bookmarkStart w:id="3045" w:name="_Toc141866770"/>
      <w:bookmarkStart w:id="3046" w:name="_Toc329784638"/>
      <w:bookmarkStart w:id="3047" w:name="_Toc329852095"/>
      <w:bookmarkStart w:id="3048" w:name="_Toc331173667"/>
      <w:bookmarkStart w:id="3049" w:name="_Toc332208775"/>
      <w:bookmarkStart w:id="3050" w:name="_Toc332274022"/>
      <w:bookmarkStart w:id="3051" w:name="_Toc367109143"/>
      <w:bookmarkStart w:id="3052" w:name="_Toc394486342"/>
      <w:bookmarkStart w:id="3053" w:name="_Toc394583548"/>
      <w:bookmarkStart w:id="3054" w:name="_Toc468171264"/>
      <w:bookmarkStart w:id="3055" w:name="_Toc468549179"/>
      <w:bookmarkStart w:id="3056" w:name="_Toc468552697"/>
      <w:bookmarkStart w:id="3057" w:name="_Toc469041224"/>
      <w:bookmarkStart w:id="3058" w:name="_Toc469041330"/>
      <w:bookmarkStart w:id="3059" w:name="_Toc469043375"/>
      <w:bookmarkStart w:id="3060" w:name="_Toc469045009"/>
      <w:bookmarkStart w:id="3061" w:name="_Toc469139307"/>
      <w:bookmarkStart w:id="3062" w:name="_Toc469143776"/>
      <w:bookmarkStart w:id="3063" w:name="_Toc469152534"/>
      <w:bookmarkStart w:id="3064" w:name="_Toc469152752"/>
      <w:bookmarkStart w:id="3065" w:name="_Toc491174845"/>
      <w:bookmarkStart w:id="3066" w:name="_Toc491175164"/>
      <w:bookmarkStart w:id="3067" w:name="_Toc494304077"/>
      <w:bookmarkStart w:id="3068" w:name="_Toc494304202"/>
      <w:bookmarkStart w:id="3069" w:name="_Toc532827265"/>
      <w:bookmarkStart w:id="3070" w:name="_Toc532827427"/>
      <w:bookmarkStart w:id="3071" w:name="_Toc532827589"/>
      <w:bookmarkStart w:id="3072" w:name="_Toc532827835"/>
      <w:bookmarkStart w:id="3073" w:name="_Toc532892544"/>
      <w:bookmarkEnd w:id="3043"/>
      <w:r>
        <w:lastRenderedPageBreak/>
        <w:t>Printing</w:t>
      </w:r>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pPr>
        <w:pStyle w:val="Heading2"/>
      </w:pPr>
      <w:bookmarkStart w:id="3074" w:name="_Toc353195460"/>
      <w:bookmarkStart w:id="3075" w:name="_Toc358296392"/>
      <w:bookmarkStart w:id="3076" w:name="_Toc358298557"/>
      <w:bookmarkStart w:id="3077" w:name="_Toc468131802"/>
      <w:bookmarkStart w:id="3078" w:name="_Toc469043376"/>
      <w:bookmarkStart w:id="3079" w:name="_Toc469045010"/>
      <w:bookmarkStart w:id="3080" w:name="_Toc469139308"/>
      <w:bookmarkStart w:id="3081" w:name="_Toc469152753"/>
      <w:bookmarkStart w:id="3082" w:name="_Toc491174846"/>
      <w:bookmarkStart w:id="3083" w:name="_Toc494304078"/>
      <w:bookmarkStart w:id="3084" w:name="_Toc532827266"/>
      <w:bookmarkStart w:id="3085" w:name="_Toc532827428"/>
      <w:bookmarkStart w:id="3086" w:name="_Toc532827836"/>
      <w:r w:rsidRPr="00706E3F">
        <w:t>P</w:t>
      </w:r>
      <w:r w:rsidRPr="00185FFE">
        <w:t xml:space="preserve">ortrait </w:t>
      </w:r>
      <w:r>
        <w:t>M</w:t>
      </w:r>
      <w:r w:rsidRPr="00185FFE">
        <w:t>ode</w:t>
      </w:r>
      <w:bookmarkEnd w:id="3074"/>
      <w:bookmarkEnd w:id="3075"/>
      <w:bookmarkEnd w:id="3076"/>
      <w:bookmarkEnd w:id="3077"/>
      <w:bookmarkEnd w:id="3078"/>
      <w:bookmarkEnd w:id="3079"/>
      <w:bookmarkEnd w:id="3080"/>
      <w:bookmarkEnd w:id="3081"/>
      <w:bookmarkEnd w:id="3082"/>
      <w:bookmarkEnd w:id="3083"/>
      <w:bookmarkEnd w:id="3084"/>
      <w:bookmarkEnd w:id="3085"/>
      <w:bookmarkEnd w:id="3086"/>
    </w:p>
    <w:p w14:paraId="47DF7B1A" w14:textId="513FE00C"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75648" behindDoc="0" locked="0" layoutInCell="1" allowOverlap="1" wp14:anchorId="43A322BC" wp14:editId="031A5D6A">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60126E" w:rsidRDefault="0060126E" w:rsidP="0054633C">
                              <w:pPr>
                                <w:jc w:val="center"/>
                              </w:pPr>
                              <w:r>
                                <w:t>Print</w:t>
                              </w:r>
                            </w:p>
                            <w:p w14:paraId="2DAFC456" w14:textId="77777777" w:rsidR="0060126E" w:rsidRDefault="0060126E"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088" style="position:absolute;left:0;text-align:left;margin-left:298pt;margin-top:83.3pt;width:131.4pt;height:63pt;z-index:251675648;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">
                <v:shape id="Text Box 4579" o:spid="_x0000_s1089"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60126E" w:rsidRDefault="0060126E" w:rsidP="0054633C">
                        <w:pPr>
                          <w:jc w:val="center"/>
                        </w:pPr>
                        <w:r>
                          <w:t>Print</w:t>
                        </w:r>
                      </w:p>
                      <w:p w14:paraId="2DAFC456" w14:textId="77777777" w:rsidR="0060126E" w:rsidRDefault="0060126E" w:rsidP="0054633C">
                        <w:pPr>
                          <w:jc w:val="center"/>
                        </w:pPr>
                        <w:r>
                          <w:t>Preview</w:t>
                        </w:r>
                      </w:p>
                    </w:txbxContent>
                  </v:textbox>
                </v:shape>
                <v:shape id="Freeform 4580" o:spid="_x0000_s1090"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73600" behindDoc="0" locked="0" layoutInCell="1" allowOverlap="1" wp14:anchorId="7954CD26" wp14:editId="257E62BB">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60126E" w:rsidRDefault="0060126E"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091" style="position:absolute;left:0;text-align:left;margin-left:262.1pt;margin-top:56.15pt;width:167.4pt;height:90pt;z-index:251673600;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">
                <v:shape id="Text Box 4576" o:spid="_x0000_s1092"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60126E" w:rsidRDefault="0060126E" w:rsidP="0054633C">
                        <w:pPr>
                          <w:jc w:val="center"/>
                        </w:pPr>
                        <w:r>
                          <w:t>Print</w:t>
                        </w:r>
                      </w:p>
                    </w:txbxContent>
                  </v:textbox>
                </v:shape>
                <v:shape id="Freeform 4577" o:spid="_x0000_s1093"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76672" behindDoc="0" locked="0" layoutInCell="1" allowOverlap="1" wp14:anchorId="0AEF4982" wp14:editId="7C9E74C0">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60126E" w:rsidRDefault="0060126E"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094" style="position:absolute;left:0;text-align:left;margin-left:343.1pt;margin-top:119.15pt;width:86.4pt;height:27pt;z-index:251676672;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">
                <v:shape id="Text Box 4582" o:spid="_x0000_s1095"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60126E" w:rsidRDefault="0060126E" w:rsidP="0054633C">
                        <w:pPr>
                          <w:jc w:val="center"/>
                        </w:pPr>
                        <w:r>
                          <w:t>Cancel</w:t>
                        </w:r>
                      </w:p>
                    </w:txbxContent>
                  </v:textbox>
                </v:shape>
                <v:shape id="Freeform 4583" o:spid="_x0000_s1096"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del w:id="3087" w:author="Tom" w:date="2017-08-17T15:43:00Z">
        <w:r w:rsidDel="00DE392C">
          <w:rPr>
            <w:noProof/>
          </w:rPr>
          <w:drawing>
            <wp:inline distT="0" distB="0" distL="0" distR="0" wp14:anchorId="70BA05D9" wp14:editId="42D06C5C">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237332" cy="2130552"/>
                      </a:xfrm>
                      <a:prstGeom prst="rect">
                        <a:avLst/>
                      </a:prstGeom>
                    </pic:spPr>
                  </pic:pic>
                </a:graphicData>
              </a:graphic>
            </wp:inline>
          </w:drawing>
        </w:r>
      </w:del>
      <w:ins w:id="3088" w:author="Tom" w:date="2017-08-17T15:43:00Z">
        <w:r w:rsidR="00DE392C">
          <w:rPr>
            <w:rFonts w:ascii="Arial" w:hAnsi="Arial"/>
            <w:noProof/>
            <w:sz w:val="16"/>
          </w:rPr>
          <w:drawing>
            <wp:inline distT="0" distB="0" distL="0" distR="0" wp14:anchorId="1A83005B" wp14:editId="3BB7C385">
              <wp:extent cx="3200958" cy="2130552"/>
              <wp:effectExtent l="0" t="0" r="0" b="3175"/>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Portrait - Generic.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200958" cy="2130552"/>
                      </a:xfrm>
                      <a:prstGeom prst="rect">
                        <a:avLst/>
                      </a:prstGeom>
                    </pic:spPr>
                  </pic:pic>
                </a:graphicData>
              </a:graphic>
            </wp:inline>
          </w:drawing>
        </w:r>
      </w:ins>
    </w:p>
    <w:p w14:paraId="63827B65" w14:textId="77777777" w:rsidR="0054633C" w:rsidRPr="00185FFE" w:rsidRDefault="0054633C" w:rsidP="0054633C">
      <w:pPr>
        <w:spacing w:before="20" w:after="20"/>
        <w:jc w:val="center"/>
        <w:rPr>
          <w:rFonts w:ascii="Trebuchet MS" w:hAnsi="Trebuchet MS"/>
          <w:bCs/>
          <w:color w:val="FF0000"/>
          <w:sz w:val="24"/>
          <w:szCs w:val="24"/>
        </w:rPr>
      </w:pPr>
      <w:bookmarkStart w:id="3089"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3342E">
        <w:rPr>
          <w:rFonts w:ascii="Arial" w:hAnsi="Arial"/>
          <w:bCs/>
          <w:noProof/>
          <w:sz w:val="16"/>
        </w:rPr>
        <w:t>75</w:t>
      </w:r>
      <w:r w:rsidRPr="00185FFE">
        <w:rPr>
          <w:rFonts w:ascii="Arial" w:hAnsi="Arial"/>
          <w:bCs/>
          <w:sz w:val="16"/>
        </w:rPr>
        <w:fldChar w:fldCharType="end"/>
      </w:r>
      <w:bookmarkEnd w:id="3089"/>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4203B071"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13342E" w:rsidRPr="00185FFE">
        <w:t xml:space="preserve">Figure </w:t>
      </w:r>
      <w:r w:rsidR="0013342E">
        <w:rPr>
          <w:noProof/>
        </w:rPr>
        <w:t>76</w:t>
      </w:r>
      <w:r w:rsidRPr="00185FFE">
        <w:fldChar w:fldCharType="end"/>
      </w:r>
      <w:r w:rsidRPr="00185FFE">
        <w:t>.</w:t>
      </w:r>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0DE818F6">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p>
    <w:p w14:paraId="6601CF07" w14:textId="69D144DD" w:rsidR="0054633C" w:rsidRDefault="0054633C" w:rsidP="00E332CD">
      <w:pPr>
        <w:pStyle w:val="Caption"/>
        <w:rPr>
          <w:rFonts w:cs="Arial"/>
          <w:b/>
          <w:iCs/>
          <w:sz w:val="32"/>
          <w:szCs w:val="28"/>
        </w:rPr>
      </w:pPr>
      <w:bookmarkStart w:id="3090" w:name="_Ref186043977"/>
      <w:r w:rsidRPr="00185FFE">
        <w:t xml:space="preserve">Figure </w:t>
      </w:r>
      <w:r w:rsidR="00C10912">
        <w:fldChar w:fldCharType="begin"/>
      </w:r>
      <w:r w:rsidR="00C10912">
        <w:instrText xml:space="preserve"> SEQ Figure \* ARABIC </w:instrText>
      </w:r>
      <w:r w:rsidR="00C10912">
        <w:fldChar w:fldCharType="separate"/>
      </w:r>
      <w:r w:rsidR="0013342E">
        <w:rPr>
          <w:noProof/>
        </w:rPr>
        <w:t>76</w:t>
      </w:r>
      <w:r w:rsidR="00C10912">
        <w:rPr>
          <w:noProof/>
        </w:rPr>
        <w:fldChar w:fldCharType="end"/>
      </w:r>
      <w:bookmarkEnd w:id="3090"/>
      <w:r w:rsidRPr="00185FFE">
        <w:t xml:space="preserve">: Sample </w:t>
      </w:r>
      <w:r>
        <w:t xml:space="preserve">Portrait </w:t>
      </w:r>
      <w:r w:rsidRPr="00185FFE">
        <w:t>Print</w:t>
      </w:r>
      <w:r>
        <w:t xml:space="preserve"> Preview </w:t>
      </w:r>
      <w:bookmarkStart w:id="3091" w:name="_Toc353195461"/>
      <w:bookmarkStart w:id="3092" w:name="_Toc358296393"/>
      <w:bookmarkStart w:id="3093" w:name="_Toc358298558"/>
      <w:bookmarkStart w:id="3094" w:name="_Toc468131803"/>
    </w:p>
    <w:p w14:paraId="6E702D63" w14:textId="77777777" w:rsidR="0054633C" w:rsidRPr="00185FFE" w:rsidRDefault="0054633C">
      <w:pPr>
        <w:pStyle w:val="Heading2"/>
      </w:pPr>
      <w:bookmarkStart w:id="3095" w:name="_Toc469043377"/>
      <w:bookmarkStart w:id="3096" w:name="_Toc469045011"/>
      <w:bookmarkStart w:id="3097" w:name="_Toc469139309"/>
      <w:bookmarkStart w:id="3098" w:name="_Toc469152754"/>
      <w:bookmarkStart w:id="3099" w:name="_Toc491174847"/>
      <w:bookmarkStart w:id="3100" w:name="_Toc494304079"/>
      <w:bookmarkStart w:id="3101" w:name="_Toc532827267"/>
      <w:bookmarkStart w:id="3102" w:name="_Toc532827429"/>
      <w:bookmarkStart w:id="3103" w:name="_Toc532827837"/>
      <w:r w:rsidRPr="00A24EC7">
        <w:lastRenderedPageBreak/>
        <w:t>Landscape Mode</w:t>
      </w:r>
      <w:bookmarkEnd w:id="3091"/>
      <w:bookmarkEnd w:id="3092"/>
      <w:bookmarkEnd w:id="3093"/>
      <w:bookmarkEnd w:id="3094"/>
      <w:bookmarkEnd w:id="3095"/>
      <w:bookmarkEnd w:id="3096"/>
      <w:bookmarkEnd w:id="3097"/>
      <w:bookmarkEnd w:id="3098"/>
      <w:bookmarkEnd w:id="3099"/>
      <w:bookmarkEnd w:id="3100"/>
      <w:bookmarkEnd w:id="3101"/>
      <w:bookmarkEnd w:id="3102"/>
      <w:bookmarkEnd w:id="3103"/>
    </w:p>
    <w:p w14:paraId="608A13BE" w14:textId="77777777" w:rsidR="0054633C" w:rsidRPr="00185FFE" w:rsidRDefault="0054633C" w:rsidP="0054633C"/>
    <w:p w14:paraId="2C2445B4" w14:textId="149A8956"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80768" behindDoc="0" locked="0" layoutInCell="1" allowOverlap="1" wp14:anchorId="335B85F6" wp14:editId="1C124B5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60126E" w:rsidRDefault="0060126E"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097" style="position:absolute;left:0;text-align:left;margin-left:365.5pt;margin-top:160.3pt;width:75.5pt;height:23.4pt;z-index:251680768;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">
                <v:shape id="Text Box 4591" o:spid="_x0000_s1098"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60126E" w:rsidRDefault="0060126E" w:rsidP="0054633C">
                        <w:pPr>
                          <w:jc w:val="center"/>
                        </w:pPr>
                        <w:r>
                          <w:t>Cancel</w:t>
                        </w:r>
                      </w:p>
                    </w:txbxContent>
                  </v:textbox>
                </v:shape>
                <v:shape id="Freeform 4592" o:spid="_x0000_s1099"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677696" behindDoc="0" locked="0" layoutInCell="1" allowOverlap="1" wp14:anchorId="7AB41DEF" wp14:editId="04E033E0">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60126E" w:rsidRDefault="0060126E"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00" style="position:absolute;left:0;text-align:left;margin-left:249pt;margin-top:99.3pt;width:191.5pt;height:84.2pt;z-index:251677696;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">
                <v:shape id="Text Box 4585" o:spid="_x0000_s1101"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60126E" w:rsidRDefault="0060126E" w:rsidP="0054633C">
                        <w:pPr>
                          <w:jc w:val="center"/>
                        </w:pPr>
                        <w:r>
                          <w:t>Print</w:t>
                        </w:r>
                      </w:p>
                    </w:txbxContent>
                  </v:textbox>
                </v:shape>
                <v:shape id="Freeform 4586" o:spid="_x0000_s1102"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678720" behindDoc="0" locked="0" layoutInCell="1" allowOverlap="1" wp14:anchorId="2D5EBEFB" wp14:editId="2832DCDC">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60126E" w:rsidRDefault="0060126E" w:rsidP="0054633C">
                              <w:pPr>
                                <w:jc w:val="center"/>
                              </w:pPr>
                              <w:r>
                                <w:t>Print</w:t>
                              </w:r>
                            </w:p>
                            <w:p w14:paraId="35DFF541" w14:textId="77777777" w:rsidR="0060126E" w:rsidRDefault="0060126E"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03" style="position:absolute;left:0;text-align:left;margin-left:310pt;margin-top:124.8pt;width:131pt;height:59.1pt;z-index:251678720;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">
                <v:shape id="Text Box 4588" o:spid="_x0000_s1104"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60126E" w:rsidRDefault="0060126E" w:rsidP="0054633C">
                        <w:pPr>
                          <w:jc w:val="center"/>
                        </w:pPr>
                        <w:r>
                          <w:t>Print</w:t>
                        </w:r>
                      </w:p>
                      <w:p w14:paraId="35DFF541" w14:textId="77777777" w:rsidR="0060126E" w:rsidRDefault="0060126E" w:rsidP="0054633C">
                        <w:pPr>
                          <w:jc w:val="center"/>
                        </w:pPr>
                        <w:r>
                          <w:t>Preview</w:t>
                        </w:r>
                      </w:p>
                    </w:txbxContent>
                  </v:textbox>
                </v:shape>
                <v:shape id="Freeform 4589" o:spid="_x0000_s1105"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del w:id="3104" w:author="Tom" w:date="2017-08-17T17:26:00Z">
        <w:r w:rsidR="0054633C" w:rsidDel="006F7255">
          <w:rPr>
            <w:noProof/>
          </w:rPr>
          <w:drawing>
            <wp:inline distT="0" distB="0" distL="0" distR="0" wp14:anchorId="4ACAC27A" wp14:editId="55234E5F">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98768" cy="2697480"/>
                      </a:xfrm>
                      <a:prstGeom prst="rect">
                        <a:avLst/>
                      </a:prstGeom>
                    </pic:spPr>
                  </pic:pic>
                </a:graphicData>
              </a:graphic>
            </wp:inline>
          </w:drawing>
        </w:r>
      </w:del>
      <w:ins w:id="3105" w:author="Tom" w:date="2017-08-17T17:26:00Z">
        <w:r w:rsidR="006F7255">
          <w:rPr>
            <w:rFonts w:ascii="Arial" w:hAnsi="Arial"/>
            <w:noProof/>
            <w:sz w:val="16"/>
          </w:rPr>
          <w:drawing>
            <wp:inline distT="0" distB="0" distL="0" distR="0" wp14:anchorId="079360AB" wp14:editId="51903E2C">
              <wp:extent cx="4052715" cy="2697480"/>
              <wp:effectExtent l="0" t="0" r="5080" b="7620"/>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Landscape - Generic.png"/>
                      <pic:cNvPicPr/>
                    </pic:nvPicPr>
                    <pic:blipFill>
                      <a:blip r:embed="rId177">
                        <a:extLst>
                          <a:ext uri="{28A0092B-C50C-407E-A947-70E740481C1C}">
                            <a14:useLocalDpi xmlns:a14="http://schemas.microsoft.com/office/drawing/2010/main" val="0"/>
                          </a:ext>
                        </a:extLst>
                      </a:blip>
                      <a:stretch>
                        <a:fillRect/>
                      </a:stretch>
                    </pic:blipFill>
                    <pic:spPr>
                      <a:xfrm>
                        <a:off x="0" y="0"/>
                        <a:ext cx="4052715" cy="2697480"/>
                      </a:xfrm>
                      <a:prstGeom prst="rect">
                        <a:avLst/>
                      </a:prstGeom>
                    </pic:spPr>
                  </pic:pic>
                </a:graphicData>
              </a:graphic>
            </wp:inline>
          </w:drawing>
        </w:r>
      </w:ins>
    </w:p>
    <w:p w14:paraId="0692D087" w14:textId="77777777" w:rsidR="0054633C" w:rsidRPr="00185FFE" w:rsidRDefault="0054633C" w:rsidP="0054633C">
      <w:pPr>
        <w:spacing w:before="20" w:after="20"/>
        <w:jc w:val="center"/>
        <w:rPr>
          <w:rFonts w:ascii="Arial" w:hAnsi="Arial"/>
          <w:bCs/>
          <w:sz w:val="16"/>
        </w:rPr>
      </w:pPr>
      <w:bookmarkStart w:id="3106"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3342E">
        <w:rPr>
          <w:rFonts w:ascii="Arial" w:hAnsi="Arial"/>
          <w:bCs/>
          <w:noProof/>
          <w:sz w:val="16"/>
        </w:rPr>
        <w:t>77</w:t>
      </w:r>
      <w:r w:rsidRPr="00185FFE">
        <w:rPr>
          <w:rFonts w:ascii="Arial" w:hAnsi="Arial"/>
          <w:bCs/>
          <w:sz w:val="16"/>
        </w:rPr>
        <w:fldChar w:fldCharType="end"/>
      </w:r>
      <w:bookmarkEnd w:id="3106"/>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4168FBEB" w:rsidR="0054633C" w:rsidRPr="00185FFE" w:rsidRDefault="0054633C" w:rsidP="00AA5614">
      <w:pPr>
        <w:numPr>
          <w:ilvl w:val="0"/>
          <w:numId w:val="75"/>
        </w:numPr>
      </w:pPr>
      <w:r w:rsidRPr="00185FFE">
        <w:rPr>
          <w:b/>
        </w:rPr>
        <w:t>Lead Free Logo</w:t>
      </w:r>
      <w:r w:rsidRPr="00185FFE">
        <w:t xml:space="preserve"> – Enables/Disables the </w:t>
      </w:r>
      <w:ins w:id="3107" w:author="Tom" w:date="2017-09-27T18:18:00Z">
        <w:r w:rsidR="008700A3">
          <w:t>image</w:t>
        </w:r>
      </w:ins>
      <w:del w:id="3108" w:author="Tom" w:date="2017-09-27T18:18:00Z">
        <w:r w:rsidRPr="00185FFE" w:rsidDel="008700A3">
          <w:delText>Lead-Free Logo</w:delText>
        </w:r>
      </w:del>
      <w:r w:rsidRPr="00185FFE">
        <w:t xml:space="preserve"> display area.</w:t>
      </w:r>
    </w:p>
    <w:p w14:paraId="4DF0D976" w14:textId="73953ABD"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ins w:id="3109" w:author="Tom" w:date="2017-09-27T18:18:00Z">
        <w:r w:rsidR="008700A3">
          <w:t>image</w:t>
        </w:r>
      </w:ins>
      <w:del w:id="3110" w:author="Tom" w:date="2017-09-27T18:18:00Z">
        <w:r w:rsidRPr="00185FFE" w:rsidDel="008700A3">
          <w:delText>Lead Free Lo</w:delText>
        </w:r>
        <w:r w:rsidDel="008700A3">
          <w:delText>go</w:delText>
        </w:r>
      </w:del>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084C7239">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p>
    <w:p w14:paraId="65A10CA7" w14:textId="77777777" w:rsidR="0054633C" w:rsidRPr="002F1C35" w:rsidRDefault="0054633C" w:rsidP="0054633C">
      <w:pPr>
        <w:spacing w:before="20" w:after="20"/>
        <w:jc w:val="center"/>
        <w:rPr>
          <w:rFonts w:ascii="Trebuchet MS" w:hAnsi="Trebuchet MS"/>
          <w:bCs/>
          <w:color w:val="FF0000"/>
        </w:rPr>
      </w:pPr>
      <w:bookmarkStart w:id="3111"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13342E">
        <w:rPr>
          <w:rFonts w:ascii="Arial" w:hAnsi="Arial"/>
          <w:bCs/>
          <w:noProof/>
          <w:sz w:val="16"/>
        </w:rPr>
        <w:t>78</w:t>
      </w:r>
      <w:r w:rsidRPr="00185FFE">
        <w:rPr>
          <w:rFonts w:ascii="Arial" w:hAnsi="Arial"/>
          <w:bCs/>
          <w:sz w:val="16"/>
        </w:rPr>
        <w:fldChar w:fldCharType="end"/>
      </w:r>
      <w:bookmarkEnd w:id="3111"/>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3112" w:name="_Toc119468185"/>
      <w:bookmarkStart w:id="3113" w:name="_Toc329784642"/>
      <w:bookmarkStart w:id="3114" w:name="_Toc329852096"/>
      <w:bookmarkStart w:id="3115" w:name="_Toc331173668"/>
      <w:bookmarkStart w:id="3116" w:name="_Toc332208776"/>
      <w:bookmarkStart w:id="3117" w:name="_Toc332274023"/>
      <w:bookmarkStart w:id="3118" w:name="_Toc367109144"/>
      <w:bookmarkStart w:id="3119" w:name="_Toc394486343"/>
      <w:bookmarkStart w:id="3120" w:name="_Toc394583549"/>
      <w:bookmarkStart w:id="3121" w:name="_Toc468171265"/>
      <w:bookmarkStart w:id="3122" w:name="_Toc468549180"/>
      <w:bookmarkStart w:id="3123" w:name="_Toc468552698"/>
      <w:bookmarkStart w:id="3124" w:name="_Toc469041225"/>
      <w:bookmarkStart w:id="3125" w:name="_Toc469041331"/>
      <w:bookmarkStart w:id="3126" w:name="_Toc469043378"/>
      <w:bookmarkStart w:id="3127" w:name="_Toc469045012"/>
      <w:bookmarkStart w:id="3128" w:name="_Toc469139310"/>
      <w:bookmarkStart w:id="3129" w:name="_Toc469143777"/>
      <w:bookmarkStart w:id="3130" w:name="_Toc469152535"/>
      <w:bookmarkStart w:id="3131" w:name="_Toc469152755"/>
      <w:bookmarkStart w:id="3132" w:name="_Toc491174848"/>
      <w:bookmarkStart w:id="3133" w:name="_Toc491175165"/>
      <w:bookmarkStart w:id="3134" w:name="_Toc494304080"/>
      <w:bookmarkStart w:id="3135" w:name="_Toc494304203"/>
      <w:bookmarkStart w:id="3136" w:name="_Toc532827268"/>
      <w:bookmarkStart w:id="3137" w:name="_Toc532827430"/>
      <w:bookmarkStart w:id="3138" w:name="_Toc532827590"/>
      <w:bookmarkStart w:id="3139" w:name="_Toc532827838"/>
      <w:bookmarkStart w:id="3140" w:name="_Toc532892545"/>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p>
    <w:p w14:paraId="16F9449D" w14:textId="6BC7B530" w:rsidR="008708F9" w:rsidRDefault="008708F9">
      <w:pPr>
        <w:pStyle w:val="Heading2"/>
      </w:pPr>
      <w:bookmarkStart w:id="3141" w:name="_Toc119468186"/>
      <w:bookmarkStart w:id="3142" w:name="_Toc329784643"/>
      <w:bookmarkStart w:id="3143" w:name="_Toc469043379"/>
      <w:bookmarkStart w:id="3144" w:name="_Toc469045013"/>
      <w:bookmarkStart w:id="3145" w:name="_Toc469139311"/>
      <w:bookmarkStart w:id="3146" w:name="_Toc469152756"/>
      <w:bookmarkStart w:id="3147" w:name="_Toc491174849"/>
      <w:bookmarkStart w:id="3148" w:name="_Toc494304081"/>
      <w:bookmarkStart w:id="3149" w:name="_Toc532827269"/>
      <w:bookmarkStart w:id="3150" w:name="_Toc532827431"/>
      <w:bookmarkStart w:id="3151" w:name="_Toc532827839"/>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3141"/>
      <w:r w:rsidR="00754243">
        <w:t xml:space="preserve"> Drive</w:t>
      </w:r>
      <w:bookmarkEnd w:id="3142"/>
      <w:bookmarkEnd w:id="3143"/>
      <w:bookmarkEnd w:id="3144"/>
      <w:bookmarkEnd w:id="3145"/>
      <w:bookmarkEnd w:id="3146"/>
      <w:bookmarkEnd w:id="3147"/>
      <w:bookmarkEnd w:id="3148"/>
      <w:bookmarkEnd w:id="3149"/>
      <w:bookmarkEnd w:id="3150"/>
      <w:bookmarkEnd w:id="3151"/>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77777777"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w:t>
      </w:r>
      <w:proofErr w:type="gramStart"/>
      <w:r w:rsidR="00B47C72">
        <w:t>great detail</w:t>
      </w:r>
      <w:proofErr w:type="gramEnd"/>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13342E">
        <w:t xml:space="preserve">Figure </w:t>
      </w:r>
      <w:r w:rsidR="0013342E">
        <w:rPr>
          <w:noProof/>
        </w:rPr>
        <w:t>79</w:t>
      </w:r>
      <w:r w:rsidR="004B7887" w:rsidRPr="00F0388A">
        <w:fldChar w:fldCharType="end"/>
      </w:r>
      <w:r w:rsidR="00CD22E5" w:rsidRPr="00F0388A">
        <w:t>.</w:t>
      </w:r>
    </w:p>
    <w:p w14:paraId="1A75BB2A" w14:textId="77777777" w:rsidR="00CD22E5" w:rsidRDefault="000E0382" w:rsidP="003335AF">
      <w:pPr>
        <w:keepNext/>
        <w:jc w:val="center"/>
      </w:pPr>
      <w:r>
        <w:rPr>
          <w:noProof/>
        </w:rPr>
        <w:drawing>
          <wp:inline distT="0" distB="0" distL="0" distR="0" wp14:anchorId="1D5527E3" wp14:editId="77C6A4E2">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77777777" w:rsidR="008708F9" w:rsidRDefault="00CD22E5" w:rsidP="00F5043F">
      <w:pPr>
        <w:pStyle w:val="Caption"/>
      </w:pPr>
      <w:bookmarkStart w:id="3152" w:name="_Ref187210986"/>
      <w:r>
        <w:t xml:space="preserve">Figure </w:t>
      </w:r>
      <w:r w:rsidR="00C10912">
        <w:fldChar w:fldCharType="begin"/>
      </w:r>
      <w:r w:rsidR="00C10912">
        <w:instrText xml:space="preserve"> SEQ Figure \* ARABIC </w:instrText>
      </w:r>
      <w:r w:rsidR="00C10912">
        <w:fldChar w:fldCharType="separate"/>
      </w:r>
      <w:r w:rsidR="0013342E">
        <w:rPr>
          <w:noProof/>
        </w:rPr>
        <w:t>79</w:t>
      </w:r>
      <w:r w:rsidR="00C10912">
        <w:rPr>
          <w:noProof/>
        </w:rPr>
        <w:fldChar w:fldCharType="end"/>
      </w:r>
      <w:bookmarkEnd w:id="3152"/>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owing folders from the C:\software root folder d</w:t>
      </w:r>
      <w:r w:rsidRPr="00276D72">
        <w:t xml:space="preserve">irectory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DAEC356" w:rsidR="00B27573" w:rsidRPr="00276D72" w:rsidRDefault="008708F9" w:rsidP="00AA5614">
      <w:pPr>
        <w:pStyle w:val="ListNumber4"/>
        <w:numPr>
          <w:ilvl w:val="0"/>
          <w:numId w:val="8"/>
        </w:numPr>
      </w:pPr>
      <w:r w:rsidRPr="00276D72">
        <w:t>E</w:t>
      </w:r>
      <w:r w:rsidR="0011088C" w:rsidRPr="00276D72">
        <w:t xml:space="preserve">nsure </w:t>
      </w:r>
      <w:proofErr w:type="gramStart"/>
      <w:r w:rsidR="0011088C" w:rsidRPr="00276D72">
        <w:t xml:space="preserve">the  </w:t>
      </w:r>
      <w:r w:rsidR="00755AAD">
        <w:t>automatic</w:t>
      </w:r>
      <w:proofErr w:type="gramEnd"/>
      <w:r w:rsidR="00755AAD">
        <w:t xml:space="preserve">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1DCF63C2"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w:t>
      </w:r>
      <w:proofErr w:type="gramStart"/>
      <w:r w:rsidRPr="00F0388A">
        <w:t>open up</w:t>
      </w:r>
      <w:proofErr w:type="gramEnd"/>
      <w:r w:rsidRPr="00F0388A">
        <w:t xml:space="preserve">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13342E">
        <w:t xml:space="preserve">Figure </w:t>
      </w:r>
      <w:r w:rsidR="0013342E">
        <w:rPr>
          <w:noProof/>
        </w:rPr>
        <w:t>80</w:t>
      </w:r>
      <w:r w:rsidR="00DD2ED5" w:rsidRPr="00F0388A">
        <w:fldChar w:fldCharType="end"/>
      </w:r>
      <w:r w:rsidR="00CD22E5" w:rsidRPr="00F0388A">
        <w:t>.</w:t>
      </w:r>
    </w:p>
    <w:p w14:paraId="1A380E82" w14:textId="10726F41" w:rsidR="00CD22E5" w:rsidRDefault="000E0382" w:rsidP="003335AF">
      <w:pPr>
        <w:keepNext/>
        <w:jc w:val="center"/>
      </w:pPr>
      <w:del w:id="3153" w:author="Tom" w:date="2017-08-17T17:41:00Z">
        <w:r w:rsidDel="00062307">
          <w:rPr>
            <w:noProof/>
          </w:rPr>
          <w:drawing>
            <wp:inline distT="0" distB="0" distL="0" distR="0" wp14:anchorId="6BC8A8E4" wp14:editId="22ACBB2B">
              <wp:extent cx="4459605" cy="1673860"/>
              <wp:effectExtent l="0" t="0" r="0" b="2540"/>
              <wp:docPr id="1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59605" cy="1673860"/>
                      </a:xfrm>
                      <a:prstGeom prst="rect">
                        <a:avLst/>
                      </a:prstGeom>
                      <a:noFill/>
                      <a:ln>
                        <a:noFill/>
                      </a:ln>
                    </pic:spPr>
                  </pic:pic>
                </a:graphicData>
              </a:graphic>
            </wp:inline>
          </w:drawing>
        </w:r>
      </w:del>
      <w:ins w:id="3154" w:author="Tom" w:date="2017-08-17T17:41:00Z">
        <w:r w:rsidR="00062307">
          <w:rPr>
            <w:noProof/>
          </w:rPr>
          <w:drawing>
            <wp:inline distT="0" distB="0" distL="0" distR="0" wp14:anchorId="1122BDCC" wp14:editId="45AA78AC">
              <wp:extent cx="4455926" cy="1673352"/>
              <wp:effectExtent l="0" t="0" r="1905" b="3175"/>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1 - Generic.png"/>
                      <pic:cNvPicPr/>
                    </pic:nvPicPr>
                    <pic:blipFill>
                      <a:blip r:embed="rId181">
                        <a:extLst>
                          <a:ext uri="{28A0092B-C50C-407E-A947-70E740481C1C}">
                            <a14:useLocalDpi xmlns:a14="http://schemas.microsoft.com/office/drawing/2010/main" val="0"/>
                          </a:ext>
                        </a:extLst>
                      </a:blip>
                      <a:stretch>
                        <a:fillRect/>
                      </a:stretch>
                    </pic:blipFill>
                    <pic:spPr>
                      <a:xfrm>
                        <a:off x="0" y="0"/>
                        <a:ext cx="4455926" cy="1673352"/>
                      </a:xfrm>
                      <a:prstGeom prst="rect">
                        <a:avLst/>
                      </a:prstGeom>
                    </pic:spPr>
                  </pic:pic>
                </a:graphicData>
              </a:graphic>
            </wp:inline>
          </w:drawing>
        </w:r>
      </w:ins>
    </w:p>
    <w:p w14:paraId="73915D93" w14:textId="5628BB63" w:rsidR="008708F9" w:rsidRDefault="00CD22E5" w:rsidP="00F5043F">
      <w:pPr>
        <w:pStyle w:val="Caption"/>
      </w:pPr>
      <w:bookmarkStart w:id="3155" w:name="_Ref186044410"/>
      <w:r>
        <w:t xml:space="preserve">Figure </w:t>
      </w:r>
      <w:r w:rsidR="00C10912">
        <w:fldChar w:fldCharType="begin"/>
      </w:r>
      <w:r w:rsidR="00C10912">
        <w:instrText xml:space="preserve"> SEQ Figure \* ARABIC </w:instrText>
      </w:r>
      <w:r w:rsidR="00C10912">
        <w:fldChar w:fldCharType="separate"/>
      </w:r>
      <w:r w:rsidR="0013342E">
        <w:rPr>
          <w:noProof/>
        </w:rPr>
        <w:t>80</w:t>
      </w:r>
      <w:r w:rsidR="00C10912">
        <w:rPr>
          <w:noProof/>
        </w:rPr>
        <w:fldChar w:fldCharType="end"/>
      </w:r>
      <w:bookmarkEnd w:id="3155"/>
    </w:p>
    <w:p w14:paraId="2ABFD421" w14:textId="04652B06" w:rsidR="008708F9" w:rsidRDefault="008708F9" w:rsidP="00034332">
      <w:pPr>
        <w:pStyle w:val="ListNumber4"/>
        <w:keepNext/>
        <w:spacing w:after="120"/>
      </w:pPr>
      <w:r>
        <w:lastRenderedPageBreak/>
        <w:t xml:space="preserve">Change the line </w:t>
      </w:r>
      <w:proofErr w:type="spellStart"/>
      <w:r w:rsidRPr="00DD2ED5">
        <w:rPr>
          <w:rStyle w:val="PlainTextChar"/>
        </w:rPr>
        <w:t>AllowUserToManuallyChangeWorkingDataPathInThisIniFile</w:t>
      </w:r>
      <w:proofErr w:type="spellEnd"/>
      <w:r w:rsidRPr="00DD2ED5">
        <w:rPr>
          <w:rStyle w:val="PlainTextChar"/>
        </w:rPr>
        <w:t>=0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13342E">
        <w:t xml:space="preserve">Figure </w:t>
      </w:r>
      <w:r w:rsidR="0013342E">
        <w:rPr>
          <w:noProof/>
        </w:rPr>
        <w:t>81</w:t>
      </w:r>
      <w:r w:rsidR="00DD2ED5">
        <w:fldChar w:fldCharType="end"/>
      </w:r>
      <w:r w:rsidR="00CD22E5" w:rsidRPr="00DD2ED5">
        <w:t>.</w:t>
      </w:r>
    </w:p>
    <w:p w14:paraId="1C39B60E" w14:textId="0A0C2D3A" w:rsidR="00CD22E5" w:rsidRDefault="000E0382" w:rsidP="003335AF">
      <w:pPr>
        <w:keepNext/>
        <w:jc w:val="center"/>
      </w:pPr>
      <w:del w:id="3156" w:author="Tom" w:date="2017-08-17T17:41:00Z">
        <w:r w:rsidDel="00062307">
          <w:rPr>
            <w:noProof/>
          </w:rPr>
          <w:drawing>
            <wp:inline distT="0" distB="0" distL="0" distR="0" wp14:anchorId="7417BA69" wp14:editId="495199D3">
              <wp:extent cx="4930775" cy="1849755"/>
              <wp:effectExtent l="0" t="0" r="3175" b="0"/>
              <wp:docPr id="1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30775" cy="1849755"/>
                      </a:xfrm>
                      <a:prstGeom prst="rect">
                        <a:avLst/>
                      </a:prstGeom>
                      <a:noFill/>
                      <a:ln>
                        <a:noFill/>
                      </a:ln>
                    </pic:spPr>
                  </pic:pic>
                </a:graphicData>
              </a:graphic>
            </wp:inline>
          </w:drawing>
        </w:r>
      </w:del>
      <w:ins w:id="3157" w:author="Tom" w:date="2017-08-17T17:41:00Z">
        <w:r w:rsidR="00062307">
          <w:rPr>
            <w:noProof/>
          </w:rPr>
          <w:drawing>
            <wp:inline distT="0" distB="0" distL="0" distR="0" wp14:anchorId="102FAF76" wp14:editId="1ED01D35">
              <wp:extent cx="4455925" cy="1673352"/>
              <wp:effectExtent l="0" t="0" r="1905" b="3175"/>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2 - Generic.png"/>
                      <pic:cNvPicPr/>
                    </pic:nvPicPr>
                    <pic:blipFill>
                      <a:blip r:embed="rId183">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ins>
    </w:p>
    <w:p w14:paraId="6D09F62C" w14:textId="7A59A9C8" w:rsidR="008708F9" w:rsidRDefault="00CD22E5" w:rsidP="00F5043F">
      <w:pPr>
        <w:pStyle w:val="Caption"/>
      </w:pPr>
      <w:bookmarkStart w:id="3158" w:name="_Ref186044505"/>
      <w:r>
        <w:t xml:space="preserve">Figure </w:t>
      </w:r>
      <w:r w:rsidR="00C10912">
        <w:fldChar w:fldCharType="begin"/>
      </w:r>
      <w:r w:rsidR="00C10912">
        <w:instrText xml:space="preserve"> SEQ Figure \* ARABIC </w:instrText>
      </w:r>
      <w:r w:rsidR="00C10912">
        <w:fldChar w:fldCharType="separate"/>
      </w:r>
      <w:r w:rsidR="0013342E">
        <w:rPr>
          <w:noProof/>
        </w:rPr>
        <w:t>81</w:t>
      </w:r>
      <w:r w:rsidR="00C10912">
        <w:rPr>
          <w:noProof/>
        </w:rPr>
        <w:fldChar w:fldCharType="end"/>
      </w:r>
      <w:bookmarkEnd w:id="3158"/>
    </w:p>
    <w:p w14:paraId="3235F3F1" w14:textId="77777777" w:rsidR="00E52844" w:rsidRDefault="00E52844" w:rsidP="00E52844"/>
    <w:p w14:paraId="5ADC2510" w14:textId="14C05559" w:rsidR="008708F9" w:rsidRDefault="003A14AE" w:rsidP="003A14AE">
      <w:pPr>
        <w:pStyle w:val="ListNumber4"/>
        <w:keepNext/>
        <w:spacing w:after="120"/>
      </w:pPr>
      <w:r w:rsidRPr="00987654">
        <w:t xml:space="preserve">Change </w:t>
      </w:r>
      <w:proofErr w:type="gramStart"/>
      <w:r>
        <w:t>all of</w:t>
      </w:r>
      <w:proofErr w:type="gramEnd"/>
      <w:r>
        <w:t xml:space="preserve"> the lines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13342E">
        <w:t xml:space="preserve">Figure </w:t>
      </w:r>
      <w:r w:rsidR="0013342E">
        <w:rPr>
          <w:noProof/>
        </w:rPr>
        <w:t>82</w:t>
      </w:r>
      <w:r w:rsidR="00DD2ED5">
        <w:fldChar w:fldCharType="end"/>
      </w:r>
      <w:r w:rsidR="00CD22E5" w:rsidRPr="00DD2ED5">
        <w:t>.</w:t>
      </w:r>
    </w:p>
    <w:p w14:paraId="4A86BFB6" w14:textId="1292D8BC" w:rsidR="00CD22E5" w:rsidRDefault="000E0382" w:rsidP="003335AF">
      <w:pPr>
        <w:keepNext/>
        <w:jc w:val="center"/>
      </w:pPr>
      <w:del w:id="3159" w:author="Tom" w:date="2017-08-17T17:42:00Z">
        <w:r w:rsidDel="00062307">
          <w:rPr>
            <w:noProof/>
          </w:rPr>
          <w:drawing>
            <wp:inline distT="0" distB="0" distL="0" distR="0" wp14:anchorId="280F6D65" wp14:editId="7BD5F058">
              <wp:extent cx="4818380" cy="1807845"/>
              <wp:effectExtent l="0" t="0" r="1270" b="1905"/>
              <wp:docPr id="1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18380" cy="1807845"/>
                      </a:xfrm>
                      <a:prstGeom prst="rect">
                        <a:avLst/>
                      </a:prstGeom>
                      <a:noFill/>
                      <a:ln>
                        <a:noFill/>
                      </a:ln>
                    </pic:spPr>
                  </pic:pic>
                </a:graphicData>
              </a:graphic>
            </wp:inline>
          </w:drawing>
        </w:r>
      </w:del>
      <w:ins w:id="3160" w:author="Tom" w:date="2017-08-17T17:42:00Z">
        <w:r w:rsidR="00062307">
          <w:rPr>
            <w:noProof/>
          </w:rPr>
          <w:drawing>
            <wp:inline distT="0" distB="0" distL="0" distR="0" wp14:anchorId="26916FFA" wp14:editId="15FA0A18">
              <wp:extent cx="4455925" cy="1673352"/>
              <wp:effectExtent l="0" t="0" r="1905" b="3175"/>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3 - Generic.png"/>
                      <pic:cNvPicPr/>
                    </pic:nvPicPr>
                    <pic:blipFill>
                      <a:blip r:embed="rId185">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ins>
    </w:p>
    <w:p w14:paraId="2E758E59" w14:textId="3DF3C521" w:rsidR="008708F9" w:rsidRDefault="00CD22E5" w:rsidP="00F5043F">
      <w:pPr>
        <w:pStyle w:val="Caption"/>
      </w:pPr>
      <w:bookmarkStart w:id="3161" w:name="_Ref186044574"/>
      <w:r>
        <w:t xml:space="preserve">Figure </w:t>
      </w:r>
      <w:r w:rsidR="00C10912">
        <w:fldChar w:fldCharType="begin"/>
      </w:r>
      <w:r w:rsidR="00C10912">
        <w:instrText xml:space="preserve"> SEQ Figure \* ARABIC </w:instrText>
      </w:r>
      <w:r w:rsidR="00C10912">
        <w:fldChar w:fldCharType="separate"/>
      </w:r>
      <w:r w:rsidR="0013342E">
        <w:rPr>
          <w:noProof/>
        </w:rPr>
        <w:t>82</w:t>
      </w:r>
      <w:r w:rsidR="00C10912">
        <w:rPr>
          <w:noProof/>
        </w:rPr>
        <w:fldChar w:fldCharType="end"/>
      </w:r>
      <w:bookmarkEnd w:id="3161"/>
    </w:p>
    <w:p w14:paraId="6EE2AF04" w14:textId="77777777" w:rsidR="008708F9" w:rsidRDefault="008708F9" w:rsidP="00740974"/>
    <w:p w14:paraId="09611F9F" w14:textId="77777777" w:rsidR="008708F9" w:rsidRDefault="00867BF8" w:rsidP="00DD2ED5">
      <w:pPr>
        <w:pStyle w:val="ListNumber4"/>
      </w:pPr>
      <w:r>
        <w:t xml:space="preserve">Once the </w:t>
      </w:r>
      <w:proofErr w:type="spellStart"/>
      <w:r>
        <w:t>DataPath.kiccfg</w:t>
      </w:r>
      <w:proofErr w:type="spellEnd"/>
      <w:r w:rsidR="008708F9">
        <w:t xml:space="preserve"> file has been modified with the new locations, choose File/Save from the </w:t>
      </w:r>
      <w:proofErr w:type="gramStart"/>
      <w:r w:rsidR="008708F9">
        <w:t>drop down</w:t>
      </w:r>
      <w:proofErr w:type="gramEnd"/>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0C9B49DB" w14:textId="77777777" w:rsidR="00B27573" w:rsidRPr="00FA3901" w:rsidRDefault="00A6188E" w:rsidP="003335AF">
      <w:r w:rsidRPr="003335AF">
        <w:rPr>
          <w:b/>
        </w:rPr>
        <w:t>Caution</w:t>
      </w:r>
      <w:r w:rsidRPr="00FA3901">
        <w:t>:</w:t>
      </w:r>
      <w:r w:rsidR="00F85957">
        <w:t xml:space="preserve"> </w:t>
      </w:r>
      <w:r w:rsidR="00132B9C" w:rsidRPr="00FA3901">
        <w:t xml:space="preserve">If you changed the default data path and run the software in history mode (select the “I am not going to profile or Virtual Profile” button), or if your network is not </w:t>
      </w:r>
      <w:r w:rsidR="00533563" w:rsidRPr="00FA3901">
        <w:t>connected or</w:t>
      </w:r>
      <w:r w:rsidR="00132B9C" w:rsidRPr="00FA3901">
        <w:t xml:space="preserve"> is not functional, the working directory (location data is written to) will revert back to the default location of </w:t>
      </w:r>
      <w:r w:rsidR="00132B9C" w:rsidRPr="00276D72">
        <w:rPr>
          <w:rStyle w:val="PlainTextChar"/>
          <w:b/>
        </w:rPr>
        <w:t>C:\</w:t>
      </w:r>
      <w:r w:rsidR="00BB0758" w:rsidRPr="00276D72">
        <w:rPr>
          <w:rStyle w:val="PlainTextChar"/>
          <w:b/>
        </w:rPr>
        <w:t>software root folder</w:t>
      </w:r>
      <w:r w:rsidR="00132B9C" w:rsidRPr="00276D72">
        <w:rPr>
          <w:color w:val="FF0000"/>
        </w:rPr>
        <w:t>.</w:t>
      </w:r>
      <w:r w:rsidR="00132B9C" w:rsidRPr="00BB0758">
        <w:rPr>
          <w:color w:val="FF0000"/>
        </w:rPr>
        <w:t xml:space="preserve">  </w:t>
      </w:r>
      <w:r w:rsidR="00132B9C" w:rsidRPr="00FA3901">
        <w:t xml:space="preserve">To write to the network again, shut down the software and </w:t>
      </w:r>
      <w:r w:rsidR="00276D72">
        <w:t xml:space="preserve">repeat </w:t>
      </w:r>
      <w:r w:rsidR="00740974" w:rsidRPr="00FA3901">
        <w:t>steps 1-6.</w:t>
      </w:r>
    </w:p>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0EAD078C">
            <wp:extent cx="5887442" cy="3172460"/>
            <wp:effectExtent l="0" t="0" r="0" b="8890"/>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86" cstate="print">
                      <a:extLst>
                        <a:ext uri="{28A0092B-C50C-407E-A947-70E740481C1C}">
                          <a14:useLocalDpi xmlns:a14="http://schemas.microsoft.com/office/drawing/2010/main" val="0"/>
                        </a:ext>
                      </a:extLst>
                    </a:blip>
                    <a:stretch>
                      <a:fillRect/>
                    </a:stretch>
                  </pic:blipFill>
                  <pic:spPr bwMode="auto">
                    <a:xfrm>
                      <a:off x="0" y="0"/>
                      <a:ext cx="5887442" cy="3172460"/>
                    </a:xfrm>
                    <a:prstGeom prst="rect">
                      <a:avLst/>
                    </a:prstGeom>
                    <a:noFill/>
                    <a:ln>
                      <a:noFill/>
                    </a:ln>
                  </pic:spPr>
                </pic:pic>
              </a:graphicData>
            </a:graphic>
          </wp:inline>
        </w:drawing>
      </w:r>
      <w:r>
        <w:rPr>
          <w:noProof/>
        </w:rPr>
        <mc:AlternateContent>
          <mc:Choice Requires="wps">
            <w:drawing>
              <wp:anchor distT="0" distB="0" distL="114300" distR="114300" simplePos="0" relativeHeight="251613184" behindDoc="0" locked="0" layoutInCell="1" allowOverlap="1" wp14:anchorId="46B09F67" wp14:editId="7126ACA1">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201B5E" id="Rectangle 1363" o:spid="_x0000_s1026" style="position:absolute;margin-left:353.9pt;margin-top:-5.85pt;width:110.45pt;height:36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" filled="f" strokecolor="red" strokeweight="1.5pt"/>
            </w:pict>
          </mc:Fallback>
        </mc:AlternateContent>
      </w:r>
    </w:p>
    <w:p w14:paraId="0D97613A" w14:textId="77777777" w:rsidR="008708F9" w:rsidRDefault="00CD22E5" w:rsidP="00F5043F">
      <w:pPr>
        <w:pStyle w:val="Caption"/>
      </w:pPr>
      <w:bookmarkStart w:id="3162" w:name="_Ref186044650"/>
      <w:r>
        <w:t xml:space="preserve">Figure </w:t>
      </w:r>
      <w:r w:rsidR="00C10912">
        <w:fldChar w:fldCharType="begin"/>
      </w:r>
      <w:r w:rsidR="00C10912">
        <w:instrText xml:space="preserve"> SEQ Figure \* ARABIC </w:instrText>
      </w:r>
      <w:r w:rsidR="00C10912">
        <w:fldChar w:fldCharType="separate"/>
      </w:r>
      <w:r w:rsidR="0013342E">
        <w:rPr>
          <w:noProof/>
        </w:rPr>
        <w:t>83</w:t>
      </w:r>
      <w:r w:rsidR="00C10912">
        <w:rPr>
          <w:noProof/>
        </w:rPr>
        <w:fldChar w:fldCharType="end"/>
      </w:r>
      <w:bookmarkEnd w:id="3162"/>
    </w:p>
    <w:p w14:paraId="0379B362" w14:textId="77777777" w:rsidR="008708F9" w:rsidRDefault="008708F9" w:rsidP="0041338C"/>
    <w:p w14:paraId="6EE36AC0" w14:textId="73158B13" w:rsidR="008708F9" w:rsidRDefault="008708F9">
      <w:r>
        <w:t xml:space="preserve">Your new network drive should be displayed in the upper </w:t>
      </w:r>
      <w:del w:id="3163" w:author="Tom Bergeron" w:date="2018-12-11T17:29:00Z">
        <w:r w:rsidDel="000D44BE">
          <w:delText>right hand</w:delText>
        </w:r>
      </w:del>
      <w:ins w:id="3164" w:author="Tom Bergeron" w:date="2018-12-11T17:29:00Z">
        <w:r w:rsidR="000D44BE">
          <w:t>right-hand</w:t>
        </w:r>
      </w:ins>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13342E">
        <w:t xml:space="preserve">Figure </w:t>
      </w:r>
      <w:r w:rsidR="0013342E">
        <w:rPr>
          <w:noProof/>
        </w:rPr>
        <w:t>83</w:t>
      </w:r>
      <w:r w:rsidR="0050511A">
        <w:fldChar w:fldCharType="end"/>
      </w:r>
      <w:r w:rsidR="0050511A">
        <w:t>.</w:t>
      </w:r>
    </w:p>
    <w:p w14:paraId="258331C7" w14:textId="77777777" w:rsidR="00807605" w:rsidRDefault="00807605"/>
    <w:p w14:paraId="351953AB" w14:textId="424FB875" w:rsidR="008708F9" w:rsidRPr="006F00FC" w:rsidRDefault="00A6188E" w:rsidP="003335AF">
      <w:r w:rsidRPr="003335AF">
        <w:rPr>
          <w:b/>
        </w:rPr>
        <w:t>Note</w:t>
      </w:r>
      <w:r w:rsidRPr="006F00FC">
        <w:t>: The Network path</w:t>
      </w:r>
      <w:r w:rsidR="008708F9" w:rsidRPr="006F00FC">
        <w:t xml:space="preserve"> will be grayed </w:t>
      </w:r>
      <w:del w:id="3165" w:author="Tom Bergeron" w:date="2018-12-11T17:29:00Z">
        <w:r w:rsidR="008708F9" w:rsidRPr="006F00FC" w:rsidDel="000D44BE">
          <w:delText>out, and</w:delText>
        </w:r>
      </w:del>
      <w:ins w:id="3166" w:author="Tom Bergeron" w:date="2018-12-11T17:29:00Z">
        <w:r w:rsidR="000D44BE" w:rsidRPr="006F00FC">
          <w:t>out and</w:t>
        </w:r>
      </w:ins>
      <w:r w:rsidR="008708F9" w:rsidRPr="006F00FC">
        <w:t xml:space="preserve">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rsidP="00B050DE">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A476443" w14:textId="77777777" w:rsidR="008708F9" w:rsidRPr="00276D72" w:rsidRDefault="008708F9" w:rsidP="0041338C"/>
    <w:p w14:paraId="2FDE2F57" w14:textId="77777777" w:rsidR="008708F9" w:rsidRDefault="008708F9" w:rsidP="0041338C"/>
    <w:p w14:paraId="79CADDA4" w14:textId="77777777" w:rsidR="008708F9" w:rsidRDefault="00754243">
      <w:pPr>
        <w:pStyle w:val="Heading2"/>
      </w:pPr>
      <w:r>
        <w:br w:type="page"/>
      </w:r>
      <w:bookmarkStart w:id="3167" w:name="_Toc329784644"/>
      <w:bookmarkStart w:id="3168" w:name="_Toc469043380"/>
      <w:bookmarkStart w:id="3169" w:name="_Toc469045014"/>
      <w:bookmarkStart w:id="3170" w:name="_Toc469139312"/>
      <w:bookmarkStart w:id="3171" w:name="_Toc469152757"/>
      <w:bookmarkStart w:id="3172" w:name="_Toc491174850"/>
      <w:bookmarkStart w:id="3173" w:name="_Toc494304082"/>
      <w:bookmarkStart w:id="3174" w:name="_Toc532827270"/>
      <w:bookmarkStart w:id="3175" w:name="_Toc532827432"/>
      <w:bookmarkStart w:id="3176" w:name="_Toc532827840"/>
      <w:r>
        <w:lastRenderedPageBreak/>
        <w:t>Viewing Historical Data</w:t>
      </w:r>
      <w:bookmarkEnd w:id="3167"/>
      <w:bookmarkEnd w:id="3168"/>
      <w:bookmarkEnd w:id="3169"/>
      <w:bookmarkEnd w:id="3170"/>
      <w:bookmarkEnd w:id="3171"/>
      <w:bookmarkEnd w:id="3172"/>
      <w:bookmarkEnd w:id="3173"/>
      <w:bookmarkEnd w:id="3174"/>
      <w:bookmarkEnd w:id="3175"/>
      <w:bookmarkEnd w:id="3176"/>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103D3046"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See </w:t>
      </w:r>
      <w:r w:rsidR="002711F3" w:rsidRPr="003E4E57">
        <w:fldChar w:fldCharType="begin"/>
      </w:r>
      <w:r w:rsidR="002711F3" w:rsidRPr="003E4E57">
        <w:instrText xml:space="preserve"> REF _Ref186044796 \h </w:instrText>
      </w:r>
      <w:r w:rsidR="00F0388A" w:rsidRPr="003E4E57">
        <w:instrText xml:space="preserve"> \* MERGEFORMAT </w:instrText>
      </w:r>
      <w:r w:rsidR="002711F3" w:rsidRPr="003E4E57">
        <w:fldChar w:fldCharType="separate"/>
      </w:r>
      <w:r w:rsidR="0013342E">
        <w:t xml:space="preserve">Figure </w:t>
      </w:r>
      <w:r w:rsidR="0013342E">
        <w:rPr>
          <w:noProof/>
        </w:rPr>
        <w:t>84</w:t>
      </w:r>
      <w:r w:rsidR="002711F3" w:rsidRPr="003E4E57">
        <w:fldChar w:fldCharType="end"/>
      </w:r>
      <w:r w:rsidR="00CD22E5" w:rsidRPr="003E4E57">
        <w:t>.</w:t>
      </w:r>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789D0E17" w:rsidR="0096702E" w:rsidRPr="00F0388A" w:rsidRDefault="0019661E" w:rsidP="0096702E">
      <w:pPr>
        <w:jc w:val="center"/>
      </w:pPr>
      <w:r>
        <w:rPr>
          <w:noProof/>
        </w:rPr>
        <mc:AlternateContent>
          <mc:Choice Requires="wps">
            <w:drawing>
              <wp:anchor distT="0" distB="0" distL="114300" distR="114300" simplePos="0" relativeHeight="251612160" behindDoc="0" locked="0" layoutInCell="1" allowOverlap="1" wp14:anchorId="2FCA0010" wp14:editId="6246F733">
                <wp:simplePos x="0" y="0"/>
                <wp:positionH relativeFrom="column">
                  <wp:posOffset>2432050</wp:posOffset>
                </wp:positionH>
                <wp:positionV relativeFrom="paragraph">
                  <wp:posOffset>1069340</wp:posOffset>
                </wp:positionV>
                <wp:extent cx="1098550" cy="426085"/>
                <wp:effectExtent l="0" t="0" r="25400" b="12065"/>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0A3DC6" id="Rectangle 1361" o:spid="_x0000_s1026" style="position:absolute;margin-left:191.5pt;margin-top:84.2pt;width:86.5pt;height:33.5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" filled="f" strokecolor="red" strokeweight="1.5pt"/>
            </w:pict>
          </mc:Fallback>
        </mc:AlternateContent>
      </w:r>
      <w:r w:rsidR="00062307">
        <w:rPr>
          <w:noProof/>
        </w:rPr>
        <w:drawing>
          <wp:inline distT="0" distB="0" distL="0" distR="0" wp14:anchorId="5614142A" wp14:editId="16A2A810">
            <wp:extent cx="2846906" cy="1625600"/>
            <wp:effectExtent l="0" t="0" r="0" b="0"/>
            <wp:docPr id="2986" name="Picture 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KV2 Product Tracking Initialization"/>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2846087" cy="1625132"/>
                    </a:xfrm>
                    <a:prstGeom prst="rect">
                      <a:avLst/>
                    </a:prstGeom>
                    <a:noFill/>
                    <a:ln>
                      <a:noFill/>
                    </a:ln>
                  </pic:spPr>
                </pic:pic>
              </a:graphicData>
            </a:graphic>
          </wp:inline>
        </w:drawing>
      </w:r>
    </w:p>
    <w:p w14:paraId="49B3E893" w14:textId="0C23C787" w:rsidR="008708F9" w:rsidRDefault="00062307" w:rsidP="00F5043F">
      <w:pPr>
        <w:pStyle w:val="Caption"/>
      </w:pPr>
      <w:bookmarkStart w:id="3177" w:name="_Ref186044796"/>
      <w:ins w:id="3178" w:author="Tom" w:date="2017-08-17T17:45:00Z">
        <w:r>
          <w:rPr>
            <w:color w:val="FF0000"/>
          </w:rPr>
          <w:t xml:space="preserve"> </w:t>
        </w:r>
      </w:ins>
      <w:r w:rsidR="00CD22E5">
        <w:t xml:space="preserve">Figure </w:t>
      </w:r>
      <w:r w:rsidR="00C10912">
        <w:fldChar w:fldCharType="begin"/>
      </w:r>
      <w:r w:rsidR="00C10912">
        <w:instrText xml:space="preserve"> SEQ Figure \* ARABIC </w:instrText>
      </w:r>
      <w:r w:rsidR="00C10912">
        <w:fldChar w:fldCharType="separate"/>
      </w:r>
      <w:r w:rsidR="0013342E">
        <w:rPr>
          <w:noProof/>
        </w:rPr>
        <w:t>84</w:t>
      </w:r>
      <w:r w:rsidR="00C10912">
        <w:rPr>
          <w:noProof/>
        </w:rPr>
        <w:fldChar w:fldCharType="end"/>
      </w:r>
      <w:bookmarkEnd w:id="3177"/>
    </w:p>
    <w:p w14:paraId="15EE3981" w14:textId="77777777" w:rsidR="00E52844" w:rsidRDefault="00E52844" w:rsidP="00807605"/>
    <w:p w14:paraId="6F20C521" w14:textId="77777777" w:rsidR="00CD22E5" w:rsidRDefault="008708F9" w:rsidP="0073660A">
      <w:pPr>
        <w:pStyle w:val="ListNumber4"/>
      </w:pPr>
      <w:r w:rsidRPr="00F0388A">
        <w:t xml:space="preserve">The software will </w:t>
      </w:r>
      <w:proofErr w:type="gramStart"/>
      <w:r w:rsidRPr="00F0388A">
        <w:t>open up</w:t>
      </w:r>
      <w:proofErr w:type="gramEnd"/>
      <w:r w:rsidRPr="00F0388A">
        <w:t xml:space="preserve"> normally</w:t>
      </w:r>
      <w:r w:rsidR="00622F8F" w:rsidRPr="00F0388A">
        <w:t xml:space="preserve">.  </w:t>
      </w:r>
      <w:r w:rsidRPr="00F0388A">
        <w:t>W</w:t>
      </w:r>
      <w:r w:rsidR="00894391">
        <w:t>hen the main screen appears</w:t>
      </w:r>
      <w:r w:rsidRPr="00F0388A">
        <w:t>, click on the Profile Explore</w:t>
      </w:r>
      <w:r w:rsidR="0073660A">
        <w:t>r button.</w:t>
      </w:r>
    </w:p>
    <w:p w14:paraId="573776D4" w14:textId="77777777" w:rsidR="0096702E" w:rsidRPr="0096702E" w:rsidRDefault="0073660A" w:rsidP="0096702E">
      <w:pPr>
        <w:jc w:val="center"/>
      </w:pPr>
      <w:r>
        <w:rPr>
          <w:noProof/>
        </w:rPr>
        <w:drawing>
          <wp:inline distT="0" distB="0" distL="0" distR="0" wp14:anchorId="62313F88" wp14:editId="6D316085">
            <wp:extent cx="5020117" cy="2705100"/>
            <wp:effectExtent l="0" t="0" r="9525"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88" cstate="print">
                      <a:extLst>
                        <a:ext uri="{28A0092B-C50C-407E-A947-70E740481C1C}">
                          <a14:useLocalDpi xmlns:a14="http://schemas.microsoft.com/office/drawing/2010/main" val="0"/>
                        </a:ext>
                      </a:extLst>
                    </a:blip>
                    <a:stretch>
                      <a:fillRect/>
                    </a:stretch>
                  </pic:blipFill>
                  <pic:spPr bwMode="auto">
                    <a:xfrm>
                      <a:off x="0" y="0"/>
                      <a:ext cx="5020117" cy="2705100"/>
                    </a:xfrm>
                    <a:prstGeom prst="rect">
                      <a:avLst/>
                    </a:prstGeom>
                    <a:noFill/>
                    <a:ln>
                      <a:noFill/>
                    </a:ln>
                  </pic:spPr>
                </pic:pic>
              </a:graphicData>
            </a:graphic>
          </wp:inline>
        </w:drawing>
      </w:r>
    </w:p>
    <w:p w14:paraId="05D675F7" w14:textId="77777777" w:rsidR="00CD22E5" w:rsidRPr="0073660A" w:rsidRDefault="00CD22E5" w:rsidP="00F5043F">
      <w:pPr>
        <w:pStyle w:val="Caption"/>
        <w:rPr>
          <w:rFonts w:ascii="Trebuchet MS" w:hAnsi="Trebuchet MS"/>
          <w:color w:val="FF0000"/>
          <w:sz w:val="24"/>
          <w:szCs w:val="24"/>
        </w:rPr>
      </w:pPr>
      <w:bookmarkStart w:id="3179" w:name="_Ref186045023"/>
      <w:r>
        <w:t xml:space="preserve">Figure </w:t>
      </w:r>
      <w:r w:rsidR="00C10912">
        <w:fldChar w:fldCharType="begin"/>
      </w:r>
      <w:r w:rsidR="00C10912">
        <w:instrText xml:space="preserve"> SEQ Figure \* ARABIC </w:instrText>
      </w:r>
      <w:r w:rsidR="00C10912">
        <w:fldChar w:fldCharType="separate"/>
      </w:r>
      <w:r w:rsidR="0013342E">
        <w:rPr>
          <w:noProof/>
        </w:rPr>
        <w:t>85</w:t>
      </w:r>
      <w:r w:rsidR="00C10912">
        <w:rPr>
          <w:noProof/>
        </w:rPr>
        <w:fldChar w:fldCharType="end"/>
      </w:r>
      <w:bookmarkEnd w:id="3179"/>
    </w:p>
    <w:p w14:paraId="0F783B22" w14:textId="77777777" w:rsidR="008708F9" w:rsidRDefault="008708F9"/>
    <w:p w14:paraId="128135E3" w14:textId="77777777"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w:t>
      </w:r>
      <w:proofErr w:type="gramStart"/>
      <w:r w:rsidR="008708F9" w:rsidRPr="00F0388A">
        <w:t>r</w:t>
      </w:r>
      <w:r w:rsidR="00622F8F" w:rsidRPr="00F0388A">
        <w:t>ight hand</w:t>
      </w:r>
      <w:proofErr w:type="gramEnd"/>
      <w:r w:rsidR="00622F8F" w:rsidRPr="00F0388A">
        <w:t xml:space="preserve">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13342E">
        <w:t xml:space="preserve">Figure </w:t>
      </w:r>
      <w:r w:rsidR="0013342E">
        <w:rPr>
          <w:noProof/>
        </w:rPr>
        <w:t>85</w:t>
      </w:r>
      <w:r w:rsidRPr="00F0388A">
        <w:fldChar w:fldCharType="end"/>
      </w:r>
      <w:r w:rsidRPr="00F0388A">
        <w:t>.</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w:t>
      </w:r>
      <w:proofErr w:type="gramStart"/>
      <w:r w:rsidRPr="00F0388A">
        <w:t xml:space="preserve">folder  </w:t>
      </w:r>
      <w:r w:rsidR="008708F9" w:rsidRPr="00F0388A">
        <w:rPr>
          <w:rStyle w:val="PlainTextChar"/>
        </w:rPr>
        <w:t>F:\</w:t>
      </w:r>
      <w:r w:rsidR="005E1545">
        <w:rPr>
          <w:rStyle w:val="PlainTextChar"/>
        </w:rPr>
        <w:t>software</w:t>
      </w:r>
      <w:proofErr w:type="gramEnd"/>
      <w:r w:rsidR="005E1545">
        <w:rPr>
          <w:rStyle w:val="PlainTextChar"/>
        </w:rPr>
        <w:t xml:space="preserv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F25DC7D" w:rsidR="00B97B7F" w:rsidRDefault="008708F9" w:rsidP="001E67D7">
      <w:pPr>
        <w:pStyle w:val="ListContinue"/>
        <w:rPr>
          <w:ins w:id="3180" w:author="Tom" w:date="2017-08-22T14:09:00Z"/>
          <w:rStyle w:val="PlainTextChar"/>
        </w:rPr>
      </w:pPr>
      <w:r w:rsidRPr="00F0388A">
        <w:t xml:space="preserve">you would direct it only to </w:t>
      </w:r>
      <w:r w:rsidR="002711F3" w:rsidRPr="00F0388A">
        <w:t xml:space="preserve">the </w:t>
      </w:r>
      <w:proofErr w:type="gramStart"/>
      <w:r w:rsidR="002711F3" w:rsidRPr="00F0388A">
        <w:t xml:space="preserve">folder  </w:t>
      </w:r>
      <w:r w:rsidRPr="00F0388A">
        <w:rPr>
          <w:rStyle w:val="PlainTextChar"/>
        </w:rPr>
        <w:t>F:\</w:t>
      </w:r>
      <w:r w:rsidR="005E1545">
        <w:rPr>
          <w:rStyle w:val="PlainTextChar"/>
        </w:rPr>
        <w:t>software</w:t>
      </w:r>
      <w:proofErr w:type="gramEnd"/>
      <w:r w:rsidR="005E1545">
        <w:rPr>
          <w:rStyle w:val="PlainTextChar"/>
        </w:rPr>
        <w:t xml:space="preserve"> root directory</w:t>
      </w:r>
      <w:r w:rsidR="002711F3" w:rsidRPr="00F0388A">
        <w:rPr>
          <w:rStyle w:val="PlainTextChar"/>
        </w:rPr>
        <w:t>\</w:t>
      </w:r>
    </w:p>
    <w:p w14:paraId="6A88A151" w14:textId="11A2EAD0" w:rsidR="00B97B7F" w:rsidDel="00A646A2" w:rsidRDefault="00B97B7F">
      <w:pPr>
        <w:rPr>
          <w:ins w:id="3181" w:author="Tom" w:date="2017-08-22T14:09:00Z"/>
          <w:del w:id="3182" w:author="Karen" w:date="2017-08-23T15:00:00Z"/>
          <w:rStyle w:val="PlainTextChar"/>
        </w:rPr>
      </w:pPr>
      <w:ins w:id="3183" w:author="Tom" w:date="2017-08-22T14:09:00Z">
        <w:del w:id="3184" w:author="Karen" w:date="2017-08-23T15:00:00Z">
          <w:r w:rsidDel="00A646A2">
            <w:rPr>
              <w:rStyle w:val="PlainTextChar"/>
            </w:rPr>
            <w:br w:type="page"/>
          </w:r>
        </w:del>
      </w:ins>
    </w:p>
    <w:p w14:paraId="4B365D23" w14:textId="41350D49" w:rsidR="00544E23" w:rsidRPr="003E4E57" w:rsidRDefault="00544E23">
      <w:pPr>
        <w:pStyle w:val="Heading1"/>
        <w:pPrChange w:id="3185" w:author="Karen" w:date="2017-08-23T15:01:00Z">
          <w:pPr>
            <w:pStyle w:val="Heading2"/>
          </w:pPr>
        </w:pPrChange>
      </w:pPr>
      <w:bookmarkStart w:id="3186" w:name="_Toc119468189"/>
      <w:bookmarkStart w:id="3187" w:name="_Toc329784646"/>
      <w:bookmarkStart w:id="3188" w:name="_Toc469043383"/>
      <w:bookmarkStart w:id="3189" w:name="_Toc469045017"/>
      <w:bookmarkStart w:id="3190" w:name="_Toc469139315"/>
      <w:bookmarkStart w:id="3191" w:name="_Toc469152760"/>
      <w:bookmarkStart w:id="3192" w:name="_Toc491174851"/>
      <w:bookmarkStart w:id="3193" w:name="_Toc491175166"/>
      <w:bookmarkStart w:id="3194" w:name="_Toc494304083"/>
      <w:bookmarkStart w:id="3195" w:name="_Toc494304204"/>
      <w:bookmarkStart w:id="3196" w:name="_Toc532827271"/>
      <w:bookmarkStart w:id="3197" w:name="_Toc532827433"/>
      <w:bookmarkStart w:id="3198" w:name="_Toc532827591"/>
      <w:bookmarkStart w:id="3199" w:name="_Toc532827841"/>
      <w:bookmarkStart w:id="3200" w:name="_Toc329784647"/>
      <w:bookmarkStart w:id="3201" w:name="_Toc33512786"/>
      <w:bookmarkStart w:id="3202" w:name="_Toc532892546"/>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2"/>
    </w:p>
    <w:p w14:paraId="7F9FED51" w14:textId="4AA1A354"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ins w:id="3203" w:author="Tom" w:date="2017-09-27T18:19:00Z">
        <w:r w:rsidR="008700A3">
          <w:t xml:space="preserve">of </w:t>
        </w:r>
      </w:ins>
      <w:r w:rsidRPr="00F0388A">
        <w:t>the message</w:t>
      </w:r>
      <w:ins w:id="3204" w:author="Tom" w:date="2017-09-27T18:19:00Z">
        <w:r w:rsidR="008700A3">
          <w:t>s</w:t>
        </w:r>
      </w:ins>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13342E" w:rsidRPr="00F0388A">
        <w:t xml:space="preserve">Table </w:t>
      </w:r>
      <w:r w:rsidR="0013342E">
        <w:rPr>
          <w:noProof/>
        </w:rPr>
        <w:t>2</w:t>
      </w:r>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77777777"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3603ADB9"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ins w:id="3205" w:author="Tom" w:date="2017-09-27T18:20:00Z">
              <w:r w:rsidR="008700A3">
                <w:rPr>
                  <w:rFonts w:ascii="Arial" w:hAnsi="Arial" w:cs="Arial"/>
                  <w:b/>
                  <w:color w:val="800000"/>
                  <w:sz w:val="18"/>
                  <w:szCs w:val="18"/>
                </w:rPr>
                <w:t>2</w:t>
              </w:r>
            </w:ins>
            <w:del w:id="3206" w:author="Tom" w:date="2017-09-27T18:20:00Z">
              <w:r w:rsidRPr="00F0388A" w:rsidDel="008700A3">
                <w:rPr>
                  <w:rFonts w:ascii="Arial" w:hAnsi="Arial" w:cs="Arial"/>
                  <w:b/>
                  <w:color w:val="800000"/>
                  <w:sz w:val="18"/>
                  <w:szCs w:val="18"/>
                </w:rPr>
                <w:delText>1</w:delText>
              </w:r>
            </w:del>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 xml:space="preserve">Conveyor has </w:t>
            </w:r>
            <w:proofErr w:type="gramStart"/>
            <w:r w:rsidRPr="00F0388A">
              <w:rPr>
                <w:rFonts w:ascii="Arial" w:hAnsi="Arial" w:cs="Arial"/>
                <w:sz w:val="18"/>
                <w:szCs w:val="18"/>
              </w:rPr>
              <w:t>stopped</w:t>
            </w:r>
            <w:proofErr w:type="gramEnd"/>
            <w:r w:rsidRPr="00F0388A">
              <w:rPr>
                <w:rFonts w:ascii="Arial" w:hAnsi="Arial" w:cs="Arial"/>
                <w:sz w:val="18"/>
                <w:szCs w:val="18"/>
              </w:rPr>
              <w:t xml:space="preserve"> or encoder has been disconnected Virtual Profiling cannot be started.</w:t>
            </w:r>
          </w:p>
        </w:tc>
      </w:tr>
    </w:tbl>
    <w:p w14:paraId="4620C455" w14:textId="77777777" w:rsidR="00F13682" w:rsidRDefault="00544E23" w:rsidP="00544E23">
      <w:pPr>
        <w:pStyle w:val="Caption"/>
      </w:pPr>
      <w:bookmarkStart w:id="3207" w:name="_Ref187211045"/>
      <w:r w:rsidRPr="00F0388A">
        <w:t xml:space="preserve">Table </w:t>
      </w:r>
      <w:r w:rsidR="00C10912">
        <w:fldChar w:fldCharType="begin"/>
      </w:r>
      <w:r w:rsidR="00C10912">
        <w:instrText xml:space="preserve"> SEQ Table \* ARABIC </w:instrText>
      </w:r>
      <w:r w:rsidR="00C10912">
        <w:fldChar w:fldCharType="separate"/>
      </w:r>
      <w:r w:rsidR="0013342E">
        <w:rPr>
          <w:noProof/>
        </w:rPr>
        <w:t>2</w:t>
      </w:r>
      <w:r w:rsidR="00C10912">
        <w:rPr>
          <w:noProof/>
        </w:rPr>
        <w:fldChar w:fldCharType="end"/>
      </w:r>
      <w:bookmarkEnd w:id="3207"/>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3200"/>
    </w:p>
    <w:p w14:paraId="7218C997" w14:textId="0D28D902" w:rsidR="00944E27" w:rsidRPr="00F0388A" w:rsidRDefault="00944E27">
      <w:pPr>
        <w:pStyle w:val="Heading2"/>
      </w:pPr>
      <w:bookmarkStart w:id="3208" w:name="_Toc353195471"/>
      <w:bookmarkStart w:id="3209" w:name="_Toc358296404"/>
      <w:bookmarkStart w:id="3210" w:name="_Toc358298569"/>
      <w:bookmarkStart w:id="3211" w:name="_Toc467442603"/>
      <w:bookmarkStart w:id="3212" w:name="_Toc469043384"/>
      <w:bookmarkStart w:id="3213" w:name="_Toc469045018"/>
      <w:bookmarkStart w:id="3214" w:name="_Toc469139316"/>
      <w:bookmarkStart w:id="3215" w:name="_Toc469152761"/>
      <w:bookmarkStart w:id="3216" w:name="_Toc491174852"/>
      <w:bookmarkStart w:id="3217" w:name="_Toc494304084"/>
      <w:bookmarkStart w:id="3218" w:name="_Toc532827272"/>
      <w:bookmarkStart w:id="3219" w:name="_Toc532827434"/>
      <w:bookmarkStart w:id="3220" w:name="_Toc532827842"/>
      <w:r w:rsidRPr="00F0388A">
        <w:t>System Message</w:t>
      </w:r>
      <w:r>
        <w:t xml:space="preserve">s </w:t>
      </w:r>
      <w:r w:rsidR="00D80151">
        <w:t>a</w:t>
      </w:r>
      <w:r w:rsidR="00754243" w:rsidRPr="003E4E57">
        <w:t xml:space="preserve">nd </w:t>
      </w:r>
      <w:r w:rsidRPr="00F0388A">
        <w:t>Alarms</w:t>
      </w:r>
      <w:bookmarkEnd w:id="3208"/>
      <w:bookmarkEnd w:id="3209"/>
      <w:bookmarkEnd w:id="3210"/>
      <w:bookmarkEnd w:id="3211"/>
      <w:bookmarkEnd w:id="3212"/>
      <w:bookmarkEnd w:id="3213"/>
      <w:bookmarkEnd w:id="3214"/>
      <w:bookmarkEnd w:id="3215"/>
      <w:bookmarkEnd w:id="3216"/>
      <w:bookmarkEnd w:id="3217"/>
      <w:bookmarkEnd w:id="3218"/>
      <w:bookmarkEnd w:id="3219"/>
      <w:bookmarkEnd w:id="3220"/>
    </w:p>
    <w:p w14:paraId="3BFAA875" w14:textId="77777777" w:rsidR="00944E27" w:rsidRPr="00F0388A" w:rsidRDefault="00C653DF" w:rsidP="008F51FF">
      <w:pPr>
        <w:pStyle w:val="Heading3"/>
      </w:pPr>
      <w:bookmarkStart w:id="3221" w:name="_Toc358296405"/>
      <w:bookmarkStart w:id="3222" w:name="_Toc358298570"/>
      <w:bookmarkStart w:id="3223" w:name="_Toc469043385"/>
      <w:bookmarkStart w:id="3224" w:name="_Toc469045019"/>
      <w:bookmarkStart w:id="3225" w:name="_Toc469139317"/>
      <w:bookmarkStart w:id="3226" w:name="_Toc469152762"/>
      <w:bookmarkStart w:id="3227" w:name="_Toc491174853"/>
      <w:bookmarkStart w:id="3228" w:name="_Toc494304085"/>
      <w:bookmarkStart w:id="3229" w:name="_Toc532827435"/>
      <w:bookmarkStart w:id="3230" w:name="_Toc532827843"/>
      <w:r>
        <w:t>Message, H</w:t>
      </w:r>
      <w:r w:rsidRPr="00F0388A">
        <w:t>igh P</w:t>
      </w:r>
      <w:bookmarkEnd w:id="3221"/>
      <w:bookmarkEnd w:id="3222"/>
      <w:r w:rsidR="003E4E57">
        <w:t>WI</w:t>
      </w:r>
      <w:bookmarkEnd w:id="3223"/>
      <w:bookmarkEnd w:id="3224"/>
      <w:bookmarkEnd w:id="3225"/>
      <w:bookmarkEnd w:id="3226"/>
      <w:bookmarkEnd w:id="3227"/>
      <w:bookmarkEnd w:id="3228"/>
      <w:bookmarkEnd w:id="3229"/>
      <w:bookmarkEnd w:id="3230"/>
    </w:p>
    <w:tbl>
      <w:tblPr>
        <w:tblW w:w="0" w:type="auto"/>
        <w:tblLook w:val="04A0" w:firstRow="1" w:lastRow="0" w:firstColumn="1" w:lastColumn="0" w:noHBand="0" w:noVBand="1"/>
      </w:tblPr>
      <w:tblGrid>
        <w:gridCol w:w="3850"/>
        <w:gridCol w:w="5726"/>
      </w:tblGrid>
      <w:tr w:rsidR="00944E27" w14:paraId="36F8C923" w14:textId="77777777" w:rsidTr="00E05A04">
        <w:tc>
          <w:tcPr>
            <w:tcW w:w="3850" w:type="dxa"/>
            <w:shd w:val="clear" w:color="auto" w:fill="auto"/>
          </w:tcPr>
          <w:p w14:paraId="1A1D5B0F" w14:textId="77777777" w:rsidR="00944E27" w:rsidRPr="00F0388A" w:rsidRDefault="00944E27" w:rsidP="00E05A04">
            <w:r w:rsidRPr="00F0388A">
              <w:t>If the verification profile PWI is &gt;= 100%, you will receive this message when starting the VP.</w:t>
            </w:r>
          </w:p>
          <w:p w14:paraId="733B1E05" w14:textId="69AE89E5" w:rsidR="00944E27" w:rsidRDefault="00944E27" w:rsidP="007273BC">
            <w:r w:rsidRPr="00F0388A">
              <w:t xml:space="preserve">If there was a problem with the most recent profile, it can be </w:t>
            </w:r>
            <w:proofErr w:type="gramStart"/>
            <w:r w:rsidRPr="00F0388A">
              <w:t>deleted</w:t>
            </w:r>
            <w:proofErr w:type="gramEnd"/>
            <w:r w:rsidRPr="00F0388A">
              <w:t xml:space="preserve"> and the system will try to use the next most recent profile as the baseline profile.  Otherwise, you are advised to run another profile.  See </w:t>
            </w:r>
            <w:r w:rsidR="007273BC">
              <w:fldChar w:fldCharType="begin"/>
            </w:r>
            <w:r w:rsidR="007273BC">
              <w:instrText xml:space="preserve"> REF _Ref468168397 \h </w:instrText>
            </w:r>
            <w:r w:rsidR="007273BC">
              <w:fldChar w:fldCharType="separate"/>
            </w:r>
            <w:r w:rsidR="0013342E" w:rsidRPr="00AF1D5A">
              <w:rPr>
                <w:rFonts w:ascii="Arial" w:hAnsi="Arial" w:cs="Arial"/>
                <w:sz w:val="16"/>
                <w:szCs w:val="16"/>
              </w:rPr>
              <w:t xml:space="preserve">Figure </w:t>
            </w:r>
            <w:r w:rsidR="0013342E">
              <w:rPr>
                <w:rFonts w:ascii="Arial" w:hAnsi="Arial" w:cs="Arial"/>
                <w:noProof/>
                <w:sz w:val="16"/>
                <w:szCs w:val="16"/>
              </w:rPr>
              <w:t>86</w:t>
            </w:r>
            <w:r w:rsidR="007273BC">
              <w:fldChar w:fldCharType="end"/>
            </w:r>
            <w:r w:rsidR="007273BC">
              <w:t>.</w:t>
            </w:r>
          </w:p>
        </w:tc>
        <w:tc>
          <w:tcPr>
            <w:tcW w:w="5726" w:type="dxa"/>
            <w:shd w:val="clear" w:color="auto" w:fill="auto"/>
          </w:tcPr>
          <w:p w14:paraId="3DFBA246" w14:textId="788B8CB2" w:rsidR="00944E27" w:rsidRDefault="00860D09" w:rsidP="00E05A04">
            <w:pPr>
              <w:jc w:val="center"/>
            </w:pPr>
            <w:ins w:id="3231" w:author="Tom" w:date="2017-09-27T18:24:00Z">
              <w:r>
                <w:rPr>
                  <w:noProof/>
                </w:rPr>
                <w:drawing>
                  <wp:inline distT="0" distB="0" distL="0" distR="0" wp14:anchorId="1CA1814D" wp14:editId="7AEA2B61">
                    <wp:extent cx="2406650" cy="1184360"/>
                    <wp:effectExtent l="0" t="0" r="0" b="0"/>
                    <wp:docPr id="2988" name="Picture 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I too high - Generic.png"/>
                            <pic:cNvPicPr/>
                          </pic:nvPicPr>
                          <pic:blipFill>
                            <a:blip r:embed="rId189">
                              <a:extLst>
                                <a:ext uri="{28A0092B-C50C-407E-A947-70E740481C1C}">
                                  <a14:useLocalDpi xmlns:a14="http://schemas.microsoft.com/office/drawing/2010/main" val="0"/>
                                </a:ext>
                              </a:extLst>
                            </a:blip>
                            <a:stretch>
                              <a:fillRect/>
                            </a:stretch>
                          </pic:blipFill>
                          <pic:spPr>
                            <a:xfrm>
                              <a:off x="0" y="0"/>
                              <a:ext cx="2416498" cy="1189206"/>
                            </a:xfrm>
                            <a:prstGeom prst="rect">
                              <a:avLst/>
                            </a:prstGeom>
                          </pic:spPr>
                        </pic:pic>
                      </a:graphicData>
                    </a:graphic>
                  </wp:inline>
                </w:drawing>
              </w:r>
            </w:ins>
            <w:del w:id="3232" w:author="Tom" w:date="2017-09-27T18:23:00Z">
              <w:r w:rsidR="00944E27" w:rsidRPr="00F0388A" w:rsidDel="00860D09">
                <w:rPr>
                  <w:noProof/>
                </w:rPr>
                <w:drawing>
                  <wp:inline distT="0" distB="0" distL="0" distR="0" wp14:anchorId="47C8F47E" wp14:editId="7EDFD970">
                    <wp:extent cx="2400300" cy="990600"/>
                    <wp:effectExtent l="19050" t="19050" r="19050" b="19050"/>
                    <wp:docPr id="4811" name="Picture 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400300" cy="990600"/>
                            </a:xfrm>
                            <a:prstGeom prst="rect">
                              <a:avLst/>
                            </a:prstGeom>
                            <a:noFill/>
                            <a:ln w="9525" cmpd="sng">
                              <a:solidFill>
                                <a:srgbClr val="000000"/>
                              </a:solidFill>
                              <a:miter lim="800000"/>
                              <a:headEnd/>
                              <a:tailEnd/>
                            </a:ln>
                            <a:effectLst/>
                          </pic:spPr>
                        </pic:pic>
                      </a:graphicData>
                    </a:graphic>
                  </wp:inline>
                </w:drawing>
              </w:r>
            </w:del>
          </w:p>
          <w:p w14:paraId="798D2607" w14:textId="77777777" w:rsidR="00944E27" w:rsidRPr="00AF1D5A" w:rsidRDefault="00944E27" w:rsidP="00E05A04">
            <w:pPr>
              <w:jc w:val="center"/>
              <w:rPr>
                <w:rFonts w:ascii="Arial" w:hAnsi="Arial" w:cs="Arial"/>
                <w:sz w:val="16"/>
                <w:szCs w:val="16"/>
              </w:rPr>
            </w:pPr>
            <w:bookmarkStart w:id="3233" w:name="_Ref468168397"/>
            <w:bookmarkStart w:id="3234"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86</w:t>
            </w:r>
            <w:r w:rsidRPr="00AF1D5A">
              <w:rPr>
                <w:rFonts w:ascii="Arial" w:hAnsi="Arial" w:cs="Arial"/>
                <w:sz w:val="16"/>
                <w:szCs w:val="16"/>
              </w:rPr>
              <w:fldChar w:fldCharType="end"/>
            </w:r>
            <w:bookmarkEnd w:id="3233"/>
            <w:r w:rsidRPr="00AF1D5A">
              <w:rPr>
                <w:rFonts w:ascii="Arial" w:hAnsi="Arial" w:cs="Arial"/>
                <w:sz w:val="16"/>
                <w:szCs w:val="16"/>
              </w:rPr>
              <w:t>: Message High PWI</w:t>
            </w:r>
            <w:bookmarkEnd w:id="3234"/>
          </w:p>
        </w:tc>
      </w:tr>
    </w:tbl>
    <w:p w14:paraId="01492174" w14:textId="77777777" w:rsidR="00944E27" w:rsidRDefault="00944E27" w:rsidP="00944E27"/>
    <w:p w14:paraId="6D951B88" w14:textId="048F223A" w:rsidR="00944E27" w:rsidRPr="00F0388A" w:rsidRDefault="00C653DF" w:rsidP="008F51FF">
      <w:pPr>
        <w:pStyle w:val="Heading3"/>
      </w:pPr>
      <w:bookmarkStart w:id="3235" w:name="_Toc494304086"/>
      <w:bookmarkStart w:id="3236" w:name="_Toc532827436"/>
      <w:bookmarkStart w:id="3237" w:name="_Toc532827844"/>
      <w:bookmarkStart w:id="3238" w:name="_Toc358296406"/>
      <w:bookmarkStart w:id="3239" w:name="_Toc358298571"/>
      <w:bookmarkStart w:id="3240" w:name="_Toc469043386"/>
      <w:bookmarkStart w:id="3241" w:name="_Toc469045020"/>
      <w:bookmarkStart w:id="3242" w:name="_Toc469139318"/>
      <w:bookmarkStart w:id="3243" w:name="_Toc469152763"/>
      <w:bookmarkStart w:id="3244" w:name="_Toc491174854"/>
      <w:r>
        <w:t>Alarm M</w:t>
      </w:r>
      <w:r w:rsidRPr="00F0388A">
        <w:t>essage H</w:t>
      </w:r>
      <w:ins w:id="3245" w:author="Tom" w:date="2017-09-27T18:24:00Z">
        <w:r w:rsidR="00860D09">
          <w:t>2</w:t>
        </w:r>
      </w:ins>
      <w:bookmarkEnd w:id="3235"/>
      <w:bookmarkEnd w:id="3236"/>
      <w:bookmarkEnd w:id="3237"/>
      <w:del w:id="3246" w:author="Tom" w:date="2017-09-27T18:24:00Z">
        <w:r w:rsidRPr="00F0388A" w:rsidDel="00860D09">
          <w:delText>1</w:delText>
        </w:r>
      </w:del>
      <w:bookmarkEnd w:id="3238"/>
      <w:bookmarkEnd w:id="3239"/>
      <w:bookmarkEnd w:id="3240"/>
      <w:bookmarkEnd w:id="3241"/>
      <w:bookmarkEnd w:id="3242"/>
      <w:bookmarkEnd w:id="3243"/>
      <w:bookmarkEnd w:id="3244"/>
    </w:p>
    <w:tbl>
      <w:tblPr>
        <w:tblW w:w="0" w:type="auto"/>
        <w:tblLook w:val="04A0" w:firstRow="1" w:lastRow="0" w:firstColumn="1" w:lastColumn="0" w:noHBand="0" w:noVBand="1"/>
      </w:tblPr>
      <w:tblGrid>
        <w:gridCol w:w="3810"/>
        <w:gridCol w:w="5766"/>
      </w:tblGrid>
      <w:tr w:rsidR="00944E27" w14:paraId="362BE293" w14:textId="77777777" w:rsidTr="00E05A04">
        <w:tc>
          <w:tcPr>
            <w:tcW w:w="3850" w:type="dxa"/>
            <w:shd w:val="clear" w:color="auto" w:fill="auto"/>
          </w:tcPr>
          <w:p w14:paraId="0C4E19AF" w14:textId="0AF18FDA" w:rsidR="00944E27" w:rsidRDefault="00944E27" w:rsidP="007273BC">
            <w:r>
              <w:t>No communication.  (After software l</w:t>
            </w:r>
            <w:r w:rsidRPr="00F0388A">
              <w:t>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See</w:t>
            </w:r>
            <w:r w:rsidR="007273BC">
              <w:t xml:space="preserve"> </w:t>
            </w:r>
            <w:r w:rsidR="007273BC">
              <w:fldChar w:fldCharType="begin"/>
            </w:r>
            <w:r w:rsidR="007273BC">
              <w:instrText xml:space="preserve"> REF _Ref468168399 \h </w:instrText>
            </w:r>
            <w:r w:rsidR="007273BC">
              <w:fldChar w:fldCharType="separate"/>
            </w:r>
            <w:r w:rsidR="0013342E" w:rsidRPr="00AF1D5A">
              <w:rPr>
                <w:rFonts w:ascii="Arial" w:hAnsi="Arial" w:cs="Arial"/>
                <w:sz w:val="16"/>
                <w:szCs w:val="16"/>
              </w:rPr>
              <w:t xml:space="preserve">Figure </w:t>
            </w:r>
            <w:r w:rsidR="0013342E">
              <w:rPr>
                <w:rFonts w:ascii="Arial" w:hAnsi="Arial" w:cs="Arial"/>
                <w:noProof/>
                <w:sz w:val="16"/>
                <w:szCs w:val="16"/>
              </w:rPr>
              <w:t>87</w:t>
            </w:r>
            <w:r w:rsidR="007273BC">
              <w:fldChar w:fldCharType="end"/>
            </w:r>
            <w:r w:rsidR="007273BC">
              <w:t>.</w:t>
            </w:r>
          </w:p>
        </w:tc>
        <w:tc>
          <w:tcPr>
            <w:tcW w:w="5726" w:type="dxa"/>
            <w:shd w:val="clear" w:color="auto" w:fill="auto"/>
          </w:tcPr>
          <w:p w14:paraId="2B3C1588" w14:textId="28908536" w:rsidR="00944E27" w:rsidRDefault="00944E27" w:rsidP="00E05A04"/>
          <w:p w14:paraId="3B12DCC5" w14:textId="63E9754B" w:rsidR="00944E27" w:rsidRDefault="00860D09">
            <w:pPr>
              <w:jc w:val="center"/>
              <w:pPrChange w:id="3247" w:author="Tom" w:date="2017-09-27T18:26:00Z">
                <w:pPr/>
              </w:pPrChange>
            </w:pPr>
            <w:ins w:id="3248" w:author="Tom" w:date="2017-09-27T18:26:00Z">
              <w:r>
                <w:rPr>
                  <w:noProof/>
                </w:rPr>
                <w:drawing>
                  <wp:inline distT="0" distB="0" distL="0" distR="0" wp14:anchorId="0E459CE2" wp14:editId="1B0264EA">
                    <wp:extent cx="2323550" cy="1365250"/>
                    <wp:effectExtent l="0" t="0" r="635" b="6350"/>
                    <wp:docPr id="2995" name="Picture 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ing no eTPU.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325717" cy="1366523"/>
                            </a:xfrm>
                            <a:prstGeom prst="rect">
                              <a:avLst/>
                            </a:prstGeom>
                          </pic:spPr>
                        </pic:pic>
                      </a:graphicData>
                    </a:graphic>
                  </wp:inline>
                </w:drawing>
              </w:r>
            </w:ins>
            <w:del w:id="3249" w:author="Tom" w:date="2017-09-27T18:24:00Z">
              <w:r w:rsidR="00944E27" w:rsidRPr="00F0388A" w:rsidDel="00860D09">
                <w:rPr>
                  <w:noProof/>
                </w:rPr>
                <w:drawing>
                  <wp:inline distT="0" distB="0" distL="0" distR="0" wp14:anchorId="6DFD36DD" wp14:editId="1808A2DF">
                    <wp:extent cx="3479800" cy="1346200"/>
                    <wp:effectExtent l="19050" t="19050" r="25400" b="25400"/>
                    <wp:docPr id="4812" name="Picture 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79800" cy="1346200"/>
                            </a:xfrm>
                            <a:prstGeom prst="rect">
                              <a:avLst/>
                            </a:prstGeom>
                            <a:noFill/>
                            <a:ln w="9525" cmpd="sng">
                              <a:solidFill>
                                <a:srgbClr val="000000"/>
                              </a:solidFill>
                              <a:miter lim="800000"/>
                              <a:headEnd/>
                              <a:tailEnd/>
                            </a:ln>
                            <a:effectLst/>
                          </pic:spPr>
                        </pic:pic>
                      </a:graphicData>
                    </a:graphic>
                  </wp:inline>
                </w:drawing>
              </w:r>
            </w:del>
          </w:p>
          <w:p w14:paraId="5DAC4DA7" w14:textId="45E61B8E" w:rsidR="00944E27" w:rsidRPr="00AF1D5A" w:rsidRDefault="00944E27" w:rsidP="00E05A04">
            <w:pPr>
              <w:jc w:val="center"/>
              <w:rPr>
                <w:rFonts w:ascii="Arial" w:hAnsi="Arial" w:cs="Arial"/>
                <w:sz w:val="16"/>
                <w:szCs w:val="16"/>
              </w:rPr>
            </w:pPr>
            <w:bookmarkStart w:id="3250"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87</w:t>
            </w:r>
            <w:r w:rsidRPr="00AF1D5A">
              <w:rPr>
                <w:rFonts w:ascii="Arial" w:hAnsi="Arial" w:cs="Arial"/>
                <w:sz w:val="16"/>
                <w:szCs w:val="16"/>
              </w:rPr>
              <w:fldChar w:fldCharType="end"/>
            </w:r>
            <w:bookmarkEnd w:id="3250"/>
            <w:r w:rsidRPr="00AF1D5A">
              <w:rPr>
                <w:rFonts w:ascii="Arial" w:hAnsi="Arial" w:cs="Arial"/>
                <w:sz w:val="16"/>
                <w:szCs w:val="16"/>
              </w:rPr>
              <w:t>: Alarm H</w:t>
            </w:r>
            <w:ins w:id="3251" w:author="Tom" w:date="2017-09-27T18:27:00Z">
              <w:r w:rsidR="00860D09">
                <w:rPr>
                  <w:rFonts w:ascii="Arial" w:hAnsi="Arial" w:cs="Arial"/>
                  <w:sz w:val="16"/>
                  <w:szCs w:val="16"/>
                </w:rPr>
                <w:t>2</w:t>
              </w:r>
            </w:ins>
            <w:del w:id="3252" w:author="Tom" w:date="2017-09-27T18:27:00Z">
              <w:r w:rsidRPr="00AF1D5A" w:rsidDel="00860D09">
                <w:rPr>
                  <w:rFonts w:ascii="Arial" w:hAnsi="Arial" w:cs="Arial"/>
                  <w:sz w:val="16"/>
                  <w:szCs w:val="16"/>
                </w:rPr>
                <w:delText>1</w:delText>
              </w:r>
            </w:del>
          </w:p>
        </w:tc>
      </w:tr>
    </w:tbl>
    <w:p w14:paraId="4C9FF240" w14:textId="77777777" w:rsidR="00944E27" w:rsidRDefault="00944E27" w:rsidP="00944E27"/>
    <w:p w14:paraId="2F1D5AB7" w14:textId="77777777" w:rsidR="00944E27" w:rsidRDefault="00944E27" w:rsidP="008F51FF">
      <w:pPr>
        <w:pStyle w:val="Heading3"/>
      </w:pPr>
      <w:bookmarkStart w:id="3253" w:name="_Toc358296407"/>
      <w:bookmarkStart w:id="3254" w:name="_Toc358298572"/>
      <w:bookmarkStart w:id="3255" w:name="_Toc469043387"/>
      <w:bookmarkStart w:id="3256" w:name="_Toc469045021"/>
      <w:bookmarkStart w:id="3257" w:name="_Toc469139319"/>
      <w:bookmarkStart w:id="3258" w:name="_Toc469152764"/>
      <w:bookmarkStart w:id="3259" w:name="_Toc491174855"/>
      <w:bookmarkStart w:id="3260" w:name="_Toc494304087"/>
      <w:bookmarkStart w:id="3261" w:name="_Toc532827437"/>
      <w:bookmarkStart w:id="3262" w:name="_Toc532827845"/>
      <w:r w:rsidRPr="00F0388A">
        <w:t>Alarm H7</w:t>
      </w:r>
      <w:bookmarkEnd w:id="3253"/>
      <w:bookmarkEnd w:id="3254"/>
      <w:bookmarkEnd w:id="3255"/>
      <w:bookmarkEnd w:id="3256"/>
      <w:bookmarkEnd w:id="3257"/>
      <w:bookmarkEnd w:id="3258"/>
      <w:bookmarkEnd w:id="3259"/>
      <w:bookmarkEnd w:id="3260"/>
      <w:bookmarkEnd w:id="3261"/>
      <w:bookmarkEnd w:id="3262"/>
    </w:p>
    <w:tbl>
      <w:tblPr>
        <w:tblW w:w="0" w:type="auto"/>
        <w:tblLook w:val="04A0" w:firstRow="1" w:lastRow="0" w:firstColumn="1" w:lastColumn="0" w:noHBand="0" w:noVBand="1"/>
      </w:tblPr>
      <w:tblGrid>
        <w:gridCol w:w="3840"/>
        <w:gridCol w:w="5736"/>
      </w:tblGrid>
      <w:tr w:rsidR="00944E27" w14:paraId="5F3EDCB8" w14:textId="77777777" w:rsidTr="00E05A04">
        <w:tc>
          <w:tcPr>
            <w:tcW w:w="3850" w:type="dxa"/>
            <w:shd w:val="clear" w:color="auto" w:fill="auto"/>
          </w:tcPr>
          <w:p w14:paraId="142DF3AD" w14:textId="2C559A94"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 xml:space="preserve">The oven conveyor must be running and set to the correct speed settings </w:t>
            </w:r>
            <w:proofErr w:type="gramStart"/>
            <w:r w:rsidRPr="00F0388A">
              <w:t>in order to</w:t>
            </w:r>
            <w:proofErr w:type="gramEnd"/>
            <w:r w:rsidRPr="00F0388A">
              <w:t xml:space="preserve"> start</w:t>
            </w:r>
            <w:r w:rsidRPr="00AF1D5A">
              <w:rPr>
                <w:iCs/>
              </w:rPr>
              <w:t xml:space="preserve"> Virtual profiling.</w:t>
            </w:r>
            <w:r w:rsidRPr="00F0388A">
              <w:t xml:space="preserve">  See </w:t>
            </w:r>
            <w:r w:rsidR="007273BC">
              <w:fldChar w:fldCharType="begin"/>
            </w:r>
            <w:r w:rsidR="007273BC">
              <w:instrText xml:space="preserve"> REF _Ref468168398 \h </w:instrText>
            </w:r>
            <w:r w:rsidR="007273BC">
              <w:fldChar w:fldCharType="separate"/>
            </w:r>
            <w:r w:rsidR="0013342E" w:rsidRPr="00AF1D5A">
              <w:rPr>
                <w:rFonts w:ascii="Arial" w:hAnsi="Arial" w:cs="Arial"/>
                <w:sz w:val="16"/>
                <w:szCs w:val="16"/>
              </w:rPr>
              <w:t xml:space="preserve">Figure </w:t>
            </w:r>
            <w:r w:rsidR="0013342E">
              <w:rPr>
                <w:rFonts w:ascii="Arial" w:hAnsi="Arial" w:cs="Arial"/>
                <w:noProof/>
                <w:sz w:val="16"/>
                <w:szCs w:val="16"/>
              </w:rPr>
              <w:t>88</w:t>
            </w:r>
            <w:r w:rsidR="007273BC">
              <w:fldChar w:fldCharType="end"/>
            </w:r>
            <w:ins w:id="3263" w:author="Tom" w:date="2017-08-17T18:05:00Z">
              <w:r w:rsidR="001C0362">
                <w:t>.</w:t>
              </w:r>
            </w:ins>
            <w:del w:id="3264" w:author="Tom" w:date="2017-08-17T18:05:00Z">
              <w:r w:rsidR="00C653DF" w:rsidDel="001C0362">
                <w:fldChar w:fldCharType="begin"/>
              </w:r>
              <w:r w:rsidR="00C653DF" w:rsidDel="001C0362">
                <w:delInstrText xml:space="preserve"> REF _Ref186046098 \h  \* MERGEFORMAT </w:delInstrText>
              </w:r>
              <w:r w:rsidR="00C653DF" w:rsidDel="001C0362">
                <w:fldChar w:fldCharType="separate"/>
              </w:r>
              <w:r w:rsidR="0013342E" w:rsidDel="001C0362">
                <w:rPr>
                  <w:b/>
                  <w:bCs/>
                </w:rPr>
                <w:delText>Error! Reference source not found.</w:delText>
              </w:r>
              <w:r w:rsidR="00C653DF" w:rsidDel="001C0362">
                <w:fldChar w:fldCharType="end"/>
              </w:r>
              <w:r w:rsidRPr="00F0388A" w:rsidDel="001C0362">
                <w:delText>.</w:delText>
              </w:r>
            </w:del>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38FAE1C6" w:rsidR="00944E27" w:rsidRDefault="00860D09">
            <w:pPr>
              <w:jc w:val="center"/>
              <w:pPrChange w:id="3265" w:author="Tom" w:date="2017-09-27T18:25:00Z">
                <w:pPr/>
              </w:pPrChange>
            </w:pPr>
            <w:ins w:id="3266" w:author="Tom" w:date="2017-09-27T18:25:00Z">
              <w:r>
                <w:rPr>
                  <w:noProof/>
                </w:rPr>
                <w:drawing>
                  <wp:inline distT="0" distB="0" distL="0" distR="0" wp14:anchorId="0BB42DCB" wp14:editId="1A4D7574">
                    <wp:extent cx="2705100" cy="1140569"/>
                    <wp:effectExtent l="0" t="0" r="0" b="2540"/>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yor Stopped - Generic.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715621" cy="1145005"/>
                            </a:xfrm>
                            <a:prstGeom prst="rect">
                              <a:avLst/>
                            </a:prstGeom>
                          </pic:spPr>
                        </pic:pic>
                      </a:graphicData>
                    </a:graphic>
                  </wp:inline>
                </w:drawing>
              </w:r>
            </w:ins>
            <w:del w:id="3267" w:author="Tom" w:date="2017-09-27T18:25:00Z">
              <w:r w:rsidR="00944E27" w:rsidRPr="00F0388A" w:rsidDel="00860D09">
                <w:rPr>
                  <w:noProof/>
                </w:rPr>
                <w:drawing>
                  <wp:inline distT="0" distB="0" distL="0" distR="0" wp14:anchorId="6766F729" wp14:editId="05810ABE">
                    <wp:extent cx="3467100" cy="990600"/>
                    <wp:effectExtent l="19050" t="19050" r="19050" b="1905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467100" cy="990600"/>
                            </a:xfrm>
                            <a:prstGeom prst="rect">
                              <a:avLst/>
                            </a:prstGeom>
                            <a:noFill/>
                            <a:ln w="9525" cmpd="sng">
                              <a:solidFill>
                                <a:srgbClr val="000000"/>
                              </a:solidFill>
                              <a:miter lim="800000"/>
                              <a:headEnd/>
                              <a:tailEnd/>
                            </a:ln>
                            <a:effectLst/>
                          </pic:spPr>
                        </pic:pic>
                      </a:graphicData>
                    </a:graphic>
                  </wp:inline>
                </w:drawing>
              </w:r>
            </w:del>
          </w:p>
          <w:p w14:paraId="6110DEC4" w14:textId="1F304383" w:rsidR="00944E27" w:rsidRPr="00AF1D5A" w:rsidRDefault="00944E27" w:rsidP="00E05A04">
            <w:pPr>
              <w:jc w:val="center"/>
              <w:rPr>
                <w:rFonts w:ascii="Arial" w:hAnsi="Arial" w:cs="Arial"/>
                <w:sz w:val="16"/>
                <w:szCs w:val="16"/>
              </w:rPr>
            </w:pPr>
            <w:bookmarkStart w:id="3268"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88</w:t>
            </w:r>
            <w:r w:rsidRPr="00AF1D5A">
              <w:rPr>
                <w:rFonts w:ascii="Arial" w:hAnsi="Arial" w:cs="Arial"/>
                <w:sz w:val="16"/>
                <w:szCs w:val="16"/>
              </w:rPr>
              <w:fldChar w:fldCharType="end"/>
            </w:r>
            <w:bookmarkEnd w:id="3268"/>
            <w:r w:rsidRPr="00AF1D5A">
              <w:rPr>
                <w:rFonts w:ascii="Arial" w:hAnsi="Arial" w:cs="Arial"/>
                <w:sz w:val="16"/>
                <w:szCs w:val="16"/>
              </w:rPr>
              <w:t>: Alarm H7</w:t>
            </w:r>
          </w:p>
        </w:tc>
      </w:tr>
    </w:tbl>
    <w:p w14:paraId="09A65EAE" w14:textId="53CCBF3F" w:rsidR="00944E27" w:rsidRPr="00944E27" w:rsidDel="00C738F5" w:rsidRDefault="00944E27" w:rsidP="00944E27">
      <w:pPr>
        <w:rPr>
          <w:del w:id="3269" w:author="Tom" w:date="2017-09-27T19:27:00Z"/>
        </w:rPr>
      </w:pPr>
    </w:p>
    <w:p w14:paraId="4E8AF8E6" w14:textId="7BE72AF4" w:rsidR="00F13682" w:rsidRPr="00F0388A" w:rsidRDefault="00944E27">
      <w:pPr>
        <w:pStyle w:val="Heading2"/>
      </w:pPr>
      <w:bookmarkStart w:id="3270" w:name="_Toc119468190"/>
      <w:bookmarkStart w:id="3271" w:name="_Toc469043388"/>
      <w:bookmarkStart w:id="3272" w:name="_Toc469045022"/>
      <w:bookmarkStart w:id="3273" w:name="_Toc469139320"/>
      <w:bookmarkStart w:id="3274" w:name="_Toc469152765"/>
      <w:bookmarkStart w:id="3275" w:name="_Toc491174856"/>
      <w:bookmarkStart w:id="3276" w:name="_Toc494304088"/>
      <w:bookmarkStart w:id="3277" w:name="_Toc532827273"/>
      <w:bookmarkStart w:id="3278" w:name="_Toc532827438"/>
      <w:bookmarkStart w:id="3279" w:name="_Toc532827846"/>
      <w:r w:rsidRPr="003E4E57">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3201"/>
      <w:bookmarkEnd w:id="3270"/>
      <w:bookmarkEnd w:id="3271"/>
      <w:bookmarkEnd w:id="3272"/>
      <w:bookmarkEnd w:id="3273"/>
      <w:bookmarkEnd w:id="3274"/>
      <w:bookmarkEnd w:id="3275"/>
      <w:bookmarkEnd w:id="3276"/>
      <w:bookmarkEnd w:id="3277"/>
      <w:bookmarkEnd w:id="3278"/>
      <w:bookmarkEnd w:id="3279"/>
    </w:p>
    <w:p w14:paraId="447B7887" w14:textId="0381435B" w:rsidR="0058069D" w:rsidRPr="00F0388A" w:rsidRDefault="0058069D" w:rsidP="0058069D">
      <w:r w:rsidRPr="00F0388A">
        <w:t>The software incorporates the use of</w:t>
      </w:r>
      <w:ins w:id="3280" w:author="Tom Bergeron" w:date="2018-12-11T17:33:00Z">
        <w:r w:rsidR="00FD5E79">
          <w:t xml:space="preserve"> a</w:t>
        </w:r>
      </w:ins>
      <w:r w:rsidRPr="00F0388A">
        <w:t xml:space="preserve"> Warning and Alarm </w:t>
      </w:r>
      <w:ins w:id="3281" w:author="Tom Bergeron" w:date="2018-12-11T17:34:00Z">
        <w:r w:rsidR="00FD5E79">
          <w:t>list box</w:t>
        </w:r>
      </w:ins>
      <w:del w:id="3282" w:author="Tom Bergeron" w:date="2018-12-11T17:34:00Z">
        <w:r w:rsidRPr="00F0388A" w:rsidDel="00FD5E79">
          <w:delText>dialog screens</w:delText>
        </w:r>
      </w:del>
      <w:r w:rsidRPr="00F0388A">
        <w:t xml:space="preserve"> to let </w:t>
      </w:r>
      <w:r w:rsidR="00BF3428" w:rsidRPr="00F0388A">
        <w:t>you</w:t>
      </w:r>
      <w:r w:rsidRPr="00F0388A">
        <w:t xml:space="preserve"> know if there is a problem and the cause for that problem.  Below is a </w:t>
      </w:r>
      <w:r w:rsidR="00B26B28" w:rsidRPr="00F0388A">
        <w:t xml:space="preserve">partial </w:t>
      </w:r>
      <w:r w:rsidRPr="00F0388A">
        <w:t xml:space="preserve">list of the Warning and Alarm dialog </w:t>
      </w:r>
      <w:ins w:id="3283" w:author="Tom Bergeron" w:date="2018-12-11T17:35:00Z">
        <w:r w:rsidR="00FD5E79">
          <w:t>messages</w:t>
        </w:r>
      </w:ins>
      <w:del w:id="3284" w:author="Tom Bergeron" w:date="2018-12-11T17:35:00Z">
        <w:r w:rsidRPr="00F0388A" w:rsidDel="00FD5E79">
          <w:delText>screens</w:delText>
        </w:r>
      </w:del>
      <w:r w:rsidRPr="00F0388A">
        <w:t xml:space="preserve"> with explanations.  These </w:t>
      </w:r>
      <w:del w:id="3285" w:author="Tom Bergeron" w:date="2018-12-11T17:35:00Z">
        <w:r w:rsidRPr="00F0388A" w:rsidDel="00FD5E79">
          <w:delText xml:space="preserve">Alarms </w:delText>
        </w:r>
      </w:del>
      <w:r w:rsidRPr="00F0388A">
        <w:t>are active only when</w:t>
      </w:r>
      <w:r w:rsidR="00A64B04" w:rsidRPr="00F0388A">
        <w:t xml:space="preserve"> Virtual profiling is </w:t>
      </w:r>
      <w:del w:id="3286" w:author="Tom Bergeron" w:date="2018-12-11T17:35:00Z">
        <w:r w:rsidR="00A64B04" w:rsidRPr="00F0388A" w:rsidDel="00FD5E79">
          <w:delText>running</w:delText>
        </w:r>
      </w:del>
      <w:ins w:id="3287" w:author="Tom Bergeron" w:date="2018-12-11T17:35:00Z">
        <w:r w:rsidR="00FD5E79" w:rsidRPr="00F0388A">
          <w:t>running</w:t>
        </w:r>
        <w:r w:rsidR="00FD5E79">
          <w:t xml:space="preserve"> and</w:t>
        </w:r>
      </w:ins>
      <w:ins w:id="3288" w:author="Tom Bergeron" w:date="2018-12-11T17:34:00Z">
        <w:r w:rsidR="00FD5E79">
          <w:t xml:space="preserve"> can display in a list box when a</w:t>
        </w:r>
      </w:ins>
      <w:ins w:id="3289" w:author="Tom Bergeron" w:date="2018-12-11T17:35:00Z">
        <w:r w:rsidR="00FD5E79">
          <w:t xml:space="preserve"> VP is calculated</w:t>
        </w:r>
      </w:ins>
      <w:r w:rsidR="00A64B04" w:rsidRPr="00F0388A">
        <w:t>.</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rsidDel="00D66686" w14:paraId="0E54611F" w14:textId="3BE7991E">
        <w:trPr>
          <w:trHeight w:val="255"/>
          <w:jc w:val="center"/>
          <w:del w:id="3290" w:author="Tom" w:date="2017-08-22T13:57:00Z"/>
        </w:trPr>
        <w:tc>
          <w:tcPr>
            <w:tcW w:w="1701" w:type="dxa"/>
            <w:noWrap/>
          </w:tcPr>
          <w:p w14:paraId="2A557349" w14:textId="3659BF8B" w:rsidR="00A64B04" w:rsidRPr="00F0388A" w:rsidDel="00D66686" w:rsidRDefault="00A64B04" w:rsidP="00CD12E0">
            <w:pPr>
              <w:jc w:val="center"/>
              <w:rPr>
                <w:del w:id="3291" w:author="Tom" w:date="2017-08-22T13:57:00Z"/>
                <w:rFonts w:ascii="Arial" w:hAnsi="Arial" w:cs="Arial"/>
                <w:b/>
                <w:bCs/>
              </w:rPr>
            </w:pPr>
            <w:del w:id="3292" w:author="Tom" w:date="2017-08-22T13:57:00Z">
              <w:r w:rsidRPr="00F0388A" w:rsidDel="00D66686">
                <w:rPr>
                  <w:rFonts w:ascii="Arial" w:hAnsi="Arial" w:cs="Arial"/>
                  <w:b/>
                  <w:bCs/>
                </w:rPr>
                <w:delText>Alarm # 8</w:delText>
              </w:r>
            </w:del>
          </w:p>
        </w:tc>
        <w:tc>
          <w:tcPr>
            <w:tcW w:w="5859" w:type="dxa"/>
            <w:noWrap/>
          </w:tcPr>
          <w:p w14:paraId="2B348872" w14:textId="2C1605D6" w:rsidR="00A64B04" w:rsidRPr="00F0388A" w:rsidDel="00D66686" w:rsidRDefault="00A64B04" w:rsidP="00CD12E0">
            <w:pPr>
              <w:rPr>
                <w:del w:id="3293" w:author="Tom" w:date="2017-08-22T13:57:00Z"/>
                <w:rFonts w:ascii="Arial" w:hAnsi="Arial" w:cs="Arial"/>
              </w:rPr>
            </w:pPr>
            <w:del w:id="3294" w:author="Tom" w:date="2017-08-22T13:56:00Z">
              <w:r w:rsidRPr="00F0388A" w:rsidDel="00D66686">
                <w:rPr>
                  <w:rFonts w:ascii="Arial" w:hAnsi="Arial" w:cs="Arial"/>
                </w:rPr>
                <w:delText>The length of the current product does not match the length of the product during the baseline profile.</w:delText>
              </w:r>
            </w:del>
          </w:p>
        </w:tc>
        <w:tc>
          <w:tcPr>
            <w:tcW w:w="1512" w:type="dxa"/>
            <w:noWrap/>
          </w:tcPr>
          <w:p w14:paraId="1963377C" w14:textId="63EAA5CD" w:rsidR="00A64B04" w:rsidRPr="00F0388A" w:rsidDel="00D66686" w:rsidRDefault="00A64B04">
            <w:pPr>
              <w:rPr>
                <w:del w:id="3295" w:author="Tom" w:date="2017-08-22T13:57:00Z"/>
                <w:rFonts w:ascii="Arial" w:hAnsi="Arial" w:cs="Arial"/>
                <w:b/>
              </w:rPr>
              <w:pPrChange w:id="3296" w:author="Tom" w:date="2017-08-22T13:57:00Z">
                <w:pPr>
                  <w:jc w:val="center"/>
                </w:pPr>
              </w:pPrChange>
            </w:pPr>
            <w:del w:id="3297" w:author="Tom" w:date="2017-08-22T13:57:00Z">
              <w:r w:rsidRPr="00F0388A" w:rsidDel="00D66686">
                <w:rPr>
                  <w:rFonts w:ascii="Arial" w:hAnsi="Arial" w:cs="Arial"/>
                  <w:b/>
                </w:rPr>
                <w:delText>No</w:delText>
              </w:r>
            </w:del>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bl>
    <w:p w14:paraId="39C8772B" w14:textId="77777777" w:rsidR="00E33067" w:rsidRPr="00F0388A" w:rsidRDefault="00676399" w:rsidP="00676399">
      <w:pPr>
        <w:pStyle w:val="Caption"/>
      </w:pPr>
      <w:r w:rsidRPr="00F0388A">
        <w:t xml:space="preserve">Table </w:t>
      </w:r>
      <w:r w:rsidR="00C10912">
        <w:fldChar w:fldCharType="begin"/>
      </w:r>
      <w:r w:rsidR="00C10912">
        <w:instrText xml:space="preserve"> SEQ Table \* ARABIC </w:instrText>
      </w:r>
      <w:r w:rsidR="00C10912">
        <w:fldChar w:fldCharType="separate"/>
      </w:r>
      <w:r w:rsidR="0013342E">
        <w:rPr>
          <w:noProof/>
        </w:rPr>
        <w:t>3</w:t>
      </w:r>
      <w:r w:rsidR="00C10912">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77777777" w:rsidR="00E33067" w:rsidRPr="00F0388A" w:rsidRDefault="00676399" w:rsidP="00676399">
      <w:pPr>
        <w:pStyle w:val="Caption"/>
      </w:pPr>
      <w:r w:rsidRPr="00F0388A">
        <w:t xml:space="preserve">Table </w:t>
      </w:r>
      <w:r w:rsidR="00C10912">
        <w:fldChar w:fldCharType="begin"/>
      </w:r>
      <w:r w:rsidR="00C10912">
        <w:instrText xml:space="preserve"> SEQ Table \* ARABIC </w:instrText>
      </w:r>
      <w:r w:rsidR="00C10912">
        <w:fldChar w:fldCharType="separate"/>
      </w:r>
      <w:r w:rsidR="0013342E">
        <w:rPr>
          <w:noProof/>
        </w:rPr>
        <w:t>4</w:t>
      </w:r>
      <w:r w:rsidR="00C10912">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77777777" w:rsidR="0058069D" w:rsidRPr="00F0388A" w:rsidRDefault="00676399" w:rsidP="00676399">
      <w:pPr>
        <w:pStyle w:val="Caption"/>
      </w:pPr>
      <w:r w:rsidRPr="00F0388A">
        <w:t xml:space="preserve">Table </w:t>
      </w:r>
      <w:r w:rsidR="00C10912">
        <w:fldChar w:fldCharType="begin"/>
      </w:r>
      <w:r w:rsidR="00C10912">
        <w:instrText xml:space="preserve"> SEQ Table \* ARABIC </w:instrText>
      </w:r>
      <w:r w:rsidR="00C10912">
        <w:fldChar w:fldCharType="separate"/>
      </w:r>
      <w:r w:rsidR="0013342E">
        <w:rPr>
          <w:noProof/>
        </w:rPr>
        <w:t>5</w:t>
      </w:r>
      <w:r w:rsidR="00C10912">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77777777" w:rsidR="002955D8" w:rsidRDefault="00754243">
      <w:pPr>
        <w:pStyle w:val="Heading2"/>
      </w:pPr>
      <w:r>
        <w:br w:type="page"/>
      </w:r>
      <w:bookmarkStart w:id="3298" w:name="_Toc119468191"/>
      <w:bookmarkStart w:id="3299" w:name="_Ref119742288"/>
      <w:bookmarkStart w:id="3300" w:name="_Toc329784648"/>
      <w:bookmarkStart w:id="3301" w:name="_Toc469043389"/>
      <w:bookmarkStart w:id="3302" w:name="_Toc469045023"/>
      <w:bookmarkStart w:id="3303" w:name="_Toc469139321"/>
      <w:bookmarkStart w:id="3304" w:name="_Toc469152766"/>
      <w:bookmarkStart w:id="3305" w:name="_Toc491174857"/>
      <w:bookmarkStart w:id="3306" w:name="_Toc494304089"/>
      <w:bookmarkStart w:id="3307" w:name="_Toc532827274"/>
      <w:bookmarkStart w:id="3308" w:name="_Toc532827439"/>
      <w:bookmarkStart w:id="3309" w:name="_Toc532827847"/>
      <w:r w:rsidR="003E4E57">
        <w:lastRenderedPageBreak/>
        <w:t>eTPU</w:t>
      </w:r>
      <w:r w:rsidRPr="004E30ED">
        <w:t xml:space="preserve"> Communication</w:t>
      </w:r>
      <w:bookmarkEnd w:id="3298"/>
      <w:bookmarkEnd w:id="3299"/>
      <w:bookmarkEnd w:id="3300"/>
      <w:bookmarkEnd w:id="3301"/>
      <w:bookmarkEnd w:id="3302"/>
      <w:bookmarkEnd w:id="3303"/>
      <w:bookmarkEnd w:id="3304"/>
      <w:bookmarkEnd w:id="3305"/>
      <w:bookmarkEnd w:id="3306"/>
      <w:bookmarkEnd w:id="3307"/>
      <w:bookmarkEnd w:id="3308"/>
      <w:bookmarkEnd w:id="3309"/>
    </w:p>
    <w:p w14:paraId="2BB21EF3" w14:textId="77777777" w:rsidR="002955D8" w:rsidRPr="004E30ED" w:rsidRDefault="002955D8" w:rsidP="008F51FF">
      <w:pPr>
        <w:pStyle w:val="Heading3"/>
      </w:pPr>
      <w:bookmarkStart w:id="3310" w:name="_Toc469043390"/>
      <w:bookmarkStart w:id="3311" w:name="_Toc469045024"/>
      <w:bookmarkStart w:id="3312" w:name="_Toc469139322"/>
      <w:bookmarkStart w:id="3313" w:name="_Toc469152767"/>
      <w:bookmarkStart w:id="3314" w:name="_Toc491174858"/>
      <w:bookmarkStart w:id="3315" w:name="_Toc494304090"/>
      <w:bookmarkStart w:id="3316" w:name="_Toc532827440"/>
      <w:bookmarkStart w:id="3317" w:name="_Toc532827848"/>
      <w:r w:rsidRPr="004E30ED">
        <w:t xml:space="preserve">Communication </w:t>
      </w:r>
      <w:r w:rsidR="00C653DF" w:rsidRPr="004E30ED">
        <w:t xml:space="preserve">Troubleshooting </w:t>
      </w:r>
      <w:r w:rsidR="003E4E57">
        <w:t>for the eTPU</w:t>
      </w:r>
      <w:bookmarkEnd w:id="3310"/>
      <w:bookmarkEnd w:id="3311"/>
      <w:bookmarkEnd w:id="3312"/>
      <w:bookmarkEnd w:id="3313"/>
      <w:bookmarkEnd w:id="3314"/>
      <w:bookmarkEnd w:id="3315"/>
      <w:bookmarkEnd w:id="3316"/>
      <w:bookmarkEnd w:id="3317"/>
    </w:p>
    <w:p w14:paraId="6B5A1CC7" w14:textId="77777777" w:rsidR="00006ACA" w:rsidRPr="003E4E57" w:rsidRDefault="00006ACA" w:rsidP="00AA5614">
      <w:pPr>
        <w:pStyle w:val="ListParagraph"/>
        <w:numPr>
          <w:ilvl w:val="0"/>
          <w:numId w:val="117"/>
        </w:numPr>
        <w:rPr>
          <w:b/>
        </w:rPr>
      </w:pPr>
      <w:r w:rsidRPr="003E4E57">
        <w:rPr>
          <w:b/>
        </w:rPr>
        <w:t xml:space="preserve">If the Yellow </w:t>
      </w:r>
      <w:r w:rsidR="00BF6D50" w:rsidRPr="003E4E57">
        <w:rPr>
          <w:b/>
        </w:rPr>
        <w:t>LED</w:t>
      </w:r>
      <w:r w:rsidR="00857F6F" w:rsidRPr="003E4E57">
        <w:rPr>
          <w:b/>
        </w:rPr>
        <w:t xml:space="preserve"> </w:t>
      </w:r>
      <w:r w:rsidRPr="003E4E57">
        <w:rPr>
          <w:b/>
        </w:rPr>
        <w:t>(AC Power) is not on, then there is no power present.</w:t>
      </w:r>
    </w:p>
    <w:p w14:paraId="7B0EE996" w14:textId="77777777" w:rsidR="00006ACA" w:rsidRPr="00F0388A" w:rsidRDefault="00006ACA" w:rsidP="003E4E57">
      <w:pPr>
        <w:ind w:left="360"/>
      </w:pPr>
      <w:r w:rsidRPr="00F0388A">
        <w:t xml:space="preserve">To correct this, make sure the eTPU power supply is properly connected to the eTPU and connected to an AC power source.  Use only </w:t>
      </w:r>
      <w:r w:rsidR="00175E8B">
        <w:t>a factory-supplied</w:t>
      </w:r>
      <w:r w:rsidRPr="00F0388A">
        <w:t xml:space="preserve"> power supply</w:t>
      </w:r>
      <w:r w:rsidR="00175E8B">
        <w:t>.</w:t>
      </w:r>
    </w:p>
    <w:p w14:paraId="062423E5" w14:textId="77777777" w:rsidR="00006ACA" w:rsidRPr="00F0388A" w:rsidRDefault="00006ACA" w:rsidP="003E4E57"/>
    <w:p w14:paraId="3381BA2B" w14:textId="77777777" w:rsidR="00DE57A2" w:rsidRPr="003E4E57" w:rsidRDefault="00860424" w:rsidP="00AA5614">
      <w:pPr>
        <w:pStyle w:val="ListParagraph"/>
        <w:numPr>
          <w:ilvl w:val="0"/>
          <w:numId w:val="118"/>
        </w:numPr>
        <w:rPr>
          <w:b/>
        </w:rPr>
      </w:pPr>
      <w:r w:rsidRPr="003E4E57">
        <w:rPr>
          <w:b/>
        </w:rPr>
        <w:t>If the g</w:t>
      </w:r>
      <w:r w:rsidR="00DE57A2" w:rsidRPr="003E4E57">
        <w:rPr>
          <w:b/>
        </w:rPr>
        <w:t>reen LED</w:t>
      </w:r>
      <w:r w:rsidR="00857F6F" w:rsidRPr="003E4E57">
        <w:rPr>
          <w:b/>
        </w:rPr>
        <w:t xml:space="preserve"> </w:t>
      </w:r>
      <w:r w:rsidR="00006ACA" w:rsidRPr="003E4E57">
        <w:rPr>
          <w:b/>
        </w:rPr>
        <w:t>(Network communication)</w:t>
      </w:r>
      <w:r w:rsidR="00DE57A2" w:rsidRPr="003E4E57">
        <w:rPr>
          <w:b/>
        </w:rPr>
        <w:t xml:space="preserve"> is not </w:t>
      </w:r>
      <w:r w:rsidR="00006ACA" w:rsidRPr="003E4E57">
        <w:rPr>
          <w:b/>
        </w:rPr>
        <w:t xml:space="preserve">on, then there is no </w:t>
      </w:r>
      <w:r w:rsidR="00EB351C" w:rsidRPr="003E4E57">
        <w:rPr>
          <w:b/>
        </w:rPr>
        <w:t>Ethernet communication.</w:t>
      </w:r>
    </w:p>
    <w:p w14:paraId="12CFE362" w14:textId="77777777" w:rsidR="00006ACA" w:rsidRPr="00F0388A" w:rsidRDefault="00006ACA" w:rsidP="003E4E57">
      <w:pPr>
        <w:ind w:left="360"/>
      </w:pPr>
      <w:r w:rsidRPr="00F0388A">
        <w:t>To correct this, ensure the dedicated Ethernet adapter is configured properly.  Also m</w:t>
      </w:r>
      <w:r w:rsidR="00BF6D50" w:rsidRPr="00F0388A">
        <w:t xml:space="preserve">ake sure the correct IP address </w:t>
      </w:r>
      <w:r w:rsidRPr="00F0388A">
        <w:t>class is used, and that the sub</w:t>
      </w:r>
      <w:r w:rsidR="00EB351C" w:rsidRPr="00F0388A">
        <w:t>net mask is entered correctly.</w:t>
      </w:r>
    </w:p>
    <w:p w14:paraId="4C52DF52" w14:textId="77777777" w:rsidR="00006ACA" w:rsidRPr="00F0388A" w:rsidRDefault="00006ACA" w:rsidP="003E4E57"/>
    <w:p w14:paraId="224E39E3" w14:textId="77777777" w:rsidR="00857F6F" w:rsidRPr="003E4E57" w:rsidRDefault="00857F6F" w:rsidP="00AA5614">
      <w:pPr>
        <w:pStyle w:val="ListParagraph"/>
        <w:numPr>
          <w:ilvl w:val="0"/>
          <w:numId w:val="117"/>
        </w:numPr>
        <w:rPr>
          <w:b/>
        </w:rPr>
      </w:pPr>
      <w:r w:rsidRPr="003E4E57">
        <w:rPr>
          <w:b/>
        </w:rPr>
        <w:t>If</w:t>
      </w:r>
      <w:r w:rsidR="00860424" w:rsidRPr="003E4E57">
        <w:rPr>
          <w:b/>
        </w:rPr>
        <w:t xml:space="preserve"> you open the software and the r</w:t>
      </w:r>
      <w:r w:rsidRPr="003E4E57">
        <w:rPr>
          <w:b/>
        </w:rPr>
        <w:t xml:space="preserve">ed </w:t>
      </w:r>
      <w:r w:rsidR="00BF6D50" w:rsidRPr="003E4E57">
        <w:rPr>
          <w:b/>
        </w:rPr>
        <w:t xml:space="preserve">LED </w:t>
      </w:r>
      <w:r w:rsidRPr="003E4E57">
        <w:rPr>
          <w:b/>
        </w:rPr>
        <w:t xml:space="preserve">does not begin blinking (slow blink), then the </w:t>
      </w:r>
      <w:proofErr w:type="spellStart"/>
      <w:r w:rsidR="00C80971" w:rsidRPr="003E4E57">
        <w:rPr>
          <w:b/>
        </w:rPr>
        <w:t>SitePlayer</w:t>
      </w:r>
      <w:proofErr w:type="spellEnd"/>
      <w:r w:rsidR="004E30ED" w:rsidRPr="003E4E57">
        <w:rPr>
          <w:b/>
        </w:rPr>
        <w:t xml:space="preserve"> IP address</w:t>
      </w:r>
      <w:r w:rsidR="00EB351C" w:rsidRPr="003E4E57">
        <w:rPr>
          <w:b/>
        </w:rPr>
        <w:t xml:space="preserve"> </w:t>
      </w:r>
      <w:r w:rsidR="00BF6D50" w:rsidRPr="003E4E57">
        <w:rPr>
          <w:b/>
        </w:rPr>
        <w:t>may</w:t>
      </w:r>
      <w:r w:rsidR="00EB351C" w:rsidRPr="003E4E57">
        <w:rPr>
          <w:b/>
        </w:rPr>
        <w:t xml:space="preserve"> not </w:t>
      </w:r>
      <w:r w:rsidR="00BF6D50" w:rsidRPr="003E4E57">
        <w:rPr>
          <w:b/>
        </w:rPr>
        <w:t xml:space="preserve">be </w:t>
      </w:r>
      <w:r w:rsidR="00EB351C" w:rsidRPr="003E4E57">
        <w:rPr>
          <w:b/>
        </w:rPr>
        <w:t>configured properly.</w:t>
      </w:r>
    </w:p>
    <w:p w14:paraId="2E0F7EED" w14:textId="77777777" w:rsidR="00BF6D50" w:rsidRPr="00F0388A" w:rsidRDefault="00857F6F" w:rsidP="003E4E57">
      <w:pPr>
        <w:ind w:left="360"/>
      </w:pPr>
      <w:r w:rsidRPr="00F0388A">
        <w:t>To correct this, exit the software and then open the</w:t>
      </w:r>
      <w:r w:rsidR="00BF6D50" w:rsidRPr="00F0388A">
        <w:t xml:space="preserve"> file</w:t>
      </w:r>
      <w:r w:rsidR="004E30ED" w:rsidRPr="00F0388A">
        <w:t>:</w:t>
      </w:r>
    </w:p>
    <w:p w14:paraId="23850C30" w14:textId="77777777" w:rsidR="00BF6D50" w:rsidRPr="00F0388A" w:rsidRDefault="00BF6D50" w:rsidP="003E4E57">
      <w:pPr>
        <w:ind w:left="360"/>
      </w:pPr>
      <w:r w:rsidRPr="00F0388A">
        <w:rPr>
          <w:rStyle w:val="PlainTextChar"/>
        </w:rPr>
        <w:t>C:\</w:t>
      </w:r>
      <w:r w:rsidR="002C250F">
        <w:rPr>
          <w:rStyle w:val="PlainTextChar"/>
        </w:rPr>
        <w:t>software root directory</w:t>
      </w:r>
      <w:r w:rsidR="00FE2E6E" w:rsidRPr="00F0388A">
        <w:rPr>
          <w:rStyle w:val="PlainTextChar"/>
        </w:rPr>
        <w:t>\</w:t>
      </w:r>
      <w:r w:rsidR="00F244AE">
        <w:rPr>
          <w:rStyle w:val="PlainTextChar"/>
        </w:rPr>
        <w:t>Log\KIC2000Hardware.kiccfg</w:t>
      </w:r>
    </w:p>
    <w:p w14:paraId="423148DB" w14:textId="77777777" w:rsidR="003E4E57" w:rsidRDefault="003E4E57" w:rsidP="003E4E57">
      <w:pPr>
        <w:ind w:left="360"/>
      </w:pPr>
    </w:p>
    <w:p w14:paraId="77C4D4F8" w14:textId="77777777" w:rsidR="00BF6D50" w:rsidRPr="00F0388A" w:rsidRDefault="00857F6F" w:rsidP="003E4E57">
      <w:pPr>
        <w:ind w:left="360"/>
      </w:pPr>
      <w:r w:rsidRPr="00F0388A">
        <w:t>Edit the line:</w:t>
      </w:r>
    </w:p>
    <w:p w14:paraId="552B1F02" w14:textId="77777777" w:rsidR="00BF6D50" w:rsidRPr="00F0388A" w:rsidRDefault="00C80971" w:rsidP="003E4E57">
      <w:pPr>
        <w:ind w:left="360"/>
      </w:pPr>
      <w:proofErr w:type="spellStart"/>
      <w:r>
        <w:rPr>
          <w:rStyle w:val="PlainTextChar"/>
        </w:rPr>
        <w:t>SitePlayer</w:t>
      </w:r>
      <w:r w:rsidR="00857F6F" w:rsidRPr="00F0388A">
        <w:rPr>
          <w:rStyle w:val="PlainTextChar"/>
        </w:rPr>
        <w:t>IPA</w:t>
      </w:r>
      <w:r w:rsidR="009A1002" w:rsidRPr="00F0388A">
        <w:rPr>
          <w:rStyle w:val="PlainTextChar"/>
        </w:rPr>
        <w:t>d</w:t>
      </w:r>
      <w:r w:rsidR="00BF6D50" w:rsidRPr="00F0388A">
        <w:rPr>
          <w:rStyle w:val="PlainTextChar"/>
        </w:rPr>
        <w:t>dress</w:t>
      </w:r>
      <w:proofErr w:type="spellEnd"/>
      <w:r w:rsidR="00BF6D50" w:rsidRPr="00F0388A">
        <w:rPr>
          <w:rStyle w:val="PlainTextChar"/>
        </w:rPr>
        <w:t>=</w:t>
      </w:r>
    </w:p>
    <w:p w14:paraId="725185BC" w14:textId="77777777" w:rsidR="003E4E57" w:rsidRDefault="003E4E57" w:rsidP="003E4E57">
      <w:pPr>
        <w:ind w:left="360"/>
      </w:pPr>
    </w:p>
    <w:p w14:paraId="3C8480B9" w14:textId="77777777" w:rsidR="004E30ED" w:rsidRPr="00F0388A" w:rsidRDefault="00BF6D50" w:rsidP="003E4E57">
      <w:pPr>
        <w:ind w:left="360"/>
      </w:pPr>
      <w:r w:rsidRPr="00F0388A">
        <w:t>E</w:t>
      </w:r>
      <w:r w:rsidR="00857F6F" w:rsidRPr="00F0388A">
        <w:t>nter the IP address of your eTPU</w:t>
      </w:r>
      <w:r w:rsidR="00EF61B9" w:rsidRPr="00F0388A">
        <w:t>-</w:t>
      </w:r>
      <w:proofErr w:type="spellStart"/>
      <w:r w:rsidR="00C80971">
        <w:t>SitePlayer</w:t>
      </w:r>
      <w:proofErr w:type="spellEnd"/>
      <w:r w:rsidR="00EF61B9" w:rsidRPr="00F0388A">
        <w:t>.</w:t>
      </w:r>
    </w:p>
    <w:p w14:paraId="424B03C3" w14:textId="77777777" w:rsidR="00857F6F" w:rsidRPr="00F0388A" w:rsidRDefault="00857F6F" w:rsidP="003E4E57">
      <w:pPr>
        <w:ind w:left="360"/>
      </w:pPr>
      <w:r w:rsidRPr="00F0388A">
        <w:t xml:space="preserve">If still not working, then use Internet Explorer to access the eTPU </w:t>
      </w:r>
      <w:proofErr w:type="spellStart"/>
      <w:r w:rsidR="00C80971">
        <w:t>SitePlayer</w:t>
      </w:r>
      <w:proofErr w:type="spellEnd"/>
      <w:r w:rsidR="00EB351C" w:rsidRPr="00F0388A">
        <w:t xml:space="preserve"> and use the manual switch.</w:t>
      </w:r>
    </w:p>
    <w:p w14:paraId="52DC1F6A" w14:textId="77777777" w:rsidR="00857F6F" w:rsidRPr="00F0388A" w:rsidRDefault="00857F6F" w:rsidP="003E4E57"/>
    <w:p w14:paraId="61ADFB99" w14:textId="77777777" w:rsidR="002955D8" w:rsidRPr="003E4E57" w:rsidRDefault="002955D8" w:rsidP="00AA5614">
      <w:pPr>
        <w:pStyle w:val="ListParagraph"/>
        <w:numPr>
          <w:ilvl w:val="0"/>
          <w:numId w:val="117"/>
        </w:numPr>
        <w:rPr>
          <w:b/>
        </w:rPr>
      </w:pPr>
      <w:r w:rsidRPr="003E4E57">
        <w:rPr>
          <w:b/>
        </w:rPr>
        <w:t xml:space="preserve">If you cannot connect to the </w:t>
      </w:r>
      <w:proofErr w:type="spellStart"/>
      <w:r w:rsidR="00C80971" w:rsidRPr="003E4E57">
        <w:rPr>
          <w:b/>
        </w:rPr>
        <w:t>SitePlayer</w:t>
      </w:r>
      <w:proofErr w:type="spellEnd"/>
      <w:r w:rsidRPr="003E4E57">
        <w:rPr>
          <w:b/>
        </w:rPr>
        <w:t xml:space="preserve"> using </w:t>
      </w:r>
      <w:r w:rsidR="00BF6D50" w:rsidRPr="003E4E57">
        <w:rPr>
          <w:b/>
        </w:rPr>
        <w:t>Internet</w:t>
      </w:r>
      <w:r w:rsidRPr="003E4E57">
        <w:rPr>
          <w:b/>
        </w:rPr>
        <w:t xml:space="preserve"> Explorer, t</w:t>
      </w:r>
      <w:r w:rsidR="004E30ED" w:rsidRPr="003E4E57">
        <w:rPr>
          <w:b/>
        </w:rPr>
        <w:t xml:space="preserve">hen the </w:t>
      </w:r>
      <w:proofErr w:type="spellStart"/>
      <w:r w:rsidR="00C80971" w:rsidRPr="003E4E57">
        <w:rPr>
          <w:b/>
        </w:rPr>
        <w:t>SitePlayer</w:t>
      </w:r>
      <w:proofErr w:type="spellEnd"/>
      <w:r w:rsidR="004E30ED" w:rsidRPr="003E4E57">
        <w:rPr>
          <w:b/>
        </w:rPr>
        <w:t xml:space="preserve"> IP address is</w:t>
      </w:r>
      <w:r w:rsidRPr="003E4E57">
        <w:rPr>
          <w:b/>
        </w:rPr>
        <w:t xml:space="preserve"> </w:t>
      </w:r>
      <w:r w:rsidR="004E30ED" w:rsidRPr="003E4E57">
        <w:rPr>
          <w:b/>
        </w:rPr>
        <w:t>typed</w:t>
      </w:r>
      <w:r w:rsidR="009F0FAC" w:rsidRPr="003E4E57">
        <w:rPr>
          <w:b/>
        </w:rPr>
        <w:t xml:space="preserve"> </w:t>
      </w:r>
      <w:r w:rsidRPr="003E4E57">
        <w:rPr>
          <w:b/>
        </w:rPr>
        <w:t>incorrect</w:t>
      </w:r>
      <w:r w:rsidR="009F0FAC" w:rsidRPr="003E4E57">
        <w:rPr>
          <w:b/>
        </w:rPr>
        <w:t>ly</w:t>
      </w:r>
      <w:r w:rsidR="004E30ED" w:rsidRPr="003E4E57">
        <w:rPr>
          <w:b/>
        </w:rPr>
        <w:t xml:space="preserve"> or the address is </w:t>
      </w:r>
      <w:r w:rsidR="005E3E0F" w:rsidRPr="003E4E57">
        <w:rPr>
          <w:b/>
        </w:rPr>
        <w:t>unknown</w:t>
      </w:r>
      <w:r w:rsidRPr="003E4E57">
        <w:rPr>
          <w:b/>
        </w:rPr>
        <w:t>.</w:t>
      </w:r>
    </w:p>
    <w:p w14:paraId="6A9A1178" w14:textId="77777777" w:rsidR="009F0FAC" w:rsidRPr="00F0388A" w:rsidRDefault="009F0FAC" w:rsidP="003E4E57">
      <w:pPr>
        <w:ind w:left="360"/>
      </w:pPr>
      <w:r w:rsidRPr="00F0388A">
        <w:t xml:space="preserve">To correct this, enter the correct IP address for the </w:t>
      </w:r>
      <w:proofErr w:type="spellStart"/>
      <w:r w:rsidR="00C80971">
        <w:t>SitePlayer</w:t>
      </w:r>
      <w:proofErr w:type="spellEnd"/>
      <w:r w:rsidRPr="00F0388A">
        <w:t xml:space="preserve">.  </w:t>
      </w:r>
      <w:proofErr w:type="gramStart"/>
      <w:r w:rsidRPr="00F0388A">
        <w:t>As long as</w:t>
      </w:r>
      <w:proofErr w:type="gramEnd"/>
      <w:r w:rsidRPr="00F0388A">
        <w:t xml:space="preserve"> the </w:t>
      </w:r>
      <w:proofErr w:type="spellStart"/>
      <w:r w:rsidR="00C80971">
        <w:t>SitePlayer</w:t>
      </w:r>
      <w:proofErr w:type="spellEnd"/>
      <w:r w:rsidRPr="00F0388A">
        <w:t xml:space="preserve"> is not damaged, you can connect.  If you are unsure of the correct IP address of the </w:t>
      </w:r>
      <w:proofErr w:type="spellStart"/>
      <w:r w:rsidR="00C80971">
        <w:t>SitePlayer</w:t>
      </w:r>
      <w:proofErr w:type="spellEnd"/>
      <w:r w:rsidRPr="00F0388A">
        <w:t>, remove the cover and read the IP address from the eTPU configuration label.  If the IP address is unrecoverable, then the eTPU must be retu</w:t>
      </w:r>
      <w:r w:rsidR="00EB351C" w:rsidRPr="00F0388A">
        <w:t xml:space="preserve">rned </w:t>
      </w:r>
      <w:r w:rsidR="001F34E9">
        <w:t>to your system supplier</w:t>
      </w:r>
      <w:r w:rsidR="00EB351C" w:rsidRPr="00F0388A">
        <w:t xml:space="preserve"> for reprogramming.</w:t>
      </w:r>
    </w:p>
    <w:p w14:paraId="339D1038" w14:textId="77777777" w:rsidR="00AA4BE8" w:rsidRPr="00F0388A" w:rsidRDefault="00AA4BE8" w:rsidP="003E4E57"/>
    <w:p w14:paraId="2B841634" w14:textId="77777777" w:rsidR="00AA4BE8" w:rsidRPr="003E4E57" w:rsidRDefault="00AA4BE8" w:rsidP="00AA5614">
      <w:pPr>
        <w:pStyle w:val="ListParagraph"/>
        <w:numPr>
          <w:ilvl w:val="0"/>
          <w:numId w:val="117"/>
        </w:numPr>
        <w:rPr>
          <w:b/>
        </w:rPr>
      </w:pPr>
      <w:r w:rsidRPr="003E4E57">
        <w:rPr>
          <w:b/>
        </w:rPr>
        <w:t>If communication with the eTPU is lost, (i.e. eTPU Ethernet cable unplugged, or the power disconnected) the syst</w:t>
      </w:r>
      <w:r w:rsidR="00EB351C" w:rsidRPr="003E4E57">
        <w:rPr>
          <w:b/>
        </w:rPr>
        <w:t>em may not recover on its own.</w:t>
      </w:r>
    </w:p>
    <w:p w14:paraId="055484E9" w14:textId="77777777" w:rsidR="00AA4BE8" w:rsidRPr="00F0388A" w:rsidRDefault="00AA4BE8" w:rsidP="003E4E57">
      <w:pPr>
        <w:ind w:left="360"/>
      </w:pPr>
      <w:r w:rsidRPr="00F0388A">
        <w:t xml:space="preserve">To correct this, close the software and then open it again.  This should reset the eTPU </w:t>
      </w:r>
      <w:proofErr w:type="spellStart"/>
      <w:r w:rsidR="00C80971">
        <w:t>SitePlayer</w:t>
      </w:r>
      <w:proofErr w:type="spellEnd"/>
      <w:r w:rsidRPr="00F0388A">
        <w:t>.  In some situations, it may require a PC reboot to regain communication with the eTPU</w:t>
      </w:r>
      <w:r w:rsidR="00EB351C" w:rsidRPr="00F0388A">
        <w:t xml:space="preserve">.  </w:t>
      </w:r>
      <w:r w:rsidRPr="00F0388A">
        <w:t>(</w:t>
      </w:r>
      <w:r w:rsidR="00860424">
        <w:t>g</w:t>
      </w:r>
      <w:r w:rsidR="005E3E0F" w:rsidRPr="00F0388A">
        <w:t>reen</w:t>
      </w:r>
      <w:r w:rsidR="00860424">
        <w:t xml:space="preserve"> and r</w:t>
      </w:r>
      <w:r w:rsidRPr="00F0388A">
        <w:t xml:space="preserve">ed </w:t>
      </w:r>
      <w:r w:rsidR="00DB09E2">
        <w:t>LEDs</w:t>
      </w:r>
      <w:r w:rsidRPr="00F0388A">
        <w:t>)</w:t>
      </w:r>
    </w:p>
    <w:p w14:paraId="167BA514" w14:textId="77777777" w:rsidR="00767E44" w:rsidRPr="00F0388A" w:rsidRDefault="00767E44" w:rsidP="00767E44">
      <w:bookmarkStart w:id="3318" w:name="_Toc51132781"/>
      <w:bookmarkStart w:id="3319" w:name="_Toc119468192"/>
    </w:p>
    <w:p w14:paraId="2078C037" w14:textId="77777777" w:rsidR="00767E44" w:rsidRPr="00F0388A" w:rsidRDefault="00767E44" w:rsidP="00767E44"/>
    <w:p w14:paraId="5372D08D" w14:textId="77777777" w:rsidR="00767E44" w:rsidRPr="00F0388A" w:rsidRDefault="00767E44" w:rsidP="00767E44"/>
    <w:p w14:paraId="76B79181" w14:textId="77777777" w:rsidR="0058069D" w:rsidRDefault="0049174E" w:rsidP="0026146F">
      <w:pPr>
        <w:pStyle w:val="Heading1"/>
      </w:pPr>
      <w:bookmarkStart w:id="3320" w:name="_Toc51132716"/>
      <w:bookmarkStart w:id="3321" w:name="_Toc119468193"/>
      <w:bookmarkStart w:id="3322" w:name="_Toc329784649"/>
      <w:bookmarkStart w:id="3323" w:name="_Toc329852098"/>
      <w:bookmarkStart w:id="3324" w:name="_Toc331173670"/>
      <w:bookmarkStart w:id="3325" w:name="_Toc332208778"/>
      <w:bookmarkStart w:id="3326" w:name="_Toc332274025"/>
      <w:bookmarkStart w:id="3327" w:name="_Toc367109146"/>
      <w:bookmarkStart w:id="3328" w:name="_Toc394486345"/>
      <w:bookmarkStart w:id="3329" w:name="_Toc394583551"/>
      <w:bookmarkStart w:id="3330" w:name="_Toc468171268"/>
      <w:bookmarkStart w:id="3331" w:name="_Toc468549182"/>
      <w:bookmarkStart w:id="3332" w:name="_Toc468552700"/>
      <w:bookmarkStart w:id="3333" w:name="_Toc469041227"/>
      <w:bookmarkStart w:id="3334" w:name="_Toc469041333"/>
      <w:bookmarkStart w:id="3335" w:name="_Toc469043391"/>
      <w:bookmarkStart w:id="3336" w:name="_Toc469045025"/>
      <w:bookmarkStart w:id="3337" w:name="_Toc469139323"/>
      <w:bookmarkStart w:id="3338" w:name="_Toc469143779"/>
      <w:bookmarkStart w:id="3339" w:name="_Toc469152537"/>
      <w:bookmarkStart w:id="3340" w:name="_Toc469152768"/>
      <w:bookmarkStart w:id="3341" w:name="_Toc491174859"/>
      <w:bookmarkStart w:id="3342" w:name="_Toc491175167"/>
      <w:bookmarkStart w:id="3343" w:name="_Toc494304091"/>
      <w:bookmarkStart w:id="3344" w:name="_Toc494304205"/>
      <w:bookmarkStart w:id="3345" w:name="_Toc532827275"/>
      <w:bookmarkStart w:id="3346" w:name="_Toc532827441"/>
      <w:bookmarkStart w:id="3347" w:name="_Toc532827592"/>
      <w:bookmarkStart w:id="3348" w:name="_Toc532827849"/>
      <w:bookmarkStart w:id="3349" w:name="_Toc532892547"/>
      <w:bookmarkEnd w:id="3318"/>
      <w:bookmarkEnd w:id="3319"/>
      <w:r>
        <w:lastRenderedPageBreak/>
        <w:t>C</w:t>
      </w:r>
      <w:r w:rsidR="0058069D">
        <w:t>ommunicat</w:t>
      </w:r>
      <w:bookmarkEnd w:id="3320"/>
      <w:bookmarkEnd w:id="3321"/>
      <w:bookmarkEnd w:id="3322"/>
      <w:bookmarkEnd w:id="3323"/>
      <w:bookmarkEnd w:id="3324"/>
      <w:bookmarkEnd w:id="3325"/>
      <w:bookmarkEnd w:id="3326"/>
      <w:bookmarkEnd w:id="3327"/>
      <w:r w:rsidR="003E4E57">
        <w:t>e</w:t>
      </w:r>
      <w:r>
        <w:t xml:space="preserve"> </w:t>
      </w:r>
      <w:r w:rsidR="003E4E57">
        <w:t>w</w:t>
      </w:r>
      <w:r w:rsidR="006C7149">
        <w:t>ith Oven Controllers</w:t>
      </w:r>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p>
    <w:p w14:paraId="7B55EB5C" w14:textId="4E84F83A" w:rsidR="00CA01D3" w:rsidRPr="00F0388A" w:rsidRDefault="00CA01D3" w:rsidP="00CA01D3">
      <w:pPr>
        <w:keepNext/>
        <w:spacing w:after="120"/>
      </w:pPr>
      <w:bookmarkStart w:id="3350" w:name="_Toc51132717"/>
      <w:bookmarkStart w:id="3351" w:name="_Toc119468194"/>
      <w:bookmarkStart w:id="3352"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to these</w:t>
      </w:r>
      <w:del w:id="3353" w:author="Tom" w:date="2017-09-27T18:27:00Z">
        <w:r w:rsidDel="00860D09">
          <w:delText xml:space="preserve"> oven controlled</w:delText>
        </w:r>
      </w:del>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FD5E79"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FD5E79" w:rsidRPr="00F30AD7" w:rsidRDefault="00FD5E79"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FD5E79" w:rsidRPr="00F30AD7" w:rsidRDefault="00FD5E79"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1BA262F1" w:rsidR="00FD5E79" w:rsidRPr="00F30AD7" w:rsidRDefault="00FD5E79" w:rsidP="00CA01D3">
            <w:pPr>
              <w:spacing w:before="20" w:after="20"/>
              <w:jc w:val="center"/>
              <w:rPr>
                <w:rFonts w:ascii="Arial" w:hAnsi="Arial" w:cs="Arial"/>
                <w:b/>
              </w:rPr>
            </w:pPr>
            <w:r w:rsidRPr="00F30AD7">
              <w:rPr>
                <w:rFonts w:ascii="Arial" w:hAnsi="Arial" w:cs="Arial"/>
                <w:b/>
              </w:rPr>
              <w:t xml:space="preserve">Baseline Oven </w:t>
            </w:r>
            <w:ins w:id="3354" w:author="Tom Bergeron" w:date="2018-12-11T17:41:00Z">
              <w:r>
                <w:rPr>
                  <w:rFonts w:ascii="Arial" w:hAnsi="Arial" w:cs="Arial"/>
                  <w:b/>
                </w:rPr>
                <w:t>R</w:t>
              </w:r>
            </w:ins>
            <w:del w:id="3355" w:author="Tom Bergeron" w:date="2018-12-11T17:41:00Z">
              <w:r w:rsidRPr="00F30AD7" w:rsidDel="00FD5E79">
                <w:rPr>
                  <w:rFonts w:ascii="Arial" w:hAnsi="Arial" w:cs="Arial"/>
                  <w:b/>
                </w:rPr>
                <w:delText>r</w:delText>
              </w:r>
            </w:del>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FD5E79" w:rsidRPr="00F30AD7" w:rsidRDefault="00FD5E79" w:rsidP="00CA01D3">
            <w:pPr>
              <w:spacing w:before="20" w:after="20"/>
              <w:jc w:val="center"/>
              <w:rPr>
                <w:rFonts w:ascii="Arial" w:hAnsi="Arial" w:cs="Arial"/>
                <w:b/>
              </w:rPr>
            </w:pPr>
            <w:r w:rsidRPr="00F30AD7">
              <w:rPr>
                <w:rFonts w:ascii="Arial" w:hAnsi="Arial" w:cs="Arial"/>
                <w:b/>
              </w:rPr>
              <w:t>Min. software version for comm.</w:t>
            </w:r>
          </w:p>
        </w:tc>
      </w:tr>
      <w:tr w:rsidR="00FD5E79"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2.2</w:t>
            </w:r>
          </w:p>
        </w:tc>
      </w:tr>
      <w:tr w:rsidR="00FD5E79"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7.03</w:t>
            </w:r>
          </w:p>
        </w:tc>
      </w:tr>
      <w:tr w:rsidR="00FD5E79"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1.0.6.3.2</w:t>
            </w:r>
          </w:p>
        </w:tc>
      </w:tr>
      <w:tr w:rsidR="00FD5E79"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639E2593" w:rsidR="00FD5E79" w:rsidRPr="00EF66EF" w:rsidRDefault="00FD5E79" w:rsidP="00CA01D3">
            <w:pPr>
              <w:jc w:val="center"/>
              <w:rPr>
                <w:rFonts w:ascii="Arial" w:hAnsi="Arial" w:cs="Arial"/>
                <w:sz w:val="18"/>
                <w:szCs w:val="18"/>
              </w:rPr>
            </w:pPr>
            <w:r w:rsidRPr="00EF66EF">
              <w:rPr>
                <w:rFonts w:ascii="Arial" w:hAnsi="Arial" w:cs="Arial"/>
                <w:sz w:val="18"/>
                <w:szCs w:val="18"/>
              </w:rPr>
              <w:t xml:space="preserve">Yes, </w:t>
            </w:r>
            <w:del w:id="3356" w:author="Tom Bergeron" w:date="2018-12-11T17:41:00Z">
              <w:r w:rsidRPr="00EF66EF" w:rsidDel="00FD5E79">
                <w:rPr>
                  <w:rFonts w:ascii="Arial" w:hAnsi="Arial" w:cs="Arial"/>
                  <w:sz w:val="18"/>
                  <w:szCs w:val="18"/>
                </w:rPr>
                <w:delText xml:space="preserve"> </w:delText>
              </w:r>
            </w:del>
            <w:r w:rsidRPr="00EF66EF">
              <w:rPr>
                <w:rFonts w:ascii="Arial" w:hAnsi="Arial" w:cs="Arial"/>
                <w:sz w:val="18"/>
                <w:szCs w:val="18"/>
              </w:rPr>
              <w:t>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N/A</w:t>
            </w:r>
          </w:p>
        </w:tc>
      </w:tr>
      <w:tr w:rsidR="00FD5E79"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FD5E79" w:rsidRPr="00EF66EF" w:rsidRDefault="00FD5E79"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FD5E79" w:rsidRPr="00EF66EF" w:rsidRDefault="00FD5E79" w:rsidP="00CA01D3">
            <w:pPr>
              <w:jc w:val="center"/>
              <w:rPr>
                <w:rFonts w:ascii="Arial" w:hAnsi="Arial" w:cs="Arial"/>
                <w:sz w:val="18"/>
                <w:szCs w:val="18"/>
              </w:rPr>
            </w:pPr>
            <w:r>
              <w:rPr>
                <w:rFonts w:ascii="Arial" w:hAnsi="Arial" w:cs="Arial"/>
                <w:sz w:val="18"/>
                <w:szCs w:val="18"/>
              </w:rPr>
              <w:t>N/A</w:t>
            </w:r>
          </w:p>
        </w:tc>
      </w:tr>
      <w:tr w:rsidR="00FD5E79"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FD5E79" w:rsidRPr="00EF66EF" w:rsidRDefault="00FD5E79"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FD5E79" w:rsidRPr="00EF66EF" w:rsidRDefault="00FD5E79" w:rsidP="00CA01D3">
            <w:pPr>
              <w:keepNext/>
              <w:jc w:val="center"/>
              <w:rPr>
                <w:rFonts w:ascii="Arial" w:hAnsi="Arial" w:cs="Arial"/>
                <w:sz w:val="18"/>
                <w:szCs w:val="18"/>
              </w:rPr>
            </w:pPr>
            <w:r>
              <w:rPr>
                <w:rFonts w:ascii="Arial" w:hAnsi="Arial" w:cs="Arial"/>
                <w:sz w:val="18"/>
                <w:szCs w:val="18"/>
              </w:rPr>
              <w:t xml:space="preserve">V1.0.0.3 </w:t>
            </w:r>
          </w:p>
        </w:tc>
      </w:tr>
      <w:tr w:rsidR="00FD5E79" w:rsidRPr="006D1E3D" w14:paraId="3B889614" w14:textId="77777777" w:rsidTr="00CA01D3">
        <w:trPr>
          <w:trHeight w:hRule="exact" w:val="432"/>
          <w:jc w:val="center"/>
          <w:ins w:id="3357" w:author="Tom Bergeron" w:date="2018-12-11T17:42:00Z"/>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2DD4B9" w14:textId="125CD438" w:rsidR="00FD5E79" w:rsidRDefault="00FD5E79" w:rsidP="00CA01D3">
            <w:pPr>
              <w:jc w:val="center"/>
              <w:rPr>
                <w:ins w:id="3358" w:author="Tom Bergeron" w:date="2018-12-11T17:42:00Z"/>
                <w:rFonts w:ascii="Arial" w:hAnsi="Arial" w:cs="Arial"/>
                <w:b/>
                <w:bCs/>
                <w:sz w:val="18"/>
                <w:szCs w:val="18"/>
              </w:rPr>
            </w:pPr>
            <w:ins w:id="3359" w:author="Tom Bergeron" w:date="2018-12-11T17:42:00Z">
              <w:r>
                <w:rPr>
                  <w:rFonts w:ascii="Arial" w:hAnsi="Arial" w:cs="Arial"/>
                  <w:b/>
                  <w:bCs/>
                  <w:sz w:val="18"/>
                  <w:szCs w:val="18"/>
                </w:rPr>
                <w:t>SMT</w:t>
              </w:r>
            </w:ins>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E4687FD" w14:textId="6CF2B1C9" w:rsidR="00FD5E79" w:rsidRPr="00EF66EF" w:rsidRDefault="00FD5E79" w:rsidP="00CA01D3">
            <w:pPr>
              <w:jc w:val="center"/>
              <w:rPr>
                <w:ins w:id="3360" w:author="Tom Bergeron" w:date="2018-12-11T17:42:00Z"/>
                <w:rFonts w:ascii="Arial" w:hAnsi="Arial" w:cs="Arial"/>
                <w:sz w:val="18"/>
                <w:szCs w:val="18"/>
              </w:rPr>
            </w:pPr>
            <w:ins w:id="3361" w:author="Tom Bergeron" w:date="2018-12-11T17:42:00Z">
              <w:r>
                <w:rPr>
                  <w:rFonts w:ascii="Arial" w:hAnsi="Arial" w:cs="Arial"/>
                  <w:sz w:val="18"/>
                  <w:szCs w:val="18"/>
                </w:rPr>
                <w:t>Yes</w:t>
              </w:r>
            </w:ins>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2DBB307" w14:textId="15B79CC8" w:rsidR="00FD5E79" w:rsidRPr="00EF66EF" w:rsidRDefault="00FD5E79" w:rsidP="00CA01D3">
            <w:pPr>
              <w:jc w:val="center"/>
              <w:rPr>
                <w:ins w:id="3362" w:author="Tom Bergeron" w:date="2018-12-11T17:42:00Z"/>
                <w:rFonts w:ascii="Arial" w:hAnsi="Arial" w:cs="Arial"/>
                <w:sz w:val="18"/>
                <w:szCs w:val="18"/>
              </w:rPr>
            </w:pPr>
            <w:ins w:id="3363" w:author="Tom Bergeron" w:date="2018-12-11T17:42:00Z">
              <w:r>
                <w:rPr>
                  <w:rFonts w:ascii="Arial" w:hAnsi="Arial" w:cs="Arial"/>
                  <w:sz w:val="18"/>
                  <w:szCs w:val="18"/>
                </w:rPr>
                <w:t>Yes</w:t>
              </w:r>
            </w:ins>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6FDD47" w14:textId="715B2264" w:rsidR="00FD5E79" w:rsidRDefault="00BE2B13" w:rsidP="00CA01D3">
            <w:pPr>
              <w:keepNext/>
              <w:jc w:val="center"/>
              <w:rPr>
                <w:ins w:id="3364" w:author="Tom Bergeron" w:date="2018-12-11T17:42:00Z"/>
                <w:rFonts w:ascii="Arial" w:hAnsi="Arial" w:cs="Arial"/>
                <w:sz w:val="18"/>
                <w:szCs w:val="18"/>
              </w:rPr>
            </w:pPr>
            <w:ins w:id="3365" w:author="Tom Bergeron" w:date="2018-12-11T17:42:00Z">
              <w:r>
                <w:rPr>
                  <w:rFonts w:ascii="Arial" w:hAnsi="Arial" w:cs="Arial"/>
                  <w:sz w:val="18"/>
                  <w:szCs w:val="18"/>
                </w:rPr>
                <w:t>V388389</w:t>
              </w:r>
            </w:ins>
          </w:p>
        </w:tc>
      </w:tr>
      <w:tr w:rsidR="00FD5E79" w:rsidRPr="006D1E3D" w14:paraId="74F0834C" w14:textId="77777777" w:rsidTr="00CA01D3">
        <w:trPr>
          <w:trHeight w:hRule="exact" w:val="432"/>
          <w:jc w:val="center"/>
          <w:ins w:id="3366" w:author="Tom Bergeron" w:date="2018-12-11T17:42:00Z"/>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2BDCED" w14:textId="58EBC433" w:rsidR="00FD5E79" w:rsidRDefault="00FD5E79" w:rsidP="00CA01D3">
            <w:pPr>
              <w:jc w:val="center"/>
              <w:rPr>
                <w:ins w:id="3367" w:author="Tom Bergeron" w:date="2018-12-11T17:42:00Z"/>
                <w:rFonts w:ascii="Arial" w:hAnsi="Arial" w:cs="Arial"/>
                <w:b/>
                <w:bCs/>
                <w:sz w:val="18"/>
                <w:szCs w:val="18"/>
              </w:rPr>
            </w:pPr>
            <w:ins w:id="3368" w:author="Tom Bergeron" w:date="2018-12-11T17:42:00Z">
              <w:r>
                <w:rPr>
                  <w:rFonts w:ascii="Arial" w:hAnsi="Arial" w:cs="Arial"/>
                  <w:b/>
                  <w:bCs/>
                  <w:sz w:val="18"/>
                  <w:szCs w:val="18"/>
                </w:rPr>
                <w:t>Sonic</w:t>
              </w:r>
            </w:ins>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FC75DDF" w14:textId="09B3A8AC" w:rsidR="00FD5E79" w:rsidRPr="00EF66EF" w:rsidRDefault="00FD5E79" w:rsidP="00CA01D3">
            <w:pPr>
              <w:jc w:val="center"/>
              <w:rPr>
                <w:ins w:id="3369" w:author="Tom Bergeron" w:date="2018-12-11T17:42:00Z"/>
                <w:rFonts w:ascii="Arial" w:hAnsi="Arial" w:cs="Arial"/>
                <w:sz w:val="18"/>
                <w:szCs w:val="18"/>
              </w:rPr>
            </w:pPr>
            <w:ins w:id="3370" w:author="Tom Bergeron" w:date="2018-12-11T17:42:00Z">
              <w:r>
                <w:rPr>
                  <w:rFonts w:ascii="Arial" w:hAnsi="Arial" w:cs="Arial"/>
                  <w:sz w:val="18"/>
                  <w:szCs w:val="18"/>
                </w:rPr>
                <w:t>Yes</w:t>
              </w:r>
            </w:ins>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6E68EB75" w14:textId="34335B71" w:rsidR="00FD5E79" w:rsidRPr="00EF66EF" w:rsidRDefault="00FD5E79" w:rsidP="00CA01D3">
            <w:pPr>
              <w:jc w:val="center"/>
              <w:rPr>
                <w:ins w:id="3371" w:author="Tom Bergeron" w:date="2018-12-11T17:42:00Z"/>
                <w:rFonts w:ascii="Arial" w:hAnsi="Arial" w:cs="Arial"/>
                <w:sz w:val="18"/>
                <w:szCs w:val="18"/>
              </w:rPr>
            </w:pPr>
            <w:ins w:id="3372" w:author="Tom Bergeron" w:date="2018-12-11T17:42:00Z">
              <w:r>
                <w:rPr>
                  <w:rFonts w:ascii="Arial" w:hAnsi="Arial" w:cs="Arial"/>
                  <w:sz w:val="18"/>
                  <w:szCs w:val="18"/>
                </w:rPr>
                <w:t>Yes</w:t>
              </w:r>
            </w:ins>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A1DD13A" w14:textId="6D87B08E" w:rsidR="00FD5E79" w:rsidRDefault="00BE2B13" w:rsidP="00CA01D3">
            <w:pPr>
              <w:keepNext/>
              <w:jc w:val="center"/>
              <w:rPr>
                <w:ins w:id="3373" w:author="Tom Bergeron" w:date="2018-12-11T17:42:00Z"/>
                <w:rFonts w:ascii="Arial" w:hAnsi="Arial" w:cs="Arial"/>
                <w:sz w:val="18"/>
                <w:szCs w:val="18"/>
              </w:rPr>
            </w:pPr>
            <w:ins w:id="3374" w:author="Tom Bergeron" w:date="2018-12-11T17:42:00Z">
              <w:r>
                <w:rPr>
                  <w:rFonts w:ascii="Arial" w:hAnsi="Arial" w:cs="Arial"/>
                  <w:sz w:val="18"/>
                  <w:szCs w:val="18"/>
                </w:rPr>
                <w:t>V</w:t>
              </w:r>
            </w:ins>
            <w:ins w:id="3375" w:author="Tom Bergeron" w:date="2018-12-11T17:43:00Z">
              <w:r>
                <w:rPr>
                  <w:rFonts w:ascii="Arial" w:hAnsi="Arial" w:cs="Arial"/>
                  <w:sz w:val="18"/>
                  <w:szCs w:val="18"/>
                </w:rPr>
                <w:t>1005.3.101.22</w:t>
              </w:r>
            </w:ins>
          </w:p>
        </w:tc>
      </w:tr>
      <w:tr w:rsidR="00FD5E79"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FD5E79" w:rsidRPr="00EF66EF" w:rsidRDefault="00FD5E79"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FD5E79" w:rsidRPr="00EF66EF" w:rsidRDefault="00FD5E79"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pPr>
        <w:pStyle w:val="Heading2"/>
      </w:pPr>
      <w:bookmarkStart w:id="3376" w:name="_Toc469043392"/>
      <w:bookmarkStart w:id="3377" w:name="_Toc469045026"/>
      <w:bookmarkStart w:id="3378" w:name="_Toc469139324"/>
      <w:bookmarkStart w:id="3379" w:name="_Toc469152769"/>
      <w:bookmarkStart w:id="3380" w:name="_Toc491174860"/>
      <w:bookmarkStart w:id="3381" w:name="_Toc494304092"/>
      <w:bookmarkStart w:id="3382" w:name="_Toc532827276"/>
      <w:bookmarkStart w:id="3383" w:name="_Toc532827442"/>
      <w:bookmarkStart w:id="3384" w:name="_Toc532827850"/>
      <w:r>
        <w:lastRenderedPageBreak/>
        <w:t>Confirm</w:t>
      </w:r>
      <w:r w:rsidR="009459B1">
        <w:t xml:space="preserve"> </w:t>
      </w:r>
      <w:r w:rsidR="00754243">
        <w:t>Oven Communications</w:t>
      </w:r>
      <w:bookmarkEnd w:id="3350"/>
      <w:bookmarkEnd w:id="3351"/>
      <w:bookmarkEnd w:id="3352"/>
      <w:bookmarkEnd w:id="3376"/>
      <w:bookmarkEnd w:id="3377"/>
      <w:bookmarkEnd w:id="3378"/>
      <w:bookmarkEnd w:id="3379"/>
      <w:bookmarkEnd w:id="3380"/>
      <w:bookmarkEnd w:id="3381"/>
      <w:bookmarkEnd w:id="3382"/>
      <w:bookmarkEnd w:id="3383"/>
      <w:bookmarkEnd w:id="3384"/>
    </w:p>
    <w:p w14:paraId="317E9CF9" w14:textId="5F92F474" w:rsidR="00F369E4" w:rsidRPr="0088636D" w:rsidRDefault="00045250" w:rsidP="00F369E4">
      <w:pPr>
        <w:jc w:val="center"/>
      </w:pPr>
      <w:ins w:id="3385" w:author="Tom" w:date="2017-09-27T18:56:00Z">
        <w:r>
          <w:rPr>
            <w:noProof/>
          </w:rPr>
          <w:drawing>
            <wp:inline distT="0" distB="0" distL="0" distR="0" wp14:anchorId="23B8E90C" wp14:editId="63EF5B0E">
              <wp:extent cx="3763702" cy="3310128"/>
              <wp:effectExtent l="0" t="0" r="8255" b="5080"/>
              <wp:docPr id="2996" name="Picture 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Status.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763702" cy="3310128"/>
                      </a:xfrm>
                      <a:prstGeom prst="rect">
                        <a:avLst/>
                      </a:prstGeom>
                    </pic:spPr>
                  </pic:pic>
                </a:graphicData>
              </a:graphic>
            </wp:inline>
          </w:drawing>
        </w:r>
      </w:ins>
      <w:r w:rsidR="000E0382">
        <w:rPr>
          <w:noProof/>
        </w:rPr>
        <mc:AlternateContent>
          <mc:Choice Requires="wps">
            <w:drawing>
              <wp:anchor distT="0" distB="0" distL="114300" distR="114300" simplePos="0" relativeHeight="251636736" behindDoc="0" locked="0" layoutInCell="1" allowOverlap="1" wp14:anchorId="407D4CE4" wp14:editId="7ED7E86C">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489679" id="Oval 3629" o:spid="_x0000_s1026" style="position:absolute;margin-left:79.65pt;margin-top:41.5pt;width:117pt;height:27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" filled="f" strokecolor="red" strokeweight="1.5pt"/>
            </w:pict>
          </mc:Fallback>
        </mc:AlternateContent>
      </w:r>
      <w:del w:id="3386" w:author="Tom" w:date="2017-08-17T18:09:00Z">
        <w:r w:rsidR="000E0382" w:rsidDel="0059257D">
          <w:rPr>
            <w:noProof/>
          </w:rPr>
          <w:drawing>
            <wp:inline distT="0" distB="0" distL="0" distR="0" wp14:anchorId="4CF955AC" wp14:editId="2E2CD5E6">
              <wp:extent cx="3903980" cy="3305810"/>
              <wp:effectExtent l="0" t="0" r="127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903980" cy="3305810"/>
                      </a:xfrm>
                      <a:prstGeom prst="rect">
                        <a:avLst/>
                      </a:prstGeom>
                      <a:noFill/>
                      <a:ln>
                        <a:noFill/>
                      </a:ln>
                    </pic:spPr>
                  </pic:pic>
                </a:graphicData>
              </a:graphic>
            </wp:inline>
          </w:drawing>
        </w:r>
      </w:del>
    </w:p>
    <w:p w14:paraId="6158C223" w14:textId="60280B63" w:rsidR="0058069D" w:rsidRDefault="005C7870" w:rsidP="00F5043F">
      <w:pPr>
        <w:pStyle w:val="Caption"/>
      </w:pPr>
      <w:r>
        <w:t xml:space="preserve">Figure </w:t>
      </w:r>
      <w:r w:rsidR="00C10912">
        <w:fldChar w:fldCharType="begin"/>
      </w:r>
      <w:r w:rsidR="00C10912">
        <w:instrText xml:space="preserve"> SEQ Figure \* ARABIC </w:instrText>
      </w:r>
      <w:r w:rsidR="00C10912">
        <w:fldChar w:fldCharType="separate"/>
      </w:r>
      <w:r w:rsidR="0013342E">
        <w:rPr>
          <w:noProof/>
        </w:rPr>
        <w:t>89</w:t>
      </w:r>
      <w:r w:rsidR="00C10912">
        <w:rPr>
          <w:noProof/>
        </w:rPr>
        <w:fldChar w:fldCharType="end"/>
      </w:r>
      <w:r w:rsidR="00016DC1">
        <w:t>: Hardware Status</w:t>
      </w:r>
      <w:r w:rsidR="0088636D">
        <w:t xml:space="preserve"> – Oven Controller Communication</w:t>
      </w:r>
    </w:p>
    <w:p w14:paraId="251CB612" w14:textId="77777777" w:rsidR="001D11DE" w:rsidRDefault="001D11DE" w:rsidP="001D11DE">
      <w:bookmarkStart w:id="3387" w:name="_Toc51132718"/>
      <w:bookmarkStart w:id="3388" w:name="_Toc119468195"/>
      <w:bookmarkStart w:id="3389"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77777777" w:rsidR="001D11DE" w:rsidRPr="00F0388A" w:rsidRDefault="001D11DE" w:rsidP="00E332CD">
      <w:r w:rsidRPr="00F0388A">
        <w:t xml:space="preserve">If the appropriate system </w:t>
      </w:r>
      <w:r>
        <w:t xml:space="preserve">isn’t identified in the </w:t>
      </w:r>
      <w:r>
        <w:rPr>
          <w:i/>
        </w:rPr>
        <w:t>Oven Controller</w:t>
      </w:r>
      <w:del w:id="3390" w:author="Tom" w:date="2017-09-27T18:56:00Z">
        <w:r w:rsidDel="00045250">
          <w:delText>,</w:delText>
        </w:r>
      </w:del>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2F5B56B5" w:rsidR="001D11DE" w:rsidRPr="00F0388A" w:rsidRDefault="001D11DE" w:rsidP="00AA5614">
      <w:pPr>
        <w:pStyle w:val="ListParagraph"/>
        <w:numPr>
          <w:ilvl w:val="0"/>
          <w:numId w:val="119"/>
        </w:numPr>
      </w:pPr>
      <w:r w:rsidRPr="00F0388A">
        <w:t xml:space="preserve">Contact </w:t>
      </w:r>
      <w:del w:id="3391" w:author="Tom" w:date="2017-08-17T18:09:00Z">
        <w:r w:rsidRPr="00F0388A" w:rsidDel="0059257D">
          <w:delText xml:space="preserve"> </w:delText>
        </w:r>
      </w:del>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3E92BA20"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 xml:space="preserve"> (</w:t>
      </w:r>
      <w:r w:rsidRPr="00F0388A">
        <w:t xml:space="preserve">Contact </w:t>
      </w:r>
      <w:del w:id="3392" w:author="Tom" w:date="2017-09-27T18:57:00Z">
        <w:r w:rsidRPr="00F0388A" w:rsidDel="00045250">
          <w:delText xml:space="preserve"> </w:delText>
        </w:r>
      </w:del>
      <w:ins w:id="3393" w:author="Tom" w:date="2017-09-27T18:57:00Z">
        <w:r w:rsidR="00045250">
          <w:t>tech support</w:t>
        </w:r>
      </w:ins>
      <w:del w:id="3394" w:author="Tom" w:date="2017-09-27T18:57:00Z">
        <w:r w:rsidR="00FD18FE" w:rsidDel="00045250">
          <w:delText>supplier</w:delText>
        </w:r>
      </w:del>
      <w:r w:rsidR="00FD18FE">
        <w:t xml:space="preserve"> </w:t>
      </w:r>
      <w:r w:rsidRPr="00F0388A">
        <w:t>or the oven manufacturer for details.</w:t>
      </w:r>
      <w:r>
        <w:t>)</w:t>
      </w:r>
    </w:p>
    <w:p w14:paraId="25568C1B" w14:textId="68A39AE2" w:rsidR="001D11DE" w:rsidRPr="00413285" w:rsidRDefault="001D11DE">
      <w:pPr>
        <w:pStyle w:val="Heading2"/>
      </w:pPr>
      <w:bookmarkStart w:id="3395" w:name="_Toc329249488"/>
      <w:bookmarkStart w:id="3396" w:name="_Toc390353671"/>
      <w:bookmarkStart w:id="3397" w:name="_Toc469043393"/>
      <w:bookmarkStart w:id="3398" w:name="_Toc469045027"/>
      <w:bookmarkStart w:id="3399" w:name="_Toc469139325"/>
      <w:bookmarkStart w:id="3400" w:name="_Toc469152770"/>
      <w:bookmarkStart w:id="3401" w:name="_Toc491174861"/>
      <w:bookmarkStart w:id="3402" w:name="_Toc494304093"/>
      <w:bookmarkStart w:id="3403" w:name="_Toc532827277"/>
      <w:bookmarkStart w:id="3404" w:name="_Toc532827443"/>
      <w:bookmarkStart w:id="3405" w:name="_Toc532827851"/>
      <w:bookmarkEnd w:id="3387"/>
      <w:bookmarkEnd w:id="3388"/>
      <w:bookmarkEnd w:id="3389"/>
      <w:r>
        <w:t>Configur</w:t>
      </w:r>
      <w:r w:rsidR="00B4329A">
        <w:t>e</w:t>
      </w:r>
      <w:r>
        <w:t xml:space="preserve"> </w:t>
      </w:r>
      <w:r w:rsidR="00754243">
        <w:t xml:space="preserve">Software </w:t>
      </w:r>
      <w:r w:rsidR="00B4329A">
        <w:t>f</w:t>
      </w:r>
      <w:r w:rsidR="00754243">
        <w:t>or Oven Communication</w:t>
      </w:r>
      <w:bookmarkEnd w:id="3395"/>
      <w:bookmarkEnd w:id="3396"/>
      <w:bookmarkEnd w:id="3397"/>
      <w:bookmarkEnd w:id="3398"/>
      <w:bookmarkEnd w:id="3399"/>
      <w:bookmarkEnd w:id="3400"/>
      <w:bookmarkEnd w:id="3401"/>
      <w:bookmarkEnd w:id="3402"/>
      <w:bookmarkEnd w:id="3403"/>
      <w:bookmarkEnd w:id="3404"/>
      <w:bookmarkEnd w:id="3405"/>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w:t>
            </w:r>
            <w:proofErr w:type="gramStart"/>
            <w:r>
              <w:t>have to</w:t>
            </w:r>
            <w:proofErr w:type="gramEnd"/>
            <w:r>
              <w:t xml:space="preserve">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4ED26146" w:rsidR="00AA0AAA" w:rsidRPr="00CA01D3" w:rsidRDefault="005E2966" w:rsidP="00CA01D3">
            <w:ins w:id="3406" w:author="Tom" w:date="2017-08-22T10:53:00Z">
              <w:r>
                <w:rPr>
                  <w:noProof/>
                </w:rPr>
                <w:drawing>
                  <wp:inline distT="0" distB="0" distL="0" distR="0" wp14:anchorId="77EA9251" wp14:editId="2DC539A3">
                    <wp:extent cx="2605104" cy="2167128"/>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05104" cy="2167128"/>
                            </a:xfrm>
                            <a:prstGeom prst="rect">
                              <a:avLst/>
                            </a:prstGeom>
                          </pic:spPr>
                        </pic:pic>
                      </a:graphicData>
                    </a:graphic>
                  </wp:inline>
                </w:drawing>
              </w:r>
            </w:ins>
            <w:del w:id="3407" w:author="Tom" w:date="2017-08-17T18:10:00Z">
              <w:r w:rsidR="000E0382" w:rsidDel="0059257D">
                <w:rPr>
                  <w:noProof/>
                </w:rPr>
                <w:drawing>
                  <wp:inline distT="0" distB="0" distL="0" distR="0" wp14:anchorId="239C90DC" wp14:editId="564DB4CA">
                    <wp:extent cx="2637790" cy="2173605"/>
                    <wp:effectExtent l="0" t="0" r="0" b="0"/>
                    <wp:docPr id="182"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637790" cy="2173605"/>
                            </a:xfrm>
                            <a:prstGeom prst="rect">
                              <a:avLst/>
                            </a:prstGeom>
                            <a:noFill/>
                            <a:ln>
                              <a:noFill/>
                            </a:ln>
                          </pic:spPr>
                        </pic:pic>
                      </a:graphicData>
                    </a:graphic>
                  </wp:inline>
                </w:drawing>
              </w:r>
            </w:del>
          </w:p>
        </w:tc>
      </w:tr>
    </w:tbl>
    <w:p w14:paraId="39D46608" w14:textId="77777777" w:rsidR="001D11DE" w:rsidRDefault="001D11DE">
      <w:pPr>
        <w:pStyle w:val="Heading2"/>
      </w:pPr>
      <w:bookmarkStart w:id="3408" w:name="_Toc329249489"/>
      <w:bookmarkStart w:id="3409" w:name="_Toc390353672"/>
      <w:bookmarkStart w:id="3410" w:name="_Toc469043394"/>
      <w:bookmarkStart w:id="3411" w:name="_Toc469045028"/>
      <w:bookmarkStart w:id="3412" w:name="_Toc469139326"/>
      <w:bookmarkStart w:id="3413" w:name="_Toc469152771"/>
      <w:bookmarkStart w:id="3414" w:name="_Toc491174862"/>
      <w:bookmarkStart w:id="3415" w:name="_Toc494304094"/>
      <w:bookmarkStart w:id="3416" w:name="_Toc532827278"/>
      <w:bookmarkStart w:id="3417" w:name="_Toc532827444"/>
      <w:bookmarkStart w:id="3418" w:name="_Toc532827852"/>
      <w:r>
        <w:lastRenderedPageBreak/>
        <w:t>Us</w:t>
      </w:r>
      <w:r w:rsidR="00B4329A">
        <w:t>e a</w:t>
      </w:r>
      <w:r w:rsidR="00754243">
        <w:t xml:space="preserve"> </w:t>
      </w:r>
      <w:r>
        <w:t>Base Oven R</w:t>
      </w:r>
      <w:r w:rsidRPr="00356338">
        <w:t xml:space="preserve">ecipe </w:t>
      </w:r>
      <w:proofErr w:type="gramStart"/>
      <w:r w:rsidR="00754243">
        <w:t>With</w:t>
      </w:r>
      <w:proofErr w:type="gramEnd"/>
      <w:r w:rsidR="00754243">
        <w:t xml:space="preserve"> Oven Communication</w:t>
      </w:r>
      <w:bookmarkEnd w:id="3408"/>
      <w:bookmarkEnd w:id="3409"/>
      <w:bookmarkEnd w:id="3410"/>
      <w:bookmarkEnd w:id="3411"/>
      <w:bookmarkEnd w:id="3412"/>
      <w:bookmarkEnd w:id="3413"/>
      <w:bookmarkEnd w:id="3414"/>
      <w:bookmarkEnd w:id="3415"/>
      <w:bookmarkEnd w:id="3416"/>
      <w:bookmarkEnd w:id="3417"/>
      <w:bookmarkEnd w:id="3418"/>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proofErr w:type="gramStart"/>
      <w:r w:rsidRPr="00F0388A">
        <w:t>In order for</w:t>
      </w:r>
      <w:proofErr w:type="gramEnd"/>
      <w:r w:rsidRPr="00F0388A">
        <w:t xml:space="preserve">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788"/>
        <w:gridCol w:w="4788"/>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w:t>
            </w:r>
            <w:proofErr w:type="gramStart"/>
            <w:r w:rsidRPr="00F0388A">
              <w:t>in order to</w:t>
            </w:r>
            <w:proofErr w:type="gramEnd"/>
            <w:r w:rsidRPr="00F0388A">
              <w:t xml:space="preserve">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598B713D">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3419" w:name="_Toc329249490"/>
      <w:bookmarkStart w:id="3420" w:name="_Toc390353673"/>
      <w:r>
        <w:br w:type="page"/>
      </w:r>
    </w:p>
    <w:p w14:paraId="3C284243" w14:textId="77777777" w:rsidR="001D11DE" w:rsidRDefault="001D11DE">
      <w:pPr>
        <w:pStyle w:val="Heading2"/>
      </w:pPr>
      <w:bookmarkStart w:id="3421" w:name="_Toc469043395"/>
      <w:bookmarkStart w:id="3422" w:name="_Toc469045029"/>
      <w:bookmarkStart w:id="3423" w:name="_Toc469139327"/>
      <w:bookmarkStart w:id="3424" w:name="_Toc469152772"/>
      <w:bookmarkStart w:id="3425" w:name="_Toc491174863"/>
      <w:bookmarkStart w:id="3426" w:name="_Toc494304095"/>
      <w:bookmarkStart w:id="3427" w:name="_Toc532827279"/>
      <w:bookmarkStart w:id="3428" w:name="_Toc532827445"/>
      <w:bookmarkStart w:id="3429" w:name="_Toc532827853"/>
      <w:r>
        <w:lastRenderedPageBreak/>
        <w:t>Run</w:t>
      </w:r>
      <w:r w:rsidR="00B4329A">
        <w:t xml:space="preserve"> a</w:t>
      </w:r>
      <w:r w:rsidR="00754243">
        <w:t xml:space="preserve"> Profile</w:t>
      </w:r>
      <w:bookmarkEnd w:id="3419"/>
      <w:bookmarkEnd w:id="3420"/>
      <w:r w:rsidR="00754243">
        <w:t xml:space="preserve"> Using Oven Communication</w:t>
      </w:r>
      <w:bookmarkEnd w:id="3421"/>
      <w:bookmarkEnd w:id="3422"/>
      <w:bookmarkEnd w:id="3423"/>
      <w:bookmarkEnd w:id="3424"/>
      <w:bookmarkEnd w:id="3425"/>
      <w:bookmarkEnd w:id="3426"/>
      <w:bookmarkEnd w:id="3427"/>
      <w:bookmarkEnd w:id="3428"/>
      <w:bookmarkEnd w:id="3429"/>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1DFB3512" w:rsidR="001D11DE" w:rsidRPr="00F0388A" w:rsidRDefault="001D11DE" w:rsidP="00AA5614">
      <w:pPr>
        <w:pStyle w:val="ListNumber4"/>
      </w:pPr>
      <w:r w:rsidRPr="00F0388A">
        <w:t>For your first profile, load appropriate temperature and conveyor speed settings in the oven control</w:t>
      </w:r>
      <w:ins w:id="3430" w:author="Tom" w:date="2017-09-27T18:57:00Z">
        <w:r w:rsidR="00045250">
          <w:t>ler</w:t>
        </w:r>
      </w:ins>
      <w:r w:rsidRPr="00F0388A">
        <w:t xml:space="preserve">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77777777"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del w:id="3431" w:author="Tom" w:date="2017-09-27T18:58:00Z">
        <w:r w:rsidRPr="00AE530F" w:rsidDel="00045250">
          <w:rPr>
            <w:i/>
          </w:rPr>
          <w:delText>?</w:delText>
        </w:r>
      </w:del>
      <w:r w:rsidRPr="00AE530F">
        <w:rPr>
          <w:i/>
        </w:rPr>
        <w:t>,</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764"/>
        <w:gridCol w:w="2435"/>
        <w:gridCol w:w="3091"/>
        <w:gridCol w:w="16"/>
      </w:tblGrid>
      <w:tr w:rsidR="00050826" w14:paraId="19EC0B14" w14:textId="77777777" w:rsidTr="004D6ABC">
        <w:trPr>
          <w:gridAfter w:val="1"/>
          <w:wAfter w:w="18" w:type="dxa"/>
        </w:trPr>
        <w:tc>
          <w:tcPr>
            <w:tcW w:w="4176" w:type="dxa"/>
            <w:shd w:val="clear" w:color="auto" w:fill="auto"/>
          </w:tcPr>
          <w:p w14:paraId="7D619EAB" w14:textId="12DE45D8"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See </w:t>
            </w:r>
            <w:r w:rsidRPr="00F0388A">
              <w:fldChar w:fldCharType="begin"/>
            </w:r>
            <w:r w:rsidRPr="00F0388A">
              <w:instrText xml:space="preserve"> REF _Ref186057216 \h  \* MERGEFORMAT </w:instrText>
            </w:r>
            <w:r w:rsidRPr="00F0388A">
              <w:fldChar w:fldCharType="separate"/>
            </w:r>
            <w:r w:rsidR="0013342E" w:rsidRPr="00F0388A">
              <w:t xml:space="preserve">Figure </w:t>
            </w:r>
            <w:r w:rsidR="0013342E">
              <w:t>90</w:t>
            </w:r>
            <w:r w:rsidRPr="00F0388A">
              <w:fldChar w:fldCharType="end"/>
            </w:r>
            <w:r w:rsidRPr="00F0388A">
              <w:t>.</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5842632">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77777777" w:rsidR="00050826" w:rsidRDefault="00050826" w:rsidP="00970150">
            <w:pPr>
              <w:pStyle w:val="Caption"/>
            </w:pPr>
            <w:bookmarkStart w:id="3432" w:name="_Ref186057216"/>
            <w:r w:rsidRPr="00F0388A">
              <w:t xml:space="preserve">Figure </w:t>
            </w:r>
            <w:r w:rsidR="00C10912">
              <w:fldChar w:fldCharType="begin"/>
            </w:r>
            <w:r w:rsidR="00C10912">
              <w:instrText xml:space="preserve"> SEQ Figure \* ARABIC </w:instrText>
            </w:r>
            <w:r w:rsidR="00C10912">
              <w:fldChar w:fldCharType="separate"/>
            </w:r>
            <w:r w:rsidR="0013342E">
              <w:rPr>
                <w:noProof/>
              </w:rPr>
              <w:t>90</w:t>
            </w:r>
            <w:r w:rsidR="00C10912">
              <w:rPr>
                <w:noProof/>
              </w:rPr>
              <w:fldChar w:fldCharType="end"/>
            </w:r>
            <w:bookmarkEnd w:id="3432"/>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49BA41B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77777777" w:rsidR="00050826" w:rsidRDefault="00050826" w:rsidP="00970150">
            <w:pPr>
              <w:pStyle w:val="Caption"/>
            </w:pPr>
            <w:r w:rsidRPr="00F0388A">
              <w:t xml:space="preserve">Figure </w:t>
            </w:r>
            <w:r w:rsidR="00C10912">
              <w:fldChar w:fldCharType="begin"/>
            </w:r>
            <w:r w:rsidR="00C10912">
              <w:instrText xml:space="preserve"> SEQ F</w:instrText>
            </w:r>
            <w:r w:rsidR="00C10912">
              <w:instrText xml:space="preserve">igure \* ARABIC </w:instrText>
            </w:r>
            <w:r w:rsidR="00C10912">
              <w:fldChar w:fldCharType="separate"/>
            </w:r>
            <w:r w:rsidR="0013342E">
              <w:rPr>
                <w:noProof/>
              </w:rPr>
              <w:t>91</w:t>
            </w:r>
            <w:r w:rsidR="00C10912">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r w:rsidRPr="00F0388A">
        <w:lastRenderedPageBreak/>
        <w:t xml:space="preserve">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w:t>
      </w:r>
      <w:proofErr w:type="gramStart"/>
      <w:r w:rsidRPr="00F0388A">
        <w:t>first time</w:t>
      </w:r>
      <w:proofErr w:type="gramEnd"/>
      <w:r w:rsidRPr="00F0388A">
        <w:t xml:space="preserv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0FD62C3A"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r w:rsidR="00D77035">
              <w:t>(</w:t>
            </w:r>
            <w:r w:rsidRPr="00F0388A">
              <w:t xml:space="preserve">See </w:t>
            </w:r>
            <w:r w:rsidRPr="00F0388A">
              <w:fldChar w:fldCharType="begin"/>
            </w:r>
            <w:r w:rsidRPr="00F0388A">
              <w:instrText xml:space="preserve"> REF _Ref186057432 \h  \* MERGEFORMAT </w:instrText>
            </w:r>
            <w:r w:rsidRPr="00F0388A">
              <w:fldChar w:fldCharType="separate"/>
            </w:r>
            <w:r w:rsidR="0013342E" w:rsidRPr="00970150">
              <w:t xml:space="preserve">Figure </w:t>
            </w:r>
            <w:r w:rsidR="0013342E">
              <w:t>92</w:t>
            </w:r>
            <w:r w:rsidRPr="00F0388A">
              <w:fldChar w:fldCharType="end"/>
            </w:r>
            <w:r w:rsidRPr="00F0388A">
              <w:t>.</w:t>
            </w:r>
            <w:r w:rsidR="00D77035">
              <w:t>)</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09785630">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77777777" w:rsidR="00050826" w:rsidRPr="00970150" w:rsidRDefault="00050826" w:rsidP="00E332CD">
            <w:pPr>
              <w:ind w:left="720"/>
              <w:jc w:val="center"/>
            </w:pPr>
            <w:bookmarkStart w:id="3433" w:name="_Ref186057432"/>
            <w:r w:rsidRPr="00970150">
              <w:t xml:space="preserve">Figure </w:t>
            </w:r>
            <w:r w:rsidR="00C10912">
              <w:fldChar w:fldCharType="begin"/>
            </w:r>
            <w:r w:rsidR="00C10912">
              <w:instrText xml:space="preserve"> SEQ Figure \* ARABIC </w:instrText>
            </w:r>
            <w:r w:rsidR="00C10912">
              <w:fldChar w:fldCharType="separate"/>
            </w:r>
            <w:r w:rsidR="0013342E">
              <w:rPr>
                <w:noProof/>
              </w:rPr>
              <w:t>92</w:t>
            </w:r>
            <w:r w:rsidR="00C10912">
              <w:rPr>
                <w:noProof/>
              </w:rPr>
              <w:fldChar w:fldCharType="end"/>
            </w:r>
            <w:bookmarkEnd w:id="3433"/>
            <w:r w:rsidRPr="00970150">
              <w:t>: Verify Setpoints</w:t>
            </w:r>
          </w:p>
        </w:tc>
      </w:tr>
    </w:tbl>
    <w:p w14:paraId="36DED972" w14:textId="77777777"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del w:id="3434" w:author="Tom" w:date="2017-08-17T18:12:00Z">
        <w:r w:rsidR="00D77035" w:rsidDel="0059257D">
          <w:delText>.</w:delText>
        </w:r>
        <w:r w:rsidR="00D77035" w:rsidRPr="00F0388A" w:rsidDel="0059257D">
          <w:delText xml:space="preserve">  Please contact KIC Tech support if this is the case</w:delText>
        </w:r>
      </w:del>
      <w:r w:rsidR="00D77035" w:rsidRPr="00F0388A">
        <w:t>.</w:t>
      </w:r>
    </w:p>
    <w:p w14:paraId="1E48BB1D" w14:textId="77777777" w:rsidR="009E413D" w:rsidRDefault="009E413D" w:rsidP="009E413D">
      <w:pPr>
        <w:pStyle w:val="ListParagraph"/>
      </w:pPr>
    </w:p>
    <w:p w14:paraId="673F1310" w14:textId="77777777"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w:t>
      </w:r>
      <w:proofErr w:type="gramStart"/>
      <w:r w:rsidRPr="00276F83">
        <w:t>values</w:t>
      </w:r>
      <w:proofErr w:type="gramEnd"/>
      <w:r w:rsidRPr="00276F83">
        <w:t xml:space="preserve">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3435" w:name="_Toc119468197"/>
      <w:bookmarkStart w:id="3436" w:name="_Toc329784654"/>
      <w:bookmarkStart w:id="3437" w:name="_Toc393782344"/>
      <w:r>
        <w:br w:type="page"/>
      </w:r>
    </w:p>
    <w:p w14:paraId="0220A023" w14:textId="30D19890" w:rsidR="00D77035" w:rsidRPr="00F0388A" w:rsidRDefault="004D6ABC">
      <w:pPr>
        <w:pStyle w:val="Heading2"/>
      </w:pPr>
      <w:bookmarkStart w:id="3438" w:name="_Toc469043396"/>
      <w:bookmarkStart w:id="3439" w:name="_Toc469045030"/>
      <w:bookmarkStart w:id="3440" w:name="_Toc469139328"/>
      <w:bookmarkStart w:id="3441" w:name="_Toc469152773"/>
      <w:bookmarkStart w:id="3442" w:name="_Toc491174864"/>
      <w:bookmarkStart w:id="3443" w:name="_Toc494304096"/>
      <w:bookmarkStart w:id="3444" w:name="_Toc532827280"/>
      <w:bookmarkStart w:id="3445" w:name="_Toc532827446"/>
      <w:bookmarkStart w:id="3446" w:name="_Toc532827854"/>
      <w:r>
        <w:lastRenderedPageBreak/>
        <w:t>Start a</w:t>
      </w:r>
      <w:r w:rsidR="00754243" w:rsidRPr="00F0388A">
        <w:t xml:space="preserve"> </w:t>
      </w:r>
      <w:r w:rsidR="00D77035" w:rsidRPr="00F0388A">
        <w:t>Virtual Profile</w:t>
      </w:r>
      <w:bookmarkEnd w:id="3435"/>
      <w:bookmarkEnd w:id="3436"/>
      <w:bookmarkEnd w:id="3437"/>
      <w:r w:rsidR="00D77035">
        <w:t xml:space="preserve"> </w:t>
      </w:r>
      <w:proofErr w:type="gramStart"/>
      <w:r w:rsidR="00754243">
        <w:t>With</w:t>
      </w:r>
      <w:proofErr w:type="gramEnd"/>
      <w:r w:rsidR="00754243">
        <w:t xml:space="preserve"> Oven Communication</w:t>
      </w:r>
      <w:bookmarkEnd w:id="3438"/>
      <w:bookmarkEnd w:id="3439"/>
      <w:bookmarkEnd w:id="3440"/>
      <w:bookmarkEnd w:id="3441"/>
      <w:bookmarkEnd w:id="3442"/>
      <w:bookmarkEnd w:id="3443"/>
      <w:bookmarkEnd w:id="3444"/>
      <w:bookmarkEnd w:id="3445"/>
      <w:bookmarkEnd w:id="3446"/>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77777777"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w:t>
      </w:r>
      <w:proofErr w:type="gramStart"/>
      <w:r w:rsidRPr="00F0388A">
        <w:t>Preferences</w:t>
      </w:r>
      <w:proofErr w:type="gramEnd"/>
      <w:r w:rsidRPr="00F0388A">
        <w:t xml:space="preserve">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w:t>
      </w:r>
      <w:proofErr w:type="gramStart"/>
      <w:r w:rsidRPr="00F0388A">
        <w:t>all of</w:t>
      </w:r>
      <w:proofErr w:type="gramEnd"/>
      <w:r w:rsidRPr="00F0388A">
        <w:t xml:space="preserve">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proofErr w:type="gramStart"/>
      <w:r w:rsidRPr="00F0388A">
        <w:t>You</w:t>
      </w:r>
      <w:proofErr w:type="gramEnd"/>
      <w:r w:rsidRPr="00F0388A">
        <w:t xml:space="preserve">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78C3552A" w:rsidR="00036E0E" w:rsidRPr="00F0388A" w:rsidRDefault="00036E0E" w:rsidP="00036E0E">
            <w:pPr>
              <w:pStyle w:val="ListNumber4"/>
            </w:pPr>
            <w:r w:rsidRPr="00F0388A">
              <w:t xml:space="preserve">When starting a Virtual Profile from the Profile Explorer, </w:t>
            </w:r>
            <w:ins w:id="3447" w:author="Tom" w:date="2017-09-27T18:59:00Z">
              <w:r w:rsidR="00045250">
                <w:t>y</w:t>
              </w:r>
            </w:ins>
            <w:del w:id="3448" w:author="Tom" w:date="2017-09-27T18:58:00Z">
              <w:r w:rsidRPr="00F0388A" w:rsidDel="00045250">
                <w:delText>Y</w:delText>
              </w:r>
            </w:del>
            <w:r w:rsidRPr="00F0388A">
              <w:t xml:space="preserve">ou will be asked to select your Base </w:t>
            </w:r>
            <w:proofErr w:type="gramStart"/>
            <w:r w:rsidRPr="00F0388A">
              <w:t>oven</w:t>
            </w:r>
            <w:proofErr w:type="gramEnd"/>
            <w:r w:rsidRPr="00F0388A">
              <w:t xml:space="preserve"> Recipe.  A browse dialog box will appear, providing you with the means to browse your PC and point to the location and file name of the Base Oven Recipe you</w:t>
            </w:r>
            <w:ins w:id="3449" w:author="Tom" w:date="2017-09-27T18:59:00Z">
              <w:r w:rsidR="00045250">
                <w:t>’ve</w:t>
              </w:r>
            </w:ins>
            <w:r w:rsidRPr="00F0388A">
              <w:t xml:space="preserve"> chosen to use for this product.  See </w:t>
            </w:r>
            <w:r w:rsidRPr="00F0388A">
              <w:fldChar w:fldCharType="begin"/>
            </w:r>
            <w:r w:rsidRPr="00F0388A">
              <w:instrText xml:space="preserve"> REF _Ref186057746 \h  \* MERGEFORMAT </w:instrText>
            </w:r>
            <w:r w:rsidRPr="00F0388A">
              <w:fldChar w:fldCharType="separate"/>
            </w:r>
            <w:r w:rsidR="0013342E" w:rsidRPr="00F0388A">
              <w:t xml:space="preserve">Figure </w:t>
            </w:r>
            <w:r w:rsidR="0013342E">
              <w:rPr>
                <w:noProof/>
              </w:rPr>
              <w:t>93</w:t>
            </w:r>
            <w:r w:rsidRPr="00F0388A">
              <w:fldChar w:fldCharType="end"/>
            </w:r>
            <w:r w:rsidRPr="00F0388A">
              <w:t>.</w:t>
            </w:r>
          </w:p>
          <w:p w14:paraId="1A789610" w14:textId="77777777" w:rsidR="00036E0E" w:rsidRPr="00F0388A" w:rsidRDefault="00036E0E" w:rsidP="00036E0E">
            <w:pPr>
              <w:pStyle w:val="ListContinue"/>
            </w:pPr>
          </w:p>
          <w:p w14:paraId="1F21A35B" w14:textId="77777777" w:rsidR="00036E0E" w:rsidRDefault="00036E0E" w:rsidP="00036E0E">
            <w:pPr>
              <w:pStyle w:val="ListContinue"/>
            </w:pPr>
            <w:r w:rsidRPr="00F0388A">
              <w:t>Remember it should be the same one you ch</w:t>
            </w:r>
            <w:del w:id="3450" w:author="Tom" w:date="2017-09-27T18:59:00Z">
              <w:r w:rsidRPr="00F0388A" w:rsidDel="00045250">
                <w:delText>o</w:delText>
              </w:r>
            </w:del>
            <w:r w:rsidRPr="00F0388A">
              <w:t>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688F2C34">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77777777" w:rsidR="00036E0E" w:rsidRPr="00F0388A" w:rsidRDefault="00036E0E" w:rsidP="00036E0E">
            <w:pPr>
              <w:pStyle w:val="Caption"/>
            </w:pPr>
            <w:bookmarkStart w:id="3451" w:name="_Ref186057746"/>
            <w:r w:rsidRPr="00F0388A">
              <w:t xml:space="preserve">Figure </w:t>
            </w:r>
            <w:r w:rsidR="00C10912">
              <w:fldChar w:fldCharType="begin"/>
            </w:r>
            <w:r w:rsidR="00C10912">
              <w:instrText xml:space="preserve"> SEQ Figure \* ARABIC </w:instrText>
            </w:r>
            <w:r w:rsidR="00C10912">
              <w:fldChar w:fldCharType="separate"/>
            </w:r>
            <w:r w:rsidR="0013342E">
              <w:rPr>
                <w:noProof/>
              </w:rPr>
              <w:t>93</w:t>
            </w:r>
            <w:r w:rsidR="00C10912">
              <w:rPr>
                <w:noProof/>
              </w:rPr>
              <w:fldChar w:fldCharType="end"/>
            </w:r>
            <w:bookmarkEnd w:id="3451"/>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77777777"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w:t>
      </w:r>
      <w:proofErr w:type="gramStart"/>
      <w:r w:rsidRPr="00F0388A">
        <w:t>All of</w:t>
      </w:r>
      <w:proofErr w:type="gramEnd"/>
      <w:r w:rsidRPr="00F0388A">
        <w:t xml:space="preserve">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and audio warning, you may see the light tower change to an amber state, you may even see the conveyor stop momentarily and then start again indicating that the oven is loading the Base Oven Recipe.  Seconds later you may hear or see one or </w:t>
      </w:r>
      <w:proofErr w:type="gramStart"/>
      <w:r w:rsidRPr="00F0388A">
        <w:t>all of</w:t>
      </w:r>
      <w:proofErr w:type="gramEnd"/>
      <w:r w:rsidRPr="00F0388A">
        <w:t xml:space="preserve">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66E6D29C" w:rsidR="00036E0E" w:rsidRDefault="00036E0E" w:rsidP="00970150">
            <w:pPr>
              <w:pStyle w:val="ListNumber4"/>
            </w:pPr>
            <w:r w:rsidRPr="00F0388A">
              <w:t xml:space="preserve">If you have already loaded a VP and selected a Base Oven </w:t>
            </w:r>
            <w:proofErr w:type="gramStart"/>
            <w:r w:rsidRPr="00F0388A">
              <w:t>Re</w:t>
            </w:r>
            <w:r w:rsidR="00D77035">
              <w:t>cipe</w:t>
            </w:r>
            <w:proofErr w:type="gramEnd"/>
            <w:r w:rsidR="00D77035">
              <w:t xml:space="preserve"> then you will not see the </w:t>
            </w:r>
            <w:r w:rsidRPr="00D77035">
              <w:rPr>
                <w:i/>
              </w:rPr>
              <w:t>Select the</w:t>
            </w:r>
            <w:r w:rsidR="00D77035" w:rsidRPr="00D77035">
              <w:rPr>
                <w:i/>
              </w:rPr>
              <w:t xml:space="preserve"> Base Oven Recipe to be Loaded</w:t>
            </w:r>
            <w:r w:rsidR="00D77035">
              <w:t xml:space="preserve"> screen.  Instead you will see the</w:t>
            </w:r>
            <w:r w:rsidRPr="00F0388A">
              <w:t xml:space="preserve"> screen</w:t>
            </w:r>
            <w:r w:rsidR="00D77035">
              <w:t xml:space="preserve"> shown at the right</w:t>
            </w:r>
            <w:r w:rsidRPr="00F0388A">
              <w:t xml:space="preserve">, verifying that you are loading the </w:t>
            </w:r>
            <w:proofErr w:type="gramStart"/>
            <w:r w:rsidRPr="00F0388A">
              <w:t>correct  Ba</w:t>
            </w:r>
            <w:r w:rsidR="00D77035">
              <w:t>se</w:t>
            </w:r>
            <w:proofErr w:type="gramEnd"/>
            <w:r w:rsidR="00D77035">
              <w:t xml:space="preserve"> Oven Recipe.  If you choose </w:t>
            </w:r>
            <w:proofErr w:type="gramStart"/>
            <w:r w:rsidR="00D77035" w:rsidRPr="00D77035">
              <w:rPr>
                <w:i/>
              </w:rPr>
              <w:t>No</w:t>
            </w:r>
            <w:proofErr w:type="gramEnd"/>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r w:rsidR="00D77035">
              <w:t>(</w:t>
            </w:r>
            <w:r w:rsidRPr="00F0388A">
              <w:t xml:space="preserve">See </w:t>
            </w:r>
            <w:r w:rsidRPr="00F0388A">
              <w:fldChar w:fldCharType="begin"/>
            </w:r>
            <w:r w:rsidRPr="00F0388A">
              <w:instrText xml:space="preserve"> REF _Ref186057932 \h  \* MERGEFORMAT </w:instrText>
            </w:r>
            <w:r w:rsidRPr="00F0388A">
              <w:fldChar w:fldCharType="separate"/>
            </w:r>
            <w:r w:rsidR="0013342E" w:rsidRPr="0013342E">
              <w:t xml:space="preserve">Figure </w:t>
            </w:r>
            <w:r w:rsidR="0013342E" w:rsidRPr="0013342E">
              <w:rPr>
                <w:noProof/>
              </w:rPr>
              <w:t>94</w:t>
            </w:r>
            <w:r w:rsidRPr="00F0388A">
              <w:fldChar w:fldCharType="end"/>
            </w:r>
            <w:r w:rsidRPr="00F0388A">
              <w:t>.</w:t>
            </w:r>
            <w:r w:rsidR="00D77035">
              <w:t>)</w:t>
            </w: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579FACA4">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77777777" w:rsidR="00036E0E" w:rsidRPr="00970150" w:rsidRDefault="00036E0E" w:rsidP="00970150">
            <w:pPr>
              <w:pStyle w:val="ListContinue"/>
              <w:ind w:left="0"/>
              <w:jc w:val="center"/>
              <w:rPr>
                <w:rFonts w:ascii="Arial" w:hAnsi="Arial" w:cs="Arial"/>
                <w:sz w:val="16"/>
                <w:szCs w:val="16"/>
              </w:rPr>
            </w:pPr>
            <w:bookmarkStart w:id="3452"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13342E">
              <w:rPr>
                <w:rFonts w:ascii="Arial" w:hAnsi="Arial" w:cs="Arial"/>
                <w:noProof/>
                <w:sz w:val="16"/>
                <w:szCs w:val="16"/>
              </w:rPr>
              <w:t>94</w:t>
            </w:r>
            <w:r w:rsidRPr="00970150">
              <w:rPr>
                <w:rFonts w:ascii="Arial" w:hAnsi="Arial" w:cs="Arial"/>
                <w:sz w:val="16"/>
                <w:szCs w:val="16"/>
              </w:rPr>
              <w:fldChar w:fldCharType="end"/>
            </w:r>
            <w:bookmarkEnd w:id="3452"/>
          </w:p>
        </w:tc>
      </w:tr>
    </w:tbl>
    <w:p w14:paraId="7C15AE9F" w14:textId="77777777" w:rsidR="0058069D" w:rsidRPr="00F0388A" w:rsidRDefault="0058069D" w:rsidP="0058069D"/>
    <w:p w14:paraId="66D90877" w14:textId="78A71DEC" w:rsidR="00BD073C" w:rsidRPr="00276F83" w:rsidRDefault="00D77035" w:rsidP="003335AF">
      <w:r w:rsidRPr="003335AF">
        <w:rPr>
          <w:b/>
        </w:rPr>
        <w:t>Note</w:t>
      </w:r>
      <w:r w:rsidR="000E6D3B" w:rsidRPr="00276F83">
        <w:t xml:space="preserve">: </w:t>
      </w:r>
      <w:r w:rsidR="0058069D" w:rsidRPr="00276F83">
        <w:t>If you feel that the system is taking too long to load the Base Oven Recipe or the setpoints, switch over to the oven control</w:t>
      </w:r>
      <w:ins w:id="3453" w:author="Tom" w:date="2017-09-27T18:59:00Z">
        <w:r w:rsidR="00045250">
          <w:t>ler</w:t>
        </w:r>
      </w:ins>
      <w:r w:rsidR="0058069D" w:rsidRPr="00276F83">
        <w:t xml:space="preserve"> software and see if you can detect a reason why the oven is </w:t>
      </w:r>
      <w:r w:rsidR="000B1E86" w:rsidRPr="00276F83">
        <w:t>not accepting the changes.</w:t>
      </w:r>
    </w:p>
    <w:p w14:paraId="2F269D11" w14:textId="77777777" w:rsidR="00351520" w:rsidRPr="00F0388A" w:rsidRDefault="00754243">
      <w:pPr>
        <w:pStyle w:val="Heading2"/>
      </w:pPr>
      <w:bookmarkStart w:id="3454" w:name="_KIC_24/7_without_Board_Sensor_(Belt"/>
      <w:bookmarkStart w:id="3455" w:name="_Toc51132722"/>
      <w:bookmarkStart w:id="3456" w:name="_Toc119468198"/>
      <w:bookmarkEnd w:id="3454"/>
      <w:r w:rsidRPr="00F0388A">
        <w:br w:type="page"/>
      </w:r>
      <w:bookmarkStart w:id="3457" w:name="_Toc141866788"/>
      <w:bookmarkStart w:id="3458" w:name="_Toc329784655"/>
      <w:bookmarkStart w:id="3459" w:name="_Toc469043397"/>
      <w:bookmarkStart w:id="3460" w:name="_Toc469045031"/>
      <w:bookmarkStart w:id="3461" w:name="_Toc469139329"/>
      <w:bookmarkStart w:id="3462" w:name="_Toc469152774"/>
      <w:bookmarkStart w:id="3463" w:name="_Toc491174865"/>
      <w:bookmarkStart w:id="3464" w:name="_Toc494304097"/>
      <w:bookmarkStart w:id="3465" w:name="_Toc532827281"/>
      <w:bookmarkStart w:id="3466" w:name="_Toc532827447"/>
      <w:bookmarkStart w:id="3467" w:name="_Toc532827855"/>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3457"/>
      <w:bookmarkEnd w:id="3458"/>
      <w:bookmarkEnd w:id="3459"/>
      <w:bookmarkEnd w:id="3460"/>
      <w:bookmarkEnd w:id="3461"/>
      <w:bookmarkEnd w:id="3462"/>
      <w:bookmarkEnd w:id="3463"/>
      <w:bookmarkEnd w:id="3464"/>
      <w:bookmarkEnd w:id="3465"/>
      <w:bookmarkEnd w:id="3466"/>
      <w:bookmarkEnd w:id="3467"/>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proofErr w:type="spellStart"/>
      <w:r w:rsidRPr="00F0388A">
        <w:t>AllowNotChangeRecipe</w:t>
      </w:r>
      <w:r w:rsidR="00EE62B3">
        <w:t>Auto</w:t>
      </w:r>
      <w:proofErr w:type="spellEnd"/>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 xml:space="preserve">n the Global </w:t>
      </w:r>
      <w:proofErr w:type="gramStart"/>
      <w:r w:rsidR="00512BD7" w:rsidRPr="00F0388A">
        <w:t>Preferences</w:t>
      </w:r>
      <w:r>
        <w:t xml:space="preserve"> screen</w:t>
      </w:r>
      <w:proofErr w:type="gramEnd"/>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788"/>
        <w:gridCol w:w="4788"/>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23AF030B">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C149351">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w:t>
            </w:r>
            <w:proofErr w:type="gramStart"/>
            <w:r w:rsidR="000034CD">
              <w:t>recipe</w:t>
            </w:r>
            <w:proofErr w:type="gramEnd"/>
            <w:r w:rsidR="000034CD">
              <w:t xml:space="preserv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64477F">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6">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3455"/>
      <w:bookmarkEnd w:id="3456"/>
    </w:tbl>
    <w:p w14:paraId="2C1CDFC0" w14:textId="77777777" w:rsidR="00AD69D0" w:rsidRPr="00F0388A" w:rsidRDefault="00AD69D0" w:rsidP="003456EC"/>
    <w:p w14:paraId="03D20DCF" w14:textId="77777777" w:rsidR="00E767B9" w:rsidRDefault="00E767B9" w:rsidP="0026146F">
      <w:pPr>
        <w:pStyle w:val="Heading1"/>
      </w:pPr>
      <w:bookmarkStart w:id="3468" w:name="_Dual_Lane_Systems"/>
      <w:bookmarkStart w:id="3469" w:name="_Ref468169722"/>
      <w:bookmarkStart w:id="3470" w:name="_Toc468171270"/>
      <w:bookmarkStart w:id="3471" w:name="_Toc468549184"/>
      <w:bookmarkStart w:id="3472" w:name="_Toc468552702"/>
      <w:bookmarkStart w:id="3473" w:name="_Toc469041229"/>
      <w:bookmarkStart w:id="3474" w:name="_Toc469041335"/>
      <w:bookmarkStart w:id="3475" w:name="_Toc469043399"/>
      <w:bookmarkStart w:id="3476" w:name="_Toc469045032"/>
      <w:bookmarkStart w:id="3477" w:name="_Toc469139330"/>
      <w:bookmarkStart w:id="3478" w:name="_Toc469143780"/>
      <w:bookmarkStart w:id="3479" w:name="_Toc469152538"/>
      <w:bookmarkStart w:id="3480" w:name="_Toc469152775"/>
      <w:bookmarkStart w:id="3481" w:name="_Toc491174866"/>
      <w:bookmarkStart w:id="3482" w:name="_Toc491175168"/>
      <w:bookmarkStart w:id="3483" w:name="_Toc494304098"/>
      <w:bookmarkStart w:id="3484" w:name="_Toc494304206"/>
      <w:bookmarkStart w:id="3485" w:name="_Toc532827282"/>
      <w:bookmarkStart w:id="3486" w:name="_Toc532827448"/>
      <w:bookmarkStart w:id="3487" w:name="_Toc532827593"/>
      <w:bookmarkStart w:id="3488" w:name="_Toc532827856"/>
      <w:bookmarkStart w:id="3489" w:name="_Toc532892548"/>
      <w:bookmarkEnd w:id="3468"/>
      <w:r>
        <w:lastRenderedPageBreak/>
        <w:t xml:space="preserve">Dual Lane Systems </w:t>
      </w:r>
      <w:proofErr w:type="gramStart"/>
      <w:r w:rsidR="006C7149">
        <w:t>And</w:t>
      </w:r>
      <w:proofErr w:type="gramEnd"/>
      <w:r w:rsidR="006C7149">
        <w:t xml:space="preserve"> </w:t>
      </w:r>
      <w:r>
        <w:t>Functionality</w:t>
      </w:r>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Del="0039537A" w:rsidRDefault="00E767B9" w:rsidP="00E767B9">
      <w:pPr>
        <w:rPr>
          <w:del w:id="3490" w:author="Tom" w:date="2017-08-17T18:14:00Z"/>
        </w:rPr>
      </w:pPr>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Del="0039537A" w:rsidRDefault="0055000C" w:rsidP="00E767B9">
      <w:pPr>
        <w:rPr>
          <w:del w:id="3491" w:author="Tom" w:date="2017-08-17T18:14:00Z"/>
        </w:rPr>
      </w:pPr>
    </w:p>
    <w:p w14:paraId="60F0A608" w14:textId="77777777" w:rsidR="00CE4922" w:rsidRDefault="00E767B9" w:rsidP="00E767B9">
      <w:del w:id="3492" w:author="Tom" w:date="2017-08-17T18:14:00Z">
        <w:r w:rsidDel="0039537A">
          <w:delText xml:space="preserve">The </w:delText>
        </w:r>
        <w:r w:rsidDel="0039537A">
          <w:rPr>
            <w:i/>
          </w:rPr>
          <w:delText>Dual Lane-Single S</w:delText>
        </w:r>
        <w:r w:rsidRPr="00D1498A" w:rsidDel="0039537A">
          <w:rPr>
            <w:i/>
          </w:rPr>
          <w:delText>ystem</w:delText>
        </w:r>
        <w:r w:rsidDel="0039537A">
          <w:delText xml:space="preserve"> tracks two lanes of the same recipe with one instance of the software.  </w:delText>
        </w:r>
      </w:del>
    </w:p>
    <w:p w14:paraId="2ACAB22D" w14:textId="77777777" w:rsidR="00CE4922" w:rsidRDefault="00CE4922" w:rsidP="00E767B9"/>
    <w:p w14:paraId="2CC81A4B" w14:textId="659A34AD" w:rsidR="00E767B9" w:rsidRDefault="00E767B9" w:rsidP="00E767B9">
      <w:r>
        <w:t>A radio button display during the installation routine lets you choose between the standard configuration or</w:t>
      </w:r>
      <w:del w:id="3493" w:author="Tom" w:date="2017-08-17T18:15:00Z">
        <w:r w:rsidDel="0039537A">
          <w:delText xml:space="preserve"> one of</w:delText>
        </w:r>
      </w:del>
      <w:r>
        <w:t xml:space="preserve"> the dual lane setup</w:t>
      </w:r>
      <w:del w:id="3494" w:author="Tom" w:date="2017-08-17T18:14:00Z">
        <w:r w:rsidDel="0039537A">
          <w:delText>s</w:delText>
        </w:r>
      </w:del>
      <w:r>
        <w:t xml:space="preserve">.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pPr>
        <w:pStyle w:val="Heading2"/>
      </w:pPr>
      <w:bookmarkStart w:id="3495" w:name="_Toc469043400"/>
      <w:bookmarkStart w:id="3496" w:name="_Toc469045033"/>
      <w:bookmarkStart w:id="3497" w:name="_Toc469139331"/>
      <w:bookmarkStart w:id="3498" w:name="_Toc469152776"/>
      <w:bookmarkStart w:id="3499" w:name="_Toc491174867"/>
      <w:bookmarkStart w:id="3500" w:name="_Toc494304099"/>
      <w:bookmarkStart w:id="3501" w:name="_Toc532827283"/>
      <w:bookmarkStart w:id="3502" w:name="_Toc532827449"/>
      <w:bookmarkStart w:id="3503" w:name="_Toc532827857"/>
      <w:r>
        <w:t>Dual Lane Dual Systems</w:t>
      </w:r>
      <w:bookmarkEnd w:id="3495"/>
      <w:bookmarkEnd w:id="3496"/>
      <w:bookmarkEnd w:id="3497"/>
      <w:bookmarkEnd w:id="3498"/>
      <w:bookmarkEnd w:id="3499"/>
      <w:bookmarkEnd w:id="3500"/>
      <w:bookmarkEnd w:id="3501"/>
      <w:bookmarkEnd w:id="3502"/>
      <w:bookmarkEnd w:id="3503"/>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proofErr w:type="spellStart"/>
      <w:r>
        <w:t>eTPUs</w:t>
      </w:r>
      <w:proofErr w:type="spellEnd"/>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788"/>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67E3CC54" w:rsidR="00E767B9" w:rsidRDefault="00E767B9" w:rsidP="00AD4DC4">
            <w:r>
              <w:t xml:space="preserve">Each automatic system instance receives data from its own associated eTPU.  Each </w:t>
            </w:r>
            <w:proofErr w:type="gramStart"/>
            <w:r>
              <w:t>stores</w:t>
            </w:r>
            <w:proofErr w:type="gramEnd"/>
            <w:r>
              <w:t xml:space="preserve">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ins w:id="3504" w:author="Tom" w:date="2017-09-27T19:00:00Z">
              <w:r w:rsidR="00045250">
                <w:t>s</w:t>
              </w:r>
            </w:ins>
            <w:del w:id="3505" w:author="Tom" w:date="2017-09-27T19:00:00Z">
              <w:r w:rsidDel="00045250">
                <w:delText>d</w:delText>
              </w:r>
            </w:del>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7E178808">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67CAA43F">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1928A25A" w14:textId="77777777" w:rsidR="00F3396F" w:rsidDel="0039537A" w:rsidRDefault="00F3396F">
      <w:pPr>
        <w:rPr>
          <w:del w:id="3506" w:author="Tom" w:date="2017-08-17T18:16:00Z"/>
          <w:rFonts w:ascii="Arial" w:hAnsi="Arial" w:cs="Arial"/>
          <w:b/>
          <w:bCs/>
          <w:iCs/>
          <w:sz w:val="32"/>
          <w:szCs w:val="28"/>
        </w:rPr>
      </w:pPr>
      <w:del w:id="3507" w:author="Tom" w:date="2017-08-17T18:16:00Z">
        <w:r w:rsidDel="0039537A">
          <w:br w:type="page"/>
        </w:r>
      </w:del>
    </w:p>
    <w:p w14:paraId="0511F824" w14:textId="732CCFB1" w:rsidR="00E767B9" w:rsidDel="0039537A" w:rsidRDefault="00754243">
      <w:pPr>
        <w:pStyle w:val="Heading2"/>
        <w:rPr>
          <w:del w:id="3508" w:author="Tom" w:date="2017-08-17T18:16:00Z"/>
        </w:rPr>
      </w:pPr>
      <w:bookmarkStart w:id="3509" w:name="_Toc469043401"/>
      <w:bookmarkStart w:id="3510" w:name="_Toc469045034"/>
      <w:bookmarkStart w:id="3511" w:name="_Toc469139332"/>
      <w:bookmarkStart w:id="3512" w:name="_Toc469152777"/>
      <w:del w:id="3513" w:author="Tom" w:date="2017-08-17T18:16:00Z">
        <w:r w:rsidDel="0039537A">
          <w:delText>Dual Lane Single Systems</w:delText>
        </w:r>
        <w:bookmarkEnd w:id="3509"/>
        <w:bookmarkEnd w:id="3510"/>
        <w:bookmarkEnd w:id="3511"/>
        <w:bookmarkEnd w:id="3512"/>
      </w:del>
    </w:p>
    <w:p w14:paraId="1D693474" w14:textId="77777777" w:rsidR="00E767B9" w:rsidDel="0039537A" w:rsidRDefault="00E767B9" w:rsidP="00F3396F">
      <w:pPr>
        <w:rPr>
          <w:del w:id="3514" w:author="Tom" w:date="2017-08-17T18:16:00Z"/>
        </w:rPr>
      </w:pPr>
      <w:del w:id="3515" w:author="Tom" w:date="2017-08-17T18:16:00Z">
        <w:r w:rsidDel="0039537A">
          <w:delText>The single system configuration uses only one</w:delText>
        </w:r>
        <w:r w:rsidRPr="00AD4DC4" w:rsidDel="0039537A">
          <w:delText xml:space="preserve"> automatic system </w:delText>
        </w:r>
        <w:r w:rsidDel="0039537A">
          <w:delText xml:space="preserve">instance.  An installation includes one set of thermal management hardware supplemented with </w:delText>
        </w:r>
        <w:r w:rsidRPr="0086534F" w:rsidDel="0039537A">
          <w:rPr>
            <w:i/>
          </w:rPr>
          <w:delText>an additional product sensor</w:delText>
        </w:r>
        <w:r w:rsidDel="0039537A">
          <w:delText xml:space="preserve">.  One product sensor is associated with each lane.  </w:delText>
        </w:r>
      </w:del>
    </w:p>
    <w:p w14:paraId="680E0288" w14:textId="77777777" w:rsidR="00E767B9" w:rsidDel="0039537A" w:rsidRDefault="00E767B9" w:rsidP="00F3396F">
      <w:pPr>
        <w:rPr>
          <w:del w:id="3516" w:author="Tom" w:date="2017-08-17T18:16:00Z"/>
        </w:rPr>
      </w:pPr>
    </w:p>
    <w:p w14:paraId="7C8404AD" w14:textId="77777777" w:rsidR="00E767B9" w:rsidDel="0039537A" w:rsidRDefault="00E767B9" w:rsidP="00F3396F">
      <w:pPr>
        <w:rPr>
          <w:del w:id="3517" w:author="Tom" w:date="2017-08-17T18:15:00Z"/>
        </w:rPr>
      </w:pPr>
      <w:del w:id="3518" w:author="Tom" w:date="2017-08-17T18:16:00Z">
        <w:r w:rsidRPr="0085555C" w:rsidDel="0039537A">
          <w:delText>The single system uses the same recipe on both lanes,</w:delText>
        </w:r>
        <w:r w:rsidDel="0039537A">
          <w:delText xml:space="preserve"> but tracks two flows </w:delText>
        </w:r>
      </w:del>
      <w:del w:id="3519" w:author="Tom" w:date="2017-08-17T18:15:00Z">
        <w:r w:rsidDel="0039537A">
          <w:delText>of product across the user interface.  When in Live Mode, the white rectangle icons track two boards through channels at the top of the Charts, Chart data, and Troubleshooting tab screens:</w:delText>
        </w:r>
      </w:del>
    </w:p>
    <w:p w14:paraId="46E923A6" w14:textId="77777777" w:rsidR="00F3396F" w:rsidDel="0039537A" w:rsidRDefault="00F3396F" w:rsidP="00F3396F">
      <w:pPr>
        <w:rPr>
          <w:del w:id="3520" w:author="Tom" w:date="2017-08-17T18:15:00Z"/>
        </w:rPr>
      </w:pPr>
    </w:p>
    <w:p w14:paraId="6FB468EA" w14:textId="6B22C2DD" w:rsidR="00E767B9" w:rsidDel="0039537A" w:rsidRDefault="00E767B9" w:rsidP="00F3396F">
      <w:pPr>
        <w:rPr>
          <w:del w:id="3521" w:author="Tom" w:date="2017-08-17T18:15:00Z"/>
        </w:rPr>
      </w:pPr>
      <w:del w:id="3522" w:author="Tom" w:date="2017-08-17T18:15:00Z">
        <w:r w:rsidDel="0039537A">
          <w:rPr>
            <w:noProof/>
          </w:rPr>
          <w:drawing>
            <wp:inline distT="0" distB="0" distL="0" distR="0" wp14:anchorId="612F00A3" wp14:editId="640C0324">
              <wp:extent cx="5943600" cy="815975"/>
              <wp:effectExtent l="0" t="0" r="0" b="3175"/>
              <wp:docPr id="49"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815975"/>
                      </a:xfrm>
                      <a:prstGeom prst="rect">
                        <a:avLst/>
                      </a:prstGeom>
                      <a:noFill/>
                      <a:ln>
                        <a:noFill/>
                      </a:ln>
                    </pic:spPr>
                  </pic:pic>
                </a:graphicData>
              </a:graphic>
            </wp:inline>
          </w:drawing>
        </w:r>
      </w:del>
    </w:p>
    <w:p w14:paraId="7729D3D0" w14:textId="77777777" w:rsidR="00E767B9" w:rsidDel="0039537A" w:rsidRDefault="00E767B9" w:rsidP="00F3396F">
      <w:pPr>
        <w:rPr>
          <w:del w:id="3523" w:author="Tom" w:date="2017-08-17T18:15:00Z"/>
        </w:rPr>
      </w:pPr>
    </w:p>
    <w:p w14:paraId="1AAFC7AE" w14:textId="58B677E7" w:rsidR="00E767B9" w:rsidDel="0039537A" w:rsidRDefault="00E767B9" w:rsidP="00F3396F">
      <w:pPr>
        <w:rPr>
          <w:del w:id="3524" w:author="Tom" w:date="2017-08-17T18:15:00Z"/>
        </w:rPr>
      </w:pPr>
      <w:del w:id="3525" w:author="Tom" w:date="2017-08-17T18:15:00Z">
        <w:r w:rsidDel="0039537A">
          <w:rPr>
            <w:noProof/>
          </w:rPr>
          <w:drawing>
            <wp:inline distT="0" distB="0" distL="0" distR="0" wp14:anchorId="05888208" wp14:editId="3BE15864">
              <wp:extent cx="1895475" cy="1280160"/>
              <wp:effectExtent l="0" t="0" r="9525" b="0"/>
              <wp:docPr id="50"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b="12386"/>
                      <a:stretch/>
                    </pic:blipFill>
                    <pic:spPr bwMode="auto">
                      <a:xfrm>
                        <a:off x="0" y="0"/>
                        <a:ext cx="1897964" cy="1281841"/>
                      </a:xfrm>
                      <a:prstGeom prst="rect">
                        <a:avLst/>
                      </a:prstGeom>
                      <a:noFill/>
                      <a:ln>
                        <a:noFill/>
                      </a:ln>
                      <a:extLst>
                        <a:ext uri="{53640926-AAD7-44D8-BBD7-CCE9431645EC}">
                          <a14:shadowObscured xmlns:a14="http://schemas.microsoft.com/office/drawing/2010/main"/>
                        </a:ext>
                      </a:extLst>
                    </pic:spPr>
                  </pic:pic>
                </a:graphicData>
              </a:graphic>
            </wp:inline>
          </w:drawing>
        </w:r>
        <w:r w:rsidDel="0039537A">
          <w:delText xml:space="preserve">  </w:delText>
        </w:r>
        <w:r w:rsidDel="0039537A">
          <w:rPr>
            <w:noProof/>
          </w:rPr>
          <w:drawing>
            <wp:inline distT="0" distB="0" distL="0" distR="0" wp14:anchorId="1D90DFFC" wp14:editId="4F08C5C6">
              <wp:extent cx="1933575" cy="1280160"/>
              <wp:effectExtent l="0" t="0" r="9525" b="0"/>
              <wp:docPr id="52"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rotWithShape="1">
                      <a:blip r:embed="rId211">
                        <a:extLst>
                          <a:ext uri="{28A0092B-C50C-407E-A947-70E740481C1C}">
                            <a14:useLocalDpi xmlns:a14="http://schemas.microsoft.com/office/drawing/2010/main" val="0"/>
                          </a:ext>
                        </a:extLst>
                      </a:blip>
                      <a:srcRect t="-1" b="14111"/>
                      <a:stretch/>
                    </pic:blipFill>
                    <pic:spPr bwMode="auto">
                      <a:xfrm>
                        <a:off x="0" y="0"/>
                        <a:ext cx="1934210" cy="1280580"/>
                      </a:xfrm>
                      <a:prstGeom prst="rect">
                        <a:avLst/>
                      </a:prstGeom>
                      <a:noFill/>
                      <a:ln>
                        <a:noFill/>
                      </a:ln>
                      <a:extLst>
                        <a:ext uri="{53640926-AAD7-44D8-BBD7-CCE9431645EC}">
                          <a14:shadowObscured xmlns:a14="http://schemas.microsoft.com/office/drawing/2010/main"/>
                        </a:ext>
                      </a:extLst>
                    </pic:spPr>
                  </pic:pic>
                </a:graphicData>
              </a:graphic>
            </wp:inline>
          </w:drawing>
        </w:r>
        <w:r w:rsidDel="0039537A">
          <w:delText xml:space="preserve">  </w:delText>
        </w:r>
        <w:r w:rsidDel="0039537A">
          <w:rPr>
            <w:noProof/>
          </w:rPr>
          <w:drawing>
            <wp:inline distT="0" distB="0" distL="0" distR="0" wp14:anchorId="05F08F8C" wp14:editId="1E9827C8">
              <wp:extent cx="1927225" cy="1280160"/>
              <wp:effectExtent l="0" t="0" r="0" b="0"/>
              <wp:docPr id="53"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rotWithShape="1">
                      <a:blip r:embed="rId212">
                        <a:extLst>
                          <a:ext uri="{28A0092B-C50C-407E-A947-70E740481C1C}">
                            <a14:useLocalDpi xmlns:a14="http://schemas.microsoft.com/office/drawing/2010/main" val="0"/>
                          </a:ext>
                        </a:extLst>
                      </a:blip>
                      <a:srcRect b="14140"/>
                      <a:stretch/>
                    </pic:blipFill>
                    <pic:spPr bwMode="auto">
                      <a:xfrm>
                        <a:off x="0" y="0"/>
                        <a:ext cx="1927225" cy="1280160"/>
                      </a:xfrm>
                      <a:prstGeom prst="rect">
                        <a:avLst/>
                      </a:prstGeom>
                      <a:noFill/>
                      <a:ln>
                        <a:noFill/>
                      </a:ln>
                      <a:extLst>
                        <a:ext uri="{53640926-AAD7-44D8-BBD7-CCE9431645EC}">
                          <a14:shadowObscured xmlns:a14="http://schemas.microsoft.com/office/drawing/2010/main"/>
                        </a:ext>
                      </a:extLst>
                    </pic:spPr>
                  </pic:pic>
                </a:graphicData>
              </a:graphic>
            </wp:inline>
          </w:drawing>
        </w:r>
      </w:del>
    </w:p>
    <w:p w14:paraId="648C0E17" w14:textId="77777777" w:rsidR="00AD4DC4" w:rsidDel="0039537A" w:rsidRDefault="00AD4DC4" w:rsidP="00AD4DC4">
      <w:pPr>
        <w:rPr>
          <w:del w:id="3526" w:author="Tom" w:date="2017-08-17T18:15:00Z"/>
        </w:rPr>
      </w:pPr>
    </w:p>
    <w:p w14:paraId="6C0564D1" w14:textId="79095FAF" w:rsidR="00E767B9" w:rsidRPr="00E767B9" w:rsidDel="0039537A" w:rsidRDefault="00E767B9" w:rsidP="00E767B9">
      <w:pPr>
        <w:rPr>
          <w:del w:id="3527" w:author="Tom" w:date="2017-08-17T18:15:00Z"/>
          <w:rFonts w:ascii="Trebuchet MS" w:hAnsi="Trebuchet MS"/>
        </w:rPr>
      </w:pPr>
      <w:del w:id="3528" w:author="Tom" w:date="2017-08-17T18:15:00Z">
        <w:r w:rsidDel="0039537A">
          <w:delText>The system calculates a separate data set for each board.  It</w:delText>
        </w:r>
        <w:r w:rsidRPr="006B3286" w:rsidDel="0039537A">
          <w:delText xml:space="preserve"> </w:delText>
        </w:r>
        <w:r w:rsidDel="0039537A">
          <w:delText xml:space="preserve">accumulates historical data in a manner just like a single lane oven. </w:delText>
        </w:r>
        <w:r w:rsidRPr="00E767B9" w:rsidDel="0039537A">
          <w:delText>A “Lane Identifier” will be save</w:delText>
        </w:r>
        <w:r w:rsidR="00F3396F" w:rsidDel="0039537A">
          <w:delText>d</w:delText>
        </w:r>
        <w:r w:rsidRPr="00E767B9" w:rsidDel="0039537A">
          <w:delText xml:space="preserve"> with the data from each board for identifying which lane the particular board was processed in.</w:delText>
        </w:r>
        <w:r w:rsidRPr="00E767B9" w:rsidDel="0039537A">
          <w:rPr>
            <w:rFonts w:ascii="Trebuchet MS" w:hAnsi="Trebuchet MS"/>
          </w:rPr>
          <w:delText xml:space="preserve"> </w:delText>
        </w:r>
      </w:del>
    </w:p>
    <w:p w14:paraId="25F98550" w14:textId="77777777" w:rsidR="00E767B9" w:rsidRPr="00E767B9" w:rsidRDefault="00E767B9"/>
    <w:p w14:paraId="707C0A61" w14:textId="77777777" w:rsidR="00E767B9" w:rsidRDefault="00E767B9" w:rsidP="00E767B9">
      <w:pPr>
        <w:rPr>
          <w:rFonts w:ascii="Arial" w:hAnsi="Arial" w:cs="Arial"/>
          <w:b/>
          <w:bCs/>
          <w:iCs/>
          <w:sz w:val="32"/>
          <w:szCs w:val="28"/>
        </w:rPr>
      </w:pPr>
      <w:r>
        <w:br w:type="page"/>
      </w:r>
    </w:p>
    <w:p w14:paraId="61A70D8B" w14:textId="514DD69E" w:rsidR="00E767B9" w:rsidRPr="00E767B9" w:rsidRDefault="00754243">
      <w:pPr>
        <w:pStyle w:val="Heading2"/>
        <w:rPr>
          <w:rFonts w:ascii="Trebuchet MS" w:hAnsi="Trebuchet MS"/>
          <w:sz w:val="24"/>
          <w:szCs w:val="24"/>
        </w:rPr>
      </w:pPr>
      <w:bookmarkStart w:id="3529" w:name="_Toc469043402"/>
      <w:bookmarkStart w:id="3530" w:name="_Toc469045035"/>
      <w:bookmarkStart w:id="3531" w:name="_Toc469139333"/>
      <w:bookmarkStart w:id="3532" w:name="_Toc469152778"/>
      <w:bookmarkStart w:id="3533" w:name="_Toc491174868"/>
      <w:bookmarkStart w:id="3534" w:name="_Toc494304100"/>
      <w:bookmarkStart w:id="3535" w:name="_Toc532827284"/>
      <w:bookmarkStart w:id="3536" w:name="_Toc532827450"/>
      <w:bookmarkStart w:id="3537" w:name="_Toc532827858"/>
      <w:r w:rsidRPr="00E767B9">
        <w:lastRenderedPageBreak/>
        <w:t>Configure Dual Lane Systems</w:t>
      </w:r>
      <w:bookmarkEnd w:id="3529"/>
      <w:bookmarkEnd w:id="3530"/>
      <w:bookmarkEnd w:id="3531"/>
      <w:bookmarkEnd w:id="3532"/>
      <w:bookmarkEnd w:id="3533"/>
      <w:bookmarkEnd w:id="3534"/>
      <w:bookmarkEnd w:id="3535"/>
      <w:bookmarkEnd w:id="3536"/>
      <w:bookmarkEnd w:id="3537"/>
      <w:r w:rsidRPr="00E767B9">
        <w:t xml:space="preserve"> </w:t>
      </w:r>
    </w:p>
    <w:p w14:paraId="60BF7352" w14:textId="0FB0CB2F" w:rsidR="00E767B9" w:rsidRPr="00EC2531" w:rsidRDefault="00E767B9" w:rsidP="00E767B9">
      <w:r w:rsidRPr="00EC2531">
        <w:t>During the software installation, you will have the option to select what type of system will be in use:</w:t>
      </w:r>
    </w:p>
    <w:p w14:paraId="2BB80B39" w14:textId="6F10E880" w:rsidR="00E767B9" w:rsidRPr="005D0172" w:rsidRDefault="00E767B9" w:rsidP="00E767B9">
      <w:pPr>
        <w:rPr>
          <w:highlight w:val="yellow"/>
        </w:rPr>
      </w:pPr>
      <w:del w:id="3538" w:author="Tom" w:date="2017-08-17T21:45:00Z">
        <w:r w:rsidDel="00430A9C">
          <w:rPr>
            <w:noProof/>
          </w:rPr>
          <w:drawing>
            <wp:anchor distT="0" distB="0" distL="114300" distR="114300" simplePos="0" relativeHeight="251658240" behindDoc="1" locked="0" layoutInCell="1" allowOverlap="1" wp14:anchorId="68F984CB" wp14:editId="009A32D7">
              <wp:simplePos x="0" y="0"/>
              <wp:positionH relativeFrom="column">
                <wp:posOffset>2540000</wp:posOffset>
              </wp:positionH>
              <wp:positionV relativeFrom="line">
                <wp:posOffset>72390</wp:posOffset>
              </wp:positionV>
              <wp:extent cx="3524250" cy="2743200"/>
              <wp:effectExtent l="0" t="0" r="0" b="0"/>
              <wp:wrapTight wrapText="bothSides">
                <wp:wrapPolygon edited="0">
                  <wp:start x="0" y="0"/>
                  <wp:lineTo x="0" y="21450"/>
                  <wp:lineTo x="21483" y="21450"/>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24250" cy="274320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4E935BE7" w14:textId="57BEE06B" w:rsidR="00E767B9" w:rsidRPr="005D0172" w:rsidRDefault="00E767B9" w:rsidP="00E767B9">
      <w:pPr>
        <w:rPr>
          <w:highlight w:val="yellow"/>
        </w:rPr>
      </w:pPr>
    </w:p>
    <w:p w14:paraId="063990BA" w14:textId="0C6F7649" w:rsidR="00E767B9" w:rsidRPr="005D0172" w:rsidRDefault="00045250" w:rsidP="00E767B9">
      <w:pPr>
        <w:rPr>
          <w:highlight w:val="yellow"/>
        </w:rPr>
      </w:pPr>
      <w:ins w:id="3539" w:author="Tom" w:date="2017-09-27T19:01:00Z">
        <w:r>
          <w:rPr>
            <w:noProof/>
          </w:rPr>
          <w:drawing>
            <wp:anchor distT="0" distB="0" distL="114300" distR="114300" simplePos="0" relativeHeight="251689984" behindDoc="1" locked="0" layoutInCell="1" allowOverlap="1" wp14:anchorId="27739242" wp14:editId="293EB8D6">
              <wp:simplePos x="0" y="0"/>
              <wp:positionH relativeFrom="column">
                <wp:posOffset>2546350</wp:posOffset>
              </wp:positionH>
              <wp:positionV relativeFrom="paragraph">
                <wp:posOffset>16510</wp:posOffset>
              </wp:positionV>
              <wp:extent cx="3520440" cy="2614930"/>
              <wp:effectExtent l="0" t="0" r="3810" b="0"/>
              <wp:wrapTight wrapText="left">
                <wp:wrapPolygon edited="0">
                  <wp:start x="0" y="0"/>
                  <wp:lineTo x="0" y="21401"/>
                  <wp:lineTo x="21506" y="21401"/>
                  <wp:lineTo x="21506" y="0"/>
                  <wp:lineTo x="0" y="0"/>
                </wp:wrapPolygon>
              </wp:wrapTight>
              <wp:docPr id="3002" name="Picture 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 screen.png"/>
                      <pic:cNvPicPr/>
                    </pic:nvPicPr>
                    <pic:blipFill>
                      <a:blip r:embed="rId214">
                        <a:extLst>
                          <a:ext uri="{28A0092B-C50C-407E-A947-70E740481C1C}">
                            <a14:useLocalDpi xmlns:a14="http://schemas.microsoft.com/office/drawing/2010/main" val="0"/>
                          </a:ext>
                        </a:extLst>
                      </a:blip>
                      <a:stretch>
                        <a:fillRect/>
                      </a:stretch>
                    </pic:blipFill>
                    <pic:spPr>
                      <a:xfrm>
                        <a:off x="0" y="0"/>
                        <a:ext cx="3520440" cy="2614930"/>
                      </a:xfrm>
                      <a:prstGeom prst="rect">
                        <a:avLst/>
                      </a:prstGeom>
                    </pic:spPr>
                  </pic:pic>
                </a:graphicData>
              </a:graphic>
              <wp14:sizeRelH relativeFrom="margin">
                <wp14:pctWidth>0</wp14:pctWidth>
              </wp14:sizeRelH>
              <wp14:sizeRelV relativeFrom="margin">
                <wp14:pctHeight>0</wp14:pctHeight>
              </wp14:sizeRelV>
            </wp:anchor>
          </w:drawing>
        </w:r>
      </w:ins>
    </w:p>
    <w:p w14:paraId="6971E0F2" w14:textId="77777777" w:rsidR="00E767B9" w:rsidRPr="005D0172" w:rsidRDefault="00E767B9" w:rsidP="00E767B9">
      <w:pPr>
        <w:rPr>
          <w:highlight w:val="yellow"/>
        </w:rPr>
      </w:pPr>
    </w:p>
    <w:p w14:paraId="50CF98A7" w14:textId="77777777" w:rsidR="00E767B9" w:rsidRPr="005D0172" w:rsidDel="00430A9C" w:rsidRDefault="00E767B9" w:rsidP="00E767B9">
      <w:pPr>
        <w:rPr>
          <w:del w:id="3540" w:author="Tom" w:date="2017-08-17T21:47:00Z"/>
          <w:highlight w:val="yellow"/>
        </w:rPr>
      </w:pPr>
    </w:p>
    <w:p w14:paraId="4720185B" w14:textId="77777777" w:rsidR="00E767B9" w:rsidRPr="005D0172" w:rsidDel="00430A9C" w:rsidRDefault="00E767B9" w:rsidP="00E767B9">
      <w:pPr>
        <w:rPr>
          <w:del w:id="3541" w:author="Tom" w:date="2017-08-17T21:47:00Z"/>
          <w:highlight w:val="yellow"/>
        </w:rPr>
      </w:pPr>
    </w:p>
    <w:p w14:paraId="35534528" w14:textId="77777777" w:rsidR="00E767B9" w:rsidRPr="005D0172" w:rsidDel="00430A9C" w:rsidRDefault="00E767B9" w:rsidP="00E767B9">
      <w:pPr>
        <w:rPr>
          <w:del w:id="3542" w:author="Tom" w:date="2017-08-17T21:47:00Z"/>
          <w:highlight w:val="yellow"/>
        </w:rPr>
      </w:pPr>
    </w:p>
    <w:p w14:paraId="5690F129" w14:textId="77777777" w:rsidR="00E767B9" w:rsidDel="00430A9C" w:rsidRDefault="00E767B9" w:rsidP="00E767B9">
      <w:pPr>
        <w:rPr>
          <w:del w:id="3543" w:author="Tom" w:date="2017-08-17T21:47:00Z"/>
        </w:rPr>
      </w:pPr>
    </w:p>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Del="00430A9C" w:rsidRDefault="00D80151" w:rsidP="00E767B9">
      <w:pPr>
        <w:rPr>
          <w:del w:id="3544" w:author="Tom" w:date="2017-08-17T21:47:00Z"/>
        </w:rPr>
      </w:pPr>
    </w:p>
    <w:p w14:paraId="0F62F019" w14:textId="39FF7312" w:rsidR="00E767B9" w:rsidRPr="00EC2531" w:rsidRDefault="00D80151" w:rsidP="00E767B9">
      <w:del w:id="3545" w:author="Tom" w:date="2017-08-17T21:47:00Z">
        <w:r w:rsidDel="00430A9C">
          <w:delText>Se</w:delText>
        </w:r>
        <w:r w:rsidR="00E767B9" w:rsidRPr="00EC2531" w:rsidDel="00430A9C">
          <w:delText>lect “</w:delText>
        </w:r>
        <w:r w:rsidR="00E767B9" w:rsidRPr="00EC2531" w:rsidDel="00430A9C">
          <w:rPr>
            <w:i/>
          </w:rPr>
          <w:delText>Dual Lane Single System</w:delText>
        </w:r>
        <w:r w:rsidR="00E767B9" w:rsidRPr="00EC2531" w:rsidDel="00430A9C">
          <w:delText xml:space="preserve">” if there is only </w:delText>
        </w:r>
        <w:r w:rsidR="00E767B9" w:rsidRPr="00EC2531" w:rsidDel="00430A9C">
          <w:rPr>
            <w:u w:val="single"/>
          </w:rPr>
          <w:delText>one</w:delText>
        </w:r>
        <w:r w:rsidR="00E767B9" w:rsidRPr="00EC2531" w:rsidDel="00430A9C">
          <w:delText xml:space="preserve"> system installed across the two lanes of the oven.</w:delText>
        </w:r>
      </w:del>
    </w:p>
    <w:p w14:paraId="61A1978B" w14:textId="1D23596D" w:rsidR="00E767B9" w:rsidRPr="00430A9C" w:rsidRDefault="00E767B9" w:rsidP="00E767B9">
      <w:pPr>
        <w:jc w:val="right"/>
        <w:rPr>
          <w:color w:val="FF0000"/>
          <w:highlight w:val="yellow"/>
          <w:rPrChange w:id="3546" w:author="Tom" w:date="2017-08-17T21:47:00Z">
            <w:rPr>
              <w:highlight w:val="yellow"/>
            </w:rPr>
          </w:rPrChange>
        </w:rPr>
      </w:pPr>
    </w:p>
    <w:p w14:paraId="0F3F8CA3" w14:textId="77777777" w:rsidR="00E767B9" w:rsidDel="00430A9C" w:rsidRDefault="00E767B9" w:rsidP="00E767B9">
      <w:pPr>
        <w:rPr>
          <w:del w:id="3547" w:author="Tom" w:date="2017-08-17T21:47:00Z"/>
        </w:rPr>
      </w:pPr>
    </w:p>
    <w:p w14:paraId="7A63F25E" w14:textId="77777777" w:rsidR="00430A9C" w:rsidRDefault="00430A9C" w:rsidP="00E767B9">
      <w:pPr>
        <w:rPr>
          <w:ins w:id="3548" w:author="Tom" w:date="2017-08-17T21:47:00Z"/>
        </w:rPr>
      </w:pPr>
    </w:p>
    <w:p w14:paraId="6755FD0D" w14:textId="77777777" w:rsidR="00430A9C" w:rsidRDefault="00430A9C" w:rsidP="00E767B9">
      <w:pPr>
        <w:rPr>
          <w:ins w:id="3549" w:author="Tom" w:date="2017-08-17T21:47:00Z"/>
        </w:rPr>
      </w:pPr>
    </w:p>
    <w:p w14:paraId="68D9D421" w14:textId="77777777" w:rsidR="00430A9C" w:rsidRDefault="00430A9C" w:rsidP="00E767B9">
      <w:pPr>
        <w:rPr>
          <w:ins w:id="3550" w:author="Tom" w:date="2017-08-17T21:47:00Z"/>
        </w:rPr>
      </w:pPr>
    </w:p>
    <w:p w14:paraId="07ABF239" w14:textId="7BC57267" w:rsidR="00430A9C" w:rsidRDefault="00045250" w:rsidP="00E767B9">
      <w:pPr>
        <w:rPr>
          <w:ins w:id="3551" w:author="Tom" w:date="2017-08-17T21:47:00Z"/>
        </w:rPr>
      </w:pPr>
      <w:ins w:id="3552" w:author="Tom" w:date="2017-09-27T19:02:00Z">
        <w:r>
          <w:rPr>
            <w:noProof/>
          </w:rPr>
          <w:drawing>
            <wp:anchor distT="0" distB="0" distL="114300" distR="114300" simplePos="0" relativeHeight="251691008" behindDoc="1" locked="0" layoutInCell="1" allowOverlap="1" wp14:anchorId="336EF0AF" wp14:editId="60C2DB58">
              <wp:simplePos x="0" y="0"/>
              <wp:positionH relativeFrom="column">
                <wp:posOffset>2546350</wp:posOffset>
              </wp:positionH>
              <wp:positionV relativeFrom="paragraph">
                <wp:posOffset>1242060</wp:posOffset>
              </wp:positionV>
              <wp:extent cx="3520440" cy="2614930"/>
              <wp:effectExtent l="0" t="0" r="3810" b="0"/>
              <wp:wrapTight wrapText="left">
                <wp:wrapPolygon edited="0">
                  <wp:start x="0" y="0"/>
                  <wp:lineTo x="0" y="21401"/>
                  <wp:lineTo x="21506" y="21401"/>
                  <wp:lineTo x="21506" y="0"/>
                  <wp:lineTo x="0" y="0"/>
                </wp:wrapPolygon>
              </wp:wrapTight>
              <wp:docPr id="3009" name="Picture 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ane install.png"/>
                      <pic:cNvPicPr/>
                    </pic:nvPicPr>
                    <pic:blipFill>
                      <a:blip r:embed="rId215">
                        <a:extLst>
                          <a:ext uri="{28A0092B-C50C-407E-A947-70E740481C1C}">
                            <a14:useLocalDpi xmlns:a14="http://schemas.microsoft.com/office/drawing/2010/main" val="0"/>
                          </a:ext>
                        </a:extLst>
                      </a:blip>
                      <a:stretch>
                        <a:fillRect/>
                      </a:stretch>
                    </pic:blipFill>
                    <pic:spPr>
                      <a:xfrm>
                        <a:off x="0" y="0"/>
                        <a:ext cx="3520440" cy="2614930"/>
                      </a:xfrm>
                      <a:prstGeom prst="rect">
                        <a:avLst/>
                      </a:prstGeom>
                    </pic:spPr>
                  </pic:pic>
                </a:graphicData>
              </a:graphic>
              <wp14:sizeRelH relativeFrom="margin">
                <wp14:pctWidth>0</wp14:pctWidth>
              </wp14:sizeRelH>
              <wp14:sizeRelV relativeFrom="margin">
                <wp14:pctHeight>0</wp14:pctHeight>
              </wp14:sizeRelV>
            </wp:anchor>
          </w:drawing>
        </w:r>
      </w:ins>
    </w:p>
    <w:p w14:paraId="6A782E53" w14:textId="77777777" w:rsidR="00430A9C" w:rsidRDefault="00430A9C" w:rsidP="00E767B9">
      <w:pPr>
        <w:rPr>
          <w:ins w:id="3553" w:author="Tom" w:date="2017-08-17T21:47:00Z"/>
        </w:rPr>
      </w:pPr>
    </w:p>
    <w:p w14:paraId="1F961A25" w14:textId="28706AFF" w:rsidR="00430A9C" w:rsidRDefault="00430A9C" w:rsidP="00E767B9">
      <w:pPr>
        <w:rPr>
          <w:ins w:id="3554" w:author="Tom" w:date="2017-08-17T21:47:00Z"/>
        </w:rPr>
      </w:pPr>
    </w:p>
    <w:p w14:paraId="1402F43A" w14:textId="77777777" w:rsidR="00E767B9" w:rsidRDefault="00E767B9" w:rsidP="00E767B9"/>
    <w:p w14:paraId="50601296" w14:textId="50693101" w:rsidR="00E767B9" w:rsidRPr="005D0172" w:rsidRDefault="00E767B9" w:rsidP="00E767B9">
      <w:pPr>
        <w:rPr>
          <w:highlight w:val="yellow"/>
        </w:rPr>
      </w:pPr>
      <w:del w:id="3555" w:author="Tom" w:date="2017-08-17T21:50:00Z">
        <w:r w:rsidDel="00430A9C">
          <w:rPr>
            <w:noProof/>
          </w:rPr>
          <w:drawing>
            <wp:anchor distT="0" distB="0" distL="114300" distR="114300" simplePos="0" relativeHeight="251659264" behindDoc="1" locked="0" layoutInCell="1" allowOverlap="1" wp14:anchorId="0852D4AE" wp14:editId="37C18378">
              <wp:simplePos x="0" y="0"/>
              <wp:positionH relativeFrom="column">
                <wp:posOffset>2540000</wp:posOffset>
              </wp:positionH>
              <wp:positionV relativeFrom="line">
                <wp:posOffset>675640</wp:posOffset>
              </wp:positionV>
              <wp:extent cx="3535045" cy="2623820"/>
              <wp:effectExtent l="0" t="0" r="8255" b="5080"/>
              <wp:wrapTight wrapText="bothSides">
                <wp:wrapPolygon edited="0">
                  <wp:start x="0" y="0"/>
                  <wp:lineTo x="0" y="21485"/>
                  <wp:lineTo x="21534" y="21485"/>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3535045" cy="2623820"/>
                      </a:xfrm>
                      <a:prstGeom prst="rect">
                        <a:avLst/>
                      </a:prstGeom>
                    </pic:spPr>
                  </pic:pic>
                </a:graphicData>
              </a:graphic>
              <wp14:sizeRelH relativeFrom="page">
                <wp14:pctWidth>0</wp14:pctWidth>
              </wp14:sizeRelH>
              <wp14:sizeRelV relativeFrom="page">
                <wp14:pctHeight>0</wp14:pctHeight>
              </wp14:sizeRelV>
            </wp:anchor>
          </w:drawing>
        </w:r>
      </w:del>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7777777" w:rsidR="00E767B9" w:rsidRPr="005D0172" w:rsidRDefault="00E767B9" w:rsidP="00E767B9">
      <w:pPr>
        <w:jc w:val="right"/>
        <w:rPr>
          <w:highlight w:val="yellow"/>
        </w:rPr>
      </w:pPr>
    </w:p>
    <w:p w14:paraId="0D39B415" w14:textId="77777777" w:rsidR="00E767B9" w:rsidRPr="005D0172" w:rsidRDefault="00E767B9" w:rsidP="00E767B9">
      <w:pPr>
        <w:jc w:val="right"/>
        <w:rPr>
          <w:highlight w:val="yellow"/>
        </w:rPr>
      </w:pPr>
    </w:p>
    <w:p w14:paraId="669C1DC6" w14:textId="77777777" w:rsidR="00430A9C" w:rsidRDefault="00430A9C" w:rsidP="00E767B9">
      <w:pPr>
        <w:rPr>
          <w:ins w:id="3556" w:author="Tom" w:date="2017-08-17T21:51:00Z"/>
        </w:rPr>
      </w:pPr>
    </w:p>
    <w:p w14:paraId="0E2F35BC" w14:textId="77777777" w:rsidR="00430A9C" w:rsidRDefault="00430A9C" w:rsidP="00E767B9">
      <w:pPr>
        <w:rPr>
          <w:ins w:id="3557" w:author="Tom" w:date="2017-08-17T21:51:00Z"/>
        </w:rPr>
      </w:pPr>
    </w:p>
    <w:p w14:paraId="442D29FD" w14:textId="77777777" w:rsidR="00430A9C" w:rsidRDefault="00430A9C" w:rsidP="00E767B9">
      <w:pPr>
        <w:rPr>
          <w:ins w:id="3558" w:author="Tom" w:date="2017-08-17T21:51:00Z"/>
        </w:rPr>
      </w:pPr>
    </w:p>
    <w:p w14:paraId="79BE329D" w14:textId="77777777" w:rsidR="00E767B9" w:rsidDel="00045250" w:rsidRDefault="00E767B9" w:rsidP="00E767B9">
      <w:pPr>
        <w:rPr>
          <w:del w:id="3559" w:author="Tom" w:date="2017-09-27T19:02:00Z"/>
        </w:rPr>
      </w:pPr>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4231A62C" w14:textId="24216095" w:rsidR="00430A9C" w:rsidRPr="00FC3F03" w:rsidRDefault="00430A9C" w:rsidP="00430A9C">
      <w:pPr>
        <w:jc w:val="right"/>
        <w:rPr>
          <w:ins w:id="3560" w:author="Tom" w:date="2017-08-17T21:51:00Z"/>
          <w:color w:val="FF0000"/>
          <w:highlight w:val="yellow"/>
        </w:rPr>
      </w:pPr>
    </w:p>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3561" w:name="_Toc469043403"/>
      <w:bookmarkStart w:id="3562" w:name="_Toc469045036"/>
    </w:p>
    <w:p w14:paraId="5B382B84" w14:textId="77777777" w:rsidR="00CF2D4E" w:rsidRDefault="00CF2D4E">
      <w:pPr>
        <w:rPr>
          <w:rFonts w:ascii="Arial" w:hAnsi="Arial" w:cs="Arial"/>
          <w:b/>
          <w:sz w:val="24"/>
          <w:szCs w:val="26"/>
        </w:rPr>
      </w:pPr>
      <w:r>
        <w:br w:type="page"/>
      </w:r>
    </w:p>
    <w:bookmarkEnd w:id="3561"/>
    <w:bookmarkEnd w:id="3562"/>
    <w:p w14:paraId="30207F53" w14:textId="1398EA1C" w:rsidR="00E767B9" w:rsidRPr="00EC2531" w:rsidRDefault="00E767B9" w:rsidP="00FC018A"/>
    <w:p w14:paraId="69C16233" w14:textId="3EAAEE68" w:rsidR="00E767B9" w:rsidRPr="00EC2531" w:rsidRDefault="00C05045" w:rsidP="00E767B9">
      <w:ins w:id="3563" w:author="Tom" w:date="2017-08-17T21:53:00Z">
        <w:r>
          <w:rPr>
            <w:noProof/>
          </w:rPr>
          <w:drawing>
            <wp:anchor distT="0" distB="0" distL="114300" distR="114300" simplePos="0" relativeHeight="251687936" behindDoc="1" locked="0" layoutInCell="1" allowOverlap="1" wp14:anchorId="1CD215E9" wp14:editId="468DAEA8">
              <wp:simplePos x="0" y="0"/>
              <wp:positionH relativeFrom="column">
                <wp:posOffset>1701800</wp:posOffset>
              </wp:positionH>
              <wp:positionV relativeFrom="paragraph">
                <wp:posOffset>243840</wp:posOffset>
              </wp:positionV>
              <wp:extent cx="4178300" cy="3502025"/>
              <wp:effectExtent l="0" t="0" r="0" b="3175"/>
              <wp:wrapTight wrapText="left">
                <wp:wrapPolygon edited="0">
                  <wp:start x="0" y="0"/>
                  <wp:lineTo x="0" y="21502"/>
                  <wp:lineTo x="21469" y="21502"/>
                  <wp:lineTo x="21469" y="0"/>
                  <wp:lineTo x="0" y="0"/>
                </wp:wrapPolygon>
              </wp:wrapTight>
              <wp:docPr id="2992"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ane Config - Generic.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178300" cy="3502025"/>
                      </a:xfrm>
                      <a:prstGeom prst="rect">
                        <a:avLst/>
                      </a:prstGeom>
                    </pic:spPr>
                  </pic:pic>
                </a:graphicData>
              </a:graphic>
              <wp14:sizeRelH relativeFrom="margin">
                <wp14:pctWidth>0</wp14:pctWidth>
              </wp14:sizeRelH>
              <wp14:sizeRelV relativeFrom="margin">
                <wp14:pctHeight>0</wp14:pctHeight>
              </wp14:sizeRelV>
            </wp:anchor>
          </w:drawing>
        </w:r>
      </w:ins>
      <w:r w:rsidR="00E767B9" w:rsidRPr="00EC2531">
        <w:t xml:space="preserve">Additional settings for a Dual Lane system configuration can be found in the </w:t>
      </w:r>
      <w:r w:rsidR="00E767B9" w:rsidRPr="00EC2531">
        <w:rPr>
          <w:i/>
        </w:rPr>
        <w:t>ConfigurationProgram.exe</w:t>
      </w:r>
      <w:r w:rsidR="00E767B9" w:rsidRPr="00EC2531">
        <w:t xml:space="preserve"> located in </w:t>
      </w:r>
      <w:del w:id="3564" w:author="Tom" w:date="2017-08-17T21:53:00Z">
        <w:r w:rsidR="00E767B9" w:rsidRPr="00EC2531" w:rsidDel="00C05045">
          <w:rPr>
            <w:noProof/>
          </w:rPr>
          <w:drawing>
            <wp:anchor distT="0" distB="0" distL="114300" distR="114300" simplePos="0" relativeHeight="251657216" behindDoc="1" locked="0" layoutInCell="1" allowOverlap="1" wp14:anchorId="15615149" wp14:editId="526A1664">
              <wp:simplePos x="0" y="0"/>
              <wp:positionH relativeFrom="column">
                <wp:posOffset>1714500</wp:posOffset>
              </wp:positionH>
              <wp:positionV relativeFrom="line">
                <wp:posOffset>65405</wp:posOffset>
              </wp:positionV>
              <wp:extent cx="4178300" cy="3505200"/>
              <wp:effectExtent l="0" t="0" r="0" b="0"/>
              <wp:wrapTight wrapText="bothSides">
                <wp:wrapPolygon edited="0">
                  <wp:start x="0" y="0"/>
                  <wp:lineTo x="0" y="21483"/>
                  <wp:lineTo x="21469" y="21483"/>
                  <wp:lineTo x="21469"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178300" cy="35052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E767B9">
        <w:t>the C:\Software Root</w:t>
      </w:r>
      <w:r w:rsidR="00E767B9" w:rsidRPr="00EC2531">
        <w:t xml:space="preserve"> directory.</w:t>
      </w:r>
    </w:p>
    <w:p w14:paraId="3AE13092" w14:textId="67D3AD44" w:rsidR="00E767B9" w:rsidRPr="00EC2531" w:rsidRDefault="00E767B9" w:rsidP="00E767B9">
      <w:pPr>
        <w:rPr>
          <w:b/>
          <w:i/>
        </w:rPr>
      </w:pPr>
    </w:p>
    <w:p w14:paraId="6C11160C" w14:textId="593B23E3" w:rsidR="00E767B9" w:rsidRPr="00EC2531" w:rsidRDefault="00E767B9" w:rsidP="00E767B9">
      <w:r w:rsidRPr="00EC2531">
        <w:rPr>
          <w:b/>
          <w:i/>
        </w:rPr>
        <w:t>Lane Configuration</w:t>
      </w:r>
      <w:r w:rsidRPr="00EC2531">
        <w:t xml:space="preserve"> – </w:t>
      </w:r>
      <w:del w:id="3565" w:author="Tom Bergeron" w:date="2018-12-11T17:46:00Z">
        <w:r w:rsidRPr="00EC2531" w:rsidDel="00BE2B13">
          <w:delText>F</w:delText>
        </w:r>
      </w:del>
      <w:ins w:id="3566" w:author="Tom" w:date="2017-08-17T21:55:00Z">
        <w:del w:id="3567" w:author="Tom Bergeron" w:date="2018-12-11T17:46:00Z">
          <w:r w:rsidR="00C05045" w:rsidDel="00BE2B13">
            <w:delText xml:space="preserve">ront and Back Lane </w:delText>
          </w:r>
        </w:del>
      </w:ins>
      <w:ins w:id="3568" w:author="Tom" w:date="2017-08-22T10:55:00Z">
        <w:del w:id="3569" w:author="Tom Bergeron" w:date="2018-12-11T17:46:00Z">
          <w:r w:rsidR="000748BE" w:rsidDel="00BE2B13">
            <w:delText xml:space="preserve">Board </w:delText>
          </w:r>
        </w:del>
      </w:ins>
      <w:ins w:id="3570" w:author="Tom" w:date="2017-08-17T21:55:00Z">
        <w:del w:id="3571" w:author="Tom Bergeron" w:date="2018-12-11T17:46:00Z">
          <w:r w:rsidR="00C05045" w:rsidDel="00BE2B13">
            <w:delText>Tracking drop-down boxes are not used.</w:delText>
          </w:r>
        </w:del>
      </w:ins>
      <w:del w:id="3572" w:author="Tom Bergeron" w:date="2018-12-11T17:46:00Z">
        <w:r w:rsidRPr="00EC2531" w:rsidDel="00BE2B13">
          <w:delText xml:space="preserve">or a Dual Lane-Single System, this section allows you to specify the position of the Board Tracking display in the software for each lane. </w:delText>
        </w:r>
      </w:del>
      <w:ins w:id="3573" w:author="Tom Bergeron" w:date="2018-12-11T17:46:00Z">
        <w:r w:rsidR="00BE2B13">
          <w:t>Not Used.</w:t>
        </w:r>
      </w:ins>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77777777"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 xml:space="preserve">Note: For Dual Lane Dual System installations, the settings in this configuration utility must be </w:t>
      </w:r>
      <w:proofErr w:type="gramStart"/>
      <w:r w:rsidRPr="00EC2531">
        <w:rPr>
          <w:b/>
        </w:rPr>
        <w:t>entered into</w:t>
      </w:r>
      <w:proofErr w:type="gramEnd"/>
      <w:r w:rsidRPr="00EC2531">
        <w:rPr>
          <w:b/>
        </w:rPr>
        <w:t xml:space="preserve"> b</w:t>
      </w:r>
      <w:r>
        <w:rPr>
          <w:b/>
        </w:rPr>
        <w:t>oth install directories – C:\Software Root Directory Front Rail and C:\Software Root Directory</w:t>
      </w:r>
      <w:r w:rsidRPr="00EC2531">
        <w:rPr>
          <w:b/>
        </w:rPr>
        <w:t xml:space="preserve"> Back Rail.</w:t>
      </w:r>
    </w:p>
    <w:p w14:paraId="641BB656" w14:textId="77777777" w:rsidR="00E767B9" w:rsidRPr="00EC2531" w:rsidRDefault="00E767B9" w:rsidP="00E767B9">
      <w:pPr>
        <w:rPr>
          <w:b/>
        </w:rPr>
      </w:pPr>
    </w:p>
    <w:p w14:paraId="162EDAC9" w14:textId="1E6475D9" w:rsidR="00E767B9" w:rsidRDefault="00E767B9" w:rsidP="00E767B9">
      <w:r w:rsidRPr="00EC2531">
        <w:t xml:space="preserve">On Dual Lane Dual Systems, when you select </w:t>
      </w:r>
      <w:r w:rsidRPr="00EC2531">
        <w:rPr>
          <w:i/>
        </w:rPr>
        <w:t>User defined label for Lanes</w:t>
      </w:r>
      <w:r w:rsidRPr="00EC2531">
        <w:t xml:space="preserve">, the selection chosen will display as a watermark on the </w:t>
      </w:r>
      <w:ins w:id="3574" w:author="Tom Bergeron" w:date="2018-12-11T17:50:00Z">
        <w:r w:rsidR="00BE2B13">
          <w:t>various</w:t>
        </w:r>
      </w:ins>
      <w:del w:id="3575" w:author="Tom Bergeron" w:date="2018-12-11T17:50:00Z">
        <w:r w:rsidRPr="00EC2531" w:rsidDel="00BE2B13">
          <w:delText>Index, General, Description, Charts, and Troubleshooting</w:delText>
        </w:r>
      </w:del>
      <w:r w:rsidRPr="00EC2531">
        <w:t xml:space="preserve"> screens. See example below:</w:t>
      </w:r>
    </w:p>
    <w:p w14:paraId="1E8C06D2" w14:textId="77777777" w:rsidR="00E767B9" w:rsidRDefault="00E767B9" w:rsidP="00E767B9">
      <w:pPr>
        <w:jc w:val="center"/>
      </w:pPr>
      <w:r>
        <w:rPr>
          <w:noProof/>
        </w:rPr>
        <w:drawing>
          <wp:inline distT="0" distB="0" distL="0" distR="0" wp14:anchorId="068154B1" wp14:editId="5F67214A">
            <wp:extent cx="5943600" cy="139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3600" cy="1397000"/>
                    </a:xfrm>
                    <a:prstGeom prst="rect">
                      <a:avLst/>
                    </a:prstGeom>
                    <a:noFill/>
                    <a:ln>
                      <a:noFill/>
                    </a:ln>
                  </pic:spPr>
                </pic:pic>
              </a:graphicData>
            </a:graphic>
          </wp:inline>
        </w:drawing>
      </w:r>
    </w:p>
    <w:p w14:paraId="7CEE69CC" w14:textId="77777777" w:rsidR="00E767B9" w:rsidRPr="00251A52" w:rsidRDefault="00E767B9" w:rsidP="00E767B9">
      <w:pPr>
        <w:rPr>
          <w:rFonts w:ascii="Trebuchet MS" w:hAnsi="Trebuchet MS"/>
          <w:sz w:val="24"/>
          <w:szCs w:val="24"/>
        </w:rPr>
      </w:pPr>
    </w:p>
    <w:p w14:paraId="615DAA33" w14:textId="77777777" w:rsidR="00E767B9" w:rsidRDefault="00E767B9" w:rsidP="00E767B9"/>
    <w:p w14:paraId="6157405D" w14:textId="77777777" w:rsidR="00AD4DC4" w:rsidRDefault="00AD4DC4">
      <w:bookmarkStart w:id="3576" w:name="_Toc468175422"/>
      <w:r>
        <w:br w:type="page"/>
      </w:r>
    </w:p>
    <w:p w14:paraId="7B456B0C" w14:textId="5257B85E" w:rsidR="00F462AA" w:rsidDel="00001A5C" w:rsidRDefault="00F462AA" w:rsidP="00F462AA">
      <w:pPr>
        <w:pStyle w:val="Heading1"/>
        <w:rPr>
          <w:ins w:id="3577" w:author="Tom" w:date="2017-08-17T22:16:00Z"/>
          <w:moveFrom w:id="3578" w:author="Tom Bergeron" w:date="2018-12-11T17:54:00Z"/>
        </w:rPr>
      </w:pPr>
      <w:bookmarkStart w:id="3579" w:name="_Toc491174869"/>
      <w:bookmarkStart w:id="3580" w:name="_Toc491175169"/>
      <w:bookmarkStart w:id="3581" w:name="_Toc494304101"/>
      <w:bookmarkStart w:id="3582" w:name="_Toc494304207"/>
      <w:bookmarkStart w:id="3583" w:name="_Toc468551578"/>
      <w:bookmarkStart w:id="3584" w:name="_Toc469038805"/>
      <w:bookmarkStart w:id="3585" w:name="_Toc469038860"/>
      <w:moveFromRangeStart w:id="3586" w:author="Tom Bergeron" w:date="2018-12-11T17:54:00Z" w:name="move532314209"/>
      <w:moveFrom w:id="3587" w:author="Tom Bergeron" w:date="2018-12-11T17:54:00Z">
        <w:ins w:id="3588" w:author="Tom" w:date="2017-08-17T22:16:00Z">
          <w:r w:rsidDel="00001A5C">
            <w:lastRenderedPageBreak/>
            <w:t>Configuration Program</w:t>
          </w:r>
          <w:bookmarkEnd w:id="3579"/>
          <w:bookmarkEnd w:id="3580"/>
          <w:bookmarkEnd w:id="3581"/>
          <w:bookmarkEnd w:id="3582"/>
        </w:ins>
      </w:moveFrom>
    </w:p>
    <w:p w14:paraId="3128978F" w14:textId="3C5789F2" w:rsidR="00F462AA" w:rsidRPr="00F0388A" w:rsidDel="00001A5C" w:rsidRDefault="00F462AA" w:rsidP="00F462AA">
      <w:pPr>
        <w:rPr>
          <w:ins w:id="3589" w:author="Tom" w:date="2017-08-17T22:16:00Z"/>
          <w:moveFrom w:id="3590" w:author="Tom Bergeron" w:date="2018-12-11T17:54:00Z"/>
        </w:rPr>
      </w:pPr>
      <w:moveFrom w:id="3591" w:author="Tom Bergeron" w:date="2018-12-11T17:54:00Z">
        <w:ins w:id="3592" w:author="Tom" w:date="2017-08-17T22:16:00Z">
          <w:r w:rsidRPr="00F0388A" w:rsidDel="00001A5C">
            <w:t>The system has many individual software settings that can be changed to suit the user</w:t>
          </w:r>
        </w:ins>
        <w:ins w:id="3593" w:author="Tom" w:date="2017-09-27T19:04:00Z">
          <w:r w:rsidR="00045250" w:rsidDel="00001A5C">
            <w:t>’</w:t>
          </w:r>
        </w:ins>
        <w:ins w:id="3594" w:author="Tom" w:date="2017-08-17T22:16:00Z">
          <w:r w:rsidRPr="00F0388A" w:rsidDel="00001A5C">
            <w:t>s p</w:t>
          </w:r>
          <w:r w:rsidDel="00001A5C">
            <w:t xml:space="preserve">rocess and or hardware set up. </w:t>
          </w:r>
          <w:r w:rsidRPr="00F0388A" w:rsidDel="00001A5C">
            <w:t>The</w:t>
          </w:r>
          <w:r w:rsidRPr="00F50F63" w:rsidDel="00001A5C">
            <w:t xml:space="preserve"> </w:t>
          </w:r>
          <w:r w:rsidDel="00001A5C">
            <w:t>c</w:t>
          </w:r>
          <w:r w:rsidRPr="00F0388A" w:rsidDel="00001A5C">
            <w:t xml:space="preserve">onfiguration </w:t>
          </w:r>
          <w:r w:rsidDel="00001A5C">
            <w:t xml:space="preserve">program </w:t>
          </w:r>
          <w:r w:rsidRPr="00F0388A" w:rsidDel="00001A5C">
            <w:t>tool facilitate</w:t>
          </w:r>
          <w:r w:rsidDel="00001A5C">
            <w:t>s</w:t>
          </w:r>
          <w:r w:rsidRPr="00F0388A" w:rsidDel="00001A5C">
            <w:t xml:space="preserve"> quick and easy system setting changes</w:t>
          </w:r>
          <w:r w:rsidDel="00001A5C">
            <w:t>,</w:t>
          </w:r>
          <w:r w:rsidRPr="00F0388A" w:rsidDel="00001A5C">
            <w:t xml:space="preserve"> saving the user from the complications of manually editing the configuration files.  </w:t>
          </w:r>
        </w:ins>
      </w:moveFrom>
    </w:p>
    <w:p w14:paraId="7D4B0783" w14:textId="0553EFB8" w:rsidR="00F462AA" w:rsidRPr="00F0388A" w:rsidDel="00001A5C" w:rsidRDefault="00F462AA" w:rsidP="00F462AA">
      <w:pPr>
        <w:rPr>
          <w:ins w:id="3595" w:author="Tom" w:date="2017-08-17T22:16:00Z"/>
          <w:moveFrom w:id="3596" w:author="Tom Bergeron" w:date="2018-12-11T17:54:00Z"/>
        </w:rPr>
      </w:pPr>
    </w:p>
    <w:p w14:paraId="426C2021" w14:textId="51996E5B" w:rsidR="00F462AA" w:rsidRPr="004D6ABC" w:rsidDel="00001A5C" w:rsidRDefault="00F462AA" w:rsidP="00F462AA">
      <w:pPr>
        <w:rPr>
          <w:ins w:id="3597" w:author="Tom" w:date="2017-08-17T22:16:00Z"/>
          <w:moveFrom w:id="3598" w:author="Tom Bergeron" w:date="2018-12-11T17:54:00Z"/>
        </w:rPr>
      </w:pPr>
      <w:moveFrom w:id="3599" w:author="Tom Bergeron" w:date="2018-12-11T17:54:00Z">
        <w:ins w:id="3600" w:author="Tom" w:date="2017-08-17T22:16:00Z">
          <w:r w:rsidRPr="004D6ABC" w:rsidDel="00001A5C">
            <w:rPr>
              <w:b/>
            </w:rPr>
            <w:t>Note</w:t>
          </w:r>
          <w:r w:rsidRPr="00591CFC" w:rsidDel="00001A5C">
            <w:rPr>
              <w:b/>
            </w:rPr>
            <w:t>:</w:t>
          </w:r>
          <w:r w:rsidDel="00001A5C">
            <w:rPr>
              <w:b/>
            </w:rPr>
            <w:t xml:space="preserve"> </w:t>
          </w:r>
          <w:r w:rsidDel="00001A5C">
            <w:t xml:space="preserve"> O</w:t>
          </w:r>
          <w:r w:rsidRPr="00F0388A" w:rsidDel="00001A5C">
            <w:t xml:space="preserve">nly </w:t>
          </w:r>
          <w:r w:rsidDel="00001A5C">
            <w:t xml:space="preserve">persons </w:t>
          </w:r>
          <w:r w:rsidRPr="00F0388A" w:rsidDel="00001A5C">
            <w:t>with advanced training</w:t>
          </w:r>
          <w:r w:rsidDel="00001A5C">
            <w:t xml:space="preserve"> in the automatic system software should modify these settings</w:t>
          </w:r>
          <w:r w:rsidRPr="00F0388A" w:rsidDel="00001A5C">
            <w:t>.</w:t>
          </w:r>
          <w:r w:rsidRPr="004D6ABC" w:rsidDel="00001A5C">
            <w:t xml:space="preserve"> Changes using this tool will directly affect the</w:t>
          </w:r>
          <w:r w:rsidDel="00001A5C">
            <w:t xml:space="preserve"> data collected by the system. </w:t>
          </w:r>
          <w:r w:rsidRPr="004D6ABC" w:rsidDel="00001A5C">
            <w:t>Configuration software tool location:</w:t>
          </w:r>
        </w:ins>
      </w:moveFrom>
    </w:p>
    <w:p w14:paraId="49196F46" w14:textId="6CE1529B" w:rsidR="00F462AA" w:rsidRPr="00F0388A" w:rsidDel="00001A5C" w:rsidRDefault="00F462AA" w:rsidP="00F462AA">
      <w:pPr>
        <w:pStyle w:val="PlainText"/>
        <w:rPr>
          <w:ins w:id="3601" w:author="Tom" w:date="2017-08-17T22:16:00Z"/>
          <w:moveFrom w:id="3602" w:author="Tom Bergeron" w:date="2018-12-11T17:54:00Z"/>
        </w:rPr>
      </w:pPr>
      <w:moveFrom w:id="3603" w:author="Tom Bergeron" w:date="2018-12-11T17:54:00Z">
        <w:ins w:id="3604" w:author="Tom" w:date="2017-08-17T22:16:00Z">
          <w:r w:rsidDel="00001A5C">
            <w:t>C:\software root directory\</w:t>
          </w:r>
          <w:r w:rsidRPr="00F0388A" w:rsidDel="00001A5C">
            <w:t>Config</w:t>
          </w:r>
          <w:r w:rsidDel="00001A5C">
            <w:t>urationProgram</w:t>
          </w:r>
          <w:r w:rsidRPr="00F0388A" w:rsidDel="00001A5C">
            <w:t>.exe</w:t>
          </w:r>
        </w:ins>
      </w:moveFrom>
    </w:p>
    <w:p w14:paraId="6FCEAFBC" w14:textId="2575B813" w:rsidR="00F462AA" w:rsidDel="00001A5C" w:rsidRDefault="00F462AA" w:rsidP="00F462AA">
      <w:pPr>
        <w:pStyle w:val="Heading2"/>
        <w:rPr>
          <w:ins w:id="3605" w:author="Tom" w:date="2017-08-17T22:16:00Z"/>
          <w:moveFrom w:id="3606" w:author="Tom Bergeron" w:date="2018-12-11T17:54:00Z"/>
        </w:rPr>
      </w:pPr>
      <w:bookmarkStart w:id="3607" w:name="_Toc491174870"/>
      <w:bookmarkStart w:id="3608" w:name="_Toc494304102"/>
      <w:moveFrom w:id="3609" w:author="Tom Bergeron" w:date="2018-12-11T17:54:00Z">
        <w:ins w:id="3610" w:author="Tom" w:date="2017-08-17T22:16:00Z">
          <w:r w:rsidRPr="00F0388A" w:rsidDel="00001A5C">
            <w:t xml:space="preserve">User Settings </w:t>
          </w:r>
          <w:r w:rsidDel="00001A5C">
            <w:t>T</w:t>
          </w:r>
          <w:r w:rsidRPr="00F0388A" w:rsidDel="00001A5C">
            <w:t>ab</w:t>
          </w:r>
          <w:bookmarkEnd w:id="3607"/>
          <w:bookmarkEnd w:id="3608"/>
        </w:ins>
      </w:moveFrom>
    </w:p>
    <w:p w14:paraId="6738C14C" w14:textId="30237ADC" w:rsidR="00F462AA" w:rsidRPr="00AD4DC4" w:rsidDel="00001A5C" w:rsidRDefault="00F462AA" w:rsidP="00F462AA">
      <w:pPr>
        <w:rPr>
          <w:ins w:id="3611" w:author="Tom" w:date="2017-08-17T22:16:00Z"/>
          <w:moveFrom w:id="3612" w:author="Tom Bergeron" w:date="2018-12-11T17:54:00Z"/>
          <w:sz w:val="8"/>
        </w:rPr>
      </w:pPr>
    </w:p>
    <w:p w14:paraId="075C6026" w14:textId="68AFFD4B" w:rsidR="00F462AA" w:rsidDel="00001A5C" w:rsidRDefault="000748BE" w:rsidP="00F462AA">
      <w:pPr>
        <w:rPr>
          <w:ins w:id="3613" w:author="Tom" w:date="2017-08-17T22:16:00Z"/>
          <w:moveFrom w:id="3614" w:author="Tom Bergeron" w:date="2018-12-11T17:54:00Z"/>
        </w:rPr>
      </w:pPr>
      <w:moveFrom w:id="3615" w:author="Tom Bergeron" w:date="2018-12-11T17:54:00Z">
        <w:ins w:id="3616" w:author="Tom" w:date="2017-08-22T10:57:00Z">
          <w:r w:rsidDel="00001A5C">
            <w:rPr>
              <w:noProof/>
              <w:sz w:val="10"/>
              <w:szCs w:val="10"/>
            </w:rPr>
            <w:drawing>
              <wp:anchor distT="0" distB="0" distL="114300" distR="114300" simplePos="0" relativeHeight="251674624" behindDoc="1" locked="0" layoutInCell="1" allowOverlap="1" wp14:anchorId="65988DD5" wp14:editId="406CBEA7">
                <wp:simplePos x="0" y="0"/>
                <wp:positionH relativeFrom="column">
                  <wp:posOffset>1892300</wp:posOffset>
                </wp:positionH>
                <wp:positionV relativeFrom="paragraph">
                  <wp:posOffset>254000</wp:posOffset>
                </wp:positionV>
                <wp:extent cx="4050665" cy="3392170"/>
                <wp:effectExtent l="0" t="0" r="6985" b="0"/>
                <wp:wrapTight wrapText="left">
                  <wp:wrapPolygon edited="0">
                    <wp:start x="0" y="0"/>
                    <wp:lineTo x="0" y="21471"/>
                    <wp:lineTo x="21536" y="21471"/>
                    <wp:lineTo x="21536"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 2.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50665" cy="3392170"/>
                        </a:xfrm>
                        <a:prstGeom prst="rect">
                          <a:avLst/>
                        </a:prstGeom>
                      </pic:spPr>
                    </pic:pic>
                  </a:graphicData>
                </a:graphic>
                <wp14:sizeRelH relativeFrom="margin">
                  <wp14:pctWidth>0</wp14:pctWidth>
                </wp14:sizeRelH>
                <wp14:sizeRelV relativeFrom="margin">
                  <wp14:pctHeight>0</wp14:pctHeight>
                </wp14:sizeRelV>
              </wp:anchor>
            </w:drawing>
          </w:r>
        </w:ins>
        <w:ins w:id="3617" w:author="Tom" w:date="2017-08-17T22:16:00Z">
          <w:r w:rsidR="00F462AA" w:rsidDel="00001A5C">
            <w:rPr>
              <w:b/>
            </w:rPr>
            <w:t xml:space="preserve">Allowable Change </w:t>
          </w:r>
          <w:r w:rsidR="00F462AA" w:rsidDel="00001A5C">
            <w:t>– Defines how much deviation is allowed in any one of the 30 probe TC’s before a Warning condition is generated.</w:t>
          </w:r>
        </w:ins>
      </w:moveFrom>
    </w:p>
    <w:p w14:paraId="7DE1359E" w14:textId="429508C7" w:rsidR="00F462AA" w:rsidRPr="004D6ABC" w:rsidDel="00001A5C" w:rsidRDefault="00F462AA" w:rsidP="00F462AA">
      <w:pPr>
        <w:rPr>
          <w:ins w:id="3618" w:author="Tom" w:date="2017-08-17T22:16:00Z"/>
          <w:moveFrom w:id="3619" w:author="Tom Bergeron" w:date="2018-12-11T17:54:00Z"/>
          <w:sz w:val="10"/>
          <w:szCs w:val="10"/>
        </w:rPr>
      </w:pPr>
    </w:p>
    <w:p w14:paraId="12C13B81" w14:textId="0DA3D177" w:rsidR="00F462AA" w:rsidRPr="009A0C57" w:rsidDel="00001A5C" w:rsidRDefault="00F462AA" w:rsidP="00F462AA">
      <w:pPr>
        <w:rPr>
          <w:ins w:id="3620" w:author="Tom" w:date="2017-08-17T22:16:00Z"/>
          <w:moveFrom w:id="3621" w:author="Tom Bergeron" w:date="2018-12-11T17:54:00Z"/>
        </w:rPr>
      </w:pPr>
      <w:moveFrom w:id="3622" w:author="Tom Bergeron" w:date="2018-12-11T17:54:00Z">
        <w:ins w:id="3623" w:author="Tom" w:date="2017-08-17T22:16:00Z">
          <w:r w:rsidDel="00001A5C">
            <w:rPr>
              <w:b/>
            </w:rPr>
            <w:t>Exclusion</w:t>
          </w:r>
          <w:r w:rsidDel="00001A5C">
            <w:t xml:space="preserve"> – Allows user to disable any of the 30 probe TC’s from th</w:t>
          </w:r>
          <w:r w:rsidR="000748BE" w:rsidDel="00001A5C">
            <w:t>e VP calculations.</w:t>
          </w:r>
        </w:ins>
      </w:moveFrom>
    </w:p>
    <w:p w14:paraId="1A146C41" w14:textId="60A78284" w:rsidR="00F462AA" w:rsidRPr="004D6ABC" w:rsidDel="00001A5C" w:rsidRDefault="00F462AA" w:rsidP="00F462AA">
      <w:pPr>
        <w:rPr>
          <w:ins w:id="3624" w:author="Tom" w:date="2017-08-17T22:16:00Z"/>
          <w:moveFrom w:id="3625" w:author="Tom Bergeron" w:date="2018-12-11T17:54:00Z"/>
          <w:b/>
          <w:sz w:val="10"/>
          <w:szCs w:val="10"/>
        </w:rPr>
      </w:pPr>
    </w:p>
    <w:p w14:paraId="5E662A4A" w14:textId="6FF8321A" w:rsidR="00F462AA" w:rsidDel="00001A5C" w:rsidRDefault="00F462AA" w:rsidP="00F462AA">
      <w:pPr>
        <w:rPr>
          <w:ins w:id="3626" w:author="Tom" w:date="2017-08-17T22:16:00Z"/>
          <w:moveFrom w:id="3627" w:author="Tom Bergeron" w:date="2018-12-11T17:54:00Z"/>
        </w:rPr>
      </w:pPr>
      <w:moveFrom w:id="3628" w:author="Tom Bergeron" w:date="2018-12-11T17:54:00Z">
        <w:ins w:id="3629" w:author="Tom" w:date="2017-08-17T22:16:00Z">
          <w:r w:rsidDel="00001A5C">
            <w:rPr>
              <w:b/>
            </w:rPr>
            <w:t>D</w:t>
          </w:r>
          <w:r w:rsidRPr="00F0388A" w:rsidDel="00001A5C">
            <w:rPr>
              <w:b/>
            </w:rPr>
            <w:t xml:space="preserve">isplay Host </w:t>
          </w:r>
          <w:r w:rsidDel="00001A5C">
            <w:rPr>
              <w:b/>
            </w:rPr>
            <w:t>S</w:t>
          </w:r>
          <w:r w:rsidRPr="00F0388A" w:rsidDel="00001A5C">
            <w:rPr>
              <w:b/>
            </w:rPr>
            <w:t>creen</w:t>
          </w:r>
          <w:r w:rsidRPr="00F0388A" w:rsidDel="00001A5C">
            <w:t xml:space="preserve"> – Enables/disables the display of the Host diagnostic screen.  </w:t>
          </w:r>
        </w:ins>
      </w:moveFrom>
    </w:p>
    <w:p w14:paraId="10713B1E" w14:textId="1FA702B0" w:rsidR="00F462AA" w:rsidRPr="004D6ABC" w:rsidDel="00001A5C" w:rsidRDefault="00F462AA" w:rsidP="00F462AA">
      <w:pPr>
        <w:rPr>
          <w:ins w:id="3630" w:author="Tom" w:date="2017-08-17T22:16:00Z"/>
          <w:moveFrom w:id="3631" w:author="Tom Bergeron" w:date="2018-12-11T17:54:00Z"/>
          <w:sz w:val="10"/>
        </w:rPr>
      </w:pPr>
    </w:p>
    <w:p w14:paraId="62F5A664" w14:textId="2956A4D7" w:rsidR="00F462AA" w:rsidRPr="00B1186A" w:rsidDel="00001A5C" w:rsidRDefault="00F462AA" w:rsidP="00F462AA">
      <w:pPr>
        <w:rPr>
          <w:ins w:id="3632" w:author="Tom" w:date="2017-08-17T22:16:00Z"/>
          <w:moveFrom w:id="3633" w:author="Tom Bergeron" w:date="2018-12-11T17:54:00Z"/>
          <w:b/>
        </w:rPr>
      </w:pPr>
      <w:moveFrom w:id="3634" w:author="Tom Bergeron" w:date="2018-12-11T17:54:00Z">
        <w:ins w:id="3635" w:author="Tom" w:date="2017-08-17T22:16:00Z">
          <w:r w:rsidRPr="00B1186A" w:rsidDel="00001A5C">
            <w:rPr>
              <w:b/>
            </w:rPr>
            <w:t xml:space="preserve">Temperature </w:t>
          </w:r>
          <w:r w:rsidDel="00001A5C">
            <w:rPr>
              <w:b/>
            </w:rPr>
            <w:t>T</w:t>
          </w:r>
          <w:r w:rsidRPr="00B1186A" w:rsidDel="00001A5C">
            <w:rPr>
              <w:b/>
            </w:rPr>
            <w:t xml:space="preserve">riggers and </w:t>
          </w:r>
          <w:r w:rsidDel="00001A5C">
            <w:rPr>
              <w:b/>
            </w:rPr>
            <w:t>S</w:t>
          </w:r>
          <w:r w:rsidRPr="00B1186A" w:rsidDel="00001A5C">
            <w:rPr>
              <w:b/>
            </w:rPr>
            <w:t xml:space="preserve">ample </w:t>
          </w:r>
          <w:r w:rsidDel="00001A5C">
            <w:rPr>
              <w:b/>
            </w:rPr>
            <w:t>R</w:t>
          </w:r>
          <w:r w:rsidRPr="00B1186A" w:rsidDel="00001A5C">
            <w:rPr>
              <w:b/>
            </w:rPr>
            <w:t>ates</w:t>
          </w:r>
        </w:ins>
      </w:moveFrom>
    </w:p>
    <w:p w14:paraId="04FD48E3" w14:textId="25AC7AF8" w:rsidR="00F462AA" w:rsidRPr="004D6ABC" w:rsidDel="00001A5C" w:rsidRDefault="00F462AA" w:rsidP="00F462AA">
      <w:pPr>
        <w:rPr>
          <w:ins w:id="3636" w:author="Tom" w:date="2017-08-17T22:16:00Z"/>
          <w:moveFrom w:id="3637" w:author="Tom Bergeron" w:date="2018-12-11T17:54:00Z"/>
        </w:rPr>
      </w:pPr>
      <w:moveFrom w:id="3638" w:author="Tom Bergeron" w:date="2018-12-11T17:54:00Z">
        <w:ins w:id="3639" w:author="Tom" w:date="2017-08-17T22:16:00Z">
          <w:r w:rsidRPr="00B1186A" w:rsidDel="00001A5C">
            <w:t xml:space="preserve">The temperature triggers dictate when the profile begins and ends allowing for more consistent data collection.  </w:t>
          </w:r>
          <w:r w:rsidRPr="004D6ABC" w:rsidDel="00001A5C">
            <w:t xml:space="preserve">This area of the tool allows you to change the temperature trigger values as well as sample rate for each application type.  </w:t>
          </w:r>
        </w:ins>
      </w:moveFrom>
    </w:p>
    <w:p w14:paraId="03E1D7ED" w14:textId="64F63377" w:rsidR="00F462AA" w:rsidRPr="004D6ABC" w:rsidDel="00001A5C" w:rsidRDefault="00F462AA" w:rsidP="00F462AA">
      <w:pPr>
        <w:rPr>
          <w:ins w:id="3640" w:author="Tom" w:date="2017-08-17T22:16:00Z"/>
          <w:moveFrom w:id="3641" w:author="Tom Bergeron" w:date="2018-12-11T17:54:00Z"/>
          <w:sz w:val="8"/>
        </w:rPr>
      </w:pPr>
    </w:p>
    <w:p w14:paraId="0A256010" w14:textId="54213EFC" w:rsidR="00F462AA" w:rsidRPr="00B1186A" w:rsidDel="00001A5C" w:rsidRDefault="00F462AA" w:rsidP="00F462AA">
      <w:pPr>
        <w:rPr>
          <w:ins w:id="3642" w:author="Tom" w:date="2017-08-17T22:16:00Z"/>
          <w:moveFrom w:id="3643" w:author="Tom Bergeron" w:date="2018-12-11T17:54:00Z"/>
        </w:rPr>
      </w:pPr>
      <w:moveFrom w:id="3644" w:author="Tom Bergeron" w:date="2018-12-11T17:54:00Z">
        <w:ins w:id="3645" w:author="Tom" w:date="2017-08-17T22:16:00Z">
          <w:r w:rsidRPr="00B1186A" w:rsidDel="00001A5C">
            <w:t>There are three temperature triggers:</w:t>
          </w:r>
        </w:ins>
      </w:moveFrom>
    </w:p>
    <w:p w14:paraId="56E30BCB" w14:textId="1D95558A" w:rsidR="00F462AA" w:rsidRPr="00B1186A" w:rsidDel="00001A5C" w:rsidRDefault="00F462AA" w:rsidP="00F462AA">
      <w:pPr>
        <w:spacing w:before="60" w:after="60"/>
        <w:ind w:left="360"/>
        <w:rPr>
          <w:ins w:id="3646" w:author="Tom" w:date="2017-08-17T22:16:00Z"/>
          <w:moveFrom w:id="3647" w:author="Tom Bergeron" w:date="2018-12-11T17:54:00Z"/>
        </w:rPr>
      </w:pPr>
      <w:moveFrom w:id="3648" w:author="Tom Bergeron" w:date="2018-12-11T17:54:00Z">
        <w:ins w:id="3649" w:author="Tom" w:date="2017-08-17T22:16:00Z">
          <w:r w:rsidRPr="00B1186A" w:rsidDel="00001A5C">
            <w:rPr>
              <w:b/>
            </w:rPr>
            <w:t>Start -</w:t>
          </w:r>
          <w:r w:rsidRPr="00B1186A" w:rsidDel="00001A5C">
            <w:t xml:space="preserve">The profile Start temperature trigger is always 2C above the “Maximum Product Temperature at start of profile” setting in the Global tab of the Global Preferences screen.  This value can be changed as needed from </w:t>
          </w:r>
          <w:r w:rsidDel="00001A5C">
            <w:t>a</w:t>
          </w:r>
          <w:r w:rsidRPr="00B1186A" w:rsidDel="00001A5C">
            <w:t xml:space="preserve">s low as 15C to as high as 40C.  </w:t>
          </w:r>
        </w:ins>
      </w:moveFrom>
    </w:p>
    <w:p w14:paraId="5F485D9C" w14:textId="01D51678" w:rsidR="00F462AA" w:rsidRPr="00B1186A" w:rsidDel="00001A5C" w:rsidRDefault="00F462AA" w:rsidP="00F462AA">
      <w:pPr>
        <w:spacing w:before="60" w:after="60"/>
        <w:ind w:left="360"/>
        <w:rPr>
          <w:ins w:id="3650" w:author="Tom" w:date="2017-08-17T22:16:00Z"/>
          <w:moveFrom w:id="3651" w:author="Tom Bergeron" w:date="2018-12-11T17:54:00Z"/>
        </w:rPr>
      </w:pPr>
      <w:moveFrom w:id="3652" w:author="Tom Bergeron" w:date="2018-12-11T17:54:00Z">
        <w:ins w:id="3653" w:author="Tom" w:date="2017-08-17T22:16:00Z">
          <w:r w:rsidDel="00001A5C">
            <w:rPr>
              <w:b/>
            </w:rPr>
            <w:t>Mid P</w:t>
          </w:r>
          <w:r w:rsidRPr="00B1186A" w:rsidDel="00001A5C">
            <w:rPr>
              <w:b/>
            </w:rPr>
            <w:t>oint –</w:t>
          </w:r>
          <w:r w:rsidR="00045250" w:rsidDel="00001A5C">
            <w:t xml:space="preserve"> The </w:t>
          </w:r>
        </w:ins>
        <w:ins w:id="3654" w:author="Tom" w:date="2017-09-27T19:04:00Z">
          <w:r w:rsidR="00045250" w:rsidDel="00001A5C">
            <w:t>M</w:t>
          </w:r>
        </w:ins>
        <w:ins w:id="3655" w:author="Tom" w:date="2017-08-17T22:16:00Z">
          <w:r w:rsidDel="00001A5C">
            <w:t>id</w:t>
          </w:r>
          <w:r w:rsidRPr="00B1186A" w:rsidDel="00001A5C">
            <w:t>point temperature t</w:t>
          </w:r>
          <w:r w:rsidR="00045250" w:rsidDel="00001A5C">
            <w:t xml:space="preserve">rigger must be higher than the </w:t>
          </w:r>
        </w:ins>
        <w:ins w:id="3656" w:author="Tom" w:date="2017-09-27T19:05:00Z">
          <w:r w:rsidR="00045250" w:rsidDel="00001A5C">
            <w:t>S</w:t>
          </w:r>
        </w:ins>
        <w:ins w:id="3657" w:author="Tom" w:date="2017-08-17T22:16:00Z">
          <w:r w:rsidR="00045250" w:rsidDel="00001A5C">
            <w:t xml:space="preserve">tart trigger, and the </w:t>
          </w:r>
        </w:ins>
        <w:ins w:id="3658" w:author="Tom" w:date="2017-09-27T19:05:00Z">
          <w:r w:rsidR="00045250" w:rsidDel="00001A5C">
            <w:t>Stop</w:t>
          </w:r>
        </w:ins>
        <w:ins w:id="3659" w:author="Tom" w:date="2017-08-17T22:16:00Z">
          <w:r w:rsidRPr="00B1186A" w:rsidDel="00001A5C">
            <w:t xml:space="preserve"> trigger.  Be sure the temperature in your heated process will achieve this setting or the profile will fail.  </w:t>
          </w:r>
        </w:ins>
      </w:moveFrom>
    </w:p>
    <w:p w14:paraId="763C14F7" w14:textId="6176C101" w:rsidR="00F462AA" w:rsidDel="00001A5C" w:rsidRDefault="00045250" w:rsidP="00F462AA">
      <w:pPr>
        <w:spacing w:before="60" w:after="60"/>
        <w:ind w:left="360"/>
        <w:rPr>
          <w:ins w:id="3660" w:author="Tom" w:date="2017-08-17T22:16:00Z"/>
          <w:moveFrom w:id="3661" w:author="Tom Bergeron" w:date="2018-12-11T17:54:00Z"/>
        </w:rPr>
      </w:pPr>
      <w:moveFrom w:id="3662" w:author="Tom Bergeron" w:date="2018-12-11T17:54:00Z">
        <w:ins w:id="3663" w:author="Tom" w:date="2017-09-27T19:05:00Z">
          <w:r w:rsidDel="00001A5C">
            <w:rPr>
              <w:b/>
            </w:rPr>
            <w:t>Stop</w:t>
          </w:r>
        </w:ins>
        <w:ins w:id="3664" w:author="Tom" w:date="2017-08-17T22:16:00Z">
          <w:r w:rsidR="00F462AA" w:rsidRPr="00B1186A" w:rsidDel="00001A5C">
            <w:rPr>
              <w:b/>
            </w:rPr>
            <w:t xml:space="preserve"> –</w:t>
          </w:r>
          <w:r w:rsidR="00F462AA" w:rsidRPr="00B1186A" w:rsidDel="00001A5C">
            <w:t xml:space="preserve"> The profile will end when all of the thermocouples attached to the</w:t>
          </w:r>
          <w:r w:rsidR="00F462AA" w:rsidDel="00001A5C">
            <w:t xml:space="preserve"> profiler </w:t>
          </w:r>
          <w:r w:rsidDel="00001A5C">
            <w:t xml:space="preserve">have cooled to below the </w:t>
          </w:r>
        </w:ins>
        <w:ins w:id="3665" w:author="Tom" w:date="2017-09-27T19:05:00Z">
          <w:r w:rsidDel="00001A5C">
            <w:t xml:space="preserve">Stop </w:t>
          </w:r>
        </w:ins>
        <w:ins w:id="3666" w:author="Tom" w:date="2017-08-17T22:16:00Z">
          <w:r w:rsidR="00F462AA" w:rsidRPr="00B1186A" w:rsidDel="00001A5C">
            <w:t>Temperature tri</w:t>
          </w:r>
          <w:r w:rsidR="00F462AA" w:rsidDel="00001A5C">
            <w:t>gger setting.</w:t>
          </w:r>
        </w:ins>
      </w:moveFrom>
    </w:p>
    <w:p w14:paraId="79FD4C20" w14:textId="23D7242C" w:rsidR="00F462AA" w:rsidRPr="00AD4DC4" w:rsidDel="00001A5C" w:rsidRDefault="00F462AA" w:rsidP="00F462AA">
      <w:pPr>
        <w:spacing w:before="60" w:after="60"/>
        <w:rPr>
          <w:ins w:id="3667" w:author="Tom" w:date="2017-08-17T22:16:00Z"/>
          <w:moveFrom w:id="3668" w:author="Tom Bergeron" w:date="2018-12-11T17:54:00Z"/>
          <w:sz w:val="4"/>
        </w:rPr>
      </w:pPr>
    </w:p>
    <w:p w14:paraId="055E6655" w14:textId="5F727C71" w:rsidR="00F462AA" w:rsidRPr="00B1186A" w:rsidDel="00001A5C" w:rsidRDefault="00F462AA" w:rsidP="00F462AA">
      <w:pPr>
        <w:rPr>
          <w:ins w:id="3669" w:author="Tom" w:date="2017-08-17T22:16:00Z"/>
          <w:moveFrom w:id="3670" w:author="Tom Bergeron" w:date="2018-12-11T17:54:00Z"/>
        </w:rPr>
      </w:pPr>
      <w:moveFrom w:id="3671" w:author="Tom Bergeron" w:date="2018-12-11T17:54:00Z">
        <w:ins w:id="3672" w:author="Tom" w:date="2017-08-17T22:16:00Z">
          <w:r w:rsidRPr="00B1186A" w:rsidDel="00001A5C">
            <w:rPr>
              <w:b/>
            </w:rPr>
            <w:t xml:space="preserve">Sample </w:t>
          </w:r>
          <w:r w:rsidDel="00001A5C">
            <w:rPr>
              <w:b/>
            </w:rPr>
            <w:t>r</w:t>
          </w:r>
          <w:r w:rsidRPr="00B1186A" w:rsidDel="00001A5C">
            <w:rPr>
              <w:b/>
            </w:rPr>
            <w:t>ate –</w:t>
          </w:r>
          <w:r w:rsidRPr="00B1186A" w:rsidDel="00001A5C">
            <w:t xml:space="preserve"> Set the sample rate for each application type.  </w:t>
          </w:r>
        </w:ins>
      </w:moveFrom>
    </w:p>
    <w:p w14:paraId="1188845A" w14:textId="5F4D5064" w:rsidR="00F462AA" w:rsidRPr="00CA1F86" w:rsidDel="00001A5C" w:rsidRDefault="00F462AA" w:rsidP="00F462AA">
      <w:pPr>
        <w:rPr>
          <w:ins w:id="3673" w:author="Tom" w:date="2017-08-17T22:16:00Z"/>
          <w:moveFrom w:id="3674" w:author="Tom Bergeron" w:date="2018-12-11T17:54:00Z"/>
        </w:rPr>
      </w:pPr>
      <w:moveFrom w:id="3675" w:author="Tom Bergeron" w:date="2018-12-11T17:54:00Z">
        <w:ins w:id="3676" w:author="Tom" w:date="2017-08-17T22:16:00Z">
          <w:r w:rsidDel="00001A5C">
            <w:br w:type="page"/>
          </w:r>
        </w:ins>
      </w:moveFrom>
    </w:p>
    <w:p w14:paraId="3D4A3063" w14:textId="38CAC8DB" w:rsidR="00F462AA" w:rsidRPr="00B1186A" w:rsidDel="00001A5C" w:rsidRDefault="000748BE" w:rsidP="00F462AA">
      <w:pPr>
        <w:pStyle w:val="Heading2"/>
        <w:rPr>
          <w:ins w:id="3677" w:author="Tom" w:date="2017-08-17T22:16:00Z"/>
          <w:moveFrom w:id="3678" w:author="Tom Bergeron" w:date="2018-12-11T17:54:00Z"/>
        </w:rPr>
      </w:pPr>
      <w:bookmarkStart w:id="3679" w:name="_Toc491174871"/>
      <w:bookmarkStart w:id="3680" w:name="_Toc494304103"/>
      <w:moveFrom w:id="3681" w:author="Tom Bergeron" w:date="2018-12-11T17:54:00Z">
        <w:ins w:id="3682" w:author="Tom" w:date="2017-08-22T11:03:00Z">
          <w:r w:rsidDel="00001A5C">
            <w:rPr>
              <w:b w:val="0"/>
              <w:bCs w:val="0"/>
              <w:iCs w:val="0"/>
              <w:noProof/>
            </w:rPr>
            <w:drawing>
              <wp:anchor distT="0" distB="0" distL="114300" distR="114300" simplePos="0" relativeHeight="251679744" behindDoc="1" locked="0" layoutInCell="1" allowOverlap="1" wp14:anchorId="41681032" wp14:editId="08989421">
                <wp:simplePos x="0" y="0"/>
                <wp:positionH relativeFrom="column">
                  <wp:posOffset>2393950</wp:posOffset>
                </wp:positionH>
                <wp:positionV relativeFrom="paragraph">
                  <wp:posOffset>10160</wp:posOffset>
                </wp:positionV>
                <wp:extent cx="3307080" cy="1737360"/>
                <wp:effectExtent l="0" t="0" r="7620" b="0"/>
                <wp:wrapTight wrapText="left">
                  <wp:wrapPolygon edited="0">
                    <wp:start x="0" y="0"/>
                    <wp:lineTo x="0" y="21316"/>
                    <wp:lineTo x="21525" y="21316"/>
                    <wp:lineTo x="21525"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Shifting.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307080" cy="1737360"/>
                        </a:xfrm>
                        <a:prstGeom prst="rect">
                          <a:avLst/>
                        </a:prstGeom>
                      </pic:spPr>
                    </pic:pic>
                  </a:graphicData>
                </a:graphic>
                <wp14:sizeRelH relativeFrom="margin">
                  <wp14:pctWidth>0</wp14:pctWidth>
                </wp14:sizeRelH>
                <wp14:sizeRelV relativeFrom="margin">
                  <wp14:pctHeight>0</wp14:pctHeight>
                </wp14:sizeRelV>
              </wp:anchor>
            </w:drawing>
          </w:r>
        </w:ins>
        <w:ins w:id="3683" w:author="Tom" w:date="2017-08-17T22:16:00Z">
          <w:r w:rsidR="00F462AA" w:rsidRPr="00B1186A" w:rsidDel="00001A5C">
            <w:t xml:space="preserve">Shifting </w:t>
          </w:r>
          <w:r w:rsidR="00F462AA" w:rsidDel="00001A5C">
            <w:t>T</w:t>
          </w:r>
          <w:r w:rsidR="00F462AA" w:rsidRPr="00B1186A" w:rsidDel="00001A5C">
            <w:t>ab</w:t>
          </w:r>
          <w:bookmarkEnd w:id="3679"/>
          <w:bookmarkEnd w:id="3680"/>
        </w:ins>
      </w:moveFrom>
    </w:p>
    <w:p w14:paraId="622F0893" w14:textId="77513B20" w:rsidR="00F462AA" w:rsidRPr="00B1186A" w:rsidDel="00001A5C" w:rsidRDefault="00F462AA" w:rsidP="00F462AA">
      <w:pPr>
        <w:rPr>
          <w:ins w:id="3684" w:author="Tom" w:date="2017-08-17T22:16:00Z"/>
          <w:moveFrom w:id="3685" w:author="Tom Bergeron" w:date="2018-12-11T17:54:00Z"/>
        </w:rPr>
      </w:pPr>
      <w:moveFrom w:id="3686" w:author="Tom Bergeron" w:date="2018-12-11T17:54:00Z">
        <w:ins w:id="3687" w:author="Tom" w:date="2017-08-17T22:16:00Z">
          <w:r w:rsidRPr="00B1186A" w:rsidDel="00001A5C">
            <w:t>In the event that the</w:t>
          </w:r>
          <w:r w:rsidRPr="00F50F63" w:rsidDel="00001A5C">
            <w:t xml:space="preserve"> </w:t>
          </w:r>
          <w:r w:rsidRPr="00F0388A" w:rsidDel="00001A5C">
            <w:t>software</w:t>
          </w:r>
          <w:r w:rsidRPr="00B1186A" w:rsidDel="00001A5C">
            <w:t xml:space="preserve"> does not properly shift (align) the profile it may</w:t>
          </w:r>
          <w:r w:rsidDel="00001A5C">
            <w:t xml:space="preserve"> </w:t>
          </w:r>
          <w:r w:rsidRPr="00B1186A" w:rsidDel="00001A5C">
            <w:t>be necess</w:t>
          </w:r>
          <w:r w:rsidR="000748BE" w:rsidDel="00001A5C">
            <w:t>ary to manually enter</w:t>
          </w:r>
          <w:r w:rsidRPr="00B1186A" w:rsidDel="00001A5C">
            <w:t xml:space="preserve"> measurements to correct any profile display/shifting issues.  </w:t>
          </w:r>
        </w:ins>
      </w:moveFrom>
    </w:p>
    <w:p w14:paraId="4168DB99" w14:textId="02563D74" w:rsidR="00F462AA" w:rsidRPr="00B1186A" w:rsidDel="00001A5C" w:rsidRDefault="00F462AA" w:rsidP="00F462AA">
      <w:pPr>
        <w:rPr>
          <w:ins w:id="3688" w:author="Tom" w:date="2017-08-17T22:16:00Z"/>
          <w:moveFrom w:id="3689" w:author="Tom Bergeron" w:date="2018-12-11T17:54:00Z"/>
        </w:rPr>
      </w:pPr>
    </w:p>
    <w:p w14:paraId="6EBD6182" w14:textId="7C89E39E" w:rsidR="00F462AA" w:rsidDel="00001A5C" w:rsidRDefault="00F462AA" w:rsidP="00F462AA">
      <w:pPr>
        <w:rPr>
          <w:ins w:id="3690" w:author="Tom" w:date="2017-08-17T22:16:00Z"/>
          <w:moveFrom w:id="3691" w:author="Tom Bergeron" w:date="2018-12-11T17:54:00Z"/>
        </w:rPr>
      </w:pPr>
      <w:moveFrom w:id="3692" w:author="Tom Bergeron" w:date="2018-12-11T17:54:00Z">
        <w:ins w:id="3693" w:author="Tom" w:date="2017-08-17T22:16:00Z">
          <w:r w:rsidRPr="00B1186A" w:rsidDel="00001A5C">
            <w:t xml:space="preserve">Select the check box and then enter the required measurements.  </w:t>
          </w:r>
          <w:r w:rsidDel="00001A5C">
            <w:t xml:space="preserve">Contact supplier of system for assistance. </w:t>
          </w:r>
        </w:ins>
      </w:moveFrom>
    </w:p>
    <w:p w14:paraId="2F2CB35A" w14:textId="50EE2C65" w:rsidR="00F462AA" w:rsidDel="00001A5C" w:rsidRDefault="00F462AA" w:rsidP="00F462AA">
      <w:pPr>
        <w:rPr>
          <w:ins w:id="3694" w:author="Tom" w:date="2017-08-17T22:16:00Z"/>
          <w:moveFrom w:id="3695" w:author="Tom Bergeron" w:date="2018-12-11T17:54:00Z"/>
        </w:rPr>
      </w:pPr>
    </w:p>
    <w:p w14:paraId="60E95F08" w14:textId="7D36711D" w:rsidR="00F462AA" w:rsidDel="00001A5C" w:rsidRDefault="000748BE" w:rsidP="00F462AA">
      <w:pPr>
        <w:pStyle w:val="Heading2"/>
        <w:rPr>
          <w:ins w:id="3696" w:author="Tom" w:date="2017-08-17T22:16:00Z"/>
          <w:moveFrom w:id="3697" w:author="Tom Bergeron" w:date="2018-12-11T17:54:00Z"/>
        </w:rPr>
      </w:pPr>
      <w:bookmarkStart w:id="3698" w:name="_Toc491174872"/>
      <w:bookmarkStart w:id="3699" w:name="_Toc494304104"/>
      <w:moveFrom w:id="3700" w:author="Tom Bergeron" w:date="2018-12-11T17:54:00Z">
        <w:ins w:id="3701" w:author="Tom" w:date="2017-08-22T11:05:00Z">
          <w:r w:rsidDel="00001A5C">
            <w:rPr>
              <w:b w:val="0"/>
              <w:bCs w:val="0"/>
              <w:iCs w:val="0"/>
              <w:noProof/>
            </w:rPr>
            <w:drawing>
              <wp:anchor distT="0" distB="0" distL="114300" distR="114300" simplePos="0" relativeHeight="251681792" behindDoc="1" locked="0" layoutInCell="1" allowOverlap="1" wp14:anchorId="09A7E486" wp14:editId="7F030891">
                <wp:simplePos x="0" y="0"/>
                <wp:positionH relativeFrom="column">
                  <wp:posOffset>2404110</wp:posOffset>
                </wp:positionH>
                <wp:positionV relativeFrom="paragraph">
                  <wp:posOffset>213360</wp:posOffset>
                </wp:positionV>
                <wp:extent cx="3276600" cy="1589405"/>
                <wp:effectExtent l="0" t="0" r="0" b="0"/>
                <wp:wrapTight wrapText="left">
                  <wp:wrapPolygon edited="0">
                    <wp:start x="0" y="0"/>
                    <wp:lineTo x="0" y="21229"/>
                    <wp:lineTo x="21474" y="21229"/>
                    <wp:lineTo x="21474"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Decimal.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276600" cy="1589405"/>
                        </a:xfrm>
                        <a:prstGeom prst="rect">
                          <a:avLst/>
                        </a:prstGeom>
                      </pic:spPr>
                    </pic:pic>
                  </a:graphicData>
                </a:graphic>
                <wp14:sizeRelH relativeFrom="margin">
                  <wp14:pctWidth>0</wp14:pctWidth>
                </wp14:sizeRelH>
                <wp14:sizeRelV relativeFrom="margin">
                  <wp14:pctHeight>0</wp14:pctHeight>
                </wp14:sizeRelV>
              </wp:anchor>
            </w:drawing>
          </w:r>
        </w:ins>
        <w:ins w:id="3702" w:author="Tom" w:date="2017-08-17T22:16:00Z">
          <w:r w:rsidR="00F462AA" w:rsidDel="00001A5C">
            <w:t>Decimal</w:t>
          </w:r>
          <w:r w:rsidR="00F462AA" w:rsidRPr="00B1186A" w:rsidDel="00001A5C">
            <w:t xml:space="preserve"> </w:t>
          </w:r>
          <w:r w:rsidR="00F462AA" w:rsidDel="00001A5C">
            <w:t>T</w:t>
          </w:r>
          <w:r w:rsidR="00F462AA" w:rsidRPr="00B1186A" w:rsidDel="00001A5C">
            <w:t>ab</w:t>
          </w:r>
          <w:bookmarkEnd w:id="3698"/>
          <w:bookmarkEnd w:id="3699"/>
        </w:ins>
      </w:moveFrom>
    </w:p>
    <w:p w14:paraId="73EF9FDA" w14:textId="2C9E4D9D" w:rsidR="00F462AA" w:rsidDel="00001A5C" w:rsidRDefault="00F462AA" w:rsidP="00F462AA">
      <w:pPr>
        <w:rPr>
          <w:ins w:id="3703" w:author="Tom" w:date="2017-08-17T22:16:00Z"/>
          <w:moveFrom w:id="3704" w:author="Tom Bergeron" w:date="2018-12-11T17:54:00Z"/>
        </w:rPr>
      </w:pPr>
      <w:moveFrom w:id="3705" w:author="Tom Bergeron" w:date="2018-12-11T17:54:00Z">
        <w:ins w:id="3706" w:author="Tom" w:date="2017-08-17T22:16:00Z">
          <w:r w:rsidDel="00001A5C">
            <w:t>This area controls the number of decimal places for the Conveyor Speed and Zone Setpoints displays in the software.</w:t>
          </w:r>
        </w:ins>
      </w:moveFrom>
    </w:p>
    <w:p w14:paraId="4AD46841" w14:textId="50143F0D" w:rsidR="00F462AA" w:rsidDel="00001A5C" w:rsidRDefault="00F462AA" w:rsidP="00F462AA">
      <w:pPr>
        <w:rPr>
          <w:ins w:id="3707" w:author="Tom" w:date="2017-08-17T22:16:00Z"/>
          <w:moveFrom w:id="3708" w:author="Tom Bergeron" w:date="2018-12-11T17:54:00Z"/>
        </w:rPr>
      </w:pPr>
    </w:p>
    <w:p w14:paraId="51B05B68" w14:textId="33C3A659" w:rsidR="00F462AA" w:rsidDel="00001A5C" w:rsidRDefault="00F462AA" w:rsidP="00F462AA">
      <w:pPr>
        <w:rPr>
          <w:ins w:id="3709" w:author="Tom" w:date="2017-08-17T22:16:00Z"/>
          <w:moveFrom w:id="3710" w:author="Tom Bergeron" w:date="2018-12-11T17:54:00Z"/>
        </w:rPr>
      </w:pPr>
    </w:p>
    <w:p w14:paraId="75AF7DCB" w14:textId="73D168E3" w:rsidR="00F462AA" w:rsidDel="00001A5C" w:rsidRDefault="00F462AA" w:rsidP="00F462AA">
      <w:pPr>
        <w:rPr>
          <w:ins w:id="3711" w:author="Tom" w:date="2017-08-17T22:16:00Z"/>
          <w:moveFrom w:id="3712" w:author="Tom Bergeron" w:date="2018-12-11T17:54:00Z"/>
        </w:rPr>
      </w:pPr>
    </w:p>
    <w:p w14:paraId="6879CCDB" w14:textId="43B1D463" w:rsidR="00F462AA" w:rsidDel="00001A5C" w:rsidRDefault="00F462AA" w:rsidP="00F462AA">
      <w:pPr>
        <w:rPr>
          <w:ins w:id="3713" w:author="Tom" w:date="2017-08-17T22:16:00Z"/>
          <w:moveFrom w:id="3714" w:author="Tom Bergeron" w:date="2018-12-11T17:54:00Z"/>
        </w:rPr>
      </w:pPr>
    </w:p>
    <w:p w14:paraId="7EA281B3" w14:textId="182DA0A0" w:rsidR="00F462AA" w:rsidDel="00001A5C" w:rsidRDefault="00F462AA" w:rsidP="00F462AA">
      <w:pPr>
        <w:rPr>
          <w:ins w:id="3715" w:author="Tom" w:date="2017-08-17T22:16:00Z"/>
          <w:moveFrom w:id="3716" w:author="Tom Bergeron" w:date="2018-12-11T17:54:00Z"/>
        </w:rPr>
      </w:pPr>
    </w:p>
    <w:p w14:paraId="3B56AAFC" w14:textId="27A6CFD3" w:rsidR="00F462AA" w:rsidDel="00001A5C" w:rsidRDefault="002B6EF9" w:rsidP="00F462AA">
      <w:pPr>
        <w:pStyle w:val="Heading2"/>
        <w:rPr>
          <w:ins w:id="3717" w:author="Tom" w:date="2017-08-17T22:16:00Z"/>
          <w:moveFrom w:id="3718" w:author="Tom Bergeron" w:date="2018-12-11T17:54:00Z"/>
        </w:rPr>
      </w:pPr>
      <w:bookmarkStart w:id="3719" w:name="_Toc491174873"/>
      <w:bookmarkStart w:id="3720" w:name="_Toc494304105"/>
      <w:moveFrom w:id="3721" w:author="Tom Bergeron" w:date="2018-12-11T17:54:00Z">
        <w:ins w:id="3722" w:author="Tom" w:date="2017-08-22T11:08:00Z">
          <w:r w:rsidDel="00001A5C">
            <w:rPr>
              <w:b w:val="0"/>
              <w:bCs w:val="0"/>
              <w:iCs w:val="0"/>
              <w:noProof/>
            </w:rPr>
            <w:drawing>
              <wp:anchor distT="0" distB="0" distL="114300" distR="114300" simplePos="0" relativeHeight="251683840" behindDoc="1" locked="0" layoutInCell="1" allowOverlap="1" wp14:anchorId="609D3E38" wp14:editId="6A93D1FC">
                <wp:simplePos x="0" y="0"/>
                <wp:positionH relativeFrom="column">
                  <wp:posOffset>2432050</wp:posOffset>
                </wp:positionH>
                <wp:positionV relativeFrom="paragraph">
                  <wp:posOffset>173990</wp:posOffset>
                </wp:positionV>
                <wp:extent cx="3251835" cy="1878330"/>
                <wp:effectExtent l="0" t="0" r="5715" b="7620"/>
                <wp:wrapTight wrapText="left">
                  <wp:wrapPolygon edited="0">
                    <wp:start x="0" y="0"/>
                    <wp:lineTo x="0" y="21469"/>
                    <wp:lineTo x="21511" y="21469"/>
                    <wp:lineTo x="21511"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Hardware.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251835" cy="1878330"/>
                        </a:xfrm>
                        <a:prstGeom prst="rect">
                          <a:avLst/>
                        </a:prstGeom>
                      </pic:spPr>
                    </pic:pic>
                  </a:graphicData>
                </a:graphic>
                <wp14:sizeRelH relativeFrom="margin">
                  <wp14:pctWidth>0</wp14:pctWidth>
                </wp14:sizeRelH>
                <wp14:sizeRelV relativeFrom="margin">
                  <wp14:pctHeight>0</wp14:pctHeight>
                </wp14:sizeRelV>
              </wp:anchor>
            </w:drawing>
          </w:r>
        </w:ins>
        <w:ins w:id="3723" w:author="Tom" w:date="2017-08-17T22:16:00Z">
          <w:r w:rsidR="00F462AA" w:rsidDel="00001A5C">
            <w:t>Hardware Tab</w:t>
          </w:r>
          <w:bookmarkEnd w:id="3719"/>
          <w:bookmarkEnd w:id="3720"/>
        </w:ins>
      </w:moveFrom>
    </w:p>
    <w:p w14:paraId="06EA623D" w14:textId="4A39BC9B" w:rsidR="00F462AA" w:rsidDel="00001A5C" w:rsidRDefault="00F462AA" w:rsidP="00F462AA">
      <w:pPr>
        <w:rPr>
          <w:ins w:id="3724" w:author="Tom" w:date="2017-08-17T22:16:00Z"/>
          <w:moveFrom w:id="3725" w:author="Tom Bergeron" w:date="2018-12-11T17:54:00Z"/>
        </w:rPr>
      </w:pPr>
      <w:moveFrom w:id="3726" w:author="Tom Bergeron" w:date="2018-12-11T17:54:00Z">
        <w:ins w:id="3727" w:author="Tom" w:date="2017-08-17T22:16:00Z">
          <w:r w:rsidDel="00001A5C">
            <w:t>This area controls the configuration of the eTPU network addresses and allows for enabling or disabling of the oven communication when applicable.</w:t>
          </w:r>
        </w:ins>
      </w:moveFrom>
    </w:p>
    <w:p w14:paraId="68C765B8" w14:textId="24056073" w:rsidR="00F462AA" w:rsidDel="00001A5C" w:rsidRDefault="00F462AA" w:rsidP="00F462AA">
      <w:pPr>
        <w:rPr>
          <w:ins w:id="3728" w:author="Tom" w:date="2017-08-17T22:16:00Z"/>
          <w:moveFrom w:id="3729" w:author="Tom Bergeron" w:date="2018-12-11T17:54:00Z"/>
        </w:rPr>
      </w:pPr>
    </w:p>
    <w:p w14:paraId="44964073" w14:textId="7D51E2F5" w:rsidR="00F462AA" w:rsidDel="00001A5C" w:rsidRDefault="00F462AA" w:rsidP="00F462AA">
      <w:pPr>
        <w:rPr>
          <w:ins w:id="3730" w:author="Tom" w:date="2017-08-17T22:16:00Z"/>
          <w:moveFrom w:id="3731" w:author="Tom Bergeron" w:date="2018-12-11T17:54:00Z"/>
        </w:rPr>
      </w:pPr>
    </w:p>
    <w:p w14:paraId="5333583D" w14:textId="497CC046" w:rsidR="00F462AA" w:rsidDel="00001A5C" w:rsidRDefault="00F462AA" w:rsidP="00F462AA">
      <w:pPr>
        <w:rPr>
          <w:ins w:id="3732" w:author="Tom" w:date="2017-08-17T22:16:00Z"/>
          <w:moveFrom w:id="3733" w:author="Tom Bergeron" w:date="2018-12-11T17:54:00Z"/>
        </w:rPr>
      </w:pPr>
    </w:p>
    <w:p w14:paraId="73CCFB8B" w14:textId="51E90D3A" w:rsidR="00F462AA" w:rsidDel="00001A5C" w:rsidRDefault="00F462AA" w:rsidP="00F462AA">
      <w:pPr>
        <w:rPr>
          <w:ins w:id="3734" w:author="Tom" w:date="2017-08-17T22:16:00Z"/>
          <w:moveFrom w:id="3735" w:author="Tom Bergeron" w:date="2018-12-11T17:54:00Z"/>
        </w:rPr>
      </w:pPr>
    </w:p>
    <w:p w14:paraId="6F6D389A" w14:textId="74AD5511" w:rsidR="00F462AA" w:rsidDel="00001A5C" w:rsidRDefault="00F462AA" w:rsidP="00F462AA">
      <w:pPr>
        <w:rPr>
          <w:ins w:id="3736" w:author="Tom" w:date="2017-08-17T22:16:00Z"/>
          <w:moveFrom w:id="3737" w:author="Tom Bergeron" w:date="2018-12-11T17:54:00Z"/>
        </w:rPr>
      </w:pPr>
    </w:p>
    <w:p w14:paraId="3A78C19B" w14:textId="38A555B4" w:rsidR="00F462AA" w:rsidRPr="00883023" w:rsidDel="00001A5C" w:rsidRDefault="00F462AA" w:rsidP="00F462AA">
      <w:pPr>
        <w:rPr>
          <w:ins w:id="3738" w:author="Tom" w:date="2017-08-17T22:16:00Z"/>
          <w:moveFrom w:id="3739" w:author="Tom Bergeron" w:date="2018-12-11T17:54:00Z"/>
        </w:rPr>
      </w:pPr>
    </w:p>
    <w:p w14:paraId="45A837AB" w14:textId="170798D2" w:rsidR="00F462AA" w:rsidDel="00001A5C" w:rsidRDefault="002B6EF9" w:rsidP="00F462AA">
      <w:pPr>
        <w:pStyle w:val="Heading2"/>
        <w:rPr>
          <w:ins w:id="3740" w:author="Tom" w:date="2017-08-17T22:16:00Z"/>
          <w:moveFrom w:id="3741" w:author="Tom Bergeron" w:date="2018-12-11T17:54:00Z"/>
        </w:rPr>
      </w:pPr>
      <w:bookmarkStart w:id="3742" w:name="_Toc491174874"/>
      <w:bookmarkStart w:id="3743" w:name="_Toc494304106"/>
      <w:moveFrom w:id="3744" w:author="Tom Bergeron" w:date="2018-12-11T17:54:00Z">
        <w:ins w:id="3745" w:author="Tom" w:date="2017-08-22T11:10:00Z">
          <w:r w:rsidDel="00001A5C">
            <w:rPr>
              <w:b w:val="0"/>
              <w:bCs w:val="0"/>
              <w:iCs w:val="0"/>
              <w:noProof/>
            </w:rPr>
            <w:drawing>
              <wp:anchor distT="0" distB="0" distL="114300" distR="114300" simplePos="0" relativeHeight="251684864" behindDoc="1" locked="0" layoutInCell="1" allowOverlap="1" wp14:anchorId="067CF8A8" wp14:editId="2CB4D63E">
                <wp:simplePos x="0" y="0"/>
                <wp:positionH relativeFrom="column">
                  <wp:posOffset>2428875</wp:posOffset>
                </wp:positionH>
                <wp:positionV relativeFrom="paragraph">
                  <wp:posOffset>234315</wp:posOffset>
                </wp:positionV>
                <wp:extent cx="3205480" cy="1930400"/>
                <wp:effectExtent l="0" t="0" r="0" b="0"/>
                <wp:wrapTight wrapText="left">
                  <wp:wrapPolygon edited="0">
                    <wp:start x="0" y="0"/>
                    <wp:lineTo x="0" y="21316"/>
                    <wp:lineTo x="21437" y="21316"/>
                    <wp:lineTo x="21437" y="0"/>
                    <wp:lineTo x="0" y="0"/>
                  </wp:wrapPolygon>
                </wp:wrapTight>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Message.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205480" cy="1930400"/>
                        </a:xfrm>
                        <a:prstGeom prst="rect">
                          <a:avLst/>
                        </a:prstGeom>
                      </pic:spPr>
                    </pic:pic>
                  </a:graphicData>
                </a:graphic>
                <wp14:sizeRelH relativeFrom="margin">
                  <wp14:pctWidth>0</wp14:pctWidth>
                </wp14:sizeRelH>
                <wp14:sizeRelV relativeFrom="margin">
                  <wp14:pctHeight>0</wp14:pctHeight>
                </wp14:sizeRelV>
              </wp:anchor>
            </w:drawing>
          </w:r>
        </w:ins>
        <w:ins w:id="3746" w:author="Tom" w:date="2017-08-17T22:16:00Z">
          <w:r w:rsidR="00F462AA" w:rsidDel="00001A5C">
            <w:t>Message Config Tab</w:t>
          </w:r>
          <w:bookmarkEnd w:id="3742"/>
          <w:bookmarkEnd w:id="3743"/>
        </w:ins>
      </w:moveFrom>
    </w:p>
    <w:p w14:paraId="616C6539" w14:textId="165AA864" w:rsidR="00F462AA" w:rsidRPr="00BD207B" w:rsidDel="00001A5C" w:rsidRDefault="00F462AA" w:rsidP="00F462AA">
      <w:pPr>
        <w:rPr>
          <w:ins w:id="3747" w:author="Tom" w:date="2017-08-17T22:16:00Z"/>
          <w:moveFrom w:id="3748" w:author="Tom Bergeron" w:date="2018-12-11T17:54:00Z"/>
        </w:rPr>
      </w:pPr>
      <w:moveFrom w:id="3749" w:author="Tom Bergeron" w:date="2018-12-11T17:54:00Z">
        <w:ins w:id="3750" w:author="Tom" w:date="2017-08-17T22:16:00Z">
          <w:r w:rsidDel="00001A5C">
            <w:t>When certain messages are displayed in the software, the user can select a checkbox for “Do not show this again”. If checked, that message box becomes “disabled”. This area allows the user to enable or disable those messages.</w:t>
          </w:r>
        </w:ins>
      </w:moveFrom>
    </w:p>
    <w:p w14:paraId="16742E33" w14:textId="2EFAC990" w:rsidR="00F462AA" w:rsidDel="00001A5C" w:rsidRDefault="00F462AA" w:rsidP="00F462AA">
      <w:pPr>
        <w:rPr>
          <w:ins w:id="3751" w:author="Tom" w:date="2017-08-17T22:16:00Z"/>
          <w:moveFrom w:id="3752" w:author="Tom Bergeron" w:date="2018-12-11T17:54:00Z"/>
        </w:rPr>
      </w:pPr>
    </w:p>
    <w:p w14:paraId="021D22FD" w14:textId="66136CDB" w:rsidR="00F462AA" w:rsidDel="00001A5C" w:rsidRDefault="00F462AA" w:rsidP="00F462AA">
      <w:pPr>
        <w:rPr>
          <w:ins w:id="3753" w:author="Tom" w:date="2017-08-17T22:16:00Z"/>
          <w:moveFrom w:id="3754" w:author="Tom Bergeron" w:date="2018-12-11T17:54:00Z"/>
        </w:rPr>
      </w:pPr>
    </w:p>
    <w:p w14:paraId="32D3E9D3" w14:textId="1243FBB5" w:rsidR="00F462AA" w:rsidDel="00001A5C" w:rsidRDefault="00F462AA" w:rsidP="00F462AA">
      <w:pPr>
        <w:rPr>
          <w:ins w:id="3755" w:author="Tom" w:date="2017-08-17T22:16:00Z"/>
          <w:moveFrom w:id="3756" w:author="Tom Bergeron" w:date="2018-12-11T17:54:00Z"/>
        </w:rPr>
      </w:pPr>
    </w:p>
    <w:p w14:paraId="06BE1A0D" w14:textId="551C02AE" w:rsidR="00F462AA" w:rsidDel="00001A5C" w:rsidRDefault="00F462AA" w:rsidP="00F462AA">
      <w:pPr>
        <w:rPr>
          <w:ins w:id="3757" w:author="Tom" w:date="2017-08-22T11:13:00Z"/>
          <w:moveFrom w:id="3758" w:author="Tom Bergeron" w:date="2018-12-11T17:54:00Z"/>
        </w:rPr>
      </w:pPr>
    </w:p>
    <w:p w14:paraId="4933A097" w14:textId="2E9FA255" w:rsidR="002B6EF9" w:rsidDel="00B61FA8" w:rsidRDefault="002B6EF9" w:rsidP="00F462AA">
      <w:pPr>
        <w:rPr>
          <w:ins w:id="3759" w:author="Tom" w:date="2017-08-22T11:13:00Z"/>
          <w:del w:id="3760" w:author="Tom Bergeron" w:date="2018-12-12T16:25:00Z"/>
          <w:moveFrom w:id="3761" w:author="Tom Bergeron" w:date="2018-12-11T17:54:00Z"/>
        </w:rPr>
      </w:pPr>
    </w:p>
    <w:moveFromRangeEnd w:id="3586"/>
    <w:p w14:paraId="5CA49A05" w14:textId="77777777" w:rsidR="002B6EF9" w:rsidDel="00B61FA8" w:rsidRDefault="002B6EF9" w:rsidP="00F462AA">
      <w:pPr>
        <w:rPr>
          <w:ins w:id="3762" w:author="Tom" w:date="2017-08-22T11:13:00Z"/>
          <w:del w:id="3763" w:author="Tom Bergeron" w:date="2018-12-12T16:25:00Z"/>
        </w:rPr>
      </w:pPr>
    </w:p>
    <w:p w14:paraId="31B59180" w14:textId="77777777" w:rsidR="002B6EF9" w:rsidDel="00B61FA8" w:rsidRDefault="002B6EF9" w:rsidP="00F462AA">
      <w:pPr>
        <w:rPr>
          <w:ins w:id="3764" w:author="Tom" w:date="2017-08-22T11:13:00Z"/>
          <w:del w:id="3765" w:author="Tom Bergeron" w:date="2018-12-12T16:25:00Z"/>
        </w:rPr>
      </w:pPr>
    </w:p>
    <w:p w14:paraId="1D9BB39E" w14:textId="77777777" w:rsidR="002B6EF9" w:rsidDel="00B61FA8" w:rsidRDefault="002B6EF9" w:rsidP="00F462AA">
      <w:pPr>
        <w:rPr>
          <w:ins w:id="3766" w:author="Tom" w:date="2017-08-22T14:07:00Z"/>
          <w:del w:id="3767" w:author="Tom Bergeron" w:date="2018-12-12T16:25:00Z"/>
        </w:rPr>
      </w:pPr>
    </w:p>
    <w:p w14:paraId="172C8E92" w14:textId="77777777" w:rsidR="0069175A" w:rsidDel="00B61FA8" w:rsidRDefault="0069175A" w:rsidP="00F462AA">
      <w:pPr>
        <w:rPr>
          <w:ins w:id="3768" w:author="Tom" w:date="2017-08-22T14:07:00Z"/>
          <w:del w:id="3769" w:author="Tom Bergeron" w:date="2018-12-12T16:25:00Z"/>
        </w:rPr>
      </w:pPr>
    </w:p>
    <w:p w14:paraId="23662D84" w14:textId="77777777" w:rsidR="0069175A" w:rsidDel="00B61FA8" w:rsidRDefault="0069175A" w:rsidP="00F462AA">
      <w:pPr>
        <w:rPr>
          <w:ins w:id="3770" w:author="Tom" w:date="2017-08-22T14:07:00Z"/>
          <w:del w:id="3771" w:author="Tom Bergeron" w:date="2018-12-12T16:25:00Z"/>
        </w:rPr>
      </w:pPr>
    </w:p>
    <w:p w14:paraId="5111BA1F" w14:textId="3498083E" w:rsidR="0069175A" w:rsidDel="00B61FA8" w:rsidRDefault="00B97B7F" w:rsidP="00F462AA">
      <w:pPr>
        <w:rPr>
          <w:ins w:id="3772" w:author="Tom" w:date="2017-08-17T22:16:00Z"/>
          <w:del w:id="3773" w:author="Tom Bergeron" w:date="2018-12-12T16:25:00Z"/>
        </w:rPr>
      </w:pPr>
      <w:ins w:id="3774" w:author="Tom" w:date="2017-08-22T14:10:00Z">
        <w:del w:id="3775" w:author="Tom Bergeron" w:date="2018-12-12T16:25:00Z">
          <w:r w:rsidDel="00B61FA8">
            <w:br w:type="page"/>
          </w:r>
        </w:del>
      </w:ins>
    </w:p>
    <w:p w14:paraId="6B4D27D1" w14:textId="77777777" w:rsidR="006710B0" w:rsidRPr="00D80151" w:rsidRDefault="00CA1165" w:rsidP="00D80151">
      <w:pPr>
        <w:spacing w:before="240" w:after="240"/>
        <w:rPr>
          <w:rFonts w:ascii="Arial" w:hAnsi="Arial" w:cs="Arial"/>
          <w:b/>
          <w:color w:val="1F497D" w:themeColor="text2"/>
          <w:sz w:val="40"/>
          <w:szCs w:val="40"/>
        </w:rPr>
      </w:pPr>
      <w:r w:rsidRPr="00D80151">
        <w:rPr>
          <w:rFonts w:ascii="Arial" w:hAnsi="Arial" w:cs="Arial"/>
          <w:b/>
          <w:color w:val="1F497D" w:themeColor="text2"/>
          <w:sz w:val="40"/>
          <w:szCs w:val="40"/>
        </w:rPr>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End w:id="3576"/>
      <w:bookmarkEnd w:id="3583"/>
      <w:bookmarkEnd w:id="3584"/>
      <w:bookmarkEnd w:id="3585"/>
    </w:p>
    <w:p w14:paraId="638D6109" w14:textId="7FD00620" w:rsidR="0060126E" w:rsidRDefault="006710B0">
      <w:pPr>
        <w:pStyle w:val="TOC1"/>
        <w:tabs>
          <w:tab w:val="right" w:leader="dot" w:pos="9350"/>
        </w:tabs>
        <w:rPr>
          <w:ins w:id="3776" w:author="Tom Bergeron" w:date="2018-12-17T16:30:00Z"/>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p>
    <w:p w14:paraId="41D0731B" w14:textId="27146B8F" w:rsidR="0060126E" w:rsidRDefault="0060126E">
      <w:pPr>
        <w:pStyle w:val="TOC1"/>
        <w:tabs>
          <w:tab w:val="right" w:leader="dot" w:pos="9350"/>
        </w:tabs>
        <w:rPr>
          <w:ins w:id="3777" w:author="Tom Bergeron" w:date="2018-12-17T16:30:00Z"/>
          <w:rFonts w:asciiTheme="minorHAnsi" w:eastAsiaTheme="minorEastAsia" w:hAnsiTheme="minorHAnsi" w:cstheme="minorBidi"/>
          <w:b w:val="0"/>
          <w:caps w:val="0"/>
          <w:noProof/>
          <w:sz w:val="22"/>
          <w:szCs w:val="22"/>
        </w:rPr>
      </w:pPr>
      <w:ins w:id="3778" w:author="Tom Bergeron" w:date="2018-12-17T16:30:00Z">
        <w:r w:rsidRPr="00700341">
          <w:rPr>
            <w:rStyle w:val="Hyperlink"/>
            <w:noProof/>
          </w:rPr>
          <w:fldChar w:fldCharType="begin"/>
        </w:r>
        <w:r w:rsidRPr="00700341">
          <w:rPr>
            <w:rStyle w:val="Hyperlink"/>
            <w:noProof/>
          </w:rPr>
          <w:instrText xml:space="preserve"> </w:instrText>
        </w:r>
        <w:r>
          <w:rPr>
            <w:noProof/>
          </w:rPr>
          <w:instrText>HYPERLINK \l "_Toc532827594"</w:instrText>
        </w:r>
        <w:r w:rsidRPr="00700341">
          <w:rPr>
            <w:rStyle w:val="Hyperlink"/>
            <w:noProof/>
          </w:rPr>
          <w:instrText xml:space="preserve"> </w:instrText>
        </w:r>
        <w:r w:rsidRPr="00700341">
          <w:rPr>
            <w:rStyle w:val="Hyperlink"/>
            <w:noProof/>
          </w:rPr>
          <w:fldChar w:fldCharType="separate"/>
        </w:r>
        <w:r w:rsidRPr="00700341">
          <w:rPr>
            <w:rStyle w:val="Hyperlink"/>
            <w:noProof/>
          </w:rPr>
          <w:t>Software Options</w:t>
        </w:r>
        <w:r>
          <w:rPr>
            <w:noProof/>
            <w:webHidden/>
          </w:rPr>
          <w:tab/>
        </w:r>
        <w:r>
          <w:rPr>
            <w:noProof/>
            <w:webHidden/>
          </w:rPr>
          <w:fldChar w:fldCharType="begin"/>
        </w:r>
        <w:r>
          <w:rPr>
            <w:noProof/>
            <w:webHidden/>
          </w:rPr>
          <w:instrText xml:space="preserve"> PAGEREF _Toc532827594 \h </w:instrText>
        </w:r>
      </w:ins>
      <w:r>
        <w:rPr>
          <w:noProof/>
          <w:webHidden/>
        </w:rPr>
      </w:r>
      <w:r>
        <w:rPr>
          <w:noProof/>
          <w:webHidden/>
        </w:rPr>
        <w:fldChar w:fldCharType="separate"/>
      </w:r>
      <w:ins w:id="3779" w:author="Tom Bergeron" w:date="2018-12-17T16:30:00Z">
        <w:r>
          <w:rPr>
            <w:noProof/>
            <w:webHidden/>
          </w:rPr>
          <w:t>88</w:t>
        </w:r>
        <w:r>
          <w:rPr>
            <w:noProof/>
            <w:webHidden/>
          </w:rPr>
          <w:fldChar w:fldCharType="end"/>
        </w:r>
        <w:r w:rsidRPr="00700341">
          <w:rPr>
            <w:rStyle w:val="Hyperlink"/>
            <w:noProof/>
          </w:rPr>
          <w:fldChar w:fldCharType="end"/>
        </w:r>
      </w:ins>
    </w:p>
    <w:p w14:paraId="74DCAEAB" w14:textId="7892945E" w:rsidR="0060126E" w:rsidRDefault="0060126E">
      <w:pPr>
        <w:pStyle w:val="TOC1"/>
        <w:tabs>
          <w:tab w:val="right" w:leader="dot" w:pos="9350"/>
        </w:tabs>
        <w:rPr>
          <w:ins w:id="3780" w:author="Tom Bergeron" w:date="2018-12-17T16:30:00Z"/>
          <w:rFonts w:asciiTheme="minorHAnsi" w:eastAsiaTheme="minorEastAsia" w:hAnsiTheme="minorHAnsi" w:cstheme="minorBidi"/>
          <w:b w:val="0"/>
          <w:caps w:val="0"/>
          <w:noProof/>
          <w:sz w:val="22"/>
          <w:szCs w:val="22"/>
        </w:rPr>
      </w:pPr>
      <w:ins w:id="3781" w:author="Tom Bergeron" w:date="2018-12-17T16:30:00Z">
        <w:r w:rsidRPr="00700341">
          <w:rPr>
            <w:rStyle w:val="Hyperlink"/>
            <w:noProof/>
          </w:rPr>
          <w:fldChar w:fldCharType="begin"/>
        </w:r>
        <w:r w:rsidRPr="00700341">
          <w:rPr>
            <w:rStyle w:val="Hyperlink"/>
            <w:noProof/>
          </w:rPr>
          <w:instrText xml:space="preserve"> </w:instrText>
        </w:r>
        <w:r>
          <w:rPr>
            <w:noProof/>
          </w:rPr>
          <w:instrText>HYPERLINK \l "_Toc532827595"</w:instrText>
        </w:r>
        <w:r w:rsidRPr="00700341">
          <w:rPr>
            <w:rStyle w:val="Hyperlink"/>
            <w:noProof/>
          </w:rPr>
          <w:instrText xml:space="preserve"> </w:instrText>
        </w:r>
        <w:r w:rsidRPr="00700341">
          <w:rPr>
            <w:rStyle w:val="Hyperlink"/>
            <w:noProof/>
          </w:rPr>
          <w:fldChar w:fldCharType="separate"/>
        </w:r>
        <w:r w:rsidRPr="00700341">
          <w:rPr>
            <w:rStyle w:val="Hyperlink"/>
            <w:noProof/>
          </w:rPr>
          <w:t>Use Navigator to Optimize Profiles</w:t>
        </w:r>
        <w:r>
          <w:rPr>
            <w:noProof/>
            <w:webHidden/>
          </w:rPr>
          <w:tab/>
        </w:r>
        <w:r>
          <w:rPr>
            <w:noProof/>
            <w:webHidden/>
          </w:rPr>
          <w:fldChar w:fldCharType="begin"/>
        </w:r>
        <w:r>
          <w:rPr>
            <w:noProof/>
            <w:webHidden/>
          </w:rPr>
          <w:instrText xml:space="preserve"> PAGEREF _Toc532827595 \h </w:instrText>
        </w:r>
      </w:ins>
      <w:r>
        <w:rPr>
          <w:noProof/>
          <w:webHidden/>
        </w:rPr>
      </w:r>
      <w:r>
        <w:rPr>
          <w:noProof/>
          <w:webHidden/>
        </w:rPr>
        <w:fldChar w:fldCharType="separate"/>
      </w:r>
      <w:ins w:id="3782" w:author="Tom Bergeron" w:date="2018-12-17T16:30:00Z">
        <w:r>
          <w:rPr>
            <w:noProof/>
            <w:webHidden/>
          </w:rPr>
          <w:t>89</w:t>
        </w:r>
        <w:r>
          <w:rPr>
            <w:noProof/>
            <w:webHidden/>
          </w:rPr>
          <w:fldChar w:fldCharType="end"/>
        </w:r>
        <w:r w:rsidRPr="00700341">
          <w:rPr>
            <w:rStyle w:val="Hyperlink"/>
            <w:noProof/>
          </w:rPr>
          <w:fldChar w:fldCharType="end"/>
        </w:r>
      </w:ins>
    </w:p>
    <w:p w14:paraId="5125CA7C" w14:textId="0CB01BA1" w:rsidR="0060126E" w:rsidRDefault="0060126E">
      <w:pPr>
        <w:pStyle w:val="TOC1"/>
        <w:tabs>
          <w:tab w:val="right" w:leader="dot" w:pos="9350"/>
        </w:tabs>
        <w:rPr>
          <w:ins w:id="3783" w:author="Tom Bergeron" w:date="2018-12-17T16:30:00Z"/>
          <w:rFonts w:asciiTheme="minorHAnsi" w:eastAsiaTheme="minorEastAsia" w:hAnsiTheme="minorHAnsi" w:cstheme="minorBidi"/>
          <w:b w:val="0"/>
          <w:caps w:val="0"/>
          <w:noProof/>
          <w:sz w:val="22"/>
          <w:szCs w:val="22"/>
        </w:rPr>
      </w:pPr>
      <w:ins w:id="3784" w:author="Tom Bergeron" w:date="2018-12-17T16:30:00Z">
        <w:r w:rsidRPr="00700341">
          <w:rPr>
            <w:rStyle w:val="Hyperlink"/>
            <w:noProof/>
          </w:rPr>
          <w:fldChar w:fldCharType="begin"/>
        </w:r>
        <w:r w:rsidRPr="00700341">
          <w:rPr>
            <w:rStyle w:val="Hyperlink"/>
            <w:noProof/>
          </w:rPr>
          <w:instrText xml:space="preserve"> </w:instrText>
        </w:r>
        <w:r>
          <w:rPr>
            <w:noProof/>
          </w:rPr>
          <w:instrText>HYPERLINK \l "_Toc532827596"</w:instrText>
        </w:r>
        <w:r w:rsidRPr="00700341">
          <w:rPr>
            <w:rStyle w:val="Hyperlink"/>
            <w:noProof/>
          </w:rPr>
          <w:instrText xml:space="preserve"> </w:instrText>
        </w:r>
        <w:r w:rsidRPr="00700341">
          <w:rPr>
            <w:rStyle w:val="Hyperlink"/>
            <w:noProof/>
          </w:rPr>
          <w:fldChar w:fldCharType="separate"/>
        </w:r>
        <w:r w:rsidRPr="00700341">
          <w:rPr>
            <w:rStyle w:val="Hyperlink"/>
            <w:noProof/>
          </w:rPr>
          <w:t>Use Auto-Focus</w:t>
        </w:r>
        <w:r>
          <w:rPr>
            <w:noProof/>
            <w:webHidden/>
          </w:rPr>
          <w:tab/>
        </w:r>
        <w:r>
          <w:rPr>
            <w:noProof/>
            <w:webHidden/>
          </w:rPr>
          <w:fldChar w:fldCharType="begin"/>
        </w:r>
        <w:r>
          <w:rPr>
            <w:noProof/>
            <w:webHidden/>
          </w:rPr>
          <w:instrText xml:space="preserve"> PAGEREF _Toc532827596 \h </w:instrText>
        </w:r>
      </w:ins>
      <w:r>
        <w:rPr>
          <w:noProof/>
          <w:webHidden/>
        </w:rPr>
      </w:r>
      <w:r>
        <w:rPr>
          <w:noProof/>
          <w:webHidden/>
        </w:rPr>
        <w:fldChar w:fldCharType="separate"/>
      </w:r>
      <w:ins w:id="3785" w:author="Tom Bergeron" w:date="2018-12-17T16:30:00Z">
        <w:r>
          <w:rPr>
            <w:noProof/>
            <w:webHidden/>
          </w:rPr>
          <w:t>90</w:t>
        </w:r>
        <w:r>
          <w:rPr>
            <w:noProof/>
            <w:webHidden/>
          </w:rPr>
          <w:fldChar w:fldCharType="end"/>
        </w:r>
        <w:r w:rsidRPr="00700341">
          <w:rPr>
            <w:rStyle w:val="Hyperlink"/>
            <w:noProof/>
          </w:rPr>
          <w:fldChar w:fldCharType="end"/>
        </w:r>
      </w:ins>
    </w:p>
    <w:p w14:paraId="31D5D455" w14:textId="2F5D2589" w:rsidR="0060126E" w:rsidRDefault="0060126E">
      <w:pPr>
        <w:pStyle w:val="TOC1"/>
        <w:tabs>
          <w:tab w:val="right" w:leader="dot" w:pos="9350"/>
        </w:tabs>
        <w:rPr>
          <w:ins w:id="3786" w:author="Tom Bergeron" w:date="2018-12-17T16:30:00Z"/>
          <w:rFonts w:asciiTheme="minorHAnsi" w:eastAsiaTheme="minorEastAsia" w:hAnsiTheme="minorHAnsi" w:cstheme="minorBidi"/>
          <w:b w:val="0"/>
          <w:caps w:val="0"/>
          <w:noProof/>
          <w:sz w:val="22"/>
          <w:szCs w:val="22"/>
        </w:rPr>
      </w:pPr>
      <w:ins w:id="3787" w:author="Tom Bergeron" w:date="2018-12-17T16:30:00Z">
        <w:r w:rsidRPr="00700341">
          <w:rPr>
            <w:rStyle w:val="Hyperlink"/>
            <w:noProof/>
          </w:rPr>
          <w:fldChar w:fldCharType="begin"/>
        </w:r>
        <w:r w:rsidRPr="00700341">
          <w:rPr>
            <w:rStyle w:val="Hyperlink"/>
            <w:noProof/>
          </w:rPr>
          <w:instrText xml:space="preserve"> </w:instrText>
        </w:r>
        <w:r>
          <w:rPr>
            <w:noProof/>
          </w:rPr>
          <w:instrText>HYPERLINK \l "_Toc532827597"</w:instrText>
        </w:r>
        <w:r w:rsidRPr="00700341">
          <w:rPr>
            <w:rStyle w:val="Hyperlink"/>
            <w:noProof/>
          </w:rPr>
          <w:instrText xml:space="preserve"> </w:instrText>
        </w:r>
        <w:r w:rsidRPr="00700341">
          <w:rPr>
            <w:rStyle w:val="Hyperlink"/>
            <w:noProof/>
          </w:rPr>
          <w:fldChar w:fldCharType="separate"/>
        </w:r>
        <w:r w:rsidRPr="00700341">
          <w:rPr>
            <w:rStyle w:val="Hyperlink"/>
            <w:noProof/>
          </w:rPr>
          <w:t>Save Energy With Navigator and Auto-Focus</w:t>
        </w:r>
        <w:r>
          <w:rPr>
            <w:noProof/>
            <w:webHidden/>
          </w:rPr>
          <w:tab/>
        </w:r>
        <w:r>
          <w:rPr>
            <w:noProof/>
            <w:webHidden/>
          </w:rPr>
          <w:fldChar w:fldCharType="begin"/>
        </w:r>
        <w:r>
          <w:rPr>
            <w:noProof/>
            <w:webHidden/>
          </w:rPr>
          <w:instrText xml:space="preserve"> PAGEREF _Toc532827597 \h </w:instrText>
        </w:r>
      </w:ins>
      <w:r>
        <w:rPr>
          <w:noProof/>
          <w:webHidden/>
        </w:rPr>
      </w:r>
      <w:r>
        <w:rPr>
          <w:noProof/>
          <w:webHidden/>
        </w:rPr>
        <w:fldChar w:fldCharType="separate"/>
      </w:r>
      <w:ins w:id="3788" w:author="Tom Bergeron" w:date="2018-12-17T16:30:00Z">
        <w:r>
          <w:rPr>
            <w:noProof/>
            <w:webHidden/>
          </w:rPr>
          <w:t>91</w:t>
        </w:r>
        <w:r>
          <w:rPr>
            <w:noProof/>
            <w:webHidden/>
          </w:rPr>
          <w:fldChar w:fldCharType="end"/>
        </w:r>
        <w:r w:rsidRPr="00700341">
          <w:rPr>
            <w:rStyle w:val="Hyperlink"/>
            <w:noProof/>
          </w:rPr>
          <w:fldChar w:fldCharType="end"/>
        </w:r>
      </w:ins>
    </w:p>
    <w:p w14:paraId="733FA02F" w14:textId="53722FF0" w:rsidR="0060126E" w:rsidRDefault="0060126E">
      <w:pPr>
        <w:pStyle w:val="TOC1"/>
        <w:tabs>
          <w:tab w:val="right" w:leader="dot" w:pos="9350"/>
        </w:tabs>
        <w:rPr>
          <w:ins w:id="3789" w:author="Tom Bergeron" w:date="2018-12-17T16:30:00Z"/>
          <w:rFonts w:asciiTheme="minorHAnsi" w:eastAsiaTheme="minorEastAsia" w:hAnsiTheme="minorHAnsi" w:cstheme="minorBidi"/>
          <w:b w:val="0"/>
          <w:caps w:val="0"/>
          <w:noProof/>
          <w:sz w:val="22"/>
          <w:szCs w:val="22"/>
        </w:rPr>
      </w:pPr>
      <w:ins w:id="3790" w:author="Tom Bergeron" w:date="2018-12-17T16:30:00Z">
        <w:r w:rsidRPr="00700341">
          <w:rPr>
            <w:rStyle w:val="Hyperlink"/>
            <w:noProof/>
          </w:rPr>
          <w:fldChar w:fldCharType="begin"/>
        </w:r>
        <w:r w:rsidRPr="00700341">
          <w:rPr>
            <w:rStyle w:val="Hyperlink"/>
            <w:noProof/>
          </w:rPr>
          <w:instrText xml:space="preserve"> </w:instrText>
        </w:r>
        <w:r>
          <w:rPr>
            <w:noProof/>
          </w:rPr>
          <w:instrText>HYPERLINK \l "_Toc532827598"</w:instrText>
        </w:r>
        <w:r w:rsidRPr="00700341">
          <w:rPr>
            <w:rStyle w:val="Hyperlink"/>
            <w:noProof/>
          </w:rPr>
          <w:instrText xml:space="preserve"> </w:instrText>
        </w:r>
        <w:r w:rsidRPr="00700341">
          <w:rPr>
            <w:rStyle w:val="Hyperlink"/>
            <w:noProof/>
          </w:rPr>
          <w:fldChar w:fldCharType="separate"/>
        </w:r>
        <w:r w:rsidRPr="00700341">
          <w:rPr>
            <w:rStyle w:val="Hyperlink"/>
            <w:noProof/>
          </w:rPr>
          <w:t>Use Sweet Spot Target</w:t>
        </w:r>
        <w:r>
          <w:rPr>
            <w:noProof/>
            <w:webHidden/>
          </w:rPr>
          <w:tab/>
        </w:r>
        <w:r>
          <w:rPr>
            <w:noProof/>
            <w:webHidden/>
          </w:rPr>
          <w:fldChar w:fldCharType="begin"/>
        </w:r>
        <w:r>
          <w:rPr>
            <w:noProof/>
            <w:webHidden/>
          </w:rPr>
          <w:instrText xml:space="preserve"> PAGEREF _Toc532827598 \h </w:instrText>
        </w:r>
      </w:ins>
      <w:r>
        <w:rPr>
          <w:noProof/>
          <w:webHidden/>
        </w:rPr>
      </w:r>
      <w:r>
        <w:rPr>
          <w:noProof/>
          <w:webHidden/>
        </w:rPr>
        <w:fldChar w:fldCharType="separate"/>
      </w:r>
      <w:ins w:id="3791" w:author="Tom Bergeron" w:date="2018-12-17T16:30:00Z">
        <w:r>
          <w:rPr>
            <w:noProof/>
            <w:webHidden/>
          </w:rPr>
          <w:t>92</w:t>
        </w:r>
        <w:r>
          <w:rPr>
            <w:noProof/>
            <w:webHidden/>
          </w:rPr>
          <w:fldChar w:fldCharType="end"/>
        </w:r>
        <w:r w:rsidRPr="00700341">
          <w:rPr>
            <w:rStyle w:val="Hyperlink"/>
            <w:noProof/>
          </w:rPr>
          <w:fldChar w:fldCharType="end"/>
        </w:r>
      </w:ins>
    </w:p>
    <w:p w14:paraId="6AF12D13" w14:textId="6AF4DB7C" w:rsidR="0060126E" w:rsidRDefault="0060126E">
      <w:pPr>
        <w:pStyle w:val="TOC1"/>
        <w:tabs>
          <w:tab w:val="right" w:leader="dot" w:pos="9350"/>
        </w:tabs>
        <w:rPr>
          <w:ins w:id="3792" w:author="Tom Bergeron" w:date="2018-12-17T16:30:00Z"/>
          <w:rFonts w:asciiTheme="minorHAnsi" w:eastAsiaTheme="minorEastAsia" w:hAnsiTheme="minorHAnsi" w:cstheme="minorBidi"/>
          <w:b w:val="0"/>
          <w:caps w:val="0"/>
          <w:noProof/>
          <w:sz w:val="22"/>
          <w:szCs w:val="22"/>
        </w:rPr>
      </w:pPr>
      <w:ins w:id="3793" w:author="Tom Bergeron" w:date="2018-12-17T16:30:00Z">
        <w:r w:rsidRPr="00700341">
          <w:rPr>
            <w:rStyle w:val="Hyperlink"/>
            <w:noProof/>
          </w:rPr>
          <w:fldChar w:fldCharType="begin"/>
        </w:r>
        <w:r w:rsidRPr="00700341">
          <w:rPr>
            <w:rStyle w:val="Hyperlink"/>
            <w:noProof/>
          </w:rPr>
          <w:instrText xml:space="preserve"> </w:instrText>
        </w:r>
        <w:r>
          <w:rPr>
            <w:noProof/>
          </w:rPr>
          <w:instrText>HYPERLINK \l "_Toc532827599"</w:instrText>
        </w:r>
        <w:r w:rsidRPr="00700341">
          <w:rPr>
            <w:rStyle w:val="Hyperlink"/>
            <w:noProof/>
          </w:rPr>
          <w:instrText xml:space="preserve"> </w:instrText>
        </w:r>
        <w:r w:rsidRPr="00700341">
          <w:rPr>
            <w:rStyle w:val="Hyperlink"/>
            <w:noProof/>
          </w:rPr>
          <w:fldChar w:fldCharType="separate"/>
        </w:r>
        <w:r w:rsidRPr="00700341">
          <w:rPr>
            <w:rStyle w:val="Hyperlink"/>
            <w:noProof/>
          </w:rPr>
          <w:t>Use Statistical Process Control Charts</w:t>
        </w:r>
        <w:r>
          <w:rPr>
            <w:noProof/>
            <w:webHidden/>
          </w:rPr>
          <w:tab/>
        </w:r>
        <w:r>
          <w:rPr>
            <w:noProof/>
            <w:webHidden/>
          </w:rPr>
          <w:fldChar w:fldCharType="begin"/>
        </w:r>
        <w:r>
          <w:rPr>
            <w:noProof/>
            <w:webHidden/>
          </w:rPr>
          <w:instrText xml:space="preserve"> PAGEREF _Toc532827599 \h </w:instrText>
        </w:r>
      </w:ins>
      <w:r>
        <w:rPr>
          <w:noProof/>
          <w:webHidden/>
        </w:rPr>
      </w:r>
      <w:r>
        <w:rPr>
          <w:noProof/>
          <w:webHidden/>
        </w:rPr>
        <w:fldChar w:fldCharType="separate"/>
      </w:r>
      <w:ins w:id="3794" w:author="Tom Bergeron" w:date="2018-12-17T16:30:00Z">
        <w:r>
          <w:rPr>
            <w:noProof/>
            <w:webHidden/>
          </w:rPr>
          <w:t>93</w:t>
        </w:r>
        <w:r>
          <w:rPr>
            <w:noProof/>
            <w:webHidden/>
          </w:rPr>
          <w:fldChar w:fldCharType="end"/>
        </w:r>
        <w:r w:rsidRPr="00700341">
          <w:rPr>
            <w:rStyle w:val="Hyperlink"/>
            <w:noProof/>
          </w:rPr>
          <w:fldChar w:fldCharType="end"/>
        </w:r>
      </w:ins>
    </w:p>
    <w:p w14:paraId="415B1170" w14:textId="34B2B26C" w:rsidR="0060126E" w:rsidRDefault="0060126E">
      <w:pPr>
        <w:pStyle w:val="TOC1"/>
        <w:tabs>
          <w:tab w:val="right" w:leader="dot" w:pos="9350"/>
        </w:tabs>
        <w:rPr>
          <w:ins w:id="3795" w:author="Tom Bergeron" w:date="2018-12-17T16:30:00Z"/>
          <w:rFonts w:asciiTheme="minorHAnsi" w:eastAsiaTheme="minorEastAsia" w:hAnsiTheme="minorHAnsi" w:cstheme="minorBidi"/>
          <w:b w:val="0"/>
          <w:caps w:val="0"/>
          <w:noProof/>
          <w:sz w:val="22"/>
          <w:szCs w:val="22"/>
        </w:rPr>
      </w:pPr>
      <w:ins w:id="3796" w:author="Tom Bergeron" w:date="2018-12-17T16:30:00Z">
        <w:r w:rsidRPr="00700341">
          <w:rPr>
            <w:rStyle w:val="Hyperlink"/>
            <w:noProof/>
          </w:rPr>
          <w:fldChar w:fldCharType="begin"/>
        </w:r>
        <w:r w:rsidRPr="00700341">
          <w:rPr>
            <w:rStyle w:val="Hyperlink"/>
            <w:noProof/>
          </w:rPr>
          <w:instrText xml:space="preserve"> </w:instrText>
        </w:r>
        <w:r>
          <w:rPr>
            <w:noProof/>
          </w:rPr>
          <w:instrText>HYPERLINK \l "_Toc532827600"</w:instrText>
        </w:r>
        <w:r w:rsidRPr="00700341">
          <w:rPr>
            <w:rStyle w:val="Hyperlink"/>
            <w:noProof/>
          </w:rPr>
          <w:instrText xml:space="preserve"> </w:instrText>
        </w:r>
        <w:r w:rsidRPr="00700341">
          <w:rPr>
            <w:rStyle w:val="Hyperlink"/>
            <w:noProof/>
          </w:rPr>
          <w:fldChar w:fldCharType="separate"/>
        </w:r>
        <w:r w:rsidRPr="00700341">
          <w:rPr>
            <w:rStyle w:val="Hyperlink"/>
            <w:noProof/>
          </w:rPr>
          <w:t>Using Live Data Output</w:t>
        </w:r>
        <w:r>
          <w:rPr>
            <w:noProof/>
            <w:webHidden/>
          </w:rPr>
          <w:tab/>
        </w:r>
        <w:r>
          <w:rPr>
            <w:noProof/>
            <w:webHidden/>
          </w:rPr>
          <w:fldChar w:fldCharType="begin"/>
        </w:r>
        <w:r>
          <w:rPr>
            <w:noProof/>
            <w:webHidden/>
          </w:rPr>
          <w:instrText xml:space="preserve"> PAGEREF _Toc532827600 \h </w:instrText>
        </w:r>
      </w:ins>
      <w:r>
        <w:rPr>
          <w:noProof/>
          <w:webHidden/>
        </w:rPr>
      </w:r>
      <w:r>
        <w:rPr>
          <w:noProof/>
          <w:webHidden/>
        </w:rPr>
        <w:fldChar w:fldCharType="separate"/>
      </w:r>
      <w:ins w:id="3797" w:author="Tom Bergeron" w:date="2018-12-17T16:30:00Z">
        <w:r>
          <w:rPr>
            <w:noProof/>
            <w:webHidden/>
          </w:rPr>
          <w:t>97</w:t>
        </w:r>
        <w:r>
          <w:rPr>
            <w:noProof/>
            <w:webHidden/>
          </w:rPr>
          <w:fldChar w:fldCharType="end"/>
        </w:r>
        <w:r w:rsidRPr="00700341">
          <w:rPr>
            <w:rStyle w:val="Hyperlink"/>
            <w:noProof/>
          </w:rPr>
          <w:fldChar w:fldCharType="end"/>
        </w:r>
      </w:ins>
    </w:p>
    <w:p w14:paraId="5DB8BFF1" w14:textId="7717DCEC" w:rsidR="0060126E" w:rsidRDefault="0060126E">
      <w:pPr>
        <w:pStyle w:val="TOC1"/>
        <w:tabs>
          <w:tab w:val="right" w:leader="dot" w:pos="9350"/>
        </w:tabs>
        <w:rPr>
          <w:ins w:id="3798" w:author="Tom Bergeron" w:date="2018-12-17T16:30:00Z"/>
          <w:rFonts w:asciiTheme="minorHAnsi" w:eastAsiaTheme="minorEastAsia" w:hAnsiTheme="minorHAnsi" w:cstheme="minorBidi"/>
          <w:b w:val="0"/>
          <w:caps w:val="0"/>
          <w:noProof/>
          <w:sz w:val="22"/>
          <w:szCs w:val="22"/>
        </w:rPr>
      </w:pPr>
      <w:ins w:id="3799" w:author="Tom Bergeron" w:date="2018-12-17T16:30:00Z">
        <w:r w:rsidRPr="00700341">
          <w:rPr>
            <w:rStyle w:val="Hyperlink"/>
            <w:noProof/>
          </w:rPr>
          <w:fldChar w:fldCharType="begin"/>
        </w:r>
        <w:r w:rsidRPr="00700341">
          <w:rPr>
            <w:rStyle w:val="Hyperlink"/>
            <w:noProof/>
          </w:rPr>
          <w:instrText xml:space="preserve"> </w:instrText>
        </w:r>
        <w:r>
          <w:rPr>
            <w:noProof/>
          </w:rPr>
          <w:instrText>HYPERLINK \l "_Toc532827601"</w:instrText>
        </w:r>
        <w:r w:rsidRPr="00700341">
          <w:rPr>
            <w:rStyle w:val="Hyperlink"/>
            <w:noProof/>
          </w:rPr>
          <w:instrText xml:space="preserve"> </w:instrText>
        </w:r>
        <w:r w:rsidRPr="00700341">
          <w:rPr>
            <w:rStyle w:val="Hyperlink"/>
            <w:noProof/>
          </w:rPr>
          <w:fldChar w:fldCharType="separate"/>
        </w:r>
        <w:r w:rsidRPr="00700341">
          <w:rPr>
            <w:rStyle w:val="Hyperlink"/>
            <w:noProof/>
          </w:rPr>
          <w:t>Troubleshoot COM Ports</w:t>
        </w:r>
        <w:r>
          <w:rPr>
            <w:noProof/>
            <w:webHidden/>
          </w:rPr>
          <w:tab/>
        </w:r>
        <w:r>
          <w:rPr>
            <w:noProof/>
            <w:webHidden/>
          </w:rPr>
          <w:fldChar w:fldCharType="begin"/>
        </w:r>
        <w:r>
          <w:rPr>
            <w:noProof/>
            <w:webHidden/>
          </w:rPr>
          <w:instrText xml:space="preserve"> PAGEREF _Toc532827601 \h </w:instrText>
        </w:r>
      </w:ins>
      <w:r>
        <w:rPr>
          <w:noProof/>
          <w:webHidden/>
        </w:rPr>
      </w:r>
      <w:r>
        <w:rPr>
          <w:noProof/>
          <w:webHidden/>
        </w:rPr>
        <w:fldChar w:fldCharType="separate"/>
      </w:r>
      <w:ins w:id="3800" w:author="Tom Bergeron" w:date="2018-12-17T16:30:00Z">
        <w:r>
          <w:rPr>
            <w:noProof/>
            <w:webHidden/>
          </w:rPr>
          <w:t>101</w:t>
        </w:r>
        <w:r>
          <w:rPr>
            <w:noProof/>
            <w:webHidden/>
          </w:rPr>
          <w:fldChar w:fldCharType="end"/>
        </w:r>
        <w:r w:rsidRPr="00700341">
          <w:rPr>
            <w:rStyle w:val="Hyperlink"/>
            <w:noProof/>
          </w:rPr>
          <w:fldChar w:fldCharType="end"/>
        </w:r>
      </w:ins>
    </w:p>
    <w:p w14:paraId="13A85A9E" w14:textId="7DB6ABFB" w:rsidR="0060126E" w:rsidRDefault="0060126E">
      <w:pPr>
        <w:pStyle w:val="TOC1"/>
        <w:tabs>
          <w:tab w:val="right" w:leader="dot" w:pos="9350"/>
        </w:tabs>
        <w:rPr>
          <w:ins w:id="3801" w:author="Tom Bergeron" w:date="2018-12-17T16:30:00Z"/>
          <w:rFonts w:asciiTheme="minorHAnsi" w:eastAsiaTheme="minorEastAsia" w:hAnsiTheme="minorHAnsi" w:cstheme="minorBidi"/>
          <w:b w:val="0"/>
          <w:caps w:val="0"/>
          <w:noProof/>
          <w:sz w:val="22"/>
          <w:szCs w:val="22"/>
        </w:rPr>
      </w:pPr>
      <w:ins w:id="3802" w:author="Tom Bergeron" w:date="2018-12-17T16:30:00Z">
        <w:r w:rsidRPr="00700341">
          <w:rPr>
            <w:rStyle w:val="Hyperlink"/>
            <w:noProof/>
          </w:rPr>
          <w:fldChar w:fldCharType="begin"/>
        </w:r>
        <w:r w:rsidRPr="00700341">
          <w:rPr>
            <w:rStyle w:val="Hyperlink"/>
            <w:noProof/>
          </w:rPr>
          <w:instrText xml:space="preserve"> </w:instrText>
        </w:r>
        <w:r>
          <w:rPr>
            <w:noProof/>
          </w:rPr>
          <w:instrText>HYPERLINK \l "_Toc532827602"</w:instrText>
        </w:r>
        <w:r w:rsidRPr="00700341">
          <w:rPr>
            <w:rStyle w:val="Hyperlink"/>
            <w:noProof/>
          </w:rPr>
          <w:instrText xml:space="preserve"> </w:instrText>
        </w:r>
        <w:r w:rsidRPr="00700341">
          <w:rPr>
            <w:rStyle w:val="Hyperlink"/>
            <w:noProof/>
          </w:rPr>
          <w:fldChar w:fldCharType="separate"/>
        </w:r>
        <w:r w:rsidRPr="00700341">
          <w:rPr>
            <w:rStyle w:val="Hyperlink"/>
            <w:noProof/>
          </w:rPr>
          <w:t>Alarm Relay</w:t>
        </w:r>
        <w:r>
          <w:rPr>
            <w:noProof/>
            <w:webHidden/>
          </w:rPr>
          <w:tab/>
        </w:r>
        <w:r>
          <w:rPr>
            <w:noProof/>
            <w:webHidden/>
          </w:rPr>
          <w:fldChar w:fldCharType="begin"/>
        </w:r>
        <w:r>
          <w:rPr>
            <w:noProof/>
            <w:webHidden/>
          </w:rPr>
          <w:instrText xml:space="preserve"> PAGEREF _Toc532827602 \h </w:instrText>
        </w:r>
      </w:ins>
      <w:r>
        <w:rPr>
          <w:noProof/>
          <w:webHidden/>
        </w:rPr>
      </w:r>
      <w:r>
        <w:rPr>
          <w:noProof/>
          <w:webHidden/>
        </w:rPr>
        <w:fldChar w:fldCharType="separate"/>
      </w:r>
      <w:ins w:id="3803" w:author="Tom Bergeron" w:date="2018-12-17T16:30:00Z">
        <w:r>
          <w:rPr>
            <w:noProof/>
            <w:webHidden/>
          </w:rPr>
          <w:t>103</w:t>
        </w:r>
        <w:r>
          <w:rPr>
            <w:noProof/>
            <w:webHidden/>
          </w:rPr>
          <w:fldChar w:fldCharType="end"/>
        </w:r>
        <w:r w:rsidRPr="00700341">
          <w:rPr>
            <w:rStyle w:val="Hyperlink"/>
            <w:noProof/>
          </w:rPr>
          <w:fldChar w:fldCharType="end"/>
        </w:r>
      </w:ins>
    </w:p>
    <w:p w14:paraId="3CA91F9D" w14:textId="6A87F82D" w:rsidR="0060126E" w:rsidRDefault="0060126E">
      <w:pPr>
        <w:pStyle w:val="TOC1"/>
        <w:tabs>
          <w:tab w:val="right" w:leader="dot" w:pos="9350"/>
        </w:tabs>
        <w:rPr>
          <w:ins w:id="3804" w:author="Tom Bergeron" w:date="2018-12-17T16:31:00Z"/>
          <w:rStyle w:val="Hyperlink"/>
          <w:noProof/>
        </w:rPr>
      </w:pPr>
      <w:ins w:id="3805" w:author="Tom Bergeron" w:date="2018-12-17T16:30:00Z">
        <w:r w:rsidRPr="00700341">
          <w:rPr>
            <w:rStyle w:val="Hyperlink"/>
            <w:noProof/>
          </w:rPr>
          <w:fldChar w:fldCharType="begin"/>
        </w:r>
        <w:r w:rsidRPr="00700341">
          <w:rPr>
            <w:rStyle w:val="Hyperlink"/>
            <w:noProof/>
          </w:rPr>
          <w:instrText xml:space="preserve"> </w:instrText>
        </w:r>
        <w:r>
          <w:rPr>
            <w:noProof/>
          </w:rPr>
          <w:instrText>HYPERLINK \l "_Toc532827603"</w:instrText>
        </w:r>
        <w:r w:rsidRPr="00700341">
          <w:rPr>
            <w:rStyle w:val="Hyperlink"/>
            <w:noProof/>
          </w:rPr>
          <w:instrText xml:space="preserve"> </w:instrText>
        </w:r>
        <w:r w:rsidRPr="00700341">
          <w:rPr>
            <w:rStyle w:val="Hyperlink"/>
            <w:noProof/>
          </w:rPr>
          <w:fldChar w:fldCharType="separate"/>
        </w:r>
        <w:r w:rsidRPr="00700341">
          <w:rPr>
            <w:rStyle w:val="Hyperlink"/>
            <w:noProof/>
          </w:rPr>
          <w:t>Light Tower</w:t>
        </w:r>
        <w:r>
          <w:rPr>
            <w:noProof/>
            <w:webHidden/>
          </w:rPr>
          <w:tab/>
        </w:r>
        <w:r>
          <w:rPr>
            <w:noProof/>
            <w:webHidden/>
          </w:rPr>
          <w:fldChar w:fldCharType="begin"/>
        </w:r>
        <w:r>
          <w:rPr>
            <w:noProof/>
            <w:webHidden/>
          </w:rPr>
          <w:instrText xml:space="preserve"> PAGEREF _Toc532827603 \h </w:instrText>
        </w:r>
      </w:ins>
      <w:r>
        <w:rPr>
          <w:noProof/>
          <w:webHidden/>
        </w:rPr>
      </w:r>
      <w:r>
        <w:rPr>
          <w:noProof/>
          <w:webHidden/>
        </w:rPr>
        <w:fldChar w:fldCharType="separate"/>
      </w:r>
      <w:ins w:id="3806" w:author="Tom Bergeron" w:date="2018-12-17T16:30:00Z">
        <w:r>
          <w:rPr>
            <w:noProof/>
            <w:webHidden/>
          </w:rPr>
          <w:t>103</w:t>
        </w:r>
        <w:r>
          <w:rPr>
            <w:noProof/>
            <w:webHidden/>
          </w:rPr>
          <w:fldChar w:fldCharType="end"/>
        </w:r>
        <w:r w:rsidRPr="00700341">
          <w:rPr>
            <w:rStyle w:val="Hyperlink"/>
            <w:noProof/>
          </w:rPr>
          <w:fldChar w:fldCharType="end"/>
        </w:r>
      </w:ins>
    </w:p>
    <w:p w14:paraId="7D48CE9B" w14:textId="6D2AFE9A" w:rsidR="0060126E" w:rsidRDefault="0060126E">
      <w:pPr>
        <w:pStyle w:val="TOC2"/>
        <w:rPr>
          <w:ins w:id="3807" w:author="Tom Bergeron" w:date="2018-12-17T16:31:00Z"/>
          <w:rFonts w:eastAsiaTheme="minorEastAsia"/>
        </w:rPr>
        <w:pPrChange w:id="3808" w:author="Tom Bergeron" w:date="2018-12-17T16:31:00Z">
          <w:pPr>
            <w:pStyle w:val="TOC1"/>
            <w:tabs>
              <w:tab w:val="right" w:leader="dot" w:pos="9350"/>
            </w:tabs>
          </w:pPr>
        </w:pPrChange>
      </w:pPr>
    </w:p>
    <w:p w14:paraId="2576422C" w14:textId="77777777" w:rsidR="0060126E" w:rsidRPr="0060126E" w:rsidRDefault="0060126E">
      <w:pPr>
        <w:rPr>
          <w:ins w:id="3809" w:author="Tom Bergeron" w:date="2018-12-17T16:30:00Z"/>
          <w:rFonts w:eastAsiaTheme="minorEastAsia"/>
          <w:b/>
          <w:caps/>
          <w:rPrChange w:id="3810" w:author="Tom Bergeron" w:date="2018-12-17T16:31:00Z">
            <w:rPr>
              <w:ins w:id="3811" w:author="Tom Bergeron" w:date="2018-12-17T16:30:00Z"/>
              <w:rFonts w:asciiTheme="minorHAnsi" w:eastAsiaTheme="minorEastAsia" w:hAnsiTheme="minorHAnsi" w:cstheme="minorBidi"/>
              <w:b w:val="0"/>
              <w:caps w:val="0"/>
              <w:noProof/>
              <w:sz w:val="22"/>
              <w:szCs w:val="22"/>
            </w:rPr>
          </w:rPrChange>
        </w:rPr>
        <w:pPrChange w:id="3812" w:author="Tom Bergeron" w:date="2018-12-17T16:31:00Z">
          <w:pPr>
            <w:pStyle w:val="TOC1"/>
            <w:tabs>
              <w:tab w:val="right" w:leader="dot" w:pos="9350"/>
            </w:tabs>
          </w:pPr>
        </w:pPrChange>
      </w:pPr>
    </w:p>
    <w:p w14:paraId="3F2E9710" w14:textId="68440D02" w:rsidR="0060126E" w:rsidRDefault="0060126E">
      <w:pPr>
        <w:pStyle w:val="TOC1"/>
        <w:tabs>
          <w:tab w:val="right" w:leader="dot" w:pos="9350"/>
        </w:tabs>
        <w:rPr>
          <w:ins w:id="3813" w:author="Tom Bergeron" w:date="2018-12-17T16:30:00Z"/>
          <w:rFonts w:asciiTheme="minorHAnsi" w:eastAsiaTheme="minorEastAsia" w:hAnsiTheme="minorHAnsi" w:cstheme="minorBidi"/>
          <w:b w:val="0"/>
          <w:caps w:val="0"/>
          <w:noProof/>
          <w:sz w:val="22"/>
          <w:szCs w:val="22"/>
        </w:rPr>
      </w:pPr>
      <w:ins w:id="3814" w:author="Tom Bergeron" w:date="2018-12-17T16:30:00Z">
        <w:r w:rsidRPr="00700341">
          <w:rPr>
            <w:rStyle w:val="Hyperlink"/>
            <w:noProof/>
          </w:rPr>
          <w:fldChar w:fldCharType="begin"/>
        </w:r>
        <w:r w:rsidRPr="00700341">
          <w:rPr>
            <w:rStyle w:val="Hyperlink"/>
            <w:noProof/>
          </w:rPr>
          <w:instrText xml:space="preserve"> </w:instrText>
        </w:r>
        <w:r>
          <w:rPr>
            <w:noProof/>
          </w:rPr>
          <w:instrText>HYPERLINK \l "_Toc532827604"</w:instrText>
        </w:r>
        <w:r w:rsidRPr="00700341">
          <w:rPr>
            <w:rStyle w:val="Hyperlink"/>
            <w:noProof/>
          </w:rPr>
          <w:instrText xml:space="preserve"> </w:instrText>
        </w:r>
        <w:r w:rsidRPr="00700341">
          <w:rPr>
            <w:rStyle w:val="Hyperlink"/>
            <w:noProof/>
          </w:rPr>
          <w:fldChar w:fldCharType="separate"/>
        </w:r>
        <w:r w:rsidRPr="00700341">
          <w:rPr>
            <w:rStyle w:val="Hyperlink"/>
            <w:noProof/>
          </w:rPr>
          <w:t>Appendix A: The Process Window Index</w:t>
        </w:r>
        <w:r>
          <w:rPr>
            <w:noProof/>
            <w:webHidden/>
          </w:rPr>
          <w:tab/>
        </w:r>
        <w:r>
          <w:rPr>
            <w:noProof/>
            <w:webHidden/>
          </w:rPr>
          <w:fldChar w:fldCharType="begin"/>
        </w:r>
        <w:r>
          <w:rPr>
            <w:noProof/>
            <w:webHidden/>
          </w:rPr>
          <w:instrText xml:space="preserve"> PAGEREF _Toc532827604 \h </w:instrText>
        </w:r>
      </w:ins>
      <w:r>
        <w:rPr>
          <w:noProof/>
          <w:webHidden/>
        </w:rPr>
      </w:r>
      <w:r>
        <w:rPr>
          <w:noProof/>
          <w:webHidden/>
        </w:rPr>
        <w:fldChar w:fldCharType="separate"/>
      </w:r>
      <w:ins w:id="3815" w:author="Tom Bergeron" w:date="2018-12-17T16:30:00Z">
        <w:r>
          <w:rPr>
            <w:noProof/>
            <w:webHidden/>
          </w:rPr>
          <w:t>104</w:t>
        </w:r>
        <w:r>
          <w:rPr>
            <w:noProof/>
            <w:webHidden/>
          </w:rPr>
          <w:fldChar w:fldCharType="end"/>
        </w:r>
        <w:r w:rsidRPr="00700341">
          <w:rPr>
            <w:rStyle w:val="Hyperlink"/>
            <w:noProof/>
          </w:rPr>
          <w:fldChar w:fldCharType="end"/>
        </w:r>
      </w:ins>
    </w:p>
    <w:p w14:paraId="79661029" w14:textId="596F3886" w:rsidR="0060126E" w:rsidRDefault="0060126E">
      <w:pPr>
        <w:pStyle w:val="TOC1"/>
        <w:tabs>
          <w:tab w:val="right" w:leader="dot" w:pos="9350"/>
        </w:tabs>
        <w:rPr>
          <w:ins w:id="3816" w:author="Tom Bergeron" w:date="2018-12-17T16:30:00Z"/>
          <w:rFonts w:asciiTheme="minorHAnsi" w:eastAsiaTheme="minorEastAsia" w:hAnsiTheme="minorHAnsi" w:cstheme="minorBidi"/>
          <w:b w:val="0"/>
          <w:caps w:val="0"/>
          <w:noProof/>
          <w:sz w:val="22"/>
          <w:szCs w:val="22"/>
        </w:rPr>
      </w:pPr>
      <w:ins w:id="3817" w:author="Tom Bergeron" w:date="2018-12-17T16:30:00Z">
        <w:r w:rsidRPr="00700341">
          <w:rPr>
            <w:rStyle w:val="Hyperlink"/>
            <w:noProof/>
          </w:rPr>
          <w:fldChar w:fldCharType="begin"/>
        </w:r>
        <w:r w:rsidRPr="00700341">
          <w:rPr>
            <w:rStyle w:val="Hyperlink"/>
            <w:noProof/>
          </w:rPr>
          <w:instrText xml:space="preserve"> </w:instrText>
        </w:r>
        <w:r>
          <w:rPr>
            <w:noProof/>
          </w:rPr>
          <w:instrText>HYPERLINK \l "_Toc532827605"</w:instrText>
        </w:r>
        <w:r w:rsidRPr="00700341">
          <w:rPr>
            <w:rStyle w:val="Hyperlink"/>
            <w:noProof/>
          </w:rPr>
          <w:instrText xml:space="preserve"> </w:instrText>
        </w:r>
        <w:r w:rsidRPr="00700341">
          <w:rPr>
            <w:rStyle w:val="Hyperlink"/>
            <w:noProof/>
          </w:rPr>
          <w:fldChar w:fldCharType="separate"/>
        </w:r>
        <w:r w:rsidRPr="00700341">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_Toc532827605 \h </w:instrText>
        </w:r>
      </w:ins>
      <w:r>
        <w:rPr>
          <w:noProof/>
          <w:webHidden/>
        </w:rPr>
      </w:r>
      <w:r>
        <w:rPr>
          <w:noProof/>
          <w:webHidden/>
        </w:rPr>
        <w:fldChar w:fldCharType="separate"/>
      </w:r>
      <w:ins w:id="3818" w:author="Tom Bergeron" w:date="2018-12-17T16:30:00Z">
        <w:r>
          <w:rPr>
            <w:noProof/>
            <w:webHidden/>
          </w:rPr>
          <w:t>107</w:t>
        </w:r>
        <w:r>
          <w:rPr>
            <w:noProof/>
            <w:webHidden/>
          </w:rPr>
          <w:fldChar w:fldCharType="end"/>
        </w:r>
        <w:r w:rsidRPr="00700341">
          <w:rPr>
            <w:rStyle w:val="Hyperlink"/>
            <w:noProof/>
          </w:rPr>
          <w:fldChar w:fldCharType="end"/>
        </w:r>
      </w:ins>
    </w:p>
    <w:p w14:paraId="5B86DC72" w14:textId="44D55EF0" w:rsidR="0060126E" w:rsidRDefault="0060126E">
      <w:pPr>
        <w:pStyle w:val="TOC1"/>
        <w:tabs>
          <w:tab w:val="right" w:leader="dot" w:pos="9350"/>
        </w:tabs>
        <w:rPr>
          <w:ins w:id="3819" w:author="Tom Bergeron" w:date="2018-12-17T16:31:00Z"/>
          <w:rStyle w:val="Hyperlink"/>
          <w:noProof/>
        </w:rPr>
      </w:pPr>
      <w:ins w:id="3820" w:author="Tom Bergeron" w:date="2018-12-17T16:30:00Z">
        <w:r w:rsidRPr="00700341">
          <w:rPr>
            <w:rStyle w:val="Hyperlink"/>
            <w:noProof/>
          </w:rPr>
          <w:fldChar w:fldCharType="begin"/>
        </w:r>
        <w:r w:rsidRPr="00700341">
          <w:rPr>
            <w:rStyle w:val="Hyperlink"/>
            <w:noProof/>
          </w:rPr>
          <w:instrText xml:space="preserve"> </w:instrText>
        </w:r>
        <w:r>
          <w:rPr>
            <w:noProof/>
          </w:rPr>
          <w:instrText>HYPERLINK \l "_Toc532827606"</w:instrText>
        </w:r>
        <w:r w:rsidRPr="00700341">
          <w:rPr>
            <w:rStyle w:val="Hyperlink"/>
            <w:noProof/>
          </w:rPr>
          <w:instrText xml:space="preserve"> </w:instrText>
        </w:r>
        <w:r w:rsidRPr="00700341">
          <w:rPr>
            <w:rStyle w:val="Hyperlink"/>
            <w:noProof/>
          </w:rPr>
          <w:fldChar w:fldCharType="separate"/>
        </w:r>
        <w:r w:rsidRPr="00700341">
          <w:rPr>
            <w:rStyle w:val="Hyperlink"/>
            <w:noProof/>
          </w:rPr>
          <w:t>Appendix C: Configuration Program</w:t>
        </w:r>
        <w:r>
          <w:rPr>
            <w:noProof/>
            <w:webHidden/>
          </w:rPr>
          <w:tab/>
        </w:r>
        <w:r>
          <w:rPr>
            <w:noProof/>
            <w:webHidden/>
          </w:rPr>
          <w:fldChar w:fldCharType="begin"/>
        </w:r>
        <w:r>
          <w:rPr>
            <w:noProof/>
            <w:webHidden/>
          </w:rPr>
          <w:instrText xml:space="preserve"> PAGEREF _Toc532827606 \h </w:instrText>
        </w:r>
      </w:ins>
      <w:r>
        <w:rPr>
          <w:noProof/>
          <w:webHidden/>
        </w:rPr>
      </w:r>
      <w:r>
        <w:rPr>
          <w:noProof/>
          <w:webHidden/>
        </w:rPr>
        <w:fldChar w:fldCharType="separate"/>
      </w:r>
      <w:ins w:id="3821" w:author="Tom Bergeron" w:date="2018-12-17T16:30:00Z">
        <w:r>
          <w:rPr>
            <w:noProof/>
            <w:webHidden/>
          </w:rPr>
          <w:t>111</w:t>
        </w:r>
        <w:r>
          <w:rPr>
            <w:noProof/>
            <w:webHidden/>
          </w:rPr>
          <w:fldChar w:fldCharType="end"/>
        </w:r>
        <w:r w:rsidRPr="00700341">
          <w:rPr>
            <w:rStyle w:val="Hyperlink"/>
            <w:noProof/>
          </w:rPr>
          <w:fldChar w:fldCharType="end"/>
        </w:r>
      </w:ins>
    </w:p>
    <w:p w14:paraId="48A7E591" w14:textId="6C1ED758" w:rsidR="0060126E" w:rsidRDefault="0060126E">
      <w:pPr>
        <w:pStyle w:val="TOC2"/>
        <w:rPr>
          <w:ins w:id="3822" w:author="Tom Bergeron" w:date="2018-12-17T16:31:00Z"/>
          <w:rFonts w:eastAsiaTheme="minorEastAsia"/>
        </w:rPr>
        <w:pPrChange w:id="3823" w:author="Tom Bergeron" w:date="2018-12-17T16:31:00Z">
          <w:pPr>
            <w:pStyle w:val="TOC1"/>
            <w:tabs>
              <w:tab w:val="right" w:leader="dot" w:pos="9350"/>
            </w:tabs>
          </w:pPr>
        </w:pPrChange>
      </w:pPr>
    </w:p>
    <w:p w14:paraId="76384BD8" w14:textId="77777777" w:rsidR="0060126E" w:rsidRPr="0060126E" w:rsidRDefault="0060126E">
      <w:pPr>
        <w:rPr>
          <w:ins w:id="3824" w:author="Tom Bergeron" w:date="2018-12-17T16:30:00Z"/>
          <w:rFonts w:eastAsiaTheme="minorEastAsia"/>
          <w:b/>
          <w:caps/>
          <w:rPrChange w:id="3825" w:author="Tom Bergeron" w:date="2018-12-17T16:31:00Z">
            <w:rPr>
              <w:ins w:id="3826" w:author="Tom Bergeron" w:date="2018-12-17T16:30:00Z"/>
              <w:rFonts w:asciiTheme="minorHAnsi" w:eastAsiaTheme="minorEastAsia" w:hAnsiTheme="minorHAnsi" w:cstheme="minorBidi"/>
              <w:b w:val="0"/>
              <w:caps w:val="0"/>
              <w:noProof/>
              <w:sz w:val="22"/>
              <w:szCs w:val="22"/>
            </w:rPr>
          </w:rPrChange>
        </w:rPr>
        <w:pPrChange w:id="3827" w:author="Tom Bergeron" w:date="2018-12-17T16:31:00Z">
          <w:pPr>
            <w:pStyle w:val="TOC1"/>
            <w:tabs>
              <w:tab w:val="right" w:leader="dot" w:pos="9350"/>
            </w:tabs>
          </w:pPr>
        </w:pPrChange>
      </w:pPr>
    </w:p>
    <w:p w14:paraId="5FC3DC73" w14:textId="534BD692" w:rsidR="0060126E" w:rsidRDefault="0060126E">
      <w:pPr>
        <w:pStyle w:val="TOC1"/>
        <w:tabs>
          <w:tab w:val="right" w:leader="dot" w:pos="9350"/>
        </w:tabs>
        <w:rPr>
          <w:ins w:id="3828" w:author="Tom Bergeron" w:date="2018-12-17T16:30:00Z"/>
          <w:rFonts w:asciiTheme="minorHAnsi" w:eastAsiaTheme="minorEastAsia" w:hAnsiTheme="minorHAnsi" w:cstheme="minorBidi"/>
          <w:b w:val="0"/>
          <w:caps w:val="0"/>
          <w:noProof/>
          <w:sz w:val="22"/>
          <w:szCs w:val="22"/>
        </w:rPr>
      </w:pPr>
      <w:ins w:id="3829" w:author="Tom Bergeron" w:date="2018-12-17T16:30:00Z">
        <w:r w:rsidRPr="00700341">
          <w:rPr>
            <w:rStyle w:val="Hyperlink"/>
            <w:noProof/>
          </w:rPr>
          <w:fldChar w:fldCharType="begin"/>
        </w:r>
        <w:r w:rsidRPr="00700341">
          <w:rPr>
            <w:rStyle w:val="Hyperlink"/>
            <w:noProof/>
          </w:rPr>
          <w:instrText xml:space="preserve"> </w:instrText>
        </w:r>
        <w:r>
          <w:rPr>
            <w:noProof/>
          </w:rPr>
          <w:instrText>HYPERLINK \l "_Toc532827607"</w:instrText>
        </w:r>
        <w:r w:rsidRPr="00700341">
          <w:rPr>
            <w:rStyle w:val="Hyperlink"/>
            <w:noProof/>
          </w:rPr>
          <w:instrText xml:space="preserve"> </w:instrText>
        </w:r>
        <w:r w:rsidRPr="00700341">
          <w:rPr>
            <w:rStyle w:val="Hyperlink"/>
            <w:noProof/>
          </w:rPr>
          <w:fldChar w:fldCharType="separate"/>
        </w:r>
        <w:r w:rsidRPr="00700341">
          <w:rPr>
            <w:rStyle w:val="Hyperlink"/>
            <w:noProof/>
          </w:rPr>
          <w:t>Contact KIC</w:t>
        </w:r>
        <w:r>
          <w:rPr>
            <w:noProof/>
            <w:webHidden/>
          </w:rPr>
          <w:tab/>
        </w:r>
        <w:r>
          <w:rPr>
            <w:noProof/>
            <w:webHidden/>
          </w:rPr>
          <w:fldChar w:fldCharType="begin"/>
        </w:r>
        <w:r>
          <w:rPr>
            <w:noProof/>
            <w:webHidden/>
          </w:rPr>
          <w:instrText xml:space="preserve"> PAGEREF _Toc532827607 \h </w:instrText>
        </w:r>
      </w:ins>
      <w:r>
        <w:rPr>
          <w:noProof/>
          <w:webHidden/>
        </w:rPr>
      </w:r>
      <w:r>
        <w:rPr>
          <w:noProof/>
          <w:webHidden/>
        </w:rPr>
        <w:fldChar w:fldCharType="separate"/>
      </w:r>
      <w:ins w:id="3830" w:author="Tom Bergeron" w:date="2018-12-17T16:30:00Z">
        <w:r>
          <w:rPr>
            <w:noProof/>
            <w:webHidden/>
          </w:rPr>
          <w:t>123</w:t>
        </w:r>
        <w:r>
          <w:rPr>
            <w:noProof/>
            <w:webHidden/>
          </w:rPr>
          <w:fldChar w:fldCharType="end"/>
        </w:r>
        <w:r w:rsidRPr="00700341">
          <w:rPr>
            <w:rStyle w:val="Hyperlink"/>
            <w:noProof/>
          </w:rPr>
          <w:fldChar w:fldCharType="end"/>
        </w:r>
      </w:ins>
    </w:p>
    <w:p w14:paraId="5418AF83" w14:textId="1BE0AA81" w:rsidR="00BF08A5" w:rsidDel="0060126E" w:rsidRDefault="00BF08A5">
      <w:pPr>
        <w:pStyle w:val="TOC1"/>
        <w:tabs>
          <w:tab w:val="right" w:leader="dot" w:pos="9350"/>
        </w:tabs>
        <w:rPr>
          <w:ins w:id="3831" w:author="Tom" w:date="2017-09-27T19:32:00Z"/>
          <w:del w:id="3832" w:author="Tom Bergeron" w:date="2018-12-17T16:30:00Z"/>
          <w:rFonts w:asciiTheme="minorHAnsi" w:eastAsiaTheme="minorEastAsia" w:hAnsiTheme="minorHAnsi" w:cstheme="minorBidi"/>
          <w:b w:val="0"/>
          <w:caps w:val="0"/>
          <w:noProof/>
          <w:sz w:val="22"/>
          <w:szCs w:val="22"/>
        </w:rPr>
      </w:pPr>
    </w:p>
    <w:p w14:paraId="52121DF0" w14:textId="5F073219" w:rsidR="00BF08A5" w:rsidDel="0060126E" w:rsidRDefault="00BF08A5">
      <w:pPr>
        <w:pStyle w:val="TOC1"/>
        <w:tabs>
          <w:tab w:val="right" w:leader="dot" w:pos="9350"/>
        </w:tabs>
        <w:rPr>
          <w:del w:id="3833" w:author="Tom Bergeron" w:date="2018-12-17T16:30:00Z"/>
          <w:rFonts w:asciiTheme="minorHAnsi" w:eastAsiaTheme="minorEastAsia" w:hAnsiTheme="minorHAnsi" w:cstheme="minorBidi"/>
          <w:b w:val="0"/>
          <w:caps w:val="0"/>
          <w:noProof/>
          <w:sz w:val="22"/>
          <w:szCs w:val="22"/>
        </w:rPr>
      </w:pPr>
      <w:del w:id="3834" w:author="Tom Bergeron" w:date="2018-12-17T16:30:00Z">
        <w:r w:rsidRPr="0060126E" w:rsidDel="0060126E">
          <w:rPr>
            <w:rStyle w:val="Hyperlink"/>
            <w:b w:val="0"/>
            <w:caps w:val="0"/>
            <w:noProof/>
          </w:rPr>
          <w:delText>Software Options</w:delText>
        </w:r>
        <w:r w:rsidDel="0060126E">
          <w:rPr>
            <w:noProof/>
            <w:webHidden/>
          </w:rPr>
          <w:tab/>
          <w:delText>93</w:delText>
        </w:r>
      </w:del>
    </w:p>
    <w:p w14:paraId="1C1368DD" w14:textId="21B2D294" w:rsidR="00BF08A5" w:rsidDel="0060126E" w:rsidRDefault="00BF08A5">
      <w:pPr>
        <w:pStyle w:val="TOC1"/>
        <w:tabs>
          <w:tab w:val="right" w:leader="dot" w:pos="9350"/>
        </w:tabs>
        <w:rPr>
          <w:del w:id="3835" w:author="Tom Bergeron" w:date="2018-12-17T16:30:00Z"/>
          <w:rFonts w:asciiTheme="minorHAnsi" w:eastAsiaTheme="minorEastAsia" w:hAnsiTheme="minorHAnsi" w:cstheme="minorBidi"/>
          <w:b w:val="0"/>
          <w:caps w:val="0"/>
          <w:noProof/>
          <w:sz w:val="22"/>
          <w:szCs w:val="22"/>
        </w:rPr>
      </w:pPr>
      <w:del w:id="3836" w:author="Tom Bergeron" w:date="2018-12-17T16:30:00Z">
        <w:r w:rsidRPr="0060126E" w:rsidDel="0060126E">
          <w:rPr>
            <w:rStyle w:val="Hyperlink"/>
            <w:b w:val="0"/>
            <w:caps w:val="0"/>
            <w:noProof/>
          </w:rPr>
          <w:delText>Use Navigator to Optimize Profiles</w:delText>
        </w:r>
        <w:r w:rsidDel="0060126E">
          <w:rPr>
            <w:noProof/>
            <w:webHidden/>
          </w:rPr>
          <w:tab/>
          <w:delText>94</w:delText>
        </w:r>
      </w:del>
    </w:p>
    <w:p w14:paraId="2FAAB69C" w14:textId="16CC3311" w:rsidR="00BF08A5" w:rsidDel="0060126E" w:rsidRDefault="00BF08A5">
      <w:pPr>
        <w:pStyle w:val="TOC1"/>
        <w:tabs>
          <w:tab w:val="right" w:leader="dot" w:pos="9350"/>
        </w:tabs>
        <w:rPr>
          <w:del w:id="3837" w:author="Tom Bergeron" w:date="2018-12-17T16:30:00Z"/>
          <w:rFonts w:asciiTheme="minorHAnsi" w:eastAsiaTheme="minorEastAsia" w:hAnsiTheme="minorHAnsi" w:cstheme="minorBidi"/>
          <w:b w:val="0"/>
          <w:caps w:val="0"/>
          <w:noProof/>
          <w:sz w:val="22"/>
          <w:szCs w:val="22"/>
        </w:rPr>
      </w:pPr>
      <w:del w:id="3838" w:author="Tom Bergeron" w:date="2018-12-17T16:30:00Z">
        <w:r w:rsidRPr="0060126E" w:rsidDel="0060126E">
          <w:rPr>
            <w:rStyle w:val="Hyperlink"/>
            <w:b w:val="0"/>
            <w:caps w:val="0"/>
            <w:noProof/>
          </w:rPr>
          <w:delText>Use Auto-Focus</w:delText>
        </w:r>
        <w:r w:rsidDel="0060126E">
          <w:rPr>
            <w:noProof/>
            <w:webHidden/>
          </w:rPr>
          <w:tab/>
          <w:delText>95</w:delText>
        </w:r>
      </w:del>
    </w:p>
    <w:p w14:paraId="432C4DB9" w14:textId="0EC1CA88" w:rsidR="00BF08A5" w:rsidDel="0060126E" w:rsidRDefault="00BF08A5">
      <w:pPr>
        <w:pStyle w:val="TOC1"/>
        <w:tabs>
          <w:tab w:val="right" w:leader="dot" w:pos="9350"/>
        </w:tabs>
        <w:rPr>
          <w:del w:id="3839" w:author="Tom Bergeron" w:date="2018-12-17T16:30:00Z"/>
          <w:rFonts w:asciiTheme="minorHAnsi" w:eastAsiaTheme="minorEastAsia" w:hAnsiTheme="minorHAnsi" w:cstheme="minorBidi"/>
          <w:b w:val="0"/>
          <w:caps w:val="0"/>
          <w:noProof/>
          <w:sz w:val="22"/>
          <w:szCs w:val="22"/>
        </w:rPr>
      </w:pPr>
      <w:del w:id="3840" w:author="Tom Bergeron" w:date="2018-12-17T16:30:00Z">
        <w:r w:rsidRPr="0060126E" w:rsidDel="0060126E">
          <w:rPr>
            <w:rStyle w:val="Hyperlink"/>
            <w:b w:val="0"/>
            <w:caps w:val="0"/>
            <w:noProof/>
          </w:rPr>
          <w:delText>Save Energy With Navigator and Auto-Focus</w:delText>
        </w:r>
        <w:r w:rsidDel="0060126E">
          <w:rPr>
            <w:noProof/>
            <w:webHidden/>
          </w:rPr>
          <w:tab/>
          <w:delText>96</w:delText>
        </w:r>
      </w:del>
    </w:p>
    <w:p w14:paraId="15AE7DE3" w14:textId="00E19531" w:rsidR="00BF08A5" w:rsidDel="0060126E" w:rsidRDefault="00BF08A5">
      <w:pPr>
        <w:pStyle w:val="TOC1"/>
        <w:tabs>
          <w:tab w:val="right" w:leader="dot" w:pos="9350"/>
        </w:tabs>
        <w:rPr>
          <w:del w:id="3841" w:author="Tom Bergeron" w:date="2018-12-17T16:30:00Z"/>
          <w:rFonts w:asciiTheme="minorHAnsi" w:eastAsiaTheme="minorEastAsia" w:hAnsiTheme="minorHAnsi" w:cstheme="minorBidi"/>
          <w:b w:val="0"/>
          <w:caps w:val="0"/>
          <w:noProof/>
          <w:sz w:val="22"/>
          <w:szCs w:val="22"/>
        </w:rPr>
      </w:pPr>
      <w:del w:id="3842" w:author="Tom Bergeron" w:date="2018-12-17T16:30:00Z">
        <w:r w:rsidRPr="0060126E" w:rsidDel="0060126E">
          <w:rPr>
            <w:rStyle w:val="Hyperlink"/>
            <w:b w:val="0"/>
            <w:caps w:val="0"/>
            <w:noProof/>
          </w:rPr>
          <w:delText>Use Sweet Spot Target</w:delText>
        </w:r>
        <w:r w:rsidDel="0060126E">
          <w:rPr>
            <w:noProof/>
            <w:webHidden/>
          </w:rPr>
          <w:tab/>
          <w:delText>97</w:delText>
        </w:r>
      </w:del>
    </w:p>
    <w:p w14:paraId="62203279" w14:textId="6DD62224" w:rsidR="00BF08A5" w:rsidDel="0060126E" w:rsidRDefault="00BF08A5">
      <w:pPr>
        <w:pStyle w:val="TOC1"/>
        <w:tabs>
          <w:tab w:val="right" w:leader="dot" w:pos="9350"/>
        </w:tabs>
        <w:rPr>
          <w:del w:id="3843" w:author="Tom Bergeron" w:date="2018-12-17T16:30:00Z"/>
          <w:rFonts w:asciiTheme="minorHAnsi" w:eastAsiaTheme="minorEastAsia" w:hAnsiTheme="minorHAnsi" w:cstheme="minorBidi"/>
          <w:b w:val="0"/>
          <w:caps w:val="0"/>
          <w:noProof/>
          <w:sz w:val="22"/>
          <w:szCs w:val="22"/>
        </w:rPr>
      </w:pPr>
      <w:del w:id="3844" w:author="Tom Bergeron" w:date="2018-12-17T16:30:00Z">
        <w:r w:rsidRPr="0060126E" w:rsidDel="0060126E">
          <w:rPr>
            <w:rStyle w:val="Hyperlink"/>
            <w:b w:val="0"/>
            <w:caps w:val="0"/>
            <w:noProof/>
          </w:rPr>
          <w:delText>Use Statistical Process Control Charts</w:delText>
        </w:r>
        <w:r w:rsidDel="0060126E">
          <w:rPr>
            <w:noProof/>
            <w:webHidden/>
          </w:rPr>
          <w:tab/>
          <w:delText>98</w:delText>
        </w:r>
      </w:del>
    </w:p>
    <w:p w14:paraId="083D30F7" w14:textId="20493AE1" w:rsidR="00BF08A5" w:rsidDel="0060126E" w:rsidRDefault="00BF08A5">
      <w:pPr>
        <w:pStyle w:val="TOC1"/>
        <w:tabs>
          <w:tab w:val="right" w:leader="dot" w:pos="9350"/>
        </w:tabs>
        <w:rPr>
          <w:del w:id="3845" w:author="Tom Bergeron" w:date="2018-12-17T16:30:00Z"/>
          <w:rFonts w:asciiTheme="minorHAnsi" w:eastAsiaTheme="minorEastAsia" w:hAnsiTheme="minorHAnsi" w:cstheme="minorBidi"/>
          <w:b w:val="0"/>
          <w:caps w:val="0"/>
          <w:noProof/>
          <w:sz w:val="22"/>
          <w:szCs w:val="22"/>
        </w:rPr>
      </w:pPr>
      <w:del w:id="3846" w:author="Tom Bergeron" w:date="2018-12-17T16:30:00Z">
        <w:r w:rsidRPr="0060126E" w:rsidDel="0060126E">
          <w:rPr>
            <w:rStyle w:val="Hyperlink"/>
            <w:b w:val="0"/>
            <w:caps w:val="0"/>
            <w:noProof/>
          </w:rPr>
          <w:delText>Using Live Data Output</w:delText>
        </w:r>
        <w:r w:rsidDel="0060126E">
          <w:rPr>
            <w:noProof/>
            <w:webHidden/>
          </w:rPr>
          <w:tab/>
          <w:delText>102</w:delText>
        </w:r>
      </w:del>
    </w:p>
    <w:p w14:paraId="2E8C2183" w14:textId="4E502A81" w:rsidR="00BF08A5" w:rsidDel="0060126E" w:rsidRDefault="00BF08A5">
      <w:pPr>
        <w:pStyle w:val="TOC1"/>
        <w:tabs>
          <w:tab w:val="right" w:leader="dot" w:pos="9350"/>
        </w:tabs>
        <w:rPr>
          <w:del w:id="3847" w:author="Tom Bergeron" w:date="2018-12-17T16:30:00Z"/>
          <w:rFonts w:asciiTheme="minorHAnsi" w:eastAsiaTheme="minorEastAsia" w:hAnsiTheme="minorHAnsi" w:cstheme="minorBidi"/>
          <w:b w:val="0"/>
          <w:caps w:val="0"/>
          <w:noProof/>
          <w:sz w:val="22"/>
          <w:szCs w:val="22"/>
        </w:rPr>
      </w:pPr>
      <w:del w:id="3848" w:author="Tom Bergeron" w:date="2018-12-17T16:30:00Z">
        <w:r w:rsidRPr="0060126E" w:rsidDel="0060126E">
          <w:rPr>
            <w:rStyle w:val="Hyperlink"/>
            <w:b w:val="0"/>
            <w:caps w:val="0"/>
            <w:noProof/>
          </w:rPr>
          <w:delText>Alarm Relay</w:delText>
        </w:r>
        <w:r w:rsidDel="0060126E">
          <w:rPr>
            <w:noProof/>
            <w:webHidden/>
          </w:rPr>
          <w:tab/>
          <w:delText>106</w:delText>
        </w:r>
      </w:del>
    </w:p>
    <w:p w14:paraId="50EE77C1" w14:textId="70A5D1CD" w:rsidR="00BF08A5" w:rsidDel="0060126E" w:rsidRDefault="00BF08A5">
      <w:pPr>
        <w:pStyle w:val="TOC1"/>
        <w:tabs>
          <w:tab w:val="right" w:leader="dot" w:pos="9350"/>
        </w:tabs>
        <w:rPr>
          <w:del w:id="3849" w:author="Tom Bergeron" w:date="2018-12-17T16:30:00Z"/>
          <w:rStyle w:val="Hyperlink"/>
          <w:noProof/>
        </w:rPr>
      </w:pPr>
      <w:del w:id="3850" w:author="Tom Bergeron" w:date="2018-12-17T16:30:00Z">
        <w:r w:rsidRPr="0060126E" w:rsidDel="0060126E">
          <w:rPr>
            <w:rStyle w:val="Hyperlink"/>
            <w:b w:val="0"/>
            <w:caps w:val="0"/>
            <w:noProof/>
          </w:rPr>
          <w:delText>Light Tower</w:delText>
        </w:r>
        <w:r w:rsidDel="0060126E">
          <w:rPr>
            <w:noProof/>
            <w:webHidden/>
          </w:rPr>
          <w:tab/>
          <w:delText>106</w:delText>
        </w:r>
      </w:del>
    </w:p>
    <w:p w14:paraId="081FF3A2" w14:textId="4901FC72" w:rsidR="00B20455" w:rsidDel="0060126E" w:rsidRDefault="00B20455" w:rsidP="0060126E">
      <w:pPr>
        <w:pStyle w:val="TOC2"/>
        <w:rPr>
          <w:del w:id="3851" w:author="Tom Bergeron" w:date="2018-12-17T16:30:00Z"/>
          <w:rFonts w:eastAsiaTheme="minorEastAsia"/>
          <w:noProof/>
        </w:rPr>
      </w:pPr>
    </w:p>
    <w:p w14:paraId="6C3E836B" w14:textId="77777777" w:rsidR="00B20455" w:rsidRPr="005733CC" w:rsidDel="0060126E" w:rsidRDefault="00B20455" w:rsidP="0060126E">
      <w:pPr>
        <w:rPr>
          <w:del w:id="3852" w:author="Tom Bergeron" w:date="2018-12-17T16:30:00Z"/>
          <w:rFonts w:eastAsiaTheme="minorEastAsia"/>
          <w:noProof/>
        </w:rPr>
      </w:pPr>
    </w:p>
    <w:p w14:paraId="376C18D9" w14:textId="77777777" w:rsidR="00B20455" w:rsidRPr="0060126E" w:rsidDel="0060126E" w:rsidRDefault="00B20455" w:rsidP="0060126E">
      <w:pPr>
        <w:rPr>
          <w:del w:id="3853" w:author="Tom Bergeron" w:date="2018-12-17T16:30:00Z"/>
          <w:rFonts w:eastAsiaTheme="minorEastAsia"/>
          <w:b/>
          <w:caps/>
          <w:noProof/>
        </w:rPr>
      </w:pPr>
    </w:p>
    <w:p w14:paraId="677506CB" w14:textId="7F62C75A" w:rsidR="00BF08A5" w:rsidDel="0060126E" w:rsidRDefault="00BF08A5">
      <w:pPr>
        <w:pStyle w:val="TOC1"/>
        <w:tabs>
          <w:tab w:val="right" w:leader="dot" w:pos="9350"/>
        </w:tabs>
        <w:rPr>
          <w:del w:id="3854" w:author="Tom Bergeron" w:date="2018-12-17T16:30:00Z"/>
          <w:rFonts w:asciiTheme="minorHAnsi" w:eastAsiaTheme="minorEastAsia" w:hAnsiTheme="minorHAnsi" w:cstheme="minorBidi"/>
          <w:b w:val="0"/>
          <w:caps w:val="0"/>
          <w:noProof/>
          <w:sz w:val="22"/>
          <w:szCs w:val="22"/>
        </w:rPr>
      </w:pPr>
      <w:del w:id="3855" w:author="Tom Bergeron" w:date="2018-12-17T16:30:00Z">
        <w:r w:rsidRPr="0060126E" w:rsidDel="0060126E">
          <w:rPr>
            <w:rStyle w:val="Hyperlink"/>
            <w:b w:val="0"/>
            <w:caps w:val="0"/>
            <w:noProof/>
          </w:rPr>
          <w:delText>Appendix A: The Process Window Index</w:delText>
        </w:r>
        <w:r w:rsidDel="0060126E">
          <w:rPr>
            <w:noProof/>
            <w:webHidden/>
          </w:rPr>
          <w:tab/>
          <w:delText>107</w:delText>
        </w:r>
      </w:del>
    </w:p>
    <w:p w14:paraId="0F92983A" w14:textId="283B4988" w:rsidR="00BF08A5" w:rsidDel="0060126E" w:rsidRDefault="00BF08A5">
      <w:pPr>
        <w:pStyle w:val="TOC1"/>
        <w:tabs>
          <w:tab w:val="right" w:leader="dot" w:pos="9350"/>
        </w:tabs>
        <w:rPr>
          <w:del w:id="3856" w:author="Tom Bergeron" w:date="2018-12-17T16:30:00Z"/>
          <w:rStyle w:val="Hyperlink"/>
          <w:noProof/>
        </w:rPr>
      </w:pPr>
      <w:del w:id="3857" w:author="Tom Bergeron" w:date="2018-12-17T16:30:00Z">
        <w:r w:rsidRPr="0060126E" w:rsidDel="0060126E">
          <w:rPr>
            <w:rStyle w:val="Hyperlink"/>
            <w:b w:val="0"/>
            <w:caps w:val="0"/>
            <w:noProof/>
          </w:rPr>
          <w:delText>Appendix B: Recalculating Zone Delta Limits From Navigator/Auto-Focus Predictions</w:delText>
        </w:r>
        <w:r w:rsidDel="0060126E">
          <w:rPr>
            <w:noProof/>
            <w:webHidden/>
          </w:rPr>
          <w:tab/>
          <w:delText>110</w:delText>
        </w:r>
      </w:del>
    </w:p>
    <w:p w14:paraId="225C6611" w14:textId="4DC471D7" w:rsidR="00B20455" w:rsidDel="0060126E" w:rsidRDefault="00B20455" w:rsidP="0060126E">
      <w:pPr>
        <w:pStyle w:val="TOC2"/>
        <w:rPr>
          <w:del w:id="3858" w:author="Tom Bergeron" w:date="2018-12-17T16:30:00Z"/>
          <w:rFonts w:eastAsiaTheme="minorEastAsia"/>
          <w:noProof/>
        </w:rPr>
      </w:pPr>
    </w:p>
    <w:p w14:paraId="045032E1" w14:textId="13BC9930" w:rsidR="00B20455" w:rsidDel="0060126E" w:rsidRDefault="00B20455" w:rsidP="0060126E">
      <w:pPr>
        <w:rPr>
          <w:del w:id="3859" w:author="Tom Bergeron" w:date="2018-12-17T16:30:00Z"/>
          <w:rFonts w:eastAsiaTheme="minorEastAsia"/>
          <w:noProof/>
        </w:rPr>
      </w:pPr>
    </w:p>
    <w:p w14:paraId="454D89CC" w14:textId="66FFD828" w:rsidR="00B20455" w:rsidDel="0060126E" w:rsidRDefault="00B20455" w:rsidP="0060126E">
      <w:pPr>
        <w:rPr>
          <w:del w:id="3860" w:author="Tom Bergeron" w:date="2018-12-17T16:30:00Z"/>
          <w:rFonts w:eastAsiaTheme="minorEastAsia"/>
          <w:noProof/>
        </w:rPr>
      </w:pPr>
    </w:p>
    <w:p w14:paraId="001456F8" w14:textId="275912CE" w:rsidR="00AB4C90" w:rsidDel="0060126E" w:rsidRDefault="00AB4C90" w:rsidP="0060126E">
      <w:pPr>
        <w:rPr>
          <w:del w:id="3861" w:author="Tom Bergeron" w:date="2018-12-17T16:30:00Z"/>
          <w:rFonts w:eastAsiaTheme="minorEastAsia"/>
          <w:noProof/>
        </w:rPr>
      </w:pPr>
    </w:p>
    <w:p w14:paraId="1F3330D9" w14:textId="77777777" w:rsidR="00AB4C90" w:rsidRPr="0060126E" w:rsidDel="0060126E" w:rsidRDefault="00AB4C90" w:rsidP="0060126E">
      <w:pPr>
        <w:rPr>
          <w:del w:id="3862" w:author="Tom Bergeron" w:date="2018-12-17T16:30:00Z"/>
          <w:rFonts w:eastAsiaTheme="minorEastAsia"/>
          <w:b/>
          <w:caps/>
          <w:noProof/>
        </w:rPr>
      </w:pPr>
    </w:p>
    <w:p w14:paraId="05E6B3ED" w14:textId="63869E00" w:rsidR="00BF08A5" w:rsidDel="0060126E" w:rsidRDefault="00BF08A5">
      <w:pPr>
        <w:pStyle w:val="TOC1"/>
        <w:tabs>
          <w:tab w:val="right" w:leader="dot" w:pos="9350"/>
        </w:tabs>
        <w:rPr>
          <w:del w:id="3863" w:author="Tom Bergeron" w:date="2018-12-17T16:30:00Z"/>
          <w:rFonts w:asciiTheme="minorHAnsi" w:eastAsiaTheme="minorEastAsia" w:hAnsiTheme="minorHAnsi" w:cstheme="minorBidi"/>
          <w:b w:val="0"/>
          <w:caps w:val="0"/>
          <w:noProof/>
          <w:sz w:val="22"/>
          <w:szCs w:val="22"/>
        </w:rPr>
      </w:pPr>
      <w:del w:id="3864" w:author="Tom Bergeron" w:date="2018-12-17T16:30:00Z">
        <w:r w:rsidRPr="0060126E" w:rsidDel="0060126E">
          <w:rPr>
            <w:rStyle w:val="Hyperlink"/>
            <w:b w:val="0"/>
            <w:caps w:val="0"/>
            <w:noProof/>
          </w:rPr>
          <w:delText>Contact KIC</w:delText>
        </w:r>
        <w:r w:rsidDel="0060126E">
          <w:rPr>
            <w:noProof/>
            <w:webHidden/>
          </w:rPr>
          <w:tab/>
          <w:delText>114</w:delText>
        </w:r>
      </w:del>
    </w:p>
    <w:p w14:paraId="1A0B181C" w14:textId="77777777" w:rsidR="00DC71E4" w:rsidRDefault="006710B0" w:rsidP="00463ED7">
      <w:r>
        <w:fldChar w:fldCharType="end"/>
      </w:r>
      <w:bookmarkStart w:id="3865" w:name="_Toc329853011"/>
      <w:bookmarkStart w:id="3866" w:name="_Toc329863369"/>
      <w:bookmarkStart w:id="3867" w:name="_Toc331173641"/>
      <w:bookmarkStart w:id="3868" w:name="_Toc332179177"/>
      <w:bookmarkStart w:id="3869" w:name="_Toc332208411"/>
      <w:bookmarkStart w:id="3870" w:name="_Toc332208747"/>
      <w:bookmarkStart w:id="3871" w:name="_Toc332273993"/>
      <w:bookmarkStart w:id="3872" w:name="_Toc394411672"/>
      <w:bookmarkStart w:id="3873" w:name="_Toc394486310"/>
      <w:bookmarkStart w:id="3874" w:name="_Toc394583240"/>
      <w:bookmarkStart w:id="3875" w:name="_Toc394583396"/>
      <w:bookmarkStart w:id="3876" w:name="_Toc468168374"/>
    </w:p>
    <w:p w14:paraId="36A89C26" w14:textId="77777777" w:rsidR="00DC71E4" w:rsidRDefault="00DC71E4">
      <w:pPr>
        <w:rPr>
          <w:rFonts w:ascii="Arial" w:hAnsi="Arial" w:cs="Arial"/>
          <w:b/>
          <w:bCs/>
          <w:iCs/>
          <w:sz w:val="32"/>
          <w:szCs w:val="28"/>
        </w:rPr>
      </w:pPr>
      <w:r>
        <w:br w:type="page"/>
      </w:r>
    </w:p>
    <w:p w14:paraId="7D7B3D8F" w14:textId="77777777" w:rsidR="00806DB4" w:rsidRPr="00AD4DC4" w:rsidRDefault="00754243" w:rsidP="0026146F">
      <w:pPr>
        <w:pStyle w:val="Heading1"/>
      </w:pPr>
      <w:bookmarkStart w:id="3877" w:name="_Toc469042019"/>
      <w:bookmarkStart w:id="3878" w:name="_Toc469043156"/>
      <w:bookmarkStart w:id="3879" w:name="_Toc469043736"/>
      <w:bookmarkStart w:id="3880" w:name="_Toc469043838"/>
      <w:bookmarkStart w:id="3881" w:name="_Toc469045037"/>
      <w:bookmarkStart w:id="3882" w:name="_Toc469612930"/>
      <w:bookmarkStart w:id="3883" w:name="_Toc491175110"/>
      <w:bookmarkStart w:id="3884" w:name="_Toc491264019"/>
      <w:bookmarkStart w:id="3885" w:name="_Toc491347020"/>
      <w:bookmarkStart w:id="3886" w:name="_Toc494303945"/>
      <w:bookmarkStart w:id="3887" w:name="_Toc494304178"/>
      <w:bookmarkStart w:id="3888" w:name="_Toc532827285"/>
      <w:bookmarkStart w:id="3889" w:name="_Toc532827451"/>
      <w:bookmarkStart w:id="3890" w:name="_Toc532827594"/>
      <w:bookmarkStart w:id="3891" w:name="_Toc532827859"/>
      <w:bookmarkStart w:id="3892" w:name="_Toc532892549"/>
      <w:r w:rsidRPr="00AD4DC4">
        <w:lastRenderedPageBreak/>
        <w:t>Software Options</w:t>
      </w:r>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p>
    <w:p w14:paraId="7BF59C65" w14:textId="011AC452"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w:t>
      </w:r>
      <w:ins w:id="3893" w:author="Tom" w:date="2017-09-27T19:07:00Z">
        <w:r w:rsidR="0051291A">
          <w:t xml:space="preserve">r </w:t>
        </w:r>
        <w:r w:rsidR="0051291A" w:rsidRPr="0051291A">
          <w:rPr>
            <w:i/>
            <w:rPrChange w:id="3894" w:author="Tom" w:date="2017-09-27T19:08:00Z">
              <w:rPr/>
            </w:rPrChange>
          </w:rPr>
          <w:t>Power</w:t>
        </w:r>
      </w:ins>
      <w:ins w:id="3895" w:author="Tom" w:date="2017-09-27T19:08:00Z">
        <w:r w:rsidR="0051291A">
          <w:rPr>
            <w:i/>
          </w:rPr>
          <w:t>,</w:t>
        </w:r>
      </w:ins>
      <w:ins w:id="3896" w:author="Tom" w:date="2017-09-27T19:07:00Z">
        <w:r w:rsidR="0051291A">
          <w:t xml:space="preserve"> </w:t>
        </w:r>
      </w:ins>
      <w:del w:id="3897" w:author="Tom" w:date="2017-09-27T19:07:00Z">
        <w:r w:rsidRPr="00AD4DC4" w:rsidDel="0051291A">
          <w:rPr>
            <w:i/>
          </w:rPr>
          <w:delText>r</w:delText>
        </w:r>
        <w:r w:rsidR="0053032A" w:rsidRPr="00AD4DC4" w:rsidDel="0051291A">
          <w:delText xml:space="preserve"> </w:delText>
        </w:r>
      </w:del>
      <w:del w:id="3898" w:author="Tom" w:date="2017-09-27T19:08:00Z">
        <w:r w:rsidR="0053032A" w:rsidRPr="00AD4DC4" w:rsidDel="0051291A">
          <w:delText xml:space="preserve">and </w:delText>
        </w:r>
      </w:del>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 xml:space="preserve">Optional process monitoring tools include </w:t>
      </w:r>
      <w:del w:id="3899" w:author="Tom" w:date="2017-08-17T22:06:00Z">
        <w:r w:rsidR="004E2387" w:rsidRPr="00AD4DC4" w:rsidDel="003358D6">
          <w:rPr>
            <w:i/>
          </w:rPr>
          <w:delText xml:space="preserve">Live Index, </w:delText>
        </w:r>
      </w:del>
      <w:r w:rsidR="004E2387" w:rsidRPr="00AD4DC4">
        <w:rPr>
          <w:i/>
        </w:rPr>
        <w:t>SPC Charting</w:t>
      </w:r>
      <w:del w:id="3900" w:author="Tom" w:date="2017-08-17T22:06:00Z">
        <w:r w:rsidR="004E2387" w:rsidRPr="00AD4DC4" w:rsidDel="003358D6">
          <w:rPr>
            <w:i/>
          </w:rPr>
          <w:delText>, Troubleshooting Tab, O2 Live, VP Idle Mode</w:delText>
        </w:r>
        <w:r w:rsidR="003D623B" w:rsidRPr="00AD4DC4" w:rsidDel="003358D6">
          <w:rPr>
            <w:i/>
          </w:rPr>
          <w:delText xml:space="preserve">, </w:delText>
        </w:r>
        <w:r w:rsidR="00B65F4C" w:rsidRPr="00AD4DC4" w:rsidDel="003358D6">
          <w:rPr>
            <w:i/>
          </w:rPr>
          <w:delText>Barcode</w:delText>
        </w:r>
        <w:r w:rsidR="00882784" w:rsidRPr="00AD4DC4" w:rsidDel="003358D6">
          <w:rPr>
            <w:i/>
          </w:rPr>
          <w:delText>, and Lot ID</w:delText>
        </w:r>
      </w:del>
      <w:r w:rsidR="004E2387" w:rsidRPr="00AD4DC4">
        <w:rPr>
          <w:i/>
        </w:rPr>
        <w:t>.</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Live Data Output</w:t>
      </w:r>
      <w:del w:id="3901" w:author="Tom" w:date="2017-08-17T22:06:00Z">
        <w:r w:rsidRPr="00AD4DC4" w:rsidDel="003358D6">
          <w:rPr>
            <w:i/>
          </w:rPr>
          <w:delText xml:space="preserve"> </w:delText>
        </w:r>
        <w:r w:rsidRPr="00AD4DC4" w:rsidDel="003358D6">
          <w:delText xml:space="preserve">and </w:delText>
        </w:r>
        <w:r w:rsidRPr="00AD4DC4" w:rsidDel="003358D6">
          <w:rPr>
            <w:i/>
          </w:rPr>
          <w:delText>Remote Process Monitoring</w:delText>
        </w:r>
      </w:del>
      <w:r w:rsidRPr="00AD4DC4">
        <w:t>.</w:t>
      </w:r>
      <w:r w:rsidR="004E2387" w:rsidRPr="00AD4DC4">
        <w:t xml:space="preserve"> </w:t>
      </w:r>
    </w:p>
    <w:p w14:paraId="187DBBDD" w14:textId="77777777" w:rsidR="003C1D40" w:rsidRPr="00A94A01" w:rsidRDefault="003C1D40">
      <w:pPr>
        <w:pStyle w:val="Heading2"/>
      </w:pPr>
      <w:bookmarkStart w:id="3902" w:name="_Toc469043157"/>
      <w:bookmarkStart w:id="3903" w:name="_Toc469043737"/>
      <w:bookmarkStart w:id="3904" w:name="_Toc469045038"/>
      <w:bookmarkStart w:id="3905" w:name="_Toc469612931"/>
      <w:bookmarkStart w:id="3906" w:name="_Toc491175111"/>
      <w:bookmarkStart w:id="3907" w:name="_Toc491264020"/>
      <w:bookmarkStart w:id="3908" w:name="_Toc494303946"/>
      <w:bookmarkStart w:id="3909" w:name="_Toc532827286"/>
      <w:bookmarkStart w:id="3910" w:name="_Toc532827452"/>
      <w:bookmarkStart w:id="3911" w:name="_Toc532827860"/>
      <w:r w:rsidRPr="00A94A01">
        <w:t>Navigator</w:t>
      </w:r>
      <w:bookmarkEnd w:id="3902"/>
      <w:bookmarkEnd w:id="3903"/>
      <w:bookmarkEnd w:id="3904"/>
      <w:bookmarkEnd w:id="3905"/>
      <w:bookmarkEnd w:id="3906"/>
      <w:bookmarkEnd w:id="3907"/>
      <w:bookmarkEnd w:id="3908"/>
      <w:bookmarkEnd w:id="3909"/>
      <w:bookmarkEnd w:id="3910"/>
      <w:bookmarkEnd w:id="3911"/>
      <w:r>
        <w:t xml:space="preserve"> </w:t>
      </w:r>
    </w:p>
    <w:p w14:paraId="2A9CD9CA" w14:textId="77777777" w:rsidR="003C1D40" w:rsidRPr="00A94A01" w:rsidRDefault="003C1D40" w:rsidP="003C1D40">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set points will affect a product profile.  </w:t>
      </w:r>
      <w:r w:rsidRPr="000A4C5C">
        <w:t>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proofErr w:type="gramStart"/>
      <w:r w:rsidRPr="00A94A01">
        <w:t>C, but</w:t>
      </w:r>
      <w:proofErr w:type="gramEnd"/>
      <w:r w:rsidRPr="00A94A01">
        <w:t xml:space="preserve"> must see a fairly high peak temperature to reflow the lead-free solder, </w:t>
      </w:r>
      <w:r w:rsidRPr="00FC3A55">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C3A55">
        <w:t xml:space="preserve">Navigator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pPr>
        <w:pStyle w:val="Heading2"/>
      </w:pPr>
      <w:bookmarkStart w:id="3912" w:name="_Toc469043158"/>
      <w:bookmarkStart w:id="3913" w:name="_Toc469043738"/>
      <w:bookmarkStart w:id="3914" w:name="_Toc469045039"/>
      <w:bookmarkStart w:id="3915" w:name="_Toc469612932"/>
      <w:bookmarkStart w:id="3916" w:name="_Toc491175112"/>
      <w:bookmarkStart w:id="3917" w:name="_Toc491264021"/>
      <w:bookmarkStart w:id="3918" w:name="_Toc494303947"/>
      <w:bookmarkStart w:id="3919" w:name="_Toc532827287"/>
      <w:bookmarkStart w:id="3920" w:name="_Toc532827453"/>
      <w:bookmarkStart w:id="3921" w:name="_Toc532827861"/>
      <w:bookmarkStart w:id="3922" w:name="_Toc84240638"/>
      <w:bookmarkStart w:id="3923" w:name="_Toc141866639"/>
      <w:bookmarkStart w:id="3924" w:name="_Toc119468055"/>
      <w:r>
        <w:t>Auto-Focus</w:t>
      </w:r>
      <w:bookmarkEnd w:id="3912"/>
      <w:bookmarkEnd w:id="3913"/>
      <w:bookmarkEnd w:id="3914"/>
      <w:bookmarkEnd w:id="3915"/>
      <w:bookmarkEnd w:id="3916"/>
      <w:bookmarkEnd w:id="3917"/>
      <w:bookmarkEnd w:id="3918"/>
      <w:bookmarkEnd w:id="3919"/>
      <w:bookmarkEnd w:id="3920"/>
      <w:bookmarkEnd w:id="3921"/>
      <w:r>
        <w:t xml:space="preserve"> </w:t>
      </w:r>
      <w:bookmarkEnd w:id="3922"/>
      <w:bookmarkEnd w:id="3923"/>
    </w:p>
    <w:p w14:paraId="63952024" w14:textId="7AEA323C" w:rsidR="003C1D40" w:rsidRDefault="003C1D40" w:rsidP="003C1D40">
      <w:r w:rsidRPr="00FF63FD">
        <w:rPr>
          <w:i/>
        </w:rPr>
        <w:t>Auto</w:t>
      </w:r>
      <w:r w:rsidRPr="00FF63FD">
        <w:rPr>
          <w:i/>
        </w:rPr>
        <w:noBreakHyphen/>
        <w:t>Focus</w:t>
      </w:r>
      <w:r w:rsidRPr="00D717DA">
        <w:t xml:space="preserve"> </w:t>
      </w:r>
      <w:r>
        <w:t xml:space="preserve">is </w:t>
      </w:r>
      <w:ins w:id="3925" w:author="Tom" w:date="2017-09-27T19:09:00Z">
        <w:r w:rsidR="0051291A">
          <w:t xml:space="preserve">a </w:t>
        </w:r>
      </w:ins>
      <w:r>
        <w:t>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AFEE85B" w14:textId="77777777" w:rsidR="003C1D40" w:rsidRDefault="00C653DF">
      <w:pPr>
        <w:pStyle w:val="Heading2"/>
      </w:pPr>
      <w:bookmarkStart w:id="3926" w:name="_Toc176001755"/>
      <w:bookmarkStart w:id="3927" w:name="_Toc469043159"/>
      <w:bookmarkStart w:id="3928" w:name="_Toc469043739"/>
      <w:bookmarkStart w:id="3929" w:name="_Toc469045040"/>
      <w:bookmarkStart w:id="3930" w:name="_Toc469612933"/>
      <w:bookmarkStart w:id="3931" w:name="_Toc491175113"/>
      <w:bookmarkStart w:id="3932" w:name="_Toc491264022"/>
      <w:bookmarkStart w:id="3933" w:name="_Toc494303948"/>
      <w:bookmarkStart w:id="3934" w:name="_Toc532827288"/>
      <w:bookmarkStart w:id="3935" w:name="_Toc532827454"/>
      <w:bookmarkStart w:id="3936" w:name="_Toc532827862"/>
      <w:r>
        <w:t>Navigator/Auto</w:t>
      </w:r>
      <w:r>
        <w:noBreakHyphen/>
        <w:t>Focus Power</w:t>
      </w:r>
      <w:bookmarkEnd w:id="3926"/>
      <w:bookmarkEnd w:id="3927"/>
      <w:bookmarkEnd w:id="3928"/>
      <w:bookmarkEnd w:id="3929"/>
      <w:bookmarkEnd w:id="3930"/>
      <w:bookmarkEnd w:id="3931"/>
      <w:bookmarkEnd w:id="3932"/>
      <w:bookmarkEnd w:id="3933"/>
      <w:bookmarkEnd w:id="3934"/>
      <w:bookmarkEnd w:id="3935"/>
      <w:bookmarkEnd w:id="3936"/>
    </w:p>
    <w:p w14:paraId="5024DEBF" w14:textId="77777777" w:rsidR="003C1D40" w:rsidRPr="00F33B7B" w:rsidRDefault="003C1D40" w:rsidP="003C1D40">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Studies have shown that many reflow ovens</w:t>
      </w:r>
      <w:del w:id="3937" w:author="Tom" w:date="2017-09-27T19:09:00Z">
        <w:r w:rsidRPr="00830D6C" w:rsidDel="0051291A">
          <w:rPr>
            <w:lang w:val="en"/>
          </w:rPr>
          <w:delText xml:space="preserve"> </w:delText>
        </w:r>
        <w:r w:rsidDel="0051291A">
          <w:rPr>
            <w:lang w:val="en"/>
          </w:rPr>
          <w:delText xml:space="preserve">and </w:delText>
        </w:r>
        <w:r w:rsidRPr="003E6083" w:rsidDel="0051291A">
          <w:rPr>
            <w:lang w:val="en"/>
          </w:rPr>
          <w:delText>wave machines</w:delText>
        </w:r>
      </w:del>
      <w:r w:rsidRPr="003E6083">
        <w:rPr>
          <w:lang w:val="en"/>
        </w:rPr>
        <w:t xml:space="preserve"> consume more energy than required </w:t>
      </w:r>
      <w:proofErr w:type="gramStart"/>
      <w:r w:rsidRPr="003E6083">
        <w:rPr>
          <w:lang w:val="en"/>
        </w:rPr>
        <w:t>in order to</w:t>
      </w:r>
      <w:proofErr w:type="gramEnd"/>
      <w:r w:rsidRPr="003E6083">
        <w:rPr>
          <w:lang w:val="en"/>
        </w:rPr>
        <w:t xml:space="preserve"> process the products in spec.  The Navigator Power and Auto-Focus Power</w:t>
      </w:r>
      <w:r>
        <w:rPr>
          <w:lang w:val="en"/>
        </w:rPr>
        <w:t xml:space="preserve"> funct</w:t>
      </w:r>
      <w:r w:rsidRPr="00830D6C">
        <w:rPr>
          <w:lang w:val="en"/>
        </w:rPr>
        <w:t>ion</w:t>
      </w:r>
      <w:r>
        <w:rPr>
          <w:lang w:val="en"/>
        </w:rPr>
        <w:t>s identify</w:t>
      </w:r>
      <w:r w:rsidRPr="00830D6C">
        <w:rPr>
          <w:lang w:val="en"/>
        </w:rPr>
        <w:t xml:space="preserve"> the oven</w:t>
      </w:r>
      <w:del w:id="3938" w:author="Tom" w:date="2017-09-27T19:09:00Z">
        <w:r w:rsidRPr="00830D6C" w:rsidDel="0051291A">
          <w:rPr>
            <w:lang w:val="en"/>
          </w:rPr>
          <w:delText xml:space="preserve"> or wave solder</w:delText>
        </w:r>
      </w:del>
      <w:r w:rsidRPr="00830D6C">
        <w:rPr>
          <w:lang w:val="en"/>
        </w:rPr>
        <w:t xml:space="preserve"> recipes that consume the least amount of energy w</w:t>
      </w:r>
      <w:r>
        <w:rPr>
          <w:lang w:val="en"/>
        </w:rPr>
        <w:t>hile processing the products in spec</w:t>
      </w:r>
      <w:r w:rsidRPr="00830D6C">
        <w:rPr>
          <w:lang w:val="en"/>
        </w:rPr>
        <w:t>.  The result is improved quality at reduced energy costs.</w:t>
      </w:r>
    </w:p>
    <w:p w14:paraId="3182309C" w14:textId="4B6F2E7B" w:rsidR="0053032A" w:rsidRPr="00AD4DC4" w:rsidRDefault="00C653DF">
      <w:pPr>
        <w:pStyle w:val="Heading2"/>
        <w:rPr>
          <w:lang w:val="en"/>
        </w:rPr>
      </w:pPr>
      <w:bookmarkStart w:id="3939" w:name="_Toc469043160"/>
      <w:bookmarkStart w:id="3940" w:name="_Toc469043740"/>
      <w:bookmarkStart w:id="3941" w:name="_Toc469045041"/>
      <w:bookmarkStart w:id="3942" w:name="_Toc469612934"/>
      <w:bookmarkStart w:id="3943" w:name="_Toc491175114"/>
      <w:bookmarkStart w:id="3944" w:name="_Toc491264023"/>
      <w:bookmarkStart w:id="3945" w:name="_Toc494303949"/>
      <w:bookmarkStart w:id="3946" w:name="_Toc532827289"/>
      <w:bookmarkStart w:id="3947" w:name="_Toc532827455"/>
      <w:bookmarkStart w:id="3948" w:name="_Toc532827863"/>
      <w:r w:rsidRPr="00AD4DC4">
        <w:t>Sweet Spot</w:t>
      </w:r>
      <w:bookmarkEnd w:id="3939"/>
      <w:bookmarkEnd w:id="3940"/>
      <w:bookmarkEnd w:id="3941"/>
      <w:bookmarkEnd w:id="3942"/>
      <w:bookmarkEnd w:id="3943"/>
      <w:bookmarkEnd w:id="3944"/>
      <w:bookmarkEnd w:id="3945"/>
      <w:bookmarkEnd w:id="3946"/>
      <w:bookmarkEnd w:id="3947"/>
      <w:bookmarkEnd w:id="3948"/>
    </w:p>
    <w:p w14:paraId="6A8FA7BC" w14:textId="05962DB3" w:rsidR="0053032A" w:rsidRPr="00AD4DC4" w:rsidRDefault="0053032A" w:rsidP="0053032A">
      <w:r w:rsidRPr="00AD4DC4">
        <w:t>The Sweet Spot feature allows you</w:t>
      </w:r>
      <w:ins w:id="3949" w:author="Tom" w:date="2017-09-27T19:09:00Z">
        <w:r w:rsidR="0051291A">
          <w:t xml:space="preserve"> to</w:t>
        </w:r>
      </w:ins>
      <w:r w:rsidRPr="00AD4DC4">
        <w:t xml:space="preserve"> define a “non-centered”</w:t>
      </w:r>
      <w:r w:rsidR="007F7920" w:rsidRPr="00AD4DC4">
        <w:t xml:space="preserve"> target value for your statistics when creating a </w:t>
      </w:r>
      <w:r w:rsidRPr="00AD4DC4">
        <w:t>Process Window.</w:t>
      </w:r>
    </w:p>
    <w:p w14:paraId="2422DA0C" w14:textId="32ED1ECF" w:rsidR="00A653BA" w:rsidRPr="00AD4DC4" w:rsidDel="003358D6" w:rsidRDefault="00A653BA">
      <w:pPr>
        <w:pStyle w:val="Heading2"/>
        <w:rPr>
          <w:del w:id="3950" w:author="Tom" w:date="2017-08-17T22:05:00Z"/>
          <w:lang w:val="en"/>
        </w:rPr>
      </w:pPr>
      <w:bookmarkStart w:id="3951" w:name="_Toc469043161"/>
      <w:bookmarkStart w:id="3952" w:name="_Toc469043741"/>
      <w:bookmarkStart w:id="3953" w:name="_Toc469045042"/>
      <w:bookmarkStart w:id="3954" w:name="_Toc469612935"/>
      <w:del w:id="3955" w:author="Tom" w:date="2017-08-17T22:05:00Z">
        <w:r w:rsidRPr="00AD4DC4" w:rsidDel="003358D6">
          <w:delText xml:space="preserve">Index </w:delText>
        </w:r>
        <w:r w:rsidR="00C653DF" w:rsidRPr="00AD4DC4" w:rsidDel="003358D6">
          <w:delText xml:space="preserve">Screen And </w:delText>
        </w:r>
        <w:r w:rsidR="006B2840" w:rsidRPr="00AD4DC4" w:rsidDel="003358D6">
          <w:delText>Production Reports</w:delText>
        </w:r>
        <w:bookmarkEnd w:id="3951"/>
        <w:bookmarkEnd w:id="3952"/>
        <w:bookmarkEnd w:id="3953"/>
        <w:bookmarkEnd w:id="3954"/>
      </w:del>
    </w:p>
    <w:p w14:paraId="6813D6C6" w14:textId="0C655B1B" w:rsidR="00A653BA" w:rsidRPr="00AD4DC4" w:rsidDel="003358D6" w:rsidRDefault="000C4D8C" w:rsidP="00A653BA">
      <w:pPr>
        <w:rPr>
          <w:del w:id="3956" w:author="Tom" w:date="2017-08-17T22:05:00Z"/>
        </w:rPr>
      </w:pPr>
      <w:del w:id="3957" w:author="Tom" w:date="2017-08-17T22:05:00Z">
        <w:r w:rsidRPr="00AD4DC4" w:rsidDel="003358D6">
          <w:delText>The Index screen</w:delText>
        </w:r>
        <w:r w:rsidR="00A653BA" w:rsidRPr="00AD4DC4" w:rsidDel="003358D6">
          <w:delText xml:space="preserve"> </w:delText>
        </w:r>
        <w:r w:rsidRPr="00AD4DC4" w:rsidDel="003358D6">
          <w:delText xml:space="preserve">displays a comprehensive summary of production </w:delText>
        </w:r>
        <w:r w:rsidR="00B65F4C" w:rsidRPr="00AD4DC4" w:rsidDel="003358D6">
          <w:delText>quality-assurance information including items such as DPMO and Yield, as well as an overview</w:delText>
        </w:r>
        <w:r w:rsidR="00F36512" w:rsidRPr="00AD4DC4" w:rsidDel="003358D6">
          <w:delText xml:space="preserve"> of the current production run. The Product Reports allow you to generate external reports of this information.</w:delText>
        </w:r>
      </w:del>
    </w:p>
    <w:p w14:paraId="5C2350A8" w14:textId="77777777" w:rsidR="00A653BA" w:rsidRPr="00AD4DC4" w:rsidRDefault="00A653BA">
      <w:pPr>
        <w:pStyle w:val="Heading2"/>
        <w:rPr>
          <w:lang w:val="en"/>
        </w:rPr>
      </w:pPr>
      <w:bookmarkStart w:id="3958" w:name="_Toc469043162"/>
      <w:bookmarkStart w:id="3959" w:name="_Toc469043742"/>
      <w:bookmarkStart w:id="3960" w:name="_Toc469045043"/>
      <w:bookmarkStart w:id="3961" w:name="_Toc469612936"/>
      <w:bookmarkStart w:id="3962" w:name="_Toc491175115"/>
      <w:bookmarkStart w:id="3963" w:name="_Toc491264024"/>
      <w:bookmarkStart w:id="3964" w:name="_Toc494303950"/>
      <w:bookmarkStart w:id="3965" w:name="_Toc532827290"/>
      <w:bookmarkStart w:id="3966" w:name="_Toc532827456"/>
      <w:bookmarkStart w:id="3967" w:name="_Toc532827864"/>
      <w:r w:rsidRPr="00AD4DC4">
        <w:t xml:space="preserve">Statistical Process Control </w:t>
      </w:r>
      <w:r w:rsidR="00C653DF" w:rsidRPr="00AD4DC4">
        <w:t>Charts</w:t>
      </w:r>
      <w:bookmarkEnd w:id="3958"/>
      <w:bookmarkEnd w:id="3959"/>
      <w:bookmarkEnd w:id="3960"/>
      <w:bookmarkEnd w:id="3961"/>
      <w:bookmarkEnd w:id="3962"/>
      <w:bookmarkEnd w:id="3963"/>
      <w:bookmarkEnd w:id="3964"/>
      <w:bookmarkEnd w:id="3965"/>
      <w:bookmarkEnd w:id="3966"/>
      <w:bookmarkEnd w:id="3967"/>
    </w:p>
    <w:p w14:paraId="51DA17FE" w14:textId="77777777" w:rsidR="00BD7482" w:rsidRPr="00AD4DC4" w:rsidRDefault="00BD7482" w:rsidP="00BD7482">
      <w:r w:rsidRPr="00AD4DC4">
        <w: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36D758BF" w14:textId="3E7CE102" w:rsidR="003C1D40" w:rsidRPr="00AD4DC4" w:rsidDel="003358D6" w:rsidRDefault="00A653BA">
      <w:pPr>
        <w:pStyle w:val="Heading2"/>
        <w:rPr>
          <w:del w:id="3968" w:author="Tom" w:date="2017-08-17T22:05:00Z"/>
          <w:lang w:val="en"/>
        </w:rPr>
      </w:pPr>
      <w:bookmarkStart w:id="3969" w:name="_Toc469043163"/>
      <w:bookmarkStart w:id="3970" w:name="_Toc469043743"/>
      <w:bookmarkStart w:id="3971" w:name="_Toc469045044"/>
      <w:bookmarkStart w:id="3972" w:name="_Toc469612937"/>
      <w:del w:id="3973" w:author="Tom" w:date="2017-08-17T22:05:00Z">
        <w:r w:rsidRPr="00AD4DC4" w:rsidDel="003358D6">
          <w:delText>Troubleshooting</w:delText>
        </w:r>
        <w:r w:rsidR="000C4D8C" w:rsidRPr="00AD4DC4" w:rsidDel="003358D6">
          <w:delText xml:space="preserve"> </w:delText>
        </w:r>
        <w:r w:rsidR="00C653DF" w:rsidRPr="00AD4DC4" w:rsidDel="003358D6">
          <w:delText>Screen</w:delText>
        </w:r>
        <w:bookmarkEnd w:id="3969"/>
        <w:bookmarkEnd w:id="3970"/>
        <w:bookmarkEnd w:id="3971"/>
        <w:bookmarkEnd w:id="3972"/>
      </w:del>
    </w:p>
    <w:p w14:paraId="7E745952" w14:textId="2612DA36" w:rsidR="00B65F4C" w:rsidRPr="00AD4DC4" w:rsidDel="003358D6" w:rsidRDefault="00A653BA" w:rsidP="003C1D40">
      <w:pPr>
        <w:rPr>
          <w:del w:id="3974" w:author="Tom" w:date="2017-08-17T22:05:00Z"/>
        </w:rPr>
      </w:pPr>
      <w:del w:id="3975" w:author="Tom" w:date="2017-08-17T22:05:00Z">
        <w:r w:rsidRPr="00AD4DC4" w:rsidDel="003358D6">
          <w:delText xml:space="preserve">The Troubleshooting screen </w:delText>
        </w:r>
        <w:r w:rsidR="000C4D8C" w:rsidRPr="00AD4DC4" w:rsidDel="003358D6">
          <w:delText xml:space="preserve">uses a bar chart to display the temperature </w:delText>
        </w:r>
        <w:r w:rsidR="00B65F4C" w:rsidRPr="00AD4DC4" w:rsidDel="003358D6">
          <w:delText xml:space="preserve">changes measured by the probes </w:delText>
        </w:r>
        <w:r w:rsidR="000C4D8C" w:rsidRPr="00AD4DC4" w:rsidDel="003358D6">
          <w:delText>in each zone as compared to your baseline profile.  The screen can also</w:delText>
        </w:r>
        <w:r w:rsidR="00BD7482" w:rsidRPr="00AD4DC4" w:rsidDel="003358D6">
          <w:delText xml:space="preserve"> chart conveyor speed deviation.</w:delText>
        </w:r>
      </w:del>
    </w:p>
    <w:p w14:paraId="509398FF" w14:textId="01846519" w:rsidR="00B65F4C" w:rsidRPr="00AD4DC4" w:rsidDel="003358D6" w:rsidRDefault="00C653DF">
      <w:pPr>
        <w:pStyle w:val="Heading2"/>
        <w:rPr>
          <w:del w:id="3976" w:author="Tom" w:date="2017-08-17T22:05:00Z"/>
          <w:lang w:val="en"/>
        </w:rPr>
      </w:pPr>
      <w:bookmarkStart w:id="3977" w:name="_Toc469043164"/>
      <w:bookmarkStart w:id="3978" w:name="_Toc469043744"/>
      <w:bookmarkStart w:id="3979" w:name="_Toc469045045"/>
      <w:bookmarkStart w:id="3980" w:name="_Toc469612938"/>
      <w:del w:id="3981" w:author="Tom" w:date="2017-08-17T22:05:00Z">
        <w:r w:rsidRPr="00AD4DC4" w:rsidDel="003358D6">
          <w:delText>O2 Live</w:delText>
        </w:r>
        <w:bookmarkEnd w:id="3977"/>
        <w:bookmarkEnd w:id="3978"/>
        <w:bookmarkEnd w:id="3979"/>
        <w:bookmarkEnd w:id="3980"/>
        <w:r w:rsidRPr="00AD4DC4" w:rsidDel="003358D6">
          <w:delText xml:space="preserve"> </w:delText>
        </w:r>
      </w:del>
    </w:p>
    <w:p w14:paraId="4961525E" w14:textId="28DA15AA" w:rsidR="00B65F4C" w:rsidRPr="00AD4DC4" w:rsidDel="003358D6" w:rsidRDefault="00B65F4C" w:rsidP="003C1D40">
      <w:pPr>
        <w:rPr>
          <w:del w:id="3982" w:author="Tom" w:date="2017-08-17T22:05:00Z"/>
        </w:rPr>
      </w:pPr>
      <w:del w:id="3983" w:author="Tom" w:date="2017-08-17T22:05:00Z">
        <w:r w:rsidRPr="00AD4DC4" w:rsidDel="003358D6">
          <w:rPr>
            <w:i/>
          </w:rPr>
          <w:delText>O2 Live</w:delText>
        </w:r>
        <w:r w:rsidRPr="00AD4DC4" w:rsidDel="003358D6">
          <w:delText xml:space="preserve"> allows you to display in a profile or Virtual Profile data, an O2 PPM measured value collected from the users existing O2 analyzer.</w:delText>
        </w:r>
      </w:del>
    </w:p>
    <w:p w14:paraId="35A1B0EC" w14:textId="590B40A3" w:rsidR="00A653BA" w:rsidRPr="00AD4DC4" w:rsidDel="003358D6" w:rsidRDefault="00C653DF">
      <w:pPr>
        <w:pStyle w:val="Heading2"/>
        <w:rPr>
          <w:del w:id="3984" w:author="Tom" w:date="2017-08-17T22:05:00Z"/>
        </w:rPr>
      </w:pPr>
      <w:bookmarkStart w:id="3985" w:name="_Toc469043165"/>
      <w:bookmarkStart w:id="3986" w:name="_Toc469043745"/>
      <w:bookmarkStart w:id="3987" w:name="_Toc469045046"/>
      <w:bookmarkStart w:id="3988" w:name="_Toc469612939"/>
      <w:del w:id="3989" w:author="Tom" w:date="2017-08-17T22:05:00Z">
        <w:r w:rsidRPr="00AD4DC4" w:rsidDel="003358D6">
          <w:delText>V</w:delText>
        </w:r>
        <w:r w:rsidR="00AD4DC4" w:rsidDel="003358D6">
          <w:delText>P</w:delText>
        </w:r>
        <w:r w:rsidRPr="00AD4DC4" w:rsidDel="003358D6">
          <w:delText xml:space="preserve"> Idle Mode</w:delText>
        </w:r>
        <w:bookmarkEnd w:id="3985"/>
        <w:bookmarkEnd w:id="3986"/>
        <w:bookmarkEnd w:id="3987"/>
        <w:bookmarkEnd w:id="3988"/>
      </w:del>
    </w:p>
    <w:p w14:paraId="170D203C" w14:textId="0D315668" w:rsidR="00B65F4C" w:rsidRPr="00AD4DC4" w:rsidDel="003358D6" w:rsidRDefault="00B65F4C" w:rsidP="00B65F4C">
      <w:pPr>
        <w:rPr>
          <w:del w:id="3990" w:author="Tom" w:date="2017-08-17T22:05:00Z"/>
        </w:rPr>
      </w:pPr>
      <w:del w:id="3991" w:author="Tom" w:date="2017-08-17T22:05:00Z">
        <w:r w:rsidRPr="00AD4DC4" w:rsidDel="003358D6">
          <w:delText xml:space="preserve">VP Idle Mode allows the </w:delText>
        </w:r>
        <w:r w:rsidR="00755AAD" w:rsidDel="003358D6">
          <w:delText xml:space="preserve">automatic system </w:delText>
        </w:r>
        <w:r w:rsidRPr="00AD4DC4" w:rsidDel="003358D6">
          <w:delText>software to automati</w:delText>
        </w:r>
        <w:r w:rsidR="003D623B" w:rsidRPr="00AD4DC4" w:rsidDel="003358D6">
          <w:delText xml:space="preserve">cally go into a type of “sleep </w:delText>
        </w:r>
        <w:r w:rsidRPr="00AD4DC4" w:rsidDel="003358D6">
          <w:delText>mode” during Virtual Profiling when the energy saving function of some newer ovens is in use</w:delText>
        </w:r>
        <w:r w:rsidR="003D623B" w:rsidRPr="00AD4DC4" w:rsidDel="003358D6">
          <w:delText xml:space="preserve">. </w:delText>
        </w:r>
      </w:del>
    </w:p>
    <w:p w14:paraId="6D9A50BF" w14:textId="38CC9173" w:rsidR="00882784" w:rsidRPr="00AD4DC4" w:rsidDel="003358D6" w:rsidRDefault="00882784">
      <w:pPr>
        <w:pStyle w:val="Heading2"/>
        <w:rPr>
          <w:del w:id="3992" w:author="Tom" w:date="2017-08-17T22:05:00Z"/>
        </w:rPr>
      </w:pPr>
      <w:bookmarkStart w:id="3993" w:name="_Toc469043166"/>
      <w:bookmarkStart w:id="3994" w:name="_Toc469043746"/>
      <w:bookmarkStart w:id="3995" w:name="_Toc469045047"/>
      <w:bookmarkStart w:id="3996" w:name="_Toc469612940"/>
      <w:del w:id="3997" w:author="Tom" w:date="2017-08-17T22:05:00Z">
        <w:r w:rsidRPr="00AD4DC4" w:rsidDel="003358D6">
          <w:delText>Barcode</w:delText>
        </w:r>
        <w:bookmarkEnd w:id="3993"/>
        <w:bookmarkEnd w:id="3994"/>
        <w:bookmarkEnd w:id="3995"/>
        <w:bookmarkEnd w:id="3996"/>
      </w:del>
    </w:p>
    <w:p w14:paraId="54189D02" w14:textId="37ECBAD3" w:rsidR="00882784" w:rsidRPr="00AD4DC4" w:rsidDel="003358D6" w:rsidRDefault="00882784" w:rsidP="00882784">
      <w:pPr>
        <w:rPr>
          <w:del w:id="3998" w:author="Tom" w:date="2017-08-17T22:05:00Z"/>
        </w:rPr>
      </w:pPr>
      <w:del w:id="3999" w:author="Tom" w:date="2017-08-17T22:05:00Z">
        <w:r w:rsidRPr="00AD4DC4" w:rsidDel="003358D6">
          <w:delText>There are two different barcode features available – Traceability and Process Control. See the Barcode section for complete details of each function.</w:delText>
        </w:r>
      </w:del>
    </w:p>
    <w:p w14:paraId="4F4C25AD" w14:textId="0FC80B78" w:rsidR="003D623B" w:rsidRPr="00AD4DC4" w:rsidDel="003358D6" w:rsidRDefault="003D623B">
      <w:pPr>
        <w:pStyle w:val="Heading2"/>
        <w:rPr>
          <w:del w:id="4000" w:author="Tom" w:date="2017-08-17T22:05:00Z"/>
        </w:rPr>
      </w:pPr>
      <w:bookmarkStart w:id="4001" w:name="_Toc469043167"/>
      <w:bookmarkStart w:id="4002" w:name="_Toc469043747"/>
      <w:bookmarkStart w:id="4003" w:name="_Toc469045048"/>
      <w:bookmarkStart w:id="4004" w:name="_Toc469612941"/>
      <w:del w:id="4005" w:author="Tom" w:date="2017-08-17T22:05:00Z">
        <w:r w:rsidRPr="00AD4DC4" w:rsidDel="003358D6">
          <w:delText>Lot ID</w:delText>
        </w:r>
        <w:bookmarkEnd w:id="4001"/>
        <w:bookmarkEnd w:id="4002"/>
        <w:bookmarkEnd w:id="4003"/>
        <w:bookmarkEnd w:id="4004"/>
      </w:del>
    </w:p>
    <w:p w14:paraId="374E306B" w14:textId="086CB3C5" w:rsidR="003D623B" w:rsidRPr="00AD4DC4" w:rsidDel="003358D6" w:rsidRDefault="003D623B" w:rsidP="003D623B">
      <w:pPr>
        <w:rPr>
          <w:del w:id="4006" w:author="Tom" w:date="2017-08-17T22:05:00Z"/>
        </w:rPr>
      </w:pPr>
      <w:del w:id="4007" w:author="Tom" w:date="2017-08-17T22:05:00Z">
        <w:r w:rsidRPr="00AD4DC4" w:rsidDel="003358D6">
          <w:delText>The Lot ID feature allows you to assign a specific ID to a given VP production run. This ID is then searchable from within Profile Explorer.</w:delText>
        </w:r>
      </w:del>
    </w:p>
    <w:p w14:paraId="4DA45927" w14:textId="2601F2B3" w:rsidR="003C1D40" w:rsidRPr="009B32F4" w:rsidDel="003358D6" w:rsidRDefault="00C653DF">
      <w:pPr>
        <w:pStyle w:val="Heading2"/>
        <w:rPr>
          <w:del w:id="4008" w:author="Tom" w:date="2017-08-17T22:05:00Z"/>
        </w:rPr>
      </w:pPr>
      <w:bookmarkStart w:id="4009" w:name="_Toc469043168"/>
      <w:bookmarkStart w:id="4010" w:name="_Toc469043748"/>
      <w:bookmarkStart w:id="4011" w:name="_Toc469045049"/>
      <w:bookmarkStart w:id="4012" w:name="_Toc469612942"/>
      <w:del w:id="4013" w:author="Tom" w:date="2017-08-17T22:05:00Z">
        <w:r w:rsidRPr="00F33B7B" w:rsidDel="003358D6">
          <w:delText>Remote Process Monitoring</w:delText>
        </w:r>
        <w:bookmarkEnd w:id="4009"/>
        <w:bookmarkEnd w:id="4010"/>
        <w:bookmarkEnd w:id="4011"/>
        <w:bookmarkEnd w:id="4012"/>
      </w:del>
    </w:p>
    <w:bookmarkEnd w:id="3924"/>
    <w:p w14:paraId="34FD16AB" w14:textId="71285F35" w:rsidR="00882784" w:rsidRDefault="003C1D40" w:rsidP="003C1D40">
      <w:del w:id="4014" w:author="Tom" w:date="2017-08-17T22:05:00Z">
        <w:r w:rsidDel="003358D6">
          <w:delText xml:space="preserve">The </w:delText>
        </w:r>
        <w:r w:rsidRPr="00F33B7B" w:rsidDel="003358D6">
          <w:delText>Remote Process Monitoring (RPM)</w:delText>
        </w:r>
        <w:r w:rsidDel="003358D6">
          <w:delText xml:space="preserve"> system distributes real-time thermal process information for display on monitors anywhere on your network.  When a software system installed at an oven includes RPM, it runs in </w:delText>
        </w:r>
        <w:r w:rsidRPr="00F33B7B" w:rsidDel="003358D6">
          <w:delText>Virtual Profiling</w:delText>
        </w:r>
        <w:r w:rsidDel="003358D6">
          <w:delText xml:space="preserve"> mode, monitoring the process and transmitting real-time data for each production board as an </w:delText>
        </w:r>
        <w:r w:rsidRPr="00F013BB" w:rsidDel="003358D6">
          <w:rPr>
            <w:i/>
          </w:rPr>
          <w:delText>output</w:delText>
        </w:r>
        <w:r w:rsidDel="003358D6">
          <w:delText>.  Each output includes the oven name, product n</w:delText>
        </w:r>
        <w:r w:rsidRPr="009B32F4" w:rsidDel="003358D6">
          <w:delText>ame, Process Window</w:delText>
        </w:r>
        <w:r w:rsidDel="003358D6">
          <w:delText xml:space="preserve"> Index (PWI), real-time Process Capability Index (Cpk), and the current alarm status, including the text and light bar state.  As each board exists the oven, its data output is sent to a computer provisioned with </w:delText>
        </w:r>
        <w:r w:rsidRPr="00866C73" w:rsidDel="003358D6">
          <w:delText>RPM server software</w:delText>
        </w:r>
        <w:r w:rsidDel="003358D6">
          <w:delTex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w:delText>
        </w:r>
      </w:del>
      <w:del w:id="4015" w:author="Tom" w:date="2017-08-25T00:41:00Z">
        <w:r w:rsidDel="00B274DD">
          <w:delText>the whole production floor, individual oven process histories, or graphs charting the last 100 production units.</w:delText>
        </w:r>
      </w:del>
    </w:p>
    <w:p w14:paraId="6C5B6E5E" w14:textId="77777777" w:rsidR="00882784" w:rsidRDefault="00C653DF">
      <w:pPr>
        <w:pStyle w:val="Heading2"/>
      </w:pPr>
      <w:bookmarkStart w:id="4016" w:name="_Toc469043169"/>
      <w:bookmarkStart w:id="4017" w:name="_Toc469043749"/>
      <w:bookmarkStart w:id="4018" w:name="_Toc469045050"/>
      <w:bookmarkStart w:id="4019" w:name="_Toc469612943"/>
      <w:bookmarkStart w:id="4020" w:name="_Toc491175116"/>
      <w:bookmarkStart w:id="4021" w:name="_Toc491264025"/>
      <w:bookmarkStart w:id="4022" w:name="_Toc494303951"/>
      <w:bookmarkStart w:id="4023" w:name="_Toc532827291"/>
      <w:bookmarkStart w:id="4024" w:name="_Toc532827457"/>
      <w:bookmarkStart w:id="4025" w:name="_Toc532827865"/>
      <w:r w:rsidRPr="00F33B7B">
        <w:t>Live Data Output</w:t>
      </w:r>
      <w:bookmarkEnd w:id="4016"/>
      <w:bookmarkEnd w:id="4017"/>
      <w:bookmarkEnd w:id="4018"/>
      <w:bookmarkEnd w:id="4019"/>
      <w:bookmarkEnd w:id="4020"/>
      <w:bookmarkEnd w:id="4021"/>
      <w:bookmarkEnd w:id="4022"/>
      <w:bookmarkEnd w:id="4023"/>
      <w:bookmarkEnd w:id="4024"/>
      <w:bookmarkEnd w:id="4025"/>
    </w:p>
    <w:p w14:paraId="0AA5FA99" w14:textId="3D39D26B" w:rsidR="00882784" w:rsidRDefault="00882784" w:rsidP="00882784">
      <w:r w:rsidRPr="00F33B7B">
        <w:t>Live Data Output (LDO)</w:t>
      </w:r>
      <w:r>
        <w:t xml:space="preserve"> processes data for every </w:t>
      </w:r>
      <w:ins w:id="4026" w:author="Tom" w:date="2017-08-22T14:44:00Z">
        <w:r w:rsidR="000B2859">
          <w:t>virtual profile</w:t>
        </w:r>
      </w:ins>
      <w:del w:id="4027" w:author="Tom" w:date="2017-08-22T14:44:00Z">
        <w:r w:rsidDel="000B2859">
          <w:delText>board</w:delText>
        </w:r>
      </w:del>
      <w:r>
        <w:t xml:space="preserve"> as real-time output for use with third-party applications.  Third-party software can provide line balancing, production host monitoring or statistical process control.</w:t>
      </w:r>
    </w:p>
    <w:p w14:paraId="1C8B692B" w14:textId="77777777" w:rsidR="00882784" w:rsidRDefault="00882784" w:rsidP="003C1D40"/>
    <w:p w14:paraId="2B4E6932" w14:textId="77777777" w:rsidR="00806DB4" w:rsidRDefault="00806DB4" w:rsidP="0026146F">
      <w:pPr>
        <w:pStyle w:val="Heading1"/>
      </w:pPr>
      <w:bookmarkStart w:id="4028" w:name="_Toc329853012"/>
      <w:bookmarkStart w:id="4029" w:name="_Toc329863370"/>
      <w:bookmarkStart w:id="4030" w:name="_Toc331173642"/>
      <w:bookmarkStart w:id="4031" w:name="_Toc332179178"/>
      <w:bookmarkStart w:id="4032" w:name="_Toc332208412"/>
      <w:bookmarkStart w:id="4033" w:name="_Toc332208748"/>
      <w:bookmarkStart w:id="4034" w:name="_Toc332273994"/>
      <w:bookmarkStart w:id="4035" w:name="_Toc394411673"/>
      <w:bookmarkStart w:id="4036" w:name="_Toc394486311"/>
      <w:bookmarkStart w:id="4037" w:name="_Toc394583241"/>
      <w:bookmarkStart w:id="4038" w:name="_Toc394583397"/>
      <w:bookmarkStart w:id="4039" w:name="_Toc468168375"/>
      <w:bookmarkStart w:id="4040" w:name="_Toc468175423"/>
      <w:bookmarkStart w:id="4041" w:name="_Toc468551579"/>
      <w:bookmarkStart w:id="4042" w:name="_Toc469038806"/>
      <w:bookmarkStart w:id="4043" w:name="_Toc469038861"/>
      <w:bookmarkStart w:id="4044" w:name="_Toc469042020"/>
      <w:bookmarkStart w:id="4045" w:name="_Toc469043170"/>
      <w:bookmarkStart w:id="4046" w:name="_Toc469043750"/>
      <w:bookmarkStart w:id="4047" w:name="_Toc469043839"/>
      <w:bookmarkStart w:id="4048" w:name="_Toc469045051"/>
      <w:bookmarkStart w:id="4049" w:name="_Toc469612944"/>
      <w:bookmarkStart w:id="4050" w:name="_Toc491175117"/>
      <w:bookmarkStart w:id="4051" w:name="_Toc491264026"/>
      <w:bookmarkStart w:id="4052" w:name="_Toc491347021"/>
      <w:bookmarkStart w:id="4053" w:name="_Toc494303952"/>
      <w:bookmarkStart w:id="4054" w:name="_Toc494304179"/>
      <w:bookmarkStart w:id="4055" w:name="_Toc532827292"/>
      <w:bookmarkStart w:id="4056" w:name="_Toc532827458"/>
      <w:bookmarkStart w:id="4057" w:name="_Toc532827595"/>
      <w:bookmarkStart w:id="4058" w:name="_Toc532827866"/>
      <w:bookmarkStart w:id="4059" w:name="_Toc532892550"/>
      <w:r>
        <w:lastRenderedPageBreak/>
        <w:t>Us</w:t>
      </w:r>
      <w:r w:rsidR="00AD4DC4">
        <w:t>e</w:t>
      </w:r>
      <w:r>
        <w:t xml:space="preserve"> Navigator</w:t>
      </w:r>
      <w:bookmarkEnd w:id="4028"/>
      <w:bookmarkEnd w:id="4029"/>
      <w:r w:rsidR="00A31873">
        <w:t xml:space="preserve"> </w:t>
      </w:r>
      <w:r w:rsidR="00AD4DC4">
        <w:t>t</w:t>
      </w:r>
      <w:r w:rsidR="006C7149">
        <w:t>o Optimize Profiles</w:t>
      </w:r>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p>
    <w:p w14:paraId="7A265D15" w14:textId="77777777" w:rsidR="007476D8" w:rsidRDefault="0053032A" w:rsidP="003335AF">
      <w:pPr>
        <w:keepNext/>
        <w:jc w:val="center"/>
      </w:pPr>
      <w:r>
        <w:rPr>
          <w:noProof/>
        </w:rPr>
        <w:drawing>
          <wp:inline distT="0" distB="0" distL="0" distR="0" wp14:anchorId="0D528E43" wp14:editId="12750926">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230273" cy="2788920"/>
                    </a:xfrm>
                    <a:prstGeom prst="rect">
                      <a:avLst/>
                    </a:prstGeom>
                  </pic:spPr>
                </pic:pic>
              </a:graphicData>
            </a:graphic>
          </wp:inline>
        </w:drawing>
      </w:r>
    </w:p>
    <w:p w14:paraId="2CCDD821" w14:textId="77777777" w:rsidR="007476D8" w:rsidRPr="00B2165D" w:rsidRDefault="007476D8" w:rsidP="00AD4DC4">
      <w:pPr>
        <w:pStyle w:val="Caption"/>
      </w:pPr>
      <w:bookmarkStart w:id="4060" w:name="_Ref185832039"/>
      <w:r w:rsidRPr="00AD4DC4">
        <w:t xml:space="preserve">Figure </w:t>
      </w:r>
      <w:r w:rsidR="00C10912">
        <w:fldChar w:fldCharType="begin"/>
      </w:r>
      <w:r w:rsidR="00C10912">
        <w:instrText xml:space="preserve"> SEQ Figure \* ARABIC </w:instrText>
      </w:r>
      <w:r w:rsidR="00C10912">
        <w:fldChar w:fldCharType="separate"/>
      </w:r>
      <w:r w:rsidR="0013342E">
        <w:rPr>
          <w:noProof/>
        </w:rPr>
        <w:t>95</w:t>
      </w:r>
      <w:r w:rsidR="00C10912">
        <w:rPr>
          <w:noProof/>
        </w:rPr>
        <w:fldChar w:fldCharType="end"/>
      </w:r>
      <w:bookmarkEnd w:id="4060"/>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3E7E8572"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r w:rsidR="0013342E" w:rsidRPr="00AD4DC4">
        <w:t xml:space="preserve">Figure </w:t>
      </w:r>
      <w:r w:rsidR="0013342E">
        <w:rPr>
          <w:noProof/>
        </w:rPr>
        <w:t>95</w:t>
      </w:r>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4061" w:name="_Toc488490455"/>
      <w:r w:rsidRPr="00673430">
        <w:t>.</w:t>
      </w:r>
    </w:p>
    <w:p w14:paraId="593DA357" w14:textId="77777777" w:rsidR="00AD4DC4" w:rsidRPr="00673430" w:rsidRDefault="00AD4DC4" w:rsidP="00AD4DC4"/>
    <w:p w14:paraId="2CB03725" w14:textId="77777777" w:rsidR="007476D8" w:rsidRPr="00673430" w:rsidRDefault="007476D8" w:rsidP="008F51FF">
      <w:pPr>
        <w:pStyle w:val="Heading3"/>
      </w:pPr>
      <w:bookmarkStart w:id="4062" w:name="_Toc494599911"/>
      <w:bookmarkStart w:id="4063" w:name="_Toc469045052"/>
      <w:bookmarkStart w:id="4064" w:name="_Toc532827459"/>
      <w:bookmarkStart w:id="4065" w:name="_Toc532827867"/>
      <w:r w:rsidRPr="00673430">
        <w:t>Search Mode</w:t>
      </w:r>
      <w:bookmarkEnd w:id="4061"/>
      <w:r w:rsidRPr="00673430">
        <w:t xml:space="preserve"> </w:t>
      </w:r>
      <w:proofErr w:type="gramStart"/>
      <w:r w:rsidR="00C653DF" w:rsidRPr="00673430">
        <w:t>For</w:t>
      </w:r>
      <w:proofErr w:type="gramEnd"/>
      <w:r w:rsidR="00C653DF" w:rsidRPr="00673430">
        <w:t xml:space="preserve"> </w:t>
      </w:r>
      <w:r w:rsidRPr="00673430">
        <w:t>Optimization</w:t>
      </w:r>
      <w:bookmarkEnd w:id="4062"/>
      <w:bookmarkEnd w:id="4063"/>
      <w:bookmarkEnd w:id="4064"/>
      <w:bookmarkEnd w:id="4065"/>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77777777" w:rsidR="007476D8" w:rsidRPr="00673430" w:rsidRDefault="007476D8" w:rsidP="00AD4DC4">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5D68CD7C" w14:textId="77777777" w:rsidR="007476D8" w:rsidRPr="00673430" w:rsidRDefault="007476D8" w:rsidP="00AD4DC4">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6D63DB4E" w:rsidR="007476D8" w:rsidRPr="00673430" w:rsidRDefault="007476D8" w:rsidP="00AD4DC4">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ins w:id="4066" w:author="Tom" w:date="2017-09-27T19:10:00Z">
        <w:r w:rsidR="0051291A">
          <w:t>es</w:t>
        </w:r>
      </w:ins>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57C7B889" w14:textId="77777777" w:rsidR="007476D8" w:rsidRDefault="00C653DF" w:rsidP="008F51FF">
      <w:pPr>
        <w:pStyle w:val="Heading3"/>
      </w:pPr>
      <w:bookmarkStart w:id="4067" w:name="_Toc469045053"/>
      <w:bookmarkStart w:id="4068" w:name="_Toc532827460"/>
      <w:bookmarkStart w:id="4069" w:name="_Toc532827868"/>
      <w:r>
        <w:t>Conveyor Speed Constraints</w:t>
      </w:r>
      <w:bookmarkEnd w:id="4067"/>
      <w:bookmarkEnd w:id="4068"/>
      <w:bookmarkEnd w:id="4069"/>
    </w:p>
    <w:p w14:paraId="23FF3C4F" w14:textId="77777777" w:rsidR="007476D8" w:rsidRPr="00673430" w:rsidRDefault="007476D8" w:rsidP="007476D8">
      <w:proofErr w:type="gramStart"/>
      <w:r w:rsidRPr="00673430">
        <w:t>As long as</w:t>
      </w:r>
      <w:proofErr w:type="gramEnd"/>
      <w:r w:rsidRPr="00673430">
        <w:t xml:space="preserve"> the Allow Conveyor Speed to Change feature is selected, these options will be available.</w:t>
      </w:r>
    </w:p>
    <w:p w14:paraId="11B962B1" w14:textId="77777777" w:rsidR="007476D8" w:rsidRPr="00673430" w:rsidRDefault="007476D8" w:rsidP="007476D8">
      <w:pPr>
        <w:pStyle w:val="ListContinue"/>
      </w:pPr>
      <w:r w:rsidRPr="00673430">
        <w:rPr>
          <w:b/>
        </w:rPr>
        <w:t>Low</w:t>
      </w:r>
      <w:r w:rsidRPr="00673430">
        <w:t xml:space="preserve"> – Select the minimum conveyor speed you would like Navigator to recommend for new products.</w:t>
      </w:r>
    </w:p>
    <w:p w14:paraId="100BD86D" w14:textId="77777777" w:rsidR="007476D8" w:rsidRDefault="007476D8" w:rsidP="007476D8">
      <w:pPr>
        <w:ind w:firstLine="360"/>
      </w:pPr>
      <w:r w:rsidRPr="00673430">
        <w:rPr>
          <w:b/>
        </w:rPr>
        <w:t>High</w:t>
      </w:r>
      <w:r w:rsidRPr="00673430">
        <w:t xml:space="preserve"> - Select the maximum conveyor speed you would like Navigator to recommend for new products.</w:t>
      </w:r>
    </w:p>
    <w:p w14:paraId="317A82F3" w14:textId="77777777" w:rsidR="00806DB4" w:rsidRDefault="00AD4DC4" w:rsidP="0026146F">
      <w:pPr>
        <w:pStyle w:val="Heading1"/>
      </w:pPr>
      <w:bookmarkStart w:id="4070" w:name="_Toc329853013"/>
      <w:bookmarkStart w:id="4071" w:name="_Toc329863371"/>
      <w:bookmarkStart w:id="4072" w:name="_Toc331173643"/>
      <w:bookmarkStart w:id="4073" w:name="_Toc332179179"/>
      <w:bookmarkStart w:id="4074" w:name="_Toc332208413"/>
      <w:bookmarkStart w:id="4075" w:name="_Toc332208749"/>
      <w:bookmarkStart w:id="4076" w:name="_Toc332273995"/>
      <w:bookmarkStart w:id="4077" w:name="_Toc394411674"/>
      <w:bookmarkStart w:id="4078" w:name="_Toc394486312"/>
      <w:bookmarkStart w:id="4079" w:name="_Toc394583242"/>
      <w:bookmarkStart w:id="4080" w:name="_Toc394583398"/>
      <w:bookmarkStart w:id="4081" w:name="_Toc468168376"/>
      <w:bookmarkStart w:id="4082" w:name="_Toc468175424"/>
      <w:bookmarkStart w:id="4083" w:name="_Toc468551580"/>
      <w:bookmarkStart w:id="4084" w:name="_Toc469038807"/>
      <w:bookmarkStart w:id="4085" w:name="_Toc469038862"/>
      <w:bookmarkStart w:id="4086" w:name="_Toc469042021"/>
      <w:bookmarkStart w:id="4087" w:name="_Toc469043171"/>
      <w:bookmarkStart w:id="4088" w:name="_Toc469043751"/>
      <w:bookmarkStart w:id="4089" w:name="_Toc469043840"/>
      <w:bookmarkStart w:id="4090" w:name="_Toc469045054"/>
      <w:bookmarkStart w:id="4091" w:name="_Toc469612945"/>
      <w:bookmarkStart w:id="4092" w:name="_Toc491175118"/>
      <w:bookmarkStart w:id="4093" w:name="_Toc491264027"/>
      <w:bookmarkStart w:id="4094" w:name="_Toc491347022"/>
      <w:bookmarkStart w:id="4095" w:name="_Toc494303953"/>
      <w:bookmarkStart w:id="4096" w:name="_Toc494304180"/>
      <w:bookmarkStart w:id="4097" w:name="_Toc532827293"/>
      <w:bookmarkStart w:id="4098" w:name="_Toc532827461"/>
      <w:bookmarkStart w:id="4099" w:name="_Toc532827596"/>
      <w:bookmarkStart w:id="4100" w:name="_Toc532827869"/>
      <w:bookmarkStart w:id="4101" w:name="_Toc532892551"/>
      <w:r>
        <w:lastRenderedPageBreak/>
        <w:t xml:space="preserve">Use </w:t>
      </w:r>
      <w:r w:rsidR="006C7149">
        <w:t>Auto-Focus</w:t>
      </w:r>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p>
    <w:p w14:paraId="43FE6457" w14:textId="0694F8F3" w:rsidR="003B58BD" w:rsidRDefault="003B58BD">
      <w:pPr>
        <w:pStyle w:val="Heading2"/>
      </w:pPr>
      <w:bookmarkStart w:id="4102" w:name="_Toc119468076"/>
      <w:bookmarkStart w:id="4103" w:name="_Toc321985798"/>
      <w:bookmarkStart w:id="4104" w:name="_Toc469043172"/>
      <w:bookmarkStart w:id="4105" w:name="_Toc469043752"/>
      <w:bookmarkStart w:id="4106" w:name="_Toc469045055"/>
      <w:bookmarkStart w:id="4107" w:name="_Toc469612946"/>
      <w:bookmarkStart w:id="4108" w:name="_Toc491175119"/>
      <w:bookmarkStart w:id="4109" w:name="_Toc491264028"/>
      <w:bookmarkStart w:id="4110" w:name="_Toc494303954"/>
      <w:bookmarkStart w:id="4111" w:name="_Toc532827294"/>
      <w:bookmarkStart w:id="4112" w:name="_Toc532827462"/>
      <w:bookmarkStart w:id="4113" w:name="_Toc532827870"/>
      <w:r>
        <w:t>Auto</w:t>
      </w:r>
      <w:r w:rsidR="00754243">
        <w:t>-</w:t>
      </w:r>
      <w:r>
        <w:t xml:space="preserve">Focus </w:t>
      </w:r>
      <w:r w:rsidR="00754243">
        <w:t>Tab</w:t>
      </w:r>
      <w:bookmarkEnd w:id="4102"/>
      <w:bookmarkEnd w:id="4103"/>
      <w:bookmarkEnd w:id="4104"/>
      <w:bookmarkEnd w:id="4105"/>
      <w:bookmarkEnd w:id="4106"/>
      <w:bookmarkEnd w:id="4107"/>
      <w:bookmarkEnd w:id="4108"/>
      <w:bookmarkEnd w:id="4109"/>
      <w:bookmarkEnd w:id="4110"/>
      <w:bookmarkEnd w:id="4111"/>
      <w:bookmarkEnd w:id="4112"/>
      <w:bookmarkEnd w:id="4113"/>
    </w:p>
    <w:p w14:paraId="115C4310" w14:textId="0B496DC5" w:rsidR="003B58BD" w:rsidRDefault="0053032A" w:rsidP="00AD4DC4">
      <w:pPr>
        <w:jc w:val="center"/>
      </w:pPr>
      <w:del w:id="4114" w:author="Tom" w:date="2017-08-22T11:16:00Z">
        <w:r w:rsidDel="00DB393A">
          <w:rPr>
            <w:noProof/>
          </w:rPr>
          <w:drawing>
            <wp:inline distT="0" distB="0" distL="0" distR="0" wp14:anchorId="2D804676" wp14:editId="0D704845">
              <wp:extent cx="3704483" cy="3081528"/>
              <wp:effectExtent l="0" t="0" r="0" b="5080"/>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704483" cy="3081528"/>
                      </a:xfrm>
                      <a:prstGeom prst="rect">
                        <a:avLst/>
                      </a:prstGeom>
                    </pic:spPr>
                  </pic:pic>
                </a:graphicData>
              </a:graphic>
            </wp:inline>
          </w:drawing>
        </w:r>
      </w:del>
      <w:ins w:id="4115" w:author="Tom" w:date="2017-08-22T11:16:00Z">
        <w:r w:rsidR="00DB393A">
          <w:rPr>
            <w:noProof/>
          </w:rPr>
          <w:drawing>
            <wp:inline distT="0" distB="0" distL="0" distR="0" wp14:anchorId="1B04E1EE" wp14:editId="0ADD7C04">
              <wp:extent cx="3704483" cy="3081528"/>
              <wp:effectExtent l="0" t="0" r="0" b="508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Focus Power - Generic.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3704483" cy="3081528"/>
                      </a:xfrm>
                      <a:prstGeom prst="rect">
                        <a:avLst/>
                      </a:prstGeom>
                    </pic:spPr>
                  </pic:pic>
                </a:graphicData>
              </a:graphic>
            </wp:inline>
          </w:drawing>
        </w:r>
      </w:ins>
    </w:p>
    <w:p w14:paraId="1B856E0B" w14:textId="77777777" w:rsidR="003B58BD" w:rsidRPr="00B51377" w:rsidRDefault="003B58BD" w:rsidP="003B58BD">
      <w:pPr>
        <w:pStyle w:val="Caption"/>
      </w:pPr>
      <w:r>
        <w:t xml:space="preserve">Figure </w:t>
      </w:r>
      <w:r w:rsidR="00C10912">
        <w:fldChar w:fldCharType="begin"/>
      </w:r>
      <w:r w:rsidR="00C10912">
        <w:instrText xml:space="preserve"> SEQ Figure \* ARABIC </w:instrText>
      </w:r>
      <w:r w:rsidR="00C10912">
        <w:fldChar w:fldCharType="separate"/>
      </w:r>
      <w:r w:rsidR="0013342E">
        <w:rPr>
          <w:noProof/>
        </w:rPr>
        <w:t>96</w:t>
      </w:r>
      <w:r w:rsidR="00C10912">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4116" w:name="_Toc33512716"/>
    </w:p>
    <w:p w14:paraId="4275F041" w14:textId="77777777"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 xml:space="preserve">on the Global Preferences screen if the software is enabled on the key.  </w:t>
      </w:r>
      <w:del w:id="4117" w:author="Tom" w:date="2017-09-27T19:10:00Z">
        <w:r w:rsidR="0041527F" w:rsidDel="0051291A">
          <w:delText>Make sure that Auto-Focus</w:delText>
        </w:r>
        <w:r w:rsidR="00DB30E0" w:rsidDel="0051291A">
          <w:delText xml:space="preserve"> is included with your </w:delText>
        </w:r>
        <w:r w:rsidR="0041527F" w:rsidDel="0051291A">
          <w:delText xml:space="preserve">software </w:delText>
        </w:r>
        <w:r w:rsidR="00DB30E0" w:rsidDel="0051291A">
          <w:delText>key and that the key is properly connnected to your PC.</w:delText>
        </w:r>
      </w:del>
    </w:p>
    <w:p w14:paraId="418ED6F6" w14:textId="77777777" w:rsidR="003B58BD" w:rsidRDefault="003B58BD" w:rsidP="008F51FF">
      <w:pPr>
        <w:pStyle w:val="Heading3"/>
      </w:pPr>
      <w:bookmarkStart w:id="4118" w:name="_Toc469045056"/>
      <w:bookmarkStart w:id="4119" w:name="_Toc532827463"/>
      <w:bookmarkStart w:id="4120" w:name="_Toc532827871"/>
      <w:r>
        <w:t xml:space="preserve">Profile </w:t>
      </w:r>
      <w:r w:rsidR="00C653DF">
        <w:t>Optimization</w:t>
      </w:r>
      <w:bookmarkEnd w:id="4116"/>
      <w:r w:rsidR="00C653DF">
        <w:t xml:space="preserve"> Settings—Search Mode</w:t>
      </w:r>
      <w:bookmarkEnd w:id="4118"/>
      <w:bookmarkEnd w:id="4119"/>
      <w:bookmarkEnd w:id="4120"/>
    </w:p>
    <w:p w14:paraId="1FD9840B" w14:textId="77777777" w:rsidR="003B58BD" w:rsidRPr="003E6083" w:rsidRDefault="003B58BD" w:rsidP="00AD4DC4">
      <w:r>
        <w:rPr>
          <w:b/>
        </w:rPr>
        <w:t xml:space="preserve">Minimize </w:t>
      </w:r>
      <w:r w:rsidRPr="003E6083">
        <w:rPr>
          <w:b/>
        </w:rPr>
        <w:t>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AD4DC4">
      <w:r>
        <w:rPr>
          <w:b/>
        </w:rPr>
        <w:t xml:space="preserve">Allow Zone Set points to Change – </w:t>
      </w:r>
      <w:r>
        <w:t>This option determines if Auto</w:t>
      </w:r>
      <w:r w:rsidRPr="003D1801">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AD4DC4">
      <w:r w:rsidRPr="003E6083">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AD4DC4">
      <w:r>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1C191C49" w:rsidR="003B58BD" w:rsidRDefault="003B58BD" w:rsidP="00AD4DC4">
      <w:r w:rsidRPr="00365B3D">
        <w:rPr>
          <w:b/>
        </w:rPr>
        <w:t>Minimize Energy Consumption</w:t>
      </w:r>
      <w:r>
        <w:t xml:space="preserve"> –</w:t>
      </w:r>
      <w:ins w:id="4121" w:author="Tom" w:date="2017-09-27T19:11:00Z">
        <w:r w:rsidR="0051291A">
          <w:t xml:space="preserve"> </w:t>
        </w:r>
      </w:ins>
      <w:r>
        <w:t xml:space="preserve">Using the </w:t>
      </w:r>
      <w:r w:rsidRPr="003B4BB6">
        <w:t>Power</w:t>
      </w:r>
      <w:r>
        <w:t xml:space="preserve"> feature</w:t>
      </w:r>
      <w:ins w:id="4122" w:author="Tom" w:date="2017-09-27T19:11:00Z">
        <w:r w:rsidR="0051291A">
          <w:t>,</w:t>
        </w:r>
      </w:ins>
      <w:del w:id="4123" w:author="Tom" w:date="2017-09-27T19:11:00Z">
        <w:r w:rsidDel="0051291A">
          <w:delText>;</w:delText>
        </w:r>
      </w:del>
      <w:r>
        <w:t xml:space="preserve"> the software will search for the oven settings that </w:t>
      </w:r>
      <w:r w:rsidR="00CB1F91">
        <w:t>will minimize the power consump</w:t>
      </w:r>
      <w:r>
        <w:t>tion of the oven by finding set point solutions with slower conveyor speeds and lower temperature settings.</w:t>
      </w:r>
    </w:p>
    <w:p w14:paraId="5E8DECC8" w14:textId="77777777" w:rsidR="003B58BD" w:rsidRPr="00087793" w:rsidRDefault="003B58BD">
      <w:pPr>
        <w:pStyle w:val="Heading2"/>
      </w:pPr>
      <w:bookmarkStart w:id="4124" w:name="_Toc469043173"/>
      <w:bookmarkStart w:id="4125" w:name="_Toc469043753"/>
      <w:bookmarkStart w:id="4126" w:name="_Toc469045057"/>
      <w:bookmarkStart w:id="4127" w:name="_Toc469612947"/>
      <w:bookmarkStart w:id="4128" w:name="_Toc491175120"/>
      <w:bookmarkStart w:id="4129" w:name="_Toc491264029"/>
      <w:bookmarkStart w:id="4130" w:name="_Toc494303955"/>
      <w:bookmarkStart w:id="4131" w:name="_Toc532827295"/>
      <w:bookmarkStart w:id="4132" w:name="_Toc532827464"/>
      <w:bookmarkStart w:id="4133" w:name="_Toc532827872"/>
      <w:r>
        <w:t xml:space="preserve">Conveyor </w:t>
      </w:r>
      <w:r w:rsidR="00C653DF">
        <w:t>Speed Constraints</w:t>
      </w:r>
      <w:bookmarkEnd w:id="4124"/>
      <w:bookmarkEnd w:id="4125"/>
      <w:bookmarkEnd w:id="4126"/>
      <w:bookmarkEnd w:id="4127"/>
      <w:bookmarkEnd w:id="4128"/>
      <w:bookmarkEnd w:id="4129"/>
      <w:bookmarkEnd w:id="4130"/>
      <w:bookmarkEnd w:id="4131"/>
      <w:bookmarkEnd w:id="4132"/>
      <w:bookmarkEnd w:id="4133"/>
    </w:p>
    <w:p w14:paraId="05C18DE6" w14:textId="77777777" w:rsidR="003B58BD" w:rsidRPr="003E6083" w:rsidRDefault="003B58BD" w:rsidP="00AD4DC4">
      <w:r w:rsidRPr="003E6083">
        <w:rPr>
          <w:b/>
        </w:rPr>
        <w:t>Minimum</w:t>
      </w:r>
      <w:r w:rsidRPr="003E6083">
        <w:t xml:space="preserve"> – Select the minimum conveyor speed you would like Auto-Focus to recommend for profiling new products.</w:t>
      </w:r>
    </w:p>
    <w:p w14:paraId="6D6D70D7" w14:textId="77777777" w:rsidR="003B58BD" w:rsidRPr="0041527F" w:rsidRDefault="003B58BD" w:rsidP="00AD4DC4">
      <w:pPr>
        <w:rPr>
          <w:sz w:val="16"/>
          <w:szCs w:val="16"/>
        </w:rPr>
      </w:pPr>
    </w:p>
    <w:p w14:paraId="1A8EE277" w14:textId="77777777" w:rsidR="003B58BD" w:rsidRPr="003E6083" w:rsidRDefault="003B58BD" w:rsidP="00AD4DC4">
      <w:r w:rsidRPr="003E6083">
        <w:rPr>
          <w:b/>
        </w:rPr>
        <w:t>Maximum</w:t>
      </w:r>
      <w:r w:rsidRPr="003E6083">
        <w:t xml:space="preserve"> – Select the maximum conveyor speed you would like Auto-Focus to recommend for profiling new products.</w:t>
      </w:r>
    </w:p>
    <w:p w14:paraId="414486DF" w14:textId="4DDAF717" w:rsidR="00806DB4" w:rsidRDefault="00806DB4" w:rsidP="0026146F">
      <w:pPr>
        <w:pStyle w:val="Heading1"/>
      </w:pPr>
      <w:bookmarkStart w:id="4134" w:name="_Toc329853014"/>
      <w:bookmarkStart w:id="4135" w:name="_Toc329863372"/>
      <w:bookmarkStart w:id="4136" w:name="_Toc331173644"/>
      <w:bookmarkStart w:id="4137" w:name="_Toc332179180"/>
      <w:bookmarkStart w:id="4138" w:name="_Toc332208414"/>
      <w:bookmarkStart w:id="4139" w:name="_Toc332208750"/>
      <w:bookmarkStart w:id="4140" w:name="_Toc332273996"/>
      <w:bookmarkStart w:id="4141" w:name="_Toc394411675"/>
      <w:bookmarkStart w:id="4142" w:name="_Toc394486313"/>
      <w:bookmarkStart w:id="4143" w:name="_Toc394583243"/>
      <w:bookmarkStart w:id="4144" w:name="_Toc394583399"/>
      <w:bookmarkStart w:id="4145" w:name="_Toc468168378"/>
      <w:bookmarkStart w:id="4146" w:name="_Toc468175426"/>
      <w:bookmarkStart w:id="4147" w:name="_Toc468551582"/>
      <w:bookmarkStart w:id="4148" w:name="_Toc469038809"/>
      <w:bookmarkStart w:id="4149" w:name="_Toc469038864"/>
      <w:bookmarkStart w:id="4150" w:name="_Toc469042023"/>
      <w:bookmarkStart w:id="4151" w:name="_Toc469043175"/>
      <w:bookmarkStart w:id="4152" w:name="_Toc469043755"/>
      <w:bookmarkStart w:id="4153" w:name="_Toc469043842"/>
      <w:bookmarkStart w:id="4154" w:name="_Toc469045059"/>
      <w:bookmarkStart w:id="4155" w:name="_Toc469612948"/>
      <w:bookmarkStart w:id="4156" w:name="_Toc491175121"/>
      <w:bookmarkStart w:id="4157" w:name="_Toc491264030"/>
      <w:bookmarkStart w:id="4158" w:name="_Toc491347023"/>
      <w:bookmarkStart w:id="4159" w:name="_Toc494303956"/>
      <w:bookmarkStart w:id="4160" w:name="_Toc494304181"/>
      <w:bookmarkStart w:id="4161" w:name="_Toc532827296"/>
      <w:bookmarkStart w:id="4162" w:name="_Toc532827465"/>
      <w:bookmarkStart w:id="4163" w:name="_Toc532827597"/>
      <w:bookmarkStart w:id="4164" w:name="_Toc532827873"/>
      <w:bookmarkStart w:id="4165" w:name="_Toc532892552"/>
      <w:r>
        <w:lastRenderedPageBreak/>
        <w:t>Sav</w:t>
      </w:r>
      <w:r w:rsidR="00AD4DC4">
        <w:t>e</w:t>
      </w:r>
      <w:r>
        <w:t xml:space="preserve"> </w:t>
      </w:r>
      <w:r w:rsidR="006C7149">
        <w:t xml:space="preserve">Energy </w:t>
      </w:r>
      <w:proofErr w:type="gramStart"/>
      <w:r w:rsidR="006C7149">
        <w:t>With</w:t>
      </w:r>
      <w:proofErr w:type="gramEnd"/>
      <w:r w:rsidR="006C7149">
        <w:t xml:space="preserve"> </w:t>
      </w:r>
      <w:r>
        <w:t xml:space="preserve">Navigator </w:t>
      </w:r>
      <w:r w:rsidR="00AD4DC4">
        <w:t>a</w:t>
      </w:r>
      <w:r w:rsidR="006C7149">
        <w:t xml:space="preserve">nd </w:t>
      </w:r>
      <w:r>
        <w:t>Auto</w:t>
      </w:r>
      <w:r w:rsidR="006C7149">
        <w:t>-</w:t>
      </w:r>
      <w:r>
        <w:t>Focus</w:t>
      </w:r>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p>
    <w:p w14:paraId="7CF6FE89" w14:textId="232C7E4C" w:rsidR="00A85115" w:rsidRDefault="00360EBB" w:rsidP="00806DB4">
      <w:r w:rsidRPr="00830D6C">
        <w:rPr>
          <w:lang w:val="en"/>
        </w:rPr>
        <w:t xml:space="preserve">Studies have shown that many reflow ovens </w:t>
      </w:r>
      <w:r w:rsidRPr="003E6083">
        <w:rPr>
          <w:lang w:val="en"/>
        </w:rPr>
        <w:t xml:space="preserve">consume more energy than required </w:t>
      </w:r>
      <w:proofErr w:type="gramStart"/>
      <w:r w:rsidRPr="003E6083">
        <w:rPr>
          <w:lang w:val="en"/>
        </w:rPr>
        <w:t>in order to</w:t>
      </w:r>
      <w:proofErr w:type="gramEnd"/>
      <w:r w:rsidRPr="003E6083">
        <w:rPr>
          <w:lang w:val="en"/>
        </w:rPr>
        <w:t xml:space="preserve">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w:t>
      </w:r>
      <w:ins w:id="4166" w:author="Tom" w:date="2017-09-27T19:11:00Z">
        <w:r w:rsidR="0051291A">
          <w:t>included</w:t>
        </w:r>
      </w:ins>
      <w:del w:id="4167" w:author="Tom" w:date="2017-09-27T19:11:00Z">
        <w:r w:rsidDel="0051291A">
          <w:delText>available</w:delText>
        </w:r>
      </w:del>
      <w:r>
        <w:t xml:space="preserve"> with b</w:t>
      </w:r>
      <w:r w:rsidR="00CB1F91">
        <w:t xml:space="preserve">oth the </w:t>
      </w:r>
      <w:ins w:id="4168" w:author="Tom" w:date="2017-09-27T19:11:00Z">
        <w:r w:rsidR="0051291A">
          <w:t xml:space="preserve">Navigator Power and </w:t>
        </w:r>
      </w:ins>
      <w:r w:rsidR="00CB1F91">
        <w:t xml:space="preserve">Auto-Focus </w:t>
      </w:r>
      <w:ins w:id="4169" w:author="Tom" w:date="2017-09-27T19:11:00Z">
        <w:r w:rsidR="0051291A">
          <w:t>Power</w:t>
        </w:r>
      </w:ins>
      <w:del w:id="4170" w:author="Tom" w:date="2017-09-27T19:12:00Z">
        <w:r w:rsidR="00CB1F91" w:rsidDel="0051291A">
          <w:delText>and Navigator options</w:delText>
        </w:r>
      </w:del>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del w:id="4171" w:author="Tom" w:date="2017-09-27T19:12:00Z">
        <w:r w:rsidR="007E00AE" w:rsidDel="0051291A">
          <w:delText xml:space="preserve">  </w:delText>
        </w:r>
        <w:r w:rsidR="00A85115" w:rsidDel="0051291A">
          <w:delText xml:space="preserve">The Power feature enables a </w:delText>
        </w:r>
        <w:r w:rsidR="00A85115" w:rsidRPr="00A85115" w:rsidDel="0051291A">
          <w:rPr>
            <w:i/>
          </w:rPr>
          <w:delText xml:space="preserve">Minimize Energy Consumption </w:delText>
        </w:r>
        <w:r w:rsidR="00A85115" w:rsidRPr="007E00AE" w:rsidDel="0051291A">
          <w:delText>option</w:delText>
        </w:r>
        <w:r w:rsidR="00A85115" w:rsidDel="0051291A">
          <w:delText xml:space="preserve"> as the priority or </w:delText>
        </w:r>
        <w:r w:rsidR="00A85115" w:rsidRPr="00A85115" w:rsidDel="0051291A">
          <w:rPr>
            <w:i/>
          </w:rPr>
          <w:delText xml:space="preserve">search mode </w:delText>
        </w:r>
        <w:r w:rsidR="00A85115" w:rsidDel="0051291A">
          <w:delText xml:space="preserve">for </w:delText>
        </w:r>
        <w:r w:rsidR="007E00AE" w:rsidDel="0051291A">
          <w:delText>profile optimization.</w:delText>
        </w:r>
      </w:del>
    </w:p>
    <w:p w14:paraId="2A8FD2B2" w14:textId="77777777" w:rsidR="007E00AE" w:rsidDel="0051291A" w:rsidRDefault="007E00AE" w:rsidP="00806DB4">
      <w:pPr>
        <w:rPr>
          <w:del w:id="4172" w:author="Tom" w:date="2017-09-27T19:12:00Z"/>
        </w:rPr>
      </w:pPr>
    </w:p>
    <w:p w14:paraId="6A92B321" w14:textId="77777777" w:rsidR="00846BB0" w:rsidRDefault="00846BB0" w:rsidP="00846BB0">
      <w:pPr>
        <w:pStyle w:val="ListBullet"/>
        <w:numPr>
          <w:ilvl w:val="0"/>
          <w:numId w:val="0"/>
        </w:numPr>
      </w:pPr>
      <w:del w:id="4173" w:author="Tom" w:date="2017-09-27T19:12:00Z">
        <w:r w:rsidRPr="00DB30E0" w:rsidDel="0051291A">
          <w:rPr>
            <w:b/>
          </w:rPr>
          <w:delText>Note</w:delText>
        </w:r>
        <w:r w:rsidDel="0051291A">
          <w:delText xml:space="preserve">: The Power feature is only available if it is specifically enabled </w:delText>
        </w:r>
        <w:r w:rsidR="007D3EC5" w:rsidDel="0051291A">
          <w:delText>on your software key.</w:delText>
        </w:r>
        <w:r w:rsidDel="0051291A">
          <w:delText xml:space="preserve">  Make sure that is </w:delText>
        </w:r>
        <w:r w:rsidR="007D3EC5" w:rsidDel="0051291A">
          <w:delText>enabled</w:delText>
        </w:r>
        <w:r w:rsidDel="0051291A">
          <w:delText xml:space="preserve"> </w:delText>
        </w:r>
        <w:r w:rsidR="007D3EC5" w:rsidDel="0051291A">
          <w:delText>on</w:delText>
        </w:r>
        <w:r w:rsidDel="0051291A">
          <w:delText xml:space="preserve"> your key and that the key is properly connnected to your PC.</w:delText>
        </w:r>
      </w:del>
    </w:p>
    <w:p w14:paraId="18EEE93C" w14:textId="77777777" w:rsidR="00846BB0" w:rsidRDefault="004F7C7C">
      <w:pPr>
        <w:pStyle w:val="Heading2"/>
      </w:pPr>
      <w:bookmarkStart w:id="4174" w:name="_Toc469043176"/>
      <w:bookmarkStart w:id="4175" w:name="_Toc469043756"/>
      <w:bookmarkStart w:id="4176" w:name="_Toc469045060"/>
      <w:bookmarkStart w:id="4177" w:name="_Toc469612949"/>
      <w:bookmarkStart w:id="4178" w:name="_Toc491175122"/>
      <w:bookmarkStart w:id="4179" w:name="_Toc491264031"/>
      <w:bookmarkStart w:id="4180" w:name="_Toc494303957"/>
      <w:bookmarkStart w:id="4181" w:name="_Toc532827297"/>
      <w:bookmarkStart w:id="4182" w:name="_Toc532827466"/>
      <w:bookmarkStart w:id="4183" w:name="_Toc532827874"/>
      <w:r>
        <w:t>Enable the Power Feature in Auto-Focus</w:t>
      </w:r>
      <w:bookmarkEnd w:id="4174"/>
      <w:bookmarkEnd w:id="4175"/>
      <w:bookmarkEnd w:id="4176"/>
      <w:bookmarkEnd w:id="4177"/>
      <w:bookmarkEnd w:id="4178"/>
      <w:bookmarkEnd w:id="4179"/>
      <w:bookmarkEnd w:id="4180"/>
      <w:bookmarkEnd w:id="4181"/>
      <w:bookmarkEnd w:id="4182"/>
      <w:bookmarkEnd w:id="4183"/>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9D72C1C">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pPr>
        <w:pStyle w:val="Heading2"/>
      </w:pPr>
      <w:bookmarkStart w:id="4184" w:name="_Toc469043177"/>
      <w:bookmarkStart w:id="4185" w:name="_Toc469043757"/>
      <w:bookmarkStart w:id="4186" w:name="_Toc469045061"/>
      <w:bookmarkStart w:id="4187" w:name="_Toc469612950"/>
      <w:bookmarkStart w:id="4188" w:name="_Toc491175123"/>
      <w:bookmarkStart w:id="4189" w:name="_Toc491264032"/>
      <w:bookmarkStart w:id="4190" w:name="_Toc494303958"/>
      <w:bookmarkStart w:id="4191" w:name="_Toc532827298"/>
      <w:bookmarkStart w:id="4192" w:name="_Toc532827467"/>
      <w:bookmarkStart w:id="4193" w:name="_Toc532827875"/>
      <w:r>
        <w:t>Enable the Power Feature in</w:t>
      </w:r>
      <w:r w:rsidRPr="008A2A4F">
        <w:t xml:space="preserve"> </w:t>
      </w:r>
      <w:r>
        <w:t>Navigator</w:t>
      </w:r>
      <w:bookmarkEnd w:id="4184"/>
      <w:bookmarkEnd w:id="4185"/>
      <w:bookmarkEnd w:id="4186"/>
      <w:bookmarkEnd w:id="4187"/>
      <w:bookmarkEnd w:id="4188"/>
      <w:bookmarkEnd w:id="4189"/>
      <w:bookmarkEnd w:id="4190"/>
      <w:bookmarkEnd w:id="4191"/>
      <w:bookmarkEnd w:id="4192"/>
      <w:bookmarkEnd w:id="4193"/>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62BA6B24" w:rsidR="008A2A4F" w:rsidRDefault="008A2A4F" w:rsidP="00AA5614">
            <w:pPr>
              <w:numPr>
                <w:ilvl w:val="0"/>
                <w:numId w:val="39"/>
              </w:numPr>
            </w:pPr>
            <w:r>
              <w:t>On the</w:t>
            </w:r>
            <w:del w:id="4194" w:author="Tom Bergeron" w:date="2018-12-13T19:17:00Z">
              <w:r w:rsidDel="00016282">
                <w:delText xml:space="preserve"> Virtual</w:delText>
              </w:r>
            </w:del>
            <w:r>
              <w:t xml:space="preserve"> Profile </w:t>
            </w:r>
            <w:ins w:id="4195" w:author="Tom Bergeron" w:date="2018-12-13T19:17:00Z">
              <w:r w:rsidR="00016282">
                <w:t>graph</w:t>
              </w:r>
            </w:ins>
            <w:del w:id="4196" w:author="Tom Bergeron" w:date="2018-12-13T19:17:00Z">
              <w:r w:rsidDel="00016282">
                <w:delText>Live Mode</w:delText>
              </w:r>
            </w:del>
            <w:r>
              <w:t xml:space="preserv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7777777" w:rsidR="008167D2" w:rsidRDefault="000E0382" w:rsidP="00806DB4">
            <w:pPr>
              <w:rPr>
                <w:noProof/>
              </w:rPr>
            </w:pPr>
            <w:r>
              <w:rPr>
                <w:noProof/>
              </w:rPr>
              <w:drawing>
                <wp:inline distT="0" distB="0" distL="0" distR="0" wp14:anchorId="1DBECAC4" wp14:editId="5EC4126D">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4197" w:name="_Using_the_Live"/>
      <w:bookmarkStart w:id="4198" w:name="_Toc469612951"/>
      <w:bookmarkStart w:id="4199" w:name="_Toc491175124"/>
      <w:bookmarkStart w:id="4200" w:name="_Toc491264033"/>
      <w:bookmarkStart w:id="4201" w:name="_Toc491347024"/>
      <w:bookmarkStart w:id="4202" w:name="_Toc494303959"/>
      <w:bookmarkStart w:id="4203" w:name="_Toc494304182"/>
      <w:bookmarkStart w:id="4204" w:name="_Toc532827299"/>
      <w:bookmarkStart w:id="4205" w:name="_Toc532827468"/>
      <w:bookmarkStart w:id="4206" w:name="_Toc532827598"/>
      <w:bookmarkStart w:id="4207" w:name="_Toc532827876"/>
      <w:bookmarkStart w:id="4208" w:name="_Toc329249444"/>
      <w:bookmarkStart w:id="4209" w:name="_Toc394486320"/>
      <w:bookmarkStart w:id="4210" w:name="_Toc394583244"/>
      <w:bookmarkStart w:id="4211" w:name="_Toc394583400"/>
      <w:bookmarkStart w:id="4212" w:name="_Toc468168379"/>
      <w:bookmarkStart w:id="4213" w:name="_Toc468175427"/>
      <w:bookmarkStart w:id="4214" w:name="_Toc468551583"/>
      <w:bookmarkStart w:id="4215" w:name="_Toc469038810"/>
      <w:bookmarkStart w:id="4216" w:name="_Toc469038865"/>
      <w:bookmarkStart w:id="4217" w:name="_Toc469042024"/>
      <w:bookmarkStart w:id="4218" w:name="_Toc469043178"/>
      <w:bookmarkStart w:id="4219" w:name="_Toc469043758"/>
      <w:bookmarkStart w:id="4220" w:name="_Toc469043843"/>
      <w:bookmarkStart w:id="4221" w:name="_Toc469045062"/>
      <w:bookmarkStart w:id="4222" w:name="_Toc532892553"/>
      <w:bookmarkEnd w:id="4197"/>
      <w:r w:rsidRPr="00AD4DC4">
        <w:lastRenderedPageBreak/>
        <w:t>Use Sweet Spot Target</w:t>
      </w:r>
      <w:bookmarkEnd w:id="4198"/>
      <w:bookmarkEnd w:id="4199"/>
      <w:bookmarkEnd w:id="4200"/>
      <w:bookmarkEnd w:id="4201"/>
      <w:bookmarkEnd w:id="4202"/>
      <w:bookmarkEnd w:id="4203"/>
      <w:bookmarkEnd w:id="4204"/>
      <w:bookmarkEnd w:id="4205"/>
      <w:bookmarkEnd w:id="4206"/>
      <w:bookmarkEnd w:id="4207"/>
      <w:bookmarkEnd w:id="4222"/>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639808" behindDoc="0" locked="0" layoutInCell="1" allowOverlap="1" wp14:anchorId="51D36073" wp14:editId="785CE173">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42564" id="Rectangle 2959" o:spid="_x0000_s1026" style="position:absolute;margin-left:94.15pt;margin-top:131.85pt;width:73.1pt;height:19.4pt;z-index:251639808;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" filled="f" strokecolor="red" strokeweight="2pt">
                <w10:wrap anchory="line"/>
              </v:rect>
            </w:pict>
          </mc:Fallback>
        </mc:AlternateContent>
      </w:r>
      <w:r w:rsidRPr="00AD4DC4">
        <w:rPr>
          <w:noProof/>
        </w:rPr>
        <w:drawing>
          <wp:inline distT="0" distB="0" distL="0" distR="0" wp14:anchorId="59C157AA" wp14:editId="6BA43B07">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874157" cy="3081528"/>
                    </a:xfrm>
                    <a:prstGeom prst="rect">
                      <a:avLst/>
                    </a:prstGeom>
                  </pic:spPr>
                </pic:pic>
              </a:graphicData>
            </a:graphic>
          </wp:inline>
        </w:drawing>
      </w:r>
    </w:p>
    <w:p w14:paraId="2CD7CE8E" w14:textId="77777777" w:rsidR="002172EC" w:rsidRPr="00AD4DC4" w:rsidRDefault="002172EC" w:rsidP="002172EC">
      <w:pPr>
        <w:pStyle w:val="Caption"/>
      </w:pPr>
      <w:r>
        <w:t xml:space="preserve">Figure </w:t>
      </w:r>
      <w:r w:rsidR="00C10912">
        <w:fldChar w:fldCharType="begin"/>
      </w:r>
      <w:r w:rsidR="00C10912">
        <w:instrText xml:space="preserve"> SEQ Figure \* ARABIC </w:instrText>
      </w:r>
      <w:r w:rsidR="00C10912">
        <w:fldChar w:fldCharType="separate"/>
      </w:r>
      <w:r w:rsidR="0013342E">
        <w:rPr>
          <w:noProof/>
        </w:rPr>
        <w:t>97</w:t>
      </w:r>
      <w:r w:rsidR="00C10912">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641856" behindDoc="0" locked="0" layoutInCell="1" allowOverlap="1" wp14:anchorId="4772D4DE" wp14:editId="5DB4BBB4">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7CD31BC2" w14:textId="518AFA34" w:rsidR="00F268F2" w:rsidRPr="00F268F2" w:rsidRDefault="00F268F2">
      <w:pPr>
        <w:rPr>
          <w:b/>
        </w:rPr>
      </w:pPr>
      <w:bookmarkStart w:id="4223" w:name="_Using_The_Live_1"/>
      <w:bookmarkStart w:id="4224" w:name="_Using_Statistical_Process"/>
      <w:bookmarkStart w:id="4225" w:name="_Toc394486321"/>
      <w:bookmarkStart w:id="4226" w:name="_Toc394583245"/>
      <w:bookmarkStart w:id="4227" w:name="_Toc394583401"/>
      <w:bookmarkEnd w:id="4223"/>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4"/>
    </w:p>
    <w:p w14:paraId="09BD3E75" w14:textId="77777777" w:rsidR="00FC099F" w:rsidRDefault="00FC099F" w:rsidP="0026146F">
      <w:pPr>
        <w:pStyle w:val="Heading1"/>
      </w:pPr>
      <w:bookmarkStart w:id="4228" w:name="_Toc468168381"/>
      <w:bookmarkStart w:id="4229" w:name="_Toc468175428"/>
      <w:bookmarkStart w:id="4230" w:name="_Toc468551584"/>
      <w:bookmarkStart w:id="4231" w:name="_Toc469038811"/>
      <w:bookmarkStart w:id="4232" w:name="_Toc469038866"/>
      <w:bookmarkStart w:id="4233" w:name="_Toc469042025"/>
      <w:bookmarkStart w:id="4234" w:name="_Toc469043181"/>
      <w:bookmarkStart w:id="4235" w:name="_Toc469043761"/>
      <w:bookmarkStart w:id="4236" w:name="_Toc469043844"/>
      <w:bookmarkStart w:id="4237" w:name="_Toc469045069"/>
      <w:bookmarkStart w:id="4238" w:name="_Toc469612955"/>
      <w:bookmarkStart w:id="4239" w:name="_Toc491175125"/>
      <w:bookmarkStart w:id="4240" w:name="_Toc491264034"/>
      <w:bookmarkStart w:id="4241" w:name="_Toc491347025"/>
      <w:bookmarkStart w:id="4242" w:name="_Toc494303960"/>
      <w:bookmarkStart w:id="4243" w:name="_Toc494304183"/>
      <w:bookmarkStart w:id="4244" w:name="_Toc532827300"/>
      <w:bookmarkStart w:id="4245" w:name="_Toc532827469"/>
      <w:bookmarkStart w:id="4246" w:name="_Toc532827599"/>
      <w:bookmarkStart w:id="4247" w:name="_Toc532827877"/>
      <w:bookmarkStart w:id="4248" w:name="_Toc532892554"/>
      <w:r>
        <w:lastRenderedPageBreak/>
        <w:t>Us</w:t>
      </w:r>
      <w:r w:rsidR="00F268F2">
        <w:t>e</w:t>
      </w:r>
      <w:r>
        <w:t xml:space="preserve"> Statistical Process Control </w:t>
      </w:r>
      <w:r w:rsidR="006C7149">
        <w:t>Charts</w:t>
      </w:r>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pPr>
        <w:pStyle w:val="Heading2"/>
      </w:pPr>
      <w:bookmarkStart w:id="4249" w:name="_Toc329249447"/>
      <w:bookmarkStart w:id="4250" w:name="_Toc469043182"/>
      <w:bookmarkStart w:id="4251" w:name="_Toc469043762"/>
      <w:bookmarkStart w:id="4252" w:name="_Toc469045070"/>
      <w:bookmarkStart w:id="4253" w:name="_Toc469612956"/>
      <w:bookmarkStart w:id="4254" w:name="_Toc491175126"/>
      <w:bookmarkStart w:id="4255" w:name="_Toc491264035"/>
      <w:bookmarkStart w:id="4256" w:name="_Toc494303961"/>
      <w:bookmarkStart w:id="4257" w:name="_Toc532827301"/>
      <w:bookmarkStart w:id="4258" w:name="_Toc532827470"/>
      <w:bookmarkStart w:id="4259" w:name="_Toc532827878"/>
      <w:r w:rsidRPr="00C0592E">
        <w:t xml:space="preserve">Live Mode </w:t>
      </w:r>
      <w:r w:rsidR="00754243" w:rsidRPr="00C0592E">
        <w:t xml:space="preserve">- </w:t>
      </w:r>
      <w:r w:rsidRPr="00C0592E">
        <w:t xml:space="preserve">Charts </w:t>
      </w:r>
      <w:r w:rsidR="00754243" w:rsidRPr="00C0592E">
        <w:t>Tab</w:t>
      </w:r>
      <w:bookmarkEnd w:id="4249"/>
      <w:bookmarkEnd w:id="4250"/>
      <w:bookmarkEnd w:id="4251"/>
      <w:bookmarkEnd w:id="4252"/>
      <w:bookmarkEnd w:id="4253"/>
      <w:bookmarkEnd w:id="4254"/>
      <w:bookmarkEnd w:id="4255"/>
      <w:bookmarkEnd w:id="4256"/>
      <w:bookmarkEnd w:id="4257"/>
      <w:bookmarkEnd w:id="4258"/>
      <w:bookmarkEnd w:id="4259"/>
    </w:p>
    <w:tbl>
      <w:tblPr>
        <w:tblW w:w="0" w:type="auto"/>
        <w:tblLook w:val="04A0" w:firstRow="1" w:lastRow="0" w:firstColumn="1" w:lastColumn="0" w:noHBand="0" w:noVBand="1"/>
      </w:tblPr>
      <w:tblGrid>
        <w:gridCol w:w="3510"/>
        <w:gridCol w:w="6066"/>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687CA7F1" w:rsidR="00FC099F" w:rsidRPr="00C0592E" w:rsidRDefault="00C164CF" w:rsidP="00982B24">
            <w:ins w:id="4260" w:author="Tom" w:date="2017-08-22T12:04:00Z">
              <w:r>
                <w:t>At the top of each hour</w:t>
              </w:r>
            </w:ins>
            <w:del w:id="4261" w:author="Tom" w:date="2017-08-22T12:04:00Z">
              <w:r w:rsidR="00FC099F" w:rsidRPr="00C0592E" w:rsidDel="00C164CF">
                <w:delText>Each time a board is detected exit</w:delText>
              </w:r>
            </w:del>
            <w:del w:id="4262" w:author="Tom" w:date="2017-08-22T12:03:00Z">
              <w:r w:rsidR="00FC099F" w:rsidRPr="00C0592E" w:rsidDel="00C164CF">
                <w:delText>ing the oven</w:delText>
              </w:r>
            </w:del>
            <w:r w:rsidR="00FC099F" w:rsidRPr="00C0592E">
              <w:t xml:space="preserve">,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0A63548E" w:rsidR="00FC099F" w:rsidRDefault="00C164CF" w:rsidP="00982B24">
            <w:ins w:id="4263" w:author="Tom" w:date="2017-08-22T12:00:00Z">
              <w:r>
                <w:rPr>
                  <w:noProof/>
                </w:rPr>
                <w:drawing>
                  <wp:inline distT="0" distB="0" distL="0" distR="0" wp14:anchorId="10CF04AE" wp14:editId="604D23CD">
                    <wp:extent cx="3712845" cy="2828925"/>
                    <wp:effectExtent l="0" t="0" r="1905" b="9525"/>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12845" cy="2828925"/>
                            </a:xfrm>
                            <a:prstGeom prst="rect">
                              <a:avLst/>
                            </a:prstGeom>
                            <a:noFill/>
                          </pic:spPr>
                        </pic:pic>
                      </a:graphicData>
                    </a:graphic>
                  </wp:inline>
                </w:drawing>
              </w:r>
            </w:ins>
            <w:del w:id="4264" w:author="Tom" w:date="2017-08-22T12:00:00Z">
              <w:r w:rsidR="00FC099F" w:rsidDel="00C164CF">
                <w:object w:dxaOrig="4320" w:dyaOrig="3566" w14:anchorId="65982DEF">
                  <v:shape id="_x0000_i1033" type="#_x0000_t75" style="width:281.25pt;height:233.25pt" o:ole="">
                    <v:imagedata r:id="rId233" o:title=""/>
                  </v:shape>
                  <o:OLEObject Type="Embed" ProgID="PBrush" ShapeID="_x0000_i1033" DrawAspect="Content" ObjectID="_1606634643" r:id="rId234"/>
                </w:object>
              </w:r>
            </w:del>
          </w:p>
          <w:p w14:paraId="16C13BFA" w14:textId="77777777"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13342E">
              <w:rPr>
                <w:rFonts w:ascii="Arial" w:hAnsi="Arial" w:cs="Arial"/>
                <w:noProof/>
                <w:sz w:val="16"/>
                <w:szCs w:val="16"/>
              </w:rPr>
              <w:t>108</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B15C92">
      <w:r w:rsidRPr="00B15C92">
        <w:rPr>
          <w:b/>
        </w:rPr>
        <w:t>Note</w:t>
      </w:r>
      <w:r w:rsidRPr="006034E1">
        <w:t xml:space="preserve">: </w:t>
      </w:r>
      <w:r w:rsidRPr="00233FE9">
        <w:t>You can enable or change the Cpk alarm values in the “Global Preferences” screen before you start Virtual Profiling.</w:t>
      </w:r>
    </w:p>
    <w:p w14:paraId="638F9CB9" w14:textId="77777777" w:rsidR="00FC099F" w:rsidRPr="00C0592E" w:rsidDel="00C164CF" w:rsidRDefault="00FC099F" w:rsidP="00FC099F">
      <w:pPr>
        <w:rPr>
          <w:del w:id="4265" w:author="Tom" w:date="2017-08-22T12:04:00Z"/>
        </w:rPr>
      </w:pPr>
    </w:p>
    <w:p w14:paraId="177C445E" w14:textId="77777777" w:rsidR="00FC099F" w:rsidRPr="00C0592E" w:rsidRDefault="00FC099F" w:rsidP="00FC099F">
      <w:del w:id="4266" w:author="Tom" w:date="2017-08-22T12:04:00Z">
        <w:r w:rsidRPr="00C0592E" w:rsidDel="00C164CF">
          <w:delText>Above the control charts is a bar display sh</w:delText>
        </w:r>
        <w:r w:rsidDel="00C164CF">
          <w:delText>owing the board s</w:delText>
        </w:r>
        <w:r w:rsidRPr="00C0592E" w:rsidDel="00C164CF">
          <w:delText xml:space="preserve">ensor location.  Similar to the General tab, when a board is detected under the sensor, the indicator color will change from </w:delText>
        </w:r>
        <w:r w:rsidDel="00C164CF">
          <w:delText>green to r</w:delText>
        </w:r>
        <w:r w:rsidRPr="00C0592E" w:rsidDel="00C164CF">
          <w:delText>ed as long as the sensor detects a board.  This display also shows the current location and number of boards in the oven.  In the bottom-left corner, the</w:delText>
        </w:r>
        <w:r w:rsidDel="00C164CF">
          <w:delText xml:space="preserve"> </w:delText>
        </w:r>
        <w:r w:rsidRPr="00C0592E" w:rsidDel="00C164CF">
          <w:delText xml:space="preserve">current PWI </w:delText>
        </w:r>
        <w:r w:rsidDel="00C164CF">
          <w:delText>appears</w:delText>
        </w:r>
        <w:r w:rsidRPr="00C0592E" w:rsidDel="00C164CF">
          <w:delText xml:space="preserve">.  If the Barcode capabilities are enabled, the barcode number for the current board </w:delText>
        </w:r>
        <w:r w:rsidDel="00C164CF">
          <w:delText>appears</w:delText>
        </w:r>
        <w:r w:rsidRPr="00C0592E" w:rsidDel="00C164CF">
          <w:delText xml:space="preserve"> in the lower-left-corner as well.</w:delText>
        </w:r>
      </w:del>
    </w:p>
    <w:p w14:paraId="155797DA" w14:textId="77777777" w:rsidR="00FC099F" w:rsidRPr="00C0592E" w:rsidRDefault="00C653DF" w:rsidP="008F51FF">
      <w:pPr>
        <w:pStyle w:val="Heading3"/>
      </w:pPr>
      <w:r>
        <w:br w:type="page"/>
      </w:r>
      <w:bookmarkStart w:id="4267" w:name="_Toc469045071"/>
      <w:bookmarkStart w:id="4268" w:name="_Toc532827471"/>
      <w:bookmarkStart w:id="4269" w:name="_Toc532827879"/>
      <w:r w:rsidR="00F268F2">
        <w:lastRenderedPageBreak/>
        <w:t>View</w:t>
      </w:r>
      <w:r w:rsidR="00FC099F">
        <w:t xml:space="preserve"> </w:t>
      </w:r>
      <w:r>
        <w:t>Chart D</w:t>
      </w:r>
      <w:r w:rsidRPr="00C0592E">
        <w:t>ata</w:t>
      </w:r>
      <w:bookmarkEnd w:id="4267"/>
      <w:bookmarkEnd w:id="4268"/>
      <w:bookmarkEnd w:id="4269"/>
    </w:p>
    <w:p w14:paraId="5C694788" w14:textId="77777777" w:rsidR="00FC099F" w:rsidRPr="00C0592E" w:rsidRDefault="00FC099F" w:rsidP="00FC099F">
      <w:r w:rsidRPr="00C0592E">
        <w:t xml:space="preserve">To view individual chart data, click inside the chart area of your choice.  This will display that </w:t>
      </w:r>
      <w:proofErr w:type="gramStart"/>
      <w:r w:rsidRPr="00C0592E">
        <w:t>particular chart</w:t>
      </w:r>
      <w:proofErr w:type="gramEnd"/>
      <w:r w:rsidRPr="00C0592E">
        <w:t xml:space="preserve"> in a full screen view.  </w:t>
      </w:r>
    </w:p>
    <w:p w14:paraId="4DEA153B" w14:textId="77777777" w:rsidR="00FC099F" w:rsidRPr="00C0592E" w:rsidRDefault="00FC099F" w:rsidP="00FC099F"/>
    <w:p w14:paraId="283D56B2" w14:textId="647F8BB3" w:rsidR="00FC099F" w:rsidRPr="00C0592E" w:rsidRDefault="00FC099F" w:rsidP="00FC099F">
      <w:r w:rsidRPr="00C0592E">
        <w:t xml:space="preserve">Move the mouse pointer over the chart data, a display box will appear.  This display box data includes </w:t>
      </w:r>
      <w:ins w:id="4270" w:author="Tom" w:date="2017-08-22T12:05:00Z">
        <w:r w:rsidR="00C164CF">
          <w:t>the</w:t>
        </w:r>
      </w:ins>
      <w:del w:id="4271" w:author="Tom" w:date="2017-08-22T12:05:00Z">
        <w:r w:rsidRPr="00C0592E" w:rsidDel="00C164CF">
          <w:delText>barcode number,</w:delText>
        </w:r>
      </w:del>
      <w:r w:rsidRPr="00C0592E">
        <w:t xml:space="preserve"> PWI, Cpk, date, and time for </w:t>
      </w:r>
      <w:ins w:id="4272" w:author="Tom" w:date="2017-08-22T12:05:00Z">
        <w:r w:rsidR="00C164CF">
          <w:t>that virtual profile</w:t>
        </w:r>
      </w:ins>
      <w:del w:id="4273" w:author="Tom" w:date="2017-08-22T12:05:00Z">
        <w:r w:rsidRPr="00C0592E" w:rsidDel="00C164CF">
          <w:delText>each board</w:delText>
        </w:r>
      </w:del>
      <w:r w:rsidRPr="00C0592E">
        <w:t>.  The date and time for the last</w:t>
      </w:r>
      <w:ins w:id="4274" w:author="Tom" w:date="2017-08-22T12:06:00Z">
        <w:r w:rsidR="00C164CF">
          <w:t xml:space="preserve"> virtual profile</w:t>
        </w:r>
      </w:ins>
      <w:del w:id="4275" w:author="Tom" w:date="2017-08-22T12:06:00Z">
        <w:r w:rsidRPr="00C0592E" w:rsidDel="00C164CF">
          <w:delText xml:space="preserve"> board to exit the oven</w:delText>
        </w:r>
      </w:del>
      <w:r w:rsidRPr="00C0592E">
        <w:t xml:space="preserve"> </w:t>
      </w:r>
      <w:r>
        <w:t>appears</w:t>
      </w:r>
      <w:r w:rsidRPr="00C0592E">
        <w:t xml:space="preserve"> at the bottom of the full screen chart in </w:t>
      </w:r>
      <w:ins w:id="4276" w:author="Tom" w:date="2017-08-22T12:06:00Z">
        <w:r w:rsidR="00C164CF">
          <w:t>b</w:t>
        </w:r>
      </w:ins>
      <w:del w:id="4277" w:author="Tom" w:date="2017-08-22T12:06:00Z">
        <w:r w:rsidRPr="00C0592E" w:rsidDel="00C164CF">
          <w:delText>B</w:delText>
        </w:r>
      </w:del>
      <w:r w:rsidRPr="00C0592E">
        <w:t xml:space="preserve">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52D693D6" w:rsidR="00FC099F" w:rsidRDefault="00C164CF" w:rsidP="00FC099F">
      <w:ins w:id="4278" w:author="Tom" w:date="2017-08-22T12:01:00Z">
        <w:r>
          <w:rPr>
            <w:noProof/>
          </w:rPr>
          <w:drawing>
            <wp:inline distT="0" distB="0" distL="0" distR="0" wp14:anchorId="0B29732F" wp14:editId="64FCD725">
              <wp:extent cx="5901690" cy="4572635"/>
              <wp:effectExtent l="0" t="0" r="3810" b="0"/>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01690" cy="4572635"/>
                      </a:xfrm>
                      <a:prstGeom prst="rect">
                        <a:avLst/>
                      </a:prstGeom>
                      <a:noFill/>
                    </pic:spPr>
                  </pic:pic>
                </a:graphicData>
              </a:graphic>
            </wp:inline>
          </w:drawing>
        </w:r>
      </w:ins>
      <w:del w:id="4279" w:author="Tom" w:date="2017-08-22T12:01:00Z">
        <w:r w:rsidR="000E0382" w:rsidDel="00C164CF">
          <w:rPr>
            <w:noProof/>
          </w:rPr>
          <w:drawing>
            <wp:inline distT="0" distB="0" distL="0" distR="0" wp14:anchorId="176C0F54" wp14:editId="370B2894">
              <wp:extent cx="5936615" cy="4578985"/>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36615" cy="4578985"/>
                      </a:xfrm>
                      <a:prstGeom prst="rect">
                        <a:avLst/>
                      </a:prstGeom>
                      <a:noFill/>
                      <a:ln>
                        <a:noFill/>
                      </a:ln>
                    </pic:spPr>
                  </pic:pic>
                </a:graphicData>
              </a:graphic>
            </wp:inline>
          </w:drawing>
        </w:r>
      </w:del>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pPr>
        <w:pStyle w:val="Heading2"/>
      </w:pPr>
      <w:bookmarkStart w:id="4280" w:name="_Toc329249457"/>
      <w:bookmarkStart w:id="4281" w:name="_Toc469043183"/>
      <w:bookmarkStart w:id="4282" w:name="_Toc469043763"/>
      <w:bookmarkStart w:id="4283" w:name="_Toc469045072"/>
      <w:bookmarkStart w:id="4284" w:name="_Toc469612957"/>
      <w:bookmarkStart w:id="4285" w:name="_Toc491175127"/>
      <w:bookmarkStart w:id="4286" w:name="_Toc491264036"/>
      <w:bookmarkStart w:id="4287" w:name="_Toc494303962"/>
      <w:bookmarkStart w:id="4288" w:name="_Toc532827302"/>
      <w:bookmarkStart w:id="4289" w:name="_Toc532827472"/>
      <w:bookmarkStart w:id="4290" w:name="_Toc532827880"/>
      <w:r>
        <w:lastRenderedPageBreak/>
        <w:t xml:space="preserve">Historical </w:t>
      </w:r>
      <w:r w:rsidR="00754243">
        <w:t xml:space="preserve">Mode - </w:t>
      </w:r>
      <w:r>
        <w:t xml:space="preserve">Chart </w:t>
      </w:r>
      <w:r w:rsidR="00754243">
        <w:t>Tab</w:t>
      </w:r>
      <w:bookmarkEnd w:id="4280"/>
      <w:bookmarkEnd w:id="4281"/>
      <w:bookmarkEnd w:id="4282"/>
      <w:bookmarkEnd w:id="4283"/>
      <w:bookmarkEnd w:id="4284"/>
      <w:bookmarkEnd w:id="4285"/>
      <w:bookmarkEnd w:id="4286"/>
      <w:bookmarkEnd w:id="4287"/>
      <w:bookmarkEnd w:id="4288"/>
      <w:bookmarkEnd w:id="4289"/>
      <w:bookmarkEnd w:id="4290"/>
    </w:p>
    <w:p w14:paraId="2BC58885" w14:textId="58687921" w:rsidR="00FC099F" w:rsidRDefault="00C164CF" w:rsidP="00B15C92">
      <w:pPr>
        <w:keepNext/>
        <w:jc w:val="center"/>
      </w:pPr>
      <w:ins w:id="4291" w:author="Tom" w:date="2017-08-22T12:01:00Z">
        <w:r>
          <w:rPr>
            <w:noProof/>
          </w:rPr>
          <w:drawing>
            <wp:inline distT="0" distB="0" distL="0" distR="0" wp14:anchorId="1EE42EC5" wp14:editId="2BFB07D6">
              <wp:extent cx="5218430" cy="3139440"/>
              <wp:effectExtent l="0" t="0" r="1270" b="3810"/>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18430" cy="3139440"/>
                      </a:xfrm>
                      <a:prstGeom prst="rect">
                        <a:avLst/>
                      </a:prstGeom>
                      <a:noFill/>
                    </pic:spPr>
                  </pic:pic>
                </a:graphicData>
              </a:graphic>
            </wp:inline>
          </w:drawing>
        </w:r>
      </w:ins>
      <w:del w:id="4292" w:author="Tom" w:date="2017-08-22T12:01:00Z">
        <w:r w:rsidR="000E0382" w:rsidDel="00C164CF">
          <w:rPr>
            <w:noProof/>
          </w:rPr>
          <w:drawing>
            <wp:inline distT="0" distB="0" distL="0" distR="0" wp14:anchorId="12B29076" wp14:editId="07DB6FAC">
              <wp:extent cx="4592955" cy="3531235"/>
              <wp:effectExtent l="0" t="0" r="0" b="0"/>
              <wp:docPr id="21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592955" cy="3531235"/>
                      </a:xfrm>
                      <a:prstGeom prst="rect">
                        <a:avLst/>
                      </a:prstGeom>
                      <a:noFill/>
                      <a:ln>
                        <a:noFill/>
                      </a:ln>
                    </pic:spPr>
                  </pic:pic>
                </a:graphicData>
              </a:graphic>
            </wp:inline>
          </w:drawing>
        </w:r>
      </w:del>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7777777"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w:t>
      </w:r>
      <w:del w:id="4293" w:author="Tom" w:date="2017-08-22T14:45:00Z">
        <w:r w:rsidRPr="00C0592E" w:rsidDel="000B2859">
          <w:delText xml:space="preserve"> for the selected board</w:delText>
        </w:r>
      </w:del>
      <w:r w:rsidRPr="00C0592E">
        <w:t>, date and time.</w:t>
      </w:r>
    </w:p>
    <w:p w14:paraId="2A1F8E7C" w14:textId="77777777" w:rsidR="00FC099F" w:rsidRPr="00C0592E" w:rsidRDefault="00F268F2" w:rsidP="008F51FF">
      <w:pPr>
        <w:pStyle w:val="Heading3"/>
      </w:pPr>
      <w:bookmarkStart w:id="4294" w:name="_Toc469045073"/>
      <w:bookmarkStart w:id="4295" w:name="_Toc532827473"/>
      <w:bookmarkStart w:id="4296" w:name="_Toc532827881"/>
      <w:r>
        <w:t>View</w:t>
      </w:r>
      <w:r w:rsidR="00FC099F">
        <w:t xml:space="preserve"> </w:t>
      </w:r>
      <w:r w:rsidR="00C653DF">
        <w:t>Control C</w:t>
      </w:r>
      <w:r w:rsidR="00C653DF" w:rsidRPr="00C0592E">
        <w:t>harts</w:t>
      </w:r>
      <w:bookmarkEnd w:id="4294"/>
      <w:bookmarkEnd w:id="4295"/>
      <w:bookmarkEnd w:id="4296"/>
    </w:p>
    <w:p w14:paraId="17AA00EB" w14:textId="77777777"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0C1F407A" w:rsidR="00FC099F" w:rsidRPr="00C0592E" w:rsidRDefault="00FC099F" w:rsidP="00FC099F">
      <w:r w:rsidRPr="00C0592E">
        <w:t xml:space="preserve">The control charts hold </w:t>
      </w:r>
      <w:proofErr w:type="gramStart"/>
      <w:r w:rsidRPr="00C0592E">
        <w:t>all of</w:t>
      </w:r>
      <w:proofErr w:type="gramEnd"/>
      <w:r w:rsidRPr="00C0592E">
        <w:t xml:space="preserve"> the historical Virtual Profile data for your product as selected in the Profile Explorer.  Each data point on each chart represents a </w:t>
      </w:r>
      <w:ins w:id="4297" w:author="Tom" w:date="2017-08-22T12:07:00Z">
        <w:r w:rsidR="00C164CF">
          <w:t>virtual profile</w:t>
        </w:r>
      </w:ins>
      <w:del w:id="4298" w:author="Tom" w:date="2017-08-22T12:07:00Z">
        <w:r w:rsidRPr="00C0592E" w:rsidDel="00C164CF">
          <w:delText>board that has passed through your oven</w:delText>
        </w:r>
      </w:del>
      <w:r w:rsidRPr="00C0592E">
        <w:t>.</w:t>
      </w:r>
    </w:p>
    <w:p w14:paraId="1C9D114A" w14:textId="77777777" w:rsidR="00FC099F" w:rsidRPr="00C0592E" w:rsidRDefault="00FC099F" w:rsidP="00FC099F"/>
    <w:p w14:paraId="50AD0A77" w14:textId="2D9FDA0B" w:rsidR="00FC099F" w:rsidRPr="00C0592E" w:rsidRDefault="00C164CF" w:rsidP="00FC099F">
      <w:ins w:id="4299" w:author="Tom" w:date="2017-08-22T12:02:00Z">
        <w:r>
          <w:rPr>
            <w:b/>
          </w:rPr>
          <w:t>Virtual Profile</w:t>
        </w:r>
      </w:ins>
      <w:del w:id="4300" w:author="Tom" w:date="2017-08-22T12:02:00Z">
        <w:r w:rsidR="00FC099F" w:rsidRPr="00C0592E" w:rsidDel="00C164CF">
          <w:rPr>
            <w:b/>
          </w:rPr>
          <w:delText>Board</w:delText>
        </w:r>
      </w:del>
      <w:r w:rsidR="00FC099F" w:rsidRPr="00C0592E">
        <w:rPr>
          <w:b/>
        </w:rPr>
        <w:t xml:space="preserve"> </w:t>
      </w:r>
      <w:r w:rsidR="00FC099F">
        <w:rPr>
          <w:b/>
        </w:rPr>
        <w:t>s</w:t>
      </w:r>
      <w:r w:rsidR="00FC099F" w:rsidRPr="00C0592E">
        <w:rPr>
          <w:b/>
        </w:rPr>
        <w:t xml:space="preserve">elector </w:t>
      </w:r>
      <w:r w:rsidR="00FC099F">
        <w:rPr>
          <w:b/>
        </w:rPr>
        <w:t>l</w:t>
      </w:r>
      <w:r w:rsidR="00FC099F" w:rsidRPr="00C0592E">
        <w:rPr>
          <w:b/>
        </w:rPr>
        <w:t>ine -</w:t>
      </w:r>
      <w:r w:rsidR="00FC099F" w:rsidRPr="00C0592E">
        <w:t xml:space="preserve"> Each chart has a </w:t>
      </w:r>
      <w:ins w:id="4301" w:author="Tom" w:date="2017-08-22T12:02:00Z">
        <w:r>
          <w:t>Virtual Profile</w:t>
        </w:r>
      </w:ins>
      <w:del w:id="4302" w:author="Tom" w:date="2017-08-22T12:02:00Z">
        <w:r w:rsidR="00FC099F" w:rsidRPr="00C0592E" w:rsidDel="00C164CF">
          <w:delText>Board</w:delText>
        </w:r>
      </w:del>
      <w:r w:rsidR="00FC099F" w:rsidRPr="00C0592E">
        <w:t xml:space="preserve"> Selector Line at specific </w:t>
      </w:r>
      <w:ins w:id="4303" w:author="Tom" w:date="2017-08-22T12:02:00Z">
        <w:r>
          <w:t>virtual profile</w:t>
        </w:r>
      </w:ins>
      <w:del w:id="4304" w:author="Tom" w:date="2017-08-22T12:02:00Z">
        <w:r w:rsidR="00FC099F" w:rsidRPr="00C0592E" w:rsidDel="00C164CF">
          <w:delText>board</w:delText>
        </w:r>
      </w:del>
      <w:r w:rsidR="00FC099F" w:rsidRPr="00C0592E">
        <w:t xml:space="preserve"> #.  The </w:t>
      </w:r>
      <w:ins w:id="4305" w:author="Tom" w:date="2017-08-22T12:02:00Z">
        <w:r>
          <w:t>virtual profile</w:t>
        </w:r>
      </w:ins>
      <w:del w:id="4306" w:author="Tom" w:date="2017-08-22T12:02:00Z">
        <w:r w:rsidR="00FC099F" w:rsidRPr="00C0592E" w:rsidDel="00C164CF">
          <w:delText>board</w:delText>
        </w:r>
      </w:del>
      <w:r w:rsidR="00FC099F" w:rsidRPr="00C0592E">
        <w:t xml:space="preserve"> # </w:t>
      </w:r>
      <w:r w:rsidR="00FC099F">
        <w:t>appears</w:t>
      </w:r>
      <w:r w:rsidR="00FC099F" w:rsidRPr="00C0592E">
        <w:t xml:space="preserve"> at the top of the screen, along with the date and time that </w:t>
      </w:r>
      <w:ins w:id="4307" w:author="Tom" w:date="2017-08-22T12:03:00Z">
        <w:r>
          <w:t>virtual profile</w:t>
        </w:r>
      </w:ins>
      <w:del w:id="4308" w:author="Tom" w:date="2017-08-22T12:03:00Z">
        <w:r w:rsidR="00FC099F" w:rsidRPr="00C0592E" w:rsidDel="00C164CF">
          <w:delText>boa</w:delText>
        </w:r>
      </w:del>
      <w:del w:id="4309" w:author="Tom" w:date="2017-08-22T12:02:00Z">
        <w:r w:rsidR="00FC099F" w:rsidRPr="00C0592E" w:rsidDel="00C164CF">
          <w:delText>rd</w:delText>
        </w:r>
      </w:del>
      <w:r w:rsidR="00FC099F" w:rsidRPr="00C0592E">
        <w:t xml:space="preserve"> # was entered into the system.  You can move the </w:t>
      </w:r>
      <w:ins w:id="4310" w:author="Tom" w:date="2017-08-22T12:03:00Z">
        <w:r>
          <w:t>Virtual Profile</w:t>
        </w:r>
      </w:ins>
      <w:del w:id="4311" w:author="Tom" w:date="2017-08-22T12:03:00Z">
        <w:r w:rsidR="00FC099F" w:rsidRPr="00C0592E" w:rsidDel="00C164CF">
          <w:delText>Board</w:delText>
        </w:r>
      </w:del>
      <w:r w:rsidR="00FC099F" w:rsidRPr="00C0592E">
        <w:t xml:space="preserve"> Selector line position by clicking and dragging the small triangle at the bottom of the </w:t>
      </w:r>
      <w:ins w:id="4312" w:author="Tom" w:date="2017-08-22T12:03:00Z">
        <w:r>
          <w:t>Virtual Profile</w:t>
        </w:r>
      </w:ins>
      <w:del w:id="4313" w:author="Tom" w:date="2017-08-22T12:03:00Z">
        <w:r w:rsidR="00FC099F" w:rsidRPr="00C0592E" w:rsidDel="00C164CF">
          <w:delText>Board</w:delText>
        </w:r>
      </w:del>
      <w:r w:rsidR="00FC099F" w:rsidRPr="00C0592E">
        <w:t xml:space="preserve"> Selector line.</w:t>
      </w:r>
    </w:p>
    <w:p w14:paraId="1977551E" w14:textId="77777777" w:rsidR="00FC099F" w:rsidRPr="00C0592E" w:rsidRDefault="00FC099F" w:rsidP="00FC099F"/>
    <w:p w14:paraId="12092A3B" w14:textId="6E4A1D59" w:rsidR="00FC099F" w:rsidRPr="00C0592E" w:rsidRDefault="00FC099F" w:rsidP="00FC099F">
      <w:r w:rsidRPr="00C0592E">
        <w:t xml:space="preserve">The Maximum PWI and Cpk for the selected </w:t>
      </w:r>
      <w:ins w:id="4314" w:author="Tom" w:date="2017-08-22T14:45:00Z">
        <w:r w:rsidR="000B2859">
          <w:t>virtual profile</w:t>
        </w:r>
      </w:ins>
      <w:del w:id="4315" w:author="Tom" w:date="2017-08-22T14:45:00Z">
        <w:r w:rsidRPr="00C0592E" w:rsidDel="000B2859">
          <w:delText>board</w:delText>
        </w:r>
      </w:del>
      <w:r w:rsidRPr="00C0592E">
        <w:t xml:space="preserve">, date and time </w:t>
      </w:r>
      <w:r>
        <w:t>are</w:t>
      </w:r>
      <w:r w:rsidRPr="00C0592E">
        <w:t xml:space="preserve"> highlighted above the corresponding chart(s).</w:t>
      </w:r>
    </w:p>
    <w:p w14:paraId="04A5D41B" w14:textId="77777777" w:rsidR="00FC099F" w:rsidRPr="00C0592E" w:rsidRDefault="00FC099F" w:rsidP="00FC099F"/>
    <w:p w14:paraId="68C6CBE6" w14:textId="30A5A897"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w:t>
      </w:r>
      <w:proofErr w:type="gramStart"/>
      <w:r w:rsidRPr="00C0592E">
        <w:t>the each</w:t>
      </w:r>
      <w:proofErr w:type="gramEnd"/>
      <w:r w:rsidRPr="00C0592E">
        <w:t xml:space="preserve"> control chart.  Click the check box again to display the data for that TC.  </w:t>
      </w:r>
      <w:ins w:id="4316" w:author="Tom" w:date="2017-08-22T12:07:00Z">
        <w:r w:rsidR="00FC7ACE">
          <w:t>The PWI for the selected virtual profile appears, in the bottom-lef</w:t>
        </w:r>
      </w:ins>
      <w:ins w:id="4317" w:author="Tom" w:date="2017-08-22T12:08:00Z">
        <w:r w:rsidR="00FC7ACE">
          <w:t>t corner.</w:t>
        </w:r>
      </w:ins>
      <w:del w:id="4318" w:author="Tom" w:date="2017-08-22T12:07:00Z">
        <w:r w:rsidRPr="00C0592E" w:rsidDel="00FC7ACE">
          <w:delText xml:space="preserve">In the bottom-left corner, the PWI (and the barcode number, if enabled) for the selected board </w:delText>
        </w:r>
        <w:r w:rsidDel="00FC7ACE">
          <w:delText>appears</w:delText>
        </w:r>
        <w:r w:rsidRPr="00C0592E" w:rsidDel="00FC7ACE">
          <w:delText>.</w:delText>
        </w:r>
      </w:del>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8F51FF">
      <w:pPr>
        <w:pStyle w:val="Heading3"/>
      </w:pPr>
      <w:r>
        <w:rPr>
          <w:i/>
          <w:sz w:val="20"/>
        </w:rPr>
        <w:br w:type="page"/>
      </w:r>
      <w:bookmarkStart w:id="4319" w:name="_Toc469045074"/>
      <w:bookmarkStart w:id="4320" w:name="_Toc532827474"/>
      <w:bookmarkStart w:id="4321" w:name="_Toc532827882"/>
      <w:r w:rsidR="00FC099F">
        <w:lastRenderedPageBreak/>
        <w:t xml:space="preserve">Viewing </w:t>
      </w:r>
      <w:r>
        <w:t>Chart Data</w:t>
      </w:r>
      <w:bookmarkEnd w:id="4319"/>
      <w:bookmarkEnd w:id="4320"/>
      <w:bookmarkEnd w:id="4321"/>
    </w:p>
    <w:p w14:paraId="5498D874" w14:textId="65243F72" w:rsidR="00FC099F" w:rsidRPr="00C0592E" w:rsidRDefault="00FC099F" w:rsidP="00FC099F">
      <w:r w:rsidRPr="00C0592E">
        <w:t xml:space="preserve">To view individual chart data, click inside the chart area of your choice.  This will display that </w:t>
      </w:r>
      <w:proofErr w:type="gramStart"/>
      <w:r w:rsidRPr="00C0592E">
        <w:t>particular chart</w:t>
      </w:r>
      <w:proofErr w:type="gramEnd"/>
      <w:r w:rsidRPr="00C0592E">
        <w:t xml:space="preserve"> in a full screen format.  Move the mouse pointer over the chart data, and a display box will appear.  This display box data includes </w:t>
      </w:r>
      <w:ins w:id="4322" w:author="Tom" w:date="2017-08-22T12:08:00Z">
        <w:r w:rsidR="00FC7ACE">
          <w:t>the</w:t>
        </w:r>
      </w:ins>
      <w:del w:id="4323" w:author="Tom" w:date="2017-08-22T12:08:00Z">
        <w:r w:rsidRPr="00C0592E" w:rsidDel="00FC7ACE">
          <w:delText>barcode number,</w:delText>
        </w:r>
      </w:del>
      <w:r w:rsidRPr="00C0592E">
        <w:t xml:space="preserve"> PWI, Cpk, date, and time for </w:t>
      </w:r>
      <w:ins w:id="4324" w:author="Tom" w:date="2017-08-22T12:08:00Z">
        <w:r w:rsidR="00FC7ACE">
          <w:t>that virtual profile</w:t>
        </w:r>
      </w:ins>
      <w:del w:id="4325" w:author="Tom" w:date="2017-08-22T12:08:00Z">
        <w:r w:rsidRPr="00C0592E" w:rsidDel="00FC7ACE">
          <w:delText>each board</w:delText>
        </w:r>
      </w:del>
      <w:r w:rsidRPr="00C0592E">
        <w:t xml:space="preserve">.  The date and time for the last </w:t>
      </w:r>
      <w:ins w:id="4326" w:author="Tom" w:date="2017-08-22T12:09:00Z">
        <w:r w:rsidR="00FC7ACE">
          <w:t>virtual profile</w:t>
        </w:r>
      </w:ins>
      <w:del w:id="4327" w:author="Tom" w:date="2017-08-22T12:09:00Z">
        <w:r w:rsidRPr="00C0592E" w:rsidDel="00FC7ACE">
          <w:delText>board to exit the oven</w:delText>
        </w:r>
      </w:del>
      <w:r w:rsidRPr="00C0592E">
        <w:t xml:space="preserve"> </w:t>
      </w:r>
      <w:r>
        <w:t>appears</w:t>
      </w:r>
      <w:r w:rsidRPr="00C0592E">
        <w:t xml:space="preserve"> at the bottom of the full screen chart.</w:t>
      </w:r>
    </w:p>
    <w:p w14:paraId="06B4ADC4" w14:textId="77777777" w:rsidR="00FC099F" w:rsidRPr="00C0592E" w:rsidRDefault="00FC099F" w:rsidP="008F51FF">
      <w:pPr>
        <w:pStyle w:val="Heading3"/>
      </w:pPr>
      <w:bookmarkStart w:id="4328" w:name="_Toc469045075"/>
      <w:bookmarkStart w:id="4329" w:name="_Toc532827475"/>
      <w:bookmarkStart w:id="4330" w:name="_Toc532827883"/>
      <w:r w:rsidRPr="00C0592E">
        <w:t xml:space="preserve">History </w:t>
      </w:r>
      <w:r w:rsidR="00C653DF" w:rsidRPr="00C0592E">
        <w:t>Mode Chart Options Menu</w:t>
      </w:r>
      <w:bookmarkEnd w:id="4328"/>
      <w:bookmarkEnd w:id="4329"/>
      <w:bookmarkEnd w:id="4330"/>
    </w:p>
    <w:p w14:paraId="5C7AE097" w14:textId="77777777" w:rsidR="00FC099F" w:rsidRPr="00C0592E" w:rsidRDefault="000E0382" w:rsidP="00F268F2">
      <w:pPr>
        <w:jc w:val="center"/>
      </w:pPr>
      <w:r>
        <w:rPr>
          <w:noProof/>
        </w:rPr>
        <w:drawing>
          <wp:inline distT="0" distB="0" distL="0" distR="0" wp14:anchorId="6D0CCACA" wp14:editId="6EA0EB8A">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77777777" w:rsidR="00FC099F" w:rsidRPr="00C0592E" w:rsidRDefault="00FC099F" w:rsidP="00FC099F">
      <w:pPr>
        <w:pStyle w:val="Caption"/>
      </w:pPr>
      <w:r w:rsidRPr="00C0592E">
        <w:t xml:space="preserve">Figure </w:t>
      </w:r>
      <w:r w:rsidR="00C10912">
        <w:fldChar w:fldCharType="begin"/>
      </w:r>
      <w:r w:rsidR="00C10912">
        <w:instrText xml:space="preserve"> SEQ Figure \* ARABIC </w:instrText>
      </w:r>
      <w:r w:rsidR="00C10912">
        <w:fldChar w:fldCharType="separate"/>
      </w:r>
      <w:r w:rsidR="0013342E">
        <w:rPr>
          <w:noProof/>
        </w:rPr>
        <w:t>109</w:t>
      </w:r>
      <w:r w:rsidR="00C10912">
        <w:rPr>
          <w:noProof/>
        </w:rPr>
        <w:fldChar w:fldCharType="end"/>
      </w:r>
      <w:r w:rsidRPr="00C0592E">
        <w:t xml:space="preserve">: History </w:t>
      </w:r>
      <w:proofErr w:type="gramStart"/>
      <w:r w:rsidRPr="00C0592E">
        <w:t>mode</w:t>
      </w:r>
      <w:proofErr w:type="gramEnd"/>
      <w:r w:rsidRPr="00C0592E">
        <w:t>-Chart Options Menu</w:t>
      </w:r>
    </w:p>
    <w:p w14:paraId="2E73D6AD" w14:textId="77777777" w:rsidR="00FC099F" w:rsidRPr="00C0592E" w:rsidRDefault="00FC099F" w:rsidP="00FC099F"/>
    <w:p w14:paraId="2CFF6811" w14:textId="403E6961"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w:t>
      </w:r>
      <w:ins w:id="4331" w:author="Tom" w:date="2017-08-22T12:09:00Z">
        <w:r w:rsidR="00FC7ACE">
          <w:t>virtual profile</w:t>
        </w:r>
      </w:ins>
      <w:del w:id="4332" w:author="Tom" w:date="2017-08-22T12:09:00Z">
        <w:r w:rsidRPr="00C0592E" w:rsidDel="00FC7ACE">
          <w:delText>board</w:delText>
        </w:r>
      </w:del>
      <w:r w:rsidRPr="00C0592E">
        <w:t xml:space="preserve">.  To select a </w:t>
      </w:r>
      <w:ins w:id="4333" w:author="Tom" w:date="2017-08-22T12:09:00Z">
        <w:r w:rsidR="00FC7ACE">
          <w:t>virtual profile</w:t>
        </w:r>
      </w:ins>
      <w:del w:id="4334" w:author="Tom" w:date="2017-08-22T12:09:00Z">
        <w:r w:rsidRPr="00C0592E" w:rsidDel="00FC7ACE">
          <w:delText>board</w:delText>
        </w:r>
      </w:del>
      <w:r w:rsidRPr="00C0592E">
        <w:t xml:space="preserve"> move your mouse pointer along the chart data, at each data point the historical – statistic data for that</w:t>
      </w:r>
      <w:ins w:id="4335" w:author="Tom" w:date="2017-08-22T12:09:00Z">
        <w:r w:rsidR="00FC7ACE">
          <w:t xml:space="preserve"> virtual profile </w:t>
        </w:r>
      </w:ins>
      <w:del w:id="4336" w:author="Tom" w:date="2017-08-22T12:09:00Z">
        <w:r w:rsidRPr="00C0592E" w:rsidDel="00FC7ACE">
          <w:delText xml:space="preserve"> board </w:delText>
        </w:r>
      </w:del>
      <w:r>
        <w:t>appears</w:t>
      </w:r>
      <w:r w:rsidRPr="00C0592E">
        <w:t>.  Right-click in the chart area again and de-select Meter Window to disable this feature.</w:t>
      </w:r>
    </w:p>
    <w:p w14:paraId="5D481703" w14:textId="77777777" w:rsidR="00FC099F" w:rsidRPr="00C0592E" w:rsidRDefault="00FC099F" w:rsidP="00F268F2"/>
    <w:p w14:paraId="31A7A8D4" w14:textId="5F45E3EE"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w:t>
      </w:r>
      <w:ins w:id="4337" w:author="Tom" w:date="2017-08-22T12:10:00Z">
        <w:r w:rsidR="00FC7ACE">
          <w:t>virtual profile</w:t>
        </w:r>
      </w:ins>
      <w:del w:id="4338" w:author="Tom" w:date="2017-08-22T12:10:00Z">
        <w:r w:rsidRPr="00C0592E" w:rsidDel="00FC7ACE">
          <w:delText>board</w:delText>
        </w:r>
      </w:del>
      <w:r w:rsidRPr="00C0592E">
        <w:t xml:space="preserve">. </w:t>
      </w:r>
      <w:del w:id="4339" w:author="Tom" w:date="2017-08-22T12:10:00Z">
        <w:r w:rsidRPr="00C0592E" w:rsidDel="00FC7ACE">
          <w:delText xml:space="preserve"> A small square shaped data point represents a production board.  A small circle shaped data point represents a profile board.  </w:delText>
        </w:r>
      </w:del>
      <w:r w:rsidRPr="00C0592E">
        <w:t xml:space="preserve">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w:t>
      </w:r>
      <w:ins w:id="4340" w:author="Tom" w:date="2017-08-22T12:11:00Z">
        <w:r w:rsidR="00FC7ACE">
          <w:t>virtual profiles</w:t>
        </w:r>
      </w:ins>
      <w:del w:id="4341" w:author="Tom" w:date="2017-08-22T12:11:00Z">
        <w:r w:rsidRPr="00C0592E" w:rsidDel="00FC7ACE">
          <w:delText>boards</w:delText>
        </w:r>
      </w:del>
      <w:r w:rsidRPr="00C0592E">
        <w:t xml:space="preserve"> or less.  Click in the full screen chart area again to return to the regular Chart tab view.</w:t>
      </w:r>
    </w:p>
    <w:p w14:paraId="0804A596" w14:textId="77777777" w:rsidR="00FC099F" w:rsidRPr="00C0592E" w:rsidDel="00FC7ACE" w:rsidRDefault="00FC099F" w:rsidP="00F268F2">
      <w:pPr>
        <w:rPr>
          <w:del w:id="4342" w:author="Tom" w:date="2017-08-22T12:15:00Z"/>
        </w:rPr>
      </w:pPr>
    </w:p>
    <w:p w14:paraId="3551136E" w14:textId="08BC379F" w:rsidR="00FC099F" w:rsidRPr="00C0592E" w:rsidDel="00FC7ACE" w:rsidRDefault="00FC099F" w:rsidP="00F268F2">
      <w:pPr>
        <w:rPr>
          <w:del w:id="4343" w:author="Tom" w:date="2017-08-22T12:15:00Z"/>
        </w:rPr>
      </w:pPr>
      <w:del w:id="4344" w:author="Tom" w:date="2017-08-22T12:15:00Z">
        <w:r w:rsidRPr="00C0592E" w:rsidDel="00FC7ACE">
          <w:rPr>
            <w:b/>
          </w:rPr>
          <w:delText xml:space="preserve">Event </w:delText>
        </w:r>
        <w:r w:rsidDel="00FC7ACE">
          <w:rPr>
            <w:b/>
          </w:rPr>
          <w:delText>H</w:delText>
        </w:r>
        <w:r w:rsidRPr="00C0592E" w:rsidDel="00FC7ACE">
          <w:rPr>
            <w:b/>
          </w:rPr>
          <w:delText>istory-</w:delText>
        </w:r>
        <w:r w:rsidRPr="00C0592E" w:rsidDel="00FC7ACE">
          <w:delText xml:space="preserve"> This feature is enabled as a </w:delText>
        </w:r>
        <w:r w:rsidR="006D130E" w:rsidRPr="00C0592E" w:rsidDel="00FC7ACE">
          <w:delText>default</w:delText>
        </w:r>
        <w:r w:rsidRPr="00C0592E" w:rsidDel="00FC7ACE">
          <w:delText xml:space="preserve"> setting in the software.  When viewing the charts tab while in History mode an Event History dialog box </w:delText>
        </w:r>
        <w:r w:rsidDel="00FC7ACE">
          <w:delText>appears</w:delText>
        </w:r>
        <w:r w:rsidRPr="00C0592E" w:rsidDel="00FC7ACE">
          <w:delText xml:space="preserve">.  The Event History dialog box will contain a list of all alarms and alarm related events that happened during the (selected) Virtual Profile.  </w:delText>
        </w:r>
      </w:del>
    </w:p>
    <w:p w14:paraId="026335B0" w14:textId="22AA9081" w:rsidR="00FC099F" w:rsidRPr="00C0592E" w:rsidRDefault="00FC099F">
      <w:pPr>
        <w:pPrChange w:id="4345" w:author="Tom" w:date="2017-08-22T12:15:00Z">
          <w:pPr>
            <w:pStyle w:val="ListBullet"/>
            <w:numPr>
              <w:numId w:val="0"/>
            </w:numPr>
            <w:ind w:left="0" w:firstLine="0"/>
          </w:pPr>
        </w:pPrChange>
      </w:pPr>
    </w:p>
    <w:p w14:paraId="330F426E" w14:textId="7375E2C1" w:rsidR="00FC099F" w:rsidRPr="00C0592E" w:rsidDel="00FC7ACE" w:rsidRDefault="000E0382" w:rsidP="00FC099F">
      <w:pPr>
        <w:pStyle w:val="ListBullet"/>
        <w:keepNext/>
        <w:numPr>
          <w:ilvl w:val="0"/>
          <w:numId w:val="0"/>
        </w:numPr>
        <w:jc w:val="center"/>
        <w:rPr>
          <w:del w:id="4346" w:author="Tom" w:date="2017-08-22T12:14:00Z"/>
        </w:rPr>
      </w:pPr>
      <w:del w:id="4347" w:author="Tom" w:date="2017-08-22T12:14:00Z">
        <w:r w:rsidDel="00FC7ACE">
          <w:drawing>
            <wp:inline distT="0" distB="0" distL="0" distR="0" wp14:anchorId="2A910AE6" wp14:editId="0C88F0AA">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del>
    </w:p>
    <w:p w14:paraId="6B745738" w14:textId="1BFE8985" w:rsidR="00FC099F" w:rsidRPr="00C0592E" w:rsidDel="00FC7ACE" w:rsidRDefault="00FC099F">
      <w:pPr>
        <w:pStyle w:val="ListBullet"/>
        <w:keepNext/>
        <w:numPr>
          <w:ilvl w:val="0"/>
          <w:numId w:val="0"/>
        </w:numPr>
        <w:jc w:val="center"/>
        <w:rPr>
          <w:del w:id="4348" w:author="Tom" w:date="2017-08-22T12:14:00Z"/>
        </w:rPr>
        <w:pPrChange w:id="4349" w:author="Tom" w:date="2017-08-22T12:14:00Z">
          <w:pPr>
            <w:pStyle w:val="Caption"/>
          </w:pPr>
        </w:pPrChange>
      </w:pPr>
      <w:del w:id="4350" w:author="Tom" w:date="2017-08-22T12:14:00Z">
        <w:r w:rsidRPr="00C0592E" w:rsidDel="00FC7ACE">
          <w:delText xml:space="preserve">Figure </w:delText>
        </w:r>
        <w:r w:rsidR="00E52F03" w:rsidDel="00FC7ACE">
          <w:fldChar w:fldCharType="begin"/>
        </w:r>
        <w:r w:rsidR="00E52F03" w:rsidDel="00FC7ACE">
          <w:delInstrText xml:space="preserve"> SEQ Figure \* ARABIC </w:delInstrText>
        </w:r>
        <w:r w:rsidR="00E52F03" w:rsidDel="00FC7ACE">
          <w:fldChar w:fldCharType="separate"/>
        </w:r>
        <w:r w:rsidR="0013342E" w:rsidDel="00FC7ACE">
          <w:delText>110</w:delText>
        </w:r>
        <w:r w:rsidR="00E52F03" w:rsidDel="00FC7ACE">
          <w:fldChar w:fldCharType="end"/>
        </w:r>
        <w:r w:rsidRPr="00C0592E" w:rsidDel="00FC7ACE">
          <w:delText>: Event History dialog box</w:delText>
        </w:r>
      </w:del>
    </w:p>
    <w:p w14:paraId="6942E758" w14:textId="77777777" w:rsidR="00FC099F" w:rsidRPr="00C0592E" w:rsidDel="00FC7ACE" w:rsidRDefault="00FC099F" w:rsidP="00FC099F">
      <w:pPr>
        <w:pStyle w:val="ListBullet"/>
        <w:numPr>
          <w:ilvl w:val="0"/>
          <w:numId w:val="0"/>
        </w:numPr>
        <w:rPr>
          <w:del w:id="4351" w:author="Tom" w:date="2017-08-22T12:14:00Z"/>
        </w:rPr>
      </w:pPr>
    </w:p>
    <w:p w14:paraId="46B1F94E" w14:textId="6DD5A9CA" w:rsidR="00FC099F" w:rsidDel="00FC7ACE" w:rsidRDefault="00FC099F">
      <w:pPr>
        <w:pStyle w:val="ListBullet"/>
        <w:keepNext/>
        <w:numPr>
          <w:ilvl w:val="0"/>
          <w:numId w:val="0"/>
        </w:numPr>
        <w:jc w:val="center"/>
        <w:rPr>
          <w:del w:id="4352" w:author="Tom" w:date="2017-08-22T12:15:00Z"/>
        </w:rPr>
        <w:pPrChange w:id="4353" w:author="Tom" w:date="2017-08-22T12:14:00Z">
          <w:pPr/>
        </w:pPrChange>
      </w:pPr>
      <w:del w:id="4354" w:author="Tom" w:date="2017-08-22T12:14:00Z">
        <w:r w:rsidRPr="00C0592E" w:rsidDel="00FC7ACE">
          <w:rPr>
            <w:b/>
          </w:rPr>
          <w:delText>Dis</w:delText>
        </w:r>
        <w:r w:rsidR="00F268F2" w:rsidDel="00FC7ACE">
          <w:rPr>
            <w:b/>
          </w:rPr>
          <w:delText>ab</w:delText>
        </w:r>
        <w:r w:rsidRPr="00C0592E" w:rsidDel="00FC7ACE">
          <w:rPr>
            <w:b/>
          </w:rPr>
          <w:delText>ling Event History Display</w:delText>
        </w:r>
        <w:r w:rsidRPr="00C0592E" w:rsidDel="00FC7ACE">
          <w:delText xml:space="preserve"> - Right click anywhere in the full screen chart area.  The Chart Options menu will appear, select the Event History option.  </w:delText>
        </w:r>
      </w:del>
    </w:p>
    <w:p w14:paraId="34B5F31D" w14:textId="77777777" w:rsidR="00F268F2" w:rsidRPr="00C0592E" w:rsidRDefault="00F268F2">
      <w:pPr>
        <w:pStyle w:val="ListBullet"/>
        <w:keepNext/>
        <w:numPr>
          <w:ilvl w:val="0"/>
          <w:numId w:val="0"/>
        </w:numPr>
        <w:jc w:val="center"/>
        <w:pPrChange w:id="4355" w:author="Tom" w:date="2017-08-22T12:15:00Z">
          <w:pPr/>
        </w:pPrChange>
      </w:pPr>
    </w:p>
    <w:p w14:paraId="433C67D7" w14:textId="77777777" w:rsidR="00FC099F" w:rsidRPr="00C0592E" w:rsidRDefault="00FC099F" w:rsidP="00D7314E">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w:t>
      </w:r>
      <w:del w:id="4356" w:author="Tom" w:date="2017-08-22T14:46:00Z">
        <w:r w:rsidRPr="00C0592E" w:rsidDel="000B2859">
          <w:delText>ly</w:delText>
        </w:r>
      </w:del>
      <w:r w:rsidRPr="00C0592E">
        <w:t xml:space="preserve"> profile</w:t>
      </w:r>
      <w:del w:id="4357" w:author="Tom" w:date="2017-08-22T14:46:00Z">
        <w:r w:rsidRPr="00C0592E" w:rsidDel="000B2859">
          <w:delText>d board</w:delText>
        </w:r>
      </w:del>
      <w:r w:rsidRPr="00C0592E">
        <w:t>s.</w:t>
      </w:r>
    </w:p>
    <w:p w14:paraId="6B8D4B1A" w14:textId="2E76F176"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w:t>
      </w:r>
      <w:ins w:id="4358" w:author="Tom" w:date="2017-08-22T14:46:00Z">
        <w:r w:rsidR="000B2859">
          <w:t>v</w:t>
        </w:r>
      </w:ins>
      <w:del w:id="4359" w:author="Tom" w:date="2017-08-22T14:46:00Z">
        <w:r w:rsidRPr="00C0592E" w:rsidDel="000B2859">
          <w:delText>V</w:delText>
        </w:r>
      </w:del>
      <w:r w:rsidRPr="00C0592E">
        <w:t>irtual</w:t>
      </w:r>
      <w:ins w:id="4360" w:author="Tom" w:date="2017-08-22T14:46:00Z">
        <w:r w:rsidR="000B2859">
          <w:t xml:space="preserve"> p</w:t>
        </w:r>
      </w:ins>
      <w:del w:id="4361" w:author="Tom" w:date="2017-08-22T14:46:00Z">
        <w:r w:rsidRPr="00C0592E" w:rsidDel="000B2859">
          <w:delText>ly P</w:delText>
        </w:r>
      </w:del>
      <w:r w:rsidRPr="00C0592E">
        <w:t>rofil</w:t>
      </w:r>
      <w:ins w:id="4362" w:author="Tom" w:date="2017-08-22T14:46:00Z">
        <w:r w:rsidR="000B2859">
          <w:t>e</w:t>
        </w:r>
      </w:ins>
      <w:del w:id="4363" w:author="Tom" w:date="2017-08-22T14:46:00Z">
        <w:r w:rsidRPr="00C0592E" w:rsidDel="000B2859">
          <w:delText>ed board</w:delText>
        </w:r>
      </w:del>
      <w:r w:rsidRPr="00C0592E">
        <w:t>s.</w:t>
      </w:r>
    </w:p>
    <w:p w14:paraId="2687099A" w14:textId="77777777" w:rsidR="00FC099F" w:rsidRPr="00C0592E" w:rsidRDefault="00FC099F" w:rsidP="00FC099F"/>
    <w:p w14:paraId="1268B3B1" w14:textId="29101CA3" w:rsidR="003D173F" w:rsidRPr="00C0592E" w:rsidRDefault="00FC099F">
      <w:r w:rsidRPr="00F268F2">
        <w:rPr>
          <w:b/>
        </w:rPr>
        <w:t>Note</w:t>
      </w:r>
      <w:r w:rsidRPr="006034E1">
        <w:t xml:space="preserve">: </w:t>
      </w:r>
      <w:r w:rsidRPr="00233FE9">
        <w:t xml:space="preserve">Each chart can display a maximum of 200 data points at any given time.  Every 200 data points are considered a set of data.  A set of data can contain up to 200 data points, or if the production run was stopped before 200 </w:t>
      </w:r>
      <w:ins w:id="4364" w:author="Tom" w:date="2017-08-22T12:16:00Z">
        <w:r w:rsidR="00FC7ACE">
          <w:t>virtual profiles</w:t>
        </w:r>
      </w:ins>
      <w:del w:id="4365" w:author="Tom" w:date="2017-08-22T12:16:00Z">
        <w:r w:rsidRPr="00233FE9" w:rsidDel="00FC7ACE">
          <w:delText>boards</w:delText>
        </w:r>
      </w:del>
      <w:r w:rsidRPr="00233FE9">
        <w:t xml:space="preserve"> were processed, a data set may contain less than 200 data points.</w:t>
      </w:r>
      <w:bookmarkStart w:id="4366" w:name="_Toc394583246"/>
      <w:bookmarkStart w:id="4367" w:name="_Toc394583402"/>
      <w:bookmarkStart w:id="4368" w:name="_Toc468168382"/>
      <w:bookmarkStart w:id="4369" w:name="_Toc468175429"/>
      <w:bookmarkStart w:id="4370" w:name="_Toc468551585"/>
      <w:bookmarkStart w:id="4371" w:name="_Toc469038812"/>
      <w:bookmarkStart w:id="4372" w:name="_Toc469038867"/>
      <w:bookmarkStart w:id="4373" w:name="_Toc469042026"/>
      <w:bookmarkStart w:id="4374" w:name="_Toc469043184"/>
      <w:bookmarkStart w:id="4375" w:name="_Toc469043764"/>
      <w:bookmarkStart w:id="4376" w:name="_Toc469043845"/>
      <w:bookmarkStart w:id="4377" w:name="_Toc469045076"/>
      <w:bookmarkStart w:id="4378" w:name="_Toc469612958"/>
      <w:r w:rsidR="006C7149">
        <w:t xml:space="preserve"> </w:t>
      </w:r>
      <w:bookmarkStart w:id="4379" w:name="_Using_barcodes"/>
      <w:bookmarkStart w:id="4380" w:name="_Process_Traceability"/>
      <w:bookmarkStart w:id="4381" w:name="_Process_Control"/>
      <w:bookmarkStart w:id="4382" w:name="_Toc119468171"/>
      <w:bookmarkStart w:id="4383" w:name="_Toc320007057"/>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p>
    <w:p w14:paraId="201E0469" w14:textId="54348994" w:rsidR="00A16822" w:rsidRPr="00F0388A" w:rsidRDefault="00A16822">
      <w:bookmarkStart w:id="4384" w:name="_Run_RPM"/>
      <w:bookmarkStart w:id="4385" w:name="_The_Software_Client"/>
      <w:bookmarkStart w:id="4386" w:name="_Kic_Server"/>
      <w:bookmarkEnd w:id="4382"/>
      <w:bookmarkEnd w:id="4383"/>
      <w:bookmarkEnd w:id="4384"/>
      <w:bookmarkEnd w:id="4385"/>
      <w:bookmarkEnd w:id="4386"/>
    </w:p>
    <w:p w14:paraId="5A719C82" w14:textId="640B6758" w:rsidR="00EC4E34" w:rsidRPr="00F0388A" w:rsidRDefault="00EC4E34" w:rsidP="00FD70FE"/>
    <w:p w14:paraId="454E2814" w14:textId="3A6356DA" w:rsidR="00806DB4" w:rsidRDefault="006C7149" w:rsidP="0026146F">
      <w:pPr>
        <w:pStyle w:val="Heading1"/>
      </w:pPr>
      <w:bookmarkStart w:id="4387" w:name="_Toc329853018"/>
      <w:bookmarkStart w:id="4388" w:name="_Toc329863376"/>
      <w:bookmarkStart w:id="4389" w:name="_Toc331173648"/>
      <w:bookmarkStart w:id="4390" w:name="_Ref332096978"/>
      <w:bookmarkStart w:id="4391" w:name="_Toc332179184"/>
      <w:bookmarkStart w:id="4392" w:name="_Toc332208418"/>
      <w:bookmarkStart w:id="4393" w:name="_Toc332208754"/>
      <w:bookmarkStart w:id="4394" w:name="_Toc332274000"/>
      <w:bookmarkStart w:id="4395" w:name="_Toc394411679"/>
      <w:bookmarkStart w:id="4396" w:name="_Toc394486317"/>
      <w:bookmarkStart w:id="4397" w:name="_Toc394583250"/>
      <w:bookmarkStart w:id="4398" w:name="_Toc394583406"/>
      <w:bookmarkStart w:id="4399" w:name="_Toc468168388"/>
      <w:bookmarkStart w:id="4400" w:name="_Toc468175435"/>
      <w:bookmarkStart w:id="4401" w:name="_Toc468551591"/>
      <w:bookmarkStart w:id="4402" w:name="_Toc469038818"/>
      <w:bookmarkStart w:id="4403" w:name="_Toc469038873"/>
      <w:bookmarkStart w:id="4404" w:name="_Toc469042032"/>
      <w:bookmarkStart w:id="4405" w:name="_Toc469043204"/>
      <w:bookmarkStart w:id="4406" w:name="_Toc469043784"/>
      <w:bookmarkStart w:id="4407" w:name="_Toc469043851"/>
      <w:bookmarkStart w:id="4408" w:name="_Toc469045121"/>
      <w:bookmarkStart w:id="4409" w:name="_Toc469612978"/>
      <w:bookmarkStart w:id="4410" w:name="_Toc491175128"/>
      <w:bookmarkStart w:id="4411" w:name="_Toc491264037"/>
      <w:bookmarkStart w:id="4412" w:name="_Toc491347026"/>
      <w:bookmarkStart w:id="4413" w:name="_Toc494303963"/>
      <w:bookmarkStart w:id="4414" w:name="_Toc494304184"/>
      <w:bookmarkStart w:id="4415" w:name="_Toc532827303"/>
      <w:bookmarkStart w:id="4416" w:name="_Toc532827476"/>
      <w:bookmarkStart w:id="4417" w:name="_Toc532827600"/>
      <w:bookmarkStart w:id="4418" w:name="_Toc532827884"/>
      <w:bookmarkStart w:id="4419" w:name="_Toc532892555"/>
      <w:r>
        <w:lastRenderedPageBreak/>
        <w:t>Using Live Data</w:t>
      </w:r>
      <w:bookmarkEnd w:id="4387"/>
      <w:bookmarkEnd w:id="4388"/>
      <w:bookmarkEnd w:id="4389"/>
      <w:bookmarkEnd w:id="4390"/>
      <w:bookmarkEnd w:id="4391"/>
      <w:bookmarkEnd w:id="4392"/>
      <w:bookmarkEnd w:id="4393"/>
      <w:bookmarkEnd w:id="4394"/>
      <w:bookmarkEnd w:id="4395"/>
      <w:bookmarkEnd w:id="4396"/>
      <w:r>
        <w:t xml:space="preserve"> Output</w:t>
      </w:r>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p>
    <w:p w14:paraId="626472B6" w14:textId="48008B78" w:rsidR="00104808" w:rsidRPr="0075789B" w:rsidRDefault="00104808" w:rsidP="00104808">
      <w:r w:rsidRPr="0075789B">
        <w:t>The Live Data Output (LDO) feature outputs Virtual Profile (VP) data in real time for use by third-party applications such as Line Balancing/Production Monitoring Host or SPC software.  This data includes</w:t>
      </w:r>
      <w:del w:id="4420" w:author="Tom" w:date="2017-08-22T12:16:00Z">
        <w:r w:rsidRPr="0075789B" w:rsidDel="00FC7ACE">
          <w:delText xml:space="preserve"> barcode information (where applicable)</w:delText>
        </w:r>
      </w:del>
      <w:r w:rsidRPr="0075789B">
        <w:t xml:space="preserve"> </w:t>
      </w:r>
      <w:del w:id="4421" w:author="Tom" w:date="2017-08-22T12:16:00Z">
        <w:r w:rsidRPr="0075789B" w:rsidDel="00FC7ACE">
          <w:delText xml:space="preserve">and </w:delText>
        </w:r>
      </w:del>
      <w:r w:rsidRPr="0075789B">
        <w:t xml:space="preserve">all relevant </w:t>
      </w:r>
      <w:ins w:id="4422" w:author="Tom" w:date="2017-08-22T12:17:00Z">
        <w:r w:rsidR="00FC7ACE">
          <w:t xml:space="preserve">process information, </w:t>
        </w:r>
      </w:ins>
      <w:r w:rsidRPr="0075789B">
        <w:t xml:space="preserve">profile data, </w:t>
      </w:r>
      <w:ins w:id="4423" w:author="Tom" w:date="2017-08-22T12:17:00Z">
        <w:r w:rsidR="0044235C">
          <w:t xml:space="preserve">Virtual Profile data, </w:t>
        </w:r>
      </w:ins>
      <w:r w:rsidRPr="0075789B">
        <w:t xml:space="preserve">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7A539EFF" w:rsidR="00104808" w:rsidRPr="0075789B" w:rsidRDefault="00104808" w:rsidP="00104808">
      <w:r w:rsidRPr="0075789B">
        <w:rPr>
          <w:b/>
        </w:rPr>
        <w:t>Output of the LDO file data</w:t>
      </w:r>
      <w:r w:rsidRPr="0075789B">
        <w:t xml:space="preserve"> –When the VP is running, the statistical data from each newly completed Virtual Profile </w:t>
      </w:r>
      <w:del w:id="4424" w:author="Tom" w:date="2017-08-22T12:18:00Z">
        <w:r w:rsidRPr="0075789B" w:rsidDel="0044235C">
          <w:delText xml:space="preserve"> </w:delText>
        </w:r>
      </w:del>
      <w:r w:rsidRPr="0075789B">
        <w:t>is written to the LDO fi</w:t>
      </w:r>
      <w:ins w:id="4425" w:author="Tom" w:date="2017-08-22T12:18:00Z">
        <w:r w:rsidR="0044235C">
          <w:t>le</w:t>
        </w:r>
      </w:ins>
      <w:del w:id="4426" w:author="Tom" w:date="2017-08-22T12:18:00Z">
        <w:r w:rsidRPr="0075789B" w:rsidDel="0044235C">
          <w:delText>le when the board exits the oven</w:delText>
        </w:r>
      </w:del>
      <w:r w:rsidRPr="0075789B">
        <w:t xml:space="preserve">.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w:t>
      </w:r>
      <w:proofErr w:type="gramStart"/>
      <w:r w:rsidRPr="0075789B">
        <w:t>at all times</w:t>
      </w:r>
      <w:proofErr w:type="gramEnd"/>
      <w:r w:rsidRPr="0075789B">
        <w:t xml:space="preserve"> during use.  You can verify </w:t>
      </w:r>
      <w:proofErr w:type="gramStart"/>
      <w:r w:rsidRPr="0075789B">
        <w:t>whether or not</w:t>
      </w:r>
      <w:proofErr w:type="gramEnd"/>
      <w:r w:rsidRPr="0075789B">
        <w:t xml:space="preserve">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071BFFD6" w:rsidR="00104808" w:rsidRPr="00582A6D" w:rsidRDefault="00A67368" w:rsidP="00104808">
      <w:pPr>
        <w:jc w:val="center"/>
        <w:rPr>
          <w:lang w:val="en"/>
        </w:rPr>
      </w:pPr>
      <w:ins w:id="4427" w:author="Tom" w:date="2017-08-22T13:42:00Z">
        <w:r>
          <w:rPr>
            <w:noProof/>
          </w:rPr>
          <w:drawing>
            <wp:inline distT="0" distB="0" distL="0" distR="0" wp14:anchorId="58327478" wp14:editId="51FBADC8">
              <wp:extent cx="5943600" cy="38011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info.png"/>
                      <pic:cNvPicPr/>
                    </pic:nvPicPr>
                    <pic:blipFill>
                      <a:blip r:embed="rId241">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ins>
      <w:del w:id="4428" w:author="Tom" w:date="2017-08-22T13:42:00Z">
        <w:r w:rsidR="00104808" w:rsidRPr="0075789B" w:rsidDel="00A67368">
          <w:rPr>
            <w:noProof/>
          </w:rPr>
          <mc:AlternateContent>
            <mc:Choice Requires="wpc">
              <w:drawing>
                <wp:inline distT="0" distB="0" distL="0" distR="0" wp14:anchorId="2952847D" wp14:editId="5DB18427">
                  <wp:extent cx="5943600" cy="3809365"/>
                  <wp:effectExtent l="0" t="0" r="0" b="0"/>
                  <wp:docPr id="5197"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66" name="Group 205"/>
                          <wpg:cNvGrpSpPr>
                            <a:grpSpLocks/>
                          </wpg:cNvGrpSpPr>
                          <wpg:grpSpPr bwMode="auto">
                            <a:xfrm>
                              <a:off x="0" y="0"/>
                              <a:ext cx="5943600" cy="3676015"/>
                              <a:chOff x="0" y="0"/>
                              <a:chExt cx="9360" cy="5789"/>
                            </a:xfrm>
                          </wpg:grpSpPr>
                          <wps:wsp>
                            <wps:cNvPr id="496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60126E" w:rsidRDefault="0060126E"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4968"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60126E" w:rsidRDefault="0060126E"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496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60126E" w:rsidRDefault="0060126E" w:rsidP="00104808">
                                  <w:r>
                                    <w:rPr>
                                      <w:rFonts w:ascii="Arial" w:hAnsi="Arial" w:cs="Arial"/>
                                      <w:color w:val="000000"/>
                                      <w:sz w:val="14"/>
                                      <w:szCs w:val="14"/>
                                    </w:rPr>
                                    <w:t xml:space="preserve">Profile </w:t>
                                  </w:r>
                                  <w:proofErr w:type="spellStart"/>
                                  <w:r>
                                    <w:rPr>
                                      <w:rFonts w:ascii="Arial" w:hAnsi="Arial" w:cs="Arial"/>
                                      <w:color w:val="000000"/>
                                      <w:sz w:val="14"/>
                                      <w:szCs w:val="14"/>
                                    </w:rPr>
                                    <w:t>Board_Soldered</w:t>
                                  </w:r>
                                  <w:proofErr w:type="spellEnd"/>
                                  <w:r>
                                    <w:rPr>
                                      <w:rFonts w:ascii="Arial" w:hAnsi="Arial" w:cs="Arial"/>
                                      <w:color w:val="000000"/>
                                      <w:sz w:val="14"/>
                                      <w:szCs w:val="14"/>
                                    </w:rPr>
                                    <w:t xml:space="preserve"> TCs</w:t>
                                  </w:r>
                                </w:p>
                              </w:txbxContent>
                            </wps:txbx>
                            <wps:bodyPr rot="0" vert="horz" wrap="none" lIns="0" tIns="0" rIns="0" bIns="0" anchor="t" anchorCtr="0" upright="1">
                              <a:spAutoFit/>
                            </wps:bodyPr>
                          </wps:wsp>
                          <wps:wsp>
                            <wps:cNvPr id="497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60126E" w:rsidRDefault="0060126E"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497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60126E" w:rsidRDefault="0060126E"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497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60126E" w:rsidRDefault="0060126E"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497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60126E" w:rsidRDefault="0060126E"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497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60126E" w:rsidRDefault="0060126E"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497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60126E" w:rsidRDefault="0060126E"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497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60126E" w:rsidRDefault="0060126E" w:rsidP="00104808">
                                  <w:r>
                                    <w:rPr>
                                      <w:rFonts w:ascii="Arial" w:hAnsi="Arial" w:cs="Arial"/>
                                      <w:color w:val="000000"/>
                                      <w:sz w:val="14"/>
                                      <w:szCs w:val="14"/>
                                    </w:rPr>
                                    <w:t>inches/minute</w:t>
                                  </w:r>
                                </w:p>
                              </w:txbxContent>
                            </wps:txbx>
                            <wps:bodyPr rot="0" vert="horz" wrap="none" lIns="0" tIns="0" rIns="0" bIns="0" anchor="t" anchorCtr="0" upright="1">
                              <a:spAutoFit/>
                            </wps:bodyPr>
                          </wps:wsp>
                          <wps:wsp>
                            <wps:cNvPr id="497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60126E" w:rsidRDefault="0060126E"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497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60126E" w:rsidRDefault="0060126E"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4979"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60126E" w:rsidRDefault="0060126E" w:rsidP="00104808">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498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60126E" w:rsidRDefault="0060126E" w:rsidP="00104808">
                                  <w:r>
                                    <w:rPr>
                                      <w:rFonts w:ascii="Arial" w:hAnsi="Arial" w:cs="Arial"/>
                                      <w:color w:val="000000"/>
                                      <w:sz w:val="14"/>
                                      <w:szCs w:val="14"/>
                                    </w:rPr>
                                    <w:t>10</w:t>
                                  </w:r>
                                </w:p>
                              </w:txbxContent>
                            </wps:txbx>
                            <wps:bodyPr rot="0" vert="horz" wrap="none" lIns="0" tIns="0" rIns="0" bIns="0" anchor="t" anchorCtr="0" upright="1">
                              <a:spAutoFit/>
                            </wps:bodyPr>
                          </wps:wsp>
                          <wps:wsp>
                            <wps:cNvPr id="498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60126E" w:rsidRDefault="0060126E"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498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60126E" w:rsidRDefault="0060126E" w:rsidP="00104808">
                                  <w:r>
                                    <w:rPr>
                                      <w:rFonts w:ascii="Arial" w:hAnsi="Arial" w:cs="Arial"/>
                                      <w:color w:val="000000"/>
                                      <w:sz w:val="14"/>
                                      <w:szCs w:val="14"/>
                                    </w:rPr>
                                    <w:t>6</w:t>
                                  </w:r>
                                </w:p>
                              </w:txbxContent>
                            </wps:txbx>
                            <wps:bodyPr rot="0" vert="horz" wrap="none" lIns="0" tIns="0" rIns="0" bIns="0" anchor="t" anchorCtr="0" upright="1">
                              <a:spAutoFit/>
                            </wps:bodyPr>
                          </wps:wsp>
                          <wps:wsp>
                            <wps:cNvPr id="498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60126E" w:rsidRDefault="0060126E"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98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60126E" w:rsidRDefault="0060126E" w:rsidP="00104808">
                                  <w:r>
                                    <w:rPr>
                                      <w:rFonts w:ascii="Arial" w:hAnsi="Arial" w:cs="Arial"/>
                                      <w:color w:val="000000"/>
                                      <w:sz w:val="14"/>
                                      <w:szCs w:val="14"/>
                                    </w:rPr>
                                    <w:t>4</w:t>
                                  </w:r>
                                </w:p>
                              </w:txbxContent>
                            </wps:txbx>
                            <wps:bodyPr rot="0" vert="horz" wrap="none" lIns="0" tIns="0" rIns="0" bIns="0" anchor="t" anchorCtr="0" upright="1">
                              <a:spAutoFit/>
                            </wps:bodyPr>
                          </wps:wsp>
                          <wps:wsp>
                            <wps:cNvPr id="498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60126E" w:rsidRDefault="0060126E"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498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60126E" w:rsidRDefault="0060126E" w:rsidP="00104808">
                                  <w:r>
                                    <w:rPr>
                                      <w:rFonts w:ascii="Arial" w:hAnsi="Arial" w:cs="Arial"/>
                                      <w:color w:val="000000"/>
                                      <w:sz w:val="14"/>
                                      <w:szCs w:val="14"/>
                                    </w:rPr>
                                    <w:t>LOW</w:t>
                                  </w:r>
                                </w:p>
                              </w:txbxContent>
                            </wps:txbx>
                            <wps:bodyPr rot="0" vert="horz" wrap="none" lIns="0" tIns="0" rIns="0" bIns="0" anchor="t" anchorCtr="0" upright="1">
                              <a:spAutoFit/>
                            </wps:bodyPr>
                          </wps:wsp>
                          <wps:wsp>
                            <wps:cNvPr id="498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60126E" w:rsidRDefault="0060126E"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498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60126E" w:rsidRDefault="0060126E" w:rsidP="00104808">
                                  <w:r>
                                    <w:rPr>
                                      <w:rFonts w:ascii="Arial" w:hAnsi="Arial" w:cs="Arial"/>
                                      <w:color w:val="000000"/>
                                      <w:sz w:val="14"/>
                                      <w:szCs w:val="14"/>
                                    </w:rPr>
                                    <w:t>HIGH</w:t>
                                  </w:r>
                                </w:p>
                              </w:txbxContent>
                            </wps:txbx>
                            <wps:bodyPr rot="0" vert="horz" wrap="none" lIns="0" tIns="0" rIns="0" bIns="0" anchor="t" anchorCtr="0" upright="1">
                              <a:spAutoFit/>
                            </wps:bodyPr>
                          </wps:wsp>
                          <wps:wsp>
                            <wps:cNvPr id="498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60126E" w:rsidRDefault="0060126E"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499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60126E" w:rsidRDefault="0060126E" w:rsidP="00104808">
                                  <w:r>
                                    <w:rPr>
                                      <w:rFonts w:ascii="Arial" w:hAnsi="Arial" w:cs="Arial"/>
                                      <w:color w:val="000000"/>
                                      <w:sz w:val="14"/>
                                      <w:szCs w:val="14"/>
                                    </w:rPr>
                                    <w:t>0</w:t>
                                  </w:r>
                                </w:p>
                              </w:txbxContent>
                            </wps:txbx>
                            <wps:bodyPr rot="0" vert="horz" wrap="none" lIns="0" tIns="0" rIns="0" bIns="0" anchor="t" anchorCtr="0" upright="1">
                              <a:spAutoFit/>
                            </wps:bodyPr>
                          </wps:wsp>
                          <wps:wsp>
                            <wps:cNvPr id="499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60126E" w:rsidRDefault="0060126E" w:rsidP="00104808">
                                  <w:r>
                                    <w:rPr>
                                      <w:rFonts w:ascii="Arial" w:hAnsi="Arial" w:cs="Arial"/>
                                      <w:color w:val="000000"/>
                                      <w:sz w:val="14"/>
                                      <w:szCs w:val="14"/>
                                    </w:rPr>
                                    <w:t>2.3</w:t>
                                  </w:r>
                                </w:p>
                              </w:txbxContent>
                            </wps:txbx>
                            <wps:bodyPr rot="0" vert="horz" wrap="none" lIns="0" tIns="0" rIns="0" bIns="0" anchor="t" anchorCtr="0" upright="1">
                              <a:spAutoFit/>
                            </wps:bodyPr>
                          </wps:wsp>
                          <wps:wsp>
                            <wps:cNvPr id="4576"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60126E" w:rsidRDefault="0060126E" w:rsidP="00104808">
                                  <w:r>
                                    <w:rPr>
                                      <w:rFonts w:ascii="Arial" w:hAnsi="Arial" w:cs="Arial"/>
                                      <w:color w:val="000000"/>
                                      <w:sz w:val="14"/>
                                      <w:szCs w:val="14"/>
                                    </w:rPr>
                                    <w:t>3</w:t>
                                  </w:r>
                                </w:p>
                              </w:txbxContent>
                            </wps:txbx>
                            <wps:bodyPr rot="0" vert="horz" wrap="none" lIns="0" tIns="0" rIns="0" bIns="0" anchor="t" anchorCtr="0" upright="1">
                              <a:spAutoFit/>
                            </wps:bodyPr>
                          </wps:wsp>
                          <wps:wsp>
                            <wps:cNvPr id="4577"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60126E" w:rsidRDefault="0060126E"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457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60126E" w:rsidRDefault="0060126E" w:rsidP="00104808">
                                  <w:r>
                                    <w:rPr>
                                      <w:rFonts w:ascii="Arial" w:hAnsi="Arial" w:cs="Arial"/>
                                      <w:color w:val="000000"/>
                                      <w:sz w:val="14"/>
                                      <w:szCs w:val="14"/>
                                    </w:rPr>
                                    <w:t>60</w:t>
                                  </w:r>
                                </w:p>
                              </w:txbxContent>
                            </wps:txbx>
                            <wps:bodyPr rot="0" vert="horz" wrap="none" lIns="0" tIns="0" rIns="0" bIns="0" anchor="t" anchorCtr="0" upright="1">
                              <a:spAutoFit/>
                            </wps:bodyPr>
                          </wps:wsp>
                          <wps:wsp>
                            <wps:cNvPr id="457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60126E" w:rsidRDefault="0060126E" w:rsidP="00104808">
                                  <w:r>
                                    <w:rPr>
                                      <w:rFonts w:ascii="Arial" w:hAnsi="Arial" w:cs="Arial"/>
                                      <w:color w:val="000000"/>
                                      <w:sz w:val="14"/>
                                      <w:szCs w:val="14"/>
                                    </w:rPr>
                                    <w:t>120</w:t>
                                  </w:r>
                                </w:p>
                              </w:txbxContent>
                            </wps:txbx>
                            <wps:bodyPr rot="0" vert="horz" wrap="none" lIns="0" tIns="0" rIns="0" bIns="0" anchor="t" anchorCtr="0" upright="1">
                              <a:spAutoFit/>
                            </wps:bodyPr>
                          </wps:wsp>
                          <wps:wsp>
                            <wps:cNvPr id="4580"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60126E" w:rsidRDefault="0060126E" w:rsidP="00104808">
                                  <w:r>
                                    <w:rPr>
                                      <w:rFonts w:ascii="Arial" w:hAnsi="Arial" w:cs="Arial"/>
                                      <w:color w:val="000000"/>
                                      <w:sz w:val="14"/>
                                      <w:szCs w:val="14"/>
                                    </w:rPr>
                                    <w:t>Reflow Time /183C</w:t>
                                  </w:r>
                                </w:p>
                              </w:txbxContent>
                            </wps:txbx>
                            <wps:bodyPr rot="0" vert="horz" wrap="none" lIns="0" tIns="0" rIns="0" bIns="0" anchor="t" anchorCtr="0" upright="1">
                              <a:spAutoFit/>
                            </wps:bodyPr>
                          </wps:wsp>
                          <wps:wsp>
                            <wps:cNvPr id="4581"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60126E" w:rsidRDefault="0060126E" w:rsidP="00104808">
                                  <w:r>
                                    <w:rPr>
                                      <w:rFonts w:ascii="Arial" w:hAnsi="Arial" w:cs="Arial"/>
                                      <w:color w:val="000000"/>
                                      <w:sz w:val="14"/>
                                      <w:szCs w:val="14"/>
                                    </w:rPr>
                                    <w:t>45</w:t>
                                  </w:r>
                                </w:p>
                              </w:txbxContent>
                            </wps:txbx>
                            <wps:bodyPr rot="0" vert="horz" wrap="none" lIns="0" tIns="0" rIns="0" bIns="0" anchor="t" anchorCtr="0" upright="1">
                              <a:spAutoFit/>
                            </wps:bodyPr>
                          </wps:wsp>
                          <wps:wsp>
                            <wps:cNvPr id="4582"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60126E" w:rsidRDefault="0060126E" w:rsidP="00104808">
                                  <w:r>
                                    <w:rPr>
                                      <w:rFonts w:ascii="Arial" w:hAnsi="Arial" w:cs="Arial"/>
                                      <w:color w:val="000000"/>
                                      <w:sz w:val="14"/>
                                      <w:szCs w:val="14"/>
                                    </w:rPr>
                                    <w:t>90</w:t>
                                  </w:r>
                                </w:p>
                              </w:txbxContent>
                            </wps:txbx>
                            <wps:bodyPr rot="0" vert="horz" wrap="none" lIns="0" tIns="0" rIns="0" bIns="0" anchor="t" anchorCtr="0" upright="1">
                              <a:spAutoFit/>
                            </wps:bodyPr>
                          </wps:wsp>
                          <wps:wsp>
                            <wps:cNvPr id="4583"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60126E" w:rsidRDefault="0060126E"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4584"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60126E" w:rsidRDefault="0060126E" w:rsidP="00104808">
                                  <w:r>
                                    <w:rPr>
                                      <w:rFonts w:ascii="Arial" w:hAnsi="Arial" w:cs="Arial"/>
                                      <w:color w:val="000000"/>
                                      <w:sz w:val="14"/>
                                      <w:szCs w:val="14"/>
                                    </w:rPr>
                                    <w:t>205</w:t>
                                  </w:r>
                                </w:p>
                              </w:txbxContent>
                            </wps:txbx>
                            <wps:bodyPr rot="0" vert="horz" wrap="none" lIns="0" tIns="0" rIns="0" bIns="0" anchor="t" anchorCtr="0" upright="1">
                              <a:spAutoFit/>
                            </wps:bodyPr>
                          </wps:wsp>
                          <wps:wsp>
                            <wps:cNvPr id="4585"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60126E" w:rsidRDefault="0060126E" w:rsidP="00104808">
                                  <w:r>
                                    <w:rPr>
                                      <w:rFonts w:ascii="Arial" w:hAnsi="Arial" w:cs="Arial"/>
                                      <w:color w:val="000000"/>
                                      <w:sz w:val="14"/>
                                      <w:szCs w:val="14"/>
                                    </w:rPr>
                                    <w:t>225</w:t>
                                  </w:r>
                                </w:p>
                              </w:txbxContent>
                            </wps:txbx>
                            <wps:bodyPr rot="0" vert="horz" wrap="none" lIns="0" tIns="0" rIns="0" bIns="0" anchor="t" anchorCtr="0" upright="1">
                              <a:spAutoFit/>
                            </wps:bodyPr>
                          </wps:wsp>
                          <wps:wsp>
                            <wps:cNvPr id="4586"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60126E" w:rsidRDefault="0060126E"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87"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60126E" w:rsidRDefault="0060126E"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8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60126E" w:rsidRDefault="0060126E"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8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60126E" w:rsidRDefault="0060126E"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45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60126E" w:rsidRDefault="0060126E" w:rsidP="00104808">
                                  <w:r>
                                    <w:rPr>
                                      <w:rFonts w:ascii="Arial" w:hAnsi="Arial" w:cs="Arial"/>
                                      <w:color w:val="000000"/>
                                      <w:sz w:val="14"/>
                                      <w:szCs w:val="14"/>
                                    </w:rPr>
                                    <w:t>81%</w:t>
                                  </w:r>
                                </w:p>
                              </w:txbxContent>
                            </wps:txbx>
                            <wps:bodyPr rot="0" vert="horz" wrap="none" lIns="0" tIns="0" rIns="0" bIns="0" anchor="t" anchorCtr="0" upright="1">
                              <a:spAutoFit/>
                            </wps:bodyPr>
                          </wps:wsp>
                          <wps:wsp>
                            <wps:cNvPr id="45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60126E" w:rsidRDefault="0060126E"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60126E" w:rsidRDefault="0060126E" w:rsidP="00104808">
                                  <w:r>
                                    <w:rPr>
                                      <w:rFonts w:ascii="Arial" w:hAnsi="Arial" w:cs="Arial"/>
                                      <w:color w:val="000000"/>
                                      <w:sz w:val="14"/>
                                      <w:szCs w:val="14"/>
                                    </w:rPr>
                                    <w:t>36</w:t>
                                  </w:r>
                                </w:p>
                              </w:txbxContent>
                            </wps:txbx>
                            <wps:bodyPr rot="0" vert="horz" wrap="none" lIns="0" tIns="0" rIns="0" bIns="0" anchor="t" anchorCtr="0" upright="1">
                              <a:spAutoFit/>
                            </wps:bodyPr>
                          </wps:wsp>
                          <wps:wsp>
                            <wps:cNvPr id="459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60126E" w:rsidRDefault="0060126E"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94"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60126E" w:rsidRDefault="0060126E" w:rsidP="00104808">
                                  <w:r>
                                    <w:rPr>
                                      <w:rFonts w:ascii="Arial" w:hAnsi="Arial" w:cs="Arial"/>
                                      <w:color w:val="000000"/>
                                      <w:sz w:val="14"/>
                                      <w:szCs w:val="14"/>
                                    </w:rPr>
                                    <w:t>36.09</w:t>
                                  </w:r>
                                </w:p>
                              </w:txbxContent>
                            </wps:txbx>
                            <wps:bodyPr rot="0" vert="horz" wrap="none" lIns="0" tIns="0" rIns="0" bIns="0" anchor="t" anchorCtr="0" upright="1">
                              <a:spAutoFit/>
                            </wps:bodyPr>
                          </wps:wsp>
                          <wps:wsp>
                            <wps:cNvPr id="45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60126E" w:rsidRDefault="0060126E"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4597"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60126E" w:rsidRDefault="0060126E" w:rsidP="00104808">
                                  <w:r>
                                    <w:rPr>
                                      <w:rFonts w:ascii="Arial" w:hAnsi="Arial" w:cs="Arial"/>
                                      <w:color w:val="000000"/>
                                      <w:sz w:val="14"/>
                                      <w:szCs w:val="14"/>
                                    </w:rPr>
                                    <w:t>1</w:t>
                                  </w:r>
                                </w:p>
                              </w:txbxContent>
                            </wps:txbx>
                            <wps:bodyPr rot="0" vert="horz" wrap="none" lIns="0" tIns="0" rIns="0" bIns="0" anchor="t" anchorCtr="0" upright="1">
                              <a:spAutoFit/>
                            </wps:bodyPr>
                          </wps:wsp>
                          <wps:wsp>
                            <wps:cNvPr id="4598"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60126E" w:rsidRDefault="0060126E" w:rsidP="00104808">
                                  <w:r>
                                    <w:rPr>
                                      <w:rFonts w:ascii="Arial" w:hAnsi="Arial" w:cs="Arial"/>
                                      <w:color w:val="000000"/>
                                      <w:sz w:val="14"/>
                                      <w:szCs w:val="14"/>
                                    </w:rPr>
                                    <w:t>2</w:t>
                                  </w:r>
                                </w:p>
                              </w:txbxContent>
                            </wps:txbx>
                            <wps:bodyPr rot="0" vert="horz" wrap="none" lIns="0" tIns="0" rIns="0" bIns="0" anchor="t" anchorCtr="0" upright="1">
                              <a:spAutoFit/>
                            </wps:bodyPr>
                          </wps:wsp>
                          <wps:wsp>
                            <wps:cNvPr id="4599"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60126E" w:rsidRDefault="0060126E" w:rsidP="00104808">
                                  <w:r>
                                    <w:rPr>
                                      <w:rFonts w:ascii="Arial" w:hAnsi="Arial" w:cs="Arial"/>
                                      <w:color w:val="000000"/>
                                      <w:sz w:val="14"/>
                                      <w:szCs w:val="14"/>
                                    </w:rPr>
                                    <w:t>3</w:t>
                                  </w:r>
                                </w:p>
                              </w:txbxContent>
                            </wps:txbx>
                            <wps:bodyPr rot="0" vert="horz" wrap="none" lIns="0" tIns="0" rIns="0" bIns="0" anchor="t" anchorCtr="0" upright="1">
                              <a:spAutoFit/>
                            </wps:bodyPr>
                          </wps:wsp>
                          <wps:wsp>
                            <wps:cNvPr id="4600"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60126E" w:rsidRDefault="0060126E" w:rsidP="00104808">
                                  <w:r>
                                    <w:rPr>
                                      <w:rFonts w:ascii="Arial" w:hAnsi="Arial" w:cs="Arial"/>
                                      <w:color w:val="000000"/>
                                      <w:sz w:val="14"/>
                                      <w:szCs w:val="14"/>
                                    </w:rPr>
                                    <w:t>4</w:t>
                                  </w:r>
                                </w:p>
                              </w:txbxContent>
                            </wps:txbx>
                            <wps:bodyPr rot="0" vert="horz" wrap="none" lIns="0" tIns="0" rIns="0" bIns="0" anchor="t" anchorCtr="0" upright="1">
                              <a:spAutoFit/>
                            </wps:bodyPr>
                          </wps:wsp>
                          <wps:wsp>
                            <wps:cNvPr id="4601"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60126E" w:rsidRDefault="0060126E" w:rsidP="00104808">
                                  <w:r>
                                    <w:rPr>
                                      <w:rFonts w:ascii="Arial" w:hAnsi="Arial" w:cs="Arial"/>
                                      <w:color w:val="000000"/>
                                      <w:sz w:val="14"/>
                                      <w:szCs w:val="14"/>
                                    </w:rPr>
                                    <w:t>5</w:t>
                                  </w:r>
                                </w:p>
                              </w:txbxContent>
                            </wps:txbx>
                            <wps:bodyPr rot="0" vert="horz" wrap="none" lIns="0" tIns="0" rIns="0" bIns="0" anchor="t" anchorCtr="0" upright="1">
                              <a:spAutoFit/>
                            </wps:bodyPr>
                          </wps:wsp>
                          <wps:wsp>
                            <wps:cNvPr id="460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60126E" w:rsidRDefault="0060126E" w:rsidP="00104808">
                                  <w:r>
                                    <w:rPr>
                                      <w:rFonts w:ascii="Arial" w:hAnsi="Arial" w:cs="Arial"/>
                                      <w:color w:val="000000"/>
                                      <w:sz w:val="14"/>
                                      <w:szCs w:val="14"/>
                                    </w:rPr>
                                    <w:t>6</w:t>
                                  </w:r>
                                </w:p>
                              </w:txbxContent>
                            </wps:txbx>
                            <wps:bodyPr rot="0" vert="horz" wrap="none" lIns="0" tIns="0" rIns="0" bIns="0" anchor="t" anchorCtr="0" upright="1">
                              <a:spAutoFit/>
                            </wps:bodyPr>
                          </wps:wsp>
                          <wps:wsp>
                            <wps:cNvPr id="460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60126E" w:rsidRDefault="0060126E" w:rsidP="00104808">
                                  <w:r>
                                    <w:rPr>
                                      <w:rFonts w:ascii="Arial" w:hAnsi="Arial" w:cs="Arial"/>
                                      <w:color w:val="000000"/>
                                      <w:sz w:val="14"/>
                                      <w:szCs w:val="14"/>
                                    </w:rPr>
                                    <w:t>7</w:t>
                                  </w:r>
                                </w:p>
                              </w:txbxContent>
                            </wps:txbx>
                            <wps:bodyPr rot="0" vert="horz" wrap="none" lIns="0" tIns="0" rIns="0" bIns="0" anchor="t" anchorCtr="0" upright="1">
                              <a:spAutoFit/>
                            </wps:bodyPr>
                          </wps:wsp>
                          <wps:wsp>
                            <wps:cNvPr id="460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60126E" w:rsidRDefault="0060126E"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460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60126E" w:rsidRDefault="0060126E" w:rsidP="00104808">
                                  <w:r>
                                    <w:rPr>
                                      <w:rFonts w:ascii="Arial" w:hAnsi="Arial" w:cs="Arial"/>
                                      <w:color w:val="000000"/>
                                      <w:sz w:val="14"/>
                                      <w:szCs w:val="14"/>
                                    </w:rPr>
                                    <w:t>124</w:t>
                                  </w:r>
                                </w:p>
                              </w:txbxContent>
                            </wps:txbx>
                            <wps:bodyPr rot="0" vert="horz" wrap="none" lIns="0" tIns="0" rIns="0" bIns="0" anchor="t" anchorCtr="0" upright="1">
                              <a:spAutoFit/>
                            </wps:bodyPr>
                          </wps:wsp>
                          <wps:wsp>
                            <wps:cNvPr id="460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60126E" w:rsidRDefault="0060126E" w:rsidP="00104808">
                                  <w:r>
                                    <w:rPr>
                                      <w:rFonts w:ascii="Arial" w:hAnsi="Arial" w:cs="Arial"/>
                                      <w:color w:val="000000"/>
                                      <w:sz w:val="14"/>
                                      <w:szCs w:val="14"/>
                                    </w:rPr>
                                    <w:t>149</w:t>
                                  </w:r>
                                </w:p>
                              </w:txbxContent>
                            </wps:txbx>
                            <wps:bodyPr rot="0" vert="horz" wrap="none" lIns="0" tIns="0" rIns="0" bIns="0" anchor="t" anchorCtr="0" upright="1">
                              <a:spAutoFit/>
                            </wps:bodyPr>
                          </wps:wsp>
                          <wps:wsp>
                            <wps:cNvPr id="460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60126E" w:rsidRDefault="0060126E" w:rsidP="00104808">
                                  <w:r>
                                    <w:rPr>
                                      <w:rFonts w:ascii="Arial" w:hAnsi="Arial" w:cs="Arial"/>
                                      <w:color w:val="000000"/>
                                      <w:sz w:val="14"/>
                                      <w:szCs w:val="14"/>
                                    </w:rPr>
                                    <w:t>157</w:t>
                                  </w:r>
                                </w:p>
                              </w:txbxContent>
                            </wps:txbx>
                            <wps:bodyPr rot="0" vert="horz" wrap="none" lIns="0" tIns="0" rIns="0" bIns="0" anchor="t" anchorCtr="0" upright="1">
                              <a:spAutoFit/>
                            </wps:bodyPr>
                          </wps:wsp>
                          <wps:wsp>
                            <wps:cNvPr id="4992"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60126E" w:rsidRDefault="0060126E" w:rsidP="00104808">
                                  <w:r>
                                    <w:rPr>
                                      <w:rFonts w:ascii="Arial" w:hAnsi="Arial" w:cs="Arial"/>
                                      <w:color w:val="000000"/>
                                      <w:sz w:val="14"/>
                                      <w:szCs w:val="14"/>
                                    </w:rPr>
                                    <w:t>155</w:t>
                                  </w:r>
                                </w:p>
                              </w:txbxContent>
                            </wps:txbx>
                            <wps:bodyPr rot="0" vert="horz" wrap="none" lIns="0" tIns="0" rIns="0" bIns="0" anchor="t" anchorCtr="0" upright="1">
                              <a:spAutoFit/>
                            </wps:bodyPr>
                          </wps:wsp>
                          <wps:wsp>
                            <wps:cNvPr id="4993"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60126E" w:rsidRDefault="0060126E" w:rsidP="00104808">
                                  <w:r>
                                    <w:rPr>
                                      <w:rFonts w:ascii="Arial" w:hAnsi="Arial" w:cs="Arial"/>
                                      <w:color w:val="000000"/>
                                      <w:sz w:val="14"/>
                                      <w:szCs w:val="14"/>
                                    </w:rPr>
                                    <w:t>180</w:t>
                                  </w:r>
                                </w:p>
                              </w:txbxContent>
                            </wps:txbx>
                            <wps:bodyPr rot="0" vert="horz" wrap="none" lIns="0" tIns="0" rIns="0" bIns="0" anchor="t" anchorCtr="0" upright="1">
                              <a:spAutoFit/>
                            </wps:bodyPr>
                          </wps:wsp>
                          <wps:wsp>
                            <wps:cNvPr id="4994"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60126E" w:rsidRDefault="0060126E" w:rsidP="00104808">
                                  <w:r>
                                    <w:rPr>
                                      <w:rFonts w:ascii="Arial" w:hAnsi="Arial" w:cs="Arial"/>
                                      <w:color w:val="000000"/>
                                      <w:sz w:val="14"/>
                                      <w:szCs w:val="14"/>
                                    </w:rPr>
                                    <w:t>225</w:t>
                                  </w:r>
                                </w:p>
                              </w:txbxContent>
                            </wps:txbx>
                            <wps:bodyPr rot="0" vert="horz" wrap="none" lIns="0" tIns="0" rIns="0" bIns="0" anchor="t" anchorCtr="0" upright="1">
                              <a:spAutoFit/>
                            </wps:bodyPr>
                          </wps:wsp>
                          <wps:wsp>
                            <wps:cNvPr id="4995"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60126E" w:rsidRDefault="0060126E" w:rsidP="00104808">
                                  <w:r>
                                    <w:rPr>
                                      <w:rFonts w:ascii="Arial" w:hAnsi="Arial" w:cs="Arial"/>
                                      <w:color w:val="000000"/>
                                      <w:sz w:val="14"/>
                                      <w:szCs w:val="14"/>
                                    </w:rPr>
                                    <w:t>234</w:t>
                                  </w:r>
                                </w:p>
                              </w:txbxContent>
                            </wps:txbx>
                            <wps:bodyPr rot="0" vert="horz" wrap="none" lIns="0" tIns="0" rIns="0" bIns="0" anchor="t" anchorCtr="0" upright="1">
                              <a:spAutoFit/>
                            </wps:bodyPr>
                          </wps:wsp>
                          <wps:wsp>
                            <wps:cNvPr id="49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60126E" w:rsidRDefault="0060126E"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49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60126E" w:rsidRDefault="0060126E" w:rsidP="00104808">
                                  <w:r>
                                    <w:rPr>
                                      <w:rFonts w:ascii="Arial" w:hAnsi="Arial" w:cs="Arial"/>
                                      <w:color w:val="000000"/>
                                      <w:sz w:val="14"/>
                                      <w:szCs w:val="14"/>
                                    </w:rPr>
                                    <w:t>124</w:t>
                                  </w:r>
                                </w:p>
                              </w:txbxContent>
                            </wps:txbx>
                            <wps:bodyPr rot="0" vert="horz" wrap="none" lIns="0" tIns="0" rIns="0" bIns="0" anchor="t" anchorCtr="0" upright="1">
                              <a:spAutoFit/>
                            </wps:bodyPr>
                          </wps:wsp>
                          <wps:wsp>
                            <wps:cNvPr id="49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60126E" w:rsidRDefault="0060126E" w:rsidP="00104808">
                                  <w:r>
                                    <w:rPr>
                                      <w:rFonts w:ascii="Arial" w:hAnsi="Arial" w:cs="Arial"/>
                                      <w:color w:val="000000"/>
                                      <w:sz w:val="14"/>
                                      <w:szCs w:val="14"/>
                                    </w:rPr>
                                    <w:t>149</w:t>
                                  </w:r>
                                </w:p>
                              </w:txbxContent>
                            </wps:txbx>
                            <wps:bodyPr rot="0" vert="horz" wrap="none" lIns="0" tIns="0" rIns="0" bIns="0" anchor="t" anchorCtr="0" upright="1">
                              <a:spAutoFit/>
                            </wps:bodyPr>
                          </wps:wsp>
                          <wps:wsp>
                            <wps:cNvPr id="49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60126E" w:rsidRDefault="0060126E" w:rsidP="00104808">
                                  <w:r>
                                    <w:rPr>
                                      <w:rFonts w:ascii="Arial" w:hAnsi="Arial" w:cs="Arial"/>
                                      <w:color w:val="000000"/>
                                      <w:sz w:val="14"/>
                                      <w:szCs w:val="14"/>
                                    </w:rPr>
                                    <w:t>157</w:t>
                                  </w:r>
                                </w:p>
                              </w:txbxContent>
                            </wps:txbx>
                            <wps:bodyPr rot="0" vert="horz" wrap="none" lIns="0" tIns="0" rIns="0" bIns="0" anchor="t" anchorCtr="0" upright="1">
                              <a:spAutoFit/>
                            </wps:bodyPr>
                          </wps:wsp>
                          <wps:wsp>
                            <wps:cNvPr id="50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60126E" w:rsidRDefault="0060126E" w:rsidP="00104808">
                                  <w:r>
                                    <w:rPr>
                                      <w:rFonts w:ascii="Arial" w:hAnsi="Arial" w:cs="Arial"/>
                                      <w:color w:val="000000"/>
                                      <w:sz w:val="14"/>
                                      <w:szCs w:val="14"/>
                                    </w:rPr>
                                    <w:t>155</w:t>
                                  </w:r>
                                </w:p>
                              </w:txbxContent>
                            </wps:txbx>
                            <wps:bodyPr rot="0" vert="horz" wrap="none" lIns="0" tIns="0" rIns="0" bIns="0" anchor="t" anchorCtr="0" upright="1">
                              <a:spAutoFit/>
                            </wps:bodyPr>
                          </wps:wsp>
                          <wps:wsp>
                            <wps:cNvPr id="50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60126E" w:rsidRDefault="0060126E" w:rsidP="00104808">
                                  <w:r>
                                    <w:rPr>
                                      <w:rFonts w:ascii="Arial" w:hAnsi="Arial" w:cs="Arial"/>
                                      <w:color w:val="000000"/>
                                      <w:sz w:val="14"/>
                                      <w:szCs w:val="14"/>
                                    </w:rPr>
                                    <w:t>180</w:t>
                                  </w:r>
                                </w:p>
                              </w:txbxContent>
                            </wps:txbx>
                            <wps:bodyPr rot="0" vert="horz" wrap="none" lIns="0" tIns="0" rIns="0" bIns="0" anchor="t" anchorCtr="0" upright="1">
                              <a:spAutoFit/>
                            </wps:bodyPr>
                          </wps:wsp>
                          <wps:wsp>
                            <wps:cNvPr id="50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60126E" w:rsidRDefault="0060126E" w:rsidP="00104808">
                                  <w:r>
                                    <w:rPr>
                                      <w:rFonts w:ascii="Arial" w:hAnsi="Arial" w:cs="Arial"/>
                                      <w:color w:val="000000"/>
                                      <w:sz w:val="14"/>
                                      <w:szCs w:val="14"/>
                                    </w:rPr>
                                    <w:t>225</w:t>
                                  </w:r>
                                </w:p>
                              </w:txbxContent>
                            </wps:txbx>
                            <wps:bodyPr rot="0" vert="horz" wrap="none" lIns="0" tIns="0" rIns="0" bIns="0" anchor="t" anchorCtr="0" upright="1">
                              <a:spAutoFit/>
                            </wps:bodyPr>
                          </wps:wsp>
                          <wps:wsp>
                            <wps:cNvPr id="50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60126E" w:rsidRDefault="0060126E" w:rsidP="00104808">
                                  <w:r>
                                    <w:rPr>
                                      <w:rFonts w:ascii="Arial" w:hAnsi="Arial" w:cs="Arial"/>
                                      <w:color w:val="000000"/>
                                      <w:sz w:val="14"/>
                                      <w:szCs w:val="14"/>
                                    </w:rPr>
                                    <w:t>234</w:t>
                                  </w:r>
                                </w:p>
                              </w:txbxContent>
                            </wps:txbx>
                            <wps:bodyPr rot="0" vert="horz" wrap="none" lIns="0" tIns="0" rIns="0" bIns="0" anchor="t" anchorCtr="0" upright="1">
                              <a:spAutoFit/>
                            </wps:bodyPr>
                          </wps:wsp>
                          <wps:wsp>
                            <wps:cNvPr id="50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60126E" w:rsidRDefault="0060126E"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50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60126E" w:rsidRDefault="0060126E"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50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60126E" w:rsidRDefault="0060126E"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50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60126E" w:rsidRDefault="0060126E"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08"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60126E" w:rsidRDefault="0060126E"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5009"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60126E" w:rsidRDefault="0060126E"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5010"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60126E" w:rsidRDefault="0060126E"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11"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60126E" w:rsidRDefault="0060126E" w:rsidP="00104808">
                                  <w:r>
                                    <w:rPr>
                                      <w:rFonts w:ascii="Arial" w:hAnsi="Arial" w:cs="Arial"/>
                                      <w:color w:val="000000"/>
                                      <w:sz w:val="14"/>
                                      <w:szCs w:val="14"/>
                                    </w:rPr>
                                    <w:t>Cpk</w:t>
                                  </w:r>
                                </w:p>
                              </w:txbxContent>
                            </wps:txbx>
                            <wps:bodyPr rot="0" vert="horz" wrap="none" lIns="0" tIns="0" rIns="0" bIns="0" anchor="t" anchorCtr="0" upright="1">
                              <a:spAutoFit/>
                            </wps:bodyPr>
                          </wps:wsp>
                          <wps:wsp>
                            <wps:cNvPr id="5012"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60126E" w:rsidRDefault="0060126E"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5013"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60126E" w:rsidRDefault="0060126E"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5014"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60126E" w:rsidRDefault="0060126E"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5015"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60126E" w:rsidRDefault="0060126E"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5016"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60126E" w:rsidRDefault="0060126E"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5017"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60126E" w:rsidRDefault="0060126E"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5018"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60126E" w:rsidRDefault="0060126E"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5019"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60126E" w:rsidRDefault="0060126E"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5020"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60126E" w:rsidRDefault="0060126E"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5021"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60126E" w:rsidRDefault="0060126E" w:rsidP="00104808">
                                  <w:r>
                                    <w:rPr>
                                      <w:rFonts w:ascii="Arial" w:hAnsi="Arial" w:cs="Arial"/>
                                      <w:color w:val="000000"/>
                                      <w:sz w:val="14"/>
                                      <w:szCs w:val="14"/>
                                    </w:rPr>
                                    <w:t>75.9</w:t>
                                  </w:r>
                                </w:p>
                              </w:txbxContent>
                            </wps:txbx>
                            <wps:bodyPr rot="0" vert="horz" wrap="none" lIns="0" tIns="0" rIns="0" bIns="0" anchor="t" anchorCtr="0" upright="1">
                              <a:spAutoFit/>
                            </wps:bodyPr>
                          </wps:wsp>
                          <wps:wsp>
                            <wps:cNvPr id="502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60126E" w:rsidRDefault="0060126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60126E" w:rsidRDefault="0060126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24"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60126E" w:rsidRDefault="0060126E" w:rsidP="00104808">
                                  <w:r>
                                    <w:rPr>
                                      <w:rFonts w:ascii="Arial" w:hAnsi="Arial" w:cs="Arial"/>
                                      <w:color w:val="000000"/>
                                      <w:sz w:val="14"/>
                                      <w:szCs w:val="14"/>
                                    </w:rPr>
                                    <w:t>2</w:t>
                                  </w:r>
                                </w:p>
                              </w:txbxContent>
                            </wps:txbx>
                            <wps:bodyPr rot="0" vert="horz" wrap="none" lIns="0" tIns="0" rIns="0" bIns="0" anchor="t" anchorCtr="0" upright="1">
                              <a:spAutoFit/>
                            </wps:bodyPr>
                          </wps:wsp>
                          <wps:wsp>
                            <wps:cNvPr id="5025"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60126E" w:rsidRDefault="0060126E" w:rsidP="00104808">
                                  <w:r>
                                    <w:rPr>
                                      <w:rFonts w:ascii="Arial" w:hAnsi="Arial" w:cs="Arial"/>
                                      <w:color w:val="000000"/>
                                      <w:sz w:val="14"/>
                                      <w:szCs w:val="14"/>
                                    </w:rPr>
                                    <w:t>-13.5</w:t>
                                  </w:r>
                                </w:p>
                              </w:txbxContent>
                            </wps:txbx>
                            <wps:bodyPr rot="0" vert="horz" wrap="none" lIns="0" tIns="0" rIns="0" bIns="0" anchor="t" anchorCtr="0" upright="1">
                              <a:spAutoFit/>
                            </wps:bodyPr>
                          </wps:wsp>
                          <wps:wsp>
                            <wps:cNvPr id="5026"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60126E" w:rsidRDefault="0060126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7"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60126E" w:rsidRDefault="0060126E" w:rsidP="00104808">
                                  <w:r>
                                    <w:rPr>
                                      <w:rFonts w:ascii="Arial" w:hAnsi="Arial" w:cs="Arial"/>
                                      <w:color w:val="000000"/>
                                      <w:sz w:val="14"/>
                                      <w:szCs w:val="14"/>
                                    </w:rPr>
                                    <w:t>2.1</w:t>
                                  </w:r>
                                </w:p>
                              </w:txbxContent>
                            </wps:txbx>
                            <wps:bodyPr rot="0" vert="horz" wrap="none" lIns="0" tIns="0" rIns="0" bIns="0" anchor="t" anchorCtr="0" upright="1">
                              <a:spAutoFit/>
                            </wps:bodyPr>
                          </wps:wsp>
                          <wps:wsp>
                            <wps:cNvPr id="5028"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60126E" w:rsidRDefault="0060126E" w:rsidP="00104808">
                                  <w:r>
                                    <w:rPr>
                                      <w:rFonts w:ascii="Arial" w:hAnsi="Arial" w:cs="Arial"/>
                                      <w:color w:val="000000"/>
                                      <w:sz w:val="14"/>
                                      <w:szCs w:val="14"/>
                                    </w:rPr>
                                    <w:t>-7.3</w:t>
                                  </w:r>
                                </w:p>
                              </w:txbxContent>
                            </wps:txbx>
                            <wps:bodyPr rot="0" vert="horz" wrap="none" lIns="0" tIns="0" rIns="0" bIns="0" anchor="t" anchorCtr="0" upright="1">
                              <a:spAutoFit/>
                            </wps:bodyPr>
                          </wps:wsp>
                          <wps:wsp>
                            <wps:cNvPr id="5029"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60126E" w:rsidRDefault="0060126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0"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60126E" w:rsidRDefault="0060126E"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5031"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60126E" w:rsidRDefault="0060126E"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5032"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60126E" w:rsidRDefault="0060126E" w:rsidP="00104808">
                                  <w:r>
                                    <w:rPr>
                                      <w:rFonts w:ascii="Arial" w:hAnsi="Arial" w:cs="Arial"/>
                                      <w:color w:val="000000"/>
                                      <w:sz w:val="14"/>
                                      <w:szCs w:val="14"/>
                                    </w:rPr>
                                    <w:t>75.7</w:t>
                                  </w:r>
                                </w:p>
                              </w:txbxContent>
                            </wps:txbx>
                            <wps:bodyPr rot="0" vert="horz" wrap="none" lIns="0" tIns="0" rIns="0" bIns="0" anchor="t" anchorCtr="0" upright="1">
                              <a:spAutoFit/>
                            </wps:bodyPr>
                          </wps:wsp>
                          <wps:wsp>
                            <wps:cNvPr id="5033"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60126E" w:rsidRDefault="0060126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4"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60126E" w:rsidRDefault="0060126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35"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60126E" w:rsidRDefault="0060126E" w:rsidP="00104808">
                                  <w:r>
                                    <w:rPr>
                                      <w:rFonts w:ascii="Arial" w:hAnsi="Arial" w:cs="Arial"/>
                                      <w:color w:val="000000"/>
                                      <w:sz w:val="14"/>
                                      <w:szCs w:val="14"/>
                                    </w:rPr>
                                    <w:t>2</w:t>
                                  </w:r>
                                </w:p>
                              </w:txbxContent>
                            </wps:txbx>
                            <wps:bodyPr rot="0" vert="horz" wrap="none" lIns="0" tIns="0" rIns="0" bIns="0" anchor="t" anchorCtr="0" upright="1">
                              <a:spAutoFit/>
                            </wps:bodyPr>
                          </wps:wsp>
                          <wps:wsp>
                            <wps:cNvPr id="5036"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60126E" w:rsidRDefault="0060126E" w:rsidP="00104808">
                                  <w:r>
                                    <w:rPr>
                                      <w:rFonts w:ascii="Arial" w:hAnsi="Arial" w:cs="Arial"/>
                                      <w:color w:val="000000"/>
                                      <w:sz w:val="14"/>
                                      <w:szCs w:val="14"/>
                                    </w:rPr>
                                    <w:t>-13.3</w:t>
                                  </w:r>
                                </w:p>
                              </w:txbxContent>
                            </wps:txbx>
                            <wps:bodyPr rot="0" vert="horz" wrap="none" lIns="0" tIns="0" rIns="0" bIns="0" anchor="t" anchorCtr="0" upright="1">
                              <a:spAutoFit/>
                            </wps:bodyPr>
                          </wps:wsp>
                          <wps:wsp>
                            <wps:cNvPr id="5037"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60126E" w:rsidRDefault="0060126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60126E" w:rsidRDefault="0060126E" w:rsidP="00104808">
                                  <w:r>
                                    <w:rPr>
                                      <w:rFonts w:ascii="Arial" w:hAnsi="Arial" w:cs="Arial"/>
                                      <w:color w:val="000000"/>
                                      <w:sz w:val="14"/>
                                      <w:szCs w:val="14"/>
                                    </w:rPr>
                                    <w:t>2.1</w:t>
                                  </w:r>
                                </w:p>
                              </w:txbxContent>
                            </wps:txbx>
                            <wps:bodyPr rot="0" vert="horz" wrap="none" lIns="0" tIns="0" rIns="0" bIns="0" anchor="t" anchorCtr="0" upright="1">
                              <a:spAutoFit/>
                            </wps:bodyPr>
                          </wps:wsp>
                          <wps:wsp>
                            <wps:cNvPr id="503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60126E" w:rsidRDefault="0060126E" w:rsidP="00104808">
                                  <w:r>
                                    <w:rPr>
                                      <w:rFonts w:ascii="Arial" w:hAnsi="Arial" w:cs="Arial"/>
                                      <w:color w:val="000000"/>
                                      <w:sz w:val="14"/>
                                      <w:szCs w:val="14"/>
                                    </w:rPr>
                                    <w:t>-7.1</w:t>
                                  </w:r>
                                </w:p>
                              </w:txbxContent>
                            </wps:txbx>
                            <wps:bodyPr rot="0" vert="horz" wrap="none" lIns="0" tIns="0" rIns="0" bIns="0" anchor="t" anchorCtr="0" upright="1">
                              <a:spAutoFit/>
                            </wps:bodyPr>
                          </wps:wsp>
                          <wps:wsp>
                            <wps:cNvPr id="504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60126E" w:rsidRDefault="0060126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60126E" w:rsidRDefault="0060126E"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5042"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60126E" w:rsidRDefault="0060126E"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504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60126E" w:rsidRDefault="0060126E" w:rsidP="00104808">
                                  <w:r>
                                    <w:rPr>
                                      <w:rFonts w:ascii="Arial" w:hAnsi="Arial" w:cs="Arial"/>
                                      <w:color w:val="000000"/>
                                      <w:sz w:val="14"/>
                                      <w:szCs w:val="14"/>
                                    </w:rPr>
                                    <w:t>74.6</w:t>
                                  </w:r>
                                </w:p>
                              </w:txbxContent>
                            </wps:txbx>
                            <wps:bodyPr rot="0" vert="horz" wrap="none" lIns="0" tIns="0" rIns="0" bIns="0" anchor="t" anchorCtr="0" upright="1">
                              <a:spAutoFit/>
                            </wps:bodyPr>
                          </wps:wsp>
                          <wps:wsp>
                            <wps:cNvPr id="504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60126E" w:rsidRDefault="0060126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5"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60126E" w:rsidRDefault="0060126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46"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60126E" w:rsidRDefault="0060126E" w:rsidP="00104808">
                                  <w:r>
                                    <w:rPr>
                                      <w:rFonts w:ascii="Arial" w:hAnsi="Arial" w:cs="Arial"/>
                                      <w:color w:val="000000"/>
                                      <w:sz w:val="14"/>
                                      <w:szCs w:val="14"/>
                                    </w:rPr>
                                    <w:t>2</w:t>
                                  </w:r>
                                </w:p>
                              </w:txbxContent>
                            </wps:txbx>
                            <wps:bodyPr rot="0" vert="horz" wrap="none" lIns="0" tIns="0" rIns="0" bIns="0" anchor="t" anchorCtr="0" upright="1">
                              <a:spAutoFit/>
                            </wps:bodyPr>
                          </wps:wsp>
                          <wps:wsp>
                            <wps:cNvPr id="5047"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60126E" w:rsidRDefault="0060126E" w:rsidP="00104808">
                                  <w:r>
                                    <w:rPr>
                                      <w:rFonts w:ascii="Arial" w:hAnsi="Arial" w:cs="Arial"/>
                                      <w:color w:val="000000"/>
                                      <w:sz w:val="14"/>
                                      <w:szCs w:val="14"/>
                                    </w:rPr>
                                    <w:t>-13.8</w:t>
                                  </w:r>
                                </w:p>
                              </w:txbxContent>
                            </wps:txbx>
                            <wps:bodyPr rot="0" vert="horz" wrap="none" lIns="0" tIns="0" rIns="0" bIns="0" anchor="t" anchorCtr="0" upright="1">
                              <a:spAutoFit/>
                            </wps:bodyPr>
                          </wps:wsp>
                          <wps:wsp>
                            <wps:cNvPr id="5048"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60126E" w:rsidRDefault="0060126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9"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60126E" w:rsidRDefault="0060126E" w:rsidP="00104808">
                                  <w:r>
                                    <w:rPr>
                                      <w:rFonts w:ascii="Arial" w:hAnsi="Arial" w:cs="Arial"/>
                                      <w:color w:val="000000"/>
                                      <w:sz w:val="14"/>
                                      <w:szCs w:val="14"/>
                                    </w:rPr>
                                    <w:t>2.1</w:t>
                                  </w:r>
                                </w:p>
                              </w:txbxContent>
                            </wps:txbx>
                            <wps:bodyPr rot="0" vert="horz" wrap="none" lIns="0" tIns="0" rIns="0" bIns="0" anchor="t" anchorCtr="0" upright="1">
                              <a:spAutoFit/>
                            </wps:bodyPr>
                          </wps:wsp>
                          <wps:wsp>
                            <wps:cNvPr id="5050"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60126E" w:rsidRDefault="0060126E" w:rsidP="00104808">
                                  <w:r>
                                    <w:rPr>
                                      <w:rFonts w:ascii="Arial" w:hAnsi="Arial" w:cs="Arial"/>
                                      <w:color w:val="000000"/>
                                      <w:sz w:val="14"/>
                                      <w:szCs w:val="14"/>
                                    </w:rPr>
                                    <w:t>-7.2</w:t>
                                  </w:r>
                                </w:p>
                              </w:txbxContent>
                            </wps:txbx>
                            <wps:bodyPr rot="0" vert="horz" wrap="none" lIns="0" tIns="0" rIns="0" bIns="0" anchor="t" anchorCtr="0" upright="1">
                              <a:spAutoFit/>
                            </wps:bodyPr>
                          </wps:wsp>
                          <wps:wsp>
                            <wps:cNvPr id="5051"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60126E" w:rsidRDefault="0060126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2"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60126E" w:rsidRDefault="0060126E"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5053"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60126E" w:rsidRDefault="0060126E"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505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60126E" w:rsidRDefault="0060126E" w:rsidP="00104808">
                                  <w:r>
                                    <w:rPr>
                                      <w:rFonts w:ascii="Arial" w:hAnsi="Arial" w:cs="Arial"/>
                                      <w:color w:val="000000"/>
                                      <w:sz w:val="14"/>
                                      <w:szCs w:val="14"/>
                                    </w:rPr>
                                    <w:t>75.8</w:t>
                                  </w:r>
                                </w:p>
                              </w:txbxContent>
                            </wps:txbx>
                            <wps:bodyPr rot="0" vert="horz" wrap="none" lIns="0" tIns="0" rIns="0" bIns="0" anchor="t" anchorCtr="0" upright="1">
                              <a:spAutoFit/>
                            </wps:bodyPr>
                          </wps:wsp>
                          <wps:wsp>
                            <wps:cNvPr id="505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60126E" w:rsidRDefault="0060126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6"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60126E" w:rsidRDefault="0060126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57"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60126E" w:rsidRDefault="0060126E" w:rsidP="00104808">
                                  <w:r>
                                    <w:rPr>
                                      <w:rFonts w:ascii="Arial" w:hAnsi="Arial" w:cs="Arial"/>
                                      <w:color w:val="000000"/>
                                      <w:sz w:val="14"/>
                                      <w:szCs w:val="14"/>
                                    </w:rPr>
                                    <w:t>2</w:t>
                                  </w:r>
                                </w:p>
                              </w:txbxContent>
                            </wps:txbx>
                            <wps:bodyPr rot="0" vert="horz" wrap="none" lIns="0" tIns="0" rIns="0" bIns="0" anchor="t" anchorCtr="0" upright="1">
                              <a:spAutoFit/>
                            </wps:bodyPr>
                          </wps:wsp>
                          <wps:wsp>
                            <wps:cNvPr id="5058"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60126E" w:rsidRDefault="0060126E" w:rsidP="00104808">
                                  <w:r>
                                    <w:rPr>
                                      <w:rFonts w:ascii="Arial" w:hAnsi="Arial" w:cs="Arial"/>
                                      <w:color w:val="000000"/>
                                      <w:sz w:val="14"/>
                                      <w:szCs w:val="14"/>
                                    </w:rPr>
                                    <w:t>-13.9</w:t>
                                  </w:r>
                                </w:p>
                              </w:txbxContent>
                            </wps:txbx>
                            <wps:bodyPr rot="0" vert="horz" wrap="none" lIns="0" tIns="0" rIns="0" bIns="0" anchor="t" anchorCtr="0" upright="1">
                              <a:spAutoFit/>
                            </wps:bodyPr>
                          </wps:wsp>
                          <wps:wsp>
                            <wps:cNvPr id="5059"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60126E" w:rsidRDefault="0060126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0"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60126E" w:rsidRDefault="0060126E" w:rsidP="00104808">
                                  <w:r>
                                    <w:rPr>
                                      <w:rFonts w:ascii="Arial" w:hAnsi="Arial" w:cs="Arial"/>
                                      <w:color w:val="000000"/>
                                      <w:sz w:val="14"/>
                                      <w:szCs w:val="14"/>
                                    </w:rPr>
                                    <w:t>2.1</w:t>
                                  </w:r>
                                </w:p>
                              </w:txbxContent>
                            </wps:txbx>
                            <wps:bodyPr rot="0" vert="horz" wrap="none" lIns="0" tIns="0" rIns="0" bIns="0" anchor="t" anchorCtr="0" upright="1">
                              <a:spAutoFit/>
                            </wps:bodyPr>
                          </wps:wsp>
                          <wps:wsp>
                            <wps:cNvPr id="5061"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60126E" w:rsidRDefault="0060126E" w:rsidP="00104808">
                                  <w:r>
                                    <w:rPr>
                                      <w:rFonts w:ascii="Arial" w:hAnsi="Arial" w:cs="Arial"/>
                                      <w:color w:val="000000"/>
                                      <w:sz w:val="14"/>
                                      <w:szCs w:val="14"/>
                                    </w:rPr>
                                    <w:t>-7.2</w:t>
                                  </w:r>
                                </w:p>
                              </w:txbxContent>
                            </wps:txbx>
                            <wps:bodyPr rot="0" vert="horz" wrap="none" lIns="0" tIns="0" rIns="0" bIns="0" anchor="t" anchorCtr="0" upright="1">
                              <a:spAutoFit/>
                            </wps:bodyPr>
                          </wps:wsp>
                          <wps:wsp>
                            <wps:cNvPr id="5062"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60126E" w:rsidRDefault="0060126E"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3"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60126E" w:rsidRDefault="0060126E"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4"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60126E" w:rsidRDefault="0060126E" w:rsidP="00104808">
                                  <w:r>
                                    <w:rPr>
                                      <w:rFonts w:ascii="Arial" w:hAnsi="Arial" w:cs="Arial"/>
                                      <w:color w:val="000000"/>
                                      <w:sz w:val="14"/>
                                      <w:szCs w:val="14"/>
                                    </w:rPr>
                                    <w:t>73.8</w:t>
                                  </w:r>
                                </w:p>
                              </w:txbxContent>
                            </wps:txbx>
                            <wps:bodyPr rot="0" vert="horz" wrap="none" lIns="0" tIns="0" rIns="0" bIns="0" anchor="t" anchorCtr="0" upright="1">
                              <a:spAutoFit/>
                            </wps:bodyPr>
                          </wps:wsp>
                          <wps:wsp>
                            <wps:cNvPr id="5065"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60126E" w:rsidRDefault="0060126E" w:rsidP="00104808">
                                  <w:r>
                                    <w:rPr>
                                      <w:rFonts w:ascii="Arial" w:hAnsi="Arial" w:cs="Arial"/>
                                      <w:color w:val="000000"/>
                                      <w:sz w:val="14"/>
                                      <w:szCs w:val="14"/>
                                    </w:rPr>
                                    <w:t>7.17</w:t>
                                  </w:r>
                                </w:p>
                              </w:txbxContent>
                            </wps:txbx>
                            <wps:bodyPr rot="0" vert="horz" wrap="none" lIns="0" tIns="0" rIns="0" bIns="0" anchor="t" anchorCtr="0" upright="1">
                              <a:spAutoFit/>
                            </wps:bodyPr>
                          </wps:wsp>
                          <wps:wsp>
                            <wps:cNvPr id="5066"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60126E" w:rsidRDefault="0060126E"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6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60126E" w:rsidRDefault="0060126E" w:rsidP="00104808">
                                  <w:r>
                                    <w:rPr>
                                      <w:rFonts w:ascii="Arial" w:hAnsi="Arial" w:cs="Arial"/>
                                      <w:color w:val="000000"/>
                                      <w:sz w:val="14"/>
                                      <w:szCs w:val="14"/>
                                    </w:rPr>
                                    <w:t>2</w:t>
                                  </w:r>
                                </w:p>
                              </w:txbxContent>
                            </wps:txbx>
                            <wps:bodyPr rot="0" vert="horz" wrap="none" lIns="0" tIns="0" rIns="0" bIns="0" anchor="t" anchorCtr="0" upright="1">
                              <a:spAutoFit/>
                            </wps:bodyPr>
                          </wps:wsp>
                          <wps:wsp>
                            <wps:cNvPr id="5068"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60126E" w:rsidRDefault="0060126E" w:rsidP="00104808">
                                  <w:r>
                                    <w:rPr>
                                      <w:rFonts w:ascii="Arial" w:hAnsi="Arial" w:cs="Arial"/>
                                      <w:color w:val="000000"/>
                                      <w:sz w:val="14"/>
                                      <w:szCs w:val="14"/>
                                    </w:rPr>
                                    <w:t>-12.9</w:t>
                                  </w:r>
                                </w:p>
                              </w:txbxContent>
                            </wps:txbx>
                            <wps:bodyPr rot="0" vert="horz" wrap="none" lIns="0" tIns="0" rIns="0" bIns="0" anchor="t" anchorCtr="0" upright="1">
                              <a:spAutoFit/>
                            </wps:bodyPr>
                          </wps:wsp>
                          <wps:wsp>
                            <wps:cNvPr id="5069"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60126E" w:rsidRDefault="0060126E" w:rsidP="00104808">
                                  <w:r>
                                    <w:rPr>
                                      <w:rFonts w:ascii="Arial" w:hAnsi="Arial" w:cs="Arial"/>
                                      <w:color w:val="000000"/>
                                      <w:sz w:val="14"/>
                                      <w:szCs w:val="14"/>
                                    </w:rPr>
                                    <w:t>85.43</w:t>
                                  </w:r>
                                </w:p>
                              </w:txbxContent>
                            </wps:txbx>
                            <wps:bodyPr rot="0" vert="horz" wrap="none" lIns="0" tIns="0" rIns="0" bIns="0" anchor="t" anchorCtr="0" upright="1">
                              <a:spAutoFit/>
                            </wps:bodyPr>
                          </wps:wsp>
                          <wps:wsp>
                            <wps:cNvPr id="5070"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60126E" w:rsidRDefault="0060126E" w:rsidP="00104808">
                                  <w:r>
                                    <w:rPr>
                                      <w:rFonts w:ascii="Arial" w:hAnsi="Arial" w:cs="Arial"/>
                                      <w:color w:val="000000"/>
                                      <w:sz w:val="14"/>
                                      <w:szCs w:val="14"/>
                                    </w:rPr>
                                    <w:t>2.2</w:t>
                                  </w:r>
                                </w:p>
                              </w:txbxContent>
                            </wps:txbx>
                            <wps:bodyPr rot="0" vert="horz" wrap="none" lIns="0" tIns="0" rIns="0" bIns="0" anchor="t" anchorCtr="0" upright="1">
                              <a:spAutoFit/>
                            </wps:bodyPr>
                          </wps:wsp>
                          <wps:wsp>
                            <wps:cNvPr id="5071"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60126E" w:rsidRDefault="0060126E" w:rsidP="00104808">
                                  <w:r>
                                    <w:rPr>
                                      <w:rFonts w:ascii="Arial" w:hAnsi="Arial" w:cs="Arial"/>
                                      <w:color w:val="000000"/>
                                      <w:sz w:val="14"/>
                                      <w:szCs w:val="14"/>
                                    </w:rPr>
                                    <w:t>-6.3</w:t>
                                  </w:r>
                                </w:p>
                              </w:txbxContent>
                            </wps:txbx>
                            <wps:bodyPr rot="0" vert="horz" wrap="none" lIns="0" tIns="0" rIns="0" bIns="0" anchor="t" anchorCtr="0" upright="1">
                              <a:spAutoFit/>
                            </wps:bodyPr>
                          </wps:wsp>
                          <wps:wsp>
                            <wps:cNvPr id="5072"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60126E" w:rsidRDefault="0060126E" w:rsidP="00104808">
                                  <w:r>
                                    <w:rPr>
                                      <w:rFonts w:ascii="Arial" w:hAnsi="Arial" w:cs="Arial"/>
                                      <w:color w:val="000000"/>
                                      <w:sz w:val="14"/>
                                      <w:szCs w:val="14"/>
                                    </w:rPr>
                                    <w:t>84.6</w:t>
                                  </w:r>
                                </w:p>
                              </w:txbxContent>
                            </wps:txbx>
                            <wps:bodyPr rot="0" vert="horz" wrap="none" lIns="0" tIns="0" rIns="0" bIns="0" anchor="t" anchorCtr="0" upright="1">
                              <a:spAutoFit/>
                            </wps:bodyPr>
                          </wps:wsp>
                          <wps:wsp>
                            <wps:cNvPr id="5073"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4"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5"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6"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7"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8"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1"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2"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3"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4"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5"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6"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7"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8"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9"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0"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4"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6"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7"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8"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9"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0"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1"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13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2952847D" id="Canvas 361" o:spid="_x0000_s1106"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">
                  <v:shape id="_x0000_s1107" type="#_x0000_t75" style="position:absolute;width:59436;height:38093;visibility:visible;mso-wrap-style:square">
                    <v:fill o:detectmouseclick="t"/>
                    <v:path o:connecttype="none"/>
                  </v:shape>
                  <v:group id="Group 205" o:spid="_x0000_s1108"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">
                    <v:rect id="Rectangle 5" o:spid="_x0000_s1109"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" filled="f" stroked="f">
                      <v:textbox style="mso-fit-shape-to-text:t" inset="0,0,0,0">
                        <w:txbxContent>
                          <w:p w14:paraId="152CF1EA" w14:textId="77777777" w:rsidR="0060126E" w:rsidRDefault="0060126E" w:rsidP="00104808">
                            <w:r>
                              <w:rPr>
                                <w:rFonts w:ascii="Arial" w:hAnsi="Arial" w:cs="Arial"/>
                                <w:color w:val="000000"/>
                                <w:sz w:val="14"/>
                                <w:szCs w:val="14"/>
                              </w:rPr>
                              <w:t>Process Info:</w:t>
                            </w:r>
                          </w:p>
                        </w:txbxContent>
                      </v:textbox>
                    </v:rect>
                    <v:rect id="Rectangle 6" o:spid="_x0000_s1110"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" filled="f" stroked="f">
                      <v:textbox style="mso-fit-shape-to-text:t" inset="0,0,0,0">
                        <w:txbxContent>
                          <w:p w14:paraId="33EC8400" w14:textId="77777777" w:rsidR="0060126E" w:rsidRDefault="0060126E" w:rsidP="00104808">
                            <w:r>
                              <w:rPr>
                                <w:rFonts w:ascii="Arial" w:hAnsi="Arial" w:cs="Arial"/>
                                <w:color w:val="000000"/>
                                <w:sz w:val="14"/>
                                <w:szCs w:val="14"/>
                              </w:rPr>
                              <w:t>Product Name:</w:t>
                            </w:r>
                          </w:p>
                        </w:txbxContent>
                      </v:textbox>
                    </v:rect>
                    <v:rect id="Rectangle 7" o:spid="_x0000_s1111"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" filled="f" stroked="f">
                      <v:textbox style="mso-fit-shape-to-text:t" inset="0,0,0,0">
                        <w:txbxContent>
                          <w:p w14:paraId="317B2DB7" w14:textId="77777777" w:rsidR="0060126E" w:rsidRDefault="0060126E" w:rsidP="00104808">
                            <w:r>
                              <w:rPr>
                                <w:rFonts w:ascii="Arial" w:hAnsi="Arial" w:cs="Arial"/>
                                <w:color w:val="000000"/>
                                <w:sz w:val="14"/>
                                <w:szCs w:val="14"/>
                              </w:rPr>
                              <w:t xml:space="preserve">Profile </w:t>
                            </w:r>
                            <w:proofErr w:type="spellStart"/>
                            <w:r>
                              <w:rPr>
                                <w:rFonts w:ascii="Arial" w:hAnsi="Arial" w:cs="Arial"/>
                                <w:color w:val="000000"/>
                                <w:sz w:val="14"/>
                                <w:szCs w:val="14"/>
                              </w:rPr>
                              <w:t>Board_Soldered</w:t>
                            </w:r>
                            <w:proofErr w:type="spellEnd"/>
                            <w:r>
                              <w:rPr>
                                <w:rFonts w:ascii="Arial" w:hAnsi="Arial" w:cs="Arial"/>
                                <w:color w:val="000000"/>
                                <w:sz w:val="14"/>
                                <w:szCs w:val="14"/>
                              </w:rPr>
                              <w:t xml:space="preserve"> TCs</w:t>
                            </w:r>
                          </w:p>
                        </w:txbxContent>
                      </v:textbox>
                    </v:rect>
                    <v:rect id="Rectangle 8" o:spid="_x0000_s1112"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" filled="f" stroked="f">
                      <v:textbox style="mso-fit-shape-to-text:t" inset="0,0,0,0">
                        <w:txbxContent>
                          <w:p w14:paraId="4E0E357B" w14:textId="77777777" w:rsidR="0060126E" w:rsidRDefault="0060126E" w:rsidP="00104808">
                            <w:r>
                              <w:rPr>
                                <w:rFonts w:ascii="Arial" w:hAnsi="Arial" w:cs="Arial"/>
                                <w:color w:val="000000"/>
                                <w:sz w:val="14"/>
                                <w:szCs w:val="14"/>
                              </w:rPr>
                              <w:t>Process Window Name:</w:t>
                            </w:r>
                          </w:p>
                        </w:txbxContent>
                      </v:textbox>
                    </v:rect>
                    <v:rect id="Rectangle 9" o:spid="_x0000_s1113"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" filled="f" stroked="f">
                      <v:textbox style="mso-fit-shape-to-text:t" inset="0,0,0,0">
                        <w:txbxContent>
                          <w:p w14:paraId="6C17A41B" w14:textId="77777777" w:rsidR="0060126E" w:rsidRDefault="0060126E" w:rsidP="00104808">
                            <w:r>
                              <w:rPr>
                                <w:rFonts w:ascii="Arial" w:hAnsi="Arial" w:cs="Arial"/>
                                <w:color w:val="000000"/>
                                <w:sz w:val="14"/>
                                <w:szCs w:val="14"/>
                              </w:rPr>
                              <w:t>____63_37____</w:t>
                            </w:r>
                          </w:p>
                        </w:txbxContent>
                      </v:textbox>
                    </v:rect>
                    <v:rect id="Rectangle 10" o:spid="_x0000_s1114"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" filled="f" stroked="f">
                      <v:textbox style="mso-fit-shape-to-text:t" inset="0,0,0,0">
                        <w:txbxContent>
                          <w:p w14:paraId="268226A6" w14:textId="77777777" w:rsidR="0060126E" w:rsidRDefault="0060126E" w:rsidP="00104808">
                            <w:r>
                              <w:rPr>
                                <w:rFonts w:ascii="Arial" w:hAnsi="Arial" w:cs="Arial"/>
                                <w:color w:val="000000"/>
                                <w:sz w:val="14"/>
                                <w:szCs w:val="14"/>
                              </w:rPr>
                              <w:t>Oven Name:</w:t>
                            </w:r>
                          </w:p>
                        </w:txbxContent>
                      </v:textbox>
                    </v:rect>
                    <v:rect id="Rectangle 11" o:spid="_x0000_s1115"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" filled="f" stroked="f">
                      <v:textbox style="mso-fit-shape-to-text:t" inset="0,0,0,0">
                        <w:txbxContent>
                          <w:p w14:paraId="3BC0BAB6" w14:textId="77777777" w:rsidR="0060126E" w:rsidRDefault="0060126E" w:rsidP="00104808">
                            <w:r>
                              <w:rPr>
                                <w:rFonts w:ascii="Arial" w:hAnsi="Arial" w:cs="Arial"/>
                                <w:color w:val="000000"/>
                                <w:sz w:val="14"/>
                                <w:szCs w:val="14"/>
                              </w:rPr>
                              <w:t>My Oven</w:t>
                            </w:r>
                          </w:p>
                        </w:txbxContent>
                      </v:textbox>
                    </v:rect>
                    <v:rect id="Rectangle 12" o:spid="_x0000_s1116"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" filled="f" stroked="f">
                      <v:textbox style="mso-fit-shape-to-text:t" inset="0,0,0,0">
                        <w:txbxContent>
                          <w:p w14:paraId="66987A75" w14:textId="77777777" w:rsidR="0060126E" w:rsidRDefault="0060126E" w:rsidP="00104808">
                            <w:r>
                              <w:rPr>
                                <w:rFonts w:ascii="Arial" w:hAnsi="Arial" w:cs="Arial"/>
                                <w:color w:val="000000"/>
                                <w:sz w:val="14"/>
                                <w:szCs w:val="14"/>
                              </w:rPr>
                              <w:t>Oven Recipe Name:</w:t>
                            </w:r>
                          </w:p>
                        </w:txbxContent>
                      </v:textbox>
                    </v:rect>
                    <v:rect id="Rectangle 13" o:spid="_x0000_s1117"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" filled="f" stroked="f">
                      <v:textbox style="mso-fit-shape-to-text:t" inset="0,0,0,0">
                        <w:txbxContent>
                          <w:p w14:paraId="230565C1" w14:textId="77777777" w:rsidR="0060126E" w:rsidRDefault="0060126E" w:rsidP="00104808">
                            <w:r>
                              <w:rPr>
                                <w:rFonts w:ascii="Arial" w:hAnsi="Arial" w:cs="Arial"/>
                                <w:color w:val="000000"/>
                                <w:sz w:val="14"/>
                                <w:szCs w:val="14"/>
                              </w:rPr>
                              <w:t>Conveyor Speed Units:</w:t>
                            </w:r>
                          </w:p>
                        </w:txbxContent>
                      </v:textbox>
                    </v:rect>
                    <v:rect id="Rectangle 14" o:spid="_x0000_s1118"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" filled="f" stroked="f">
                      <v:textbox style="mso-fit-shape-to-text:t" inset="0,0,0,0">
                        <w:txbxContent>
                          <w:p w14:paraId="01F65C7E" w14:textId="77777777" w:rsidR="0060126E" w:rsidRDefault="0060126E" w:rsidP="00104808">
                            <w:r>
                              <w:rPr>
                                <w:rFonts w:ascii="Arial" w:hAnsi="Arial" w:cs="Arial"/>
                                <w:color w:val="000000"/>
                                <w:sz w:val="14"/>
                                <w:szCs w:val="14"/>
                              </w:rPr>
                              <w:t>inches/minute</w:t>
                            </w:r>
                          </w:p>
                        </w:txbxContent>
                      </v:textbox>
                    </v:rect>
                    <v:rect id="Rectangle 15" o:spid="_x0000_s1119"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" filled="f" stroked="f">
                      <v:textbox style="mso-fit-shape-to-text:t" inset="0,0,0,0">
                        <w:txbxContent>
                          <w:p w14:paraId="364FA2B1" w14:textId="77777777" w:rsidR="0060126E" w:rsidRDefault="0060126E" w:rsidP="00104808">
                            <w:r>
                              <w:rPr>
                                <w:rFonts w:ascii="Arial" w:hAnsi="Arial" w:cs="Arial"/>
                                <w:color w:val="000000"/>
                                <w:sz w:val="14"/>
                                <w:szCs w:val="14"/>
                              </w:rPr>
                              <w:t>Temperature Scale:</w:t>
                            </w:r>
                          </w:p>
                        </w:txbxContent>
                      </v:textbox>
                    </v:rect>
                    <v:rect id="Rectangle 16" o:spid="_x0000_s1120"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" filled="f" stroked="f">
                      <v:textbox style="mso-fit-shape-to-text:t" inset="0,0,0,0">
                        <w:txbxContent>
                          <w:p w14:paraId="1D308F38" w14:textId="77777777" w:rsidR="0060126E" w:rsidRDefault="0060126E" w:rsidP="00104808">
                            <w:r>
                              <w:rPr>
                                <w:rFonts w:ascii="Arial" w:hAnsi="Arial" w:cs="Arial"/>
                                <w:color w:val="000000"/>
                                <w:sz w:val="14"/>
                                <w:szCs w:val="14"/>
                              </w:rPr>
                              <w:t>Celsius</w:t>
                            </w:r>
                          </w:p>
                        </w:txbxContent>
                      </v:textbox>
                    </v:rect>
                    <v:rect id="Rectangle 17" o:spid="_x0000_s1121" style="position:absolute;left:34;top:1239;width:236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" filled="f" stroked="f">
                      <v:textbox style="mso-fit-shape-to-text:t" inset="0,0,0,0">
                        <w:txbxContent>
                          <w:p w14:paraId="0B03D42B" w14:textId="217CEACF" w:rsidR="0060126E" w:rsidRDefault="0060126E" w:rsidP="00104808">
                            <w:r>
                              <w:rPr>
                                <w:rFonts w:ascii="Arial" w:hAnsi="Arial" w:cs="Arial"/>
                                <w:color w:val="000000"/>
                                <w:sz w:val="14"/>
                                <w:szCs w:val="14"/>
                              </w:rPr>
                              <w:t>Number Data Points to Calculate Cpk:</w:t>
                            </w:r>
                          </w:p>
                        </w:txbxContent>
                      </v:textbox>
                    </v:rect>
                    <v:rect id="Rectangle 18" o:spid="_x0000_s1122"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" filled="f" stroked="f">
                      <v:textbox style="mso-fit-shape-to-text:t" inset="0,0,0,0">
                        <w:txbxContent>
                          <w:p w14:paraId="6F55E6C0" w14:textId="77777777" w:rsidR="0060126E" w:rsidRDefault="0060126E" w:rsidP="00104808">
                            <w:r>
                              <w:rPr>
                                <w:rFonts w:ascii="Arial" w:hAnsi="Arial" w:cs="Arial"/>
                                <w:color w:val="000000"/>
                                <w:sz w:val="14"/>
                                <w:szCs w:val="14"/>
                              </w:rPr>
                              <w:t>10</w:t>
                            </w:r>
                          </w:p>
                        </w:txbxContent>
                      </v:textbox>
                    </v:rect>
                    <v:rect id="Rectangle 19" o:spid="_x0000_s1123"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" filled="f" stroked="f">
                      <v:textbox style="mso-fit-shape-to-text:t" inset="0,0,0,0">
                        <w:txbxContent>
                          <w:p w14:paraId="1923E8B0" w14:textId="77777777" w:rsidR="0060126E" w:rsidRDefault="0060126E" w:rsidP="00104808">
                            <w:r>
                              <w:rPr>
                                <w:rFonts w:ascii="Arial" w:hAnsi="Arial" w:cs="Arial"/>
                                <w:color w:val="000000"/>
                                <w:sz w:val="14"/>
                                <w:szCs w:val="14"/>
                              </w:rPr>
                              <w:t>Number of TCs:</w:t>
                            </w:r>
                          </w:p>
                        </w:txbxContent>
                      </v:textbox>
                    </v:rect>
                    <v:rect id="Rectangle 20" o:spid="_x0000_s1124"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" filled="f" stroked="f">
                      <v:textbox style="mso-fit-shape-to-text:t" inset="0,0,0,0">
                        <w:txbxContent>
                          <w:p w14:paraId="1D8E1830" w14:textId="77777777" w:rsidR="0060126E" w:rsidRDefault="0060126E" w:rsidP="00104808">
                            <w:r>
                              <w:rPr>
                                <w:rFonts w:ascii="Arial" w:hAnsi="Arial" w:cs="Arial"/>
                                <w:color w:val="000000"/>
                                <w:sz w:val="14"/>
                                <w:szCs w:val="14"/>
                              </w:rPr>
                              <w:t>6</w:t>
                            </w:r>
                          </w:p>
                        </w:txbxContent>
                      </v:textbox>
                    </v:rect>
                    <v:rect id="Rectangle 21" o:spid="_x0000_s1125"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" filled="f" stroked="f">
                      <v:textbox style="mso-fit-shape-to-text:t" inset="0,0,0,0">
                        <w:txbxContent>
                          <w:p w14:paraId="6E7875E7" w14:textId="77777777" w:rsidR="0060126E" w:rsidRDefault="0060126E" w:rsidP="00104808">
                            <w:r>
                              <w:rPr>
                                <w:rFonts w:ascii="Arial" w:hAnsi="Arial" w:cs="Arial"/>
                                <w:color w:val="000000"/>
                                <w:sz w:val="14"/>
                                <w:szCs w:val="14"/>
                              </w:rPr>
                              <w:t>Number of Statistics:</w:t>
                            </w:r>
                          </w:p>
                        </w:txbxContent>
                      </v:textbox>
                    </v:rect>
                    <v:rect id="Rectangle 22" o:spid="_x0000_s1126"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" filled="f" stroked="f">
                      <v:textbox style="mso-fit-shape-to-text:t" inset="0,0,0,0">
                        <w:txbxContent>
                          <w:p w14:paraId="01CF8522" w14:textId="77777777" w:rsidR="0060126E" w:rsidRDefault="0060126E" w:rsidP="00104808">
                            <w:r>
                              <w:rPr>
                                <w:rFonts w:ascii="Arial" w:hAnsi="Arial" w:cs="Arial"/>
                                <w:color w:val="000000"/>
                                <w:sz w:val="14"/>
                                <w:szCs w:val="14"/>
                              </w:rPr>
                              <w:t>4</w:t>
                            </w:r>
                          </w:p>
                        </w:txbxContent>
                      </v:textbox>
                    </v:rect>
                    <v:rect id="Rectangle 23" o:spid="_x0000_s1127"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" filled="f" stroked="f">
                      <v:textbox style="mso-fit-shape-to-text:t" inset="0,0,0,0">
                        <w:txbxContent>
                          <w:p w14:paraId="733E87A8" w14:textId="77777777" w:rsidR="0060126E" w:rsidRDefault="0060126E" w:rsidP="00104808">
                            <w:r>
                              <w:rPr>
                                <w:rFonts w:ascii="Arial" w:hAnsi="Arial" w:cs="Arial"/>
                                <w:color w:val="000000"/>
                                <w:sz w:val="14"/>
                                <w:szCs w:val="14"/>
                              </w:rPr>
                              <w:t>Statistics Limits:</w:t>
                            </w:r>
                          </w:p>
                        </w:txbxContent>
                      </v:textbox>
                    </v:rect>
                    <v:rect id="Rectangle 24" o:spid="_x0000_s1128"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" filled="f" stroked="f">
                      <v:textbox style="mso-fit-shape-to-text:t" inset="0,0,0,0">
                        <w:txbxContent>
                          <w:p w14:paraId="022E5E7F" w14:textId="77777777" w:rsidR="0060126E" w:rsidRDefault="0060126E" w:rsidP="00104808">
                            <w:r>
                              <w:rPr>
                                <w:rFonts w:ascii="Arial" w:hAnsi="Arial" w:cs="Arial"/>
                                <w:color w:val="000000"/>
                                <w:sz w:val="14"/>
                                <w:szCs w:val="14"/>
                              </w:rPr>
                              <w:t>LOW</w:t>
                            </w:r>
                          </w:p>
                        </w:txbxContent>
                      </v:textbox>
                    </v:rect>
                    <v:rect id="Rectangle 25" o:spid="_x0000_s1129"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" filled="f" stroked="f">
                      <v:textbox style="mso-fit-shape-to-text:t" inset="0,0,0,0">
                        <w:txbxContent>
                          <w:p w14:paraId="3D388CDC" w14:textId="77777777" w:rsidR="0060126E" w:rsidRDefault="0060126E" w:rsidP="00104808">
                            <w:r>
                              <w:rPr>
                                <w:rFonts w:ascii="Arial" w:hAnsi="Arial" w:cs="Arial"/>
                                <w:color w:val="000000"/>
                                <w:sz w:val="14"/>
                                <w:szCs w:val="14"/>
                              </w:rPr>
                              <w:t>TARGET</w:t>
                            </w:r>
                          </w:p>
                        </w:txbxContent>
                      </v:textbox>
                    </v:rect>
                    <v:rect id="Rectangle 26" o:spid="_x0000_s1130"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" filled="f" stroked="f">
                      <v:textbox style="mso-fit-shape-to-text:t" inset="0,0,0,0">
                        <w:txbxContent>
                          <w:p w14:paraId="0B88AFAC" w14:textId="77777777" w:rsidR="0060126E" w:rsidRDefault="0060126E" w:rsidP="00104808">
                            <w:r>
                              <w:rPr>
                                <w:rFonts w:ascii="Arial" w:hAnsi="Arial" w:cs="Arial"/>
                                <w:color w:val="000000"/>
                                <w:sz w:val="14"/>
                                <w:szCs w:val="14"/>
                              </w:rPr>
                              <w:t>HIGH</w:t>
                            </w:r>
                          </w:p>
                        </w:txbxContent>
                      </v:textbox>
                    </v:rect>
                    <v:rect id="Rectangle 27" o:spid="_x0000_s1131"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" filled="f" stroked="f">
                      <v:textbox style="mso-fit-shape-to-text:t" inset="0,0,0,0">
                        <w:txbxContent>
                          <w:p w14:paraId="37248559" w14:textId="77777777" w:rsidR="0060126E" w:rsidRDefault="0060126E" w:rsidP="00104808">
                            <w:r>
                              <w:rPr>
                                <w:rFonts w:ascii="Arial" w:hAnsi="Arial" w:cs="Arial"/>
                                <w:color w:val="000000"/>
                                <w:sz w:val="14"/>
                                <w:szCs w:val="14"/>
                              </w:rPr>
                              <w:t>Max Rising Slope</w:t>
                            </w:r>
                          </w:p>
                        </w:txbxContent>
                      </v:textbox>
                    </v:rect>
                    <v:rect id="Rectangle 28" o:spid="_x0000_s1132"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" filled="f" stroked="f">
                      <v:textbox style="mso-fit-shape-to-text:t" inset="0,0,0,0">
                        <w:txbxContent>
                          <w:p w14:paraId="55157553" w14:textId="77777777" w:rsidR="0060126E" w:rsidRDefault="0060126E" w:rsidP="00104808">
                            <w:r>
                              <w:rPr>
                                <w:rFonts w:ascii="Arial" w:hAnsi="Arial" w:cs="Arial"/>
                                <w:color w:val="000000"/>
                                <w:sz w:val="14"/>
                                <w:szCs w:val="14"/>
                              </w:rPr>
                              <w:t>0</w:t>
                            </w:r>
                          </w:p>
                        </w:txbxContent>
                      </v:textbox>
                    </v:rect>
                    <v:rect id="Rectangle 29" o:spid="_x0000_s1133"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" filled="f" stroked="f">
                      <v:textbox style="mso-fit-shape-to-text:t" inset="0,0,0,0">
                        <w:txbxContent>
                          <w:p w14:paraId="27DC1CA2" w14:textId="77777777" w:rsidR="0060126E" w:rsidRDefault="0060126E" w:rsidP="00104808">
                            <w:r>
                              <w:rPr>
                                <w:rFonts w:ascii="Arial" w:hAnsi="Arial" w:cs="Arial"/>
                                <w:color w:val="000000"/>
                                <w:sz w:val="14"/>
                                <w:szCs w:val="14"/>
                              </w:rPr>
                              <w:t>2.3</w:t>
                            </w:r>
                          </w:p>
                        </w:txbxContent>
                      </v:textbox>
                    </v:rect>
                    <v:rect id="Rectangle 30" o:spid="_x0000_s1134"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270AE034" w14:textId="77777777" w:rsidR="0060126E" w:rsidRDefault="0060126E" w:rsidP="00104808">
                            <w:r>
                              <w:rPr>
                                <w:rFonts w:ascii="Arial" w:hAnsi="Arial" w:cs="Arial"/>
                                <w:color w:val="000000"/>
                                <w:sz w:val="14"/>
                                <w:szCs w:val="14"/>
                              </w:rPr>
                              <w:t>3</w:t>
                            </w:r>
                          </w:p>
                        </w:txbxContent>
                      </v:textbox>
                    </v:rect>
                    <v:rect id="Rectangle 31" o:spid="_x0000_s1135"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4F57DDB6" w14:textId="77777777" w:rsidR="0060126E" w:rsidRDefault="0060126E" w:rsidP="00104808">
                            <w:r>
                              <w:rPr>
                                <w:rFonts w:ascii="Arial" w:hAnsi="Arial" w:cs="Arial"/>
                                <w:color w:val="000000"/>
                                <w:sz w:val="14"/>
                                <w:szCs w:val="14"/>
                              </w:rPr>
                              <w:t>Soak Time 100-170C</w:t>
                            </w:r>
                          </w:p>
                        </w:txbxContent>
                      </v:textbox>
                    </v:rect>
                    <v:rect id="Rectangle 32" o:spid="_x0000_s1136"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7AAC8EDD" w14:textId="77777777" w:rsidR="0060126E" w:rsidRDefault="0060126E" w:rsidP="00104808">
                            <w:r>
                              <w:rPr>
                                <w:rFonts w:ascii="Arial" w:hAnsi="Arial" w:cs="Arial"/>
                                <w:color w:val="000000"/>
                                <w:sz w:val="14"/>
                                <w:szCs w:val="14"/>
                              </w:rPr>
                              <w:t>60</w:t>
                            </w:r>
                          </w:p>
                        </w:txbxContent>
                      </v:textbox>
                    </v:rect>
                    <v:rect id="Rectangle 33" o:spid="_x0000_s1137"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78AF134C" w14:textId="77777777" w:rsidR="0060126E" w:rsidRDefault="0060126E" w:rsidP="00104808">
                            <w:r>
                              <w:rPr>
                                <w:rFonts w:ascii="Arial" w:hAnsi="Arial" w:cs="Arial"/>
                                <w:color w:val="000000"/>
                                <w:sz w:val="14"/>
                                <w:szCs w:val="14"/>
                              </w:rPr>
                              <w:t>120</w:t>
                            </w:r>
                          </w:p>
                        </w:txbxContent>
                      </v:textbox>
                    </v:rect>
                    <v:rect id="Rectangle 34" o:spid="_x0000_s1138"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3E821E8D" w14:textId="77777777" w:rsidR="0060126E" w:rsidRDefault="0060126E" w:rsidP="00104808">
                            <w:r>
                              <w:rPr>
                                <w:rFonts w:ascii="Arial" w:hAnsi="Arial" w:cs="Arial"/>
                                <w:color w:val="000000"/>
                                <w:sz w:val="14"/>
                                <w:szCs w:val="14"/>
                              </w:rPr>
                              <w:t>Reflow Time /183C</w:t>
                            </w:r>
                          </w:p>
                        </w:txbxContent>
                      </v:textbox>
                    </v:rect>
                    <v:rect id="Rectangle 35" o:spid="_x0000_s1139"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095D6474" w14:textId="77777777" w:rsidR="0060126E" w:rsidRDefault="0060126E" w:rsidP="00104808">
                            <w:r>
                              <w:rPr>
                                <w:rFonts w:ascii="Arial" w:hAnsi="Arial" w:cs="Arial"/>
                                <w:color w:val="000000"/>
                                <w:sz w:val="14"/>
                                <w:szCs w:val="14"/>
                              </w:rPr>
                              <w:t>45</w:t>
                            </w:r>
                          </w:p>
                        </w:txbxContent>
                      </v:textbox>
                    </v:rect>
                    <v:rect id="Rectangle 36" o:spid="_x0000_s1140"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536EFA0E" w14:textId="77777777" w:rsidR="0060126E" w:rsidRDefault="0060126E" w:rsidP="00104808">
                            <w:r>
                              <w:rPr>
                                <w:rFonts w:ascii="Arial" w:hAnsi="Arial" w:cs="Arial"/>
                                <w:color w:val="000000"/>
                                <w:sz w:val="14"/>
                                <w:szCs w:val="14"/>
                              </w:rPr>
                              <w:t>90</w:t>
                            </w:r>
                          </w:p>
                        </w:txbxContent>
                      </v:textbox>
                    </v:rect>
                    <v:rect id="Rectangle 37" o:spid="_x0000_s1141"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1FAE7938" w14:textId="77777777" w:rsidR="0060126E" w:rsidRDefault="0060126E" w:rsidP="00104808">
                            <w:r>
                              <w:rPr>
                                <w:rFonts w:ascii="Arial" w:hAnsi="Arial" w:cs="Arial"/>
                                <w:color w:val="000000"/>
                                <w:sz w:val="14"/>
                                <w:szCs w:val="14"/>
                              </w:rPr>
                              <w:t>Peak Temp</w:t>
                            </w:r>
                          </w:p>
                        </w:txbxContent>
                      </v:textbox>
                    </v:rect>
                    <v:rect id="Rectangle 38" o:spid="_x0000_s1142"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AF05630" w14:textId="77777777" w:rsidR="0060126E" w:rsidRDefault="0060126E" w:rsidP="00104808">
                            <w:r>
                              <w:rPr>
                                <w:rFonts w:ascii="Arial" w:hAnsi="Arial" w:cs="Arial"/>
                                <w:color w:val="000000"/>
                                <w:sz w:val="14"/>
                                <w:szCs w:val="14"/>
                              </w:rPr>
                              <w:t>205</w:t>
                            </w:r>
                          </w:p>
                        </w:txbxContent>
                      </v:textbox>
                    </v:rect>
                    <v:rect id="Rectangle 39" o:spid="_x0000_s1143"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14C6C471" w14:textId="77777777" w:rsidR="0060126E" w:rsidRDefault="0060126E" w:rsidP="00104808">
                            <w:r>
                              <w:rPr>
                                <w:rFonts w:ascii="Arial" w:hAnsi="Arial" w:cs="Arial"/>
                                <w:color w:val="000000"/>
                                <w:sz w:val="14"/>
                                <w:szCs w:val="14"/>
                              </w:rPr>
                              <w:t>225</w:t>
                            </w:r>
                          </w:p>
                        </w:txbxContent>
                      </v:textbox>
                    </v:rect>
                    <v:rect id="Rectangle 40" o:spid="_x0000_s1144"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2832EE02" w14:textId="77777777" w:rsidR="0060126E" w:rsidRDefault="0060126E" w:rsidP="00104808">
                            <w:r>
                              <w:rPr>
                                <w:rFonts w:ascii="Arial" w:hAnsi="Arial" w:cs="Arial"/>
                                <w:color w:val="000000"/>
                                <w:sz w:val="14"/>
                                <w:szCs w:val="14"/>
                              </w:rPr>
                              <w:t>Baseline Profile Info:</w:t>
                            </w:r>
                          </w:p>
                        </w:txbxContent>
                      </v:textbox>
                    </v:rect>
                    <v:rect id="Rectangle 41" o:spid="_x0000_s1145"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194F7141" w14:textId="77777777" w:rsidR="0060126E" w:rsidRDefault="0060126E" w:rsidP="00104808">
                            <w:r>
                              <w:rPr>
                                <w:rFonts w:ascii="Arial" w:hAnsi="Arial" w:cs="Arial"/>
                                <w:color w:val="000000"/>
                                <w:sz w:val="14"/>
                                <w:szCs w:val="14"/>
                              </w:rPr>
                              <w:t>Profile Start Time:</w:t>
                            </w:r>
                          </w:p>
                        </w:txbxContent>
                      </v:textbox>
                    </v:rect>
                    <v:rect id="Rectangle 42" o:spid="_x0000_s1146"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1D3FB938" w14:textId="77777777" w:rsidR="0060126E" w:rsidRDefault="0060126E" w:rsidP="00104808">
                            <w:r>
                              <w:rPr>
                                <w:rFonts w:ascii="Arial" w:hAnsi="Arial" w:cs="Arial"/>
                                <w:color w:val="000000"/>
                                <w:sz w:val="14"/>
                                <w:szCs w:val="14"/>
                              </w:rPr>
                              <w:t xml:space="preserve"> Thu May 09 12:00:23 2015</w:t>
                            </w:r>
                          </w:p>
                        </w:txbxContent>
                      </v:textbox>
                    </v:rect>
                    <v:rect id="Rectangle 43" o:spid="_x0000_s1147"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1CFF6469" w14:textId="77777777" w:rsidR="0060126E" w:rsidRDefault="0060126E" w:rsidP="00104808">
                            <w:r>
                              <w:rPr>
                                <w:rFonts w:ascii="Arial" w:hAnsi="Arial" w:cs="Arial"/>
                                <w:color w:val="000000"/>
                                <w:sz w:val="14"/>
                                <w:szCs w:val="14"/>
                              </w:rPr>
                              <w:t>Baseline PWI:</w:t>
                            </w:r>
                          </w:p>
                        </w:txbxContent>
                      </v:textbox>
                    </v:rect>
                    <v:rect id="Rectangle 44" o:spid="_x0000_s1148"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1E518E23" w14:textId="77777777" w:rsidR="0060126E" w:rsidRDefault="0060126E" w:rsidP="00104808">
                            <w:r>
                              <w:rPr>
                                <w:rFonts w:ascii="Arial" w:hAnsi="Arial" w:cs="Arial"/>
                                <w:color w:val="000000"/>
                                <w:sz w:val="14"/>
                                <w:szCs w:val="14"/>
                              </w:rPr>
                              <w:t>81%</w:t>
                            </w:r>
                          </w:p>
                        </w:txbxContent>
                      </v:textbox>
                    </v:rect>
                    <v:rect id="Rectangle 45" o:spid="_x0000_s1149"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13716E4D" w14:textId="77777777" w:rsidR="0060126E" w:rsidRDefault="0060126E" w:rsidP="00104808">
                            <w:r>
                              <w:rPr>
                                <w:rFonts w:ascii="Arial" w:hAnsi="Arial" w:cs="Arial"/>
                                <w:color w:val="000000"/>
                                <w:sz w:val="14"/>
                                <w:szCs w:val="14"/>
                              </w:rPr>
                              <w:t>Conveyor Speed (Setpoint):</w:t>
                            </w:r>
                          </w:p>
                        </w:txbxContent>
                      </v:textbox>
                    </v:rect>
                    <v:rect id="Rectangle 46" o:spid="_x0000_s1150"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EEC63B6" w14:textId="77777777" w:rsidR="0060126E" w:rsidRDefault="0060126E" w:rsidP="00104808">
                            <w:r>
                              <w:rPr>
                                <w:rFonts w:ascii="Arial" w:hAnsi="Arial" w:cs="Arial"/>
                                <w:color w:val="000000"/>
                                <w:sz w:val="14"/>
                                <w:szCs w:val="14"/>
                              </w:rPr>
                              <w:t>36</w:t>
                            </w:r>
                          </w:p>
                        </w:txbxContent>
                      </v:textbox>
                    </v:rect>
                    <v:rect id="Rectangle 47" o:spid="_x0000_s1151"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521286D" w14:textId="77777777" w:rsidR="0060126E" w:rsidRDefault="0060126E" w:rsidP="00104808">
                            <w:r>
                              <w:rPr>
                                <w:rFonts w:ascii="Arial" w:hAnsi="Arial" w:cs="Arial"/>
                                <w:color w:val="000000"/>
                                <w:sz w:val="14"/>
                                <w:szCs w:val="14"/>
                              </w:rPr>
                              <w:t>Conveyor Speed (Measured):</w:t>
                            </w:r>
                          </w:p>
                        </w:txbxContent>
                      </v:textbox>
                    </v:rect>
                    <v:rect id="Rectangle 48" o:spid="_x0000_s1152"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" filled="f" stroked="f">
                      <v:textbox style="mso-fit-shape-to-text:t" inset="0,0,0,0">
                        <w:txbxContent>
                          <w:p w14:paraId="2CA221AA" w14:textId="77777777" w:rsidR="0060126E" w:rsidRDefault="0060126E" w:rsidP="00104808">
                            <w:r>
                              <w:rPr>
                                <w:rFonts w:ascii="Arial" w:hAnsi="Arial" w:cs="Arial"/>
                                <w:color w:val="000000"/>
                                <w:sz w:val="14"/>
                                <w:szCs w:val="14"/>
                              </w:rPr>
                              <w:t>36.09</w:t>
                            </w:r>
                          </w:p>
                        </w:txbxContent>
                      </v:textbox>
                    </v:rect>
                    <v:rect id="Rectangle 49" o:spid="_x0000_s1153"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01677929" w14:textId="77777777" w:rsidR="0060126E" w:rsidRDefault="0060126E" w:rsidP="00104808">
                            <w:r>
                              <w:rPr>
                                <w:rFonts w:ascii="Arial" w:hAnsi="Arial" w:cs="Arial"/>
                                <w:color w:val="000000"/>
                                <w:sz w:val="14"/>
                                <w:szCs w:val="14"/>
                              </w:rPr>
                              <w:t>Zone Number:</w:t>
                            </w:r>
                          </w:p>
                        </w:txbxContent>
                      </v:textbox>
                    </v:rect>
                    <v:rect id="Rectangle 50" o:spid="_x0000_s1154"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0165D4E6" w14:textId="77777777" w:rsidR="0060126E" w:rsidRDefault="0060126E" w:rsidP="00104808">
                            <w:r>
                              <w:rPr>
                                <w:rFonts w:ascii="Arial" w:hAnsi="Arial" w:cs="Arial"/>
                                <w:color w:val="000000"/>
                                <w:sz w:val="14"/>
                                <w:szCs w:val="14"/>
                              </w:rPr>
                              <w:t>1</w:t>
                            </w:r>
                          </w:p>
                        </w:txbxContent>
                      </v:textbox>
                    </v:rect>
                    <v:rect id="Rectangle 51" o:spid="_x0000_s1155"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6C2CED0C" w14:textId="77777777" w:rsidR="0060126E" w:rsidRDefault="0060126E" w:rsidP="00104808">
                            <w:r>
                              <w:rPr>
                                <w:rFonts w:ascii="Arial" w:hAnsi="Arial" w:cs="Arial"/>
                                <w:color w:val="000000"/>
                                <w:sz w:val="14"/>
                                <w:szCs w:val="14"/>
                              </w:rPr>
                              <w:t>2</w:t>
                            </w:r>
                          </w:p>
                        </w:txbxContent>
                      </v:textbox>
                    </v:rect>
                    <v:rect id="Rectangle 52" o:spid="_x0000_s1156"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09F93150" w14:textId="77777777" w:rsidR="0060126E" w:rsidRDefault="0060126E" w:rsidP="00104808">
                            <w:r>
                              <w:rPr>
                                <w:rFonts w:ascii="Arial" w:hAnsi="Arial" w:cs="Arial"/>
                                <w:color w:val="000000"/>
                                <w:sz w:val="14"/>
                                <w:szCs w:val="14"/>
                              </w:rPr>
                              <w:t>3</w:t>
                            </w:r>
                          </w:p>
                        </w:txbxContent>
                      </v:textbox>
                    </v:rect>
                    <v:rect id="Rectangle 53" o:spid="_x0000_s1157"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7C8EEBF6" w14:textId="77777777" w:rsidR="0060126E" w:rsidRDefault="0060126E" w:rsidP="00104808">
                            <w:r>
                              <w:rPr>
                                <w:rFonts w:ascii="Arial" w:hAnsi="Arial" w:cs="Arial"/>
                                <w:color w:val="000000"/>
                                <w:sz w:val="14"/>
                                <w:szCs w:val="14"/>
                              </w:rPr>
                              <w:t>4</w:t>
                            </w:r>
                          </w:p>
                        </w:txbxContent>
                      </v:textbox>
                    </v:rect>
                    <v:rect id="Rectangle 54" o:spid="_x0000_s1158"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07F45C84" w14:textId="77777777" w:rsidR="0060126E" w:rsidRDefault="0060126E" w:rsidP="00104808">
                            <w:r>
                              <w:rPr>
                                <w:rFonts w:ascii="Arial" w:hAnsi="Arial" w:cs="Arial"/>
                                <w:color w:val="000000"/>
                                <w:sz w:val="14"/>
                                <w:szCs w:val="14"/>
                              </w:rPr>
                              <w:t>5</w:t>
                            </w:r>
                          </w:p>
                        </w:txbxContent>
                      </v:textbox>
                    </v:rect>
                    <v:rect id="Rectangle 55" o:spid="_x0000_s1159"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13E2CDE7" w14:textId="77777777" w:rsidR="0060126E" w:rsidRDefault="0060126E" w:rsidP="00104808">
                            <w:r>
                              <w:rPr>
                                <w:rFonts w:ascii="Arial" w:hAnsi="Arial" w:cs="Arial"/>
                                <w:color w:val="000000"/>
                                <w:sz w:val="14"/>
                                <w:szCs w:val="14"/>
                              </w:rPr>
                              <w:t>6</w:t>
                            </w:r>
                          </w:p>
                        </w:txbxContent>
                      </v:textbox>
                    </v:rect>
                    <v:rect id="Rectangle 56" o:spid="_x0000_s1160"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328B195" w14:textId="77777777" w:rsidR="0060126E" w:rsidRDefault="0060126E" w:rsidP="00104808">
                            <w:r>
                              <w:rPr>
                                <w:rFonts w:ascii="Arial" w:hAnsi="Arial" w:cs="Arial"/>
                                <w:color w:val="000000"/>
                                <w:sz w:val="14"/>
                                <w:szCs w:val="14"/>
                              </w:rPr>
                              <w:t>7</w:t>
                            </w:r>
                          </w:p>
                        </w:txbxContent>
                      </v:textbox>
                    </v:rect>
                    <v:rect id="Rectangle 57" o:spid="_x0000_s1161"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E9E8EF3" w14:textId="77777777" w:rsidR="0060126E" w:rsidRDefault="0060126E" w:rsidP="00104808">
                            <w:r>
                              <w:rPr>
                                <w:rFonts w:ascii="Arial" w:hAnsi="Arial" w:cs="Arial"/>
                                <w:color w:val="000000"/>
                                <w:sz w:val="14"/>
                                <w:szCs w:val="14"/>
                              </w:rPr>
                              <w:t>Top Setpoints</w:t>
                            </w:r>
                          </w:p>
                        </w:txbxContent>
                      </v:textbox>
                    </v:rect>
                    <v:rect id="Rectangle 58" o:spid="_x0000_s1162"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75D2F48B" w14:textId="77777777" w:rsidR="0060126E" w:rsidRDefault="0060126E" w:rsidP="00104808">
                            <w:r>
                              <w:rPr>
                                <w:rFonts w:ascii="Arial" w:hAnsi="Arial" w:cs="Arial"/>
                                <w:color w:val="000000"/>
                                <w:sz w:val="14"/>
                                <w:szCs w:val="14"/>
                              </w:rPr>
                              <w:t>124</w:t>
                            </w:r>
                          </w:p>
                        </w:txbxContent>
                      </v:textbox>
                    </v:rect>
                    <v:rect id="Rectangle 59" o:spid="_x0000_s1163"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48396227" w14:textId="77777777" w:rsidR="0060126E" w:rsidRDefault="0060126E" w:rsidP="00104808">
                            <w:r>
                              <w:rPr>
                                <w:rFonts w:ascii="Arial" w:hAnsi="Arial" w:cs="Arial"/>
                                <w:color w:val="000000"/>
                                <w:sz w:val="14"/>
                                <w:szCs w:val="14"/>
                              </w:rPr>
                              <w:t>149</w:t>
                            </w:r>
                          </w:p>
                        </w:txbxContent>
                      </v:textbox>
                    </v:rect>
                    <v:rect id="Rectangle 60" o:spid="_x0000_s1164"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446A90" w14:textId="77777777" w:rsidR="0060126E" w:rsidRDefault="0060126E" w:rsidP="00104808">
                            <w:r>
                              <w:rPr>
                                <w:rFonts w:ascii="Arial" w:hAnsi="Arial" w:cs="Arial"/>
                                <w:color w:val="000000"/>
                                <w:sz w:val="14"/>
                                <w:szCs w:val="14"/>
                              </w:rPr>
                              <w:t>157</w:t>
                            </w:r>
                          </w:p>
                        </w:txbxContent>
                      </v:textbox>
                    </v:rect>
                    <v:rect id="Rectangle 61" o:spid="_x0000_s1165"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" filled="f" stroked="f">
                      <v:textbox style="mso-fit-shape-to-text:t" inset="0,0,0,0">
                        <w:txbxContent>
                          <w:p w14:paraId="79461E4A" w14:textId="77777777" w:rsidR="0060126E" w:rsidRDefault="0060126E" w:rsidP="00104808">
                            <w:r>
                              <w:rPr>
                                <w:rFonts w:ascii="Arial" w:hAnsi="Arial" w:cs="Arial"/>
                                <w:color w:val="000000"/>
                                <w:sz w:val="14"/>
                                <w:szCs w:val="14"/>
                              </w:rPr>
                              <w:t>155</w:t>
                            </w:r>
                          </w:p>
                        </w:txbxContent>
                      </v:textbox>
                    </v:rect>
                    <v:rect id="Rectangle 62" o:spid="_x0000_s1166"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" filled="f" stroked="f">
                      <v:textbox style="mso-fit-shape-to-text:t" inset="0,0,0,0">
                        <w:txbxContent>
                          <w:p w14:paraId="650C1FB3" w14:textId="77777777" w:rsidR="0060126E" w:rsidRDefault="0060126E" w:rsidP="00104808">
                            <w:r>
                              <w:rPr>
                                <w:rFonts w:ascii="Arial" w:hAnsi="Arial" w:cs="Arial"/>
                                <w:color w:val="000000"/>
                                <w:sz w:val="14"/>
                                <w:szCs w:val="14"/>
                              </w:rPr>
                              <w:t>180</w:t>
                            </w:r>
                          </w:p>
                        </w:txbxContent>
                      </v:textbox>
                    </v:rect>
                    <v:rect id="Rectangle 63" o:spid="_x0000_s1167"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" filled="f" stroked="f">
                      <v:textbox style="mso-fit-shape-to-text:t" inset="0,0,0,0">
                        <w:txbxContent>
                          <w:p w14:paraId="49136BF7" w14:textId="77777777" w:rsidR="0060126E" w:rsidRDefault="0060126E" w:rsidP="00104808">
                            <w:r>
                              <w:rPr>
                                <w:rFonts w:ascii="Arial" w:hAnsi="Arial" w:cs="Arial"/>
                                <w:color w:val="000000"/>
                                <w:sz w:val="14"/>
                                <w:szCs w:val="14"/>
                              </w:rPr>
                              <w:t>225</w:t>
                            </w:r>
                          </w:p>
                        </w:txbxContent>
                      </v:textbox>
                    </v:rect>
                    <v:rect id="Rectangle 64" o:spid="_x0000_s1168"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" filled="f" stroked="f">
                      <v:textbox style="mso-fit-shape-to-text:t" inset="0,0,0,0">
                        <w:txbxContent>
                          <w:p w14:paraId="6C0478F6" w14:textId="77777777" w:rsidR="0060126E" w:rsidRDefault="0060126E" w:rsidP="00104808">
                            <w:r>
                              <w:rPr>
                                <w:rFonts w:ascii="Arial" w:hAnsi="Arial" w:cs="Arial"/>
                                <w:color w:val="000000"/>
                                <w:sz w:val="14"/>
                                <w:szCs w:val="14"/>
                              </w:rPr>
                              <w:t>234</w:t>
                            </w:r>
                          </w:p>
                        </w:txbxContent>
                      </v:textbox>
                    </v:rect>
                    <v:rect id="Rectangle 65" o:spid="_x0000_s1169"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" filled="f" stroked="f">
                      <v:textbox style="mso-fit-shape-to-text:t" inset="0,0,0,0">
                        <w:txbxContent>
                          <w:p w14:paraId="05FA6172" w14:textId="77777777" w:rsidR="0060126E" w:rsidRDefault="0060126E" w:rsidP="00104808">
                            <w:r>
                              <w:rPr>
                                <w:rFonts w:ascii="Arial" w:hAnsi="Arial" w:cs="Arial"/>
                                <w:color w:val="000000"/>
                                <w:sz w:val="14"/>
                                <w:szCs w:val="14"/>
                              </w:rPr>
                              <w:t>Bottom Setpoints</w:t>
                            </w:r>
                          </w:p>
                        </w:txbxContent>
                      </v:textbox>
                    </v:rect>
                    <v:rect id="Rectangle 66" o:spid="_x0000_s1170"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" filled="f" stroked="f">
                      <v:textbox style="mso-fit-shape-to-text:t" inset="0,0,0,0">
                        <w:txbxContent>
                          <w:p w14:paraId="48C49CF0" w14:textId="77777777" w:rsidR="0060126E" w:rsidRDefault="0060126E" w:rsidP="00104808">
                            <w:r>
                              <w:rPr>
                                <w:rFonts w:ascii="Arial" w:hAnsi="Arial" w:cs="Arial"/>
                                <w:color w:val="000000"/>
                                <w:sz w:val="14"/>
                                <w:szCs w:val="14"/>
                              </w:rPr>
                              <w:t>124</w:t>
                            </w:r>
                          </w:p>
                        </w:txbxContent>
                      </v:textbox>
                    </v:rect>
                    <v:rect id="Rectangle 67" o:spid="_x0000_s1171"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" filled="f" stroked="f">
                      <v:textbox style="mso-fit-shape-to-text:t" inset="0,0,0,0">
                        <w:txbxContent>
                          <w:p w14:paraId="66661DB7" w14:textId="77777777" w:rsidR="0060126E" w:rsidRDefault="0060126E" w:rsidP="00104808">
                            <w:r>
                              <w:rPr>
                                <w:rFonts w:ascii="Arial" w:hAnsi="Arial" w:cs="Arial"/>
                                <w:color w:val="000000"/>
                                <w:sz w:val="14"/>
                                <w:szCs w:val="14"/>
                              </w:rPr>
                              <w:t>149</w:t>
                            </w:r>
                          </w:p>
                        </w:txbxContent>
                      </v:textbox>
                    </v:rect>
                    <v:rect id="Rectangle 68" o:spid="_x0000_s1172"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" filled="f" stroked="f">
                      <v:textbox style="mso-fit-shape-to-text:t" inset="0,0,0,0">
                        <w:txbxContent>
                          <w:p w14:paraId="639CA174" w14:textId="77777777" w:rsidR="0060126E" w:rsidRDefault="0060126E" w:rsidP="00104808">
                            <w:r>
                              <w:rPr>
                                <w:rFonts w:ascii="Arial" w:hAnsi="Arial" w:cs="Arial"/>
                                <w:color w:val="000000"/>
                                <w:sz w:val="14"/>
                                <w:szCs w:val="14"/>
                              </w:rPr>
                              <w:t>157</w:t>
                            </w:r>
                          </w:p>
                        </w:txbxContent>
                      </v:textbox>
                    </v:rect>
                    <v:rect id="Rectangle 69" o:spid="_x0000_s1173"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" filled="f" stroked="f">
                      <v:textbox style="mso-fit-shape-to-text:t" inset="0,0,0,0">
                        <w:txbxContent>
                          <w:p w14:paraId="6D481E81" w14:textId="77777777" w:rsidR="0060126E" w:rsidRDefault="0060126E" w:rsidP="00104808">
                            <w:r>
                              <w:rPr>
                                <w:rFonts w:ascii="Arial" w:hAnsi="Arial" w:cs="Arial"/>
                                <w:color w:val="000000"/>
                                <w:sz w:val="14"/>
                                <w:szCs w:val="14"/>
                              </w:rPr>
                              <w:t>155</w:t>
                            </w:r>
                          </w:p>
                        </w:txbxContent>
                      </v:textbox>
                    </v:rect>
                    <v:rect id="Rectangle 70" o:spid="_x0000_s1174"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" filled="f" stroked="f">
                      <v:textbox style="mso-fit-shape-to-text:t" inset="0,0,0,0">
                        <w:txbxContent>
                          <w:p w14:paraId="2D29AFD8" w14:textId="77777777" w:rsidR="0060126E" w:rsidRDefault="0060126E" w:rsidP="00104808">
                            <w:r>
                              <w:rPr>
                                <w:rFonts w:ascii="Arial" w:hAnsi="Arial" w:cs="Arial"/>
                                <w:color w:val="000000"/>
                                <w:sz w:val="14"/>
                                <w:szCs w:val="14"/>
                              </w:rPr>
                              <w:t>180</w:t>
                            </w:r>
                          </w:p>
                        </w:txbxContent>
                      </v:textbox>
                    </v:rect>
                    <v:rect id="Rectangle 71" o:spid="_x0000_s1175"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" filled="f" stroked="f">
                      <v:textbox style="mso-fit-shape-to-text:t" inset="0,0,0,0">
                        <w:txbxContent>
                          <w:p w14:paraId="79039513" w14:textId="77777777" w:rsidR="0060126E" w:rsidRDefault="0060126E" w:rsidP="00104808">
                            <w:r>
                              <w:rPr>
                                <w:rFonts w:ascii="Arial" w:hAnsi="Arial" w:cs="Arial"/>
                                <w:color w:val="000000"/>
                                <w:sz w:val="14"/>
                                <w:szCs w:val="14"/>
                              </w:rPr>
                              <w:t>225</w:t>
                            </w:r>
                          </w:p>
                        </w:txbxContent>
                      </v:textbox>
                    </v:rect>
                    <v:rect id="Rectangle 72" o:spid="_x0000_s1176"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48wgAAAN0AAAAPAAAAZHJzL2Rvd25yZXYueG1sRI/dagIx&#10;FITvhb5DOIXeaaLF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BReV48wgAAAN0AAAAPAAAA&#10;AAAAAAAAAAAAAAcCAABkcnMvZG93bnJldi54bWxQSwUGAAAAAAMAAwC3AAAA9gIAAAAA&#10;" filled="f" stroked="f">
                      <v:textbox style="mso-fit-shape-to-text:t" inset="0,0,0,0">
                        <w:txbxContent>
                          <w:p w14:paraId="1EF362E2" w14:textId="77777777" w:rsidR="0060126E" w:rsidRDefault="0060126E" w:rsidP="00104808">
                            <w:r>
                              <w:rPr>
                                <w:rFonts w:ascii="Arial" w:hAnsi="Arial" w:cs="Arial"/>
                                <w:color w:val="000000"/>
                                <w:sz w:val="14"/>
                                <w:szCs w:val="14"/>
                              </w:rPr>
                              <w:t>234</w:t>
                            </w:r>
                          </w:p>
                        </w:txbxContent>
                      </v:textbox>
                    </v:rect>
                    <v:rect id="Rectangle 73" o:spid="_x0000_s1177"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ZIwgAAAN0AAAAPAAAAZHJzL2Rvd25yZXYueG1sRI/dagIx&#10;FITvhb5DOIXeaaLU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DekMZIwgAAAN0AAAAPAAAA&#10;AAAAAAAAAAAAAAcCAABkcnMvZG93bnJldi54bWxQSwUGAAAAAAMAAwC3AAAA9gIAAAAA&#10;" filled="f" stroked="f">
                      <v:textbox style="mso-fit-shape-to-text:t" inset="0,0,0,0">
                        <w:txbxContent>
                          <w:p w14:paraId="02B753E5" w14:textId="77777777" w:rsidR="0060126E" w:rsidRDefault="0060126E" w:rsidP="00104808">
                            <w:r>
                              <w:rPr>
                                <w:rFonts w:ascii="Arial" w:hAnsi="Arial" w:cs="Arial"/>
                                <w:color w:val="000000"/>
                                <w:sz w:val="14"/>
                                <w:szCs w:val="14"/>
                              </w:rPr>
                              <w:t>Barcode</w:t>
                            </w:r>
                          </w:p>
                        </w:txbxContent>
                      </v:textbox>
                    </v:rect>
                    <v:rect id="Rectangle 74" o:spid="_x0000_s1178"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" filled="f" stroked="f">
                      <v:textbox style="mso-fit-shape-to-text:t" inset="0,0,0,0">
                        <w:txbxContent>
                          <w:p w14:paraId="5B04A813" w14:textId="77777777" w:rsidR="0060126E" w:rsidRDefault="0060126E" w:rsidP="00104808">
                            <w:r>
                              <w:rPr>
                                <w:rFonts w:ascii="Arial" w:hAnsi="Arial" w:cs="Arial"/>
                                <w:color w:val="000000"/>
                                <w:sz w:val="14"/>
                                <w:szCs w:val="14"/>
                              </w:rPr>
                              <w:t>Date and Time</w:t>
                            </w:r>
                          </w:p>
                        </w:txbxContent>
                      </v:textbox>
                    </v:rect>
                    <v:rect id="Rectangle 75" o:spid="_x0000_s1179"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" filled="f" stroked="f">
                      <v:textbox style="mso-fit-shape-to-text:t" inset="0,0,0,0">
                        <w:txbxContent>
                          <w:p w14:paraId="0288C1BE" w14:textId="77777777" w:rsidR="0060126E" w:rsidRDefault="0060126E" w:rsidP="00104808">
                            <w:r>
                              <w:rPr>
                                <w:rFonts w:ascii="Arial" w:hAnsi="Arial" w:cs="Arial"/>
                                <w:color w:val="000000"/>
                                <w:sz w:val="14"/>
                                <w:szCs w:val="14"/>
                              </w:rPr>
                              <w:t>Product</w:t>
                            </w:r>
                          </w:p>
                        </w:txbxContent>
                      </v:textbox>
                    </v:rect>
                    <v:rect id="Rectangle 76" o:spid="_x0000_s1180"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" filled="f" stroked="f">
                      <v:textbox style="mso-fit-shape-to-text:t" inset="0,0,0,0">
                        <w:txbxContent>
                          <w:p w14:paraId="097F1969" w14:textId="77777777" w:rsidR="0060126E" w:rsidRDefault="0060126E" w:rsidP="00104808">
                            <w:r>
                              <w:rPr>
                                <w:rFonts w:ascii="Arial" w:hAnsi="Arial" w:cs="Arial"/>
                                <w:color w:val="000000"/>
                                <w:sz w:val="14"/>
                                <w:szCs w:val="14"/>
                              </w:rPr>
                              <w:t>PWI</w:t>
                            </w:r>
                          </w:p>
                        </w:txbxContent>
                      </v:textbox>
                    </v:rect>
                    <v:rect id="Rectangle 77" o:spid="_x0000_s1181"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" filled="f" stroked="f">
                      <v:textbox style="mso-fit-shape-to-text:t" inset="0,0,0,0">
                        <w:txbxContent>
                          <w:p w14:paraId="1D1EA5DA" w14:textId="77777777" w:rsidR="0060126E" w:rsidRDefault="0060126E" w:rsidP="00104808">
                            <w:r>
                              <w:rPr>
                                <w:rFonts w:ascii="Arial" w:hAnsi="Arial" w:cs="Arial"/>
                                <w:color w:val="000000"/>
                                <w:sz w:val="14"/>
                                <w:szCs w:val="14"/>
                              </w:rPr>
                              <w:t>Conveyor</w:t>
                            </w:r>
                          </w:p>
                        </w:txbxContent>
                      </v:textbox>
                    </v:rect>
                    <v:rect id="Rectangle 78" o:spid="_x0000_s1182"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" filled="f" stroked="f">
                      <v:textbox style="mso-fit-shape-to-text:t" inset="0,0,0,0">
                        <w:txbxContent>
                          <w:p w14:paraId="5036B6FB" w14:textId="77777777" w:rsidR="0060126E" w:rsidRDefault="0060126E" w:rsidP="00104808">
                            <w:r>
                              <w:rPr>
                                <w:rFonts w:ascii="Arial" w:hAnsi="Arial" w:cs="Arial"/>
                                <w:color w:val="000000"/>
                                <w:sz w:val="14"/>
                                <w:szCs w:val="14"/>
                              </w:rPr>
                              <w:t>Max Rising Slope</w:t>
                            </w:r>
                          </w:p>
                        </w:txbxContent>
                      </v:textbox>
                    </v:rect>
                    <v:rect id="Rectangle 79" o:spid="_x0000_s1183"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" filled="f" stroked="f">
                      <v:textbox style="mso-fit-shape-to-text:t" inset="0,0,0,0">
                        <w:txbxContent>
                          <w:p w14:paraId="24B30998" w14:textId="77777777" w:rsidR="0060126E" w:rsidRDefault="0060126E" w:rsidP="00104808">
                            <w:r>
                              <w:rPr>
                                <w:rFonts w:ascii="Arial" w:hAnsi="Arial" w:cs="Arial"/>
                                <w:color w:val="000000"/>
                                <w:sz w:val="14"/>
                                <w:szCs w:val="14"/>
                              </w:rPr>
                              <w:t>PWI</w:t>
                            </w:r>
                          </w:p>
                        </w:txbxContent>
                      </v:textbox>
                    </v:rect>
                    <v:rect id="Rectangle 80" o:spid="_x0000_s1184" style="position:absolute;left:3726;top:4739;width:24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" filled="f" stroked="f">
                      <v:textbox style="mso-fit-shape-to-text:t" inset="0,0,0,0">
                        <w:txbxContent>
                          <w:p w14:paraId="7229CCA4" w14:textId="15729F61" w:rsidR="0060126E" w:rsidRDefault="0060126E" w:rsidP="00104808">
                            <w:r>
                              <w:rPr>
                                <w:rFonts w:ascii="Arial" w:hAnsi="Arial" w:cs="Arial"/>
                                <w:color w:val="000000"/>
                                <w:sz w:val="14"/>
                                <w:szCs w:val="14"/>
                              </w:rPr>
                              <w:t>Cpk</w:t>
                            </w:r>
                          </w:p>
                        </w:txbxContent>
                      </v:textbox>
                    </v:rect>
                    <v:rect id="Rectangle 81" o:spid="_x0000_s1185"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" filled="f" stroked="f">
                      <v:textbox style="mso-fit-shape-to-text:t" inset="0,0,0,0">
                        <w:txbxContent>
                          <w:p w14:paraId="3CEB2A98" w14:textId="77777777" w:rsidR="0060126E" w:rsidRDefault="0060126E" w:rsidP="00104808">
                            <w:r>
                              <w:rPr>
                                <w:rFonts w:ascii="Arial" w:hAnsi="Arial" w:cs="Arial"/>
                                <w:color w:val="000000"/>
                                <w:sz w:val="14"/>
                                <w:szCs w:val="14"/>
                              </w:rPr>
                              <w:t>Speed</w:t>
                            </w:r>
                          </w:p>
                        </w:txbxContent>
                      </v:textbox>
                    </v:rect>
                    <v:rect id="Rectangle 82" o:spid="_x0000_s1186"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jhxAAAAN0AAAAPAAAAZHJzL2Rvd25yZXYueG1sRI/NasMw&#10;EITvhb6D2EJvjZSU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NSgyOHEAAAA3QAAAA8A&#10;AAAAAAAAAAAAAAAABwIAAGRycy9kb3ducmV2LnhtbFBLBQYAAAAAAwADALcAAAD4AgAAAAA=&#10;" filled="f" stroked="f">
                      <v:textbox style="mso-fit-shape-to-text:t" inset="0,0,0,0">
                        <w:txbxContent>
                          <w:p w14:paraId="0A475FB8" w14:textId="77777777" w:rsidR="0060126E" w:rsidRDefault="0060126E" w:rsidP="00104808">
                            <w:r>
                              <w:rPr>
                                <w:rFonts w:ascii="Arial" w:hAnsi="Arial" w:cs="Arial"/>
                                <w:color w:val="000000"/>
                                <w:sz w:val="14"/>
                                <w:szCs w:val="14"/>
                              </w:rPr>
                              <w:t>TC2-data</w:t>
                            </w:r>
                          </w:p>
                        </w:txbxContent>
                      </v:textbox>
                    </v:rect>
                    <v:rect id="Rectangle 83" o:spid="_x0000_s1187"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CVxAAAAN0AAAAPAAAAZHJzL2Rvd25yZXYueG1sRI/NasMw&#10;EITvhb6D2EJvjZTQ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FtJUJXEAAAA3QAAAA8A&#10;AAAAAAAAAAAAAAAABwIAAGRycy9kb3ducmV2LnhtbFBLBQYAAAAAAwADALcAAAD4AgAAAAA=&#10;" filled="f" stroked="f">
                      <v:textbox style="mso-fit-shape-to-text:t" inset="0,0,0,0">
                        <w:txbxContent>
                          <w:p w14:paraId="1753C013" w14:textId="77777777" w:rsidR="0060126E" w:rsidRDefault="0060126E" w:rsidP="00104808">
                            <w:r>
                              <w:rPr>
                                <w:rFonts w:ascii="Arial" w:hAnsi="Arial" w:cs="Arial"/>
                                <w:color w:val="000000"/>
                                <w:sz w:val="14"/>
                                <w:szCs w:val="14"/>
                              </w:rPr>
                              <w:t>TC2-PWI</w:t>
                            </w:r>
                          </w:p>
                        </w:txbxContent>
                      </v:textbox>
                    </v:rect>
                    <v:rect id="Rectangle 84" o:spid="_x0000_s1188"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" filled="f" stroked="f">
                      <v:textbox style="mso-fit-shape-to-text:t" inset="0,0,0,0">
                        <w:txbxContent>
                          <w:p w14:paraId="27E20AAF" w14:textId="77777777" w:rsidR="0060126E" w:rsidRDefault="0060126E" w:rsidP="00104808">
                            <w:r>
                              <w:rPr>
                                <w:rFonts w:ascii="Arial" w:hAnsi="Arial" w:cs="Arial"/>
                                <w:color w:val="000000"/>
                                <w:sz w:val="14"/>
                                <w:szCs w:val="14"/>
                              </w:rPr>
                              <w:t>TC2-CpK</w:t>
                            </w:r>
                          </w:p>
                        </w:txbxContent>
                      </v:textbox>
                    </v:rect>
                    <v:rect id="Rectangle 85" o:spid="_x0000_s1189"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" filled="f" stroked="f">
                      <v:textbox style="mso-fit-shape-to-text:t" inset="0,0,0,0">
                        <w:txbxContent>
                          <w:p w14:paraId="68ACBDD7" w14:textId="77777777" w:rsidR="0060126E" w:rsidRDefault="0060126E" w:rsidP="00104808">
                            <w:r>
                              <w:rPr>
                                <w:rFonts w:ascii="Arial" w:hAnsi="Arial" w:cs="Arial"/>
                                <w:color w:val="000000"/>
                                <w:sz w:val="14"/>
                                <w:szCs w:val="14"/>
                              </w:rPr>
                              <w:t>TC3-data</w:t>
                            </w:r>
                          </w:p>
                        </w:txbxContent>
                      </v:textbox>
                    </v:rect>
                    <v:rect id="Rectangle 86" o:spid="_x0000_s1190"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" filled="f" stroked="f">
                      <v:textbox style="mso-fit-shape-to-text:t" inset="0,0,0,0">
                        <w:txbxContent>
                          <w:p w14:paraId="6B02453D" w14:textId="77777777" w:rsidR="0060126E" w:rsidRDefault="0060126E" w:rsidP="00104808">
                            <w:r>
                              <w:rPr>
                                <w:rFonts w:ascii="Arial" w:hAnsi="Arial" w:cs="Arial"/>
                                <w:color w:val="000000"/>
                                <w:sz w:val="14"/>
                                <w:szCs w:val="14"/>
                              </w:rPr>
                              <w:t>TC3-PWI</w:t>
                            </w:r>
                          </w:p>
                        </w:txbxContent>
                      </v:textbox>
                    </v:rect>
                    <v:rect id="Rectangle 87" o:spid="_x0000_s1191"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" filled="f" stroked="f">
                      <v:textbox style="mso-fit-shape-to-text:t" inset="0,0,0,0">
                        <w:txbxContent>
                          <w:p w14:paraId="6787AA7E" w14:textId="77777777" w:rsidR="0060126E" w:rsidRDefault="0060126E" w:rsidP="00104808">
                            <w:r>
                              <w:rPr>
                                <w:rFonts w:ascii="Arial" w:hAnsi="Arial" w:cs="Arial"/>
                                <w:color w:val="000000"/>
                                <w:sz w:val="14"/>
                                <w:szCs w:val="14"/>
                              </w:rPr>
                              <w:t>TC3-CpK</w:t>
                            </w:r>
                          </w:p>
                        </w:txbxContent>
                      </v:textbox>
                    </v:rect>
                    <v:rect id="Rectangle 88" o:spid="_x0000_s1192"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" filled="f" stroked="f">
                      <v:textbox style="mso-fit-shape-to-text:t" inset="0,0,0,0">
                        <w:txbxContent>
                          <w:p w14:paraId="78A6A5D3" w14:textId="77777777" w:rsidR="0060126E" w:rsidRDefault="0060126E" w:rsidP="00104808">
                            <w:r>
                              <w:rPr>
                                <w:rFonts w:ascii="Arial" w:hAnsi="Arial" w:cs="Arial"/>
                                <w:color w:val="000000"/>
                                <w:sz w:val="14"/>
                                <w:szCs w:val="14"/>
                              </w:rPr>
                              <w:t>c9876d</w:t>
                            </w:r>
                          </w:p>
                        </w:txbxContent>
                      </v:textbox>
                    </v:rect>
                    <v:rect id="Rectangle 89" o:spid="_x0000_s1193"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" filled="f" stroked="f">
                      <v:textbox style="mso-fit-shape-to-text:t" inset="0,0,0,0">
                        <w:txbxContent>
                          <w:p w14:paraId="78F2658B" w14:textId="77777777" w:rsidR="0060126E" w:rsidRDefault="0060126E" w:rsidP="00104808">
                            <w:r>
                              <w:rPr>
                                <w:rFonts w:ascii="Arial" w:hAnsi="Arial" w:cs="Arial"/>
                                <w:color w:val="000000"/>
                                <w:sz w:val="14"/>
                                <w:szCs w:val="14"/>
                              </w:rPr>
                              <w:t>Thu May 09 12:08:11 2015</w:t>
                            </w:r>
                          </w:p>
                        </w:txbxContent>
                      </v:textbox>
                    </v:rect>
                    <v:rect id="Rectangle 90" o:spid="_x0000_s1194"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" filled="f" stroked="f">
                      <v:textbox style="mso-fit-shape-to-text:t" inset="0,0,0,0">
                        <w:txbxContent>
                          <w:p w14:paraId="428C8D2F" w14:textId="77777777" w:rsidR="0060126E" w:rsidRDefault="0060126E" w:rsidP="00104808">
                            <w:r>
                              <w:rPr>
                                <w:rFonts w:ascii="Arial" w:hAnsi="Arial" w:cs="Arial"/>
                                <w:color w:val="000000"/>
                                <w:sz w:val="14"/>
                                <w:szCs w:val="14"/>
                              </w:rPr>
                              <w:t>75.9</w:t>
                            </w:r>
                          </w:p>
                        </w:txbxContent>
                      </v:textbox>
                    </v:rect>
                    <v:rect id="Rectangle 91" o:spid="_x0000_s1195"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" filled="f" stroked="f">
                      <v:textbox style="mso-fit-shape-to-text:t" inset="0,0,0,0">
                        <w:txbxContent>
                          <w:p w14:paraId="1D988177" w14:textId="77777777" w:rsidR="0060126E" w:rsidRDefault="0060126E" w:rsidP="00104808">
                            <w:r>
                              <w:rPr>
                                <w:rFonts w:ascii="Arial" w:hAnsi="Arial" w:cs="Arial"/>
                                <w:color w:val="000000"/>
                                <w:sz w:val="14"/>
                                <w:szCs w:val="14"/>
                              </w:rPr>
                              <w:t>-1000000</w:t>
                            </w:r>
                          </w:p>
                        </w:txbxContent>
                      </v:textbox>
                    </v:rect>
                    <v:rect id="Rectangle 92" o:spid="_x0000_s1196"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JcwwAAAN0AAAAPAAAAZHJzL2Rvd25yZXYueG1sRI/dagIx&#10;FITvC75DOELvauIW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GswCXMMAAADdAAAADwAA&#10;AAAAAAAAAAAAAAAHAgAAZHJzL2Rvd25yZXYueG1sUEsFBgAAAAADAAMAtwAAAPcCAAAAAA==&#10;" filled="f" stroked="f">
                      <v:textbox style="mso-fit-shape-to-text:t" inset="0,0,0,0">
                        <w:txbxContent>
                          <w:p w14:paraId="134C6131" w14:textId="77777777" w:rsidR="0060126E" w:rsidRDefault="0060126E" w:rsidP="00104808">
                            <w:r>
                              <w:rPr>
                                <w:rFonts w:ascii="Arial" w:hAnsi="Arial" w:cs="Arial"/>
                                <w:color w:val="000000"/>
                                <w:sz w:val="14"/>
                                <w:szCs w:val="14"/>
                              </w:rPr>
                              <w:t>35.8</w:t>
                            </w:r>
                          </w:p>
                        </w:txbxContent>
                      </v:textbox>
                    </v:rect>
                    <v:rect id="Rectangle 93" o:spid="_x0000_s1197"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oowwAAAN0AAAAPAAAAZHJzL2Rvd25yZXYueG1sRI/dagIx&#10;FITvC75DOELvauJS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lSWaKMMAAADdAAAADwAA&#10;AAAAAAAAAAAAAAAHAgAAZHJzL2Rvd25yZXYueG1sUEsFBgAAAAADAAMAtwAAAPcCAAAAAA==&#10;" filled="f" stroked="f">
                      <v:textbox style="mso-fit-shape-to-text:t" inset="0,0,0,0">
                        <w:txbxContent>
                          <w:p w14:paraId="56CA041E" w14:textId="77777777" w:rsidR="0060126E" w:rsidRDefault="0060126E" w:rsidP="00104808">
                            <w:r>
                              <w:rPr>
                                <w:rFonts w:ascii="Arial" w:hAnsi="Arial" w:cs="Arial"/>
                                <w:color w:val="000000"/>
                                <w:sz w:val="14"/>
                                <w:szCs w:val="14"/>
                              </w:rPr>
                              <w:t>2</w:t>
                            </w:r>
                          </w:p>
                        </w:txbxContent>
                      </v:textbox>
                    </v:rect>
                    <v:rect id="Rectangle 94" o:spid="_x0000_s1198"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" filled="f" stroked="f">
                      <v:textbox style="mso-fit-shape-to-text:t" inset="0,0,0,0">
                        <w:txbxContent>
                          <w:p w14:paraId="48BB4478" w14:textId="77777777" w:rsidR="0060126E" w:rsidRDefault="0060126E" w:rsidP="00104808">
                            <w:r>
                              <w:rPr>
                                <w:rFonts w:ascii="Arial" w:hAnsi="Arial" w:cs="Arial"/>
                                <w:color w:val="000000"/>
                                <w:sz w:val="14"/>
                                <w:szCs w:val="14"/>
                              </w:rPr>
                              <w:t>-13.5</w:t>
                            </w:r>
                          </w:p>
                        </w:txbxContent>
                      </v:textbox>
                    </v:rect>
                    <v:rect id="Rectangle 95" o:spid="_x0000_s1199"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" filled="f" stroked="f">
                      <v:textbox style="mso-fit-shape-to-text:t" inset="0,0,0,0">
                        <w:txbxContent>
                          <w:p w14:paraId="239DDCCE" w14:textId="77777777" w:rsidR="0060126E" w:rsidRDefault="0060126E" w:rsidP="00104808">
                            <w:r>
                              <w:rPr>
                                <w:rFonts w:ascii="Arial" w:hAnsi="Arial" w:cs="Arial"/>
                                <w:color w:val="000000"/>
                                <w:sz w:val="14"/>
                                <w:szCs w:val="14"/>
                              </w:rPr>
                              <w:t>-1000000</w:t>
                            </w:r>
                          </w:p>
                        </w:txbxContent>
                      </v:textbox>
                    </v:rect>
                    <v:rect id="Rectangle 96" o:spid="_x0000_s1200"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" filled="f" stroked="f">
                      <v:textbox style="mso-fit-shape-to-text:t" inset="0,0,0,0">
                        <w:txbxContent>
                          <w:p w14:paraId="1B3DEEF9" w14:textId="77777777" w:rsidR="0060126E" w:rsidRDefault="0060126E" w:rsidP="00104808">
                            <w:r>
                              <w:rPr>
                                <w:rFonts w:ascii="Arial" w:hAnsi="Arial" w:cs="Arial"/>
                                <w:color w:val="000000"/>
                                <w:sz w:val="14"/>
                                <w:szCs w:val="14"/>
                              </w:rPr>
                              <w:t>2.1</w:t>
                            </w:r>
                          </w:p>
                        </w:txbxContent>
                      </v:textbox>
                    </v:rect>
                    <v:rect id="Rectangle 97" o:spid="_x0000_s1201"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" filled="f" stroked="f">
                      <v:textbox style="mso-fit-shape-to-text:t" inset="0,0,0,0">
                        <w:txbxContent>
                          <w:p w14:paraId="1ABB6E1D" w14:textId="77777777" w:rsidR="0060126E" w:rsidRDefault="0060126E" w:rsidP="00104808">
                            <w:r>
                              <w:rPr>
                                <w:rFonts w:ascii="Arial" w:hAnsi="Arial" w:cs="Arial"/>
                                <w:color w:val="000000"/>
                                <w:sz w:val="14"/>
                                <w:szCs w:val="14"/>
                              </w:rPr>
                              <w:t>-7.3</w:t>
                            </w:r>
                          </w:p>
                        </w:txbxContent>
                      </v:textbox>
                    </v:rect>
                    <v:rect id="Rectangle 98" o:spid="_x0000_s1202"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" filled="f" stroked="f">
                      <v:textbox style="mso-fit-shape-to-text:t" inset="0,0,0,0">
                        <w:txbxContent>
                          <w:p w14:paraId="6AEC9627" w14:textId="77777777" w:rsidR="0060126E" w:rsidRDefault="0060126E" w:rsidP="00104808">
                            <w:r>
                              <w:rPr>
                                <w:rFonts w:ascii="Arial" w:hAnsi="Arial" w:cs="Arial"/>
                                <w:color w:val="000000"/>
                                <w:sz w:val="14"/>
                                <w:szCs w:val="14"/>
                              </w:rPr>
                              <w:t>-1000000</w:t>
                            </w:r>
                          </w:p>
                        </w:txbxContent>
                      </v:textbox>
                    </v:rect>
                    <v:rect id="Rectangle 99" o:spid="_x0000_s1203"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2vwAAAN0AAAAPAAAAZHJzL2Rvd25yZXYueG1sRE/LagIx&#10;FN0X/IdwBXc1UWm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Bvxwr2vwAAAN0AAAAPAAAAAAAA&#10;AAAAAAAAAAcCAABkcnMvZG93bnJldi54bWxQSwUGAAAAAAMAAwC3AAAA8wIAAAAA&#10;" filled="f" stroked="f">
                      <v:textbox style="mso-fit-shape-to-text:t" inset="0,0,0,0">
                        <w:txbxContent>
                          <w:p w14:paraId="413EFD67" w14:textId="77777777" w:rsidR="0060126E" w:rsidRDefault="0060126E" w:rsidP="00104808">
                            <w:r>
                              <w:rPr>
                                <w:rFonts w:ascii="Arial" w:hAnsi="Arial" w:cs="Arial"/>
                                <w:color w:val="000000"/>
                                <w:sz w:val="14"/>
                                <w:szCs w:val="14"/>
                              </w:rPr>
                              <w:t>ABC123+=-</w:t>
                            </w:r>
                          </w:p>
                        </w:txbxContent>
                      </v:textbox>
                    </v:rect>
                    <v:rect id="Rectangle 100" o:spid="_x0000_s1204"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69txAAAAN0AAAAPAAAAZHJzL2Rvd25yZXYueG1sRI/NasMw&#10;EITvhb6D2EJvjZSU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ACLr23EAAAA3QAAAA8A&#10;AAAAAAAAAAAAAAAABwIAAGRycy9kb3ducmV2LnhtbFBLBQYAAAAAAwADALcAAAD4AgAAAAA=&#10;" filled="f" stroked="f">
                      <v:textbox style="mso-fit-shape-to-text:t" inset="0,0,0,0">
                        <w:txbxContent>
                          <w:p w14:paraId="2562804C" w14:textId="77777777" w:rsidR="0060126E" w:rsidRDefault="0060126E" w:rsidP="00104808">
                            <w:r>
                              <w:rPr>
                                <w:rFonts w:ascii="Arial" w:hAnsi="Arial" w:cs="Arial"/>
                                <w:color w:val="000000"/>
                                <w:sz w:val="14"/>
                                <w:szCs w:val="14"/>
                              </w:rPr>
                              <w:t>Thu May 09 12:09:39 2015</w:t>
                            </w:r>
                          </w:p>
                        </w:txbxContent>
                      </v:textbox>
                    </v:rect>
                    <v:rect id="Rectangle 101" o:spid="_x0000_s1205"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EawwAAAN0AAAAPAAAAZHJzL2Rvd25yZXYueG1sRI/dagIx&#10;FITvC75DOELvauIW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8FkxGsMAAADdAAAADwAA&#10;AAAAAAAAAAAAAAAHAgAAZHJzL2Rvd25yZXYueG1sUEsFBgAAAAADAAMAtwAAAPcCAAAAAA==&#10;" filled="f" stroked="f">
                      <v:textbox style="mso-fit-shape-to-text:t" inset="0,0,0,0">
                        <w:txbxContent>
                          <w:p w14:paraId="1C1635E1" w14:textId="77777777" w:rsidR="0060126E" w:rsidRDefault="0060126E" w:rsidP="00104808">
                            <w:r>
                              <w:rPr>
                                <w:rFonts w:ascii="Arial" w:hAnsi="Arial" w:cs="Arial"/>
                                <w:color w:val="000000"/>
                                <w:sz w:val="14"/>
                                <w:szCs w:val="14"/>
                              </w:rPr>
                              <w:t>75.7</w:t>
                            </w:r>
                          </w:p>
                        </w:txbxContent>
                      </v:textbox>
                    </v:rect>
                    <v:rect id="Rectangle 102" o:spid="_x0000_s1206"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BxAAAAN0AAAAPAAAAZHJzL2Rvd25yZXYueG1sRI/NasMw&#10;EITvhb6D2EJujdSE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J8VlIHEAAAA3QAAAA8A&#10;AAAAAAAAAAAAAAAABwIAAGRycy9kb3ducmV2LnhtbFBLBQYAAAAAAwADALcAAAD4AgAAAAA=&#10;" filled="f" stroked="f">
                      <v:textbox style="mso-fit-shape-to-text:t" inset="0,0,0,0">
                        <w:txbxContent>
                          <w:p w14:paraId="5CEBA593" w14:textId="77777777" w:rsidR="0060126E" w:rsidRDefault="0060126E" w:rsidP="00104808">
                            <w:r>
                              <w:rPr>
                                <w:rFonts w:ascii="Arial" w:hAnsi="Arial" w:cs="Arial"/>
                                <w:color w:val="000000"/>
                                <w:sz w:val="14"/>
                                <w:szCs w:val="14"/>
                              </w:rPr>
                              <w:t>-1000000</w:t>
                            </w:r>
                          </w:p>
                        </w:txbxContent>
                      </v:textbox>
                    </v:rect>
                    <v:rect id="Rectangle 103" o:spid="_x0000_s1207"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" filled="f" stroked="f">
                      <v:textbox style="mso-fit-shape-to-text:t" inset="0,0,0,0">
                        <w:txbxContent>
                          <w:p w14:paraId="2CA44A35" w14:textId="77777777" w:rsidR="0060126E" w:rsidRDefault="0060126E" w:rsidP="00104808">
                            <w:r>
                              <w:rPr>
                                <w:rFonts w:ascii="Arial" w:hAnsi="Arial" w:cs="Arial"/>
                                <w:color w:val="000000"/>
                                <w:sz w:val="14"/>
                                <w:szCs w:val="14"/>
                              </w:rPr>
                              <w:t>35.8</w:t>
                            </w:r>
                          </w:p>
                        </w:txbxContent>
                      </v:textbox>
                    </v:rect>
                    <v:rect id="Rectangle 104" o:spid="_x0000_s1208"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uwwAAAN0AAAAPAAAAZHJzL2Rvd25yZXYueG1sRI/dagIx&#10;FITvC75DOELvaqJi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f7CpbsMAAADdAAAADwAA&#10;AAAAAAAAAAAAAAAHAgAAZHJzL2Rvd25yZXYueG1sUEsFBgAAAAADAAMAtwAAAPcCAAAAAA==&#10;" filled="f" stroked="f">
                      <v:textbox style="mso-fit-shape-to-text:t" inset="0,0,0,0">
                        <w:txbxContent>
                          <w:p w14:paraId="11751087" w14:textId="77777777" w:rsidR="0060126E" w:rsidRDefault="0060126E" w:rsidP="00104808">
                            <w:r>
                              <w:rPr>
                                <w:rFonts w:ascii="Arial" w:hAnsi="Arial" w:cs="Arial"/>
                                <w:color w:val="000000"/>
                                <w:sz w:val="14"/>
                                <w:szCs w:val="14"/>
                              </w:rPr>
                              <w:t>2</w:t>
                            </w:r>
                          </w:p>
                        </w:txbxContent>
                      </v:textbox>
                    </v:rect>
                    <v:rect id="Rectangle 105" o:spid="_x0000_s1209"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cZwwAAAN0AAAAPAAAAZHJzL2Rvd25yZXYueG1sRI/dagIx&#10;FITvhb5DOIXeaVKl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j2I3GcMAAADdAAAADwAA&#10;AAAAAAAAAAAAAAAHAgAAZHJzL2Rvd25yZXYueG1sUEsFBgAAAAADAAMAtwAAAPcCAAAAAA==&#10;" filled="f" stroked="f">
                      <v:textbox style="mso-fit-shape-to-text:t" inset="0,0,0,0">
                        <w:txbxContent>
                          <w:p w14:paraId="6DE5064D" w14:textId="77777777" w:rsidR="0060126E" w:rsidRDefault="0060126E" w:rsidP="00104808">
                            <w:r>
                              <w:rPr>
                                <w:rFonts w:ascii="Arial" w:hAnsi="Arial" w:cs="Arial"/>
                                <w:color w:val="000000"/>
                                <w:sz w:val="14"/>
                                <w:szCs w:val="14"/>
                              </w:rPr>
                              <w:t>-13.3</w:t>
                            </w:r>
                          </w:p>
                        </w:txbxContent>
                      </v:textbox>
                    </v:rect>
                    <v:rect id="Rectangle 106" o:spid="_x0000_s1210"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KCwwAAAN0AAAAPAAAAZHJzL2Rvd25yZXYueG1sRI/dagIx&#10;FITvC32HcITe1USL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4C6SgsMAAADdAAAADwAA&#10;AAAAAAAAAAAAAAAHAgAAZHJzL2Rvd25yZXYueG1sUEsFBgAAAAADAAMAtwAAAPcCAAAAAA==&#10;" filled="f" stroked="f">
                      <v:textbox style="mso-fit-shape-to-text:t" inset="0,0,0,0">
                        <w:txbxContent>
                          <w:p w14:paraId="6DD39E06" w14:textId="77777777" w:rsidR="0060126E" w:rsidRDefault="0060126E" w:rsidP="00104808">
                            <w:r>
                              <w:rPr>
                                <w:rFonts w:ascii="Arial" w:hAnsi="Arial" w:cs="Arial"/>
                                <w:color w:val="000000"/>
                                <w:sz w:val="14"/>
                                <w:szCs w:val="14"/>
                              </w:rPr>
                              <w:t>-1000000</w:t>
                            </w:r>
                          </w:p>
                        </w:txbxContent>
                      </v:textbox>
                    </v:rect>
                    <v:rect id="Rectangle 107" o:spid="_x0000_s1211"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bwvwAAAN0AAAAPAAAAZHJzL2Rvd25yZXYueG1sRE/LagIx&#10;FN0X/IdwBXc1UWm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CRsQbwvwAAAN0AAAAPAAAAAAAA&#10;AAAAAAAAAAcCAABkcnMvZG93bnJldi54bWxQSwUGAAAAAAMAAwC3AAAA8wIAAAAA&#10;" filled="f" stroked="f">
                      <v:textbox style="mso-fit-shape-to-text:t" inset="0,0,0,0">
                        <w:txbxContent>
                          <w:p w14:paraId="5541DE24" w14:textId="77777777" w:rsidR="0060126E" w:rsidRDefault="0060126E" w:rsidP="00104808">
                            <w:r>
                              <w:rPr>
                                <w:rFonts w:ascii="Arial" w:hAnsi="Arial" w:cs="Arial"/>
                                <w:color w:val="000000"/>
                                <w:sz w:val="14"/>
                                <w:szCs w:val="14"/>
                              </w:rPr>
                              <w:t>2.1</w:t>
                            </w:r>
                          </w:p>
                        </w:txbxContent>
                      </v:textbox>
                    </v:rect>
                    <v:rect id="Rectangle 108" o:spid="_x0000_s1212"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wwAAAN0AAAAPAAAAZHJzL2Rvd25yZXYueG1sRI/dagIx&#10;FITvC32HcAq9q0kt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v2ja8MAAADdAAAADwAA&#10;AAAAAAAAAAAAAAAHAgAAZHJzL2Rvd25yZXYueG1sUEsFBgAAAAADAAMAtwAAAPcCAAAAAA==&#10;" filled="f" stroked="f">
                      <v:textbox style="mso-fit-shape-to-text:t" inset="0,0,0,0">
                        <w:txbxContent>
                          <w:p w14:paraId="5CACD9FF" w14:textId="77777777" w:rsidR="0060126E" w:rsidRDefault="0060126E" w:rsidP="00104808">
                            <w:r>
                              <w:rPr>
                                <w:rFonts w:ascii="Arial" w:hAnsi="Arial" w:cs="Arial"/>
                                <w:color w:val="000000"/>
                                <w:sz w:val="14"/>
                                <w:szCs w:val="14"/>
                              </w:rPr>
                              <w:t>-7.1</w:t>
                            </w:r>
                          </w:p>
                        </w:txbxContent>
                      </v:textbox>
                    </v:rect>
                    <v:rect id="Rectangle 109" o:spid="_x0000_s1213"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mLvwAAAN0AAAAPAAAAZHJzL2Rvd25yZXYueG1sRE/LagIx&#10;FN0X/IdwBXc1UWy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A3wXmLvwAAAN0AAAAPAAAAAAAA&#10;AAAAAAAAAAcCAABkcnMvZG93bnJldi54bWxQSwUGAAAAAAMAAwC3AAAA8wIAAAAA&#10;" filled="f" stroked="f">
                      <v:textbox style="mso-fit-shape-to-text:t" inset="0,0,0,0">
                        <w:txbxContent>
                          <w:p w14:paraId="57423323" w14:textId="77777777" w:rsidR="0060126E" w:rsidRDefault="0060126E" w:rsidP="00104808">
                            <w:r>
                              <w:rPr>
                                <w:rFonts w:ascii="Arial" w:hAnsi="Arial" w:cs="Arial"/>
                                <w:color w:val="000000"/>
                                <w:sz w:val="14"/>
                                <w:szCs w:val="14"/>
                              </w:rPr>
                              <w:t>-1000000</w:t>
                            </w:r>
                          </w:p>
                        </w:txbxContent>
                      </v:textbox>
                    </v:rect>
                    <v:rect id="Rectangle 110" o:spid="_x0000_s1214"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QxAAAAN0AAAAPAAAAZHJzL2Rvd25yZXYueG1sRI/NasMw&#10;EITvhb6D2EJvjZTQ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FiN3BDEAAAA3QAAAA8A&#10;AAAAAAAAAAAAAAAABwIAAGRycy9kb3ducmV2LnhtbFBLBQYAAAAAAwADALcAAAD4AgAAAAA=&#10;" filled="f" stroked="f">
                      <v:textbox style="mso-fit-shape-to-text:t" inset="0,0,0,0">
                        <w:txbxContent>
                          <w:p w14:paraId="14412A15" w14:textId="77777777" w:rsidR="0060126E" w:rsidRDefault="0060126E" w:rsidP="00104808">
                            <w:r>
                              <w:rPr>
                                <w:rFonts w:ascii="Arial" w:hAnsi="Arial" w:cs="Arial"/>
                                <w:color w:val="000000"/>
                                <w:sz w:val="14"/>
                                <w:szCs w:val="14"/>
                              </w:rPr>
                              <w:t>12345</w:t>
                            </w:r>
                          </w:p>
                        </w:txbxContent>
                      </v:textbox>
                    </v:rect>
                    <v:rect id="Rectangle 111" o:spid="_x0000_s1215"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JnwwAAAN0AAAAPAAAAZHJzL2Rvd25yZXYueG1sRI/dagIx&#10;FITvC75DOELvauJS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qF9CZ8MAAADdAAAADwAA&#10;AAAAAAAAAAAAAAAHAgAAZHJzL2Rvd25yZXYueG1sUEsFBgAAAAADAAMAtwAAAPcCAAAAAA==&#10;" filled="f" stroked="f">
                      <v:textbox style="mso-fit-shape-to-text:t" inset="0,0,0,0">
                        <w:txbxContent>
                          <w:p w14:paraId="24FAD80D" w14:textId="77777777" w:rsidR="0060126E" w:rsidRDefault="0060126E" w:rsidP="00104808">
                            <w:r>
                              <w:rPr>
                                <w:rFonts w:ascii="Arial" w:hAnsi="Arial" w:cs="Arial"/>
                                <w:color w:val="000000"/>
                                <w:sz w:val="14"/>
                                <w:szCs w:val="14"/>
                              </w:rPr>
                              <w:t>Thu May 09 12:13:12 2015</w:t>
                            </w:r>
                          </w:p>
                        </w:txbxContent>
                      </v:textbox>
                    </v:rect>
                    <v:rect id="Rectangle 112" o:spid="_x0000_s1216"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" filled="f" stroked="f">
                      <v:textbox style="mso-fit-shape-to-text:t" inset="0,0,0,0">
                        <w:txbxContent>
                          <w:p w14:paraId="7E8D5B29" w14:textId="77777777" w:rsidR="0060126E" w:rsidRDefault="0060126E" w:rsidP="00104808">
                            <w:r>
                              <w:rPr>
                                <w:rFonts w:ascii="Arial" w:hAnsi="Arial" w:cs="Arial"/>
                                <w:color w:val="000000"/>
                                <w:sz w:val="14"/>
                                <w:szCs w:val="14"/>
                              </w:rPr>
                              <w:t>74.6</w:t>
                            </w:r>
                          </w:p>
                        </w:txbxContent>
                      </v:textbox>
                    </v:rect>
                    <v:rect id="Rectangle 113" o:spid="_x0000_s1217"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xAAAAN0AAAAPAAAAZHJzL2Rvd25yZXYueG1sRI/NasMw&#10;EITvhb6D2EJujdSQ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Ej6f4jEAAAA3QAAAA8A&#10;AAAAAAAAAAAAAAAABwIAAGRycy9kb3ducmV2LnhtbFBLBQYAAAAAAwADALcAAAD4AgAAAAA=&#10;" filled="f" stroked="f">
                      <v:textbox style="mso-fit-shape-to-text:t" inset="0,0,0,0">
                        <w:txbxContent>
                          <w:p w14:paraId="676C2C4B" w14:textId="77777777" w:rsidR="0060126E" w:rsidRDefault="0060126E" w:rsidP="00104808">
                            <w:r>
                              <w:rPr>
                                <w:rFonts w:ascii="Arial" w:hAnsi="Arial" w:cs="Arial"/>
                                <w:color w:val="000000"/>
                                <w:sz w:val="14"/>
                                <w:szCs w:val="14"/>
                              </w:rPr>
                              <w:t>-1000000</w:t>
                            </w:r>
                          </w:p>
                        </w:txbxContent>
                      </v:textbox>
                    </v:rect>
                    <v:rect id="Rectangle 114" o:spid="_x0000_s1218"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oTwwAAAN0AAAAPAAAAZHJzL2Rvd25yZXYueG1sRI/dagIx&#10;FITvC75DOELvaqJo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J7baE8MAAADdAAAADwAA&#10;AAAAAAAAAAAAAAAHAgAAZHJzL2Rvd25yZXYueG1sUEsFBgAAAAADAAMAtwAAAPcCAAAAAA==&#10;" filled="f" stroked="f">
                      <v:textbox style="mso-fit-shape-to-text:t" inset="0,0,0,0">
                        <w:txbxContent>
                          <w:p w14:paraId="6B1ADF5C" w14:textId="77777777" w:rsidR="0060126E" w:rsidRDefault="0060126E" w:rsidP="00104808">
                            <w:r>
                              <w:rPr>
                                <w:rFonts w:ascii="Arial" w:hAnsi="Arial" w:cs="Arial"/>
                                <w:color w:val="000000"/>
                                <w:sz w:val="14"/>
                                <w:szCs w:val="14"/>
                              </w:rPr>
                              <w:t>35.8</w:t>
                            </w:r>
                          </w:p>
                        </w:txbxContent>
                      </v:textbox>
                    </v:rect>
                    <v:rect id="Rectangle 115" o:spid="_x0000_s1219"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RkwwAAAN0AAAAPAAAAZHJzL2Rvd25yZXYueG1sRI/dagIx&#10;FITvhb5DOIXeaVKx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12REZMMAAADdAAAADwAA&#10;AAAAAAAAAAAAAAAHAgAAZHJzL2Rvd25yZXYueG1sUEsFBgAAAAADAAMAtwAAAPcCAAAAAA==&#10;" filled="f" stroked="f">
                      <v:textbox style="mso-fit-shape-to-text:t" inset="0,0,0,0">
                        <w:txbxContent>
                          <w:p w14:paraId="3B0DA37E" w14:textId="77777777" w:rsidR="0060126E" w:rsidRDefault="0060126E" w:rsidP="00104808">
                            <w:r>
                              <w:rPr>
                                <w:rFonts w:ascii="Arial" w:hAnsi="Arial" w:cs="Arial"/>
                                <w:color w:val="000000"/>
                                <w:sz w:val="14"/>
                                <w:szCs w:val="14"/>
                              </w:rPr>
                              <w:t>2</w:t>
                            </w:r>
                          </w:p>
                        </w:txbxContent>
                      </v:textbox>
                    </v:rect>
                    <v:rect id="Rectangle 116" o:spid="_x0000_s1220"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H/wwAAAN0AAAAPAAAAZHJzL2Rvd25yZXYueG1sRI/dagIx&#10;FITvC32HcITe1USp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uCjh/8MAAADdAAAADwAA&#10;AAAAAAAAAAAAAAAHAgAAZHJzL2Rvd25yZXYueG1sUEsFBgAAAAADAAMAtwAAAPcCAAAAAA==&#10;" filled="f" stroked="f">
                      <v:textbox style="mso-fit-shape-to-text:t" inset="0,0,0,0">
                        <w:txbxContent>
                          <w:p w14:paraId="38CF5EC8" w14:textId="77777777" w:rsidR="0060126E" w:rsidRDefault="0060126E" w:rsidP="00104808">
                            <w:r>
                              <w:rPr>
                                <w:rFonts w:ascii="Arial" w:hAnsi="Arial" w:cs="Arial"/>
                                <w:color w:val="000000"/>
                                <w:sz w:val="14"/>
                                <w:szCs w:val="14"/>
                              </w:rPr>
                              <w:t>-13.8</w:t>
                            </w:r>
                          </w:p>
                        </w:txbxContent>
                      </v:textbox>
                    </v:rect>
                    <v:rect id="Rectangle 117" o:spid="_x0000_s1221"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WNvwAAAN0AAAAPAAAAZHJzL2Rvd25yZXYueG1sRE/LagIx&#10;FN0X/IdwBXc1UWy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DJt3WNvwAAAN0AAAAPAAAAAAAA&#10;AAAAAAAAAAcCAABkcnMvZG93bnJldi54bWxQSwUGAAAAAAMAAwC3AAAA8wIAAAAA&#10;" filled="f" stroked="f">
                      <v:textbox style="mso-fit-shape-to-text:t" inset="0,0,0,0">
                        <w:txbxContent>
                          <w:p w14:paraId="2A0B3212" w14:textId="77777777" w:rsidR="0060126E" w:rsidRDefault="0060126E" w:rsidP="00104808">
                            <w:r>
                              <w:rPr>
                                <w:rFonts w:ascii="Arial" w:hAnsi="Arial" w:cs="Arial"/>
                                <w:color w:val="000000"/>
                                <w:sz w:val="14"/>
                                <w:szCs w:val="14"/>
                              </w:rPr>
                              <w:t>-1000000</w:t>
                            </w:r>
                          </w:p>
                        </w:txbxContent>
                      </v:textbox>
                    </v:rect>
                    <v:rect id="Rectangle 118" o:spid="_x0000_s1222"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AWwwAAAN0AAAAPAAAAZHJzL2Rvd25yZXYueG1sRI/dagIx&#10;FITvC32HcAq9q0ml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pvvQFsMAAADdAAAADwAA&#10;AAAAAAAAAAAAAAAHAgAAZHJzL2Rvd25yZXYueG1sUEsFBgAAAAADAAMAtwAAAPcCAAAAAA==&#10;" filled="f" stroked="f">
                      <v:textbox style="mso-fit-shape-to-text:t" inset="0,0,0,0">
                        <w:txbxContent>
                          <w:p w14:paraId="4EA8ADAD" w14:textId="77777777" w:rsidR="0060126E" w:rsidRDefault="0060126E" w:rsidP="00104808">
                            <w:r>
                              <w:rPr>
                                <w:rFonts w:ascii="Arial" w:hAnsi="Arial" w:cs="Arial"/>
                                <w:color w:val="000000"/>
                                <w:sz w:val="14"/>
                                <w:szCs w:val="14"/>
                              </w:rPr>
                              <w:t>2.1</w:t>
                            </w:r>
                          </w:p>
                        </w:txbxContent>
                      </v:textbox>
                    </v:rect>
                    <v:rect id="Rectangle 119" o:spid="_x0000_s1223"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" filled="f" stroked="f">
                      <v:textbox style="mso-fit-shape-to-text:t" inset="0,0,0,0">
                        <w:txbxContent>
                          <w:p w14:paraId="15BBC0C5" w14:textId="77777777" w:rsidR="0060126E" w:rsidRDefault="0060126E" w:rsidP="00104808">
                            <w:r>
                              <w:rPr>
                                <w:rFonts w:ascii="Arial" w:hAnsi="Arial" w:cs="Arial"/>
                                <w:color w:val="000000"/>
                                <w:sz w:val="14"/>
                                <w:szCs w:val="14"/>
                              </w:rPr>
                              <w:t>-7.2</w:t>
                            </w:r>
                          </w:p>
                        </w:txbxContent>
                      </v:textbox>
                    </v:rect>
                    <v:rect id="Rectangle 120" o:spid="_x0000_s1224"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" filled="f" stroked="f">
                      <v:textbox style="mso-fit-shape-to-text:t" inset="0,0,0,0">
                        <w:txbxContent>
                          <w:p w14:paraId="2B8366FB" w14:textId="77777777" w:rsidR="0060126E" w:rsidRDefault="0060126E" w:rsidP="00104808">
                            <w:r>
                              <w:rPr>
                                <w:rFonts w:ascii="Arial" w:hAnsi="Arial" w:cs="Arial"/>
                                <w:color w:val="000000"/>
                                <w:sz w:val="14"/>
                                <w:szCs w:val="14"/>
                              </w:rPr>
                              <w:t>-1000000</w:t>
                            </w:r>
                          </w:p>
                        </w:txbxContent>
                      </v:textbox>
                    </v:rect>
                    <v:rect id="Rectangle 121" o:spid="_x0000_s1225"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" filled="f" stroked="f">
                      <v:textbox style="mso-fit-shape-to-text:t" inset="0,0,0,0">
                        <w:txbxContent>
                          <w:p w14:paraId="3C4779BD" w14:textId="77777777" w:rsidR="0060126E" w:rsidRDefault="0060126E" w:rsidP="00104808">
                            <w:r>
                              <w:rPr>
                                <w:rFonts w:ascii="Arial" w:hAnsi="Arial" w:cs="Arial"/>
                                <w:color w:val="000000"/>
                                <w:sz w:val="14"/>
                                <w:szCs w:val="14"/>
                              </w:rPr>
                              <w:t>1234565</w:t>
                            </w:r>
                          </w:p>
                        </w:txbxContent>
                      </v:textbox>
                    </v:rect>
                    <v:rect id="Rectangle 122" o:spid="_x0000_s1226"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EhwwAAAN0AAAAPAAAAZHJzL2Rvd25yZXYueG1sRI/dagIx&#10;FITvC75DOELvaqJi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QspxIcMAAADdAAAADwAA&#10;AAAAAAAAAAAAAAAHAgAAZHJzL2Rvd25yZXYueG1sUEsFBgAAAAADAAMAtwAAAPcCAAAAAA==&#10;" filled="f" stroked="f">
                      <v:textbox style="mso-fit-shape-to-text:t" inset="0,0,0,0">
                        <w:txbxContent>
                          <w:p w14:paraId="72BA1812" w14:textId="77777777" w:rsidR="0060126E" w:rsidRDefault="0060126E" w:rsidP="00104808">
                            <w:r>
                              <w:rPr>
                                <w:rFonts w:ascii="Arial" w:hAnsi="Arial" w:cs="Arial"/>
                                <w:color w:val="000000"/>
                                <w:sz w:val="14"/>
                                <w:szCs w:val="14"/>
                              </w:rPr>
                              <w:t>Thu May 09 12:15:05 2015</w:t>
                            </w:r>
                          </w:p>
                        </w:txbxContent>
                      </v:textbox>
                    </v:rect>
                    <v:rect id="Rectangle 123" o:spid="_x0000_s1227"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VwwAAAN0AAAAPAAAAZHJzL2Rvd25yZXYueG1sRI/dagIx&#10;FITvC75DOELvaqJo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zSPpVcMAAADdAAAADwAA&#10;AAAAAAAAAAAAAAAHAgAAZHJzL2Rvd25yZXYueG1sUEsFBgAAAAADAAMAtwAAAPcCAAAAAA==&#10;" filled="f" stroked="f">
                      <v:textbox style="mso-fit-shape-to-text:t" inset="0,0,0,0">
                        <w:txbxContent>
                          <w:p w14:paraId="2046B900" w14:textId="77777777" w:rsidR="0060126E" w:rsidRDefault="0060126E" w:rsidP="00104808">
                            <w:r>
                              <w:rPr>
                                <w:rFonts w:ascii="Arial" w:hAnsi="Arial" w:cs="Arial"/>
                                <w:color w:val="000000"/>
                                <w:sz w:val="14"/>
                                <w:szCs w:val="14"/>
                              </w:rPr>
                              <w:t>75.8</w:t>
                            </w:r>
                          </w:p>
                        </w:txbxContent>
                      </v:textbox>
                    </v:rect>
                    <v:rect id="Rectangle 124" o:spid="_x0000_s1228"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" filled="f" stroked="f">
                      <v:textbox style="mso-fit-shape-to-text:t" inset="0,0,0,0">
                        <w:txbxContent>
                          <w:p w14:paraId="6BA305DA" w14:textId="77777777" w:rsidR="0060126E" w:rsidRDefault="0060126E" w:rsidP="00104808">
                            <w:r>
                              <w:rPr>
                                <w:rFonts w:ascii="Arial" w:hAnsi="Arial" w:cs="Arial"/>
                                <w:color w:val="000000"/>
                                <w:sz w:val="14"/>
                                <w:szCs w:val="14"/>
                              </w:rPr>
                              <w:t>-1000000</w:t>
                            </w:r>
                          </w:p>
                        </w:txbxContent>
                      </v:textbox>
                    </v:rect>
                    <v:rect id="Rectangle 125" o:spid="_x0000_s1229"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" filled="f" stroked="f">
                      <v:textbox style="mso-fit-shape-to-text:t" inset="0,0,0,0">
                        <w:txbxContent>
                          <w:p w14:paraId="5AFBC46B" w14:textId="77777777" w:rsidR="0060126E" w:rsidRDefault="0060126E" w:rsidP="00104808">
                            <w:r>
                              <w:rPr>
                                <w:rFonts w:ascii="Arial" w:hAnsi="Arial" w:cs="Arial"/>
                                <w:color w:val="000000"/>
                                <w:sz w:val="14"/>
                                <w:szCs w:val="14"/>
                              </w:rPr>
                              <w:t>35.8</w:t>
                            </w:r>
                          </w:p>
                        </w:txbxContent>
                      </v:textbox>
                    </v:rect>
                    <v:rect id="Rectangle 126" o:spid="_x0000_s1230"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" filled="f" stroked="f">
                      <v:textbox style="mso-fit-shape-to-text:t" inset="0,0,0,0">
                        <w:txbxContent>
                          <w:p w14:paraId="4B5C213A" w14:textId="77777777" w:rsidR="0060126E" w:rsidRDefault="0060126E" w:rsidP="00104808">
                            <w:r>
                              <w:rPr>
                                <w:rFonts w:ascii="Arial" w:hAnsi="Arial" w:cs="Arial"/>
                                <w:color w:val="000000"/>
                                <w:sz w:val="14"/>
                                <w:szCs w:val="14"/>
                              </w:rPr>
                              <w:t>2</w:t>
                            </w:r>
                          </w:p>
                        </w:txbxContent>
                      </v:textbox>
                    </v:rect>
                    <v:rect id="Rectangle 127" o:spid="_x0000_s1231"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" filled="f" stroked="f">
                      <v:textbox style="mso-fit-shape-to-text:t" inset="0,0,0,0">
                        <w:txbxContent>
                          <w:p w14:paraId="72AAAD64" w14:textId="77777777" w:rsidR="0060126E" w:rsidRDefault="0060126E" w:rsidP="00104808">
                            <w:r>
                              <w:rPr>
                                <w:rFonts w:ascii="Arial" w:hAnsi="Arial" w:cs="Arial"/>
                                <w:color w:val="000000"/>
                                <w:sz w:val="14"/>
                                <w:szCs w:val="14"/>
                              </w:rPr>
                              <w:t>-13.9</w:t>
                            </w:r>
                          </w:p>
                        </w:txbxContent>
                      </v:textbox>
                    </v:rect>
                    <v:rect id="Rectangle 128" o:spid="_x0000_s1232"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" filled="f" stroked="f">
                      <v:textbox style="mso-fit-shape-to-text:t" inset="0,0,0,0">
                        <w:txbxContent>
                          <w:p w14:paraId="38A531C6" w14:textId="77777777" w:rsidR="0060126E" w:rsidRDefault="0060126E" w:rsidP="00104808">
                            <w:r>
                              <w:rPr>
                                <w:rFonts w:ascii="Arial" w:hAnsi="Arial" w:cs="Arial"/>
                                <w:color w:val="000000"/>
                                <w:sz w:val="14"/>
                                <w:szCs w:val="14"/>
                              </w:rPr>
                              <w:t>-1000000</w:t>
                            </w:r>
                          </w:p>
                        </w:txbxContent>
                      </v:textbox>
                    </v:rect>
                    <v:rect id="Rectangle 129" o:spid="_x0000_s1233"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" filled="f" stroked="f">
                      <v:textbox style="mso-fit-shape-to-text:t" inset="0,0,0,0">
                        <w:txbxContent>
                          <w:p w14:paraId="43446EE4" w14:textId="77777777" w:rsidR="0060126E" w:rsidRDefault="0060126E" w:rsidP="00104808">
                            <w:r>
                              <w:rPr>
                                <w:rFonts w:ascii="Arial" w:hAnsi="Arial" w:cs="Arial"/>
                                <w:color w:val="000000"/>
                                <w:sz w:val="14"/>
                                <w:szCs w:val="14"/>
                              </w:rPr>
                              <w:t>2.1</w:t>
                            </w:r>
                          </w:p>
                        </w:txbxContent>
                      </v:textbox>
                    </v:rect>
                    <v:rect id="Rectangle 130" o:spid="_x0000_s1234"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" filled="f" stroked="f">
                      <v:textbox style="mso-fit-shape-to-text:t" inset="0,0,0,0">
                        <w:txbxContent>
                          <w:p w14:paraId="5D3C29DF" w14:textId="77777777" w:rsidR="0060126E" w:rsidRDefault="0060126E" w:rsidP="00104808">
                            <w:r>
                              <w:rPr>
                                <w:rFonts w:ascii="Arial" w:hAnsi="Arial" w:cs="Arial"/>
                                <w:color w:val="000000"/>
                                <w:sz w:val="14"/>
                                <w:szCs w:val="14"/>
                              </w:rPr>
                              <w:t>-7.2</w:t>
                            </w:r>
                          </w:p>
                        </w:txbxContent>
                      </v:textbox>
                    </v:rect>
                    <v:rect id="Rectangle 131" o:spid="_x0000_s1235"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" filled="f" stroked="f">
                      <v:textbox style="mso-fit-shape-to-text:t" inset="0,0,0,0">
                        <w:txbxContent>
                          <w:p w14:paraId="0ECBFF6A" w14:textId="77777777" w:rsidR="0060126E" w:rsidRDefault="0060126E" w:rsidP="00104808">
                            <w:r>
                              <w:rPr>
                                <w:rFonts w:ascii="Arial" w:hAnsi="Arial" w:cs="Arial"/>
                                <w:color w:val="000000"/>
                                <w:sz w:val="14"/>
                                <w:szCs w:val="14"/>
                              </w:rPr>
                              <w:t>-1000000</w:t>
                            </w:r>
                          </w:p>
                        </w:txbxContent>
                      </v:textbox>
                    </v:rect>
                    <v:rect id="Rectangle 132" o:spid="_x0000_s1236"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ucwwAAAN0AAAAPAAAAZHJzL2Rvd25yZXYueG1sRI/dagIx&#10;FITvhb5DOIXeaVKl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jKa7nMMAAADdAAAADwAA&#10;AAAAAAAAAAAAAAAHAgAAZHJzL2Rvd25yZXYueG1sUEsFBgAAAAADAAMAtwAAAPcCAAAAAA==&#10;" filled="f" stroked="f">
                      <v:textbox style="mso-fit-shape-to-text:t" inset="0,0,0,0">
                        <w:txbxContent>
                          <w:p w14:paraId="2CD350B6" w14:textId="77777777" w:rsidR="0060126E" w:rsidRDefault="0060126E" w:rsidP="00104808">
                            <w:r>
                              <w:rPr>
                                <w:rFonts w:ascii="Arial" w:hAnsi="Arial" w:cs="Arial"/>
                                <w:color w:val="000000"/>
                                <w:sz w:val="14"/>
                                <w:szCs w:val="14"/>
                              </w:rPr>
                              <w:t>Thu May 09 12:18:27 2015</w:t>
                            </w:r>
                          </w:p>
                        </w:txbxContent>
                      </v:textbox>
                    </v:rect>
                    <v:rect id="Rectangle 133" o:spid="_x0000_s1237"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owwAAAN0AAAAPAAAAZHJzL2Rvd25yZXYueG1sRI/dagIx&#10;FITvhb5DOIXeaVKx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A08j6MMAAADdAAAADwAA&#10;AAAAAAAAAAAAAAAHAgAAZHJzL2Rvd25yZXYueG1sUEsFBgAAAAADAAMAtwAAAPcCAAAAAA==&#10;" filled="f" stroked="f">
                      <v:textbox style="mso-fit-shape-to-text:t" inset="0,0,0,0">
                        <w:txbxContent>
                          <w:p w14:paraId="50B4C30C" w14:textId="77777777" w:rsidR="0060126E" w:rsidRDefault="0060126E" w:rsidP="00104808">
                            <w:r>
                              <w:rPr>
                                <w:rFonts w:ascii="Arial" w:hAnsi="Arial" w:cs="Arial"/>
                                <w:color w:val="000000"/>
                                <w:sz w:val="14"/>
                                <w:szCs w:val="14"/>
                              </w:rPr>
                              <w:t>73.8</w:t>
                            </w:r>
                          </w:p>
                        </w:txbxContent>
                      </v:textbox>
                    </v:rect>
                    <v:rect id="Rectangle 134" o:spid="_x0000_s1238"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" filled="f" stroked="f">
                      <v:textbox style="mso-fit-shape-to-text:t" inset="0,0,0,0">
                        <w:txbxContent>
                          <w:p w14:paraId="6B92B7D3" w14:textId="77777777" w:rsidR="0060126E" w:rsidRDefault="0060126E" w:rsidP="00104808">
                            <w:r>
                              <w:rPr>
                                <w:rFonts w:ascii="Arial" w:hAnsi="Arial" w:cs="Arial"/>
                                <w:color w:val="000000"/>
                                <w:sz w:val="14"/>
                                <w:szCs w:val="14"/>
                              </w:rPr>
                              <w:t>7.17</w:t>
                            </w:r>
                          </w:p>
                        </w:txbxContent>
                      </v:textbox>
                    </v:rect>
                    <v:rect id="Rectangle 135" o:spid="_x0000_s1239"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" filled="f" stroked="f">
                      <v:textbox style="mso-fit-shape-to-text:t" inset="0,0,0,0">
                        <w:txbxContent>
                          <w:p w14:paraId="695D614D" w14:textId="77777777" w:rsidR="0060126E" w:rsidRDefault="0060126E" w:rsidP="00104808">
                            <w:r>
                              <w:rPr>
                                <w:rFonts w:ascii="Arial" w:hAnsi="Arial" w:cs="Arial"/>
                                <w:color w:val="000000"/>
                                <w:sz w:val="14"/>
                                <w:szCs w:val="14"/>
                              </w:rPr>
                              <w:t>35.8</w:t>
                            </w:r>
                          </w:p>
                        </w:txbxContent>
                      </v:textbox>
                    </v:rect>
                    <v:rect id="Rectangle 136" o:spid="_x0000_s1240"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" filled="f" stroked="f">
                      <v:textbox style="mso-fit-shape-to-text:t" inset="0,0,0,0">
                        <w:txbxContent>
                          <w:p w14:paraId="200EEA8A" w14:textId="77777777" w:rsidR="0060126E" w:rsidRDefault="0060126E" w:rsidP="00104808">
                            <w:r>
                              <w:rPr>
                                <w:rFonts w:ascii="Arial" w:hAnsi="Arial" w:cs="Arial"/>
                                <w:color w:val="000000"/>
                                <w:sz w:val="14"/>
                                <w:szCs w:val="14"/>
                              </w:rPr>
                              <w:t>2</w:t>
                            </w:r>
                          </w:p>
                        </w:txbxContent>
                      </v:textbox>
                    </v:rect>
                    <v:rect id="Rectangle 137" o:spid="_x0000_s1241"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" filled="f" stroked="f">
                      <v:textbox style="mso-fit-shape-to-text:t" inset="0,0,0,0">
                        <w:txbxContent>
                          <w:p w14:paraId="342FAF26" w14:textId="77777777" w:rsidR="0060126E" w:rsidRDefault="0060126E" w:rsidP="00104808">
                            <w:r>
                              <w:rPr>
                                <w:rFonts w:ascii="Arial" w:hAnsi="Arial" w:cs="Arial"/>
                                <w:color w:val="000000"/>
                                <w:sz w:val="14"/>
                                <w:szCs w:val="14"/>
                              </w:rPr>
                              <w:t>-12.9</w:t>
                            </w:r>
                          </w:p>
                        </w:txbxContent>
                      </v:textbox>
                    </v:rect>
                    <v:rect id="Rectangle 138" o:spid="_x0000_s1242"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" filled="f" stroked="f">
                      <v:textbox style="mso-fit-shape-to-text:t" inset="0,0,0,0">
                        <w:txbxContent>
                          <w:p w14:paraId="6E2208E4" w14:textId="77777777" w:rsidR="0060126E" w:rsidRDefault="0060126E" w:rsidP="00104808">
                            <w:r>
                              <w:rPr>
                                <w:rFonts w:ascii="Arial" w:hAnsi="Arial" w:cs="Arial"/>
                                <w:color w:val="000000"/>
                                <w:sz w:val="14"/>
                                <w:szCs w:val="14"/>
                              </w:rPr>
                              <w:t>85.43</w:t>
                            </w:r>
                          </w:p>
                        </w:txbxContent>
                      </v:textbox>
                    </v:rect>
                    <v:rect id="Rectangle 139" o:spid="_x0000_s1243"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" filled="f" stroked="f">
                      <v:textbox style="mso-fit-shape-to-text:t" inset="0,0,0,0">
                        <w:txbxContent>
                          <w:p w14:paraId="08505867" w14:textId="77777777" w:rsidR="0060126E" w:rsidRDefault="0060126E" w:rsidP="00104808">
                            <w:r>
                              <w:rPr>
                                <w:rFonts w:ascii="Arial" w:hAnsi="Arial" w:cs="Arial"/>
                                <w:color w:val="000000"/>
                                <w:sz w:val="14"/>
                                <w:szCs w:val="14"/>
                              </w:rPr>
                              <w:t>2.2</w:t>
                            </w:r>
                          </w:p>
                        </w:txbxContent>
                      </v:textbox>
                    </v:rect>
                    <v:rect id="Rectangle 140" o:spid="_x0000_s1244"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" filled="f" stroked="f">
                      <v:textbox style="mso-fit-shape-to-text:t" inset="0,0,0,0">
                        <w:txbxContent>
                          <w:p w14:paraId="2371DE7E" w14:textId="77777777" w:rsidR="0060126E" w:rsidRDefault="0060126E" w:rsidP="00104808">
                            <w:r>
                              <w:rPr>
                                <w:rFonts w:ascii="Arial" w:hAnsi="Arial" w:cs="Arial"/>
                                <w:color w:val="000000"/>
                                <w:sz w:val="14"/>
                                <w:szCs w:val="14"/>
                              </w:rPr>
                              <w:t>-6.3</w:t>
                            </w:r>
                          </w:p>
                        </w:txbxContent>
                      </v:textbox>
                    </v:rect>
                    <v:rect id="Rectangle 141" o:spid="_x0000_s1245"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" filled="f" stroked="f">
                      <v:textbox style="mso-fit-shape-to-text:t" inset="0,0,0,0">
                        <w:txbxContent>
                          <w:p w14:paraId="2F4DDD27" w14:textId="77777777" w:rsidR="0060126E" w:rsidRDefault="0060126E" w:rsidP="00104808">
                            <w:r>
                              <w:rPr>
                                <w:rFonts w:ascii="Arial" w:hAnsi="Arial" w:cs="Arial"/>
                                <w:color w:val="000000"/>
                                <w:sz w:val="14"/>
                                <w:szCs w:val="14"/>
                              </w:rPr>
                              <w:t>84.6</w:t>
                            </w:r>
                          </w:p>
                        </w:txbxContent>
                      </v:textbox>
                    </v:rect>
                    <v:line id="Line 142" o:spid="_x0000_s1246"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" strokeweight="0"/>
                    <v:rect id="Rectangle 143" o:spid="_x0000_s1247"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" fillcolor="black" stroked="f"/>
                    <v:line id="Line 144" o:spid="_x0000_s1248"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" strokeweight="0"/>
                    <v:rect id="Rectangle 145" o:spid="_x0000_s1249"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" fillcolor="black" stroked="f"/>
                    <v:line id="Line 146" o:spid="_x0000_s1250"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" strokeweight="0"/>
                    <v:rect id="Rectangle 147" o:spid="_x0000_s1251"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" fillcolor="black" stroked="f"/>
                    <v:line id="Line 148" o:spid="_x0000_s1252"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" strokeweight="0"/>
                    <v:rect id="Rectangle 149" o:spid="_x0000_s1253"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" fillcolor="black" stroked="f"/>
                    <v:line id="Line 150" o:spid="_x0000_s1254"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I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" strokeweight="0"/>
                    <v:rect id="Rectangle 151" o:spid="_x0000_s1255"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" fillcolor="black" stroked="f"/>
                    <v:line id="Line 152" o:spid="_x0000_s1256"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" strokeweight="0"/>
                    <v:rect id="Rectangle 153" o:spid="_x0000_s1257"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" fillcolor="black" stroked="f"/>
                    <v:line id="Line 154" o:spid="_x0000_s1258"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" strokeweight="0"/>
                    <v:rect id="Rectangle 155" o:spid="_x0000_s1259"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" fillcolor="black" stroked="f"/>
                    <v:line id="Line 156" o:spid="_x0000_s1260"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" strokeweight="0"/>
                    <v:rect id="Rectangle 157" o:spid="_x0000_s1261"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" fillcolor="black" stroked="f"/>
                    <v:line id="Line 158" o:spid="_x0000_s1262"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" strokeweight="0"/>
                    <v:rect id="Rectangle 159" o:spid="_x0000_s1263"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" fillcolor="black" stroked="f"/>
                    <v:line id="Line 160" o:spid="_x0000_s1264"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" strokeweight="0"/>
                    <v:rect id="Rectangle 161" o:spid="_x0000_s1265"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" fillcolor="black" stroked="f"/>
                    <v:line id="Line 162" o:spid="_x0000_s1266"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" strokeweight="0"/>
                    <v:rect id="Rectangle 163" o:spid="_x0000_s1267"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" fillcolor="black" stroked="f"/>
                    <v:line id="Line 164" o:spid="_x0000_s1268"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" strokeweight="0"/>
                    <v:rect id="Rectangle 165" o:spid="_x0000_s1269"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" fillcolor="black" stroked="f"/>
                    <v:line id="Line 166" o:spid="_x0000_s1270"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" strokeweight="0"/>
                    <v:rect id="Rectangle 167" o:spid="_x0000_s1271"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" fillcolor="black" stroked="f"/>
                    <v:line id="Line 168" o:spid="_x0000_s1272"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" strokeweight="0"/>
                    <v:rect id="Rectangle 169" o:spid="_x0000_s1273"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" fillcolor="black" stroked="f"/>
                    <v:line id="Line 170" o:spid="_x0000_s1274"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" strokeweight="0"/>
                    <v:rect id="Rectangle 171" o:spid="_x0000_s1275"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" fillcolor="black" stroked="f"/>
                    <v:line id="Line 172" o:spid="_x0000_s1276"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" strokeweight="0"/>
                    <v:rect id="Rectangle 173" o:spid="_x0000_s1277"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" fillcolor="black" stroked="f"/>
                    <v:line id="Line 174" o:spid="_x0000_s1278"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" strokeweight="0"/>
                    <v:rect id="Rectangle 175" o:spid="_x0000_s1279"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" fillcolor="black" stroked="f"/>
                    <v:line id="Line 176" o:spid="_x0000_s1280"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" strokeweight="0"/>
                    <v:rect id="Rectangle 177" o:spid="_x0000_s1281"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" fillcolor="black" stroked="f"/>
                    <v:line id="Line 178" o:spid="_x0000_s1282"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" strokeweight="0"/>
                    <v:rect id="Rectangle 179" o:spid="_x0000_s1283"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" fillcolor="black" stroked="f"/>
                    <v:line id="Line 180" o:spid="_x0000_s1284"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" strokeweight="0"/>
                    <v:rect id="Rectangle 181" o:spid="_x0000_s1285"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" fillcolor="black" stroked="f"/>
                    <v:line id="Line 182" o:spid="_x0000_s1286"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" strokeweight="0"/>
                    <v:rect id="Rectangle 183" o:spid="_x0000_s1287"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" fillcolor="black" stroked="f"/>
                    <v:line id="Line 184" o:spid="_x0000_s1288"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" strokeweight="0"/>
                    <v:rect id="Rectangle 185" o:spid="_x0000_s1289"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" fillcolor="black" stroked="f"/>
                    <v:line id="Line 186" o:spid="_x0000_s1290"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" strokeweight="0"/>
                    <v:rect id="Rectangle 187" o:spid="_x0000_s1291"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" fillcolor="black" stroked="f"/>
                    <v:line id="Line 188" o:spid="_x0000_s1292"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" strokeweight="0"/>
                    <v:rect id="Rectangle 189" o:spid="_x0000_s1293"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" fillcolor="black" stroked="f"/>
                    <v:line id="Line 190" o:spid="_x0000_s1294"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" strokeweight="0"/>
                    <v:rect id="Rectangle 191" o:spid="_x0000_s1295"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" fillcolor="black" stroked="f"/>
                    <v:line id="Line 192" o:spid="_x0000_s1296"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" strokeweight="0"/>
                    <v:rect id="Rectangle 193" o:spid="_x0000_s1297"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" fillcolor="black" stroked="f"/>
                    <v:line id="Line 194" o:spid="_x0000_s1298"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" strokeweight="0"/>
                    <v:rect id="Rectangle 195" o:spid="_x0000_s1299"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" fillcolor="black" stroked="f"/>
                    <v:line id="Line 196" o:spid="_x0000_s1300"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" strokeweight="0"/>
                    <v:rect id="Rectangle 197" o:spid="_x0000_s1301"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" fillcolor="black" stroked="f"/>
                    <v:line id="Line 198" o:spid="_x0000_s1302"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" strokeweight="0"/>
                    <v:rect id="Rectangle 199" o:spid="_x0000_s1303"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" fillcolor="black" stroked="f"/>
                    <v:line id="Line 200" o:spid="_x0000_s1304"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ZyxgAAAN0AAAAPAAAAZHJzL2Rvd25yZXYueG1sRI9Pa8JA&#10;FMTvQr/D8oTedJMW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Kl/GcsYAAADdAAAA&#10;DwAAAAAAAAAAAAAAAAAHAgAAZHJzL2Rvd25yZXYueG1sUEsFBgAAAAADAAMAtwAAAPoCAAAAAA==&#10;" strokeweight="0"/>
                    <v:rect id="Rectangle 201" o:spid="_x0000_s1305"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" fillcolor="black" stroked="f"/>
                    <v:line id="Line 202" o:spid="_x0000_s1306"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" strokeweight="0"/>
                    <v:rect id="Rectangle 203" o:spid="_x0000_s1307"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" fillcolor="black" stroked="f"/>
                    <v:line id="Line 204" o:spid="_x0000_s1308"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BxxQAAAN0AAAAPAAAAZHJzL2Rvd25yZXYueG1sRI9Pa8JA&#10;FMTvQr/D8gq91U2U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BVZMBxxQAAAN0AAAAP&#10;AAAAAAAAAAAAAAAAAAcCAABkcnMvZG93bnJldi54bWxQSwUGAAAAAAMAAwC3AAAA+QIAAAAA&#10;" strokeweight="0"/>
                  </v:group>
                  <v:rect id="Rectangle 206" o:spid="_x0000_s1309"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" fillcolor="black" stroked="f"/>
                  <v:line id="Line 207" o:spid="_x0000_s1310"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" strokeweight="0"/>
                  <v:rect id="Rectangle 208" o:spid="_x0000_s1311"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" fillcolor="black" stroked="f"/>
                  <v:line id="Line 209" o:spid="_x0000_s1312"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p0xQAAAN0AAAAPAAAAZHJzL2Rvd25yZXYueG1sRI9Ba8JA&#10;FITvgv9heUJvdRNF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DUKcp0xQAAAN0AAAAP&#10;AAAAAAAAAAAAAAAAAAcCAABkcnMvZG93bnJldi54bWxQSwUGAAAAAAMAAwC3AAAA+QIAAAAA&#10;" strokeweight="0"/>
                  <v:rect id="Rectangle 210" o:spid="_x0000_s1313"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" fillcolor="black" stroked="f"/>
                  <v:line id="Line 211" o:spid="_x0000_s1314"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UPxgAAAN0AAAAPAAAAZHJzL2Rvd25yZXYueG1sRI9Pa8JA&#10;FMTvQr/D8oTedJNS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clm1D8YAAADdAAAA&#10;DwAAAAAAAAAAAAAAAAAHAgAAZHJzL2Rvd25yZXYueG1sUEsFBgAAAAADAAMAtwAAAPoCAAAAAA==&#10;" strokeweight="0"/>
                  <v:rect id="Rectangle 212" o:spid="_x0000_s1315"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" fillcolor="black" stroked="f"/>
                  <v:line id="Line 213" o:spid="_x0000_s1316"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" strokeweight="0"/>
                  <v:rect id="Rectangle 214" o:spid="_x0000_s1317"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" fillcolor="black" stroked="f"/>
                  <v:line id="Line 215" o:spid="_x0000_s1318"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MMxQAAAN0AAAAPAAAAZHJzL2Rvd25yZXYueG1sRI9Pa8JA&#10;FMTvQr/D8gq91U3E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ANYrMMxQAAAN0AAAAP&#10;AAAAAAAAAAAAAAAAAAcCAABkcnMvZG93bnJldi54bWxQSwUGAAAAAAMAAwC3AAAA+QIAAAAA&#10;" strokeweight="0"/>
                  <v:rect id="Rectangle 216" o:spid="_x0000_s1319"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rR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SE83sQnIGd3AAAA//8DAFBLAQItABQABgAIAAAAIQDb4fbL7gAAAIUBAAATAAAAAAAA&#10;AAAAAAAAAAAAAABbQ29udGVudF9UeXBlc10ueG1sUEsBAi0AFAAGAAgAAAAhAFr0LFu/AAAAFQEA&#10;AAsAAAAAAAAAAAAAAAAAHwEAAF9yZWxzLy5yZWxzUEsBAi0AFAAGAAgAAAAhAInRitHHAAAA3QAA&#10;AA8AAAAAAAAAAAAAAAAABwIAAGRycy9kb3ducmV2LnhtbFBLBQYAAAAAAwADALcAAAD7AgAAAAA=&#10;" fillcolor="black" stroked="f"/>
                  <v:line id="Line 217" o:spid="_x0000_s1320"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" strokeweight="0"/>
                  <v:rect id="Rectangle 218" o:spid="_x0000_s1321"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" fillcolor="black" stroked="f"/>
                  <v:line id="Line 219" o:spid="_x0000_s1322"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kJxQAAAN0AAAAPAAAAZHJzL2Rvd25yZXYueG1sRI9Ba8JA&#10;FITvgv9heUJvdRNR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CML7kJxQAAAN0AAAAP&#10;AAAAAAAAAAAAAAAAAAcCAABkcnMvZG93bnJldi54bWxQSwUGAAAAAAMAAwC3AAAA+QIAAAAA&#10;" strokeweight="0"/>
                  <v:rect id="Rectangle 220" o:spid="_x0000_s1323"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Hj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Y+Abn4BwAA//8DAFBLAQItABQABgAIAAAAIQDb4fbL7gAAAIUBAAATAAAAAAAAAAAA&#10;AAAAAAAAAABbQ29udGVudF9UeXBlc10ueG1sUEsBAi0AFAAGAAgAAAAhAFr0LFu/AAAAFQEAAAsA&#10;AAAAAAAAAAAAAAAAHwEAAF9yZWxzLy5yZWxzUEsBAi0AFAAGAAgAAAAhAOytIePEAAAA3QAAAA8A&#10;AAAAAAAAAAAAAAAABwIAAGRycy9kb3ducmV2LnhtbFBLBQYAAAAAAwADALcAAAD4AgAAAAA=&#10;" fillcolor="black" stroked="f"/>
                  <v:line id="Line 221" o:spid="_x0000_s1324"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" strokeweight="0"/>
                  <v:rect id="Rectangle 222" o:spid="_x0000_s1325"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" fillcolor="black" stroked="f"/>
                  <v:line id="Line 223" o:spid="_x0000_s1326"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" strokeweight="0"/>
                  <v:rect id="Rectangle 224" o:spid="_x0000_s1327"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" fillcolor="black" stroked="f"/>
                  <v:line id="Line 225" o:spid="_x0000_s1328"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" strokeweight="0"/>
                  <v:rect id="Rectangle 226" o:spid="_x0000_s1329"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" fillcolor="black" stroked="f"/>
                  <v:line id="Line 227" o:spid="_x0000_s1330"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" strokeweight="0"/>
                  <v:rect id="Rectangle 228" o:spid="_x0000_s1331"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3l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CY+Abn4BwAA//8DAFBLAQItABQABgAIAAAAIQDb4fbL7gAAAIUBAAATAAAAAAAAAAAA&#10;AAAAAAAAAABbQ29udGVudF9UeXBlc10ueG1sUEsBAi0AFAAGAAgAAAAhAFr0LFu/AAAAFQEAAAsA&#10;AAAAAAAAAAAAAAAAHwEAAF9yZWxzLy5yZWxzUEsBAi0AFAAGAAgAAAAhABLbLeXEAAAA3QAAAA8A&#10;AAAAAAAAAAAAAAAABwIAAGRycy9kb3ducmV2LnhtbFBLBQYAAAAAAwADALcAAAD4AgAAAAA=&#10;" fillcolor="black" stroked="f"/>
                  <v:line id="Line 229" o:spid="_x0000_s1332"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" strokeweight="0"/>
                  <v:rect id="Rectangle 230" o:spid="_x0000_s1333"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te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X98E5+AXP4BAAD//wMAUEsBAi0AFAAGAAgAAAAhANvh9svuAAAAhQEAABMAAAAAAAAAAAAA&#10;AAAAAAAAAFtDb250ZW50X1R5cGVzXS54bWxQSwECLQAUAAYACAAAACEAWvQsW78AAAAVAQAACwAA&#10;AAAAAAAAAAAAAAAfAQAAX3JlbHMvLnJlbHNQSwECLQAUAAYACAAAACEAIsHrXsMAAADdAAAADwAA&#10;AAAAAAAAAAAAAAAHAgAAZHJzL2Rvd25yZXYueG1sUEsFBgAAAAADAAMAtwAAAPcCAAAAAA==&#10;" fillcolor="black" stroked="f"/>
                  <v:line id="Line 231" o:spid="_x0000_s1334"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" strokeweight="0"/>
                  <v:rect id="Rectangle 232" o:spid="_x0000_s1335"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" fillcolor="black" stroked="f"/>
                  <v:line id="Line 233" o:spid="_x0000_s1336"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" strokeweight="0"/>
                  <v:rect id="Rectangle 234" o:spid="_x0000_s1337"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d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wz483sQnIGd3AAAA//8DAFBLAQItABQABgAIAAAAIQDb4fbL7gAAAIUBAAATAAAAAAAA&#10;AAAAAAAAAAAAAABbQ29udGVudF9UeXBlc10ueG1sUEsBAi0AFAAGAAgAAAAhAFr0LFu/AAAAFQEA&#10;AAsAAAAAAAAAAAAAAAAAHwEAAF9yZWxzLy5yZWxzUEsBAi0AFAAGAAgAAAAhAF367V3HAAAA3QAA&#10;AA8AAAAAAAAAAAAAAAAABwIAAGRycy9kb3ducmV2LnhtbFBLBQYAAAAAAwADALcAAAD7AgAAAAA=&#10;" fillcolor="black" stroked="f"/>
                  <v:line id="Line 235" o:spid="_x0000_s1338"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" strokeweight="0"/>
                  <v:rect id="Rectangle 236" o:spid="_x0000_s1339"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" fillcolor="black" stroked="f"/>
                  <v:line id="Line 237" o:spid="_x0000_s1340"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" strokeweight="0"/>
                  <v:rect id="Rectangle 238" o:spid="_x0000_s1341"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Y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W58E5+AXP4BAAD//wMAUEsBAi0AFAAGAAgAAAAhANvh9svuAAAAhQEAABMAAAAAAAAAAAAA&#10;AAAAAAAAAFtDb250ZW50X1R5cGVzXS54bWxQSwECLQAUAAYACAAAACEAWvQsW78AAAAVAQAACwAA&#10;AAAAAAAAAAAAAAAfAQAAX3JlbHMvLnJlbHNQSwECLQAUAAYACAAAACEA3LfnWMMAAADdAAAADwAA&#10;AAAAAAAAAAAAAAAHAgAAZHJzL2Rvd25yZXYueG1sUEsFBgAAAAADAAMAtwAAAPcCAAAAAA==&#10;" fillcolor="black" stroked="f"/>
                  <v:line id="Line 239" o:spid="_x0000_s1342"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" strokeweight="0"/>
                  <v:rect id="Rectangle 240" o:spid="_x0000_s1343"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" fillcolor="black" stroked="f"/>
                  <v:line id="Line 241" o:spid="_x0000_s1344"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" strokeweight="0"/>
                  <v:rect id="Rectangle 242" o:spid="_x0000_s1345"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" fillcolor="black" stroked="f"/>
                  <v:line id="Line 243" o:spid="_x0000_s1346"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" strokeweight="0"/>
                  <v:rect id="Rectangle 244" o:spid="_x0000_s1347"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" fillcolor="black" stroked="f"/>
                  <v:line id="Line 245" o:spid="_x0000_s1348"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" strokeweight="0"/>
                  <v:rect id="Rectangle 246" o:spid="_x0000_s1349"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" fillcolor="black" stroked="f"/>
                  <v:line id="Line 247" o:spid="_x0000_s1350"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" strokeweight="0"/>
                  <v:rect id="Rectangle 248" o:spid="_x0000_s1351"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" fillcolor="black" stroked="f"/>
                  <v:line id="Line 249" o:spid="_x0000_s1352"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" strokeweight="0"/>
                  <v:rect id="Rectangle 250" o:spid="_x0000_s1353"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" fillcolor="black" stroked="f"/>
                  <v:line id="Line 251" o:spid="_x0000_s1354"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V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" strokeweight="0"/>
                  <v:rect id="Rectangle 252" o:spid="_x0000_s1355"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" fillcolor="black" stroked="f"/>
                  <v:line id="Line 253" o:spid="_x0000_s1356"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" strokeweight="0"/>
                  <v:rect id="Rectangle 254" o:spid="_x0000_s1357"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" fillcolor="black" stroked="f"/>
                  <v:line id="Line 255" o:spid="_x0000_s1358"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" strokeweight="0"/>
                  <v:rect id="Rectangle 256" o:spid="_x0000_s1359"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" fillcolor="black" stroked="f"/>
                  <v:line id="Line 257" o:spid="_x0000_s1360"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" strokeweight="0"/>
                  <v:rect id="Rectangle 258" o:spid="_x0000_s1361"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" fillcolor="black" stroked="f"/>
                  <v:line id="Line 259" o:spid="_x0000_s1362"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" strokeweight="0"/>
                  <v:rect id="Rectangle 260" o:spid="_x0000_s1363"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" fillcolor="black" stroked="f"/>
                  <v:line id="Line 261" o:spid="_x0000_s1364"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" strokeweight="0"/>
                  <v:rect id="Rectangle 262" o:spid="_x0000_s1365"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" fillcolor="black" stroked="f"/>
                  <v:line id="Line 263" o:spid="_x0000_s1366"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" strokeweight="0"/>
                  <v:rect id="Rectangle 264" o:spid="_x0000_s1367"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" fillcolor="black" stroked="f"/>
                  <v:line id="Line 265" o:spid="_x0000_s1368"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" strokeweight="0"/>
                  <v:rect id="Rectangle 266" o:spid="_x0000_s1369"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" fillcolor="black" stroked="f"/>
                  <w10:anchorlock/>
                </v:group>
              </w:pict>
            </mc:Fallback>
          </mc:AlternateContent>
        </w:r>
      </w:del>
    </w:p>
    <w:p w14:paraId="38FC0B90" w14:textId="77777777" w:rsidR="00104808" w:rsidRPr="0075789B" w:rsidRDefault="00104808" w:rsidP="00104808">
      <w:pPr>
        <w:pStyle w:val="Caption"/>
      </w:pPr>
      <w:r>
        <w:t xml:space="preserve">Figure </w:t>
      </w:r>
      <w:r w:rsidR="00C10912">
        <w:fldChar w:fldCharType="begin"/>
      </w:r>
      <w:r w:rsidR="00C10912">
        <w:instrText xml:space="preserve"> SEQ Figure \* ARABIC </w:instrText>
      </w:r>
      <w:r w:rsidR="00C10912">
        <w:fldChar w:fldCharType="separate"/>
      </w:r>
      <w:r w:rsidR="0013342E">
        <w:rPr>
          <w:noProof/>
        </w:rPr>
        <w:t>147</w:t>
      </w:r>
      <w:r w:rsidR="00C10912">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pPr>
        <w:pStyle w:val="Heading2"/>
      </w:pPr>
      <w:bookmarkStart w:id="4429" w:name="_Toc393899781"/>
      <w:r>
        <w:br w:type="page"/>
      </w:r>
      <w:bookmarkStart w:id="4430" w:name="_Toc467442561"/>
      <w:bookmarkStart w:id="4431" w:name="_Toc469043205"/>
      <w:bookmarkStart w:id="4432" w:name="_Toc469043785"/>
      <w:bookmarkStart w:id="4433" w:name="_Toc469045122"/>
      <w:bookmarkStart w:id="4434" w:name="_Toc469612979"/>
      <w:bookmarkStart w:id="4435" w:name="_Toc491175129"/>
      <w:bookmarkStart w:id="4436" w:name="_Toc491264038"/>
      <w:bookmarkStart w:id="4437" w:name="_Toc494303964"/>
      <w:bookmarkStart w:id="4438" w:name="_Toc532827304"/>
      <w:bookmarkStart w:id="4439" w:name="_Toc532827477"/>
      <w:bookmarkStart w:id="4440" w:name="_Toc532827885"/>
      <w:r w:rsidRPr="0075789B">
        <w:lastRenderedPageBreak/>
        <w:t>L</w:t>
      </w:r>
      <w:r w:rsidR="004D6644">
        <w:t>DO</w:t>
      </w:r>
      <w:r w:rsidRPr="0075789B">
        <w:t xml:space="preserve"> </w:t>
      </w:r>
      <w:bookmarkEnd w:id="4429"/>
      <w:r w:rsidRPr="0075789B">
        <w:t>Formats</w:t>
      </w:r>
      <w:bookmarkEnd w:id="4430"/>
      <w:bookmarkEnd w:id="4431"/>
      <w:bookmarkEnd w:id="4432"/>
      <w:bookmarkEnd w:id="4433"/>
      <w:bookmarkEnd w:id="4434"/>
      <w:bookmarkEnd w:id="4435"/>
      <w:bookmarkEnd w:id="4436"/>
      <w:bookmarkEnd w:id="4437"/>
      <w:bookmarkEnd w:id="4438"/>
      <w:bookmarkEnd w:id="4439"/>
      <w:bookmarkEnd w:id="4440"/>
    </w:p>
    <w:p w14:paraId="3D4638E3" w14:textId="77777777" w:rsidR="00104808" w:rsidRPr="0075789B" w:rsidRDefault="00104808" w:rsidP="00104808">
      <w:r w:rsidRPr="0075789B">
        <w:t>There are several standard LDO formats to choose from:</w:t>
      </w:r>
    </w:p>
    <w:p w14:paraId="4A011F13" w14:textId="77777777" w:rsidR="00104808" w:rsidRPr="0075789B" w:rsidRDefault="00104808" w:rsidP="00AA5614">
      <w:pPr>
        <w:numPr>
          <w:ilvl w:val="0"/>
          <w:numId w:val="78"/>
        </w:numPr>
      </w:pPr>
      <w:r w:rsidRPr="0075789B">
        <w:t>LDO Standard TSV or CSV format for WordPad</w:t>
      </w:r>
    </w:p>
    <w:p w14:paraId="2812081A" w14:textId="77777777" w:rsidR="00104808" w:rsidRPr="0075789B" w:rsidRDefault="00104808" w:rsidP="00AA5614">
      <w:pPr>
        <w:numPr>
          <w:ilvl w:val="0"/>
          <w:numId w:val="78"/>
        </w:numPr>
      </w:pPr>
      <w:r w:rsidRPr="0075789B">
        <w:t>LDO Standard TSV or CSV format for Excel</w:t>
      </w:r>
    </w:p>
    <w:p w14:paraId="56CD8C02" w14:textId="77777777" w:rsidR="00104808" w:rsidRPr="0075789B" w:rsidRDefault="00104808" w:rsidP="00AA5614">
      <w:pPr>
        <w:numPr>
          <w:ilvl w:val="0"/>
          <w:numId w:val="78"/>
        </w:numPr>
      </w:pPr>
      <w:r w:rsidRPr="0075789B">
        <w:t>LDO 1 Board 1 File (txt output)</w:t>
      </w:r>
    </w:p>
    <w:p w14:paraId="26811C45" w14:textId="77777777" w:rsidR="00104808" w:rsidRPr="0075789B" w:rsidRDefault="00104808" w:rsidP="00AA5614">
      <w:pPr>
        <w:numPr>
          <w:ilvl w:val="0"/>
          <w:numId w:val="78"/>
        </w:numPr>
      </w:pPr>
      <w:r w:rsidRPr="0075789B">
        <w:t>LDO XML format (1 Board 1 File)</w:t>
      </w:r>
    </w:p>
    <w:p w14:paraId="422639FD" w14:textId="77777777" w:rsidR="00104808" w:rsidRPr="004D6644" w:rsidRDefault="00104808" w:rsidP="00104808">
      <w:pPr>
        <w:rPr>
          <w:sz w:val="14"/>
        </w:rPr>
      </w:pPr>
    </w:p>
    <w:p w14:paraId="4F8B7E38" w14:textId="77777777" w:rsidR="00104808" w:rsidRPr="0075789B" w:rsidRDefault="00104808" w:rsidP="00104808">
      <w:r w:rsidRPr="0075789B">
        <w:t>The following are specialized output formats and not typically selected by most users:</w:t>
      </w:r>
    </w:p>
    <w:p w14:paraId="357605FB" w14:textId="77777777" w:rsidR="00104808" w:rsidRPr="0075789B" w:rsidRDefault="00104808" w:rsidP="00AA5614">
      <w:pPr>
        <w:numPr>
          <w:ilvl w:val="0"/>
          <w:numId w:val="78"/>
        </w:numPr>
      </w:pPr>
      <w:r w:rsidRPr="0075789B">
        <w:t>LDO KP Data Only (CSV)</w:t>
      </w:r>
    </w:p>
    <w:p w14:paraId="0BD04DA5" w14:textId="77777777" w:rsidR="00104808" w:rsidRPr="0075789B" w:rsidRDefault="00104808" w:rsidP="00AA5614">
      <w:pPr>
        <w:numPr>
          <w:ilvl w:val="0"/>
          <w:numId w:val="78"/>
        </w:numPr>
      </w:pPr>
      <w:r w:rsidRPr="0075789B">
        <w:t>LDO XML Format A</w:t>
      </w:r>
    </w:p>
    <w:p w14:paraId="513F7627" w14:textId="77777777" w:rsidR="00104808" w:rsidRPr="0075789B" w:rsidRDefault="00104808" w:rsidP="00AA5614">
      <w:pPr>
        <w:numPr>
          <w:ilvl w:val="0"/>
          <w:numId w:val="78"/>
        </w:numPr>
      </w:pPr>
      <w:r w:rsidRPr="0075789B">
        <w:t>LDO XML Format A2</w:t>
      </w:r>
    </w:p>
    <w:p w14:paraId="0AA48D63" w14:textId="77777777" w:rsidR="00104808" w:rsidRPr="0075789B" w:rsidRDefault="00104808" w:rsidP="00AA5614">
      <w:pPr>
        <w:numPr>
          <w:ilvl w:val="0"/>
          <w:numId w:val="78"/>
        </w:numPr>
      </w:pPr>
      <w:r w:rsidRPr="0075789B">
        <w:t>CUSTOME LDO</w:t>
      </w:r>
    </w:p>
    <w:p w14:paraId="65D0D2EC" w14:textId="77777777" w:rsidR="00104808" w:rsidRPr="0075789B" w:rsidRDefault="00104808">
      <w:pPr>
        <w:pStyle w:val="Heading2"/>
      </w:pPr>
      <w:bookmarkStart w:id="4441" w:name="_Toc467442562"/>
      <w:bookmarkStart w:id="4442" w:name="_Toc469043206"/>
      <w:bookmarkStart w:id="4443" w:name="_Toc469043786"/>
      <w:bookmarkStart w:id="4444" w:name="_Toc469045123"/>
      <w:bookmarkStart w:id="4445" w:name="_Toc469612980"/>
      <w:bookmarkStart w:id="4446" w:name="_Toc491175130"/>
      <w:bookmarkStart w:id="4447" w:name="_Toc491264039"/>
      <w:bookmarkStart w:id="4448" w:name="_Toc494303965"/>
      <w:bookmarkStart w:id="4449" w:name="_Toc532827305"/>
      <w:bookmarkStart w:id="4450" w:name="_Toc532827478"/>
      <w:bookmarkStart w:id="4451" w:name="_Toc532827886"/>
      <w:r w:rsidRPr="0075789B">
        <w:t xml:space="preserve">Details </w:t>
      </w:r>
      <w:proofErr w:type="gramStart"/>
      <w:r w:rsidR="00754243" w:rsidRPr="0075789B">
        <w:t>Of</w:t>
      </w:r>
      <w:proofErr w:type="gramEnd"/>
      <w:r w:rsidR="00754243" w:rsidRPr="0075789B">
        <w:t xml:space="preserve"> </w:t>
      </w:r>
      <w:r w:rsidRPr="0075789B">
        <w:t>Output Files</w:t>
      </w:r>
      <w:bookmarkEnd w:id="4441"/>
      <w:bookmarkEnd w:id="4442"/>
      <w:bookmarkEnd w:id="4443"/>
      <w:bookmarkEnd w:id="4444"/>
      <w:bookmarkEnd w:id="4445"/>
      <w:bookmarkEnd w:id="4446"/>
      <w:bookmarkEnd w:id="4447"/>
      <w:bookmarkEnd w:id="4448"/>
      <w:bookmarkEnd w:id="4449"/>
      <w:bookmarkEnd w:id="4450"/>
      <w:bookmarkEnd w:id="4451"/>
    </w:p>
    <w:p w14:paraId="17389E46" w14:textId="5BE95A6D" w:rsidR="00104808" w:rsidRPr="0075789B" w:rsidRDefault="00104808" w:rsidP="008F51FF">
      <w:pPr>
        <w:pStyle w:val="Heading3"/>
      </w:pPr>
      <w:bookmarkStart w:id="4452" w:name="_Toc469045124"/>
      <w:bookmarkStart w:id="4453" w:name="_Toc532827479"/>
      <w:bookmarkStart w:id="4454" w:name="_Toc532827887"/>
      <w:r w:rsidRPr="0075789B">
        <w:t xml:space="preserve">LDO Standard TSV </w:t>
      </w:r>
      <w:r w:rsidR="00C653DF" w:rsidRPr="0075789B">
        <w:t xml:space="preserve">And </w:t>
      </w:r>
      <w:r w:rsidRPr="0075789B">
        <w:t xml:space="preserve">CSV </w:t>
      </w:r>
      <w:proofErr w:type="gramStart"/>
      <w:r w:rsidR="00C653DF" w:rsidRPr="0075789B">
        <w:t>For</w:t>
      </w:r>
      <w:proofErr w:type="gramEnd"/>
      <w:r w:rsidR="00C653DF" w:rsidRPr="0075789B">
        <w:t xml:space="preserve"> </w:t>
      </w:r>
      <w:r w:rsidR="004D6644" w:rsidRPr="0075789B">
        <w:t>WordPad</w:t>
      </w:r>
      <w:bookmarkEnd w:id="4452"/>
      <w:bookmarkEnd w:id="4453"/>
      <w:bookmarkEnd w:id="4454"/>
    </w:p>
    <w:p w14:paraId="721CA48A" w14:textId="77777777" w:rsidR="00104808" w:rsidRPr="0075789B" w:rsidRDefault="00104808" w:rsidP="00AA5614">
      <w:pPr>
        <w:numPr>
          <w:ilvl w:val="0"/>
          <w:numId w:val="79"/>
        </w:numPr>
      </w:pPr>
      <w:r w:rsidRPr="0075789B">
        <w:t xml:space="preserve">The output file type is </w:t>
      </w:r>
      <w:proofErr w:type="gramStart"/>
      <w:r w:rsidRPr="0075789B">
        <w:t>a  .</w:t>
      </w:r>
      <w:proofErr w:type="gramEnd"/>
      <w:r w:rsidRPr="0075789B">
        <w:t xml:space="preserve">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77777777" w:rsidR="00104808" w:rsidRPr="0075789B" w:rsidRDefault="00104808" w:rsidP="00AA5614">
      <w:pPr>
        <w:numPr>
          <w:ilvl w:val="0"/>
          <w:numId w:val="79"/>
        </w:numPr>
      </w:pPr>
      <w:r w:rsidRPr="0075789B">
        <w:t>File is appended as each</w:t>
      </w:r>
      <w:del w:id="4455" w:author="Tom" w:date="2017-08-22T13:43:00Z">
        <w:r w:rsidRPr="0075789B" w:rsidDel="00A67368">
          <w:delText xml:space="preserve"> board exits and</w:delText>
        </w:r>
      </w:del>
      <w:r w:rsidRPr="0075789B">
        <w:t xml:space="preserve"> VP is calculated</w:t>
      </w:r>
    </w:p>
    <w:p w14:paraId="73099AC2" w14:textId="7DCE23E0" w:rsidR="00104808" w:rsidRPr="0075789B" w:rsidRDefault="00104808" w:rsidP="00AA5614">
      <w:pPr>
        <w:numPr>
          <w:ilvl w:val="0"/>
          <w:numId w:val="79"/>
        </w:numPr>
      </w:pPr>
      <w:r w:rsidRPr="0075789B">
        <w:t xml:space="preserve">The default output file name is </w:t>
      </w:r>
      <w:del w:id="4456" w:author="Tom" w:date="2017-08-22T13:44:00Z">
        <w:r w:rsidRPr="00A67368" w:rsidDel="00A67368">
          <w:rPr>
            <w:color w:val="FF0000"/>
            <w:rPrChange w:id="4457" w:author="Tom" w:date="2017-08-22T13:44:00Z">
              <w:rPr/>
            </w:rPrChange>
          </w:rPr>
          <w:delText>KIC_ProBot</w:delText>
        </w:r>
      </w:del>
      <w:ins w:id="4458" w:author="Tom" w:date="2017-08-25T17:15:00Z">
        <w:r w:rsidR="00F368FC">
          <w:t>KIC</w:t>
        </w:r>
      </w:ins>
      <w:ins w:id="4459" w:author="Tom" w:date="2017-08-25T17:20:00Z">
        <w:r w:rsidR="00CA2F57">
          <w:t>_VISION</w:t>
        </w:r>
      </w:ins>
      <w:r w:rsidRPr="00104808">
        <w: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5E27D63D" w:rsidR="00104808" w:rsidRPr="0075789B" w:rsidRDefault="00104808" w:rsidP="00AA5614">
      <w:pPr>
        <w:numPr>
          <w:ilvl w:val="0"/>
          <w:numId w:val="80"/>
        </w:numPr>
      </w:pPr>
      <w:r w:rsidRPr="0075789B">
        <w:t xml:space="preserve">When default or user defined naming is selected, output file is overwritten </w:t>
      </w:r>
      <w:ins w:id="4460" w:author="Tom" w:date="2017-08-22T13:44:00Z">
        <w:r w:rsidR="00A67368">
          <w:t>at</w:t>
        </w:r>
      </w:ins>
      <w:del w:id="4461" w:author="Tom" w:date="2017-08-22T13:44:00Z">
        <w:r w:rsidRPr="0075789B" w:rsidDel="00A67368">
          <w:delText>when</w:delText>
        </w:r>
      </w:del>
      <w:r w:rsidRPr="0075789B">
        <w:t xml:space="preserve"> </w:t>
      </w:r>
      <w:ins w:id="4462" w:author="Tom" w:date="2017-08-22T13:44:00Z">
        <w:r w:rsidR="00A67368">
          <w:t>virtual profile</w:t>
        </w:r>
      </w:ins>
      <w:del w:id="4463" w:author="Tom" w:date="2017-08-22T13:44:00Z">
        <w:r w:rsidRPr="0075789B" w:rsidDel="00A67368">
          <w:delText>product</w:delText>
        </w:r>
      </w:del>
      <w:r w:rsidRPr="0075789B">
        <w:t xml:space="preserve"> changeover </w:t>
      </w:r>
      <w:del w:id="4464" w:author="Tom" w:date="2017-08-22T13:44:00Z">
        <w:r w:rsidRPr="0075789B" w:rsidDel="00A67368">
          <w:delText>occurs</w:delText>
        </w:r>
      </w:del>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7777777" w:rsidR="00104808" w:rsidRPr="0075789B" w:rsidRDefault="00104808" w:rsidP="008F51FF">
      <w:pPr>
        <w:pStyle w:val="Heading3"/>
      </w:pPr>
      <w:bookmarkStart w:id="4465" w:name="_Toc469045125"/>
      <w:bookmarkStart w:id="4466" w:name="_Toc532827480"/>
      <w:bookmarkStart w:id="4467" w:name="_Toc532827888"/>
      <w:r w:rsidRPr="0075789B">
        <w:t xml:space="preserve">LDO Standard TSV </w:t>
      </w:r>
      <w:r w:rsidR="00C653DF" w:rsidRPr="0075789B">
        <w:t xml:space="preserve">And </w:t>
      </w:r>
      <w:r w:rsidRPr="0075789B">
        <w:t xml:space="preserve">CSV </w:t>
      </w:r>
      <w:proofErr w:type="gramStart"/>
      <w:r w:rsidR="00C653DF" w:rsidRPr="0075789B">
        <w:t>For</w:t>
      </w:r>
      <w:proofErr w:type="gramEnd"/>
      <w:r w:rsidR="00C653DF" w:rsidRPr="0075789B">
        <w:t xml:space="preserve"> </w:t>
      </w:r>
      <w:r w:rsidRPr="0075789B">
        <w:t>Excel</w:t>
      </w:r>
      <w:bookmarkEnd w:id="4465"/>
      <w:bookmarkEnd w:id="4466"/>
      <w:bookmarkEnd w:id="4467"/>
    </w:p>
    <w:p w14:paraId="72777DC6" w14:textId="77777777" w:rsidR="00104808" w:rsidRPr="0075789B" w:rsidRDefault="00104808" w:rsidP="00AA5614">
      <w:pPr>
        <w:numPr>
          <w:ilvl w:val="0"/>
          <w:numId w:val="83"/>
        </w:numPr>
      </w:pPr>
      <w:r w:rsidRPr="0075789B">
        <w:t xml:space="preserve">The output file type is </w:t>
      </w:r>
      <w:proofErr w:type="gramStart"/>
      <w:r w:rsidRPr="0075789B">
        <w:t>a  .</w:t>
      </w:r>
      <w:proofErr w:type="gramEnd"/>
      <w:r w:rsidRPr="0075789B">
        <w:t xml:space="preserve">TXT </w:t>
      </w:r>
    </w:p>
    <w:p w14:paraId="6D211222" w14:textId="77777777" w:rsidR="00104808" w:rsidRPr="0075789B" w:rsidRDefault="00104808" w:rsidP="00AA5614">
      <w:pPr>
        <w:numPr>
          <w:ilvl w:val="0"/>
          <w:numId w:val="83"/>
        </w:numPr>
      </w:pPr>
      <w:r w:rsidRPr="0075789B">
        <w:t xml:space="preserve">TSV format is Tab delimited </w:t>
      </w:r>
    </w:p>
    <w:p w14:paraId="28C19046" w14:textId="77777777" w:rsidR="00104808" w:rsidRPr="0075789B" w:rsidRDefault="00104808" w:rsidP="00AA5614">
      <w:pPr>
        <w:numPr>
          <w:ilvl w:val="0"/>
          <w:numId w:val="83"/>
        </w:numPr>
      </w:pPr>
      <w:r w:rsidRPr="0075789B">
        <w:t>CSV format is Comma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77777777" w:rsidR="00104808" w:rsidRPr="0075789B" w:rsidRDefault="00104808" w:rsidP="00AA5614">
      <w:pPr>
        <w:numPr>
          <w:ilvl w:val="0"/>
          <w:numId w:val="83"/>
        </w:numPr>
      </w:pPr>
      <w:r w:rsidRPr="0075789B">
        <w:t>File is appended as each</w:t>
      </w:r>
      <w:del w:id="4468" w:author="Tom" w:date="2017-08-22T13:45:00Z">
        <w:r w:rsidRPr="0075789B" w:rsidDel="00A67368">
          <w:delText xml:space="preserve"> board exits and</w:delText>
        </w:r>
      </w:del>
      <w:r w:rsidRPr="0075789B">
        <w:t xml:space="preserve"> VP is calculated</w:t>
      </w:r>
    </w:p>
    <w:p w14:paraId="558850CA" w14:textId="77D73DF2" w:rsidR="00104808" w:rsidRPr="0075789B" w:rsidRDefault="00104808" w:rsidP="00AA5614">
      <w:pPr>
        <w:numPr>
          <w:ilvl w:val="0"/>
          <w:numId w:val="83"/>
        </w:numPr>
      </w:pPr>
      <w:r w:rsidRPr="0075789B">
        <w:t xml:space="preserve">The default output file name is </w:t>
      </w:r>
      <w:ins w:id="4469" w:author="Tom" w:date="2017-08-25T17:15:00Z">
        <w:r w:rsidR="00CA2F57">
          <w:t>KIC</w:t>
        </w:r>
      </w:ins>
      <w:ins w:id="4470" w:author="Tom" w:date="2017-08-25T17:20:00Z">
        <w:r w:rsidR="00CA2F57">
          <w:t>_</w:t>
        </w:r>
      </w:ins>
      <w:ins w:id="4471" w:author="Tom" w:date="2017-08-25T17:15:00Z">
        <w:r w:rsidR="00CA2F57">
          <w:t>V</w:t>
        </w:r>
      </w:ins>
      <w:ins w:id="4472" w:author="Tom" w:date="2017-08-25T17:20:00Z">
        <w:r w:rsidR="00CA2F57">
          <w:t>ISION</w:t>
        </w:r>
      </w:ins>
      <w:del w:id="4473" w:author="Tom" w:date="2017-08-22T13:45:00Z">
        <w:r w:rsidDel="00A67368">
          <w:delText>KIC_ProBot</w:delText>
        </w:r>
      </w:del>
      <w:r>
        <w: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391C79FB" w:rsidR="00104808" w:rsidRPr="0075789B" w:rsidRDefault="00104808" w:rsidP="00AA5614">
      <w:pPr>
        <w:numPr>
          <w:ilvl w:val="0"/>
          <w:numId w:val="80"/>
        </w:numPr>
      </w:pPr>
      <w:r w:rsidRPr="0075789B">
        <w:t xml:space="preserve">When default or user defined naming is selected, output file is overwritten </w:t>
      </w:r>
      <w:r w:rsidR="004D6644">
        <w:t xml:space="preserve">at </w:t>
      </w:r>
      <w:ins w:id="4474" w:author="Tom" w:date="2017-08-22T13:45:00Z">
        <w:r w:rsidR="00A67368">
          <w:t>virtual profile</w:t>
        </w:r>
      </w:ins>
      <w:del w:id="4475" w:author="Tom" w:date="2017-08-22T13:45:00Z">
        <w:r w:rsidR="004D6644" w:rsidDel="00A67368">
          <w:delText>product</w:delText>
        </w:r>
      </w:del>
      <w:r w:rsidR="004D6644">
        <w:t xml:space="preserve">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77777777" w:rsidR="00104808" w:rsidRPr="0075789B" w:rsidRDefault="00104808" w:rsidP="008F51FF">
      <w:pPr>
        <w:pStyle w:val="Heading3"/>
      </w:pPr>
      <w:bookmarkStart w:id="4476" w:name="_Toc469045126"/>
      <w:bookmarkStart w:id="4477" w:name="_Toc532827481"/>
      <w:bookmarkStart w:id="4478" w:name="_Toc532827889"/>
      <w:r w:rsidRPr="0075789B">
        <w:t xml:space="preserve">LDO </w:t>
      </w:r>
      <w:r w:rsidR="00C653DF" w:rsidRPr="0075789B">
        <w:t xml:space="preserve">1 </w:t>
      </w:r>
      <w:r w:rsidRPr="0075789B">
        <w:t xml:space="preserve">Board </w:t>
      </w:r>
      <w:r w:rsidR="00C653DF" w:rsidRPr="0075789B">
        <w:t xml:space="preserve">1 </w:t>
      </w:r>
      <w:r w:rsidRPr="0075789B">
        <w:t xml:space="preserve">File </w:t>
      </w:r>
      <w:r w:rsidR="00C653DF" w:rsidRPr="0075789B">
        <w:t>(Txt Output)</w:t>
      </w:r>
      <w:bookmarkEnd w:id="4476"/>
      <w:bookmarkEnd w:id="4477"/>
      <w:bookmarkEnd w:id="4478"/>
    </w:p>
    <w:p w14:paraId="7CA705CE" w14:textId="77777777" w:rsidR="00104808" w:rsidRPr="0075789B" w:rsidRDefault="00104808" w:rsidP="00AA5614">
      <w:pPr>
        <w:numPr>
          <w:ilvl w:val="0"/>
          <w:numId w:val="84"/>
        </w:numPr>
      </w:pPr>
      <w:r w:rsidRPr="0075789B">
        <w:t xml:space="preserve">The output file type is </w:t>
      </w:r>
      <w:proofErr w:type="gramStart"/>
      <w:r w:rsidRPr="0075789B">
        <w:t>a  .</w:t>
      </w:r>
      <w:proofErr w:type="gramEnd"/>
      <w:r w:rsidRPr="0075789B">
        <w:t xml:space="preserve">TXT </w:t>
      </w:r>
    </w:p>
    <w:p w14:paraId="2E96B80F" w14:textId="148052B3" w:rsidR="00104808" w:rsidRPr="0075789B" w:rsidRDefault="00104808" w:rsidP="00AA5614">
      <w:pPr>
        <w:numPr>
          <w:ilvl w:val="0"/>
          <w:numId w:val="84"/>
        </w:numPr>
      </w:pPr>
      <w:r w:rsidRPr="0075789B">
        <w:t>Separate individual file is generated as</w:t>
      </w:r>
      <w:ins w:id="4479" w:author="Tom" w:date="2017-08-22T13:46:00Z">
        <w:r w:rsidR="00A67368">
          <w:t xml:space="preserve"> each</w:t>
        </w:r>
      </w:ins>
      <w:del w:id="4480" w:author="Tom" w:date="2017-08-22T13:46:00Z">
        <w:r w:rsidRPr="0075789B" w:rsidDel="00A67368">
          <w:delText xml:space="preserve"> board exits oven and</w:delText>
        </w:r>
      </w:del>
      <w:r w:rsidRPr="0075789B">
        <w:t xml:space="preserve"> VP is calculated</w:t>
      </w:r>
    </w:p>
    <w:p w14:paraId="671FD39D" w14:textId="3E26D5C2" w:rsidR="00104808" w:rsidRPr="0075789B" w:rsidRDefault="00104808" w:rsidP="00AA5614">
      <w:pPr>
        <w:numPr>
          <w:ilvl w:val="0"/>
          <w:numId w:val="84"/>
        </w:numPr>
      </w:pPr>
      <w:r w:rsidRPr="0075789B">
        <w:t xml:space="preserve">File name is </w:t>
      </w:r>
      <w:r w:rsidRPr="0075789B">
        <w:rPr>
          <w:rFonts w:eastAsia="Calibri"/>
        </w:rPr>
        <w:t>ProductName_OvenName_YYMMDD_HH-MM-SS</w:t>
      </w:r>
      <w:ins w:id="4481" w:author="Tom" w:date="2017-08-22T13:46:00Z">
        <w:r w:rsidR="00A67368">
          <w:rPr>
            <w:rFonts w:eastAsia="Calibri"/>
          </w:rPr>
          <w:t>.txt</w:t>
        </w:r>
      </w:ins>
      <w:del w:id="4482" w:author="Tom" w:date="2017-08-22T13:46:00Z">
        <w:r w:rsidRPr="0075789B" w:rsidDel="00A67368">
          <w:rPr>
            <w:rFonts w:eastAsia="Calibri"/>
          </w:rPr>
          <w:delText>_BarcodeString (Barcode string included when applicable)</w:delText>
        </w:r>
      </w:del>
    </w:p>
    <w:p w14:paraId="4B0628C4" w14:textId="77777777" w:rsidR="00104808" w:rsidRPr="0075789B" w:rsidRDefault="00104808" w:rsidP="00AA5614">
      <w:pPr>
        <w:numPr>
          <w:ilvl w:val="0"/>
          <w:numId w:val="84"/>
        </w:numPr>
      </w:pPr>
      <w:r w:rsidRPr="0075789B">
        <w:t>User cannot change file name</w:t>
      </w:r>
    </w:p>
    <w:p w14:paraId="4656D546" w14:textId="255C6749" w:rsidR="00104808" w:rsidRPr="0075789B" w:rsidRDefault="00C653DF" w:rsidP="008F51FF">
      <w:pPr>
        <w:pStyle w:val="Heading3"/>
      </w:pPr>
      <w:bookmarkStart w:id="4483" w:name="_Toc469045127"/>
      <w:bookmarkStart w:id="4484" w:name="_Toc532827482"/>
      <w:bookmarkStart w:id="4485" w:name="_Toc532827890"/>
      <w:r w:rsidRPr="0075789B">
        <w:t>L</w:t>
      </w:r>
      <w:r w:rsidR="004D6644">
        <w:t>DO</w:t>
      </w:r>
      <w:r w:rsidRPr="0075789B">
        <w:t xml:space="preserve"> X</w:t>
      </w:r>
      <w:r w:rsidR="004D6644">
        <w:t>ML</w:t>
      </w:r>
      <w:r w:rsidRPr="0075789B">
        <w:t xml:space="preserve"> (1 Board 1 File)</w:t>
      </w:r>
      <w:bookmarkEnd w:id="4483"/>
      <w:bookmarkEnd w:id="4484"/>
      <w:bookmarkEnd w:id="4485"/>
    </w:p>
    <w:p w14:paraId="0C40B1C1" w14:textId="77777777" w:rsidR="00104808" w:rsidRPr="0075789B" w:rsidRDefault="00104808" w:rsidP="00AA5614">
      <w:pPr>
        <w:numPr>
          <w:ilvl w:val="0"/>
          <w:numId w:val="85"/>
        </w:numPr>
      </w:pPr>
      <w:r w:rsidRPr="0075789B">
        <w:t xml:space="preserve">The output file type is </w:t>
      </w:r>
      <w:proofErr w:type="gramStart"/>
      <w:r w:rsidRPr="0075789B">
        <w:t>a  .</w:t>
      </w:r>
      <w:proofErr w:type="gramEnd"/>
      <w:r w:rsidRPr="0075789B">
        <w:t>XML file</w:t>
      </w:r>
    </w:p>
    <w:p w14:paraId="28EFEBFE" w14:textId="72E33A48" w:rsidR="00104808" w:rsidRPr="0075789B" w:rsidRDefault="00104808" w:rsidP="00AA5614">
      <w:pPr>
        <w:numPr>
          <w:ilvl w:val="0"/>
          <w:numId w:val="85"/>
        </w:numPr>
      </w:pPr>
      <w:r w:rsidRPr="0075789B">
        <w:t xml:space="preserve">Separate individual file is generated as </w:t>
      </w:r>
      <w:ins w:id="4486" w:author="Tom" w:date="2017-08-22T13:46:00Z">
        <w:r w:rsidR="00A67368">
          <w:t>each</w:t>
        </w:r>
      </w:ins>
      <w:del w:id="4487" w:author="Tom" w:date="2017-08-22T13:46:00Z">
        <w:r w:rsidRPr="0075789B" w:rsidDel="00A67368">
          <w:delText>board exits oven and</w:delText>
        </w:r>
      </w:del>
      <w:r w:rsidRPr="0075789B">
        <w:t xml:space="preserve"> VP is calculated</w:t>
      </w:r>
    </w:p>
    <w:p w14:paraId="173D2F91" w14:textId="77777777" w:rsidR="00104808" w:rsidRPr="0075789B" w:rsidRDefault="00104808" w:rsidP="00AA5614">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-MM-SS</w:t>
      </w:r>
      <w:del w:id="4488" w:author="Tom" w:date="2017-08-22T13:46:00Z">
        <w:r w:rsidRPr="0075789B" w:rsidDel="00A67368">
          <w:rPr>
            <w:rFonts w:eastAsia="Calibri"/>
          </w:rPr>
          <w:delText>_BarcodeString  (Barcode string included when applicable)</w:delText>
        </w:r>
      </w:del>
    </w:p>
    <w:p w14:paraId="5D46674E" w14:textId="141A1D9D" w:rsidR="005A0A10" w:rsidRPr="005A0A10" w:rsidRDefault="00104808">
      <w:pPr>
        <w:numPr>
          <w:ilvl w:val="0"/>
          <w:numId w:val="85"/>
        </w:numPr>
        <w:rPr>
          <w:rFonts w:ascii="Trebuchet MS" w:hAnsi="Trebuchet MS"/>
          <w:sz w:val="24"/>
          <w:szCs w:val="24"/>
        </w:rPr>
      </w:pPr>
      <w:r w:rsidRPr="0075789B">
        <w:t>User cannot change file name</w:t>
      </w:r>
    </w:p>
    <w:p w14:paraId="0DC550EE" w14:textId="751F5C5A" w:rsidR="00104808" w:rsidRDefault="00104808" w:rsidP="004D6644">
      <w:pPr>
        <w:rPr>
          <w:ins w:id="4489" w:author="Tom Bergeron" w:date="2018-12-13T19:36:00Z"/>
        </w:rPr>
      </w:pPr>
      <w:r w:rsidRPr="004D6644">
        <w:rPr>
          <w:b/>
          <w:u w:val="single"/>
        </w:rPr>
        <w:t>Note:</w:t>
      </w:r>
      <w:r w:rsidRPr="004D6644">
        <w:t xml:space="preserve"> Examples of each of the available output file types can be found in the C:\Software Root Directory\Sample LDO files folder. </w:t>
      </w:r>
    </w:p>
    <w:p w14:paraId="6BE73C7B" w14:textId="77777777" w:rsidR="004351CE" w:rsidRPr="0075789B" w:rsidRDefault="004351CE" w:rsidP="004351CE">
      <w:pPr>
        <w:pStyle w:val="Heading3"/>
        <w:rPr>
          <w:ins w:id="4490" w:author="Tom Bergeron" w:date="2018-12-13T19:36:00Z"/>
        </w:rPr>
      </w:pPr>
      <w:bookmarkStart w:id="4491" w:name="_Toc504120441"/>
      <w:bookmarkStart w:id="4492" w:name="_Toc506816659"/>
      <w:bookmarkStart w:id="4493" w:name="_Toc528426763"/>
      <w:bookmarkStart w:id="4494" w:name="_Toc528427052"/>
      <w:bookmarkStart w:id="4495" w:name="_Toc532827483"/>
      <w:bookmarkStart w:id="4496" w:name="_Toc532827891"/>
      <w:ins w:id="4497" w:author="Tom Bergeron" w:date="2018-12-13T19:36:00Z">
        <w:r>
          <w:lastRenderedPageBreak/>
          <w:t xml:space="preserve">LDO </w:t>
        </w:r>
        <w:r w:rsidRPr="0075789B">
          <w:t>1 Board 1 File</w:t>
        </w:r>
        <w:r>
          <w:t xml:space="preserve"> (CSV format)</w:t>
        </w:r>
        <w:bookmarkEnd w:id="4491"/>
        <w:bookmarkEnd w:id="4492"/>
        <w:bookmarkEnd w:id="4493"/>
        <w:bookmarkEnd w:id="4494"/>
        <w:bookmarkEnd w:id="4495"/>
        <w:bookmarkEnd w:id="4496"/>
      </w:ins>
    </w:p>
    <w:p w14:paraId="210822FC" w14:textId="77777777" w:rsidR="004351CE" w:rsidRPr="0075789B" w:rsidRDefault="004351CE" w:rsidP="004351CE">
      <w:pPr>
        <w:numPr>
          <w:ilvl w:val="0"/>
          <w:numId w:val="85"/>
        </w:numPr>
        <w:rPr>
          <w:ins w:id="4498" w:author="Tom Bergeron" w:date="2018-12-13T19:36:00Z"/>
        </w:rPr>
      </w:pPr>
      <w:ins w:id="4499" w:author="Tom Bergeron" w:date="2018-12-13T19:36:00Z">
        <w:r>
          <w:t>The output file type is a .CSV</w:t>
        </w:r>
        <w:r w:rsidRPr="0075789B">
          <w:t xml:space="preserve"> file</w:t>
        </w:r>
      </w:ins>
    </w:p>
    <w:p w14:paraId="5032F164" w14:textId="0EE35E2E" w:rsidR="004351CE" w:rsidRPr="0075789B" w:rsidRDefault="004351CE" w:rsidP="004351CE">
      <w:pPr>
        <w:numPr>
          <w:ilvl w:val="0"/>
          <w:numId w:val="85"/>
        </w:numPr>
        <w:rPr>
          <w:ins w:id="4500" w:author="Tom Bergeron" w:date="2018-12-13T19:36:00Z"/>
        </w:rPr>
      </w:pPr>
      <w:ins w:id="4501" w:author="Tom Bergeron" w:date="2018-12-13T19:36:00Z">
        <w:r w:rsidRPr="0075789B">
          <w:t>Separate indivi</w:t>
        </w:r>
        <w:r>
          <w:t>dual file is generated as each</w:t>
        </w:r>
        <w:r w:rsidRPr="0075789B">
          <w:t xml:space="preserve"> VP is calculated</w:t>
        </w:r>
      </w:ins>
    </w:p>
    <w:p w14:paraId="4D636CFB" w14:textId="400BF980" w:rsidR="004351CE" w:rsidRPr="0075789B" w:rsidRDefault="004351CE" w:rsidP="004351CE">
      <w:pPr>
        <w:numPr>
          <w:ilvl w:val="0"/>
          <w:numId w:val="85"/>
        </w:numPr>
        <w:rPr>
          <w:ins w:id="4502" w:author="Tom Bergeron" w:date="2018-12-13T19:36:00Z"/>
        </w:rPr>
      </w:pPr>
      <w:ins w:id="4503" w:author="Tom Bergeron" w:date="2018-12-13T19:36:00Z">
        <w:r w:rsidRPr="0075789B">
          <w:t xml:space="preserve">File name is </w:t>
        </w:r>
        <w:proofErr w:type="spellStart"/>
        <w:r w:rsidRPr="0075789B">
          <w:rPr>
            <w:rFonts w:eastAsia="Calibri"/>
          </w:rPr>
          <w:t>ProductName_OvenName_YYMMDD_HH</w:t>
        </w:r>
        <w:proofErr w:type="spellEnd"/>
        <w:r w:rsidRPr="0075789B">
          <w:rPr>
            <w:rFonts w:eastAsia="Calibri"/>
          </w:rPr>
          <w:t>-MM</w:t>
        </w:r>
        <w:r>
          <w:rPr>
            <w:rFonts w:eastAsia="Calibri"/>
          </w:rPr>
          <w:t>-SS</w:t>
        </w:r>
      </w:ins>
    </w:p>
    <w:p w14:paraId="7A58C959" w14:textId="77777777" w:rsidR="004351CE" w:rsidRDefault="004351CE" w:rsidP="004351CE">
      <w:pPr>
        <w:numPr>
          <w:ilvl w:val="0"/>
          <w:numId w:val="85"/>
        </w:numPr>
        <w:rPr>
          <w:ins w:id="4504" w:author="Tom Bergeron" w:date="2018-12-13T19:36:00Z"/>
        </w:rPr>
      </w:pPr>
      <w:ins w:id="4505" w:author="Tom Bergeron" w:date="2018-12-13T19:36:00Z">
        <w:r w:rsidRPr="0075789B">
          <w:t>User cannot change file name</w:t>
        </w:r>
        <w:r>
          <w:t xml:space="preserve"> – with exception of not including barcode in file name</w:t>
        </w:r>
      </w:ins>
    </w:p>
    <w:p w14:paraId="3B315850" w14:textId="77777777" w:rsidR="004351CE" w:rsidRPr="0075789B" w:rsidRDefault="004351CE" w:rsidP="004351CE">
      <w:pPr>
        <w:ind w:left="360"/>
        <w:rPr>
          <w:ins w:id="4506" w:author="Tom Bergeron" w:date="2018-12-13T19:36:00Z"/>
        </w:rPr>
      </w:pPr>
    </w:p>
    <w:p w14:paraId="6F15CE00" w14:textId="77777777" w:rsidR="004351CE" w:rsidRPr="004D6644" w:rsidRDefault="004351CE" w:rsidP="004351CE">
      <w:pPr>
        <w:rPr>
          <w:ins w:id="4507" w:author="Tom Bergeron" w:date="2018-12-13T19:36:00Z"/>
          <w:rFonts w:ascii="Trebuchet MS" w:hAnsi="Trebuchet MS"/>
          <w:sz w:val="24"/>
          <w:szCs w:val="24"/>
        </w:rPr>
      </w:pPr>
      <w:ins w:id="4508" w:author="Tom Bergeron" w:date="2018-12-13T19:36:00Z">
        <w:r w:rsidRPr="004D6644">
          <w:rPr>
            <w:b/>
            <w:u w:val="single"/>
          </w:rPr>
          <w:t>Note:</w:t>
        </w:r>
        <w:r w:rsidRPr="004D6644">
          <w:t xml:space="preserve"> Examples of each of the available output file types can be found in the C:\Software Root Directory\Sample LDO files folder. </w:t>
        </w:r>
      </w:ins>
    </w:p>
    <w:p w14:paraId="4F26E91F" w14:textId="77777777" w:rsidR="004351CE" w:rsidRPr="004D6644" w:rsidRDefault="004351CE" w:rsidP="004D6644">
      <w:pPr>
        <w:rPr>
          <w:rFonts w:ascii="Trebuchet MS" w:hAnsi="Trebuchet MS"/>
          <w:sz w:val="24"/>
          <w:szCs w:val="24"/>
        </w:rPr>
      </w:pPr>
    </w:p>
    <w:p w14:paraId="65BE7C05" w14:textId="77777777" w:rsidR="00104808" w:rsidRPr="0075789B" w:rsidRDefault="00104808">
      <w:pPr>
        <w:pStyle w:val="Heading2"/>
      </w:pPr>
      <w:bookmarkStart w:id="4509" w:name="_Toc467442563"/>
      <w:bookmarkStart w:id="4510" w:name="_Toc469043207"/>
      <w:bookmarkStart w:id="4511" w:name="_Toc469043787"/>
      <w:bookmarkStart w:id="4512" w:name="_Toc469045128"/>
      <w:bookmarkStart w:id="4513" w:name="_Toc469612981"/>
      <w:bookmarkStart w:id="4514" w:name="_Toc491175131"/>
      <w:bookmarkStart w:id="4515" w:name="_Toc491264040"/>
      <w:bookmarkStart w:id="4516" w:name="_Toc494303966"/>
      <w:bookmarkStart w:id="4517" w:name="_Toc532827306"/>
      <w:bookmarkStart w:id="4518" w:name="_Toc532827484"/>
      <w:bookmarkStart w:id="4519" w:name="_Toc532827892"/>
      <w:r>
        <w:t>Configure</w:t>
      </w:r>
      <w:r w:rsidRPr="0075789B">
        <w:t xml:space="preserve"> LDO</w:t>
      </w:r>
      <w:bookmarkEnd w:id="4509"/>
      <w:bookmarkEnd w:id="4510"/>
      <w:bookmarkEnd w:id="4511"/>
      <w:bookmarkEnd w:id="4512"/>
      <w:bookmarkEnd w:id="4513"/>
      <w:bookmarkEnd w:id="4514"/>
      <w:bookmarkEnd w:id="4515"/>
      <w:bookmarkEnd w:id="4516"/>
      <w:bookmarkEnd w:id="4517"/>
      <w:bookmarkEnd w:id="4518"/>
      <w:bookmarkEnd w:id="4519"/>
    </w:p>
    <w:p w14:paraId="57A8C98C" w14:textId="77777777" w:rsidR="00104808" w:rsidRPr="0075789B" w:rsidRDefault="00104808" w:rsidP="00AA5614">
      <w:pPr>
        <w:numPr>
          <w:ilvl w:val="0"/>
          <w:numId w:val="86"/>
        </w:numPr>
      </w:pPr>
      <w:r>
        <w:t>With the automatic system</w:t>
      </w:r>
      <w:r w:rsidRPr="0075789B">
        <w:t xml:space="preserve"> software </w:t>
      </w:r>
      <w:r>
        <w:t xml:space="preserve">shut down, browse to the C:\Software Root Directory </w:t>
      </w:r>
      <w:r w:rsidRPr="0075789B">
        <w:t>folder and run the ConfigurationProgram.exe application, and select the LDO tab:</w:t>
      </w:r>
    </w:p>
    <w:p w14:paraId="0148D1C3" w14:textId="6F29A2C1" w:rsidR="00104808" w:rsidRDefault="00104808" w:rsidP="00104808">
      <w:pPr>
        <w:jc w:val="center"/>
      </w:pPr>
      <w:del w:id="4520" w:author="Tom" w:date="2017-08-22T13:51:00Z">
        <w:r w:rsidRPr="0075789B" w:rsidDel="00A67368">
          <w:rPr>
            <w:noProof/>
          </w:rPr>
          <w:drawing>
            <wp:inline distT="0" distB="0" distL="0" distR="0" wp14:anchorId="7E27B6B6" wp14:editId="691072AD">
              <wp:extent cx="3975100" cy="3346450"/>
              <wp:effectExtent l="0" t="0" r="6350" b="6350"/>
              <wp:docPr id="5198" name="Picture 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975100" cy="3346450"/>
                      </a:xfrm>
                      <a:prstGeom prst="rect">
                        <a:avLst/>
                      </a:prstGeom>
                      <a:noFill/>
                      <a:ln>
                        <a:noFill/>
                      </a:ln>
                    </pic:spPr>
                  </pic:pic>
                </a:graphicData>
              </a:graphic>
            </wp:inline>
          </w:drawing>
        </w:r>
      </w:del>
      <w:ins w:id="4521" w:author="Tom" w:date="2017-08-22T13:51:00Z">
        <w:r w:rsidR="00A67368">
          <w:rPr>
            <w:noProof/>
          </w:rPr>
          <w:drawing>
            <wp:inline distT="0" distB="0" distL="0" distR="0" wp14:anchorId="2B55BDED" wp14:editId="2F5C7BCA">
              <wp:extent cx="3993517" cy="3346704"/>
              <wp:effectExtent l="0" t="0" r="6985"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config.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993517" cy="3346704"/>
                      </a:xfrm>
                      <a:prstGeom prst="rect">
                        <a:avLst/>
                      </a:prstGeom>
                    </pic:spPr>
                  </pic:pic>
                </a:graphicData>
              </a:graphic>
            </wp:inline>
          </w:drawing>
        </w:r>
      </w:ins>
    </w:p>
    <w:p w14:paraId="60ADA54F" w14:textId="77777777" w:rsidR="004D6644" w:rsidRPr="0075789B" w:rsidRDefault="004D6644" w:rsidP="00104808">
      <w:pPr>
        <w:jc w:val="center"/>
      </w:pP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77777777" w:rsidR="00104808" w:rsidRPr="00104808" w:rsidRDefault="00104808" w:rsidP="00AA5614">
      <w:pPr>
        <w:numPr>
          <w:ilvl w:val="0"/>
          <w:numId w:val="86"/>
        </w:numPr>
      </w:pPr>
      <w:r w:rsidRPr="00104808">
        <w:t>“Max File Size” lets you specify how large the LDO output file can get before a new one is started.</w:t>
      </w:r>
    </w:p>
    <w:p w14:paraId="3CD51961" w14:textId="77777777" w:rsidR="00104808" w:rsidRPr="0075789B" w:rsidRDefault="00104808" w:rsidP="00104808"/>
    <w:p w14:paraId="563B63B2" w14:textId="77777777" w:rsidR="00104808" w:rsidRDefault="00104808" w:rsidP="00104808">
      <w:r w:rsidRPr="0075789B">
        <w:t xml:space="preserve"> If a VP is running for an extended amount of time, once the maximum file size is reached, a new file will be </w:t>
      </w:r>
      <w:proofErr w:type="gramStart"/>
      <w:r w:rsidRPr="0075789B">
        <w:t>generated</w:t>
      </w:r>
      <w:proofErr w:type="gramEnd"/>
      <w:r w:rsidRPr="0075789B">
        <w:t xml:space="preserve">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2481651" w14:textId="1E0C06EE" w:rsidR="00104808" w:rsidRPr="004D6644" w:rsidRDefault="00754243" w:rsidP="008F51FF">
      <w:pPr>
        <w:pStyle w:val="Heading3"/>
      </w:pPr>
      <w:r>
        <w:br w:type="page"/>
      </w:r>
      <w:bookmarkStart w:id="4522" w:name="_Toc467442564"/>
      <w:bookmarkStart w:id="4523" w:name="_Toc469045129"/>
      <w:bookmarkStart w:id="4524" w:name="_Toc532827485"/>
      <w:bookmarkStart w:id="4525" w:name="_Toc532827893"/>
      <w:r w:rsidR="00C653DF" w:rsidRPr="004D6644">
        <w:lastRenderedPageBreak/>
        <w:t>Delete Accumulated L</w:t>
      </w:r>
      <w:r w:rsidR="004D6644" w:rsidRPr="004D6644">
        <w:t>DO</w:t>
      </w:r>
      <w:r w:rsidR="00C653DF" w:rsidRPr="004D6644">
        <w:t xml:space="preserve"> Files</w:t>
      </w:r>
      <w:bookmarkEnd w:id="4522"/>
      <w:bookmarkEnd w:id="4523"/>
      <w:bookmarkEnd w:id="4524"/>
      <w:bookmarkEnd w:id="4525"/>
      <w:r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proofErr w:type="spellStart"/>
      <w:r w:rsidR="00104808" w:rsidRPr="00FF6363">
        <w:rPr>
          <w:b/>
        </w:rPr>
        <w:t>AutoDelete</w:t>
      </w:r>
      <w:proofErr w:type="spellEnd"/>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6D0F13">
        <w:rPr>
          <w:i/>
        </w:rPr>
        <w:t>Max days to exist</w:t>
      </w:r>
      <w:r>
        <w:t xml:space="preserve"> field, and type in a new value.</w:t>
      </w:r>
    </w:p>
    <w:p w14:paraId="1F53F55F" w14:textId="77777777" w:rsidR="00104808" w:rsidRDefault="00104808" w:rsidP="00104808">
      <w:pPr>
        <w:pStyle w:val="ListNumber4"/>
        <w:numPr>
          <w:ilvl w:val="0"/>
          <w:numId w:val="0"/>
        </w:numPr>
        <w:ind w:left="720"/>
        <w:rPr>
          <w:ins w:id="4526" w:author="Karen" w:date="2017-08-23T15:02:00Z"/>
        </w:rPr>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19B75AE4" w14:textId="77777777" w:rsidR="00A646A2" w:rsidRDefault="00A646A2">
      <w:pPr>
        <w:pPrChange w:id="4527" w:author="Karen" w:date="2017-08-23T15:02:00Z">
          <w:pPr>
            <w:pStyle w:val="ListNumber4"/>
            <w:numPr>
              <w:numId w:val="0"/>
            </w:numPr>
            <w:tabs>
              <w:tab w:val="clear" w:pos="360"/>
            </w:tabs>
            <w:ind w:left="720" w:firstLine="0"/>
          </w:pPr>
        </w:pPrChange>
      </w:pPr>
    </w:p>
    <w:p w14:paraId="72F903F1" w14:textId="77777777" w:rsidR="00104808" w:rsidRDefault="00104808">
      <w:pPr>
        <w:pPrChange w:id="4528" w:author="Karen" w:date="2017-08-23T15:02:00Z">
          <w:pPr>
            <w:pStyle w:val="ListNumber4"/>
            <w:numPr>
              <w:numId w:val="0"/>
            </w:numPr>
            <w:tabs>
              <w:tab w:val="clear" w:pos="360"/>
            </w:tabs>
            <w:ind w:left="0" w:firstLine="0"/>
          </w:pPr>
        </w:pPrChange>
      </w:pPr>
    </w:p>
    <w:tbl>
      <w:tblPr>
        <w:tblW w:w="0" w:type="auto"/>
        <w:tblLook w:val="04A0" w:firstRow="1" w:lastRow="0" w:firstColumn="1" w:lastColumn="0" w:noHBand="0" w:noVBand="1"/>
      </w:tblPr>
      <w:tblGrid>
        <w:gridCol w:w="6498"/>
        <w:gridCol w:w="3078"/>
      </w:tblGrid>
      <w:tr w:rsidR="00104808" w14:paraId="381F4AC3" w14:textId="77777777" w:rsidTr="00D72505">
        <w:tc>
          <w:tcPr>
            <w:tcW w:w="6498" w:type="dxa"/>
            <w:shd w:val="clear" w:color="auto" w:fill="auto"/>
          </w:tcPr>
          <w:p w14:paraId="56192ADD" w14:textId="77777777" w:rsidR="00104808" w:rsidRDefault="00104808" w:rsidP="00AA5614">
            <w:pPr>
              <w:pStyle w:val="ListNumber4"/>
              <w:numPr>
                <w:ilvl w:val="0"/>
                <w:numId w:val="87"/>
              </w:numPr>
              <w:spacing w:after="120"/>
            </w:pPr>
            <w:r>
              <w:t xml:space="preserve">Use the </w:t>
            </w:r>
            <w:proofErr w:type="gramStart"/>
            <w:r>
              <w:t>drop down</w:t>
            </w:r>
            <w:proofErr w:type="gramEnd"/>
            <w:r>
              <w:t xml:space="preserve">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248"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Click the Apply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A646A2">
      <w:pPr>
        <w:rPr>
          <w:highlight w:val="yellow"/>
        </w:rPr>
      </w:pPr>
    </w:p>
    <w:p w14:paraId="0113ABF5" w14:textId="77777777" w:rsidR="00106ABA" w:rsidRDefault="00106ABA" w:rsidP="00A646A2">
      <w:pPr>
        <w:rPr>
          <w:highlight w:val="yellow"/>
        </w:rPr>
      </w:pPr>
    </w:p>
    <w:p w14:paraId="226D1E84" w14:textId="60CF2087" w:rsidR="0016505C" w:rsidRDefault="0016505C">
      <w:pPr>
        <w:rPr>
          <w:ins w:id="4529" w:author="Karen" w:date="2017-08-23T15:10:00Z"/>
        </w:rPr>
        <w:pPrChange w:id="4530" w:author="Karen" w:date="2017-08-23T15:10:00Z">
          <w:pPr>
            <w:pStyle w:val="Heading1"/>
            <w:pageBreakBefore w:val="0"/>
          </w:pPr>
        </w:pPrChange>
      </w:pPr>
      <w:bookmarkStart w:id="4531" w:name="_Toc329249448"/>
    </w:p>
    <w:p w14:paraId="051FD4A8" w14:textId="77777777" w:rsidR="0016505C" w:rsidRDefault="0016505C">
      <w:pPr>
        <w:rPr>
          <w:ins w:id="4532" w:author="Karen" w:date="2017-08-23T15:10:00Z"/>
          <w:rFonts w:ascii="Arial" w:hAnsi="Arial"/>
          <w:b/>
          <w:kern w:val="28"/>
          <w:sz w:val="40"/>
          <w:szCs w:val="36"/>
        </w:rPr>
      </w:pPr>
      <w:ins w:id="4533" w:author="Karen" w:date="2017-08-23T15:10:00Z">
        <w:r>
          <w:br w:type="page"/>
        </w:r>
      </w:ins>
    </w:p>
    <w:p w14:paraId="072EAD1A" w14:textId="77777777" w:rsidR="005A4E4B" w:rsidRDefault="005A4E4B" w:rsidP="005A4E4B">
      <w:pPr>
        <w:pStyle w:val="Heading1"/>
      </w:pPr>
      <w:bookmarkStart w:id="4534" w:name="_Toc532827307"/>
      <w:bookmarkStart w:id="4535" w:name="_Toc532827486"/>
      <w:bookmarkStart w:id="4536" w:name="_Toc532827601"/>
      <w:bookmarkStart w:id="4537" w:name="_Toc532827894"/>
      <w:bookmarkStart w:id="4538" w:name="_Toc532892556"/>
      <w:r>
        <w:lastRenderedPageBreak/>
        <w:t>Troubleshoot COM Ports</w:t>
      </w:r>
      <w:bookmarkEnd w:id="4534"/>
      <w:bookmarkEnd w:id="4535"/>
      <w:bookmarkEnd w:id="4536"/>
      <w:bookmarkEnd w:id="4537"/>
      <w:bookmarkEnd w:id="4538"/>
    </w:p>
    <w:p w14:paraId="24B363D6" w14:textId="77777777" w:rsidR="005A4E4B" w:rsidRPr="00F0388A" w:rsidRDefault="005A4E4B" w:rsidP="005A4E4B">
      <w:pPr>
        <w:pStyle w:val="Heading3"/>
      </w:pPr>
      <w:bookmarkStart w:id="4539" w:name="_Toc532827487"/>
      <w:bookmarkStart w:id="4540" w:name="_Toc532827895"/>
      <w:r w:rsidRPr="00F0388A">
        <w:t>Comport.Exe</w:t>
      </w:r>
      <w:bookmarkEnd w:id="4539"/>
      <w:bookmarkEnd w:id="4540"/>
    </w:p>
    <w:p w14:paraId="1109D4B9" w14:textId="77777777" w:rsidR="005A4E4B" w:rsidRDefault="005A4E4B" w:rsidP="005A4E4B">
      <w:r w:rsidRPr="00F0388A">
        <w:t xml:space="preserve">The </w:t>
      </w:r>
      <w:r>
        <w:t>software</w:t>
      </w:r>
      <w:r w:rsidRPr="00F0388A">
        <w:t xml:space="preserve"> installation includes a software utility that will help the technician troubleshoot and identify easily if the COM port is functional or not.  Check </w:t>
      </w:r>
      <w:r w:rsidRPr="00F0388A">
        <w:rPr>
          <w:rStyle w:val="PlainTextChar"/>
        </w:rPr>
        <w:t>C:\</w:t>
      </w:r>
      <w:r>
        <w:rPr>
          <w:rStyle w:val="PlainTextChar"/>
        </w:rPr>
        <w:t>Software Root Directory</w:t>
      </w:r>
      <w:r w:rsidRPr="00F0388A">
        <w:rPr>
          <w:rStyle w:val="PlainTextChar"/>
        </w:rPr>
        <w:t>\</w:t>
      </w:r>
      <w:r w:rsidRPr="00F0388A">
        <w:t xml:space="preserve"> folder for the file COMport.exe.  Double click to open.  </w:t>
      </w:r>
    </w:p>
    <w:p w14:paraId="413277BA" w14:textId="2A5CE0AA" w:rsidR="005A4E4B" w:rsidRDefault="005A4E4B" w:rsidP="005A4E4B">
      <w:pPr>
        <w:keepNext/>
        <w:jc w:val="center"/>
      </w:pPr>
      <w:r>
        <w:rPr>
          <w:noProof/>
        </w:rPr>
        <w:drawing>
          <wp:inline distT="0" distB="0" distL="0" distR="0" wp14:anchorId="2C29F297" wp14:editId="604C5F73">
            <wp:extent cx="3622675" cy="2581275"/>
            <wp:effectExtent l="19050" t="19050" r="15875" b="28575"/>
            <wp:docPr id="3014" name="Picture 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622675" cy="2581275"/>
                    </a:xfrm>
                    <a:prstGeom prst="rect">
                      <a:avLst/>
                    </a:prstGeom>
                    <a:noFill/>
                    <a:ln w="9525" cmpd="sng">
                      <a:solidFill>
                        <a:srgbClr val="000000"/>
                      </a:solidFill>
                      <a:miter lim="800000"/>
                      <a:headEnd/>
                      <a:tailEnd/>
                    </a:ln>
                    <a:effectLst/>
                  </pic:spPr>
                </pic:pic>
              </a:graphicData>
            </a:graphic>
          </wp:inline>
        </w:drawing>
      </w:r>
    </w:p>
    <w:p w14:paraId="4827EF17" w14:textId="77777777" w:rsidR="005A4E4B" w:rsidRDefault="005A4E4B" w:rsidP="005A4E4B">
      <w:pPr>
        <w:pStyle w:val="Caption"/>
      </w:pPr>
      <w:proofErr w:type="spellStart"/>
      <w:r>
        <w:t>COMPort</w:t>
      </w:r>
      <w:proofErr w:type="spellEnd"/>
      <w:r>
        <w:t xml:space="preserve"> Test – Main Screen</w:t>
      </w:r>
    </w:p>
    <w:p w14:paraId="3F0C1B00" w14:textId="77777777" w:rsidR="005A4E4B" w:rsidRDefault="005A4E4B" w:rsidP="005A4E4B"/>
    <w:p w14:paraId="4E749A14" w14:textId="77777777" w:rsidR="005A4E4B" w:rsidRDefault="005A4E4B" w:rsidP="005A4E4B">
      <w:r>
        <w:t>Once the COMport.exe software is open, select the COM port that you wish to test and click the “Run Test on Selected Ports” button.  A message appears in the main window</w:t>
      </w:r>
      <w:r w:rsidRPr="002E2535">
        <w:t xml:space="preserve">.  </w:t>
      </w:r>
    </w:p>
    <w:p w14:paraId="6A47CB41" w14:textId="77777777" w:rsidR="005A4E4B" w:rsidRDefault="005A4E4B" w:rsidP="005A4E4B"/>
    <w:p w14:paraId="5F4D5C38" w14:textId="5B28D9CE" w:rsidR="005A4E4B" w:rsidRDefault="005A4E4B" w:rsidP="005A4E4B">
      <w:pPr>
        <w:keepNext/>
        <w:jc w:val="center"/>
      </w:pPr>
      <w:r>
        <w:rPr>
          <w:noProof/>
        </w:rPr>
        <w:drawing>
          <wp:inline distT="0" distB="0" distL="0" distR="0" wp14:anchorId="6CF69B63" wp14:editId="4BB41249">
            <wp:extent cx="3735070" cy="2665730"/>
            <wp:effectExtent l="19050" t="19050" r="17780" b="20320"/>
            <wp:docPr id="3015" name="Picture 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735070" cy="2665730"/>
                    </a:xfrm>
                    <a:prstGeom prst="rect">
                      <a:avLst/>
                    </a:prstGeom>
                    <a:noFill/>
                    <a:ln w="9525" cmpd="sng">
                      <a:solidFill>
                        <a:srgbClr val="000000"/>
                      </a:solidFill>
                      <a:miter lim="800000"/>
                      <a:headEnd/>
                      <a:tailEnd/>
                    </a:ln>
                    <a:effectLst/>
                  </pic:spPr>
                </pic:pic>
              </a:graphicData>
            </a:graphic>
          </wp:inline>
        </w:drawing>
      </w:r>
    </w:p>
    <w:p w14:paraId="35D7C7DB" w14:textId="77777777" w:rsidR="005A4E4B" w:rsidRDefault="005A4E4B" w:rsidP="005A4E4B">
      <w:pPr>
        <w:pStyle w:val="Caption"/>
      </w:pPr>
      <w:proofErr w:type="spellStart"/>
      <w:r>
        <w:t>COMPort</w:t>
      </w:r>
      <w:proofErr w:type="spellEnd"/>
      <w:r>
        <w:t xml:space="preserve"> Test – Run Test successful</w:t>
      </w:r>
    </w:p>
    <w:p w14:paraId="321AEB89" w14:textId="77777777" w:rsidR="005A4E4B" w:rsidRPr="002E2535" w:rsidRDefault="005A4E4B" w:rsidP="005A4E4B"/>
    <w:p w14:paraId="4DCAAB7A" w14:textId="77777777" w:rsidR="005A4E4B" w:rsidRDefault="005A4E4B" w:rsidP="005A4E4B">
      <w:pPr>
        <w:keepNext/>
        <w:spacing w:after="120"/>
      </w:pPr>
      <w:r>
        <w:lastRenderedPageBreak/>
        <w:t xml:space="preserve">If the COM port is not active or is in use by different software, you will see a message in the main window: </w:t>
      </w:r>
    </w:p>
    <w:p w14:paraId="732156D0" w14:textId="299E110E" w:rsidR="005A4E4B" w:rsidRDefault="005A4E4B" w:rsidP="005A4E4B">
      <w:pPr>
        <w:keepNext/>
        <w:jc w:val="center"/>
      </w:pPr>
      <w:r>
        <w:rPr>
          <w:noProof/>
        </w:rPr>
        <w:drawing>
          <wp:inline distT="0" distB="0" distL="0" distR="0" wp14:anchorId="562E54F5" wp14:editId="4A7E1E0F">
            <wp:extent cx="3207385" cy="2279015"/>
            <wp:effectExtent l="19050" t="19050" r="12065" b="26035"/>
            <wp:docPr id="3016" name="Picture 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07385" cy="2279015"/>
                    </a:xfrm>
                    <a:prstGeom prst="rect">
                      <a:avLst/>
                    </a:prstGeom>
                    <a:noFill/>
                    <a:ln w="9525" cmpd="sng">
                      <a:solidFill>
                        <a:srgbClr val="000000"/>
                      </a:solidFill>
                      <a:miter lim="800000"/>
                      <a:headEnd/>
                      <a:tailEnd/>
                    </a:ln>
                    <a:effectLst/>
                  </pic:spPr>
                </pic:pic>
              </a:graphicData>
            </a:graphic>
          </wp:inline>
        </w:drawing>
      </w:r>
    </w:p>
    <w:p w14:paraId="610C4E31" w14:textId="77777777" w:rsidR="005A4E4B" w:rsidRDefault="005A4E4B" w:rsidP="005A4E4B">
      <w:pPr>
        <w:pStyle w:val="Caption"/>
      </w:pPr>
      <w:r>
        <w:t>COM Port Test – Run Test failed</w:t>
      </w:r>
    </w:p>
    <w:p w14:paraId="3020858B" w14:textId="77777777" w:rsidR="005A4E4B" w:rsidRPr="00E26BC1" w:rsidRDefault="005A4E4B" w:rsidP="005A4E4B">
      <w:pPr>
        <w:pStyle w:val="Heading4"/>
      </w:pPr>
      <w:r w:rsidRPr="00E26BC1">
        <w:t>Comport.Exe Buttons</w:t>
      </w:r>
    </w:p>
    <w:p w14:paraId="6AAFF3DE" w14:textId="77777777" w:rsidR="005A4E4B" w:rsidRPr="00300D7C" w:rsidRDefault="005A4E4B" w:rsidP="005A4E4B"/>
    <w:p w14:paraId="7B2B8BB3" w14:textId="77777777" w:rsidR="005A4E4B" w:rsidRDefault="005A4E4B" w:rsidP="005A4E4B">
      <w:r>
        <w:rPr>
          <w:noProof/>
        </w:rPr>
        <w:drawing>
          <wp:inline distT="0" distB="0" distL="0" distR="0" wp14:anchorId="6354043B" wp14:editId="29334305">
            <wp:extent cx="1392555" cy="217805"/>
            <wp:effectExtent l="0" t="0" r="0" b="0"/>
            <wp:docPr id="3017" name="Picture 30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b"/>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92555" cy="217805"/>
                    </a:xfrm>
                    <a:prstGeom prst="rect">
                      <a:avLst/>
                    </a:prstGeom>
                    <a:noFill/>
                    <a:ln>
                      <a:noFill/>
                    </a:ln>
                  </pic:spPr>
                </pic:pic>
              </a:graphicData>
            </a:graphic>
          </wp:inline>
        </w:drawing>
      </w:r>
      <w:r>
        <w:t xml:space="preserve">  Run a full test for the selected COM port.</w:t>
      </w:r>
    </w:p>
    <w:p w14:paraId="509B3C20" w14:textId="77777777" w:rsidR="005A4E4B" w:rsidRDefault="005A4E4B" w:rsidP="005A4E4B"/>
    <w:p w14:paraId="6E5E7941" w14:textId="77777777" w:rsidR="005A4E4B" w:rsidRDefault="005A4E4B" w:rsidP="005A4E4B">
      <w:r>
        <w:rPr>
          <w:noProof/>
        </w:rPr>
        <w:drawing>
          <wp:inline distT="0" distB="0" distL="0" distR="0" wp14:anchorId="2E9EECC3" wp14:editId="21EDB56E">
            <wp:extent cx="717550" cy="217805"/>
            <wp:effectExtent l="19050" t="19050" r="25400" b="10795"/>
            <wp:docPr id="3018" name="Picture 301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b"/>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6350" cmpd="sng">
                      <a:solidFill>
                        <a:srgbClr val="000000"/>
                      </a:solidFill>
                      <a:miter lim="800000"/>
                      <a:headEnd/>
                      <a:tailEnd/>
                    </a:ln>
                    <a:effectLst/>
                  </pic:spPr>
                </pic:pic>
              </a:graphicData>
            </a:graphic>
          </wp:inline>
        </w:drawing>
      </w:r>
      <w:r>
        <w:t xml:space="preserve">  Run a partial test of the selected COM port by opening the port.</w:t>
      </w:r>
    </w:p>
    <w:p w14:paraId="395EA674" w14:textId="77777777" w:rsidR="005A4E4B" w:rsidRDefault="005A4E4B" w:rsidP="005A4E4B"/>
    <w:p w14:paraId="7F248315" w14:textId="77777777" w:rsidR="005A4E4B" w:rsidRDefault="005A4E4B" w:rsidP="005A4E4B">
      <w:r>
        <w:rPr>
          <w:noProof/>
        </w:rPr>
        <w:drawing>
          <wp:inline distT="0" distB="0" distL="0" distR="0" wp14:anchorId="37560677" wp14:editId="7A42E456">
            <wp:extent cx="717550" cy="217805"/>
            <wp:effectExtent l="19050" t="19050" r="25400" b="10795"/>
            <wp:docPr id="3019" name="Picture 3019"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b"/>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t xml:space="preserve">  Run a partial test of the selected COM port by closing the port.</w:t>
      </w:r>
    </w:p>
    <w:p w14:paraId="36C5BFC1" w14:textId="77777777" w:rsidR="005A4E4B" w:rsidRDefault="005A4E4B" w:rsidP="005A4E4B"/>
    <w:p w14:paraId="0E3F67AC" w14:textId="5672275B" w:rsidR="005A4E4B" w:rsidRDefault="005A4E4B" w:rsidP="005A4E4B">
      <w:pPr>
        <w:rPr>
          <w:ins w:id="4541" w:author="Tom Bergeron" w:date="2018-12-12T16:16:00Z"/>
        </w:rPr>
      </w:pPr>
      <w:r>
        <w:rPr>
          <w:noProof/>
        </w:rPr>
        <w:drawing>
          <wp:inline distT="0" distB="0" distL="0" distR="0" wp14:anchorId="733EA0AA" wp14:editId="44A6897A">
            <wp:extent cx="717550" cy="217805"/>
            <wp:effectExtent l="19050" t="19050" r="25400" b="10795"/>
            <wp:docPr id="3020" name="Picture 3020"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b"/>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t xml:space="preserve">  Exit the COM Port Test utility</w:t>
      </w:r>
    </w:p>
    <w:p w14:paraId="745CBF33" w14:textId="62F2F91E" w:rsidR="005A4E4B" w:rsidRDefault="005A4E4B" w:rsidP="005A4E4B">
      <w:pPr>
        <w:rPr>
          <w:ins w:id="4542" w:author="Tom Bergeron" w:date="2018-12-12T16:16:00Z"/>
        </w:rPr>
      </w:pPr>
    </w:p>
    <w:p w14:paraId="1E4BE50B" w14:textId="16E0575B" w:rsidR="005A4E4B" w:rsidRDefault="005A4E4B" w:rsidP="005A4E4B">
      <w:pPr>
        <w:rPr>
          <w:ins w:id="4543" w:author="Tom Bergeron" w:date="2018-12-12T16:16:00Z"/>
        </w:rPr>
      </w:pPr>
    </w:p>
    <w:p w14:paraId="3783F4C2" w14:textId="5C5180E1" w:rsidR="005A4E4B" w:rsidRDefault="005A4E4B" w:rsidP="005A4E4B">
      <w:pPr>
        <w:rPr>
          <w:ins w:id="4544" w:author="Tom Bergeron" w:date="2018-12-12T16:16:00Z"/>
        </w:rPr>
      </w:pPr>
    </w:p>
    <w:p w14:paraId="3DCA1FBD" w14:textId="30BAD230" w:rsidR="005A4E4B" w:rsidRPr="005733CC" w:rsidRDefault="005733CC" w:rsidP="005A4E4B">
      <w:pPr>
        <w:rPr>
          <w:rFonts w:ascii="Arial" w:hAnsi="Arial"/>
          <w:b/>
          <w:kern w:val="28"/>
          <w:sz w:val="40"/>
          <w:szCs w:val="36"/>
          <w:rPrChange w:id="4545" w:author="Tom Bergeron" w:date="2018-12-14T11:25:00Z">
            <w:rPr/>
          </w:rPrChange>
        </w:rPr>
      </w:pPr>
      <w:ins w:id="4546" w:author="Tom Bergeron" w:date="2018-12-14T11:25:00Z">
        <w:r>
          <w:br w:type="page"/>
        </w:r>
      </w:ins>
    </w:p>
    <w:p w14:paraId="1678B503" w14:textId="77777777" w:rsidR="002C5A91" w:rsidRPr="002C5A91" w:rsidRDefault="002C5A91">
      <w:pPr>
        <w:pStyle w:val="Heading1"/>
        <w:pageBreakBefore w:val="0"/>
        <w:rPr>
          <w:ins w:id="4547" w:author="Tom" w:date="2017-08-22T14:03:00Z"/>
        </w:rPr>
        <w:pPrChange w:id="4548" w:author="Karen" w:date="2017-08-23T15:10:00Z">
          <w:pPr/>
        </w:pPrChange>
      </w:pPr>
      <w:bookmarkStart w:id="4549" w:name="_Toc491175132"/>
      <w:bookmarkStart w:id="4550" w:name="_Toc491264041"/>
      <w:bookmarkStart w:id="4551" w:name="_Toc491347027"/>
      <w:bookmarkStart w:id="4552" w:name="_Toc494303967"/>
      <w:bookmarkStart w:id="4553" w:name="_Toc494304185"/>
      <w:bookmarkStart w:id="4554" w:name="_Toc532827308"/>
      <w:bookmarkStart w:id="4555" w:name="_Toc532827488"/>
      <w:bookmarkStart w:id="4556" w:name="_Toc532827602"/>
      <w:bookmarkStart w:id="4557" w:name="_Toc532827896"/>
      <w:bookmarkStart w:id="4558" w:name="_Toc532892557"/>
      <w:ins w:id="4559" w:author="Tom" w:date="2017-08-22T14:03:00Z">
        <w:r w:rsidRPr="002C5A91">
          <w:lastRenderedPageBreak/>
          <w:t>Alarm Relay</w:t>
        </w:r>
        <w:bookmarkEnd w:id="4549"/>
        <w:bookmarkEnd w:id="4550"/>
        <w:bookmarkEnd w:id="4551"/>
        <w:bookmarkEnd w:id="4552"/>
        <w:bookmarkEnd w:id="4553"/>
        <w:bookmarkEnd w:id="4554"/>
        <w:bookmarkEnd w:id="4555"/>
        <w:bookmarkEnd w:id="4556"/>
        <w:bookmarkEnd w:id="4557"/>
        <w:bookmarkEnd w:id="4558"/>
      </w:ins>
    </w:p>
    <w:p w14:paraId="2FC4DF49" w14:textId="77777777" w:rsidR="002C5A91" w:rsidRPr="002C5A91" w:rsidRDefault="002C5A91" w:rsidP="002C5A91">
      <w:pPr>
        <w:rPr>
          <w:ins w:id="4560" w:author="Tom" w:date="2017-08-22T14:03:00Z"/>
        </w:rPr>
      </w:pPr>
      <w:ins w:id="4561" w:author="Tom" w:date="2017-08-22T14:03:00Z">
        <w:r w:rsidRPr="002C5A91">
          <w:t xml:space="preserve">The Alarm Relay connects to the Alarm/Barcode port of the </w:t>
        </w:r>
        <w:proofErr w:type="gramStart"/>
        <w:r w:rsidRPr="002C5A91">
          <w:t>eTPU, and</w:t>
        </w:r>
        <w:proofErr w:type="gramEnd"/>
        <w:r w:rsidRPr="002C5A91">
          <w:t xml:space="preserve"> provides an external notification to the user when an alarm condition occurs. It allows for an optional audible light tower to be powered and triggered; can include SMEMA interface connections; and it allows a user to hardwire in an external device of their choosing. The Alarm Relay is required to have an external AC power source. </w:t>
        </w:r>
      </w:ins>
    </w:p>
    <w:p w14:paraId="2EB6BEA3" w14:textId="77777777" w:rsidR="002C5A91" w:rsidRPr="002C5A91" w:rsidRDefault="002C5A91" w:rsidP="002C5A91">
      <w:pPr>
        <w:rPr>
          <w:ins w:id="4562" w:author="Tom" w:date="2017-08-22T14:03:00Z"/>
        </w:rPr>
      </w:pPr>
      <w:ins w:id="4563" w:author="Tom" w:date="2017-08-22T14:03:00Z">
        <w:r w:rsidRPr="002C5A91">
          <w:t xml:space="preserve"> </w:t>
        </w:r>
      </w:ins>
    </w:p>
    <w:p w14:paraId="33BC3D82" w14:textId="2EE547DD" w:rsidR="002C5A91" w:rsidDel="005A4E4B" w:rsidRDefault="002C5A91" w:rsidP="002C5A91">
      <w:pPr>
        <w:rPr>
          <w:del w:id="4564" w:author="Tom Bergeron" w:date="2018-12-12T16:17:00Z"/>
        </w:rPr>
      </w:pPr>
      <w:ins w:id="4565" w:author="Tom" w:date="2017-08-22T14:03:00Z">
        <w:r w:rsidRPr="002C5A91">
          <w:rPr>
            <w:b/>
          </w:rPr>
          <w:t>Note</w:t>
        </w:r>
        <w:r w:rsidRPr="002C5A91">
          <w:t xml:space="preserve">: For more information about the hardware components of the system, see the </w:t>
        </w:r>
        <w:r w:rsidRPr="002C5A91">
          <w:rPr>
            <w:i/>
          </w:rPr>
          <w:t>Automatic System Hardware Installation Manual</w:t>
        </w:r>
        <w:r w:rsidRPr="002C5A91">
          <w:t xml:space="preserve"> (TFS-330210-000).</w:t>
        </w:r>
      </w:ins>
    </w:p>
    <w:p w14:paraId="2327408C" w14:textId="35611C57" w:rsidR="005733CC" w:rsidRDefault="005733CC" w:rsidP="002C5A91">
      <w:pPr>
        <w:rPr>
          <w:ins w:id="4566" w:author="Tom Bergeron" w:date="2018-12-14T11:22:00Z"/>
        </w:rPr>
      </w:pPr>
    </w:p>
    <w:p w14:paraId="12C73964" w14:textId="77777777" w:rsidR="005733CC" w:rsidRDefault="005733CC" w:rsidP="005733CC">
      <w:pPr>
        <w:pStyle w:val="Heading1"/>
        <w:pageBreakBefore w:val="0"/>
        <w:rPr>
          <w:ins w:id="4567" w:author="Tom Bergeron" w:date="2018-12-14T11:22:00Z"/>
        </w:rPr>
      </w:pPr>
      <w:bookmarkStart w:id="4568" w:name="_Toc532827309"/>
      <w:bookmarkStart w:id="4569" w:name="_Toc532827489"/>
      <w:bookmarkStart w:id="4570" w:name="_Toc532827603"/>
      <w:bookmarkStart w:id="4571" w:name="_Toc532827897"/>
      <w:bookmarkStart w:id="4572" w:name="_Toc532892558"/>
      <w:ins w:id="4573" w:author="Tom Bergeron" w:date="2018-12-14T11:22:00Z">
        <w:r>
          <w:t>Light Tower</w:t>
        </w:r>
        <w:bookmarkEnd w:id="4568"/>
        <w:bookmarkEnd w:id="4569"/>
        <w:bookmarkEnd w:id="4570"/>
        <w:bookmarkEnd w:id="4571"/>
        <w:bookmarkEnd w:id="4572"/>
        <w:r w:rsidRPr="00646FC2">
          <w:rPr>
            <w:rStyle w:val="Heading1Char"/>
            <w:b/>
          </w:rPr>
          <w:t xml:space="preserve"> </w:t>
        </w:r>
      </w:ins>
    </w:p>
    <w:p w14:paraId="7FF16733" w14:textId="77777777" w:rsidR="005733CC" w:rsidRDefault="005733CC" w:rsidP="005733CC">
      <w:pPr>
        <w:rPr>
          <w:ins w:id="4574" w:author="Tom Bergeron" w:date="2018-12-14T11:22:00Z"/>
        </w:rPr>
      </w:pPr>
    </w:p>
    <w:p w14:paraId="6B11005E" w14:textId="77777777" w:rsidR="005733CC" w:rsidRPr="00CA1F86" w:rsidRDefault="005733CC" w:rsidP="005733CC">
      <w:pPr>
        <w:rPr>
          <w:ins w:id="4575" w:author="Tom Bergeron" w:date="2018-12-14T11:22:00Z"/>
        </w:rPr>
      </w:pPr>
      <w:ins w:id="4576" w:author="Tom Bergeron" w:date="2018-12-14T11:22:00Z">
        <w:r>
          <w:t xml:space="preserve">The Light Tower is a means of providing an audio and/or visual cue when the automatic system software has determined that the oven process has reached an out-of-control condition. </w:t>
        </w:r>
      </w:ins>
    </w:p>
    <w:p w14:paraId="06480545" w14:textId="77777777" w:rsidR="005733CC" w:rsidRDefault="005733CC" w:rsidP="005733CC">
      <w:pPr>
        <w:rPr>
          <w:ins w:id="4577" w:author="Tom Bergeron" w:date="2018-12-14T11:22:00Z"/>
        </w:rPr>
      </w:pPr>
    </w:p>
    <w:p w14:paraId="56B961E6" w14:textId="13FEE9EE" w:rsidR="005733CC" w:rsidRDefault="005733CC" w:rsidP="005733CC">
      <w:pPr>
        <w:rPr>
          <w:ins w:id="4578" w:author="Tom Bergeron" w:date="2018-12-12T16:18:00Z"/>
        </w:rPr>
      </w:pPr>
      <w:ins w:id="4579" w:author="Tom Bergeron" w:date="2018-12-14T11:22:00Z">
        <w:r>
          <w:t xml:space="preserve">The light tower can only be used with the </w:t>
        </w:r>
        <w:r>
          <w:rPr>
            <w:i/>
          </w:rPr>
          <w:t xml:space="preserve">optional Alarm </w:t>
        </w:r>
        <w:r w:rsidRPr="00DC033B">
          <w:rPr>
            <w:i/>
          </w:rPr>
          <w:t>Relay</w:t>
        </w:r>
        <w:r>
          <w:t xml:space="preserve">, as it </w:t>
        </w:r>
        <w:r w:rsidRPr="00DC033B">
          <w:t>plugs</w:t>
        </w:r>
        <w:r>
          <w:t xml:space="preserve"> directly into the </w:t>
        </w:r>
        <w:r w:rsidRPr="00DC033B">
          <w:rPr>
            <w:i/>
          </w:rPr>
          <w:t>Alarm Relay</w:t>
        </w:r>
        <w:r>
          <w:t xml:space="preserve"> box. It uses a single Red light with an audible buzzer, which are both activated anytime an alarm condition occurs. Because it is controlled directly by the </w:t>
        </w:r>
        <w:r w:rsidRPr="00DC033B">
          <w:rPr>
            <w:i/>
          </w:rPr>
          <w:t>Alarm Relay</w:t>
        </w:r>
        <w:r>
          <w:t xml:space="preserve">, the light and audible buzzer will stay on for as long as the </w:t>
        </w:r>
        <w:r w:rsidRPr="00DC033B">
          <w:rPr>
            <w:i/>
          </w:rPr>
          <w:t>Alarm Relay</w:t>
        </w:r>
        <w:r>
          <w:t xml:space="preserve"> is energized.</w:t>
        </w:r>
      </w:ins>
    </w:p>
    <w:p w14:paraId="56F8406E" w14:textId="28D92ECD" w:rsidR="005A4E4B" w:rsidRPr="002C5A91" w:rsidRDefault="005A4E4B" w:rsidP="002C5A91">
      <w:pPr>
        <w:rPr>
          <w:ins w:id="4580" w:author="Tom" w:date="2017-08-22T14:03:00Z"/>
        </w:rPr>
      </w:pPr>
      <w:ins w:id="4581" w:author="Tom Bergeron" w:date="2018-12-12T16:18:00Z">
        <w:r>
          <w:br w:type="page"/>
        </w:r>
      </w:ins>
    </w:p>
    <w:p w14:paraId="6CDEA054" w14:textId="7241371B" w:rsidR="00306EC4" w:rsidRPr="00B1186A" w:rsidRDefault="00306EC4" w:rsidP="001950EA">
      <w:pPr>
        <w:pStyle w:val="Heading1"/>
      </w:pPr>
      <w:bookmarkStart w:id="4582" w:name="_Toc469612993"/>
      <w:bookmarkStart w:id="4583" w:name="_Toc491174916"/>
      <w:bookmarkStart w:id="4584" w:name="_Toc491175136"/>
      <w:bookmarkStart w:id="4585" w:name="_Toc491264045"/>
      <w:bookmarkStart w:id="4586" w:name="_Toc491347029"/>
      <w:bookmarkStart w:id="4587" w:name="_Toc494303969"/>
      <w:bookmarkStart w:id="4588" w:name="_Toc494304145"/>
      <w:bookmarkStart w:id="4589" w:name="_Toc494304187"/>
      <w:bookmarkStart w:id="4590" w:name="_Toc532827310"/>
      <w:bookmarkStart w:id="4591" w:name="_Toc532827490"/>
      <w:bookmarkStart w:id="4592" w:name="_Toc532827604"/>
      <w:bookmarkStart w:id="4593" w:name="_Toc532827898"/>
      <w:bookmarkStart w:id="4594" w:name="_Toc468551594"/>
      <w:bookmarkStart w:id="4595" w:name="_Toc469038822"/>
      <w:bookmarkStart w:id="4596" w:name="_Toc469038877"/>
      <w:bookmarkStart w:id="4597" w:name="_Toc469042036"/>
      <w:bookmarkStart w:id="4598" w:name="_Toc469043219"/>
      <w:bookmarkStart w:id="4599" w:name="_Toc469043523"/>
      <w:bookmarkStart w:id="4600" w:name="_Toc469043799"/>
      <w:bookmarkStart w:id="4601" w:name="_Toc469043855"/>
      <w:bookmarkStart w:id="4602" w:name="_Toc469139453"/>
      <w:bookmarkStart w:id="4603" w:name="_Toc469152898"/>
      <w:bookmarkStart w:id="4604" w:name="_Toc33512795"/>
      <w:bookmarkStart w:id="4605" w:name="_Toc40509284"/>
      <w:bookmarkStart w:id="4606" w:name="_Toc119468206"/>
      <w:bookmarkStart w:id="4607" w:name="_Toc532892559"/>
      <w:bookmarkEnd w:id="4531"/>
      <w:r w:rsidRPr="00306EC4">
        <w:lastRenderedPageBreak/>
        <w:t>Appendix A: The Process Window Index</w:t>
      </w:r>
      <w:bookmarkEnd w:id="4582"/>
      <w:bookmarkEnd w:id="4583"/>
      <w:bookmarkEnd w:id="4584"/>
      <w:bookmarkEnd w:id="4585"/>
      <w:bookmarkEnd w:id="4586"/>
      <w:bookmarkEnd w:id="4587"/>
      <w:bookmarkEnd w:id="4588"/>
      <w:bookmarkEnd w:id="4589"/>
      <w:bookmarkEnd w:id="4590"/>
      <w:bookmarkEnd w:id="4591"/>
      <w:bookmarkEnd w:id="4592"/>
      <w:bookmarkEnd w:id="4593"/>
      <w:bookmarkEnd w:id="4607"/>
      <w:r w:rsidRPr="00306EC4">
        <w:t xml:space="preserve"> </w:t>
      </w:r>
      <w:bookmarkEnd w:id="4594"/>
      <w:bookmarkEnd w:id="4595"/>
      <w:bookmarkEnd w:id="4596"/>
      <w:bookmarkEnd w:id="4597"/>
      <w:bookmarkEnd w:id="4598"/>
      <w:bookmarkEnd w:id="4599"/>
      <w:bookmarkEnd w:id="4600"/>
      <w:bookmarkEnd w:id="4601"/>
      <w:bookmarkEnd w:id="4602"/>
      <w:bookmarkEnd w:id="4603"/>
    </w:p>
    <w:p w14:paraId="2053AF66" w14:textId="1AC66D8B" w:rsidR="005A0A10" w:rsidRPr="004777BD" w:rsidRDefault="005A0A10" w:rsidP="001950EA">
      <w:pPr>
        <w:ind w:firstLine="720"/>
        <w:jc w:val="both"/>
        <w:rPr>
          <w:szCs w:val="32"/>
        </w:rPr>
      </w:pPr>
      <w:bookmarkStart w:id="4608" w:name="_Toc176001821"/>
      <w:bookmarkStart w:id="4609" w:name="_Toc469043220"/>
      <w:bookmarkStart w:id="4610" w:name="_Toc469043524"/>
      <w:bookmarkStart w:id="4611" w:name="_Toc469043800"/>
      <w:bookmarkStart w:id="4612" w:name="_Toc469139454"/>
      <w:bookmarkStart w:id="4613" w:name="_Toc469152899"/>
      <w:r w:rsidRPr="001950EA">
        <w:rPr>
          <w:rFonts w:ascii="Arial" w:hAnsi="Arial" w:cs="Arial"/>
          <w:b/>
          <w:sz w:val="32"/>
          <w:szCs w:val="32"/>
        </w:rPr>
        <w:t>A Method for Quantify Thermal Profile Performance</w:t>
      </w:r>
    </w:p>
    <w:p w14:paraId="447F6248" w14:textId="087C7C31" w:rsidR="00602636" w:rsidRPr="002D78E7" w:rsidRDefault="00306EC4">
      <w:pPr>
        <w:pStyle w:val="Heading2"/>
      </w:pPr>
      <w:bookmarkStart w:id="4614" w:name="_Toc469612994"/>
      <w:bookmarkStart w:id="4615" w:name="_Toc491174917"/>
      <w:bookmarkStart w:id="4616" w:name="_Toc491175137"/>
      <w:bookmarkStart w:id="4617" w:name="_Toc491264046"/>
      <w:bookmarkStart w:id="4618" w:name="_Toc494303970"/>
      <w:bookmarkStart w:id="4619" w:name="_Toc494304146"/>
      <w:bookmarkStart w:id="4620" w:name="_Toc532827311"/>
      <w:bookmarkStart w:id="4621" w:name="_Toc532827491"/>
      <w:bookmarkStart w:id="4622" w:name="_Toc532827899"/>
      <w:r>
        <w:t>The P</w:t>
      </w:r>
      <w:r w:rsidR="00602636" w:rsidRPr="002D78E7">
        <w:t>roblem</w:t>
      </w:r>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p>
    <w:p w14:paraId="65EA5020" w14:textId="77777777" w:rsidR="00602636" w:rsidRPr="00B1186A" w:rsidRDefault="00602636" w:rsidP="00602636">
      <w:r w:rsidRPr="00B1186A">
        <w:t xml:space="preserve">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w:t>
      </w:r>
      <w:proofErr w:type="gramStart"/>
      <w:r w:rsidRPr="00B1186A">
        <w:t>really good</w:t>
      </w:r>
      <w:proofErr w:type="gramEnd"/>
      <w:r w:rsidRPr="00B1186A">
        <w:t>.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pPr>
        <w:pStyle w:val="Heading2"/>
      </w:pPr>
      <w:bookmarkStart w:id="4623" w:name="_Toc176001822"/>
      <w:bookmarkStart w:id="4624" w:name="_Toc469043221"/>
      <w:bookmarkStart w:id="4625" w:name="_Toc469043525"/>
      <w:bookmarkStart w:id="4626" w:name="_Toc469043801"/>
      <w:bookmarkStart w:id="4627" w:name="_Toc469139455"/>
      <w:bookmarkStart w:id="4628" w:name="_Toc469152900"/>
      <w:bookmarkStart w:id="4629" w:name="_Toc469612995"/>
      <w:bookmarkStart w:id="4630" w:name="_Toc491174918"/>
      <w:bookmarkStart w:id="4631" w:name="_Toc491175138"/>
      <w:bookmarkStart w:id="4632" w:name="_Toc491264047"/>
      <w:bookmarkStart w:id="4633" w:name="_Toc494303971"/>
      <w:bookmarkStart w:id="4634" w:name="_Toc494304147"/>
      <w:bookmarkStart w:id="4635" w:name="_Toc532827312"/>
      <w:bookmarkStart w:id="4636" w:name="_Toc532827492"/>
      <w:bookmarkStart w:id="4637" w:name="_Toc532827900"/>
      <w:r w:rsidRPr="002D78E7">
        <w:t>Defining the Process Window Index</w:t>
      </w:r>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p>
    <w:tbl>
      <w:tblPr>
        <w:tblW w:w="0" w:type="auto"/>
        <w:tblLook w:val="04A0" w:firstRow="1" w:lastRow="0" w:firstColumn="1" w:lastColumn="0" w:noHBand="0" w:noVBand="1"/>
      </w:tblPr>
      <w:tblGrid>
        <w:gridCol w:w="4788"/>
        <w:gridCol w:w="4788"/>
      </w:tblGrid>
      <w:tr w:rsidR="00602636" w14:paraId="7889032F" w14:textId="77777777" w:rsidTr="00F43F3C">
        <w:tc>
          <w:tcPr>
            <w:tcW w:w="4788" w:type="dxa"/>
            <w:shd w:val="clear" w:color="auto" w:fill="auto"/>
          </w:tcPr>
          <w:p w14:paraId="7F807AA6" w14:textId="5DC22A77" w:rsidR="00602636" w:rsidRDefault="00602636" w:rsidP="00F43F3C">
            <w:r w:rsidRPr="00B1186A">
              <w:t>The Process Window Index</w:t>
            </w:r>
            <w:r>
              <w:t xml:space="preserve"> (PWI)</w:t>
            </w:r>
            <w:r w:rsidRPr="00B1186A">
              <w:t xml:space="preserve"> is a measure of how well a profile fits within user defined process limits.  See </w:t>
            </w:r>
            <w:r w:rsidR="00C10912">
              <w:fldChar w:fldCharType="begin"/>
            </w:r>
            <w:r w:rsidR="00C10912">
              <w:instrText xml:space="preserve"> REF _Ref173159105  \* MERGEFORMAT </w:instrText>
            </w:r>
            <w:r w:rsidR="00C10912">
              <w:fldChar w:fldCharType="separate"/>
            </w:r>
            <w:r w:rsidR="0013342E" w:rsidRPr="0013342E">
              <w:t xml:space="preserve">Figure </w:t>
            </w:r>
            <w:r w:rsidR="0013342E" w:rsidRPr="0013342E">
              <w:rPr>
                <w:noProof/>
              </w:rPr>
              <w:t>148</w:t>
            </w:r>
            <w:r w:rsidR="00C10912">
              <w:rPr>
                <w:noProof/>
              </w:rPr>
              <w:fldChar w:fldCharType="end"/>
            </w:r>
            <w:r w:rsidRPr="00B1186A">
              <w:t>.</w:t>
            </w:r>
          </w:p>
          <w:p w14:paraId="7EEE1C2D" w14:textId="77777777" w:rsidR="00602636" w:rsidRPr="00B1186A" w:rsidRDefault="00602636" w:rsidP="00F43F3C"/>
          <w:p w14:paraId="0FBBDD84" w14:textId="77777777" w:rsidR="00602636" w:rsidRPr="00B1186A" w:rsidRDefault="00602636" w:rsidP="00F43F3C">
            <w:r w:rsidRPr="00B1186A">
              <w:t xml:space="preserve">This is done by ranking process profiles </w:t>
            </w:r>
            <w:proofErr w:type="gramStart"/>
            <w:r w:rsidRPr="00B1186A">
              <w:t>on the basis of</w:t>
            </w:r>
            <w:proofErr w:type="gramEnd"/>
            <w:r w:rsidRPr="00B1186A">
              <w:t xml:space="preserve">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257"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77777777" w:rsidR="00602636" w:rsidRPr="00AF1D5A" w:rsidRDefault="00602636" w:rsidP="00F43F3C">
            <w:pPr>
              <w:jc w:val="center"/>
              <w:rPr>
                <w:rFonts w:ascii="Arial" w:hAnsi="Arial" w:cs="Arial"/>
                <w:sz w:val="16"/>
                <w:szCs w:val="16"/>
              </w:rPr>
            </w:pPr>
            <w:bookmarkStart w:id="4638"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148</w:t>
            </w:r>
            <w:r w:rsidRPr="00AF1D5A">
              <w:rPr>
                <w:rFonts w:ascii="Arial" w:hAnsi="Arial" w:cs="Arial"/>
                <w:sz w:val="16"/>
                <w:szCs w:val="16"/>
              </w:rPr>
              <w:fldChar w:fldCharType="end"/>
            </w:r>
            <w:bookmarkEnd w:id="4638"/>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258"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77777777" w:rsidR="00602636" w:rsidRPr="00AF1D5A" w:rsidRDefault="00602636" w:rsidP="00F43F3C">
            <w:pPr>
              <w:jc w:val="center"/>
              <w:rPr>
                <w:rFonts w:ascii="Arial" w:hAnsi="Arial" w:cs="Arial"/>
                <w:sz w:val="16"/>
                <w:szCs w:val="16"/>
              </w:rPr>
            </w:pPr>
            <w:bookmarkStart w:id="4639"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13342E">
              <w:rPr>
                <w:rFonts w:ascii="Arial" w:hAnsi="Arial" w:cs="Arial"/>
                <w:noProof/>
                <w:sz w:val="16"/>
                <w:szCs w:val="16"/>
              </w:rPr>
              <w:t>149</w:t>
            </w:r>
            <w:r w:rsidRPr="00AF1D5A">
              <w:rPr>
                <w:rFonts w:ascii="Arial" w:hAnsi="Arial" w:cs="Arial"/>
                <w:sz w:val="16"/>
                <w:szCs w:val="16"/>
              </w:rPr>
              <w:fldChar w:fldCharType="end"/>
            </w:r>
            <w:bookmarkEnd w:id="4639"/>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533EC7B2" w:rsidR="00602636" w:rsidRPr="00B1186A" w:rsidRDefault="00C10912" w:rsidP="00602636">
      <w:r>
        <w:fldChar w:fldCharType="begin"/>
      </w:r>
      <w:r>
        <w:instrText xml:space="preserve"> REF _Ref173159125  \* MERGEFORMAT </w:instrText>
      </w:r>
      <w:r>
        <w:fldChar w:fldCharType="separate"/>
      </w:r>
      <w:r w:rsidR="0013342E" w:rsidRPr="0013342E">
        <w:t xml:space="preserve">Figure </w:t>
      </w:r>
      <w:r w:rsidR="0013342E" w:rsidRPr="0013342E">
        <w:rPr>
          <w:noProof/>
        </w:rPr>
        <w:t>149</w:t>
      </w:r>
      <w:r>
        <w:rPr>
          <w:noProof/>
        </w:rPr>
        <w:fldChar w:fldCharType="end"/>
      </w:r>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078071EA"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r w:rsidR="00C10912">
        <w:fldChar w:fldCharType="begin"/>
      </w:r>
      <w:r w:rsidR="00C10912">
        <w:instrText xml:space="preserve"> REF _Ref173159248  \* MERGEFORMAT </w:instrText>
      </w:r>
      <w:r w:rsidR="00C10912">
        <w:fldChar w:fldCharType="separate"/>
      </w:r>
      <w:r w:rsidR="0013342E" w:rsidRPr="00B1186A">
        <w:t xml:space="preserve">Figure </w:t>
      </w:r>
      <w:r w:rsidR="0013342E">
        <w:rPr>
          <w:noProof/>
        </w:rPr>
        <w:t>150</w:t>
      </w:r>
      <w:r w:rsidR="00C10912">
        <w:rPr>
          <w:noProof/>
        </w:rPr>
        <w:fldChar w:fldCharType="end"/>
      </w:r>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77777777" w:rsidR="00602636" w:rsidRPr="00B1186A" w:rsidRDefault="00602636" w:rsidP="00602636">
      <w:pPr>
        <w:pStyle w:val="Caption"/>
      </w:pPr>
      <w:bookmarkStart w:id="4640" w:name="_Ref173159248"/>
      <w:r w:rsidRPr="00B1186A">
        <w:t xml:space="preserve">Figure </w:t>
      </w:r>
      <w:r w:rsidR="00C10912">
        <w:fldChar w:fldCharType="begin"/>
      </w:r>
      <w:r w:rsidR="00C10912">
        <w:instrText xml:space="preserve"> SEQ Figure \* ARABIC </w:instrText>
      </w:r>
      <w:r w:rsidR="00C10912">
        <w:fldChar w:fldCharType="separate"/>
      </w:r>
      <w:r w:rsidR="0013342E">
        <w:rPr>
          <w:noProof/>
        </w:rPr>
        <w:t>150</w:t>
      </w:r>
      <w:r w:rsidR="00C10912">
        <w:rPr>
          <w:noProof/>
        </w:rPr>
        <w:fldChar w:fldCharType="end"/>
      </w:r>
      <w:bookmarkEnd w:id="4640"/>
      <w:r w:rsidRPr="00B1186A">
        <w:t>: The Process Window Index</w:t>
      </w:r>
      <w:r w:rsidRPr="00B1186A">
        <w:br/>
        <w:t>(Multiple Statistics for a Single Thermocouple and Final PWI Calculation)</w:t>
      </w:r>
    </w:p>
    <w:p w14:paraId="0E12D770" w14:textId="77777777" w:rsidR="00602636" w:rsidRPr="002D78E7" w:rsidRDefault="00602636">
      <w:pPr>
        <w:pStyle w:val="Heading2"/>
      </w:pPr>
      <w:bookmarkStart w:id="4641" w:name="_Toc176001823"/>
      <w:bookmarkStart w:id="4642" w:name="_Toc469043222"/>
      <w:bookmarkStart w:id="4643" w:name="_Toc469043526"/>
      <w:bookmarkStart w:id="4644" w:name="_Toc469043802"/>
      <w:bookmarkStart w:id="4645" w:name="_Toc469139456"/>
      <w:bookmarkStart w:id="4646" w:name="_Toc469152901"/>
      <w:bookmarkStart w:id="4647" w:name="_Toc469612996"/>
      <w:bookmarkStart w:id="4648" w:name="_Toc491174919"/>
      <w:bookmarkStart w:id="4649" w:name="_Toc491175139"/>
      <w:bookmarkStart w:id="4650" w:name="_Toc491264048"/>
      <w:bookmarkStart w:id="4651" w:name="_Toc494303972"/>
      <w:bookmarkStart w:id="4652" w:name="_Toc494304148"/>
      <w:bookmarkStart w:id="4653" w:name="_Toc532827313"/>
      <w:bookmarkStart w:id="4654" w:name="_Toc532827493"/>
      <w:bookmarkStart w:id="4655" w:name="_Toc532827901"/>
      <w:r w:rsidRPr="002D78E7">
        <w:t>Calculating the PWI</w:t>
      </w:r>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p>
    <w:p w14:paraId="03DF96B8" w14:textId="77777777" w:rsidR="00602636" w:rsidRPr="00B1186A" w:rsidRDefault="00602636" w:rsidP="00602636">
      <w:r w:rsidRPr="00B1186A">
        <w:t xml:space="preserve">To calculate the Process Window Index: </w:t>
      </w:r>
      <w:proofErr w:type="spellStart"/>
      <w:r w:rsidRPr="00B1186A">
        <w:t>i</w:t>
      </w:r>
      <w:proofErr w:type="spellEnd"/>
      <w:r w:rsidRPr="00B1186A">
        <w:t xml:space="preserve">=1 to N (number of thermocouples); j=1 to M (number of statistics per thermocouple); </w:t>
      </w:r>
      <w:proofErr w:type="spellStart"/>
      <w:r w:rsidRPr="00B1186A">
        <w:rPr>
          <w:b/>
        </w:rPr>
        <w:t>measured_value</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value; </w:t>
      </w:r>
      <w:proofErr w:type="spellStart"/>
      <w:r w:rsidRPr="00B1186A">
        <w:rPr>
          <w:b/>
        </w:rPr>
        <w:t>average_limits</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average of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and low limits; and </w:t>
      </w:r>
      <w:r w:rsidRPr="00B1186A">
        <w:rPr>
          <w:b/>
        </w:rPr>
        <w:t>range</w:t>
      </w:r>
      <w:r w:rsidRPr="00B1186A">
        <w:rPr>
          <w:b/>
          <w:vertAlign w:val="subscript"/>
        </w:rPr>
        <w:t>[</w:t>
      </w:r>
      <w:proofErr w:type="spellStart"/>
      <w:r w:rsidRPr="00B1186A">
        <w:rPr>
          <w:b/>
          <w:vertAlign w:val="subscript"/>
        </w:rPr>
        <w:t>i,j</w:t>
      </w:r>
      <w:proofErr w:type="spellEnd"/>
      <w:r w:rsidRPr="00B1186A">
        <w:rPr>
          <w:b/>
          <w:vertAlign w:val="subscript"/>
        </w:rPr>
        <w:t xml:space="preserve">] </w:t>
      </w:r>
      <w:r w:rsidRPr="00B1186A">
        <w:t>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77777777" w:rsidR="00602636" w:rsidRPr="00B1186A" w:rsidRDefault="00602636" w:rsidP="00602636">
      <w:pPr>
        <w:pStyle w:val="Caption"/>
      </w:pPr>
      <w:r w:rsidRPr="00B1186A">
        <w:t xml:space="preserve">Figure </w:t>
      </w:r>
      <w:r w:rsidR="00C10912">
        <w:fldChar w:fldCharType="begin"/>
      </w:r>
      <w:r w:rsidR="00C10912">
        <w:instrText xml:space="preserve"> SEQ Figure \* ARABIC </w:instrText>
      </w:r>
      <w:r w:rsidR="00C10912">
        <w:fldChar w:fldCharType="separate"/>
      </w:r>
      <w:r w:rsidR="0013342E">
        <w:rPr>
          <w:noProof/>
        </w:rPr>
        <w:t>151</w:t>
      </w:r>
      <w:r w:rsidR="00C10912">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 xml:space="preserve">Thus, the PWI calculation includes all thermocouple statistics for all thermocouples.  The profile PWI is the </w:t>
      </w:r>
      <w:proofErr w:type="gramStart"/>
      <w:r w:rsidRPr="00B1186A">
        <w:t>worst case</w:t>
      </w:r>
      <w:proofErr w:type="gramEnd"/>
      <w:r w:rsidRPr="00B1186A">
        <w:t xml:space="preserve"> profile statistic (maximum, or highest percentage of the process window used), and all other values are less.</w:t>
      </w:r>
    </w:p>
    <w:p w14:paraId="325D3E35" w14:textId="77777777" w:rsidR="008904F6" w:rsidRDefault="008904F6" w:rsidP="00602636">
      <w:pPr>
        <w:keepNext/>
        <w:spacing w:before="120" w:after="120"/>
      </w:pPr>
      <w:bookmarkStart w:id="4656"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pPr>
        <w:pStyle w:val="Heading2"/>
      </w:pPr>
      <w:r>
        <w:br w:type="page"/>
      </w:r>
      <w:bookmarkStart w:id="4657" w:name="_Toc469043223"/>
      <w:bookmarkStart w:id="4658" w:name="_Toc469043527"/>
      <w:bookmarkStart w:id="4659" w:name="_Toc469043803"/>
      <w:bookmarkStart w:id="4660" w:name="_Toc469139457"/>
      <w:bookmarkStart w:id="4661" w:name="_Toc469152902"/>
      <w:bookmarkStart w:id="4662" w:name="_Toc469612997"/>
      <w:bookmarkStart w:id="4663" w:name="_Toc491174920"/>
      <w:bookmarkStart w:id="4664" w:name="_Toc491175140"/>
      <w:bookmarkStart w:id="4665" w:name="_Toc491264049"/>
      <w:bookmarkStart w:id="4666" w:name="_Toc494303973"/>
      <w:bookmarkStart w:id="4667" w:name="_Toc494304149"/>
      <w:bookmarkStart w:id="4668" w:name="_Toc532827314"/>
      <w:bookmarkStart w:id="4669" w:name="_Toc532827494"/>
      <w:bookmarkStart w:id="4670" w:name="_Toc532827902"/>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 xml:space="preserve">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w:t>
      </w:r>
      <w:proofErr w:type="gramStart"/>
      <w:r w:rsidRPr="00B1186A">
        <w:t>an experienced engineer hours</w:t>
      </w:r>
      <w:proofErr w:type="gramEnd"/>
      <w:r w:rsidRPr="00B1186A">
        <w:t>.</w:t>
      </w:r>
    </w:p>
    <w:p w14:paraId="5DF634F9" w14:textId="77777777" w:rsidR="00602636" w:rsidRPr="00B1186A" w:rsidRDefault="00602636" w:rsidP="00602636"/>
    <w:p w14:paraId="495B16EA" w14:textId="2608BA5B" w:rsidR="00602636" w:rsidRPr="00B1186A" w:rsidRDefault="00602636" w:rsidP="00602636">
      <w:r w:rsidRPr="00B1186A">
        <w:t xml:space="preserve">The third benefit is that because the PWI reflects the performance of the whole profile, it provides </w:t>
      </w:r>
      <w:ins w:id="4671" w:author="Tom Bergeron" w:date="2018-12-17T19:05:00Z">
        <w:r w:rsidR="002D1566">
          <w:t xml:space="preserve">a </w:t>
        </w:r>
      </w:ins>
      <w:r w:rsidRPr="00B1186A">
        <w:t>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519F7600" w:rsidR="00602636" w:rsidRPr="00B1186A" w:rsidRDefault="00C10912" w:rsidP="00602636">
      <w:r>
        <w:fldChar w:fldCharType="begin"/>
      </w:r>
      <w:r>
        <w:instrText xml:space="preserve"> REF _Ref173159406  \* MERGEFORMAT </w:instrText>
      </w:r>
      <w:r>
        <w:fldChar w:fldCharType="separate"/>
      </w:r>
      <w:r w:rsidR="0013342E" w:rsidRPr="00B1186A">
        <w:t xml:space="preserve">Table </w:t>
      </w:r>
      <w:r w:rsidR="0013342E">
        <w:rPr>
          <w:noProof/>
        </w:rPr>
        <w:t>10</w:t>
      </w:r>
      <w:r>
        <w:rPr>
          <w:noProof/>
        </w:rPr>
        <w:fldChar w:fldCharType="end"/>
      </w:r>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r>
        <w:fldChar w:fldCharType="begin"/>
      </w:r>
      <w:r>
        <w:instrText xml:space="preserve"> REF _Ref173159406  \* MERGEFORMAT </w:instrText>
      </w:r>
      <w:r>
        <w:fldChar w:fldCharType="separate"/>
      </w:r>
      <w:r w:rsidR="0013342E" w:rsidRPr="00B1186A">
        <w:t xml:space="preserve">Table </w:t>
      </w:r>
      <w:r w:rsidR="0013342E">
        <w:rPr>
          <w:noProof/>
        </w:rPr>
        <w:t>10</w:t>
      </w:r>
      <w:r>
        <w:rPr>
          <w:noProof/>
        </w:rPr>
        <w:fldChar w:fldCharType="end"/>
      </w:r>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77777777" w:rsidR="00602636" w:rsidRPr="00B1186A" w:rsidRDefault="00602636" w:rsidP="00602636">
      <w:pPr>
        <w:pStyle w:val="Caption"/>
      </w:pPr>
      <w:bookmarkStart w:id="4672" w:name="_Ref173159406"/>
      <w:r w:rsidRPr="00B1186A">
        <w:t xml:space="preserve">Table </w:t>
      </w:r>
      <w:r w:rsidR="00C10912">
        <w:fldChar w:fldCharType="begin"/>
      </w:r>
      <w:r w:rsidR="00C10912">
        <w:instrText xml:space="preserve"> SEQ Table \* ARABIC </w:instrText>
      </w:r>
      <w:r w:rsidR="00C10912">
        <w:fldChar w:fldCharType="separate"/>
      </w:r>
      <w:r w:rsidR="0013342E">
        <w:rPr>
          <w:noProof/>
        </w:rPr>
        <w:t>10</w:t>
      </w:r>
      <w:r w:rsidR="00C10912">
        <w:rPr>
          <w:noProof/>
        </w:rPr>
        <w:fldChar w:fldCharType="end"/>
      </w:r>
      <w:bookmarkEnd w:id="4672"/>
      <w:r w:rsidRPr="00B1186A">
        <w:t>: Comparison of Oven Performance – Best Achievable PWI</w:t>
      </w:r>
    </w:p>
    <w:p w14:paraId="1B160E92" w14:textId="77777777" w:rsidR="00602636" w:rsidRPr="002D78E7" w:rsidRDefault="00602636">
      <w:pPr>
        <w:pStyle w:val="Heading2"/>
      </w:pPr>
      <w:bookmarkStart w:id="4673" w:name="_Toc176001825"/>
      <w:bookmarkStart w:id="4674" w:name="_Toc469043224"/>
      <w:bookmarkStart w:id="4675" w:name="_Toc469043528"/>
      <w:bookmarkStart w:id="4676" w:name="_Toc469043804"/>
      <w:bookmarkStart w:id="4677" w:name="_Toc469139458"/>
      <w:bookmarkStart w:id="4678" w:name="_Toc469152903"/>
      <w:bookmarkStart w:id="4679" w:name="_Toc469612998"/>
      <w:bookmarkStart w:id="4680" w:name="_Toc491174921"/>
      <w:bookmarkStart w:id="4681" w:name="_Toc491175141"/>
      <w:bookmarkStart w:id="4682" w:name="_Toc491264050"/>
      <w:bookmarkStart w:id="4683" w:name="_Toc494303974"/>
      <w:bookmarkStart w:id="4684" w:name="_Toc494304150"/>
      <w:bookmarkStart w:id="4685" w:name="_Toc532827315"/>
      <w:bookmarkStart w:id="4686" w:name="_Toc532827495"/>
      <w:bookmarkStart w:id="4687" w:name="_Toc532827903"/>
      <w:r w:rsidRPr="002D78E7">
        <w:t>Conclusion</w:t>
      </w:r>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p>
    <w:p w14:paraId="3839A738" w14:textId="53547168" w:rsidR="00602636" w:rsidRPr="00B1186A" w:rsidRDefault="00602636" w:rsidP="00602636">
      <w:r w:rsidRPr="00B1186A">
        <w:t xml:space="preserve">The simplicity of the Process Window Index makes its validity as a statistical tool </w:t>
      </w:r>
      <w:proofErr w:type="gramStart"/>
      <w:r w:rsidRPr="00B1186A">
        <w:t>readily apparent</w:t>
      </w:r>
      <w:proofErr w:type="gramEnd"/>
      <w:r w:rsidRPr="00B1186A">
        <w:t xml:space="preserve">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w:t>
      </w:r>
      <w:del w:id="4688" w:author="Tom" w:date="2017-09-27T19:20:00Z">
        <w:r w:rsidRPr="00B1186A" w:rsidDel="00991D1B">
          <w:delText xml:space="preserve"> the coming of</w:delText>
        </w:r>
      </w:del>
      <w:r w:rsidRPr="00B1186A">
        <w:t xml:space="preserve"> Lead-free electronic assembly mean</w:t>
      </w:r>
      <w:ins w:id="4689" w:author="Tom" w:date="2017-09-27T19:20:00Z">
        <w:r w:rsidR="00991D1B">
          <w:t>s</w:t>
        </w:r>
      </w:ins>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4690" w:name="_Toc329249494"/>
      <w:r>
        <w:rPr>
          <w:rStyle w:val="Heading1Char"/>
        </w:rPr>
        <w:br w:type="page"/>
      </w:r>
      <w:bookmarkEnd w:id="4690"/>
    </w:p>
    <w:p w14:paraId="78DFAFA7" w14:textId="77777777" w:rsidR="00306EC4" w:rsidRDefault="00306EC4" w:rsidP="001950EA">
      <w:pPr>
        <w:pStyle w:val="Heading1"/>
      </w:pPr>
      <w:bookmarkStart w:id="4691" w:name="_Toc468551595"/>
      <w:bookmarkStart w:id="4692" w:name="_Toc469038823"/>
      <w:bookmarkStart w:id="4693" w:name="_Toc469038878"/>
      <w:bookmarkStart w:id="4694" w:name="_Toc469042037"/>
      <w:bookmarkStart w:id="4695" w:name="_Toc469043225"/>
      <w:bookmarkStart w:id="4696" w:name="_Toc469043529"/>
      <w:bookmarkStart w:id="4697" w:name="_Toc469043805"/>
      <w:bookmarkStart w:id="4698" w:name="_Toc469043856"/>
      <w:bookmarkStart w:id="4699" w:name="_Toc469139459"/>
      <w:bookmarkStart w:id="4700" w:name="_Toc469152904"/>
      <w:bookmarkStart w:id="4701" w:name="_Toc469612999"/>
      <w:bookmarkStart w:id="4702" w:name="_Toc491174922"/>
      <w:bookmarkStart w:id="4703" w:name="_Toc491175142"/>
      <w:bookmarkStart w:id="4704" w:name="_Toc491264051"/>
      <w:bookmarkStart w:id="4705" w:name="_Toc491347030"/>
      <w:bookmarkStart w:id="4706" w:name="_Toc494303975"/>
      <w:bookmarkStart w:id="4707" w:name="_Toc494304151"/>
      <w:bookmarkStart w:id="4708" w:name="_Toc494304188"/>
      <w:bookmarkStart w:id="4709" w:name="_Toc532827316"/>
      <w:bookmarkStart w:id="4710" w:name="_Toc532827496"/>
      <w:bookmarkStart w:id="4711" w:name="_Toc532827605"/>
      <w:bookmarkStart w:id="4712" w:name="_Toc532827904"/>
      <w:bookmarkStart w:id="4713" w:name="_Toc532892560"/>
      <w:r w:rsidRPr="00306EC4">
        <w:lastRenderedPageBreak/>
        <w:t xml:space="preserve">Appendix B: Recalculating Zone Delta Limits </w:t>
      </w:r>
      <w:proofErr w:type="gramStart"/>
      <w:r w:rsidRPr="00306EC4">
        <w:t>From</w:t>
      </w:r>
      <w:proofErr w:type="gramEnd"/>
      <w:r w:rsidRPr="00306EC4">
        <w:t xml:space="preserve"> Navigator/Auto-Focus Predictions</w:t>
      </w:r>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p>
    <w:p w14:paraId="3C1C4153" w14:textId="37B66F0D" w:rsidR="00794B93" w:rsidRPr="00676AEE" w:rsidRDefault="00794B93" w:rsidP="00794B93">
      <w:r w:rsidRPr="00676AEE">
        <w:t xml:space="preserve">Occasionally, when using the </w:t>
      </w:r>
      <w:r w:rsidRPr="00676AEE">
        <w:rPr>
          <w:i/>
        </w:rPr>
        <w:t>Navigato</w:t>
      </w:r>
      <w:ins w:id="4714" w:author="Tom" w:date="2017-09-27T19:21:00Z">
        <w:r w:rsidR="00991D1B">
          <w:rPr>
            <w:i/>
          </w:rPr>
          <w:t xml:space="preserve">r </w:t>
        </w:r>
      </w:ins>
      <w:del w:id="4715" w:author="Tom" w:date="2017-09-27T19:21:00Z">
        <w:r w:rsidRPr="00676AEE" w:rsidDel="00991D1B">
          <w:rPr>
            <w:i/>
          </w:rPr>
          <w:delText>r</w:delText>
        </w:r>
      </w:del>
      <w:ins w:id="4716" w:author="Tom" w:date="2017-09-27T19:21:00Z">
        <w:r w:rsidR="00991D1B">
          <w:rPr>
            <w:i/>
          </w:rPr>
          <w:t>Power</w:t>
        </w:r>
      </w:ins>
      <w:r w:rsidRPr="00676AEE">
        <w:t xml:space="preserve"> or </w:t>
      </w:r>
      <w:r w:rsidRPr="00676AEE">
        <w:rPr>
          <w:i/>
        </w:rPr>
        <w:t xml:space="preserve">Auto-Focus </w:t>
      </w:r>
      <w:ins w:id="4717" w:author="Tom" w:date="2017-09-27T19:21:00Z">
        <w:r w:rsidR="00991D1B">
          <w:rPr>
            <w:i/>
          </w:rPr>
          <w:t xml:space="preserve">Power </w:t>
        </w:r>
      </w:ins>
      <w:r w:rsidRPr="00676AEE">
        <w:t xml:space="preserve">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w:t>
      </w:r>
      <w:proofErr w:type="gramStart"/>
      <w:r w:rsidRPr="00676AEE">
        <w:t>and also</w:t>
      </w:r>
      <w:proofErr w:type="gramEnd"/>
      <w:r w:rsidRPr="00676AEE">
        <w:t xml:space="preserve"> when the software is communication with the oven control software.</w:t>
      </w:r>
    </w:p>
    <w:p w14:paraId="41982D9E" w14:textId="4E8FD2BA" w:rsidR="00794B93" w:rsidRPr="00676AEE" w:rsidRDefault="00794B93">
      <w:pPr>
        <w:pStyle w:val="Heading2"/>
      </w:pPr>
      <w:bookmarkStart w:id="4718" w:name="_Toc469043226"/>
      <w:bookmarkStart w:id="4719" w:name="_Toc469043530"/>
      <w:bookmarkStart w:id="4720" w:name="_Toc469043806"/>
      <w:bookmarkStart w:id="4721" w:name="_Toc469139460"/>
      <w:bookmarkStart w:id="4722" w:name="_Toc469152905"/>
      <w:bookmarkStart w:id="4723" w:name="_Toc469613000"/>
      <w:bookmarkStart w:id="4724" w:name="_Toc491174923"/>
      <w:bookmarkStart w:id="4725" w:name="_Toc491175143"/>
      <w:bookmarkStart w:id="4726" w:name="_Toc491264052"/>
      <w:bookmarkStart w:id="4727" w:name="_Toc494303976"/>
      <w:bookmarkStart w:id="4728" w:name="_Toc494304152"/>
      <w:bookmarkStart w:id="4729" w:name="_Toc532827317"/>
      <w:bookmarkStart w:id="4730" w:name="_Toc532827497"/>
      <w:bookmarkStart w:id="4731" w:name="_Toc532827905"/>
      <w:r w:rsidRPr="00676AEE">
        <w:t xml:space="preserve">For </w:t>
      </w:r>
      <w:r w:rsidR="00306EC4" w:rsidRPr="00676AEE">
        <w:t>Sta</w:t>
      </w:r>
      <w:r w:rsidR="00306EC4">
        <w:t>nd-Alone Software Installations</w:t>
      </w:r>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03503FB8" w:rsidR="00794B93" w:rsidRPr="00676AEE" w:rsidRDefault="00991D1B" w:rsidP="00EF0361">
            <w:pPr>
              <w:rPr>
                <w:u w:val="single"/>
              </w:rPr>
            </w:pPr>
            <w:ins w:id="4732" w:author="Tom" w:date="2017-09-27T19:21:00Z">
              <w:r>
                <w:rPr>
                  <w:noProof/>
                  <w:u w:val="single"/>
                </w:rPr>
                <w:drawing>
                  <wp:inline distT="0" distB="0" distL="0" distR="0" wp14:anchorId="38A924F9" wp14:editId="4BFC47F7">
                    <wp:extent cx="3531870" cy="1214120"/>
                    <wp:effectExtent l="0" t="0" r="0" b="5080"/>
                    <wp:docPr id="3010" name="Picture 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1">
                              <a:extLst>
                                <a:ext uri="{28A0092B-C50C-407E-A947-70E740481C1C}">
                                  <a14:useLocalDpi xmlns:a14="http://schemas.microsoft.com/office/drawing/2010/main" val="0"/>
                                </a:ext>
                              </a:extLst>
                            </a:blip>
                            <a:stretch>
                              <a:fillRect/>
                            </a:stretch>
                          </pic:blipFill>
                          <pic:spPr>
                            <a:xfrm>
                              <a:off x="0" y="0"/>
                              <a:ext cx="3531870" cy="1214120"/>
                            </a:xfrm>
                            <a:prstGeom prst="rect">
                              <a:avLst/>
                            </a:prstGeom>
                          </pic:spPr>
                        </pic:pic>
                      </a:graphicData>
                    </a:graphic>
                  </wp:inline>
                </w:drawing>
              </w:r>
            </w:ins>
            <w:del w:id="4733" w:author="Tom" w:date="2017-09-27T19:21:00Z">
              <w:r w:rsidR="000E0382" w:rsidDel="00991D1B">
                <w:rPr>
                  <w:noProof/>
                </w:rPr>
                <w:drawing>
                  <wp:inline distT="0" distB="0" distL="0" distR="0" wp14:anchorId="6BD1A6C2" wp14:editId="61F1DDDC">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del>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58850B67" w:rsidR="00794B93" w:rsidRPr="00676AEE" w:rsidRDefault="00991D1B" w:rsidP="00EF0361">
            <w:pPr>
              <w:rPr>
                <w:noProof/>
              </w:rPr>
            </w:pPr>
            <w:ins w:id="4734" w:author="Tom" w:date="2017-09-27T19:21:00Z">
              <w:r>
                <w:rPr>
                  <w:noProof/>
                </w:rPr>
                <w:drawing>
                  <wp:inline distT="0" distB="0" distL="0" distR="0" wp14:anchorId="031357B2" wp14:editId="18180303">
                    <wp:extent cx="3531870" cy="1636395"/>
                    <wp:effectExtent l="0" t="0" r="0" b="1905"/>
                    <wp:docPr id="3011" name="Picture 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63">
                              <a:extLst>
                                <a:ext uri="{28A0092B-C50C-407E-A947-70E740481C1C}">
                                  <a14:useLocalDpi xmlns:a14="http://schemas.microsoft.com/office/drawing/2010/main" val="0"/>
                                </a:ext>
                              </a:extLst>
                            </a:blip>
                            <a:stretch>
                              <a:fillRect/>
                            </a:stretch>
                          </pic:blipFill>
                          <pic:spPr>
                            <a:xfrm>
                              <a:off x="0" y="0"/>
                              <a:ext cx="3531870" cy="1636395"/>
                            </a:xfrm>
                            <a:prstGeom prst="rect">
                              <a:avLst/>
                            </a:prstGeom>
                          </pic:spPr>
                        </pic:pic>
                      </a:graphicData>
                    </a:graphic>
                  </wp:inline>
                </w:drawing>
              </w:r>
            </w:ins>
            <w:del w:id="4735" w:author="Tom" w:date="2017-09-27T19:21:00Z">
              <w:r w:rsidR="000E0382" w:rsidDel="00991D1B">
                <w:rPr>
                  <w:noProof/>
                </w:rPr>
                <w:drawing>
                  <wp:inline distT="0" distB="0" distL="0" distR="0" wp14:anchorId="018F8199" wp14:editId="448166BD">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del>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44BF4084" w:rsidR="00794B93" w:rsidRPr="00676AEE" w:rsidRDefault="00991D1B" w:rsidP="00EF0361">
            <w:pPr>
              <w:rPr>
                <w:u w:val="single"/>
              </w:rPr>
            </w:pPr>
            <w:ins w:id="4736" w:author="Tom" w:date="2017-09-27T19:22:00Z">
              <w:r>
                <w:rPr>
                  <w:noProof/>
                  <w:u w:val="single"/>
                </w:rPr>
                <w:drawing>
                  <wp:inline distT="0" distB="0" distL="0" distR="0" wp14:anchorId="781AD8A6" wp14:editId="38F64A32">
                    <wp:extent cx="3531870" cy="1898650"/>
                    <wp:effectExtent l="0" t="0" r="0" b="6350"/>
                    <wp:docPr id="3012" name="Picture 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65">
                              <a:extLst>
                                <a:ext uri="{28A0092B-C50C-407E-A947-70E740481C1C}">
                                  <a14:useLocalDpi xmlns:a14="http://schemas.microsoft.com/office/drawing/2010/main" val="0"/>
                                </a:ext>
                              </a:extLst>
                            </a:blip>
                            <a:stretch>
                              <a:fillRect/>
                            </a:stretch>
                          </pic:blipFill>
                          <pic:spPr>
                            <a:xfrm>
                              <a:off x="0" y="0"/>
                              <a:ext cx="3531870" cy="1898650"/>
                            </a:xfrm>
                            <a:prstGeom prst="rect">
                              <a:avLst/>
                            </a:prstGeom>
                          </pic:spPr>
                        </pic:pic>
                      </a:graphicData>
                    </a:graphic>
                  </wp:inline>
                </w:drawing>
              </w:r>
            </w:ins>
            <w:del w:id="4737" w:author="Tom" w:date="2017-09-27T19:22:00Z">
              <w:r w:rsidR="000E0382" w:rsidDel="00991D1B">
                <w:rPr>
                  <w:noProof/>
                </w:rPr>
                <w:drawing>
                  <wp:inline distT="0" distB="0" distL="0" distR="0" wp14:anchorId="2DFA9E2A" wp14:editId="43CFD5AA">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del>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On this screen, change the zone setpoints to the actual temperature that the oven </w:t>
            </w:r>
            <w:proofErr w:type="gramStart"/>
            <w:r w:rsidRPr="00676AEE">
              <w:t>is able to</w:t>
            </w:r>
            <w:proofErr w:type="gramEnd"/>
            <w:r w:rsidRPr="00676AEE">
              <w:t xml:space="preserve">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5B893D99" w:rsidR="00794B93" w:rsidRPr="00676AEE" w:rsidRDefault="000E0382" w:rsidP="00EF0361">
            <w:pPr>
              <w:rPr>
                <w:noProof/>
              </w:rPr>
            </w:pPr>
            <w:del w:id="4738" w:author="Tom" w:date="2017-09-27T19:22:00Z">
              <w:r w:rsidDel="00991D1B">
                <w:rPr>
                  <w:noProof/>
                  <w:color w:val="FF0000"/>
                </w:rPr>
                <w:drawing>
                  <wp:inline distT="0" distB="0" distL="0" distR="0" wp14:anchorId="1557E29A" wp14:editId="3B0D03D4">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269">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del>
          </w:p>
          <w:p w14:paraId="37D50266" w14:textId="187AA672" w:rsidR="00794B93" w:rsidRPr="00676AEE" w:rsidRDefault="00991D1B" w:rsidP="00EF0361">
            <w:pPr>
              <w:rPr>
                <w:noProof/>
              </w:rPr>
            </w:pPr>
            <w:ins w:id="4739" w:author="Tom" w:date="2017-09-27T19:23:00Z">
              <w:r>
                <w:rPr>
                  <w:noProof/>
                </w:rPr>
                <w:drawing>
                  <wp:inline distT="0" distB="0" distL="0" distR="0" wp14:anchorId="34502A13" wp14:editId="026AD966">
                    <wp:extent cx="3531870" cy="1461770"/>
                    <wp:effectExtent l="0" t="0" r="0" b="5080"/>
                    <wp:docPr id="3013" name="Picture 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70">
                              <a:extLst>
                                <a:ext uri="{28A0092B-C50C-407E-A947-70E740481C1C}">
                                  <a14:useLocalDpi xmlns:a14="http://schemas.microsoft.com/office/drawing/2010/main" val="0"/>
                                </a:ext>
                              </a:extLst>
                            </a:blip>
                            <a:stretch>
                              <a:fillRect/>
                            </a:stretch>
                          </pic:blipFill>
                          <pic:spPr>
                            <a:xfrm>
                              <a:off x="0" y="0"/>
                              <a:ext cx="3531870" cy="1461770"/>
                            </a:xfrm>
                            <a:prstGeom prst="rect">
                              <a:avLst/>
                            </a:prstGeom>
                          </pic:spPr>
                        </pic:pic>
                      </a:graphicData>
                    </a:graphic>
                  </wp:inline>
                </w:drawing>
              </w:r>
            </w:ins>
          </w:p>
        </w:tc>
      </w:tr>
      <w:tr w:rsidR="00794B93" w:rsidRPr="00676AEE" w14:paraId="389E794B" w14:textId="77777777" w:rsidTr="00EF0361">
        <w:tc>
          <w:tcPr>
            <w:tcW w:w="8856" w:type="dxa"/>
            <w:gridSpan w:val="2"/>
            <w:shd w:val="clear" w:color="auto" w:fill="auto"/>
          </w:tcPr>
          <w:p w14:paraId="57209E26" w14:textId="77777777" w:rsidR="00991D1B" w:rsidRDefault="00991D1B" w:rsidP="00EF0361">
            <w:pPr>
              <w:rPr>
                <w:ins w:id="4740" w:author="Tom" w:date="2017-09-27T19:23:00Z"/>
              </w:rPr>
            </w:pPr>
          </w:p>
          <w:p w14:paraId="3699A0F8" w14:textId="77777777" w:rsidR="00794B93" w:rsidRPr="00676AEE" w:rsidRDefault="00794B93" w:rsidP="00EF0361">
            <w:r w:rsidRPr="00676AEE">
              <w:t xml:space="preserve">The software will now automatically change some of the default settings of the software, to settings that are more applicable to your specific oven, </w:t>
            </w:r>
            <w:proofErr w:type="gramStart"/>
            <w:r w:rsidRPr="00676AEE">
              <w:t>in regards to</w:t>
            </w:r>
            <w:proofErr w:type="gramEnd"/>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pPr>
        <w:pStyle w:val="Heading2"/>
      </w:pPr>
      <w:bookmarkStart w:id="4741" w:name="_Toc469043227"/>
      <w:bookmarkStart w:id="4742" w:name="_Toc469043531"/>
      <w:bookmarkStart w:id="4743" w:name="_Toc469043807"/>
      <w:bookmarkStart w:id="4744" w:name="_Toc469139461"/>
      <w:bookmarkStart w:id="4745" w:name="_Toc469152906"/>
      <w:bookmarkStart w:id="4746" w:name="_Toc469613001"/>
      <w:bookmarkStart w:id="4747" w:name="_Toc491174924"/>
      <w:bookmarkStart w:id="4748" w:name="_Toc491175144"/>
      <w:bookmarkStart w:id="4749" w:name="_Toc491264053"/>
      <w:bookmarkStart w:id="4750" w:name="_Toc494303977"/>
      <w:bookmarkStart w:id="4751" w:name="_Toc494304153"/>
      <w:bookmarkStart w:id="4752" w:name="_Toc532827318"/>
      <w:bookmarkStart w:id="4753" w:name="_Toc532827498"/>
      <w:bookmarkStart w:id="4754" w:name="_Toc532827906"/>
      <w:r w:rsidRPr="00676AEE">
        <w:lastRenderedPageBreak/>
        <w:t>For Oven</w:t>
      </w:r>
      <w:r>
        <w:t xml:space="preserve"> Controller</w:t>
      </w:r>
      <w:r w:rsidRPr="00676AEE">
        <w:t xml:space="preserve"> Software Installations</w:t>
      </w:r>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w:t>
            </w:r>
            <w:proofErr w:type="gramStart"/>
            <w:r w:rsidRPr="00676AEE">
              <w:t xml:space="preserve">PC, </w:t>
            </w:r>
            <w:r w:rsidRPr="00676AEE">
              <w:rPr>
                <w:u w:val="single"/>
              </w:rPr>
              <w:t>and</w:t>
            </w:r>
            <w:proofErr w:type="gramEnd"/>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56A7EEE7" w:rsidR="00794B93" w:rsidRPr="00676AEE" w:rsidRDefault="00991D1B" w:rsidP="00EF0361">
            <w:pPr>
              <w:rPr>
                <w:noProof/>
              </w:rPr>
            </w:pPr>
            <w:ins w:id="4755" w:author="Tom" w:date="2017-09-27T19:23:00Z">
              <w:r w:rsidRPr="00676AEE">
                <w:object w:dxaOrig="6439" w:dyaOrig="4850" w14:anchorId="7ED89A64">
                  <v:shape id="_x0000_i1034" type="#_x0000_t75" style="width:277.5pt;height:209.25pt" o:ole="">
                    <v:imagedata r:id="rId271" o:title=""/>
                  </v:shape>
                  <o:OLEObject Type="Embed" ProgID="PBrush" ShapeID="_x0000_i1034" DrawAspect="Content" ObjectID="_1606634644" r:id="rId272"/>
                </w:object>
              </w:r>
            </w:ins>
            <w:del w:id="4756" w:author="Tom" w:date="2017-09-27T19:23:00Z">
              <w:r w:rsidR="004D2FE1" w:rsidRPr="00676AEE" w:rsidDel="00991D1B">
                <w:object w:dxaOrig="9660" w:dyaOrig="7275" w14:anchorId="6200718D">
                  <v:shape id="_x0000_i1035" type="#_x0000_t75" style="width:277.5pt;height:209.25pt" o:ole="">
                    <v:imagedata r:id="rId273" o:title=""/>
                  </v:shape>
                  <o:OLEObject Type="Embed" ProgID="PBrush" ShapeID="_x0000_i1035" DrawAspect="Content" ObjectID="_1606634645" r:id="rId274"/>
                </w:object>
              </w:r>
            </w:del>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w:t>
            </w:r>
            <w:proofErr w:type="gramStart"/>
            <w:r w:rsidRPr="00676AEE">
              <w:t>software, and</w:t>
            </w:r>
            <w:proofErr w:type="gramEnd"/>
            <w:r w:rsidRPr="00676AEE">
              <w:t xml:space="preserve">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7A8F8CB5" w:rsidR="00794B93" w:rsidRPr="00676AEE" w:rsidRDefault="00991D1B" w:rsidP="00EF0361">
            <w:pPr>
              <w:rPr>
                <w:noProof/>
              </w:rPr>
            </w:pPr>
            <w:ins w:id="4757" w:author="Tom" w:date="2017-09-27T19:24:00Z">
              <w:r w:rsidRPr="00676AEE">
                <w:object w:dxaOrig="6439" w:dyaOrig="4840" w14:anchorId="0FDBB3DB">
                  <v:shape id="_x0000_i1036" type="#_x0000_t75" style="width:277.5pt;height:208.5pt" o:ole="">
                    <v:imagedata r:id="rId275" o:title=""/>
                  </v:shape>
                  <o:OLEObject Type="Embed" ProgID="PBrush" ShapeID="_x0000_i1036" DrawAspect="Content" ObjectID="_1606634646" r:id="rId276"/>
                </w:object>
              </w:r>
            </w:ins>
            <w:del w:id="4758" w:author="Tom" w:date="2017-09-27T19:23:00Z">
              <w:r w:rsidR="004D2FE1" w:rsidRPr="00676AEE" w:rsidDel="00991D1B">
                <w:object w:dxaOrig="9660" w:dyaOrig="7260" w14:anchorId="46110DE8">
                  <v:shape id="_x0000_i1037" type="#_x0000_t75" style="width:277.5pt;height:208.5pt" o:ole="">
                    <v:imagedata r:id="rId277" o:title=""/>
                  </v:shape>
                  <o:OLEObject Type="Embed" ProgID="PBrush" ShapeID="_x0000_i1037" DrawAspect="Content" ObjectID="_1606634647" r:id="rId278"/>
                </w:object>
              </w:r>
            </w:del>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038" type="#_x0000_t75" style="width:277.5pt;height:208.5pt" o:ole="">
                  <v:imagedata r:id="rId279" o:title=""/>
                </v:shape>
                <o:OLEObject Type="Embed" ProgID="PBrush" ShapeID="_x0000_i1038" DrawAspect="Content" ObjectID="_1606634648" r:id="rId280"/>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33880501" w:rsidR="00794B93" w:rsidRPr="00676AEE" w:rsidRDefault="00991D1B" w:rsidP="00EF0361">
            <w:pPr>
              <w:rPr>
                <w:noProof/>
              </w:rPr>
            </w:pPr>
            <w:ins w:id="4759" w:author="Tom" w:date="2017-09-27T19:24:00Z">
              <w:r w:rsidRPr="00676AEE">
                <w:object w:dxaOrig="6410" w:dyaOrig="4840" w14:anchorId="28E9FC7D">
                  <v:shape id="_x0000_i1039" type="#_x0000_t75" style="width:277.5pt;height:209.25pt" o:ole="">
                    <v:imagedata r:id="rId281" o:title=""/>
                  </v:shape>
                  <o:OLEObject Type="Embed" ProgID="PBrush" ShapeID="_x0000_i1039" DrawAspect="Content" ObjectID="_1606634649" r:id="rId282"/>
                </w:object>
              </w:r>
            </w:ins>
            <w:del w:id="4760" w:author="Tom" w:date="2017-09-27T19:24:00Z">
              <w:r w:rsidR="00377F34" w:rsidRPr="00676AEE" w:rsidDel="00991D1B">
                <w:object w:dxaOrig="9615" w:dyaOrig="7260" w14:anchorId="598BF4E8">
                  <v:shape id="_x0000_i1040" type="#_x0000_t75" style="width:277.5pt;height:208.5pt" o:ole="">
                    <v:imagedata r:id="rId283" o:title=""/>
                  </v:shape>
                  <o:OLEObject Type="Embed" ProgID="PBrush" ShapeID="_x0000_i1040" DrawAspect="Content" ObjectID="_1606634650" r:id="rId284"/>
                </w:object>
              </w:r>
            </w:del>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77777777" w:rsidR="00794B93" w:rsidRPr="00676AEE" w:rsidRDefault="00794B93" w:rsidP="00794B93">
      <w:r w:rsidRPr="00676AEE">
        <w:t xml:space="preserve">The software will now automatically change some of the default settings of the software, to settings that are more applicable to your specific oven, </w:t>
      </w:r>
      <w:proofErr w:type="gramStart"/>
      <w:r w:rsidRPr="00676AEE">
        <w:t>in regards to</w:t>
      </w:r>
      <w:proofErr w:type="gramEnd"/>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Del="00B97B7F" w:rsidRDefault="00F52706">
      <w:pPr>
        <w:rPr>
          <w:del w:id="4761" w:author="Tom" w:date="2017-08-22T14:14:00Z"/>
        </w:rPr>
      </w:pPr>
      <w:bookmarkStart w:id="4762" w:name="_Toc333825427"/>
      <w:bookmarkStart w:id="4763" w:name="_Toc394411687"/>
      <w:bookmarkStart w:id="4764" w:name="_Toc394486327"/>
      <w:bookmarkStart w:id="4765" w:name="_Toc394583413"/>
      <w:bookmarkStart w:id="4766" w:name="_Toc468168395"/>
      <w:bookmarkStart w:id="4767" w:name="_Toc468175440"/>
      <w:bookmarkEnd w:id="4604"/>
      <w:bookmarkEnd w:id="4605"/>
      <w:bookmarkEnd w:id="4606"/>
      <w:del w:id="4768" w:author="Tom" w:date="2017-08-22T14:14:00Z">
        <w:r w:rsidDel="00B97B7F">
          <w:br w:type="page"/>
        </w:r>
      </w:del>
    </w:p>
    <w:p w14:paraId="57B98993" w14:textId="662EA763" w:rsidR="0071023B" w:rsidDel="00F462AA" w:rsidRDefault="0071023B" w:rsidP="001950EA">
      <w:pPr>
        <w:pStyle w:val="Heading1"/>
        <w:rPr>
          <w:del w:id="4769" w:author="Tom" w:date="2017-08-17T22:16:00Z"/>
        </w:rPr>
      </w:pPr>
      <w:bookmarkStart w:id="4770" w:name="_Toc469038824"/>
      <w:bookmarkStart w:id="4771" w:name="_Toc469038879"/>
      <w:bookmarkStart w:id="4772" w:name="_Toc469042038"/>
      <w:bookmarkStart w:id="4773" w:name="_Toc469043228"/>
      <w:bookmarkStart w:id="4774" w:name="_Toc469043532"/>
      <w:bookmarkStart w:id="4775" w:name="_Toc469043808"/>
      <w:bookmarkStart w:id="4776" w:name="_Toc469043857"/>
      <w:bookmarkStart w:id="4777" w:name="_Toc469139462"/>
      <w:bookmarkStart w:id="4778" w:name="_Toc469152907"/>
      <w:bookmarkStart w:id="4779" w:name="_Toc469613002"/>
      <w:del w:id="4780" w:author="Tom" w:date="2017-08-17T22:15:00Z">
        <w:r w:rsidDel="00F462AA">
          <w:delText xml:space="preserve">Appendix C: </w:delText>
        </w:r>
      </w:del>
      <w:del w:id="4781" w:author="Tom" w:date="2017-08-17T22:16:00Z">
        <w:r w:rsidDel="00F462AA">
          <w:delText>Configuration Program</w:delText>
        </w:r>
        <w:bookmarkEnd w:id="4770"/>
        <w:bookmarkEnd w:id="4771"/>
        <w:bookmarkEnd w:id="4772"/>
        <w:bookmarkEnd w:id="4773"/>
        <w:bookmarkEnd w:id="4774"/>
        <w:bookmarkEnd w:id="4775"/>
        <w:bookmarkEnd w:id="4776"/>
        <w:bookmarkEnd w:id="4777"/>
        <w:bookmarkEnd w:id="4778"/>
        <w:bookmarkEnd w:id="4779"/>
      </w:del>
    </w:p>
    <w:p w14:paraId="482F7E8A" w14:textId="50D3D6A2" w:rsidR="0071023B" w:rsidRPr="00F0388A" w:rsidDel="00F462AA" w:rsidRDefault="0071023B" w:rsidP="0071023B">
      <w:pPr>
        <w:rPr>
          <w:del w:id="4782" w:author="Tom" w:date="2017-08-17T22:16:00Z"/>
        </w:rPr>
      </w:pPr>
      <w:del w:id="4783" w:author="Tom" w:date="2017-08-17T22:16:00Z">
        <w:r w:rsidRPr="00F0388A" w:rsidDel="00F462AA">
          <w:delText>The system has many individual software settings that can be changed to suit the users p</w:delText>
        </w:r>
        <w:r w:rsidR="008D11DD" w:rsidDel="00F462AA">
          <w:delText xml:space="preserve">rocess and or hardware set up. </w:delText>
        </w:r>
        <w:r w:rsidRPr="00F0388A" w:rsidDel="00F462AA">
          <w:delText>The</w:delText>
        </w:r>
        <w:r w:rsidRPr="00F50F63" w:rsidDel="00F462AA">
          <w:delText xml:space="preserve"> </w:delText>
        </w:r>
        <w:r w:rsidDel="00F462AA">
          <w:delText>c</w:delText>
        </w:r>
        <w:r w:rsidRPr="00F0388A" w:rsidDel="00F462AA">
          <w:delText xml:space="preserve">onfiguration </w:delText>
        </w:r>
        <w:r w:rsidR="008D11DD" w:rsidDel="00F462AA">
          <w:delText>program</w:delText>
        </w:r>
        <w:r w:rsidDel="00F462AA">
          <w:delText xml:space="preserve"> </w:delText>
        </w:r>
        <w:r w:rsidRPr="00F0388A" w:rsidDel="00F462AA">
          <w:delText>tool facilitate</w:delText>
        </w:r>
        <w:r w:rsidDel="00F462AA">
          <w:delText>s</w:delText>
        </w:r>
        <w:r w:rsidRPr="00F0388A" w:rsidDel="00F462AA">
          <w:delText xml:space="preserve"> quick and easy system setting changes</w:delText>
        </w:r>
        <w:r w:rsidDel="00F462AA">
          <w:delText>,</w:delText>
        </w:r>
        <w:r w:rsidRPr="00F0388A" w:rsidDel="00F462AA">
          <w:delText xml:space="preserve"> saving the user from the complications of manually editing the configuration files.  </w:delText>
        </w:r>
      </w:del>
    </w:p>
    <w:p w14:paraId="61164F78" w14:textId="69DDF372" w:rsidR="0071023B" w:rsidRPr="00F0388A" w:rsidDel="00F462AA" w:rsidRDefault="0071023B" w:rsidP="0071023B">
      <w:pPr>
        <w:rPr>
          <w:del w:id="4784" w:author="Tom" w:date="2017-08-17T22:16:00Z"/>
        </w:rPr>
      </w:pPr>
    </w:p>
    <w:p w14:paraId="2FF3988B" w14:textId="1DC2F0DE" w:rsidR="0071023B" w:rsidRPr="004D6ABC" w:rsidDel="00F462AA" w:rsidRDefault="0071023B" w:rsidP="0071023B">
      <w:pPr>
        <w:rPr>
          <w:del w:id="4785" w:author="Tom" w:date="2017-08-17T22:16:00Z"/>
        </w:rPr>
      </w:pPr>
      <w:del w:id="4786" w:author="Tom" w:date="2017-08-17T22:16:00Z">
        <w:r w:rsidRPr="004D6ABC" w:rsidDel="00F462AA">
          <w:rPr>
            <w:b/>
          </w:rPr>
          <w:delText>Note</w:delText>
        </w:r>
        <w:r w:rsidRPr="00591CFC" w:rsidDel="00F462AA">
          <w:rPr>
            <w:b/>
          </w:rPr>
          <w:delText>:</w:delText>
        </w:r>
        <w:r w:rsidDel="00F462AA">
          <w:rPr>
            <w:b/>
          </w:rPr>
          <w:delText xml:space="preserve"> </w:delText>
        </w:r>
        <w:r w:rsidDel="00F462AA">
          <w:delText xml:space="preserve"> O</w:delText>
        </w:r>
        <w:r w:rsidRPr="00F0388A" w:rsidDel="00F462AA">
          <w:delText xml:space="preserve">nly </w:delText>
        </w:r>
        <w:r w:rsidDel="00F462AA">
          <w:delText xml:space="preserve">persons </w:delText>
        </w:r>
        <w:r w:rsidRPr="00F0388A" w:rsidDel="00F462AA">
          <w:delText>with advanced training</w:delText>
        </w:r>
        <w:r w:rsidDel="00F462AA">
          <w:delText xml:space="preserve"> in the automatic system software s</w:delText>
        </w:r>
        <w:r w:rsidR="008D11DD" w:rsidDel="00F462AA">
          <w:delText>hould modify these settings</w:delText>
        </w:r>
        <w:r w:rsidRPr="00F0388A" w:rsidDel="00F462AA">
          <w:delText>.</w:delText>
        </w:r>
        <w:r w:rsidRPr="004D6ABC" w:rsidDel="00F462AA">
          <w:delText xml:space="preserve"> Changes using this tool will directly affect the</w:delText>
        </w:r>
        <w:r w:rsidR="008D11DD" w:rsidDel="00F462AA">
          <w:delText xml:space="preserve"> data collected by the system. </w:delText>
        </w:r>
        <w:r w:rsidRPr="004D6ABC" w:rsidDel="00F462AA">
          <w:delText>Configuration software tool location:</w:delText>
        </w:r>
      </w:del>
    </w:p>
    <w:p w14:paraId="2F2FE031" w14:textId="28F30521" w:rsidR="0071023B" w:rsidRPr="00F0388A" w:rsidDel="00F462AA" w:rsidRDefault="0071023B" w:rsidP="0071023B">
      <w:pPr>
        <w:pStyle w:val="PlainText"/>
        <w:rPr>
          <w:del w:id="4787" w:author="Tom" w:date="2017-08-17T22:16:00Z"/>
        </w:rPr>
      </w:pPr>
      <w:del w:id="4788" w:author="Tom" w:date="2017-08-17T22:16:00Z">
        <w:r w:rsidDel="00F462AA">
          <w:delText>C:\software root directory\</w:delText>
        </w:r>
        <w:r w:rsidRPr="00F0388A" w:rsidDel="00F462AA">
          <w:delText>Config</w:delText>
        </w:r>
        <w:r w:rsidDel="00F462AA">
          <w:delText>urationProgram</w:delText>
        </w:r>
        <w:r w:rsidRPr="00F0388A" w:rsidDel="00F462AA">
          <w:delText>.exe</w:delText>
        </w:r>
      </w:del>
    </w:p>
    <w:p w14:paraId="00803AA8" w14:textId="171B2C8E" w:rsidR="0071023B" w:rsidDel="00F462AA" w:rsidRDefault="0071023B">
      <w:pPr>
        <w:pStyle w:val="Heading2"/>
        <w:rPr>
          <w:del w:id="4789" w:author="Tom" w:date="2017-08-17T22:16:00Z"/>
        </w:rPr>
      </w:pPr>
      <w:bookmarkStart w:id="4790" w:name="_Toc469043229"/>
      <w:bookmarkStart w:id="4791" w:name="_Toc469043533"/>
      <w:bookmarkStart w:id="4792" w:name="_Toc469043809"/>
      <w:bookmarkStart w:id="4793" w:name="_Toc469139463"/>
      <w:bookmarkStart w:id="4794" w:name="_Toc469152908"/>
      <w:bookmarkStart w:id="4795" w:name="_Toc469613003"/>
      <w:del w:id="4796" w:author="Tom" w:date="2017-08-17T22:16:00Z">
        <w:r w:rsidRPr="00F0388A" w:rsidDel="00F462AA">
          <w:delText xml:space="preserve">User Settings </w:delText>
        </w:r>
        <w:r w:rsidDel="00F462AA">
          <w:delText>T</w:delText>
        </w:r>
        <w:r w:rsidRPr="00F0388A" w:rsidDel="00F462AA">
          <w:delText>ab</w:delText>
        </w:r>
        <w:bookmarkEnd w:id="4790"/>
        <w:bookmarkEnd w:id="4791"/>
        <w:bookmarkEnd w:id="4792"/>
        <w:bookmarkEnd w:id="4793"/>
        <w:bookmarkEnd w:id="4794"/>
        <w:bookmarkEnd w:id="4795"/>
      </w:del>
    </w:p>
    <w:p w14:paraId="5256F8A6" w14:textId="08890141" w:rsidR="0071023B" w:rsidRPr="00AD4DC4" w:rsidDel="00F462AA" w:rsidRDefault="0071023B" w:rsidP="0071023B">
      <w:pPr>
        <w:rPr>
          <w:del w:id="4797" w:author="Tom" w:date="2017-08-17T22:16:00Z"/>
          <w:sz w:val="8"/>
        </w:rPr>
      </w:pPr>
    </w:p>
    <w:p w14:paraId="68A504FA" w14:textId="621D9991" w:rsidR="0071023B" w:rsidDel="00F462AA" w:rsidRDefault="0071023B" w:rsidP="0071023B">
      <w:pPr>
        <w:rPr>
          <w:del w:id="4798" w:author="Tom" w:date="2017-08-17T22:16:00Z"/>
        </w:rPr>
      </w:pPr>
      <w:del w:id="4799" w:author="Tom" w:date="2017-08-17T22:16:00Z">
        <w:r w:rsidDel="00F462AA">
          <w:rPr>
            <w:b/>
          </w:rPr>
          <w:delText xml:space="preserve">Allowable Change </w:delText>
        </w:r>
        <w:r w:rsidDel="00F462AA">
          <w:delText>– Defines how much deviation is allowed in any one of the 30 probe TC’s before a Warning condition is generated.</w:delText>
        </w:r>
      </w:del>
    </w:p>
    <w:p w14:paraId="1DBCDE70" w14:textId="22FFDCF2" w:rsidR="0071023B" w:rsidRPr="004D6ABC" w:rsidDel="00F462AA" w:rsidRDefault="00946EC9" w:rsidP="0071023B">
      <w:pPr>
        <w:rPr>
          <w:del w:id="4800" w:author="Tom" w:date="2017-08-17T22:16:00Z"/>
          <w:sz w:val="10"/>
          <w:szCs w:val="10"/>
        </w:rPr>
      </w:pPr>
      <w:del w:id="4801" w:author="Tom" w:date="2017-08-17T22:16:00Z">
        <w:r w:rsidDel="00F462AA">
          <w:rPr>
            <w:noProof/>
          </w:rPr>
          <w:drawing>
            <wp:anchor distT="0" distB="0" distL="114300" distR="114300" simplePos="0" relativeHeight="251648000" behindDoc="1" locked="0" layoutInCell="1" allowOverlap="1" wp14:anchorId="67CC07EF" wp14:editId="550AF1F0">
              <wp:simplePos x="0" y="0"/>
              <wp:positionH relativeFrom="column">
                <wp:posOffset>1758315</wp:posOffset>
              </wp:positionH>
              <wp:positionV relativeFrom="line">
                <wp:posOffset>17145</wp:posOffset>
              </wp:positionV>
              <wp:extent cx="4041140" cy="3392170"/>
              <wp:effectExtent l="0" t="0" r="0" b="0"/>
              <wp:wrapTight wrapText="bothSides">
                <wp:wrapPolygon edited="0">
                  <wp:start x="0" y="0"/>
                  <wp:lineTo x="0" y="21471"/>
                  <wp:lineTo x="21485" y="21471"/>
                  <wp:lineTo x="21485" y="0"/>
                  <wp:lineTo x="0" y="0"/>
                </wp:wrapPolygon>
              </wp:wrapTight>
              <wp:docPr id="2803" name="Picture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ettings Main - No options.bmp"/>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4041140" cy="3392170"/>
                      </a:xfrm>
                      <a:prstGeom prst="rect">
                        <a:avLst/>
                      </a:prstGeom>
                    </pic:spPr>
                  </pic:pic>
                </a:graphicData>
              </a:graphic>
              <wp14:sizeRelH relativeFrom="page">
                <wp14:pctWidth>0</wp14:pctWidth>
              </wp14:sizeRelH>
              <wp14:sizeRelV relativeFrom="page">
                <wp14:pctHeight>0</wp14:pctHeight>
              </wp14:sizeRelV>
            </wp:anchor>
          </w:drawing>
        </w:r>
      </w:del>
    </w:p>
    <w:p w14:paraId="71AE2C93" w14:textId="49BE3F43" w:rsidR="0071023B" w:rsidDel="00F462AA" w:rsidRDefault="0071023B" w:rsidP="0071023B">
      <w:pPr>
        <w:rPr>
          <w:del w:id="4802" w:author="Tom" w:date="2017-08-17T22:16:00Z"/>
        </w:rPr>
      </w:pPr>
      <w:del w:id="4803" w:author="Tom" w:date="2017-08-17T22:16:00Z">
        <w:r w:rsidDel="00F462AA">
          <w:rPr>
            <w:b/>
          </w:rPr>
          <w:delText>Exclusion</w:delText>
        </w:r>
        <w:r w:rsidDel="00F462AA">
          <w:delText xml:space="preserve"> – Allows user to disable any of the 30 probe TC’s from the VP calculations.</w:delText>
        </w:r>
      </w:del>
    </w:p>
    <w:p w14:paraId="41F104F4" w14:textId="228DB9FE" w:rsidR="0071023B" w:rsidRPr="004D6ABC" w:rsidDel="00F462AA" w:rsidRDefault="0071023B" w:rsidP="0071023B">
      <w:pPr>
        <w:rPr>
          <w:del w:id="4804" w:author="Tom" w:date="2017-08-17T22:16:00Z"/>
          <w:sz w:val="10"/>
          <w:szCs w:val="10"/>
        </w:rPr>
      </w:pPr>
    </w:p>
    <w:p w14:paraId="5657E0BA" w14:textId="5500EBD0" w:rsidR="0071023B" w:rsidRPr="009A0C57" w:rsidDel="00F462AA" w:rsidRDefault="0071023B" w:rsidP="0071023B">
      <w:pPr>
        <w:rPr>
          <w:del w:id="4805" w:author="Tom" w:date="2017-08-17T22:16:00Z"/>
        </w:rPr>
      </w:pPr>
      <w:del w:id="4806" w:author="Tom" w:date="2017-08-17T22:16:00Z">
        <w:r w:rsidDel="00F462AA">
          <w:rPr>
            <w:b/>
          </w:rPr>
          <w:delText>VP Idle Mode</w:delText>
        </w:r>
        <w:r w:rsidDel="00F462AA">
          <w:delText xml:space="preserve"> – Optional feature that can be used along with energy savings features of some ovens.</w:delText>
        </w:r>
      </w:del>
    </w:p>
    <w:p w14:paraId="0455227B" w14:textId="1F635C50" w:rsidR="0071023B" w:rsidRPr="004D6ABC" w:rsidDel="00F462AA" w:rsidRDefault="0071023B" w:rsidP="0071023B">
      <w:pPr>
        <w:rPr>
          <w:del w:id="4807" w:author="Tom" w:date="2017-08-17T22:16:00Z"/>
          <w:b/>
          <w:sz w:val="10"/>
          <w:szCs w:val="10"/>
        </w:rPr>
      </w:pPr>
    </w:p>
    <w:p w14:paraId="5118732B" w14:textId="4EDD759F" w:rsidR="0071023B" w:rsidDel="00F462AA" w:rsidRDefault="0071023B" w:rsidP="0071023B">
      <w:pPr>
        <w:rPr>
          <w:del w:id="4808" w:author="Tom" w:date="2017-08-17T22:16:00Z"/>
        </w:rPr>
      </w:pPr>
      <w:del w:id="4809" w:author="Tom" w:date="2017-08-17T22:16:00Z">
        <w:r w:rsidDel="00F462AA">
          <w:rPr>
            <w:b/>
          </w:rPr>
          <w:delText>D</w:delText>
        </w:r>
        <w:r w:rsidRPr="00F0388A" w:rsidDel="00F462AA">
          <w:rPr>
            <w:b/>
          </w:rPr>
          <w:delText xml:space="preserve">isplay Host </w:delText>
        </w:r>
        <w:r w:rsidDel="00F462AA">
          <w:rPr>
            <w:b/>
          </w:rPr>
          <w:delText>S</w:delText>
        </w:r>
        <w:r w:rsidRPr="00F0388A" w:rsidDel="00F462AA">
          <w:rPr>
            <w:b/>
          </w:rPr>
          <w:delText>creen</w:delText>
        </w:r>
        <w:r w:rsidRPr="00F0388A" w:rsidDel="00F462AA">
          <w:delText xml:space="preserve"> – Enables/disables the display of the Host diagnostic screen.  </w:delText>
        </w:r>
      </w:del>
    </w:p>
    <w:p w14:paraId="32071216" w14:textId="20F63F2A" w:rsidR="0071023B" w:rsidRPr="004D6ABC" w:rsidDel="00F462AA" w:rsidRDefault="0071023B" w:rsidP="0071023B">
      <w:pPr>
        <w:rPr>
          <w:del w:id="4810" w:author="Tom" w:date="2017-08-17T22:16:00Z"/>
          <w:sz w:val="10"/>
          <w:szCs w:val="10"/>
        </w:rPr>
      </w:pPr>
    </w:p>
    <w:p w14:paraId="544DAB2F" w14:textId="4933B16B" w:rsidR="0071023B" w:rsidDel="00F462AA" w:rsidRDefault="0071023B" w:rsidP="0071023B">
      <w:pPr>
        <w:rPr>
          <w:del w:id="4811" w:author="Tom" w:date="2017-08-17T22:16:00Z"/>
        </w:rPr>
      </w:pPr>
      <w:del w:id="4812" w:author="Tom" w:date="2017-08-17T22:16:00Z">
        <w:r w:rsidDel="00F462AA">
          <w:rPr>
            <w:b/>
          </w:rPr>
          <w:delText>Display Units Per Hour</w:delText>
        </w:r>
        <w:r w:rsidDel="00F462AA">
          <w:delText xml:space="preserve"> – Enables live display on top of VP general tab that tracks how many products have been processed in the past hour (value resets at the top of each hour).</w:delText>
        </w:r>
      </w:del>
    </w:p>
    <w:p w14:paraId="42AD1812" w14:textId="5F2A3D0C" w:rsidR="0071023B" w:rsidRPr="004D6ABC" w:rsidDel="00F462AA" w:rsidRDefault="0071023B" w:rsidP="0071023B">
      <w:pPr>
        <w:rPr>
          <w:del w:id="4813" w:author="Tom" w:date="2017-08-17T22:16:00Z"/>
          <w:sz w:val="10"/>
        </w:rPr>
      </w:pPr>
    </w:p>
    <w:p w14:paraId="058136E5" w14:textId="65A65504" w:rsidR="0071023B" w:rsidRPr="00B1186A" w:rsidDel="00F462AA" w:rsidRDefault="0071023B" w:rsidP="0071023B">
      <w:pPr>
        <w:rPr>
          <w:del w:id="4814" w:author="Tom" w:date="2017-08-17T22:16:00Z"/>
          <w:b/>
        </w:rPr>
      </w:pPr>
      <w:del w:id="4815" w:author="Tom" w:date="2017-08-17T22:16:00Z">
        <w:r w:rsidRPr="00B1186A" w:rsidDel="00F462AA">
          <w:rPr>
            <w:b/>
          </w:rPr>
          <w:delText xml:space="preserve">Temperature </w:delText>
        </w:r>
        <w:r w:rsidDel="00F462AA">
          <w:rPr>
            <w:b/>
          </w:rPr>
          <w:delText>T</w:delText>
        </w:r>
        <w:r w:rsidRPr="00B1186A" w:rsidDel="00F462AA">
          <w:rPr>
            <w:b/>
          </w:rPr>
          <w:delText xml:space="preserve">riggers and </w:delText>
        </w:r>
        <w:r w:rsidDel="00F462AA">
          <w:rPr>
            <w:b/>
          </w:rPr>
          <w:delText>S</w:delText>
        </w:r>
        <w:r w:rsidRPr="00B1186A" w:rsidDel="00F462AA">
          <w:rPr>
            <w:b/>
          </w:rPr>
          <w:delText xml:space="preserve">ample </w:delText>
        </w:r>
        <w:r w:rsidDel="00F462AA">
          <w:rPr>
            <w:b/>
          </w:rPr>
          <w:delText>R</w:delText>
        </w:r>
        <w:r w:rsidRPr="00B1186A" w:rsidDel="00F462AA">
          <w:rPr>
            <w:b/>
          </w:rPr>
          <w:delText>ates</w:delText>
        </w:r>
      </w:del>
    </w:p>
    <w:p w14:paraId="4923A630" w14:textId="6B0E2E80" w:rsidR="0071023B" w:rsidRPr="004D6ABC" w:rsidDel="00F462AA" w:rsidRDefault="0071023B" w:rsidP="0071023B">
      <w:pPr>
        <w:rPr>
          <w:del w:id="4816" w:author="Tom" w:date="2017-08-17T22:16:00Z"/>
        </w:rPr>
      </w:pPr>
      <w:del w:id="4817" w:author="Tom" w:date="2017-08-17T22:16:00Z">
        <w:r w:rsidRPr="00B1186A" w:rsidDel="00F462AA">
          <w:delText xml:space="preserve">The temperature triggers dictate when the profile begins and ends allowing for more consistent data collection.  </w:delText>
        </w:r>
        <w:r w:rsidRPr="004D6ABC" w:rsidDel="00F462AA">
          <w:delText xml:space="preserve">This area of the tool allows you to change the temperature trigger values as well as sample rate for each application type.  </w:delText>
        </w:r>
      </w:del>
    </w:p>
    <w:p w14:paraId="77AB65B6" w14:textId="1A1ACAEE" w:rsidR="0071023B" w:rsidRPr="004D6ABC" w:rsidDel="00F462AA" w:rsidRDefault="0071023B" w:rsidP="0071023B">
      <w:pPr>
        <w:rPr>
          <w:del w:id="4818" w:author="Tom" w:date="2017-08-17T22:16:00Z"/>
          <w:sz w:val="8"/>
        </w:rPr>
      </w:pPr>
    </w:p>
    <w:p w14:paraId="0569F500" w14:textId="10E7CBA1" w:rsidR="0071023B" w:rsidRPr="00B1186A" w:rsidDel="00F462AA" w:rsidRDefault="0071023B" w:rsidP="0071023B">
      <w:pPr>
        <w:rPr>
          <w:del w:id="4819" w:author="Tom" w:date="2017-08-17T22:16:00Z"/>
        </w:rPr>
      </w:pPr>
      <w:del w:id="4820" w:author="Tom" w:date="2017-08-17T22:16:00Z">
        <w:r w:rsidRPr="00B1186A" w:rsidDel="00F462AA">
          <w:delText>There are three temperature triggers:</w:delText>
        </w:r>
      </w:del>
    </w:p>
    <w:p w14:paraId="4CE8BA78" w14:textId="384DAB99" w:rsidR="0071023B" w:rsidRPr="00B1186A" w:rsidDel="00F462AA" w:rsidRDefault="0071023B" w:rsidP="0071023B">
      <w:pPr>
        <w:spacing w:before="60" w:after="60"/>
        <w:ind w:left="360"/>
        <w:rPr>
          <w:del w:id="4821" w:author="Tom" w:date="2017-08-17T22:16:00Z"/>
        </w:rPr>
      </w:pPr>
      <w:del w:id="4822" w:author="Tom" w:date="2017-08-17T22:16:00Z">
        <w:r w:rsidRPr="00B1186A" w:rsidDel="00F462AA">
          <w:rPr>
            <w:b/>
          </w:rPr>
          <w:delText>Start -</w:delText>
        </w:r>
        <w:r w:rsidRPr="00B1186A" w:rsidDel="00F462AA">
          <w:delText xml:space="preserve">The profile Start temperature trigger is always 2C above the “Maximum Product Temperature at start of profile” setting in the Global tab of the Global Preferences screen.  This value can be changed as needed from </w:delText>
        </w:r>
        <w:r w:rsidDel="00F462AA">
          <w:delText>a</w:delText>
        </w:r>
        <w:r w:rsidRPr="00B1186A" w:rsidDel="00F462AA">
          <w:delText xml:space="preserve">s low as 15C to as high as 40C.  </w:delText>
        </w:r>
      </w:del>
    </w:p>
    <w:p w14:paraId="174673A6" w14:textId="30AC113C" w:rsidR="0071023B" w:rsidRPr="00B1186A" w:rsidDel="00F462AA" w:rsidRDefault="0071023B" w:rsidP="0071023B">
      <w:pPr>
        <w:spacing w:before="60" w:after="60"/>
        <w:ind w:left="360"/>
        <w:rPr>
          <w:del w:id="4823" w:author="Tom" w:date="2017-08-17T22:16:00Z"/>
        </w:rPr>
      </w:pPr>
      <w:del w:id="4824" w:author="Tom" w:date="2017-08-17T22:16:00Z">
        <w:r w:rsidDel="00F462AA">
          <w:rPr>
            <w:b/>
          </w:rPr>
          <w:delText>Mid P</w:delText>
        </w:r>
        <w:r w:rsidRPr="00B1186A" w:rsidDel="00F462AA">
          <w:rPr>
            <w:b/>
          </w:rPr>
          <w:delText>oint –</w:delText>
        </w:r>
        <w:r w:rsidDel="00F462AA">
          <w:delText xml:space="preserve"> The mid</w:delText>
        </w:r>
        <w:r w:rsidRPr="00B1186A" w:rsidDel="00F462AA">
          <w:delText xml:space="preserve">point temperature trigger must be higher than the start trigger, and the End trigger.  Be sure the temperature in your heated process will achieve this setting or the profile will fail.  </w:delText>
        </w:r>
      </w:del>
    </w:p>
    <w:p w14:paraId="04CF69EB" w14:textId="6480DA81" w:rsidR="0071023B" w:rsidDel="00F462AA" w:rsidRDefault="0071023B" w:rsidP="0071023B">
      <w:pPr>
        <w:spacing w:before="60" w:after="60"/>
        <w:ind w:left="360"/>
        <w:rPr>
          <w:del w:id="4825" w:author="Tom" w:date="2017-08-17T22:16:00Z"/>
        </w:rPr>
      </w:pPr>
      <w:del w:id="4826" w:author="Tom" w:date="2017-08-17T22:16:00Z">
        <w:r w:rsidRPr="00B1186A" w:rsidDel="00F462AA">
          <w:rPr>
            <w:b/>
          </w:rPr>
          <w:delText>End –</w:delText>
        </w:r>
        <w:r w:rsidRPr="00B1186A" w:rsidDel="00F462AA">
          <w:delText xml:space="preserve"> The profile will end when all of the thermocouples attached to the</w:delText>
        </w:r>
        <w:r w:rsidDel="00F462AA">
          <w:delText xml:space="preserve"> profiler </w:delText>
        </w:r>
        <w:r w:rsidRPr="00B1186A" w:rsidDel="00F462AA">
          <w:delText>have cooled to below the End-Temperature tri</w:delText>
        </w:r>
        <w:r w:rsidDel="00F462AA">
          <w:delText>gger setting.</w:delText>
        </w:r>
      </w:del>
    </w:p>
    <w:p w14:paraId="241F2235" w14:textId="3E4B7EAD" w:rsidR="0071023B" w:rsidRPr="00AD4DC4" w:rsidDel="00F462AA" w:rsidRDefault="0071023B" w:rsidP="0071023B">
      <w:pPr>
        <w:spacing w:before="60" w:after="60"/>
        <w:rPr>
          <w:del w:id="4827" w:author="Tom" w:date="2017-08-17T22:16:00Z"/>
          <w:sz w:val="4"/>
        </w:rPr>
      </w:pPr>
    </w:p>
    <w:p w14:paraId="597009D1" w14:textId="7B9A111E" w:rsidR="0071023B" w:rsidRPr="00B1186A" w:rsidDel="00F462AA" w:rsidRDefault="0071023B" w:rsidP="0071023B">
      <w:pPr>
        <w:rPr>
          <w:del w:id="4828" w:author="Tom" w:date="2017-08-17T22:16:00Z"/>
        </w:rPr>
      </w:pPr>
      <w:del w:id="4829" w:author="Tom" w:date="2017-08-17T22:16:00Z">
        <w:r w:rsidRPr="00B1186A" w:rsidDel="00F462AA">
          <w:rPr>
            <w:b/>
          </w:rPr>
          <w:delText xml:space="preserve">Sample </w:delText>
        </w:r>
        <w:r w:rsidDel="00F462AA">
          <w:rPr>
            <w:b/>
          </w:rPr>
          <w:delText>r</w:delText>
        </w:r>
        <w:r w:rsidRPr="00B1186A" w:rsidDel="00F462AA">
          <w:rPr>
            <w:b/>
          </w:rPr>
          <w:delText>ate –</w:delText>
        </w:r>
        <w:r w:rsidRPr="00B1186A" w:rsidDel="00F462AA">
          <w:delText xml:space="preserve"> Set the sample rate for each application type.  </w:delText>
        </w:r>
      </w:del>
    </w:p>
    <w:p w14:paraId="5E80B741" w14:textId="00FE47E3" w:rsidR="00D33D7C" w:rsidRPr="00CA1F86" w:rsidDel="00F462AA" w:rsidRDefault="00883023" w:rsidP="00CA1F86">
      <w:pPr>
        <w:rPr>
          <w:del w:id="4830" w:author="Tom" w:date="2017-08-17T22:16:00Z"/>
        </w:rPr>
      </w:pPr>
      <w:del w:id="4831" w:author="Tom" w:date="2017-08-17T22:16:00Z">
        <w:r w:rsidDel="00F462AA">
          <w:br w:type="page"/>
        </w:r>
      </w:del>
    </w:p>
    <w:p w14:paraId="7AD1DDEF" w14:textId="20DC33A1" w:rsidR="00D33D7C" w:rsidRPr="00B1186A" w:rsidDel="00F462AA" w:rsidRDefault="00D33D7C">
      <w:pPr>
        <w:pStyle w:val="Heading2"/>
        <w:rPr>
          <w:del w:id="4832" w:author="Tom" w:date="2017-08-17T22:16:00Z"/>
        </w:rPr>
      </w:pPr>
      <w:bookmarkStart w:id="4833" w:name="_Toc469043230"/>
      <w:bookmarkStart w:id="4834" w:name="_Toc469043534"/>
      <w:bookmarkStart w:id="4835" w:name="_Toc469043810"/>
      <w:bookmarkStart w:id="4836" w:name="_Toc469139464"/>
      <w:bookmarkStart w:id="4837" w:name="_Toc469152909"/>
      <w:bookmarkStart w:id="4838" w:name="_Toc469613004"/>
      <w:del w:id="4839" w:author="Tom" w:date="2017-08-17T22:16:00Z">
        <w:r w:rsidDel="00F462AA">
          <w:rPr>
            <w:noProof/>
          </w:rPr>
          <w:drawing>
            <wp:anchor distT="0" distB="0" distL="114300" distR="114300" simplePos="0" relativeHeight="251630592" behindDoc="1" locked="0" layoutInCell="1" allowOverlap="1" wp14:anchorId="1A9ED42B" wp14:editId="2C999723">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6"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186A" w:rsidDel="00F462AA">
          <w:delText xml:space="preserve">Shifting </w:delText>
        </w:r>
        <w:r w:rsidDel="00F462AA">
          <w:delText>T</w:delText>
        </w:r>
        <w:r w:rsidRPr="00B1186A" w:rsidDel="00F462AA">
          <w:delText>ab</w:delText>
        </w:r>
        <w:bookmarkEnd w:id="4833"/>
        <w:bookmarkEnd w:id="4834"/>
        <w:bookmarkEnd w:id="4835"/>
        <w:bookmarkEnd w:id="4836"/>
        <w:bookmarkEnd w:id="4837"/>
        <w:bookmarkEnd w:id="4838"/>
      </w:del>
    </w:p>
    <w:p w14:paraId="69E0EF5D" w14:textId="51BF8085" w:rsidR="0071023B" w:rsidRPr="00B1186A" w:rsidDel="00F462AA" w:rsidRDefault="0071023B" w:rsidP="0071023B">
      <w:pPr>
        <w:rPr>
          <w:del w:id="4840" w:author="Tom" w:date="2017-08-17T22:16:00Z"/>
        </w:rPr>
      </w:pPr>
      <w:del w:id="4841" w:author="Tom" w:date="2017-08-17T22:16:00Z">
        <w:r w:rsidRPr="00B1186A" w:rsidDel="00F462AA">
          <w:delText>In the event that the</w:delText>
        </w:r>
        <w:r w:rsidRPr="00F50F63" w:rsidDel="00F462AA">
          <w:delText xml:space="preserve"> </w:delText>
        </w:r>
        <w:r w:rsidRPr="00F0388A" w:rsidDel="00F462AA">
          <w:delText>software</w:delText>
        </w:r>
        <w:r w:rsidRPr="00B1186A" w:rsidDel="00F462AA">
          <w:delText xml:space="preserve"> does not properly shift (align) the profile it may</w:delText>
        </w:r>
        <w:r w:rsidDel="00F462AA">
          <w:delText xml:space="preserve"> </w:delText>
        </w:r>
        <w:r w:rsidRPr="00B1186A" w:rsidDel="00F462AA">
          <w:delText>be necess</w:delText>
        </w:r>
        <w:r w:rsidR="00883023" w:rsidDel="00F462AA">
          <w:delText xml:space="preserve">ary to manually enter </w:delText>
        </w:r>
        <w:r w:rsidRPr="00B1186A" w:rsidDel="00F462AA">
          <w:delText xml:space="preserve"> measurements to correct any profile display/shifting issues.  </w:delText>
        </w:r>
      </w:del>
    </w:p>
    <w:p w14:paraId="754BC05D" w14:textId="3AB25857" w:rsidR="0071023B" w:rsidRPr="00B1186A" w:rsidDel="00F462AA" w:rsidRDefault="0071023B" w:rsidP="0071023B">
      <w:pPr>
        <w:rPr>
          <w:del w:id="4842" w:author="Tom" w:date="2017-08-17T22:16:00Z"/>
        </w:rPr>
      </w:pPr>
    </w:p>
    <w:p w14:paraId="761F9A1B" w14:textId="345614AA" w:rsidR="0071023B" w:rsidDel="00F462AA" w:rsidRDefault="0071023B" w:rsidP="0071023B">
      <w:pPr>
        <w:rPr>
          <w:del w:id="4843" w:author="Tom" w:date="2017-08-17T22:16:00Z"/>
        </w:rPr>
      </w:pPr>
      <w:del w:id="4844" w:author="Tom" w:date="2017-08-17T22:16:00Z">
        <w:r w:rsidRPr="00B1186A" w:rsidDel="00F462AA">
          <w:delText xml:space="preserve">Select the check box and then enter the required measurements.  </w:delText>
        </w:r>
        <w:r w:rsidDel="00F462AA">
          <w:delText xml:space="preserve">Contact supplier of system for assistance. </w:delText>
        </w:r>
      </w:del>
    </w:p>
    <w:p w14:paraId="00B7FCD7" w14:textId="6563902D" w:rsidR="00D33D7C" w:rsidDel="00F462AA" w:rsidRDefault="00D33D7C" w:rsidP="0071023B">
      <w:pPr>
        <w:rPr>
          <w:del w:id="4845" w:author="Tom" w:date="2017-08-17T22:16:00Z"/>
        </w:rPr>
      </w:pPr>
    </w:p>
    <w:p w14:paraId="2D6B752F" w14:textId="379F070F" w:rsidR="00D33D7C" w:rsidDel="00F462AA" w:rsidRDefault="00D33D7C" w:rsidP="0071023B">
      <w:pPr>
        <w:rPr>
          <w:del w:id="4846" w:author="Tom" w:date="2017-08-17T22:16:00Z"/>
        </w:rPr>
      </w:pPr>
    </w:p>
    <w:p w14:paraId="0E7B64F2" w14:textId="6ADE95D3" w:rsidR="00D33D7C" w:rsidRPr="00B1186A" w:rsidDel="00F462AA" w:rsidRDefault="00D33D7C" w:rsidP="0071023B">
      <w:pPr>
        <w:rPr>
          <w:del w:id="4847" w:author="Tom" w:date="2017-08-17T22:16:00Z"/>
        </w:rPr>
      </w:pPr>
    </w:p>
    <w:p w14:paraId="4E2E8531" w14:textId="7826B583" w:rsidR="0071023B" w:rsidDel="00F462AA" w:rsidRDefault="0071023B" w:rsidP="0071023B">
      <w:pPr>
        <w:rPr>
          <w:del w:id="4848" w:author="Tom" w:date="2017-08-17T22:16:00Z"/>
        </w:rPr>
      </w:pPr>
    </w:p>
    <w:p w14:paraId="69B894FF" w14:textId="702B8D31" w:rsidR="0071023B" w:rsidDel="00F462AA" w:rsidRDefault="0071023B">
      <w:pPr>
        <w:pStyle w:val="Heading2"/>
        <w:rPr>
          <w:del w:id="4849" w:author="Tom" w:date="2017-08-17T22:16:00Z"/>
        </w:rPr>
      </w:pPr>
      <w:bookmarkStart w:id="4850" w:name="_Toc469043231"/>
      <w:bookmarkStart w:id="4851" w:name="_Toc469043535"/>
      <w:bookmarkStart w:id="4852" w:name="_Toc469043811"/>
      <w:bookmarkStart w:id="4853" w:name="_Toc469139465"/>
      <w:bookmarkStart w:id="4854" w:name="_Toc469152910"/>
      <w:bookmarkStart w:id="4855" w:name="_Toc469613005"/>
      <w:del w:id="4856" w:author="Tom" w:date="2017-08-17T22:16:00Z">
        <w:r w:rsidDel="00F462AA">
          <w:rPr>
            <w:noProof/>
          </w:rPr>
          <w:drawing>
            <wp:anchor distT="0" distB="0" distL="114300" distR="114300" simplePos="0" relativeHeight="251611136" behindDoc="1" locked="0" layoutInCell="1" allowOverlap="1" wp14:anchorId="420B82C1" wp14:editId="50F715A1">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7"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Del="00F462AA">
          <w:delText>Decimal</w:delText>
        </w:r>
        <w:r w:rsidRPr="00B1186A" w:rsidDel="00F462AA">
          <w:delText xml:space="preserve"> </w:delText>
        </w:r>
        <w:r w:rsidDel="00F462AA">
          <w:delText>T</w:delText>
        </w:r>
        <w:r w:rsidRPr="00B1186A" w:rsidDel="00F462AA">
          <w:delText>ab</w:delText>
        </w:r>
        <w:bookmarkEnd w:id="4850"/>
        <w:bookmarkEnd w:id="4851"/>
        <w:bookmarkEnd w:id="4852"/>
        <w:bookmarkEnd w:id="4853"/>
        <w:bookmarkEnd w:id="4854"/>
        <w:bookmarkEnd w:id="4855"/>
      </w:del>
    </w:p>
    <w:p w14:paraId="6938DF90" w14:textId="620F5D8B" w:rsidR="0071023B" w:rsidDel="00F462AA" w:rsidRDefault="0071023B" w:rsidP="0071023B">
      <w:pPr>
        <w:rPr>
          <w:del w:id="4857" w:author="Tom" w:date="2017-08-17T22:16:00Z"/>
        </w:rPr>
      </w:pPr>
      <w:del w:id="4858" w:author="Tom" w:date="2017-08-17T22:16:00Z">
        <w:r w:rsidDel="00F462AA">
          <w:delText>This area controls the number of decimal places for the Conveyor Speed and Zone Setpoints displays in the software.</w:delText>
        </w:r>
      </w:del>
    </w:p>
    <w:p w14:paraId="45E58ADA" w14:textId="02847BC3" w:rsidR="0071023B" w:rsidDel="00F462AA" w:rsidRDefault="0071023B" w:rsidP="0071023B">
      <w:pPr>
        <w:rPr>
          <w:del w:id="4859" w:author="Tom" w:date="2017-08-17T22:16:00Z"/>
        </w:rPr>
      </w:pPr>
    </w:p>
    <w:p w14:paraId="120CAA7C" w14:textId="2F8C8849" w:rsidR="0071023B" w:rsidDel="00F462AA" w:rsidRDefault="0071023B" w:rsidP="0071023B">
      <w:pPr>
        <w:rPr>
          <w:del w:id="4860" w:author="Tom" w:date="2017-08-17T22:16:00Z"/>
        </w:rPr>
      </w:pPr>
    </w:p>
    <w:p w14:paraId="0AF50FFF" w14:textId="3D5524F3" w:rsidR="0071023B" w:rsidDel="00F462AA" w:rsidRDefault="0071023B" w:rsidP="0071023B">
      <w:pPr>
        <w:rPr>
          <w:del w:id="4861" w:author="Tom" w:date="2017-08-17T22:16:00Z"/>
        </w:rPr>
      </w:pPr>
    </w:p>
    <w:p w14:paraId="76735EE8" w14:textId="06775340" w:rsidR="0071023B" w:rsidDel="00F462AA" w:rsidRDefault="0071023B" w:rsidP="0071023B">
      <w:pPr>
        <w:rPr>
          <w:del w:id="4862" w:author="Tom" w:date="2017-08-17T22:16:00Z"/>
        </w:rPr>
      </w:pPr>
    </w:p>
    <w:p w14:paraId="430CF01A" w14:textId="2AC170FA" w:rsidR="0071023B" w:rsidDel="00F462AA" w:rsidRDefault="0071023B" w:rsidP="0071023B">
      <w:pPr>
        <w:rPr>
          <w:del w:id="4863" w:author="Tom" w:date="2017-08-17T22:16:00Z"/>
        </w:rPr>
      </w:pPr>
    </w:p>
    <w:p w14:paraId="6263FF04" w14:textId="5A17FF89" w:rsidR="0071023B" w:rsidDel="00F462AA" w:rsidRDefault="0071023B" w:rsidP="0071023B">
      <w:pPr>
        <w:rPr>
          <w:del w:id="4864" w:author="Tom" w:date="2017-08-17T22:16:00Z"/>
        </w:rPr>
      </w:pPr>
    </w:p>
    <w:p w14:paraId="2EDC40DD" w14:textId="65B30701" w:rsidR="00D33D7C" w:rsidDel="00F462AA" w:rsidRDefault="00D33D7C" w:rsidP="0071023B">
      <w:pPr>
        <w:rPr>
          <w:del w:id="4865" w:author="Tom" w:date="2017-08-17T22:16:00Z"/>
        </w:rPr>
      </w:pPr>
    </w:p>
    <w:p w14:paraId="52B12F2B" w14:textId="2020A235" w:rsidR="00D33D7C" w:rsidDel="00F462AA" w:rsidRDefault="00D33D7C" w:rsidP="0071023B">
      <w:pPr>
        <w:rPr>
          <w:del w:id="4866" w:author="Tom" w:date="2017-08-17T22:16:00Z"/>
        </w:rPr>
      </w:pPr>
    </w:p>
    <w:p w14:paraId="726B74C0" w14:textId="1EFB93DD" w:rsidR="00D33D7C" w:rsidDel="00F462AA" w:rsidRDefault="00D33D7C" w:rsidP="0071023B">
      <w:pPr>
        <w:rPr>
          <w:del w:id="4867" w:author="Tom" w:date="2017-08-17T22:16:00Z"/>
        </w:rPr>
      </w:pPr>
    </w:p>
    <w:p w14:paraId="313B3A09" w14:textId="34643923" w:rsidR="0071023B" w:rsidDel="00F462AA" w:rsidRDefault="0071023B" w:rsidP="0071023B">
      <w:pPr>
        <w:rPr>
          <w:del w:id="4868" w:author="Tom" w:date="2017-08-17T22:16:00Z"/>
        </w:rPr>
      </w:pPr>
    </w:p>
    <w:p w14:paraId="482E2F3B" w14:textId="464A266F" w:rsidR="0071023B" w:rsidDel="00F462AA" w:rsidRDefault="0071023B">
      <w:pPr>
        <w:pStyle w:val="Heading2"/>
        <w:rPr>
          <w:del w:id="4869" w:author="Tom" w:date="2017-08-17T22:16:00Z"/>
        </w:rPr>
      </w:pPr>
      <w:bookmarkStart w:id="4870" w:name="_Toc469043232"/>
      <w:bookmarkStart w:id="4871" w:name="_Toc469043536"/>
      <w:bookmarkStart w:id="4872" w:name="_Toc469043812"/>
      <w:bookmarkStart w:id="4873" w:name="_Toc469139466"/>
      <w:bookmarkStart w:id="4874" w:name="_Toc469152911"/>
      <w:bookmarkStart w:id="4875" w:name="_Toc469613006"/>
      <w:del w:id="4876" w:author="Tom" w:date="2017-08-17T22:16:00Z">
        <w:r w:rsidDel="00F462AA">
          <w:rPr>
            <w:noProof/>
          </w:rPr>
          <w:drawing>
            <wp:anchor distT="0" distB="0" distL="114300" distR="114300" simplePos="0" relativeHeight="251618304" behindDoc="1" locked="0" layoutInCell="1" allowOverlap="1" wp14:anchorId="072B87F6" wp14:editId="1B7B1ED2">
              <wp:simplePos x="0" y="0"/>
              <wp:positionH relativeFrom="column">
                <wp:posOffset>2391410</wp:posOffset>
              </wp:positionH>
              <wp:positionV relativeFrom="line">
                <wp:posOffset>238760</wp:posOffset>
              </wp:positionV>
              <wp:extent cx="3282950" cy="1920240"/>
              <wp:effectExtent l="0" t="0" r="0" b="3810"/>
              <wp:wrapTight wrapText="bothSides">
                <wp:wrapPolygon edited="0">
                  <wp:start x="0" y="0"/>
                  <wp:lineTo x="0" y="21429"/>
                  <wp:lineTo x="21433" y="21429"/>
                  <wp:lineTo x="21433" y="0"/>
                  <wp:lineTo x="0" y="0"/>
                </wp:wrapPolygon>
              </wp:wrapTight>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8" cstate="print">
                        <a:extLst>
                          <a:ext uri="{28A0092B-C50C-407E-A947-70E740481C1C}">
                            <a14:useLocalDpi xmlns:a14="http://schemas.microsoft.com/office/drawing/2010/main" val="0"/>
                          </a:ext>
                        </a:extLst>
                      </a:blip>
                      <a:srcRect b="30236"/>
                      <a:stretch/>
                    </pic:blipFill>
                    <pic:spPr bwMode="auto">
                      <a:xfrm>
                        <a:off x="0" y="0"/>
                        <a:ext cx="3282950"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Del="00F462AA">
          <w:delText>Hardware Tab</w:delText>
        </w:r>
        <w:bookmarkEnd w:id="4870"/>
        <w:bookmarkEnd w:id="4871"/>
        <w:bookmarkEnd w:id="4872"/>
        <w:bookmarkEnd w:id="4873"/>
        <w:bookmarkEnd w:id="4874"/>
        <w:bookmarkEnd w:id="4875"/>
      </w:del>
    </w:p>
    <w:p w14:paraId="2ED6BA9C" w14:textId="25B1406D" w:rsidR="0071023B" w:rsidDel="00F462AA" w:rsidRDefault="0071023B" w:rsidP="0071023B">
      <w:pPr>
        <w:rPr>
          <w:del w:id="4877" w:author="Tom" w:date="2017-08-17T22:16:00Z"/>
        </w:rPr>
      </w:pPr>
      <w:del w:id="4878" w:author="Tom" w:date="2017-08-17T22:16:00Z">
        <w:r w:rsidDel="00F462AA">
          <w:delText>This area controls the configuration of the eTPU network addresses and allows for enabling or disabling of the oven communication when applicable.</w:delText>
        </w:r>
      </w:del>
    </w:p>
    <w:p w14:paraId="7EC1B3C8" w14:textId="1C014FBF" w:rsidR="0071023B" w:rsidDel="00F462AA" w:rsidRDefault="0071023B" w:rsidP="0071023B">
      <w:pPr>
        <w:rPr>
          <w:del w:id="4879" w:author="Tom" w:date="2017-08-17T22:16:00Z"/>
        </w:rPr>
      </w:pPr>
    </w:p>
    <w:p w14:paraId="681AF9F0" w14:textId="795D0410" w:rsidR="0071023B" w:rsidDel="00F462AA" w:rsidRDefault="0071023B" w:rsidP="0071023B">
      <w:pPr>
        <w:rPr>
          <w:del w:id="4880" w:author="Tom" w:date="2017-08-17T22:16:00Z"/>
        </w:rPr>
      </w:pPr>
    </w:p>
    <w:p w14:paraId="6DF356CF" w14:textId="0071C411" w:rsidR="0071023B" w:rsidDel="00F462AA" w:rsidRDefault="0071023B" w:rsidP="0071023B">
      <w:pPr>
        <w:rPr>
          <w:del w:id="4881" w:author="Tom" w:date="2017-08-17T22:16:00Z"/>
        </w:rPr>
      </w:pPr>
    </w:p>
    <w:p w14:paraId="2B562F3F" w14:textId="277B6305" w:rsidR="0071023B" w:rsidDel="00F462AA" w:rsidRDefault="0071023B" w:rsidP="0071023B">
      <w:pPr>
        <w:rPr>
          <w:del w:id="4882" w:author="Tom" w:date="2017-08-17T22:16:00Z"/>
        </w:rPr>
      </w:pPr>
    </w:p>
    <w:p w14:paraId="245F5AE1" w14:textId="43927C0D" w:rsidR="0071023B" w:rsidDel="00F462AA" w:rsidRDefault="0071023B" w:rsidP="0071023B">
      <w:pPr>
        <w:rPr>
          <w:del w:id="4883" w:author="Tom" w:date="2017-08-17T22:16:00Z"/>
        </w:rPr>
      </w:pPr>
    </w:p>
    <w:p w14:paraId="792E3F27" w14:textId="65ADDDC4" w:rsidR="0071023B" w:rsidDel="00F462AA" w:rsidRDefault="0071023B" w:rsidP="0071023B">
      <w:pPr>
        <w:rPr>
          <w:del w:id="4884" w:author="Tom" w:date="2017-08-17T22:16:00Z"/>
        </w:rPr>
      </w:pPr>
    </w:p>
    <w:p w14:paraId="7E39BE10" w14:textId="5A21A508" w:rsidR="0071023B" w:rsidDel="00F462AA" w:rsidRDefault="0071023B" w:rsidP="0071023B">
      <w:pPr>
        <w:rPr>
          <w:del w:id="4885" w:author="Tom" w:date="2017-08-17T22:16:00Z"/>
        </w:rPr>
      </w:pPr>
    </w:p>
    <w:p w14:paraId="081ADE21" w14:textId="3ECDF173" w:rsidR="00D33D7C" w:rsidDel="00F462AA" w:rsidRDefault="00883023" w:rsidP="008F51FF">
      <w:pPr>
        <w:rPr>
          <w:del w:id="4886" w:author="Tom" w:date="2017-08-17T22:16:00Z"/>
        </w:rPr>
      </w:pPr>
      <w:del w:id="4887" w:author="Tom" w:date="2017-08-17T22:16:00Z">
        <w:r w:rsidDel="00F462AA">
          <w:br w:type="page"/>
        </w:r>
      </w:del>
    </w:p>
    <w:p w14:paraId="3E7295C2" w14:textId="15D76E24" w:rsidR="00D33D7C" w:rsidDel="003358D6" w:rsidRDefault="00D33D7C">
      <w:pPr>
        <w:pStyle w:val="Heading2"/>
        <w:rPr>
          <w:del w:id="4888" w:author="Tom" w:date="2017-08-17T22:14:00Z"/>
        </w:rPr>
      </w:pPr>
      <w:bookmarkStart w:id="4889" w:name="_Toc469043233"/>
      <w:bookmarkStart w:id="4890" w:name="_Toc469043537"/>
      <w:bookmarkStart w:id="4891" w:name="_Toc469043813"/>
      <w:bookmarkStart w:id="4892" w:name="_Toc469139467"/>
      <w:bookmarkStart w:id="4893" w:name="_Toc469152912"/>
      <w:bookmarkStart w:id="4894" w:name="_Toc469613007"/>
      <w:del w:id="4895" w:author="Tom" w:date="2017-08-17T22:14:00Z">
        <w:r w:rsidDel="003358D6">
          <w:delText>Auto-VP Tab</w:delText>
        </w:r>
        <w:bookmarkEnd w:id="4889"/>
        <w:bookmarkEnd w:id="4890"/>
        <w:bookmarkEnd w:id="4891"/>
        <w:bookmarkEnd w:id="4892"/>
        <w:bookmarkEnd w:id="4893"/>
        <w:bookmarkEnd w:id="4894"/>
      </w:del>
    </w:p>
    <w:p w14:paraId="4CE81B40" w14:textId="2F9151C7" w:rsidR="00D33D7C" w:rsidDel="003358D6" w:rsidRDefault="00D33D7C" w:rsidP="008F51FF">
      <w:pPr>
        <w:rPr>
          <w:del w:id="4896" w:author="Tom" w:date="2017-08-17T22:14:00Z"/>
        </w:rPr>
      </w:pPr>
      <w:del w:id="4897" w:author="Tom" w:date="2017-08-17T22:14:00Z">
        <w:r w:rsidDel="003358D6">
          <w:delText xml:space="preserve">Auto-VP is </w:delText>
        </w:r>
        <w:r w:rsidR="00883023" w:rsidDel="003358D6">
          <w:delText xml:space="preserve">specialized feature for product changeovers that is dependent on a wide variety of </w:delText>
        </w:r>
        <w:r w:rsidR="006D130E" w:rsidDel="003358D6">
          <w:delText>variables.</w:delText>
        </w:r>
        <w:r w:rsidR="006D130E" w:rsidRPr="00A24EC7" w:rsidDel="003358D6">
          <w:delText xml:space="preserve"> There</w:delText>
        </w:r>
        <w:r w:rsidR="00883023" w:rsidRPr="00A24EC7" w:rsidDel="003358D6">
          <w:delText xml:space="preserve"> are multiple configurations of the Auto-VP feature depending on the capabilities and processes</w:delText>
        </w:r>
        <w:r w:rsidR="00883023" w:rsidDel="003358D6">
          <w:delText xml:space="preserve"> in place in the factory. Contact your systems supplier to identify if this functionality can be implemented with your system</w:delText>
        </w:r>
      </w:del>
    </w:p>
    <w:p w14:paraId="664E4B85" w14:textId="77777777" w:rsidR="00D33D7C" w:rsidDel="003358D6" w:rsidRDefault="00D33D7C" w:rsidP="008F51FF">
      <w:pPr>
        <w:rPr>
          <w:del w:id="4898" w:author="Tom" w:date="2017-08-17T22:14:00Z"/>
        </w:rPr>
      </w:pPr>
    </w:p>
    <w:p w14:paraId="4DC26B20" w14:textId="77777777" w:rsidR="00D33D7C" w:rsidDel="003358D6" w:rsidRDefault="00D33D7C" w:rsidP="008F51FF">
      <w:pPr>
        <w:rPr>
          <w:del w:id="4899" w:author="Tom" w:date="2017-08-17T22:14:00Z"/>
        </w:rPr>
      </w:pPr>
    </w:p>
    <w:p w14:paraId="4DB317E2" w14:textId="3E1B7FE0" w:rsidR="00883023" w:rsidDel="003358D6" w:rsidRDefault="00883023">
      <w:pPr>
        <w:pStyle w:val="Heading2"/>
        <w:rPr>
          <w:del w:id="4900" w:author="Tom" w:date="2017-08-17T22:14:00Z"/>
        </w:rPr>
      </w:pPr>
      <w:bookmarkStart w:id="4901" w:name="_Toc469043234"/>
      <w:bookmarkStart w:id="4902" w:name="_Toc469043538"/>
      <w:bookmarkStart w:id="4903" w:name="_Toc469043814"/>
      <w:bookmarkStart w:id="4904" w:name="_Toc469139468"/>
      <w:bookmarkStart w:id="4905" w:name="_Toc469152913"/>
      <w:bookmarkStart w:id="4906" w:name="_Toc469613008"/>
      <w:del w:id="4907" w:author="Tom" w:date="2017-08-17T22:14:00Z">
        <w:r w:rsidDel="003358D6">
          <w:delText>RPM Tab</w:delText>
        </w:r>
        <w:bookmarkEnd w:id="4901"/>
        <w:bookmarkEnd w:id="4902"/>
        <w:bookmarkEnd w:id="4903"/>
        <w:bookmarkEnd w:id="4904"/>
        <w:bookmarkEnd w:id="4905"/>
        <w:bookmarkEnd w:id="4906"/>
      </w:del>
    </w:p>
    <w:p w14:paraId="5AFE0E99" w14:textId="7DB4AC81" w:rsidR="00883023" w:rsidDel="00F462AA" w:rsidRDefault="00883023">
      <w:pPr>
        <w:pStyle w:val="Heading2"/>
        <w:rPr>
          <w:del w:id="4908" w:author="Tom" w:date="2017-08-17T22:16:00Z"/>
        </w:rPr>
        <w:pPrChange w:id="4909" w:author="Tom" w:date="2017-08-17T22:14:00Z">
          <w:pPr/>
        </w:pPrChange>
      </w:pPr>
      <w:del w:id="4910" w:author="Tom" w:date="2017-08-17T22:14:00Z">
        <w:r w:rsidDel="003358D6">
          <w:delText xml:space="preserve">See </w:delText>
        </w:r>
        <w:r w:rsidRPr="003358D6" w:rsidDel="003358D6">
          <w:rPr>
            <w:rPrChange w:id="4911" w:author="Tom" w:date="2017-08-17T22:14:00Z">
              <w:rPr>
                <w:rStyle w:val="Hyperlink"/>
              </w:rPr>
            </w:rPrChange>
          </w:rPr>
          <w:delText>RPM Configuration</w:delText>
        </w:r>
        <w:r w:rsidDel="003358D6">
          <w:delText xml:space="preserve"> secti</w:delText>
        </w:r>
      </w:del>
      <w:del w:id="4912" w:author="Tom" w:date="2017-08-17T22:13:00Z">
        <w:r w:rsidDel="003358D6">
          <w:delText>on</w:delText>
        </w:r>
      </w:del>
    </w:p>
    <w:p w14:paraId="3FEA543D" w14:textId="174AC801" w:rsidR="00883023" w:rsidDel="00F462AA" w:rsidRDefault="00883023" w:rsidP="008F51FF">
      <w:pPr>
        <w:rPr>
          <w:del w:id="4913" w:author="Tom" w:date="2017-08-17T22:16:00Z"/>
        </w:rPr>
      </w:pPr>
    </w:p>
    <w:p w14:paraId="1BAE787C" w14:textId="2AE77A7F" w:rsidR="00883023" w:rsidRPr="00883023" w:rsidDel="00F462AA" w:rsidRDefault="00883023" w:rsidP="008F51FF">
      <w:pPr>
        <w:rPr>
          <w:del w:id="4914" w:author="Tom" w:date="2017-08-17T22:16:00Z"/>
        </w:rPr>
      </w:pPr>
    </w:p>
    <w:p w14:paraId="3001AD85" w14:textId="4BE9B066" w:rsidR="0071023B" w:rsidDel="00F462AA" w:rsidRDefault="0071023B">
      <w:pPr>
        <w:pStyle w:val="Heading2"/>
        <w:rPr>
          <w:del w:id="4915" w:author="Tom" w:date="2017-08-17T22:16:00Z"/>
        </w:rPr>
      </w:pPr>
      <w:bookmarkStart w:id="4916" w:name="_Toc469043235"/>
      <w:bookmarkStart w:id="4917" w:name="_Toc469043539"/>
      <w:bookmarkStart w:id="4918" w:name="_Toc469043815"/>
      <w:bookmarkStart w:id="4919" w:name="_Toc469139469"/>
      <w:bookmarkStart w:id="4920" w:name="_Toc469152914"/>
      <w:bookmarkStart w:id="4921" w:name="_Toc469613009"/>
      <w:del w:id="4922" w:author="Tom" w:date="2017-08-17T22:16:00Z">
        <w:r w:rsidDel="00F462AA">
          <w:rPr>
            <w:noProof/>
          </w:rPr>
          <w:drawing>
            <wp:anchor distT="0" distB="0" distL="114300" distR="114300" simplePos="0" relativeHeight="251623424" behindDoc="1" locked="0" layoutInCell="1" allowOverlap="1" wp14:anchorId="521EF965" wp14:editId="095269AB">
              <wp:simplePos x="0" y="0"/>
              <wp:positionH relativeFrom="column">
                <wp:posOffset>2457450</wp:posOffset>
              </wp:positionH>
              <wp:positionV relativeFrom="line">
                <wp:posOffset>194310</wp:posOffset>
              </wp:positionV>
              <wp:extent cx="3286760" cy="2011680"/>
              <wp:effectExtent l="0" t="0" r="8890" b="7620"/>
              <wp:wrapTight wrapText="bothSides">
                <wp:wrapPolygon edited="0">
                  <wp:start x="0" y="0"/>
                  <wp:lineTo x="0" y="21477"/>
                  <wp:lineTo x="21533" y="21477"/>
                  <wp:lineTo x="21533"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9" cstate="print">
                        <a:extLst>
                          <a:ext uri="{28A0092B-C50C-407E-A947-70E740481C1C}">
                            <a14:useLocalDpi xmlns:a14="http://schemas.microsoft.com/office/drawing/2010/main" val="0"/>
                          </a:ext>
                        </a:extLst>
                      </a:blip>
                      <a:srcRect b="26992"/>
                      <a:stretch/>
                    </pic:blipFill>
                    <pic:spPr bwMode="auto">
                      <a:xfrm>
                        <a:off x="0" y="0"/>
                        <a:ext cx="328676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Del="00F462AA">
          <w:delText>Message Config Tab</w:delText>
        </w:r>
        <w:bookmarkEnd w:id="4916"/>
        <w:bookmarkEnd w:id="4917"/>
        <w:bookmarkEnd w:id="4918"/>
        <w:bookmarkEnd w:id="4919"/>
        <w:bookmarkEnd w:id="4920"/>
        <w:bookmarkEnd w:id="4921"/>
      </w:del>
    </w:p>
    <w:p w14:paraId="4B6A83A2" w14:textId="6E7EFA93" w:rsidR="0071023B" w:rsidRPr="00BD207B" w:rsidDel="00F462AA" w:rsidRDefault="0071023B" w:rsidP="0071023B">
      <w:pPr>
        <w:rPr>
          <w:del w:id="4923" w:author="Tom" w:date="2017-08-17T22:16:00Z"/>
        </w:rPr>
      </w:pPr>
      <w:del w:id="4924" w:author="Tom" w:date="2017-08-17T22:16:00Z">
        <w:r w:rsidDel="00F462AA">
          <w:delText>When certain messages are displayed in the software, the user can select a checkbox for “Do not show this again”. If checked, that message box becomes “disabled”. This area allows the user to enable</w:delText>
        </w:r>
        <w:r w:rsidR="00C6686E" w:rsidDel="00F462AA">
          <w:delText xml:space="preserve"> or disable those messages</w:delText>
        </w:r>
        <w:r w:rsidDel="00F462AA">
          <w:delText>.</w:delText>
        </w:r>
      </w:del>
    </w:p>
    <w:p w14:paraId="5048C028" w14:textId="185FDC74" w:rsidR="0071023B" w:rsidDel="00F462AA" w:rsidRDefault="0071023B" w:rsidP="0071023B">
      <w:pPr>
        <w:rPr>
          <w:del w:id="4925" w:author="Tom" w:date="2017-08-17T22:16:00Z"/>
        </w:rPr>
      </w:pPr>
    </w:p>
    <w:p w14:paraId="1200A45D" w14:textId="30991C24" w:rsidR="0071023B" w:rsidDel="00F462AA" w:rsidRDefault="0071023B" w:rsidP="0071023B">
      <w:pPr>
        <w:rPr>
          <w:del w:id="4926" w:author="Tom" w:date="2017-08-17T22:16:00Z"/>
        </w:rPr>
      </w:pPr>
    </w:p>
    <w:p w14:paraId="3DAE317E" w14:textId="7CD96E49" w:rsidR="0071023B" w:rsidDel="00F462AA" w:rsidRDefault="0071023B" w:rsidP="0071023B">
      <w:pPr>
        <w:rPr>
          <w:del w:id="4927" w:author="Tom" w:date="2017-08-17T22:16:00Z"/>
        </w:rPr>
      </w:pPr>
    </w:p>
    <w:p w14:paraId="5EAD80F8" w14:textId="3C68E539" w:rsidR="0071023B" w:rsidDel="00F462AA" w:rsidRDefault="0071023B" w:rsidP="0071023B">
      <w:pPr>
        <w:rPr>
          <w:del w:id="4928" w:author="Tom" w:date="2017-08-17T22:16:00Z"/>
        </w:rPr>
      </w:pPr>
    </w:p>
    <w:p w14:paraId="41398DE6" w14:textId="77777777" w:rsidR="0071023B" w:rsidDel="00F462AA" w:rsidRDefault="0071023B" w:rsidP="0071023B">
      <w:pPr>
        <w:rPr>
          <w:del w:id="4929" w:author="Tom" w:date="2017-08-17T22:17:00Z"/>
        </w:rPr>
      </w:pPr>
    </w:p>
    <w:p w14:paraId="183B1889" w14:textId="672AE276" w:rsidR="0071023B" w:rsidRPr="0071023B" w:rsidRDefault="00C6686E" w:rsidP="00CA1F86">
      <w:del w:id="4930" w:author="Tom" w:date="2017-08-17T22:17:00Z">
        <w:r w:rsidDel="00F462AA">
          <w:br w:type="page"/>
        </w:r>
      </w:del>
    </w:p>
    <w:p w14:paraId="08224B80" w14:textId="4969D938" w:rsidR="00001A5C" w:rsidRDefault="00001A5C" w:rsidP="00001A5C">
      <w:pPr>
        <w:pStyle w:val="Heading1"/>
        <w:rPr>
          <w:moveTo w:id="4931" w:author="Tom Bergeron" w:date="2018-12-11T17:54:00Z"/>
        </w:rPr>
      </w:pPr>
      <w:bookmarkStart w:id="4932" w:name="_Toc532827319"/>
      <w:bookmarkStart w:id="4933" w:name="_Toc532827499"/>
      <w:bookmarkStart w:id="4934" w:name="_Toc532827606"/>
      <w:bookmarkStart w:id="4935" w:name="_Toc532827907"/>
      <w:bookmarkStart w:id="4936" w:name="_Toc469038825"/>
      <w:bookmarkStart w:id="4937" w:name="_Toc469038880"/>
      <w:bookmarkStart w:id="4938" w:name="_Toc469042039"/>
      <w:bookmarkStart w:id="4939" w:name="_Toc469043236"/>
      <w:bookmarkStart w:id="4940" w:name="_Toc469043540"/>
      <w:bookmarkStart w:id="4941" w:name="_Toc469043816"/>
      <w:bookmarkStart w:id="4942" w:name="_Toc469043858"/>
      <w:bookmarkStart w:id="4943" w:name="_Toc469139470"/>
      <w:bookmarkStart w:id="4944" w:name="_Toc469152915"/>
      <w:bookmarkStart w:id="4945" w:name="_Toc469613010"/>
      <w:bookmarkStart w:id="4946" w:name="_Toc491174925"/>
      <w:bookmarkStart w:id="4947" w:name="_Toc491175145"/>
      <w:bookmarkStart w:id="4948" w:name="_Toc491264054"/>
      <w:bookmarkStart w:id="4949" w:name="_Toc491347031"/>
      <w:bookmarkStart w:id="4950" w:name="_Toc494303978"/>
      <w:bookmarkStart w:id="4951" w:name="_Toc494304154"/>
      <w:bookmarkStart w:id="4952" w:name="_Toc494304189"/>
      <w:bookmarkStart w:id="4953" w:name="_Toc532892561"/>
      <w:ins w:id="4954" w:author="Tom Bergeron" w:date="2018-12-11T17:55:00Z">
        <w:r>
          <w:lastRenderedPageBreak/>
          <w:t xml:space="preserve">Appendix C: </w:t>
        </w:r>
      </w:ins>
      <w:moveToRangeStart w:id="4955" w:author="Tom Bergeron" w:date="2018-12-11T17:54:00Z" w:name="move532314209"/>
      <w:moveTo w:id="4956" w:author="Tom Bergeron" w:date="2018-12-11T17:54:00Z">
        <w:r>
          <w:t>Configuration Program</w:t>
        </w:r>
        <w:bookmarkEnd w:id="4932"/>
        <w:bookmarkEnd w:id="4933"/>
        <w:bookmarkEnd w:id="4934"/>
        <w:bookmarkEnd w:id="4935"/>
        <w:bookmarkEnd w:id="4953"/>
      </w:moveTo>
    </w:p>
    <w:p w14:paraId="26B7270C" w14:textId="77777777" w:rsidR="00001A5C" w:rsidRPr="00F0388A" w:rsidRDefault="00001A5C" w:rsidP="00001A5C">
      <w:pPr>
        <w:rPr>
          <w:moveTo w:id="4957" w:author="Tom Bergeron" w:date="2018-12-11T17:54:00Z"/>
        </w:rPr>
      </w:pPr>
      <w:moveTo w:id="4958" w:author="Tom Bergeron" w:date="2018-12-11T17:54:00Z">
        <w:r w:rsidRPr="00F0388A">
          <w:t>The system has many individual software settings that can be changed to suit the user</w:t>
        </w:r>
        <w:r>
          <w:t>’</w:t>
        </w:r>
        <w:r w:rsidRPr="00F0388A">
          <w:t>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moveTo>
    </w:p>
    <w:p w14:paraId="5B61BE04" w14:textId="77777777" w:rsidR="00001A5C" w:rsidRPr="00F0388A" w:rsidRDefault="00001A5C" w:rsidP="00001A5C">
      <w:pPr>
        <w:rPr>
          <w:moveTo w:id="4959" w:author="Tom Bergeron" w:date="2018-12-11T17:54:00Z"/>
        </w:rPr>
      </w:pPr>
    </w:p>
    <w:p w14:paraId="4FC3844E" w14:textId="77777777" w:rsidR="00001A5C" w:rsidRPr="004D6ABC" w:rsidRDefault="00001A5C" w:rsidP="00001A5C">
      <w:pPr>
        <w:rPr>
          <w:moveTo w:id="4960" w:author="Tom Bergeron" w:date="2018-12-11T17:54:00Z"/>
        </w:rPr>
      </w:pPr>
      <w:moveTo w:id="4961" w:author="Tom Bergeron" w:date="2018-12-11T17:54:00Z">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moveTo>
    </w:p>
    <w:p w14:paraId="1AB790E9" w14:textId="77777777" w:rsidR="00001A5C" w:rsidRPr="00F0388A" w:rsidRDefault="00001A5C" w:rsidP="00001A5C">
      <w:pPr>
        <w:pStyle w:val="PlainText"/>
        <w:rPr>
          <w:moveTo w:id="4962" w:author="Tom Bergeron" w:date="2018-12-11T17:54:00Z"/>
        </w:rPr>
      </w:pPr>
      <w:moveTo w:id="4963" w:author="Tom Bergeron" w:date="2018-12-11T17:54:00Z">
        <w:r>
          <w:t>C:\software root directory\</w:t>
        </w:r>
        <w:r w:rsidRPr="00F0388A">
          <w:t>Config</w:t>
        </w:r>
        <w:r>
          <w:t>urationProgram</w:t>
        </w:r>
        <w:r w:rsidRPr="00F0388A">
          <w:t>.exe</w:t>
        </w:r>
      </w:moveTo>
    </w:p>
    <w:p w14:paraId="0F3EF5B1" w14:textId="77777777" w:rsidR="00001A5C" w:rsidRDefault="00001A5C" w:rsidP="00001A5C">
      <w:pPr>
        <w:pStyle w:val="Heading2"/>
        <w:rPr>
          <w:moveTo w:id="4964" w:author="Tom Bergeron" w:date="2018-12-11T17:54:00Z"/>
        </w:rPr>
      </w:pPr>
      <w:bookmarkStart w:id="4965" w:name="_Toc532827320"/>
      <w:bookmarkStart w:id="4966" w:name="_Toc532827500"/>
      <w:bookmarkStart w:id="4967" w:name="_Toc532827908"/>
      <w:moveTo w:id="4968" w:author="Tom Bergeron" w:date="2018-12-11T17:54:00Z">
        <w:r w:rsidRPr="00F0388A">
          <w:t xml:space="preserve">User Settings </w:t>
        </w:r>
        <w:r>
          <w:t>T</w:t>
        </w:r>
        <w:r w:rsidRPr="00F0388A">
          <w:t>ab</w:t>
        </w:r>
        <w:bookmarkEnd w:id="4965"/>
        <w:bookmarkEnd w:id="4966"/>
        <w:bookmarkEnd w:id="4967"/>
      </w:moveTo>
    </w:p>
    <w:p w14:paraId="7D643FDE" w14:textId="77777777" w:rsidR="00001A5C" w:rsidRPr="00AD4DC4" w:rsidRDefault="00001A5C" w:rsidP="00001A5C">
      <w:pPr>
        <w:rPr>
          <w:moveTo w:id="4969" w:author="Tom Bergeron" w:date="2018-12-11T17:54:00Z"/>
          <w:sz w:val="8"/>
        </w:rPr>
      </w:pPr>
    </w:p>
    <w:p w14:paraId="09F32D2D" w14:textId="77777777" w:rsidR="00001A5C" w:rsidRDefault="00001A5C" w:rsidP="00001A5C">
      <w:pPr>
        <w:rPr>
          <w:moveTo w:id="4970" w:author="Tom Bergeron" w:date="2018-12-11T17:54:00Z"/>
        </w:rPr>
      </w:pPr>
      <w:moveTo w:id="4971" w:author="Tom Bergeron" w:date="2018-12-11T17:54:00Z">
        <w:r>
          <w:rPr>
            <w:noProof/>
            <w:sz w:val="10"/>
            <w:szCs w:val="10"/>
          </w:rPr>
          <w:drawing>
            <wp:anchor distT="0" distB="0" distL="114300" distR="114300" simplePos="0" relativeHeight="251656192" behindDoc="1" locked="0" layoutInCell="1" allowOverlap="1" wp14:anchorId="09D002E0" wp14:editId="69E08F0F">
              <wp:simplePos x="0" y="0"/>
              <wp:positionH relativeFrom="column">
                <wp:posOffset>2132965</wp:posOffset>
              </wp:positionH>
              <wp:positionV relativeFrom="paragraph">
                <wp:posOffset>254000</wp:posOffset>
              </wp:positionV>
              <wp:extent cx="3568700" cy="3392170"/>
              <wp:effectExtent l="0" t="0" r="0" b="8255"/>
              <wp:wrapTight wrapText="left">
                <wp:wrapPolygon edited="0">
                  <wp:start x="0" y="0"/>
                  <wp:lineTo x="0" y="21535"/>
                  <wp:lineTo x="21454" y="21535"/>
                  <wp:lineTo x="21454" y="0"/>
                  <wp:lineTo x="0" y="0"/>
                </wp:wrapPolygon>
              </wp:wrapTight>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 2.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3568700" cy="339217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Allowable Change </w:t>
        </w:r>
        <w:r>
          <w:t>– Defines how much deviation is allowed in any one of the 30 probe TC’s before a Warning condition is generated.</w:t>
        </w:r>
      </w:moveTo>
    </w:p>
    <w:p w14:paraId="5118BED6" w14:textId="77777777" w:rsidR="00001A5C" w:rsidRPr="004D6ABC" w:rsidRDefault="00001A5C" w:rsidP="00001A5C">
      <w:pPr>
        <w:rPr>
          <w:moveTo w:id="4972" w:author="Tom Bergeron" w:date="2018-12-11T17:54:00Z"/>
          <w:sz w:val="10"/>
          <w:szCs w:val="10"/>
        </w:rPr>
      </w:pPr>
    </w:p>
    <w:p w14:paraId="3D5DE704" w14:textId="77777777" w:rsidR="00001A5C" w:rsidRPr="009A0C57" w:rsidRDefault="00001A5C" w:rsidP="00001A5C">
      <w:pPr>
        <w:rPr>
          <w:moveTo w:id="4973" w:author="Tom Bergeron" w:date="2018-12-11T17:54:00Z"/>
        </w:rPr>
      </w:pPr>
      <w:moveTo w:id="4974" w:author="Tom Bergeron" w:date="2018-12-11T17:54:00Z">
        <w:r>
          <w:rPr>
            <w:b/>
          </w:rPr>
          <w:t>Exclusion</w:t>
        </w:r>
        <w:r>
          <w:t xml:space="preserve"> – Allows user to disable any of the 30 probe TC’s from the VP calculations.</w:t>
        </w:r>
      </w:moveTo>
    </w:p>
    <w:p w14:paraId="56746509" w14:textId="77777777" w:rsidR="00001A5C" w:rsidRPr="004D6ABC" w:rsidRDefault="00001A5C" w:rsidP="00001A5C">
      <w:pPr>
        <w:rPr>
          <w:moveTo w:id="4975" w:author="Tom Bergeron" w:date="2018-12-11T17:54:00Z"/>
          <w:b/>
          <w:sz w:val="10"/>
          <w:szCs w:val="10"/>
        </w:rPr>
      </w:pPr>
      <w:bookmarkStart w:id="4976" w:name="_Hlk532550674"/>
    </w:p>
    <w:bookmarkEnd w:id="4976"/>
    <w:p w14:paraId="4A54E947" w14:textId="0EF36A12" w:rsidR="00001A5C" w:rsidDel="005733CC" w:rsidRDefault="00001A5C" w:rsidP="005733CC">
      <w:pPr>
        <w:rPr>
          <w:del w:id="4977" w:author="Tom Bergeron" w:date="2018-12-14T11:35:00Z"/>
          <w:sz w:val="10"/>
        </w:rPr>
      </w:pPr>
      <w:moveTo w:id="4978" w:author="Tom Bergeron" w:date="2018-12-11T17:54:00Z">
        <w:r>
          <w:rPr>
            <w:b/>
          </w:rPr>
          <w:t>D</w:t>
        </w:r>
        <w:r w:rsidRPr="00F0388A">
          <w:rPr>
            <w:b/>
          </w:rPr>
          <w:t xml:space="preserve">isplay Host </w:t>
        </w:r>
        <w:r>
          <w:rPr>
            <w:b/>
          </w:rPr>
          <w:t>S</w:t>
        </w:r>
        <w:r w:rsidRPr="00F0388A">
          <w:rPr>
            <w:b/>
          </w:rPr>
          <w:t>creen</w:t>
        </w:r>
        <w:r w:rsidRPr="00F0388A">
          <w:t xml:space="preserve"> – Enables/disables the display of the Host diagnostic screen.  </w:t>
        </w:r>
      </w:moveTo>
    </w:p>
    <w:p w14:paraId="36862EEC" w14:textId="6137A6BB" w:rsidR="00001A5C" w:rsidDel="005733CC" w:rsidRDefault="00001A5C" w:rsidP="005733CC">
      <w:pPr>
        <w:rPr>
          <w:del w:id="4979" w:author="Tom Bergeron" w:date="2018-12-14T11:35:00Z"/>
        </w:rPr>
      </w:pPr>
    </w:p>
    <w:p w14:paraId="75D1C13E" w14:textId="1FE9BFB1" w:rsidR="005733CC" w:rsidRDefault="005733CC" w:rsidP="005733CC">
      <w:pPr>
        <w:rPr>
          <w:ins w:id="4980" w:author="Tom Bergeron" w:date="2018-12-14T11:35:00Z"/>
          <w:sz w:val="10"/>
        </w:rPr>
      </w:pPr>
    </w:p>
    <w:p w14:paraId="6034311C" w14:textId="77777777" w:rsidR="005733CC" w:rsidRPr="004D6ABC" w:rsidRDefault="005733CC" w:rsidP="005733CC">
      <w:pPr>
        <w:rPr>
          <w:ins w:id="4981" w:author="Tom Bergeron" w:date="2018-12-14T11:35:00Z"/>
          <w:b/>
          <w:sz w:val="10"/>
          <w:szCs w:val="10"/>
        </w:rPr>
      </w:pPr>
    </w:p>
    <w:p w14:paraId="0AEF6C4D" w14:textId="4285C151" w:rsidR="005733CC" w:rsidRPr="008175A8" w:rsidRDefault="005733CC" w:rsidP="005733CC">
      <w:pPr>
        <w:rPr>
          <w:ins w:id="4982" w:author="Tom Bergeron" w:date="2018-12-14T11:33:00Z"/>
        </w:rPr>
      </w:pPr>
      <w:bookmarkStart w:id="4983" w:name="_Hlk532837003"/>
      <w:ins w:id="4984" w:author="Tom Bergeron" w:date="2018-12-14T11:33:00Z">
        <w:r w:rsidRPr="002C3095">
          <w:rPr>
            <w:b/>
          </w:rPr>
          <w:t>Use Baseline Profile Expiration</w:t>
        </w:r>
        <w:r w:rsidRPr="008175A8">
          <w:t xml:space="preserve"> – Automatically require new baseline profiles after specified number of days</w:t>
        </w:r>
        <w:r>
          <w:t>.</w:t>
        </w:r>
      </w:ins>
    </w:p>
    <w:bookmarkEnd w:id="4983"/>
    <w:p w14:paraId="77EE8B3E" w14:textId="6A0C3EE4" w:rsidR="005733CC" w:rsidRPr="004D6ABC" w:rsidRDefault="005733CC" w:rsidP="005733CC">
      <w:pPr>
        <w:rPr>
          <w:ins w:id="4985" w:author="Tom Bergeron" w:date="2018-12-14T11:33:00Z"/>
          <w:sz w:val="10"/>
        </w:rPr>
      </w:pPr>
    </w:p>
    <w:p w14:paraId="1560AE9B" w14:textId="77777777" w:rsidR="005733CC" w:rsidRPr="00B1186A" w:rsidRDefault="005733CC" w:rsidP="005733CC">
      <w:pPr>
        <w:rPr>
          <w:ins w:id="4986" w:author="Tom Bergeron" w:date="2018-12-14T11:33:00Z"/>
          <w:b/>
        </w:rPr>
      </w:pPr>
      <w:ins w:id="4987" w:author="Tom Bergeron" w:date="2018-12-14T11:33:00Z">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ins>
    </w:p>
    <w:p w14:paraId="39172522" w14:textId="1DC830AD" w:rsidR="005733CC" w:rsidRDefault="005733CC" w:rsidP="005733CC">
      <w:pPr>
        <w:rPr>
          <w:ins w:id="4988" w:author="Tom Bergeron" w:date="2018-12-14T11:36:00Z"/>
        </w:rPr>
      </w:pPr>
      <w:ins w:id="4989" w:author="Tom Bergeron" w:date="2018-12-14T11:33:00Z">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ins>
    </w:p>
    <w:p w14:paraId="240010C7" w14:textId="3190680D" w:rsidR="0087088B" w:rsidRDefault="0087088B" w:rsidP="005733CC">
      <w:pPr>
        <w:rPr>
          <w:ins w:id="4990" w:author="Tom Bergeron" w:date="2018-12-14T11:36:00Z"/>
        </w:rPr>
      </w:pPr>
    </w:p>
    <w:p w14:paraId="231C41ED" w14:textId="0E19DD91" w:rsidR="0087088B" w:rsidRPr="004D6ABC" w:rsidRDefault="0087088B" w:rsidP="005733CC">
      <w:pPr>
        <w:rPr>
          <w:ins w:id="4991" w:author="Tom Bergeron" w:date="2018-12-14T11:33:00Z"/>
        </w:rPr>
      </w:pPr>
    </w:p>
    <w:p w14:paraId="47F8655D" w14:textId="77777777" w:rsidR="005733CC" w:rsidRPr="004D6ABC" w:rsidRDefault="005733CC" w:rsidP="005733CC">
      <w:pPr>
        <w:rPr>
          <w:ins w:id="4992" w:author="Tom Bergeron" w:date="2018-12-14T11:33:00Z"/>
          <w:sz w:val="8"/>
        </w:rPr>
      </w:pPr>
    </w:p>
    <w:p w14:paraId="1F557CB9" w14:textId="77777777" w:rsidR="005733CC" w:rsidRPr="00B1186A" w:rsidRDefault="005733CC" w:rsidP="005733CC">
      <w:pPr>
        <w:rPr>
          <w:ins w:id="4993" w:author="Tom Bergeron" w:date="2018-12-14T11:33:00Z"/>
        </w:rPr>
      </w:pPr>
      <w:ins w:id="4994" w:author="Tom Bergeron" w:date="2018-12-14T11:33:00Z">
        <w:r w:rsidRPr="00B1186A">
          <w:t>There are three temperature triggers:</w:t>
        </w:r>
      </w:ins>
    </w:p>
    <w:p w14:paraId="2D9E9A2D" w14:textId="77777777" w:rsidR="005733CC" w:rsidRPr="00B1186A" w:rsidRDefault="005733CC" w:rsidP="005733CC">
      <w:pPr>
        <w:spacing w:before="60" w:after="60"/>
        <w:ind w:left="360"/>
        <w:rPr>
          <w:ins w:id="4995" w:author="Tom Bergeron" w:date="2018-12-14T11:33:00Z"/>
        </w:rPr>
      </w:pPr>
      <w:ins w:id="4996" w:author="Tom Bergeron" w:date="2018-12-14T11:33:00Z">
        <w:r w:rsidRPr="00B1186A">
          <w:rPr>
            <w:b/>
          </w:rPr>
          <w:t>Start -</w:t>
        </w:r>
        <w:r w:rsidRPr="00B1186A">
          <w:t xml:space="preserve">The </w:t>
        </w:r>
        <w:proofErr w:type="gramStart"/>
        <w:r w:rsidRPr="00B1186A">
          <w:t>profile</w:t>
        </w:r>
        <w:proofErr w:type="gramEnd"/>
        <w:r w:rsidRPr="00B1186A">
          <w:t xml:space="preserv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ins>
    </w:p>
    <w:p w14:paraId="388D8970" w14:textId="77777777" w:rsidR="005733CC" w:rsidRPr="00B1186A" w:rsidRDefault="005733CC" w:rsidP="005733CC">
      <w:pPr>
        <w:spacing w:before="60" w:after="60"/>
        <w:ind w:left="360"/>
        <w:rPr>
          <w:ins w:id="4997" w:author="Tom Bergeron" w:date="2018-12-14T11:33:00Z"/>
        </w:rPr>
      </w:pPr>
      <w:ins w:id="4998" w:author="Tom Bergeron" w:date="2018-12-14T11:33:00Z">
        <w:r>
          <w:rPr>
            <w:b/>
          </w:rPr>
          <w:t>Mid P</w:t>
        </w:r>
        <w:r w:rsidRPr="00B1186A">
          <w:rPr>
            <w:b/>
          </w:rPr>
          <w:t>oint –</w:t>
        </w:r>
        <w:r>
          <w:t xml:space="preserve"> The mid</w:t>
        </w:r>
        <w:r w:rsidRPr="00B1186A">
          <w:t xml:space="preserve">point temperature trigger must be higher than the </w:t>
        </w:r>
        <w:r>
          <w:t>S</w:t>
        </w:r>
        <w:r w:rsidRPr="00B1186A">
          <w:t xml:space="preserve">tart trigger, and the </w:t>
        </w:r>
        <w:r>
          <w:t>Stop</w:t>
        </w:r>
        <w:r w:rsidRPr="00B1186A">
          <w:t xml:space="preserve"> trigger.  Be sure the temperature in your heated process will achieve this setting or the profile will fail.  </w:t>
        </w:r>
      </w:ins>
    </w:p>
    <w:p w14:paraId="28DE6668" w14:textId="77777777" w:rsidR="005733CC" w:rsidRDefault="005733CC" w:rsidP="005733CC">
      <w:pPr>
        <w:spacing w:before="60" w:after="60"/>
        <w:ind w:left="360"/>
        <w:rPr>
          <w:ins w:id="4999" w:author="Tom Bergeron" w:date="2018-12-14T11:33:00Z"/>
        </w:rPr>
      </w:pPr>
      <w:ins w:id="5000" w:author="Tom Bergeron" w:date="2018-12-14T11:33:00Z">
        <w:r w:rsidRPr="00B1186A">
          <w:rPr>
            <w:b/>
          </w:rPr>
          <w:t>End –</w:t>
        </w:r>
        <w:r w:rsidRPr="00B1186A">
          <w:t xml:space="preserve"> The profile will end when </w:t>
        </w:r>
        <w:proofErr w:type="gramStart"/>
        <w:r w:rsidRPr="00B1186A">
          <w:t>all of</w:t>
        </w:r>
        <w:proofErr w:type="gramEnd"/>
        <w:r w:rsidRPr="00B1186A">
          <w:t xml:space="preserve"> the thermocouples attached to the</w:t>
        </w:r>
        <w:r>
          <w:t xml:space="preserve"> profiler </w:t>
        </w:r>
        <w:r w:rsidRPr="00B1186A">
          <w:t>have cooled to below the End-Temperature tri</w:t>
        </w:r>
        <w:r>
          <w:t>gger setting.</w:t>
        </w:r>
      </w:ins>
    </w:p>
    <w:p w14:paraId="54C2DD50" w14:textId="0E663C19" w:rsidR="00001A5C" w:rsidRPr="00B1186A" w:rsidDel="005733CC" w:rsidRDefault="00001A5C" w:rsidP="00001A5C">
      <w:pPr>
        <w:rPr>
          <w:del w:id="5001" w:author="Tom Bergeron" w:date="2018-12-14T11:33:00Z"/>
          <w:moveTo w:id="5002" w:author="Tom Bergeron" w:date="2018-12-11T17:54:00Z"/>
          <w:b/>
        </w:rPr>
      </w:pPr>
      <w:moveTo w:id="5003" w:author="Tom Bergeron" w:date="2018-12-11T17:54:00Z">
        <w:del w:id="5004" w:author="Tom Bergeron" w:date="2018-12-14T11:33:00Z">
          <w:r w:rsidRPr="00B1186A" w:rsidDel="005733CC">
            <w:rPr>
              <w:b/>
            </w:rPr>
            <w:delText xml:space="preserve">Temperature </w:delText>
          </w:r>
          <w:r w:rsidDel="005733CC">
            <w:rPr>
              <w:b/>
            </w:rPr>
            <w:delText>T</w:delText>
          </w:r>
          <w:r w:rsidRPr="00B1186A" w:rsidDel="005733CC">
            <w:rPr>
              <w:b/>
            </w:rPr>
            <w:delText xml:space="preserve">riggers and </w:delText>
          </w:r>
          <w:r w:rsidDel="005733CC">
            <w:rPr>
              <w:b/>
            </w:rPr>
            <w:delText>S</w:delText>
          </w:r>
          <w:r w:rsidRPr="00B1186A" w:rsidDel="005733CC">
            <w:rPr>
              <w:b/>
            </w:rPr>
            <w:delText xml:space="preserve">ample </w:delText>
          </w:r>
          <w:r w:rsidDel="005733CC">
            <w:rPr>
              <w:b/>
            </w:rPr>
            <w:delText>R</w:delText>
          </w:r>
          <w:r w:rsidRPr="00B1186A" w:rsidDel="005733CC">
            <w:rPr>
              <w:b/>
            </w:rPr>
            <w:delText>ates</w:delText>
          </w:r>
        </w:del>
      </w:moveTo>
    </w:p>
    <w:p w14:paraId="52B12E23" w14:textId="71822CB3" w:rsidR="00001A5C" w:rsidRPr="004D6ABC" w:rsidDel="005733CC" w:rsidRDefault="00001A5C" w:rsidP="00001A5C">
      <w:pPr>
        <w:rPr>
          <w:del w:id="5005" w:author="Tom Bergeron" w:date="2018-12-14T11:33:00Z"/>
          <w:moveTo w:id="5006" w:author="Tom Bergeron" w:date="2018-12-11T17:54:00Z"/>
        </w:rPr>
      </w:pPr>
      <w:moveTo w:id="5007" w:author="Tom Bergeron" w:date="2018-12-11T17:54:00Z">
        <w:del w:id="5008" w:author="Tom Bergeron" w:date="2018-12-14T11:33:00Z">
          <w:r w:rsidRPr="00B1186A" w:rsidDel="005733CC">
            <w:delText xml:space="preserve">The temperature triggers dictate when the profile begins and ends allowing for more consistent data collection.  </w:delText>
          </w:r>
          <w:r w:rsidRPr="004D6ABC" w:rsidDel="005733CC">
            <w:delText xml:space="preserve">This area of the tool allows you to change the temperature trigger values as well as sample rate for each application type.  </w:delText>
          </w:r>
        </w:del>
      </w:moveTo>
    </w:p>
    <w:p w14:paraId="7243DA04" w14:textId="29F9B275" w:rsidR="00001A5C" w:rsidRPr="004D6ABC" w:rsidDel="005733CC" w:rsidRDefault="00001A5C" w:rsidP="00001A5C">
      <w:pPr>
        <w:rPr>
          <w:del w:id="5009" w:author="Tom Bergeron" w:date="2018-12-14T11:33:00Z"/>
          <w:moveTo w:id="5010" w:author="Tom Bergeron" w:date="2018-12-11T17:54:00Z"/>
          <w:sz w:val="8"/>
        </w:rPr>
      </w:pPr>
    </w:p>
    <w:p w14:paraId="300FBB79" w14:textId="5F637BEE" w:rsidR="00001A5C" w:rsidRPr="00B1186A" w:rsidDel="005733CC" w:rsidRDefault="00001A5C" w:rsidP="00001A5C">
      <w:pPr>
        <w:rPr>
          <w:del w:id="5011" w:author="Tom Bergeron" w:date="2018-12-14T11:33:00Z"/>
          <w:moveTo w:id="5012" w:author="Tom Bergeron" w:date="2018-12-11T17:54:00Z"/>
        </w:rPr>
      </w:pPr>
      <w:moveTo w:id="5013" w:author="Tom Bergeron" w:date="2018-12-11T17:54:00Z">
        <w:del w:id="5014" w:author="Tom Bergeron" w:date="2018-12-14T11:33:00Z">
          <w:r w:rsidRPr="00B1186A" w:rsidDel="005733CC">
            <w:delText>There are three temperature triggers:</w:delText>
          </w:r>
        </w:del>
      </w:moveTo>
    </w:p>
    <w:p w14:paraId="6697D9B6" w14:textId="3BC03C09" w:rsidR="00001A5C" w:rsidRPr="00B1186A" w:rsidDel="005733CC" w:rsidRDefault="00001A5C" w:rsidP="00001A5C">
      <w:pPr>
        <w:spacing w:before="60" w:after="60"/>
        <w:ind w:left="360"/>
        <w:rPr>
          <w:del w:id="5015" w:author="Tom Bergeron" w:date="2018-12-14T11:33:00Z"/>
          <w:moveTo w:id="5016" w:author="Tom Bergeron" w:date="2018-12-11T17:54:00Z"/>
        </w:rPr>
      </w:pPr>
      <w:moveTo w:id="5017" w:author="Tom Bergeron" w:date="2018-12-11T17:54:00Z">
        <w:del w:id="5018" w:author="Tom Bergeron" w:date="2018-12-14T11:33:00Z">
          <w:r w:rsidRPr="00B1186A" w:rsidDel="005733CC">
            <w:rPr>
              <w:b/>
            </w:rPr>
            <w:delText>Start -</w:delText>
          </w:r>
          <w:r w:rsidRPr="00B1186A" w:rsidDel="005733CC">
            <w:delText xml:space="preserve">The profile Start temperature trigger is always 2C above the “Maximum Product Temperature at start of profile” setting in the Global tab of the Global Preferences screen.  This value can be changed as needed from </w:delText>
          </w:r>
          <w:r w:rsidDel="005733CC">
            <w:delText>a</w:delText>
          </w:r>
          <w:r w:rsidRPr="00B1186A" w:rsidDel="005733CC">
            <w:delText xml:space="preserve">s low as 15C to as high as 40C.  </w:delText>
          </w:r>
        </w:del>
      </w:moveTo>
    </w:p>
    <w:p w14:paraId="6A880344" w14:textId="006ABAAB" w:rsidR="00001A5C" w:rsidRPr="00B1186A" w:rsidDel="005733CC" w:rsidRDefault="00001A5C" w:rsidP="00001A5C">
      <w:pPr>
        <w:spacing w:before="60" w:after="60"/>
        <w:ind w:left="360"/>
        <w:rPr>
          <w:del w:id="5019" w:author="Tom Bergeron" w:date="2018-12-14T11:33:00Z"/>
          <w:moveTo w:id="5020" w:author="Tom Bergeron" w:date="2018-12-11T17:54:00Z"/>
        </w:rPr>
      </w:pPr>
      <w:moveTo w:id="5021" w:author="Tom Bergeron" w:date="2018-12-11T17:54:00Z">
        <w:del w:id="5022" w:author="Tom Bergeron" w:date="2018-12-14T11:33:00Z">
          <w:r w:rsidDel="005733CC">
            <w:rPr>
              <w:b/>
            </w:rPr>
            <w:delText>Mid P</w:delText>
          </w:r>
          <w:r w:rsidRPr="00B1186A" w:rsidDel="005733CC">
            <w:rPr>
              <w:b/>
            </w:rPr>
            <w:delText>oint –</w:delText>
          </w:r>
          <w:r w:rsidDel="005733CC">
            <w:delText xml:space="preserve"> The Mid</w:delText>
          </w:r>
          <w:r w:rsidRPr="00B1186A" w:rsidDel="005733CC">
            <w:delText>point temperature t</w:delText>
          </w:r>
          <w:r w:rsidDel="005733CC">
            <w:delText>rigger must be higher than the Start trigger, and the Stop</w:delText>
          </w:r>
          <w:r w:rsidRPr="00B1186A" w:rsidDel="005733CC">
            <w:delText xml:space="preserve"> trigger.  Be sure the temperature in your heated process will achieve this setting or the profile will fail.  </w:delText>
          </w:r>
        </w:del>
      </w:moveTo>
    </w:p>
    <w:p w14:paraId="7EF233F9" w14:textId="3561D0CF" w:rsidR="00001A5C" w:rsidDel="005733CC" w:rsidRDefault="00001A5C" w:rsidP="00001A5C">
      <w:pPr>
        <w:spacing w:before="60" w:after="60"/>
        <w:ind w:left="360"/>
        <w:rPr>
          <w:del w:id="5023" w:author="Tom Bergeron" w:date="2018-12-14T11:33:00Z"/>
          <w:moveTo w:id="5024" w:author="Tom Bergeron" w:date="2018-12-11T17:54:00Z"/>
        </w:rPr>
      </w:pPr>
      <w:moveTo w:id="5025" w:author="Tom Bergeron" w:date="2018-12-11T17:54:00Z">
        <w:del w:id="5026" w:author="Tom Bergeron" w:date="2018-12-14T11:33:00Z">
          <w:r w:rsidDel="005733CC">
            <w:rPr>
              <w:b/>
            </w:rPr>
            <w:delText>Stop</w:delText>
          </w:r>
          <w:r w:rsidRPr="00B1186A" w:rsidDel="005733CC">
            <w:rPr>
              <w:b/>
            </w:rPr>
            <w:delText xml:space="preserve"> –</w:delText>
          </w:r>
          <w:r w:rsidRPr="00B1186A" w:rsidDel="005733CC">
            <w:delText xml:space="preserve"> The profile will end when all of the thermocouples attached to the</w:delText>
          </w:r>
          <w:r w:rsidDel="005733CC">
            <w:delText xml:space="preserve"> profiler have cooled to below the Stop </w:delText>
          </w:r>
          <w:r w:rsidRPr="00B1186A" w:rsidDel="005733CC">
            <w:delText>Temperature tri</w:delText>
          </w:r>
          <w:r w:rsidDel="005733CC">
            <w:delText>gger setting.</w:delText>
          </w:r>
        </w:del>
      </w:moveTo>
    </w:p>
    <w:p w14:paraId="2CC0C35B" w14:textId="77777777" w:rsidR="00001A5C" w:rsidRPr="00AD4DC4" w:rsidRDefault="00001A5C" w:rsidP="00001A5C">
      <w:pPr>
        <w:spacing w:before="60" w:after="60"/>
        <w:rPr>
          <w:moveTo w:id="5027" w:author="Tom Bergeron" w:date="2018-12-11T17:54:00Z"/>
          <w:sz w:val="4"/>
        </w:rPr>
      </w:pPr>
    </w:p>
    <w:p w14:paraId="7A13431C" w14:textId="77777777" w:rsidR="00001A5C" w:rsidRPr="00B1186A" w:rsidRDefault="00001A5C" w:rsidP="00001A5C">
      <w:pPr>
        <w:rPr>
          <w:moveTo w:id="5028" w:author="Tom Bergeron" w:date="2018-12-11T17:54:00Z"/>
        </w:rPr>
      </w:pPr>
      <w:moveTo w:id="5029" w:author="Tom Bergeron" w:date="2018-12-11T17:54:00Z">
        <w:r w:rsidRPr="00B1186A">
          <w:rPr>
            <w:b/>
          </w:rPr>
          <w:t xml:space="preserve">Sample </w:t>
        </w:r>
        <w:r>
          <w:rPr>
            <w:b/>
          </w:rPr>
          <w:t>r</w:t>
        </w:r>
        <w:r w:rsidRPr="00B1186A">
          <w:rPr>
            <w:b/>
          </w:rPr>
          <w:t>ate –</w:t>
        </w:r>
        <w:r w:rsidRPr="00B1186A">
          <w:t xml:space="preserve"> Set the sample rate for each application type.  </w:t>
        </w:r>
      </w:moveTo>
    </w:p>
    <w:p w14:paraId="50028D32" w14:textId="77777777" w:rsidR="00001A5C" w:rsidRPr="00CA1F86" w:rsidRDefault="00001A5C" w:rsidP="00001A5C">
      <w:pPr>
        <w:rPr>
          <w:moveTo w:id="5030" w:author="Tom Bergeron" w:date="2018-12-11T17:54:00Z"/>
        </w:rPr>
      </w:pPr>
      <w:moveTo w:id="5031" w:author="Tom Bergeron" w:date="2018-12-11T17:54:00Z">
        <w:r>
          <w:br w:type="page"/>
        </w:r>
      </w:moveTo>
    </w:p>
    <w:p w14:paraId="4CBDB656" w14:textId="77777777" w:rsidR="0087088B" w:rsidRDefault="0087088B" w:rsidP="0087088B">
      <w:pPr>
        <w:pStyle w:val="Heading3"/>
        <w:rPr>
          <w:ins w:id="5032" w:author="Tom Bergeron" w:date="2018-12-14T11:38:00Z"/>
        </w:rPr>
      </w:pPr>
      <w:bookmarkStart w:id="5033" w:name="_Toc527644512"/>
      <w:bookmarkStart w:id="5034" w:name="_Toc528426800"/>
      <w:bookmarkStart w:id="5035" w:name="_Toc528427089"/>
      <w:bookmarkStart w:id="5036" w:name="_Toc532827501"/>
      <w:bookmarkStart w:id="5037" w:name="_Toc532827909"/>
      <w:bookmarkStart w:id="5038" w:name="_Hlk532837122"/>
      <w:ins w:id="5039" w:author="Tom Bergeron" w:date="2018-12-14T11:38:00Z">
        <w:r>
          <w:lastRenderedPageBreak/>
          <w:t>Use Baseline Profile Expiration</w:t>
        </w:r>
        <w:bookmarkEnd w:id="5033"/>
        <w:bookmarkEnd w:id="5034"/>
        <w:bookmarkEnd w:id="5035"/>
        <w:bookmarkEnd w:id="5036"/>
        <w:bookmarkEnd w:id="5037"/>
      </w:ins>
    </w:p>
    <w:p w14:paraId="2508CC53" w14:textId="77777777" w:rsidR="0087088B" w:rsidRDefault="0087088B" w:rsidP="0087088B">
      <w:pPr>
        <w:rPr>
          <w:ins w:id="5040" w:author="Tom Bergeron" w:date="2018-12-14T11:38:00Z"/>
        </w:rPr>
      </w:pPr>
    </w:p>
    <w:p w14:paraId="5D933FC7" w14:textId="77777777" w:rsidR="0087088B" w:rsidRDefault="0087088B" w:rsidP="0087088B">
      <w:pPr>
        <w:rPr>
          <w:ins w:id="5041" w:author="Tom Bergeron" w:date="2018-12-14T11:38:00Z"/>
        </w:rPr>
      </w:pPr>
      <w:ins w:id="5042" w:author="Tom Bergeron" w:date="2018-12-14T11:38:00Z">
        <w:r>
          <w:t>Enabling this function allows the system to require a new baseline profile is run after a specified number of days have elapsed. When enabled, additional functions will appear on various screens in the software.</w:t>
        </w:r>
      </w:ins>
    </w:p>
    <w:p w14:paraId="750294E6" w14:textId="77777777" w:rsidR="0087088B" w:rsidRDefault="0087088B" w:rsidP="0087088B">
      <w:pPr>
        <w:rPr>
          <w:ins w:id="5043" w:author="Tom Bergeron" w:date="2018-12-14T11:38:00Z"/>
        </w:rPr>
      </w:pPr>
      <w:ins w:id="5044" w:author="Tom Bergeron" w:date="2018-12-14T11:38:00Z">
        <w:r>
          <w:rPr>
            <w:b/>
            <w:noProof/>
          </w:rPr>
          <w:drawing>
            <wp:anchor distT="0" distB="0" distL="114300" distR="114300" simplePos="0" relativeHeight="251686912" behindDoc="1" locked="0" layoutInCell="1" allowOverlap="1" wp14:anchorId="1AD8CD0D" wp14:editId="48BDE6EE">
              <wp:simplePos x="0" y="0"/>
              <wp:positionH relativeFrom="column">
                <wp:posOffset>2495550</wp:posOffset>
              </wp:positionH>
              <wp:positionV relativeFrom="paragraph">
                <wp:posOffset>50165</wp:posOffset>
              </wp:positionV>
              <wp:extent cx="3435985" cy="2858135"/>
              <wp:effectExtent l="0" t="0" r="0" b="0"/>
              <wp:wrapTight wrapText="left">
                <wp:wrapPolygon edited="0">
                  <wp:start x="0" y="0"/>
                  <wp:lineTo x="0" y="21451"/>
                  <wp:lineTo x="21436" y="21451"/>
                  <wp:lineTo x="21436" y="0"/>
                  <wp:lineTo x="0" y="0"/>
                </wp:wrapPolygon>
              </wp:wrapTight>
              <wp:docPr id="3033" name="Picture 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3435985" cy="2858135"/>
                      </a:xfrm>
                      <a:prstGeom prst="rect">
                        <a:avLst/>
                      </a:prstGeom>
                    </pic:spPr>
                  </pic:pic>
                </a:graphicData>
              </a:graphic>
              <wp14:sizeRelH relativeFrom="margin">
                <wp14:pctWidth>0</wp14:pctWidth>
              </wp14:sizeRelH>
              <wp14:sizeRelV relativeFrom="margin">
                <wp14:pctHeight>0</wp14:pctHeight>
              </wp14:sizeRelV>
            </wp:anchor>
          </w:drawing>
        </w:r>
      </w:ins>
    </w:p>
    <w:p w14:paraId="7F173310" w14:textId="77777777" w:rsidR="0087088B" w:rsidRDefault="0087088B" w:rsidP="0087088B">
      <w:pPr>
        <w:rPr>
          <w:ins w:id="5045" w:author="Tom Bergeron" w:date="2018-12-14T11:38:00Z"/>
        </w:rPr>
      </w:pPr>
      <w:bookmarkStart w:id="5046" w:name="_Hlk526970594"/>
    </w:p>
    <w:p w14:paraId="380EE23A" w14:textId="1EB3A539" w:rsidR="0087088B" w:rsidRDefault="0087088B" w:rsidP="0087088B">
      <w:pPr>
        <w:rPr>
          <w:ins w:id="5047" w:author="Tom Bergeron" w:date="2018-12-14T11:38:00Z"/>
        </w:rPr>
      </w:pPr>
      <w:ins w:id="5048" w:author="Tom Bergeron" w:date="2018-12-14T11:38:00Z">
        <w:r>
          <w:rPr>
            <w:b/>
          </w:rPr>
          <w:t>Global Preferences/</w:t>
        </w:r>
      </w:ins>
      <w:ins w:id="5049" w:author="Tom Bergeron" w:date="2018-12-14T11:40:00Z">
        <w:r>
          <w:rPr>
            <w:b/>
          </w:rPr>
          <w:t>KIC Vision</w:t>
        </w:r>
        <w:r w:rsidRPr="0087088B">
          <w:rPr>
            <w:b/>
            <w:vertAlign w:val="superscript"/>
            <w:rPrChange w:id="5050" w:author="Tom Bergeron" w:date="2018-12-14T11:40:00Z">
              <w:rPr>
                <w:b/>
              </w:rPr>
            </w:rPrChange>
          </w:rPr>
          <w:t>2</w:t>
        </w:r>
      </w:ins>
      <w:ins w:id="5051" w:author="Tom Bergeron" w:date="2018-12-14T11:38:00Z">
        <w:r>
          <w:rPr>
            <w:b/>
          </w:rPr>
          <w:t xml:space="preserve"> Tab</w:t>
        </w:r>
        <w:r>
          <w:t xml:space="preserve"> </w:t>
        </w:r>
        <w:bookmarkEnd w:id="5046"/>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ins>
    </w:p>
    <w:p w14:paraId="2E0996D3" w14:textId="77777777" w:rsidR="0087088B" w:rsidRDefault="0087088B" w:rsidP="0087088B">
      <w:pPr>
        <w:rPr>
          <w:ins w:id="5052" w:author="Tom Bergeron" w:date="2018-12-14T11:38:00Z"/>
        </w:rPr>
      </w:pPr>
    </w:p>
    <w:p w14:paraId="40EBE8A1" w14:textId="0A23FA6F" w:rsidR="0087088B" w:rsidRPr="00BC10C1" w:rsidRDefault="0087088B" w:rsidP="0087088B">
      <w:pPr>
        <w:rPr>
          <w:ins w:id="5053" w:author="Tom Bergeron" w:date="2018-12-14T11:38:00Z"/>
        </w:rPr>
      </w:pPr>
      <w:ins w:id="5054" w:author="Tom Bergeron" w:date="2018-12-14T11:38:00Z">
        <w:r>
          <w:rPr>
            <w:noProof/>
          </w:rPr>
          <mc:AlternateContent>
            <mc:Choice Requires="wps">
              <w:drawing>
                <wp:anchor distT="0" distB="0" distL="114300" distR="114300" simplePos="0" relativeHeight="251688960" behindDoc="0" locked="0" layoutInCell="1" allowOverlap="1" wp14:anchorId="374B6345" wp14:editId="622C2F52">
                  <wp:simplePos x="0" y="0"/>
                  <wp:positionH relativeFrom="column">
                    <wp:posOffset>2647950</wp:posOffset>
                  </wp:positionH>
                  <wp:positionV relativeFrom="paragraph">
                    <wp:posOffset>346710</wp:posOffset>
                  </wp:positionV>
                  <wp:extent cx="2000250" cy="258445"/>
                  <wp:effectExtent l="0" t="0" r="19050" b="27305"/>
                  <wp:wrapNone/>
                  <wp:docPr id="3026" name="Rectangle 3026"/>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DA941" id="Rectangle 3026" o:spid="_x0000_s1026" style="position:absolute;margin-left:208.5pt;margin-top:27.3pt;width:157.5pt;height:20.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" filled="f" strokecolor="#ed7d31" strokeweight="1.5pt"/>
              </w:pict>
            </mc:Fallback>
          </mc:AlternateContent>
        </w:r>
        <w:r>
          <w:t xml:space="preserve">Note: When expired, the profile will still be viewable. However, it will not be able to be used as the baseline for </w:t>
        </w:r>
      </w:ins>
      <w:ins w:id="5055" w:author="Tom Bergeron" w:date="2018-12-14T11:41:00Z">
        <w:r>
          <w:t>automatic profiling.</w:t>
        </w:r>
      </w:ins>
    </w:p>
    <w:p w14:paraId="3548495F" w14:textId="77777777" w:rsidR="0087088B" w:rsidRDefault="0087088B" w:rsidP="0087088B">
      <w:pPr>
        <w:rPr>
          <w:ins w:id="5056" w:author="Tom Bergeron" w:date="2018-12-14T11:38:00Z"/>
        </w:rPr>
      </w:pPr>
    </w:p>
    <w:p w14:paraId="31339608" w14:textId="77777777" w:rsidR="0087088B" w:rsidRDefault="0087088B" w:rsidP="0087088B">
      <w:pPr>
        <w:rPr>
          <w:ins w:id="5057" w:author="Tom Bergeron" w:date="2018-12-14T11:38:00Z"/>
        </w:rPr>
      </w:pPr>
    </w:p>
    <w:p w14:paraId="230F868D" w14:textId="77777777" w:rsidR="0087088B" w:rsidRDefault="0087088B" w:rsidP="0087088B">
      <w:pPr>
        <w:rPr>
          <w:ins w:id="5058" w:author="Tom Bergeron" w:date="2018-12-14T11:38:00Z"/>
        </w:rPr>
      </w:pPr>
    </w:p>
    <w:p w14:paraId="25A99A4E" w14:textId="77777777" w:rsidR="0087088B" w:rsidRDefault="0087088B" w:rsidP="0087088B">
      <w:pPr>
        <w:rPr>
          <w:ins w:id="5059" w:author="Tom Bergeron" w:date="2018-12-14T11:38:00Z"/>
        </w:rPr>
      </w:pPr>
    </w:p>
    <w:p w14:paraId="769155F5" w14:textId="77777777" w:rsidR="0087088B" w:rsidRDefault="0087088B" w:rsidP="0087088B">
      <w:pPr>
        <w:rPr>
          <w:ins w:id="5060" w:author="Tom Bergeron" w:date="2018-12-14T11:38:00Z"/>
        </w:rPr>
      </w:pPr>
    </w:p>
    <w:p w14:paraId="409B9DFA" w14:textId="77777777" w:rsidR="0087088B" w:rsidRDefault="0087088B" w:rsidP="0087088B">
      <w:pPr>
        <w:rPr>
          <w:ins w:id="5061" w:author="Tom Bergeron" w:date="2018-12-14T11:38:00Z"/>
        </w:rPr>
      </w:pPr>
    </w:p>
    <w:p w14:paraId="2D0850F8" w14:textId="77777777" w:rsidR="0087088B" w:rsidRDefault="0087088B" w:rsidP="0087088B">
      <w:pPr>
        <w:rPr>
          <w:ins w:id="5062" w:author="Tom Bergeron" w:date="2018-12-14T11:38:00Z"/>
        </w:rPr>
      </w:pPr>
    </w:p>
    <w:p w14:paraId="33170912" w14:textId="77777777" w:rsidR="0087088B" w:rsidRDefault="0087088B" w:rsidP="0087088B">
      <w:pPr>
        <w:rPr>
          <w:ins w:id="5063" w:author="Tom Bergeron" w:date="2018-12-14T11:38:00Z"/>
          <w:b/>
        </w:rPr>
      </w:pPr>
      <w:ins w:id="5064" w:author="Tom Bergeron" w:date="2018-12-14T11:38:00Z">
        <w:r>
          <w:rPr>
            <w:noProof/>
          </w:rPr>
          <w:drawing>
            <wp:anchor distT="0" distB="0" distL="114300" distR="114300" simplePos="0" relativeHeight="251692032" behindDoc="1" locked="0" layoutInCell="1" allowOverlap="1" wp14:anchorId="54205426" wp14:editId="77491D34">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3034" name="Picture 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292">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ins>
    </w:p>
    <w:p w14:paraId="15C3BC40" w14:textId="77777777" w:rsidR="0087088B" w:rsidRDefault="0087088B" w:rsidP="0087088B">
      <w:pPr>
        <w:rPr>
          <w:ins w:id="5065" w:author="Tom Bergeron" w:date="2018-12-14T11:38:00Z"/>
        </w:rPr>
      </w:pPr>
      <w:ins w:id="5066" w:author="Tom Bergeron" w:date="2018-12-14T11:38:00Z">
        <w:r>
          <w:rPr>
            <w:b/>
          </w:rPr>
          <w:t xml:space="preserve">Profile Explorer – Search Button </w:t>
        </w:r>
        <w:r>
          <w:t>- When the expiration feature is enabled, you will see a new button appear in Profile Explorer:</w:t>
        </w:r>
      </w:ins>
    </w:p>
    <w:p w14:paraId="1119AC62" w14:textId="77777777" w:rsidR="0087088B" w:rsidRDefault="0087088B" w:rsidP="0087088B">
      <w:pPr>
        <w:rPr>
          <w:ins w:id="5067" w:author="Tom Bergeron" w:date="2018-12-14T11:38:00Z"/>
        </w:rPr>
      </w:pPr>
    </w:p>
    <w:p w14:paraId="20F6E9DF" w14:textId="77777777" w:rsidR="0087088B" w:rsidRDefault="0087088B" w:rsidP="0087088B">
      <w:pPr>
        <w:rPr>
          <w:ins w:id="5068" w:author="Tom Bergeron" w:date="2018-12-14T11:38:00Z"/>
        </w:rPr>
      </w:pPr>
    </w:p>
    <w:p w14:paraId="3B76C151" w14:textId="77777777" w:rsidR="0087088B" w:rsidRDefault="0087088B" w:rsidP="0087088B">
      <w:pPr>
        <w:pStyle w:val="ListParagraph"/>
        <w:numPr>
          <w:ilvl w:val="0"/>
          <w:numId w:val="145"/>
        </w:numPr>
        <w:rPr>
          <w:ins w:id="5069" w:author="Tom Bergeron" w:date="2018-12-14T11:38:00Z"/>
        </w:rPr>
      </w:pPr>
      <w:ins w:id="5070" w:author="Tom Bergeron" w:date="2018-12-14T11:38:00Z">
        <w:r>
          <w:rPr>
            <w:noProof/>
          </w:rPr>
          <w:drawing>
            <wp:anchor distT="0" distB="0" distL="114300" distR="114300" simplePos="0" relativeHeight="251693056" behindDoc="1" locked="0" layoutInCell="1" allowOverlap="1" wp14:anchorId="4AF24734" wp14:editId="4BA284B6">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3035" name="Picture 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293">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ins>
    </w:p>
    <w:p w14:paraId="55E307D5" w14:textId="77777777" w:rsidR="0087088B" w:rsidRDefault="0087088B" w:rsidP="0087088B">
      <w:pPr>
        <w:pStyle w:val="ListParagraph"/>
        <w:numPr>
          <w:ilvl w:val="0"/>
          <w:numId w:val="145"/>
        </w:numPr>
        <w:rPr>
          <w:ins w:id="5071" w:author="Tom Bergeron" w:date="2018-12-14T11:38:00Z"/>
        </w:rPr>
      </w:pPr>
      <w:ins w:id="5072" w:author="Tom Bergeron" w:date="2018-12-14T11:38:00Z">
        <w:r>
          <w:t xml:space="preserve">Enter the number of days (window of time remaining until profiles will expire), and then click Search. </w:t>
        </w:r>
      </w:ins>
    </w:p>
    <w:p w14:paraId="01B05431" w14:textId="77777777" w:rsidR="0087088B" w:rsidRDefault="0087088B" w:rsidP="0087088B">
      <w:pPr>
        <w:pStyle w:val="ListParagraph"/>
        <w:numPr>
          <w:ilvl w:val="0"/>
          <w:numId w:val="145"/>
        </w:numPr>
        <w:rPr>
          <w:ins w:id="5073" w:author="Tom Bergeron" w:date="2018-12-14T11:38:00Z"/>
        </w:rPr>
      </w:pPr>
      <w:ins w:id="5074" w:author="Tom Bergeron" w:date="2018-12-14T11:38:00Z">
        <w:r>
          <w:t xml:space="preserve">All products with a baseline profile set to expire within the specified time-frame will be displayed. </w:t>
        </w:r>
      </w:ins>
    </w:p>
    <w:p w14:paraId="649A9F29" w14:textId="214B30B8" w:rsidR="0087088B" w:rsidRDefault="0087088B" w:rsidP="0087088B">
      <w:pPr>
        <w:pStyle w:val="ListParagraph"/>
        <w:numPr>
          <w:ilvl w:val="0"/>
          <w:numId w:val="145"/>
        </w:numPr>
        <w:rPr>
          <w:ins w:id="5075" w:author="Tom Bergeron" w:date="2018-12-14T11:41:00Z"/>
        </w:rPr>
      </w:pPr>
      <w:ins w:id="5076" w:author="Tom Bergeron" w:date="2018-12-14T11:38:00Z">
        <w:r>
          <w:t xml:space="preserve">Selecting a </w:t>
        </w:r>
        <w:proofErr w:type="gramStart"/>
        <w:r>
          <w:t>particular product</w:t>
        </w:r>
        <w:proofErr w:type="gramEnd"/>
        <w:r>
          <w:t xml:space="preserve"> and clicking on the </w:t>
        </w:r>
        <w:r>
          <w:rPr>
            <w:i/>
          </w:rPr>
          <w:t>Run New Baseline Profile</w:t>
        </w:r>
        <w:r>
          <w:t xml:space="preserve"> will automatically take you to the </w:t>
        </w:r>
        <w:r>
          <w:rPr>
            <w:i/>
          </w:rPr>
          <w:t xml:space="preserve">RUN A PROFILE </w:t>
        </w:r>
        <w:r>
          <w:t>screen and will select that product name.</w:t>
        </w:r>
      </w:ins>
    </w:p>
    <w:p w14:paraId="5C98C5C1" w14:textId="69786646" w:rsidR="0087088B" w:rsidRDefault="0087088B">
      <w:pPr>
        <w:rPr>
          <w:ins w:id="5077" w:author="Tom Bergeron" w:date="2018-12-14T11:41:00Z"/>
        </w:rPr>
        <w:pPrChange w:id="5078" w:author="Tom Bergeron" w:date="2018-12-14T11:41:00Z">
          <w:pPr>
            <w:pStyle w:val="ListParagraph"/>
            <w:numPr>
              <w:numId w:val="145"/>
            </w:numPr>
            <w:ind w:hanging="360"/>
          </w:pPr>
        </w:pPrChange>
      </w:pPr>
    </w:p>
    <w:bookmarkEnd w:id="5038"/>
    <w:p w14:paraId="4AF86DA9" w14:textId="77777777" w:rsidR="0087088B" w:rsidRDefault="0087088B">
      <w:pPr>
        <w:rPr>
          <w:ins w:id="5079" w:author="Tom Bergeron" w:date="2018-12-14T11:38:00Z"/>
        </w:rPr>
        <w:pPrChange w:id="5080" w:author="Tom Bergeron" w:date="2018-12-14T11:41:00Z">
          <w:pPr>
            <w:pStyle w:val="ListParagraph"/>
            <w:numPr>
              <w:numId w:val="145"/>
            </w:numPr>
            <w:ind w:hanging="360"/>
          </w:pPr>
        </w:pPrChange>
      </w:pPr>
    </w:p>
    <w:p w14:paraId="0CEF931B" w14:textId="77777777" w:rsidR="00001A5C" w:rsidRPr="00B1186A" w:rsidRDefault="00001A5C" w:rsidP="00001A5C">
      <w:pPr>
        <w:pStyle w:val="Heading2"/>
        <w:rPr>
          <w:moveTo w:id="5081" w:author="Tom Bergeron" w:date="2018-12-11T17:54:00Z"/>
        </w:rPr>
      </w:pPr>
      <w:bookmarkStart w:id="5082" w:name="_Toc532827321"/>
      <w:bookmarkStart w:id="5083" w:name="_Toc532827502"/>
      <w:bookmarkStart w:id="5084" w:name="_Toc532827910"/>
      <w:moveTo w:id="5085" w:author="Tom Bergeron" w:date="2018-12-11T17:54:00Z">
        <w:r>
          <w:rPr>
            <w:noProof/>
          </w:rPr>
          <w:lastRenderedPageBreak/>
          <w:drawing>
            <wp:anchor distT="0" distB="0" distL="114300" distR="114300" simplePos="0" relativeHeight="251660288" behindDoc="1" locked="0" layoutInCell="1" allowOverlap="1" wp14:anchorId="1B72B34B" wp14:editId="1A550FED">
              <wp:simplePos x="0" y="0"/>
              <wp:positionH relativeFrom="column">
                <wp:posOffset>2393950</wp:posOffset>
              </wp:positionH>
              <wp:positionV relativeFrom="paragraph">
                <wp:posOffset>10160</wp:posOffset>
              </wp:positionV>
              <wp:extent cx="3307080" cy="1737360"/>
              <wp:effectExtent l="0" t="0" r="7620" b="0"/>
              <wp:wrapTight wrapText="left">
                <wp:wrapPolygon edited="0">
                  <wp:start x="0" y="0"/>
                  <wp:lineTo x="0" y="21316"/>
                  <wp:lineTo x="21525" y="21316"/>
                  <wp:lineTo x="21525" y="0"/>
                  <wp:lineTo x="0" y="0"/>
                </wp:wrapPolygon>
              </wp:wrapTight>
              <wp:docPr id="2987" name="Picture 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Shifting.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307080" cy="1737360"/>
                      </a:xfrm>
                      <a:prstGeom prst="rect">
                        <a:avLst/>
                      </a:prstGeom>
                    </pic:spPr>
                  </pic:pic>
                </a:graphicData>
              </a:graphic>
              <wp14:sizeRelH relativeFrom="margin">
                <wp14:pctWidth>0</wp14:pctWidth>
              </wp14:sizeRelH>
              <wp14:sizeRelV relativeFrom="margin">
                <wp14:pctHeight>0</wp14:pctHeight>
              </wp14:sizeRelV>
            </wp:anchor>
          </w:drawing>
        </w:r>
        <w:r w:rsidRPr="00B1186A">
          <w:t xml:space="preserve">Shifting </w:t>
        </w:r>
        <w:r>
          <w:t>T</w:t>
        </w:r>
        <w:r w:rsidRPr="00B1186A">
          <w:t>ab</w:t>
        </w:r>
        <w:bookmarkEnd w:id="5082"/>
        <w:bookmarkEnd w:id="5083"/>
        <w:bookmarkEnd w:id="5084"/>
      </w:moveTo>
    </w:p>
    <w:p w14:paraId="5DEB216A" w14:textId="77777777" w:rsidR="00001A5C" w:rsidRPr="00B1186A" w:rsidRDefault="00001A5C" w:rsidP="00001A5C">
      <w:pPr>
        <w:rPr>
          <w:moveTo w:id="5086" w:author="Tom Bergeron" w:date="2018-12-11T17:54:00Z"/>
        </w:rPr>
      </w:pPr>
      <w:proofErr w:type="gramStart"/>
      <w:moveTo w:id="5087" w:author="Tom Bergeron" w:date="2018-12-11T17:54:00Z">
        <w:r w:rsidRPr="00B1186A">
          <w:t>In the event that</w:t>
        </w:r>
        <w:proofErr w:type="gramEnd"/>
        <w:r w:rsidRPr="00B1186A">
          <w:t xml:space="preserve"> the</w:t>
        </w:r>
        <w:r w:rsidRPr="00F50F63">
          <w:t xml:space="preserve"> </w:t>
        </w:r>
        <w:r w:rsidRPr="00F0388A">
          <w:t>software</w:t>
        </w:r>
        <w:r w:rsidRPr="00B1186A">
          <w:t xml:space="preserve"> does not properly shift (align) the profile it may</w:t>
        </w:r>
        <w:r>
          <w:t xml:space="preserve"> </w:t>
        </w:r>
        <w:r w:rsidRPr="00B1186A">
          <w:t>be necess</w:t>
        </w:r>
        <w:r>
          <w:t>ary to manually enter</w:t>
        </w:r>
        <w:r w:rsidRPr="00B1186A">
          <w:t xml:space="preserve"> measurements to correct any profile display/shifting issues.  </w:t>
        </w:r>
      </w:moveTo>
    </w:p>
    <w:p w14:paraId="206DB89A" w14:textId="77777777" w:rsidR="00001A5C" w:rsidRPr="00B1186A" w:rsidRDefault="00001A5C" w:rsidP="00001A5C">
      <w:pPr>
        <w:rPr>
          <w:moveTo w:id="5088" w:author="Tom Bergeron" w:date="2018-12-11T17:54:00Z"/>
        </w:rPr>
      </w:pPr>
    </w:p>
    <w:p w14:paraId="2C4F9E4C" w14:textId="77777777" w:rsidR="00001A5C" w:rsidRDefault="00001A5C" w:rsidP="00001A5C">
      <w:pPr>
        <w:rPr>
          <w:moveTo w:id="5089" w:author="Tom Bergeron" w:date="2018-12-11T17:54:00Z"/>
        </w:rPr>
      </w:pPr>
      <w:moveTo w:id="5090" w:author="Tom Bergeron" w:date="2018-12-11T17:54:00Z">
        <w:r w:rsidRPr="00B1186A">
          <w:t xml:space="preserve">Select the check box and then enter the required measurements.  </w:t>
        </w:r>
        <w:r>
          <w:t xml:space="preserve">Contact supplier of system for assistance. </w:t>
        </w:r>
      </w:moveTo>
    </w:p>
    <w:p w14:paraId="0578A5DA" w14:textId="77777777" w:rsidR="00001A5C" w:rsidRDefault="00001A5C" w:rsidP="00001A5C">
      <w:pPr>
        <w:rPr>
          <w:moveTo w:id="5091" w:author="Tom Bergeron" w:date="2018-12-11T17:54:00Z"/>
        </w:rPr>
      </w:pPr>
    </w:p>
    <w:p w14:paraId="007F4051" w14:textId="77777777" w:rsidR="00001A5C" w:rsidRDefault="00001A5C" w:rsidP="00001A5C">
      <w:pPr>
        <w:pStyle w:val="Heading2"/>
        <w:rPr>
          <w:moveTo w:id="5092" w:author="Tom Bergeron" w:date="2018-12-11T17:54:00Z"/>
        </w:rPr>
      </w:pPr>
      <w:bookmarkStart w:id="5093" w:name="_Toc532827322"/>
      <w:bookmarkStart w:id="5094" w:name="_Toc532827503"/>
      <w:bookmarkStart w:id="5095" w:name="_Toc532827911"/>
      <w:moveTo w:id="5096" w:author="Tom Bergeron" w:date="2018-12-11T17:54:00Z">
        <w:r>
          <w:rPr>
            <w:noProof/>
          </w:rPr>
          <w:drawing>
            <wp:anchor distT="0" distB="0" distL="114300" distR="114300" simplePos="0" relativeHeight="251665408" behindDoc="1" locked="0" layoutInCell="1" allowOverlap="1" wp14:anchorId="4C50BC1B" wp14:editId="504D3CD0">
              <wp:simplePos x="0" y="0"/>
              <wp:positionH relativeFrom="column">
                <wp:posOffset>2404110</wp:posOffset>
              </wp:positionH>
              <wp:positionV relativeFrom="paragraph">
                <wp:posOffset>213360</wp:posOffset>
              </wp:positionV>
              <wp:extent cx="3276600" cy="1589405"/>
              <wp:effectExtent l="0" t="0" r="0" b="0"/>
              <wp:wrapTight wrapText="left">
                <wp:wrapPolygon edited="0">
                  <wp:start x="0" y="0"/>
                  <wp:lineTo x="0" y="21229"/>
                  <wp:lineTo x="21474" y="21229"/>
                  <wp:lineTo x="21474"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Decimal.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276600" cy="1589405"/>
                      </a:xfrm>
                      <a:prstGeom prst="rect">
                        <a:avLst/>
                      </a:prstGeom>
                    </pic:spPr>
                  </pic:pic>
                </a:graphicData>
              </a:graphic>
              <wp14:sizeRelH relativeFrom="margin">
                <wp14:pctWidth>0</wp14:pctWidth>
              </wp14:sizeRelH>
              <wp14:sizeRelV relativeFrom="margin">
                <wp14:pctHeight>0</wp14:pctHeight>
              </wp14:sizeRelV>
            </wp:anchor>
          </w:drawing>
        </w:r>
        <w:r>
          <w:t>Decimal</w:t>
        </w:r>
        <w:r w:rsidRPr="00B1186A">
          <w:t xml:space="preserve"> </w:t>
        </w:r>
        <w:r>
          <w:t>T</w:t>
        </w:r>
        <w:r w:rsidRPr="00B1186A">
          <w:t>ab</w:t>
        </w:r>
        <w:bookmarkEnd w:id="5093"/>
        <w:bookmarkEnd w:id="5094"/>
        <w:bookmarkEnd w:id="5095"/>
      </w:moveTo>
    </w:p>
    <w:p w14:paraId="2CD305AB" w14:textId="77777777" w:rsidR="00001A5C" w:rsidRDefault="00001A5C" w:rsidP="00001A5C">
      <w:pPr>
        <w:rPr>
          <w:moveTo w:id="5097" w:author="Tom Bergeron" w:date="2018-12-11T17:54:00Z"/>
        </w:rPr>
      </w:pPr>
      <w:moveTo w:id="5098" w:author="Tom Bergeron" w:date="2018-12-11T17:54:00Z">
        <w:r>
          <w:t>This area controls the number of decimal places for the Conveyor Speed and Zone Setpoints displays in the software.</w:t>
        </w:r>
      </w:moveTo>
    </w:p>
    <w:p w14:paraId="368D4B56" w14:textId="77777777" w:rsidR="00001A5C" w:rsidRDefault="00001A5C" w:rsidP="00001A5C">
      <w:pPr>
        <w:rPr>
          <w:moveTo w:id="5099" w:author="Tom Bergeron" w:date="2018-12-11T17:54:00Z"/>
        </w:rPr>
      </w:pPr>
    </w:p>
    <w:p w14:paraId="658FFBE4" w14:textId="77777777" w:rsidR="00001A5C" w:rsidRDefault="00001A5C" w:rsidP="00001A5C">
      <w:pPr>
        <w:rPr>
          <w:moveTo w:id="5100" w:author="Tom Bergeron" w:date="2018-12-11T17:54:00Z"/>
        </w:rPr>
      </w:pPr>
    </w:p>
    <w:p w14:paraId="5FBF53A9" w14:textId="77777777" w:rsidR="00001A5C" w:rsidRDefault="00001A5C" w:rsidP="00001A5C">
      <w:pPr>
        <w:rPr>
          <w:moveTo w:id="5101" w:author="Tom Bergeron" w:date="2018-12-11T17:54:00Z"/>
        </w:rPr>
      </w:pPr>
    </w:p>
    <w:p w14:paraId="49F96192" w14:textId="77777777" w:rsidR="00001A5C" w:rsidRDefault="00001A5C" w:rsidP="00001A5C">
      <w:pPr>
        <w:rPr>
          <w:moveTo w:id="5102" w:author="Tom Bergeron" w:date="2018-12-11T17:54:00Z"/>
        </w:rPr>
      </w:pPr>
    </w:p>
    <w:p w14:paraId="7F20FC72" w14:textId="77777777" w:rsidR="00001A5C" w:rsidRDefault="00001A5C" w:rsidP="00001A5C">
      <w:pPr>
        <w:rPr>
          <w:moveTo w:id="5103" w:author="Tom Bergeron" w:date="2018-12-11T17:54:00Z"/>
        </w:rPr>
      </w:pPr>
    </w:p>
    <w:p w14:paraId="2F819C86" w14:textId="77777777" w:rsidR="00001A5C" w:rsidRDefault="00001A5C" w:rsidP="00001A5C">
      <w:pPr>
        <w:pStyle w:val="Heading2"/>
        <w:rPr>
          <w:moveTo w:id="5104" w:author="Tom Bergeron" w:date="2018-12-11T17:54:00Z"/>
        </w:rPr>
      </w:pPr>
      <w:bookmarkStart w:id="5105" w:name="_Toc532827323"/>
      <w:bookmarkStart w:id="5106" w:name="_Toc532827504"/>
      <w:bookmarkStart w:id="5107" w:name="_Toc532827912"/>
      <w:moveTo w:id="5108" w:author="Tom Bergeron" w:date="2018-12-11T17:54:00Z">
        <w:r>
          <w:rPr>
            <w:noProof/>
          </w:rPr>
          <w:drawing>
            <wp:anchor distT="0" distB="0" distL="114300" distR="114300" simplePos="0" relativeHeight="251671552" behindDoc="1" locked="0" layoutInCell="1" allowOverlap="1" wp14:anchorId="3E22CBB5" wp14:editId="57EDB7EB">
              <wp:simplePos x="0" y="0"/>
              <wp:positionH relativeFrom="column">
                <wp:posOffset>2432050</wp:posOffset>
              </wp:positionH>
              <wp:positionV relativeFrom="paragraph">
                <wp:posOffset>173990</wp:posOffset>
              </wp:positionV>
              <wp:extent cx="3251835" cy="1878330"/>
              <wp:effectExtent l="0" t="0" r="5715" b="7620"/>
              <wp:wrapTight wrapText="left">
                <wp:wrapPolygon edited="0">
                  <wp:start x="0" y="0"/>
                  <wp:lineTo x="0" y="21469"/>
                  <wp:lineTo x="21511" y="21469"/>
                  <wp:lineTo x="21511" y="0"/>
                  <wp:lineTo x="0" y="0"/>
                </wp:wrapPolygon>
              </wp:wrapTight>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Hardware.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251835" cy="1878330"/>
                      </a:xfrm>
                      <a:prstGeom prst="rect">
                        <a:avLst/>
                      </a:prstGeom>
                    </pic:spPr>
                  </pic:pic>
                </a:graphicData>
              </a:graphic>
              <wp14:sizeRelH relativeFrom="margin">
                <wp14:pctWidth>0</wp14:pctWidth>
              </wp14:sizeRelH>
              <wp14:sizeRelV relativeFrom="margin">
                <wp14:pctHeight>0</wp14:pctHeight>
              </wp14:sizeRelV>
            </wp:anchor>
          </w:drawing>
        </w:r>
        <w:r>
          <w:t>Hardware Tab</w:t>
        </w:r>
        <w:bookmarkEnd w:id="5105"/>
        <w:bookmarkEnd w:id="5106"/>
        <w:bookmarkEnd w:id="5107"/>
      </w:moveTo>
    </w:p>
    <w:p w14:paraId="1A5E84F1" w14:textId="77777777" w:rsidR="00001A5C" w:rsidRDefault="00001A5C" w:rsidP="00001A5C">
      <w:pPr>
        <w:rPr>
          <w:moveTo w:id="5109" w:author="Tom Bergeron" w:date="2018-12-11T17:54:00Z"/>
        </w:rPr>
      </w:pPr>
      <w:moveTo w:id="5110" w:author="Tom Bergeron" w:date="2018-12-11T17:54:00Z">
        <w:r>
          <w:t>This area controls the configuration of the eTPU network addresses and allows for enabling or disabling of the oven communication when applicable.</w:t>
        </w:r>
      </w:moveTo>
    </w:p>
    <w:p w14:paraId="371ED73C" w14:textId="77777777" w:rsidR="00001A5C" w:rsidRDefault="00001A5C" w:rsidP="00001A5C">
      <w:pPr>
        <w:rPr>
          <w:moveTo w:id="5111" w:author="Tom Bergeron" w:date="2018-12-11T17:54:00Z"/>
        </w:rPr>
      </w:pPr>
    </w:p>
    <w:p w14:paraId="3533EFCA" w14:textId="77777777" w:rsidR="00001A5C" w:rsidRDefault="00001A5C" w:rsidP="00001A5C">
      <w:pPr>
        <w:rPr>
          <w:moveTo w:id="5112" w:author="Tom Bergeron" w:date="2018-12-11T17:54:00Z"/>
        </w:rPr>
      </w:pPr>
    </w:p>
    <w:p w14:paraId="2482EDCE" w14:textId="77777777" w:rsidR="00001A5C" w:rsidRDefault="00001A5C" w:rsidP="00001A5C">
      <w:pPr>
        <w:rPr>
          <w:moveTo w:id="5113" w:author="Tom Bergeron" w:date="2018-12-11T17:54:00Z"/>
        </w:rPr>
      </w:pPr>
    </w:p>
    <w:p w14:paraId="4DE9AE02" w14:textId="77777777" w:rsidR="00001A5C" w:rsidRDefault="00001A5C" w:rsidP="00001A5C">
      <w:pPr>
        <w:rPr>
          <w:moveTo w:id="5114" w:author="Tom Bergeron" w:date="2018-12-11T17:54:00Z"/>
        </w:rPr>
      </w:pPr>
    </w:p>
    <w:p w14:paraId="18C56915" w14:textId="77777777" w:rsidR="00001A5C" w:rsidRDefault="00001A5C" w:rsidP="00001A5C">
      <w:pPr>
        <w:rPr>
          <w:moveTo w:id="5115" w:author="Tom Bergeron" w:date="2018-12-11T17:54:00Z"/>
        </w:rPr>
      </w:pPr>
    </w:p>
    <w:p w14:paraId="685D02C0" w14:textId="77777777" w:rsidR="00001A5C" w:rsidRPr="00883023" w:rsidRDefault="00001A5C" w:rsidP="00001A5C">
      <w:pPr>
        <w:rPr>
          <w:moveTo w:id="5116" w:author="Tom Bergeron" w:date="2018-12-11T17:54:00Z"/>
        </w:rPr>
      </w:pPr>
    </w:p>
    <w:p w14:paraId="533F5B76" w14:textId="77777777" w:rsidR="00001A5C" w:rsidRDefault="00001A5C" w:rsidP="00001A5C">
      <w:pPr>
        <w:pStyle w:val="Heading2"/>
        <w:rPr>
          <w:moveTo w:id="5117" w:author="Tom Bergeron" w:date="2018-12-11T17:54:00Z"/>
        </w:rPr>
      </w:pPr>
      <w:bookmarkStart w:id="5118" w:name="_Toc532827324"/>
      <w:bookmarkStart w:id="5119" w:name="_Toc532827505"/>
      <w:bookmarkStart w:id="5120" w:name="_Toc532827913"/>
      <w:moveTo w:id="5121" w:author="Tom Bergeron" w:date="2018-12-11T17:54:00Z">
        <w:r>
          <w:rPr>
            <w:noProof/>
          </w:rPr>
          <w:drawing>
            <wp:anchor distT="0" distB="0" distL="114300" distR="114300" simplePos="0" relativeHeight="251682816" behindDoc="1" locked="0" layoutInCell="1" allowOverlap="1" wp14:anchorId="55B5920E" wp14:editId="31B0FB34">
              <wp:simplePos x="0" y="0"/>
              <wp:positionH relativeFrom="column">
                <wp:posOffset>2428875</wp:posOffset>
              </wp:positionH>
              <wp:positionV relativeFrom="paragraph">
                <wp:posOffset>234315</wp:posOffset>
              </wp:positionV>
              <wp:extent cx="3205480" cy="1930400"/>
              <wp:effectExtent l="0" t="0" r="0" b="0"/>
              <wp:wrapTight wrapText="left">
                <wp:wrapPolygon edited="0">
                  <wp:start x="0" y="0"/>
                  <wp:lineTo x="0" y="21316"/>
                  <wp:lineTo x="21437" y="21316"/>
                  <wp:lineTo x="21437" y="0"/>
                  <wp:lineTo x="0" y="0"/>
                </wp:wrapPolygon>
              </wp:wrapTight>
              <wp:docPr id="2993" name="Picture 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Message.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205480" cy="1930400"/>
                      </a:xfrm>
                      <a:prstGeom prst="rect">
                        <a:avLst/>
                      </a:prstGeom>
                    </pic:spPr>
                  </pic:pic>
                </a:graphicData>
              </a:graphic>
              <wp14:sizeRelH relativeFrom="margin">
                <wp14:pctWidth>0</wp14:pctWidth>
              </wp14:sizeRelH>
              <wp14:sizeRelV relativeFrom="margin">
                <wp14:pctHeight>0</wp14:pctHeight>
              </wp14:sizeRelV>
            </wp:anchor>
          </w:drawing>
        </w:r>
        <w:r>
          <w:t>Message Config Tab</w:t>
        </w:r>
        <w:bookmarkEnd w:id="5118"/>
        <w:bookmarkEnd w:id="5119"/>
        <w:bookmarkEnd w:id="5120"/>
      </w:moveTo>
    </w:p>
    <w:p w14:paraId="40A4A44B" w14:textId="77777777" w:rsidR="00001A5C" w:rsidRPr="00BD207B" w:rsidRDefault="00001A5C" w:rsidP="00001A5C">
      <w:pPr>
        <w:rPr>
          <w:moveTo w:id="5122" w:author="Tom Bergeron" w:date="2018-12-11T17:54:00Z"/>
        </w:rPr>
      </w:pPr>
      <w:moveTo w:id="5123" w:author="Tom Bergeron" w:date="2018-12-11T17:54:00Z">
        <w:r>
          <w:t>When certain messages are displayed in the software, the user can select a checkbox for “Do not show this again”. If checked, that message box becomes “disabled”. This area allows the user to enable or disable those messages.</w:t>
        </w:r>
      </w:moveTo>
    </w:p>
    <w:p w14:paraId="073FB6B4" w14:textId="77777777" w:rsidR="00001A5C" w:rsidRDefault="00001A5C" w:rsidP="00001A5C">
      <w:pPr>
        <w:rPr>
          <w:moveTo w:id="5124" w:author="Tom Bergeron" w:date="2018-12-11T17:54:00Z"/>
        </w:rPr>
      </w:pPr>
    </w:p>
    <w:p w14:paraId="3250C89F" w14:textId="77777777" w:rsidR="00001A5C" w:rsidRDefault="00001A5C" w:rsidP="00001A5C">
      <w:pPr>
        <w:rPr>
          <w:moveTo w:id="5125" w:author="Tom Bergeron" w:date="2018-12-11T17:54:00Z"/>
        </w:rPr>
      </w:pPr>
    </w:p>
    <w:p w14:paraId="602D3C33" w14:textId="77777777" w:rsidR="00001A5C" w:rsidRDefault="00001A5C" w:rsidP="00001A5C">
      <w:pPr>
        <w:rPr>
          <w:moveTo w:id="5126" w:author="Tom Bergeron" w:date="2018-12-11T17:54:00Z"/>
        </w:rPr>
      </w:pPr>
    </w:p>
    <w:p w14:paraId="426B5275" w14:textId="77777777" w:rsidR="00001A5C" w:rsidRDefault="00001A5C" w:rsidP="00001A5C">
      <w:pPr>
        <w:rPr>
          <w:moveTo w:id="5127" w:author="Tom Bergeron" w:date="2018-12-11T17:54:00Z"/>
        </w:rPr>
      </w:pPr>
    </w:p>
    <w:p w14:paraId="2A473BDB" w14:textId="0DBC9C3D" w:rsidR="00001A5C" w:rsidRDefault="00001A5C" w:rsidP="00001A5C">
      <w:pPr>
        <w:rPr>
          <w:ins w:id="5128" w:author="Tom Bergeron" w:date="2018-12-14T11:45:00Z"/>
        </w:rPr>
      </w:pPr>
    </w:p>
    <w:p w14:paraId="17C27C72" w14:textId="77777777" w:rsidR="0087088B" w:rsidRDefault="0087088B" w:rsidP="00001A5C">
      <w:pPr>
        <w:rPr>
          <w:moveTo w:id="5129" w:author="Tom Bergeron" w:date="2018-12-11T17:54:00Z"/>
        </w:rPr>
      </w:pPr>
    </w:p>
    <w:p w14:paraId="062D0EA9" w14:textId="32810C72" w:rsidR="0087088B" w:rsidRDefault="0087088B" w:rsidP="0087088B">
      <w:pPr>
        <w:pStyle w:val="Heading2"/>
        <w:rPr>
          <w:ins w:id="5130" w:author="Tom Bergeron" w:date="2018-12-14T11:44:00Z"/>
        </w:rPr>
      </w:pPr>
      <w:bookmarkStart w:id="5131" w:name="_Password_Control_–"/>
      <w:bookmarkStart w:id="5132" w:name="_Ref502912537"/>
      <w:bookmarkStart w:id="5133" w:name="_Toc503955333"/>
      <w:bookmarkStart w:id="5134" w:name="_Toc506816879"/>
      <w:bookmarkStart w:id="5135" w:name="_Toc506817155"/>
      <w:bookmarkStart w:id="5136" w:name="_Toc528426532"/>
      <w:bookmarkStart w:id="5137" w:name="_Toc528426807"/>
      <w:bookmarkStart w:id="5138" w:name="_Toc528427096"/>
      <w:bookmarkStart w:id="5139" w:name="_Toc528427267"/>
      <w:bookmarkStart w:id="5140" w:name="_Toc532827325"/>
      <w:bookmarkStart w:id="5141" w:name="_Toc532827506"/>
      <w:bookmarkStart w:id="5142" w:name="_Toc532827914"/>
      <w:bookmarkStart w:id="5143" w:name="_Hlk532837523"/>
      <w:bookmarkEnd w:id="5131"/>
      <w:moveToRangeEnd w:id="4955"/>
      <w:ins w:id="5144" w:author="Tom Bergeron" w:date="2018-12-14T11:44:00Z">
        <w:r w:rsidRPr="00FF1AB1">
          <w:lastRenderedPageBreak/>
          <w:t>Password Control</w:t>
        </w:r>
        <w:bookmarkEnd w:id="5132"/>
        <w:r w:rsidRPr="00FF1AB1">
          <w:t xml:space="preserve"> – Multi User</w:t>
        </w:r>
        <w:bookmarkEnd w:id="5133"/>
        <w:bookmarkEnd w:id="5134"/>
        <w:bookmarkEnd w:id="5135"/>
        <w:bookmarkEnd w:id="5136"/>
        <w:bookmarkEnd w:id="5137"/>
        <w:bookmarkEnd w:id="5138"/>
        <w:bookmarkEnd w:id="5139"/>
        <w:bookmarkEnd w:id="5140"/>
        <w:bookmarkEnd w:id="5141"/>
        <w:bookmarkEnd w:id="5142"/>
      </w:ins>
    </w:p>
    <w:p w14:paraId="09980A5E" w14:textId="77777777" w:rsidR="0087088B" w:rsidRDefault="0087088B" w:rsidP="0087088B">
      <w:pPr>
        <w:rPr>
          <w:ins w:id="5145" w:author="Tom Bergeron" w:date="2018-12-14T11:44:00Z"/>
        </w:rPr>
      </w:pPr>
      <w:ins w:id="5146" w:author="Tom Bergeron" w:date="2018-12-14T11:44:00Z">
        <w:r>
          <w:t xml:space="preserve">The software offers a Multi User Control capability to configure certain functions as password protected and, thus, requiring the use of specific user levels. </w:t>
        </w:r>
      </w:ins>
    </w:p>
    <w:p w14:paraId="28D268A1" w14:textId="77777777" w:rsidR="0087088B" w:rsidRDefault="0087088B" w:rsidP="0087088B">
      <w:pPr>
        <w:rPr>
          <w:ins w:id="5147" w:author="Tom Bergeron" w:date="2018-12-14T11:44:00Z"/>
        </w:rPr>
      </w:pPr>
    </w:p>
    <w:p w14:paraId="2B04AFF9" w14:textId="77777777" w:rsidR="0087088B" w:rsidRDefault="0087088B" w:rsidP="0087088B">
      <w:pPr>
        <w:rPr>
          <w:ins w:id="5148" w:author="Tom Bergeron" w:date="2018-12-14T11:44:00Z"/>
        </w:rPr>
      </w:pPr>
      <w:ins w:id="5149" w:author="Tom Bergeron" w:date="2018-12-14T11:44:00Z">
        <w:r>
          <w:t>The user types are:</w:t>
        </w:r>
      </w:ins>
    </w:p>
    <w:p w14:paraId="6DDFA1DF" w14:textId="77777777" w:rsidR="0087088B" w:rsidRDefault="0087088B" w:rsidP="0087088B">
      <w:pPr>
        <w:pStyle w:val="ListParagraph"/>
        <w:numPr>
          <w:ilvl w:val="0"/>
          <w:numId w:val="146"/>
        </w:numPr>
        <w:rPr>
          <w:ins w:id="5150" w:author="Tom Bergeron" w:date="2018-12-14T11:44:00Z"/>
        </w:rPr>
      </w:pPr>
      <w:ins w:id="5151" w:author="Tom Bergeron" w:date="2018-12-14T11:44:00Z">
        <w:r>
          <w:t>Administrator</w:t>
        </w:r>
      </w:ins>
    </w:p>
    <w:p w14:paraId="3751CD9E" w14:textId="77777777" w:rsidR="0087088B" w:rsidRDefault="0087088B" w:rsidP="0087088B">
      <w:pPr>
        <w:pStyle w:val="ListParagraph"/>
        <w:numPr>
          <w:ilvl w:val="0"/>
          <w:numId w:val="146"/>
        </w:numPr>
        <w:rPr>
          <w:ins w:id="5152" w:author="Tom Bergeron" w:date="2018-12-14T11:44:00Z"/>
        </w:rPr>
      </w:pPr>
      <w:ins w:id="5153" w:author="Tom Bergeron" w:date="2018-12-14T11:44:00Z">
        <w:r>
          <w:t>Engineer</w:t>
        </w:r>
      </w:ins>
    </w:p>
    <w:p w14:paraId="5849E590" w14:textId="77777777" w:rsidR="0087088B" w:rsidRDefault="0087088B" w:rsidP="0087088B">
      <w:pPr>
        <w:pStyle w:val="ListParagraph"/>
        <w:numPr>
          <w:ilvl w:val="0"/>
          <w:numId w:val="146"/>
        </w:numPr>
        <w:rPr>
          <w:ins w:id="5154" w:author="Tom Bergeron" w:date="2018-12-14T11:44:00Z"/>
        </w:rPr>
      </w:pPr>
      <w:ins w:id="5155" w:author="Tom Bergeron" w:date="2018-12-14T11:44:00Z">
        <w:r>
          <w:t>Tech</w:t>
        </w:r>
      </w:ins>
    </w:p>
    <w:p w14:paraId="25F8A3E0" w14:textId="77777777" w:rsidR="0087088B" w:rsidRDefault="0087088B" w:rsidP="0087088B">
      <w:pPr>
        <w:pStyle w:val="ListParagraph"/>
        <w:numPr>
          <w:ilvl w:val="0"/>
          <w:numId w:val="146"/>
        </w:numPr>
        <w:rPr>
          <w:ins w:id="5156" w:author="Tom Bergeron" w:date="2018-12-14T11:44:00Z"/>
        </w:rPr>
      </w:pPr>
      <w:ins w:id="5157" w:author="Tom Bergeron" w:date="2018-12-14T11:44:00Z">
        <w:r>
          <w:t>Operator (default)</w:t>
        </w:r>
      </w:ins>
    </w:p>
    <w:p w14:paraId="4EB384B1" w14:textId="77777777" w:rsidR="0087088B" w:rsidRPr="00A47A01" w:rsidRDefault="0087088B" w:rsidP="0087088B">
      <w:pPr>
        <w:pStyle w:val="Heading3"/>
        <w:rPr>
          <w:ins w:id="5158" w:author="Tom Bergeron" w:date="2018-12-14T11:44:00Z"/>
        </w:rPr>
      </w:pPr>
      <w:bookmarkStart w:id="5159" w:name="_Toc506817156"/>
      <w:bookmarkStart w:id="5160" w:name="_Toc528426808"/>
      <w:bookmarkStart w:id="5161" w:name="_Toc528427097"/>
      <w:bookmarkStart w:id="5162" w:name="_Toc532827507"/>
      <w:bookmarkStart w:id="5163" w:name="_Toc532827915"/>
      <w:ins w:id="5164" w:author="Tom Bergeron" w:date="2018-12-14T11:44:00Z">
        <w:r w:rsidRPr="00A47A01">
          <w:t xml:space="preserve">Access to the </w:t>
        </w:r>
        <w:r>
          <w:t>Password Control Tab</w:t>
        </w:r>
        <w:bookmarkEnd w:id="5159"/>
        <w:bookmarkEnd w:id="5160"/>
        <w:bookmarkEnd w:id="5161"/>
        <w:bookmarkEnd w:id="5162"/>
        <w:bookmarkEnd w:id="5163"/>
      </w:ins>
    </w:p>
    <w:p w14:paraId="57F65C9B" w14:textId="77777777" w:rsidR="0087088B" w:rsidRDefault="0087088B" w:rsidP="0087088B">
      <w:pPr>
        <w:rPr>
          <w:ins w:id="5165" w:author="Tom Bergeron" w:date="2018-12-14T11:44:00Z"/>
        </w:rPr>
      </w:pPr>
      <w:ins w:id="5166" w:author="Tom Bergeron" w:date="2018-12-14T11:44:00Z">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t xml:space="preserve">entering </w:t>
        </w:r>
        <w:r w:rsidRPr="0035776C">
          <w:t>the</w:t>
        </w:r>
        <w:r>
          <w:t xml:space="preserve"> default</w:t>
        </w:r>
        <w:r w:rsidRPr="0035776C">
          <w:t xml:space="preserve"> Administrator password</w:t>
        </w:r>
        <w:r>
          <w:t xml:space="preserve"> </w:t>
        </w:r>
        <w:r w:rsidRPr="0035776C">
          <w:t>before the</w:t>
        </w:r>
        <w:r>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ins>
    </w:p>
    <w:p w14:paraId="214B8C23" w14:textId="77777777" w:rsidR="0087088B" w:rsidRDefault="0087088B" w:rsidP="0087088B">
      <w:pPr>
        <w:rPr>
          <w:ins w:id="5167" w:author="Tom Bergeron" w:date="2018-12-14T11:44:00Z"/>
        </w:rPr>
      </w:pPr>
    </w:p>
    <w:p w14:paraId="6A4BEEC8" w14:textId="77777777" w:rsidR="0087088B" w:rsidRDefault="0087088B" w:rsidP="0087088B">
      <w:pPr>
        <w:rPr>
          <w:ins w:id="5168" w:author="Tom Bergeron" w:date="2018-12-14T11:44:00Z"/>
        </w:rPr>
      </w:pPr>
      <w:ins w:id="5169" w:author="Tom Bergeron" w:date="2018-12-14T11:44:00Z">
        <w:r w:rsidRPr="0035776C">
          <w:t xml:space="preserve">If the </w:t>
        </w:r>
        <w:r>
          <w:t>Multi User Control</w:t>
        </w:r>
        <w:r w:rsidRPr="0035776C">
          <w:t xml:space="preserve"> is enable</w:t>
        </w:r>
        <w:r>
          <w:t>d and a user starts the utility</w:t>
        </w:r>
        <w:r w:rsidRPr="0035776C">
          <w:t>, the utility will</w:t>
        </w:r>
        <w:r>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w:t>
        </w:r>
        <w:proofErr w:type="gramStart"/>
        <w:r w:rsidRPr="0035776C">
          <w:t>password</w:t>
        </w:r>
        <w:proofErr w:type="gramEnd"/>
        <w:r w:rsidRPr="0035776C">
          <w:t xml:space="preserve"> they can Cancel and close the </w:t>
        </w:r>
        <w:r>
          <w:t>u</w:t>
        </w:r>
        <w:r w:rsidRPr="0035776C">
          <w:t>tility.</w:t>
        </w:r>
      </w:ins>
    </w:p>
    <w:p w14:paraId="7E146736" w14:textId="77777777" w:rsidR="0087088B" w:rsidRDefault="0087088B" w:rsidP="0087088B">
      <w:pPr>
        <w:rPr>
          <w:ins w:id="5170" w:author="Tom Bergeron" w:date="2018-12-14T11:44:00Z"/>
        </w:rPr>
      </w:pPr>
    </w:p>
    <w:p w14:paraId="6FC88CC8" w14:textId="77777777" w:rsidR="0087088B" w:rsidRDefault="0087088B" w:rsidP="0087088B">
      <w:pPr>
        <w:jc w:val="center"/>
        <w:rPr>
          <w:ins w:id="5171" w:author="Tom Bergeron" w:date="2018-12-14T11:44:00Z"/>
        </w:rPr>
      </w:pPr>
      <w:ins w:id="5172" w:author="Tom Bergeron" w:date="2018-12-14T11:44:00Z">
        <w:r w:rsidRPr="0035776C">
          <w:rPr>
            <w:noProof/>
          </w:rPr>
          <w:drawing>
            <wp:inline distT="0" distB="0" distL="0" distR="0" wp14:anchorId="179D6A18" wp14:editId="19B96A30">
              <wp:extent cx="5285593" cy="5024028"/>
              <wp:effectExtent l="0" t="0" r="0"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285593" cy="5024028"/>
                      </a:xfrm>
                      <a:prstGeom prst="rect">
                        <a:avLst/>
                      </a:prstGeom>
                    </pic:spPr>
                  </pic:pic>
                </a:graphicData>
              </a:graphic>
            </wp:inline>
          </w:drawing>
        </w:r>
      </w:ins>
    </w:p>
    <w:p w14:paraId="7BCDD2C2" w14:textId="77777777" w:rsidR="0087088B" w:rsidRDefault="0087088B" w:rsidP="0087088B">
      <w:pPr>
        <w:rPr>
          <w:ins w:id="5173" w:author="Tom Bergeron" w:date="2018-12-14T11:44:00Z"/>
          <w:rFonts w:ascii="Arial" w:hAnsi="Arial" w:cs="Arial"/>
          <w:b/>
          <w:bCs/>
          <w:sz w:val="24"/>
          <w:szCs w:val="26"/>
        </w:rPr>
      </w:pPr>
      <w:ins w:id="5174" w:author="Tom Bergeron" w:date="2018-12-14T11:44:00Z">
        <w:r>
          <w:br w:type="page"/>
        </w:r>
      </w:ins>
    </w:p>
    <w:p w14:paraId="221B514B" w14:textId="77777777" w:rsidR="0087088B" w:rsidRPr="008A479B" w:rsidRDefault="0087088B" w:rsidP="0087088B">
      <w:pPr>
        <w:pStyle w:val="Heading3"/>
        <w:rPr>
          <w:ins w:id="5175" w:author="Tom Bergeron" w:date="2018-12-14T11:44:00Z"/>
        </w:rPr>
      </w:pPr>
      <w:bookmarkStart w:id="5176" w:name="_Toc506817157"/>
      <w:bookmarkStart w:id="5177" w:name="_Toc528426809"/>
      <w:bookmarkStart w:id="5178" w:name="_Toc528427098"/>
      <w:bookmarkStart w:id="5179" w:name="_Toc532827508"/>
      <w:bookmarkStart w:id="5180" w:name="_Toc532827916"/>
      <w:ins w:id="5181" w:author="Tom Bergeron" w:date="2018-12-14T11:44:00Z">
        <w:r w:rsidRPr="008A479B">
          <w:lastRenderedPageBreak/>
          <w:t>Multi User Control</w:t>
        </w:r>
        <w:bookmarkEnd w:id="5176"/>
        <w:bookmarkEnd w:id="5177"/>
        <w:bookmarkEnd w:id="5178"/>
        <w:bookmarkEnd w:id="5179"/>
        <w:bookmarkEnd w:id="5180"/>
      </w:ins>
    </w:p>
    <w:p w14:paraId="0D0A649E" w14:textId="77777777" w:rsidR="0087088B" w:rsidRDefault="0087088B" w:rsidP="0087088B">
      <w:pPr>
        <w:rPr>
          <w:ins w:id="5182" w:author="Tom Bergeron" w:date="2018-12-14T11:44:00Z"/>
        </w:rPr>
      </w:pPr>
      <w:ins w:id="5183" w:author="Tom Bergeron" w:date="2018-12-14T11:44:00Z">
        <w:r>
          <w:t xml:space="preserve">To apply Multi User Control, Administrators will click the </w:t>
        </w:r>
        <w:r w:rsidRPr="00F845DD">
          <w:rPr>
            <w:b/>
          </w:rPr>
          <w:t>Enable</w:t>
        </w:r>
        <w:r>
          <w:t xml:space="preserve"> radio button and then click </w:t>
        </w:r>
        <w:r w:rsidRPr="00F845DD">
          <w:rPr>
            <w:b/>
          </w:rPr>
          <w:t>OK</w:t>
        </w:r>
        <w:r>
          <w:t xml:space="preserve">. </w:t>
        </w:r>
      </w:ins>
    </w:p>
    <w:p w14:paraId="62C2C7FB" w14:textId="77777777" w:rsidR="0087088B" w:rsidRDefault="0087088B" w:rsidP="0087088B">
      <w:pPr>
        <w:rPr>
          <w:ins w:id="5184" w:author="Tom Bergeron" w:date="2018-12-14T11:44:00Z"/>
        </w:rPr>
      </w:pPr>
    </w:p>
    <w:p w14:paraId="657EC611" w14:textId="77777777" w:rsidR="0087088B" w:rsidRDefault="0087088B" w:rsidP="0087088B">
      <w:pPr>
        <w:rPr>
          <w:ins w:id="5185" w:author="Tom Bergeron" w:date="2018-12-14T11:44:00Z"/>
        </w:rPr>
      </w:pPr>
      <w:ins w:id="5186" w:author="Tom Bergeron" w:date="2018-12-14T11:44:00Z">
        <w:r>
          <w:t xml:space="preserve">The confirmation dialog is answered, and then the utility must be restarted. </w:t>
        </w:r>
      </w:ins>
    </w:p>
    <w:p w14:paraId="4B816ADE" w14:textId="77777777" w:rsidR="0087088B" w:rsidRDefault="0087088B" w:rsidP="0087088B">
      <w:pPr>
        <w:rPr>
          <w:ins w:id="5187" w:author="Tom Bergeron" w:date="2018-12-14T11:44:00Z"/>
        </w:rPr>
      </w:pPr>
    </w:p>
    <w:p w14:paraId="3EEDA7AE" w14:textId="77777777" w:rsidR="0087088B" w:rsidRDefault="0087088B">
      <w:pPr>
        <w:jc w:val="center"/>
        <w:rPr>
          <w:ins w:id="5188" w:author="Tom Bergeron" w:date="2018-12-14T11:44:00Z"/>
        </w:rPr>
        <w:pPrChange w:id="5189" w:author="Tom Bergeron" w:date="2018-12-14T11:51:00Z">
          <w:pPr/>
        </w:pPrChange>
      </w:pPr>
      <w:ins w:id="5190" w:author="Tom Bergeron" w:date="2018-12-14T11:44:00Z">
        <w:r w:rsidRPr="0035776C">
          <w:rPr>
            <w:noProof/>
          </w:rPr>
          <w:drawing>
            <wp:inline distT="0" distB="0" distL="0" distR="0" wp14:anchorId="371E97ED" wp14:editId="136B016A">
              <wp:extent cx="5449258" cy="5193665"/>
              <wp:effectExtent l="0" t="0" r="0"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449258" cy="5193665"/>
                      </a:xfrm>
                      <a:prstGeom prst="rect">
                        <a:avLst/>
                      </a:prstGeom>
                    </pic:spPr>
                  </pic:pic>
                </a:graphicData>
              </a:graphic>
            </wp:inline>
          </w:drawing>
        </w:r>
      </w:ins>
    </w:p>
    <w:p w14:paraId="3E46A0AB" w14:textId="77777777" w:rsidR="0087088B" w:rsidRDefault="0087088B" w:rsidP="0087088B">
      <w:pPr>
        <w:rPr>
          <w:ins w:id="5191" w:author="Tom Bergeron" w:date="2018-12-14T11:44:00Z"/>
        </w:rPr>
      </w:pPr>
    </w:p>
    <w:p w14:paraId="368E8D86" w14:textId="77777777" w:rsidR="0087088B" w:rsidRDefault="0087088B" w:rsidP="0087088B">
      <w:pPr>
        <w:rPr>
          <w:ins w:id="5192" w:author="Tom Bergeron" w:date="2018-12-14T11:44:00Z"/>
        </w:rPr>
      </w:pPr>
      <w:ins w:id="5193" w:author="Tom Bergeron" w:date="2018-12-14T11:44:00Z">
        <w:r>
          <w:t>When the administrator logs back in, a password is required.</w:t>
        </w:r>
      </w:ins>
    </w:p>
    <w:p w14:paraId="15D81983" w14:textId="77777777" w:rsidR="0087088B" w:rsidRDefault="0087088B" w:rsidP="0087088B">
      <w:pPr>
        <w:rPr>
          <w:ins w:id="5194" w:author="Tom Bergeron" w:date="2018-12-14T11:44:00Z"/>
        </w:rPr>
      </w:pPr>
    </w:p>
    <w:p w14:paraId="1E57632D" w14:textId="77777777" w:rsidR="0087088B" w:rsidRDefault="0087088B" w:rsidP="0087088B">
      <w:pPr>
        <w:rPr>
          <w:ins w:id="5195" w:author="Tom Bergeron" w:date="2018-12-14T11:44:00Z"/>
          <w:rFonts w:ascii="Arial" w:hAnsi="Arial" w:cs="Arial"/>
          <w:b/>
          <w:bCs/>
          <w:sz w:val="24"/>
          <w:szCs w:val="26"/>
        </w:rPr>
      </w:pPr>
      <w:ins w:id="5196" w:author="Tom Bergeron" w:date="2018-12-14T11:44:00Z">
        <w:r>
          <w:br w:type="page"/>
        </w:r>
      </w:ins>
    </w:p>
    <w:p w14:paraId="19846BC0" w14:textId="77777777" w:rsidR="0087088B" w:rsidRDefault="0087088B" w:rsidP="0087088B">
      <w:pPr>
        <w:pStyle w:val="Heading3"/>
        <w:rPr>
          <w:ins w:id="5197" w:author="Tom Bergeron" w:date="2018-12-14T11:44:00Z"/>
        </w:rPr>
      </w:pPr>
      <w:bookmarkStart w:id="5198" w:name="_Toc506817158"/>
      <w:bookmarkStart w:id="5199" w:name="_Toc528426810"/>
      <w:bookmarkStart w:id="5200" w:name="_Toc528427099"/>
      <w:bookmarkStart w:id="5201" w:name="_Toc532827509"/>
      <w:bookmarkStart w:id="5202" w:name="_Toc532827917"/>
      <w:ins w:id="5203" w:author="Tom Bergeron" w:date="2018-12-14T11:44:00Z">
        <w:r>
          <w:lastRenderedPageBreak/>
          <w:t>Password Control Tab</w:t>
        </w:r>
        <w:bookmarkEnd w:id="5198"/>
        <w:bookmarkEnd w:id="5199"/>
        <w:bookmarkEnd w:id="5200"/>
        <w:bookmarkEnd w:id="5201"/>
        <w:bookmarkEnd w:id="5202"/>
      </w:ins>
    </w:p>
    <w:p w14:paraId="08265349" w14:textId="77777777" w:rsidR="0087088B" w:rsidRDefault="0087088B" w:rsidP="0087088B">
      <w:pPr>
        <w:rPr>
          <w:ins w:id="5204" w:author="Tom Bergeron" w:date="2018-12-14T11:44:00Z"/>
        </w:rPr>
      </w:pPr>
      <w:ins w:id="5205" w:author="Tom Bergeron" w:date="2018-12-14T11:44:00Z">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ins>
    </w:p>
    <w:p w14:paraId="4155C347" w14:textId="77777777" w:rsidR="0087088B" w:rsidRDefault="0087088B" w:rsidP="0087088B">
      <w:pPr>
        <w:rPr>
          <w:ins w:id="5206" w:author="Tom Bergeron" w:date="2018-12-14T11:44:00Z"/>
        </w:rPr>
      </w:pPr>
    </w:p>
    <w:p w14:paraId="123157A2" w14:textId="77777777" w:rsidR="0087088B" w:rsidRDefault="0087088B" w:rsidP="0087088B">
      <w:pPr>
        <w:rPr>
          <w:ins w:id="5207" w:author="Tom Bergeron" w:date="2018-12-14T11:44:00Z"/>
        </w:rPr>
      </w:pPr>
      <w:ins w:id="5208" w:author="Tom Bergeron" w:date="2018-12-14T11:44:00Z">
        <w:r>
          <w:rPr>
            <w:noProof/>
          </w:rPr>
          <mc:AlternateContent>
            <mc:Choice Requires="wps">
              <w:drawing>
                <wp:anchor distT="0" distB="0" distL="114300" distR="114300" simplePos="0" relativeHeight="251697152" behindDoc="0" locked="0" layoutInCell="1" allowOverlap="1" wp14:anchorId="2E388A8F" wp14:editId="4A286B83">
                  <wp:simplePos x="0" y="0"/>
                  <wp:positionH relativeFrom="column">
                    <wp:posOffset>2009775</wp:posOffset>
                  </wp:positionH>
                  <wp:positionV relativeFrom="paragraph">
                    <wp:posOffset>494030</wp:posOffset>
                  </wp:positionV>
                  <wp:extent cx="3171825" cy="3955184"/>
                  <wp:effectExtent l="19050" t="19050" r="28575" b="26670"/>
                  <wp:wrapNone/>
                  <wp:docPr id="258" name="Rectangle 258"/>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C62B0" id="Rectangle 258" o:spid="_x0000_s1026" style="position:absolute;margin-left:158.25pt;margin-top:38.9pt;width:249.75pt;height:311.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" filled="f" strokecolor="#c0504d" strokeweight="2.25pt"/>
              </w:pict>
            </mc:Fallback>
          </mc:AlternateContent>
        </w:r>
        <w:r>
          <w:rPr>
            <w:noProof/>
          </w:rPr>
          <mc:AlternateContent>
            <mc:Choice Requires="wps">
              <w:drawing>
                <wp:anchor distT="0" distB="0" distL="114300" distR="114300" simplePos="0" relativeHeight="251699200" behindDoc="0" locked="0" layoutInCell="1" allowOverlap="1" wp14:anchorId="0BB15915" wp14:editId="2DB341F6">
                  <wp:simplePos x="0" y="0"/>
                  <wp:positionH relativeFrom="column">
                    <wp:posOffset>226695</wp:posOffset>
                  </wp:positionH>
                  <wp:positionV relativeFrom="paragraph">
                    <wp:posOffset>410211</wp:posOffset>
                  </wp:positionV>
                  <wp:extent cx="1779905" cy="782320"/>
                  <wp:effectExtent l="0" t="0" r="10795" b="17780"/>
                  <wp:wrapNone/>
                  <wp:docPr id="262" name="Rectangle 262"/>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757B07" id="Rectangle 262" o:spid="_x0000_s1026" style="position:absolute;margin-left:17.85pt;margin-top:32.3pt;width:140.15pt;height:61.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" filled="f" strokecolor="#c0504d" strokeweight="1.5pt"/>
              </w:pict>
            </mc:Fallback>
          </mc:AlternateContent>
        </w:r>
        <w:r>
          <w:rPr>
            <w:noProof/>
          </w:rPr>
          <mc:AlternateContent>
            <mc:Choice Requires="wps">
              <w:drawing>
                <wp:anchor distT="0" distB="0" distL="114300" distR="114300" simplePos="0" relativeHeight="251698176" behindDoc="0" locked="0" layoutInCell="1" allowOverlap="1" wp14:anchorId="50F65135" wp14:editId="14964C1A">
                  <wp:simplePos x="0" y="0"/>
                  <wp:positionH relativeFrom="column">
                    <wp:posOffset>537211</wp:posOffset>
                  </wp:positionH>
                  <wp:positionV relativeFrom="paragraph">
                    <wp:posOffset>835026</wp:posOffset>
                  </wp:positionV>
                  <wp:extent cx="249382" cy="360219"/>
                  <wp:effectExtent l="19050" t="19050" r="36830" b="20955"/>
                  <wp:wrapNone/>
                  <wp:docPr id="263"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rgbClr val="C0504D"/>
                          </a:solid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C3714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" adj="14123" fillcolor="#c0504d" strokecolor="#c0504d" strokeweight="2pt"/>
              </w:pict>
            </mc:Fallback>
          </mc:AlternateContent>
        </w:r>
        <w:r>
          <w:rPr>
            <w:noProof/>
          </w:rPr>
          <w:drawing>
            <wp:inline distT="0" distB="0" distL="0" distR="0" wp14:anchorId="64F23FDC" wp14:editId="43311F65">
              <wp:extent cx="5456714" cy="518668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294">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ins>
    </w:p>
    <w:p w14:paraId="09FB975B" w14:textId="77777777" w:rsidR="0087088B" w:rsidRDefault="0087088B" w:rsidP="0087088B">
      <w:pPr>
        <w:rPr>
          <w:ins w:id="5209" w:author="Tom Bergeron" w:date="2018-12-14T11:44:00Z"/>
        </w:rPr>
      </w:pPr>
    </w:p>
    <w:p w14:paraId="13EA25B3" w14:textId="77777777" w:rsidR="0087088B" w:rsidRDefault="0087088B" w:rsidP="0087088B">
      <w:pPr>
        <w:rPr>
          <w:ins w:id="5210" w:author="Tom Bergeron" w:date="2018-12-14T11:44:00Z"/>
          <w:b/>
        </w:rPr>
      </w:pPr>
      <w:ins w:id="5211" w:author="Tom Bergeron" w:date="2018-12-14T11:44:00Z">
        <w:r w:rsidRPr="0035776C">
          <w:t xml:space="preserve"> </w:t>
        </w:r>
        <w:bookmarkStart w:id="5212" w:name="_Hlk526979160"/>
        <w:r>
          <w:rPr>
            <w:b/>
          </w:rPr>
          <w:t>Stop VP Selections</w:t>
        </w:r>
        <w:bookmarkEnd w:id="5212"/>
      </w:ins>
    </w:p>
    <w:p w14:paraId="18B4FAE1" w14:textId="77777777" w:rsidR="0087088B" w:rsidRDefault="0087088B" w:rsidP="0087088B">
      <w:pPr>
        <w:rPr>
          <w:ins w:id="5213" w:author="Tom Bergeron" w:date="2018-12-14T11:44:00Z"/>
        </w:rPr>
      </w:pPr>
      <w:ins w:id="5214" w:author="Tom Bergeron" w:date="2018-12-14T11:44:00Z">
        <w:r>
          <w:t>There are three different available options for controlling when a VP can be stopped:</w:t>
        </w:r>
      </w:ins>
    </w:p>
    <w:p w14:paraId="72093BB6" w14:textId="77777777" w:rsidR="0087088B" w:rsidRDefault="0087088B" w:rsidP="0087088B">
      <w:pPr>
        <w:pStyle w:val="ListParagraph"/>
        <w:numPr>
          <w:ilvl w:val="0"/>
          <w:numId w:val="147"/>
        </w:numPr>
        <w:rPr>
          <w:ins w:id="5215" w:author="Tom Bergeron" w:date="2018-12-14T11:44:00Z"/>
        </w:rPr>
      </w:pPr>
      <w:ins w:id="5216" w:author="Tom Bergeron" w:date="2018-12-14T11:44:00Z">
        <w:r>
          <w:t>Stop VP – All Conditions: This is the default setting. An authorized user can stop the VP at any time.</w:t>
        </w:r>
      </w:ins>
    </w:p>
    <w:p w14:paraId="6744BB3D" w14:textId="77777777" w:rsidR="0087088B" w:rsidRDefault="0087088B" w:rsidP="0087088B">
      <w:pPr>
        <w:pStyle w:val="ListParagraph"/>
        <w:numPr>
          <w:ilvl w:val="0"/>
          <w:numId w:val="147"/>
        </w:numPr>
        <w:rPr>
          <w:ins w:id="5217" w:author="Tom Bergeron" w:date="2018-12-14T11:44:00Z"/>
        </w:rPr>
      </w:pPr>
      <w:bookmarkStart w:id="5218" w:name="_Hlk526979188"/>
      <w:ins w:id="5219" w:author="Tom Bergeron" w:date="2018-12-14T11:44:00Z">
        <w:r>
          <w:t xml:space="preserve">Stop VP with Oven Empty: </w:t>
        </w:r>
        <w:bookmarkEnd w:id="5218"/>
        <w:r>
          <w:t>User can stop the VP only when there is no product in the oven.</w:t>
        </w:r>
      </w:ins>
    </w:p>
    <w:p w14:paraId="52CFF265" w14:textId="77777777" w:rsidR="0087088B" w:rsidRDefault="0087088B" w:rsidP="0087088B">
      <w:pPr>
        <w:pStyle w:val="ListParagraph"/>
        <w:numPr>
          <w:ilvl w:val="0"/>
          <w:numId w:val="147"/>
        </w:numPr>
        <w:rPr>
          <w:ins w:id="5220" w:author="Tom Bergeron" w:date="2018-12-14T11:44:00Z"/>
        </w:rPr>
      </w:pPr>
      <w:ins w:id="5221" w:author="Tom Bergeron" w:date="2018-12-14T11:44:00Z">
        <w:r>
          <w:t xml:space="preserve">Stop VP with Product in Oven: When user clicks Stop button, they have a choice to wait for products to exit the oven, or they can force a stop even if there is still product in the oven. </w:t>
        </w:r>
      </w:ins>
    </w:p>
    <w:p w14:paraId="0E92E15D" w14:textId="77777777" w:rsidR="0087088B" w:rsidRDefault="0087088B" w:rsidP="0087088B">
      <w:pPr>
        <w:rPr>
          <w:ins w:id="5222" w:author="Tom Bergeron" w:date="2018-12-14T11:44:00Z"/>
        </w:rPr>
      </w:pPr>
      <w:ins w:id="5223" w:author="Tom Bergeron" w:date="2018-12-14T11:44:00Z">
        <w:r>
          <w:t xml:space="preserve">NOTE: To enable use of either of the second two options, the </w:t>
        </w:r>
        <w:r>
          <w:rPr>
            <w:i/>
          </w:rPr>
          <w:t>Stop VP – All Conditions</w:t>
        </w:r>
        <w:r>
          <w:t xml:space="preserve"> selection must be unchecked.</w:t>
        </w:r>
      </w:ins>
    </w:p>
    <w:p w14:paraId="33DC6A01" w14:textId="77777777" w:rsidR="0087088B" w:rsidRDefault="0087088B" w:rsidP="0087088B">
      <w:pPr>
        <w:rPr>
          <w:ins w:id="5224" w:author="Tom Bergeron" w:date="2018-12-14T11:44:00Z"/>
        </w:rPr>
      </w:pPr>
    </w:p>
    <w:p w14:paraId="29DB6B33" w14:textId="77777777" w:rsidR="0087088B" w:rsidRDefault="0087088B" w:rsidP="0087088B">
      <w:pPr>
        <w:rPr>
          <w:ins w:id="5225" w:author="Tom Bergeron" w:date="2018-12-14T11:44:00Z"/>
        </w:rPr>
      </w:pPr>
    </w:p>
    <w:p w14:paraId="61AC5E44" w14:textId="77777777" w:rsidR="0087088B" w:rsidRDefault="0087088B" w:rsidP="0087088B">
      <w:pPr>
        <w:rPr>
          <w:ins w:id="5226" w:author="Tom Bergeron" w:date="2018-12-14T11:44:00Z"/>
        </w:rPr>
      </w:pPr>
    </w:p>
    <w:p w14:paraId="2CA92F45" w14:textId="77777777" w:rsidR="0087088B" w:rsidRDefault="0087088B" w:rsidP="0087088B">
      <w:pPr>
        <w:rPr>
          <w:ins w:id="5227" w:author="Tom Bergeron" w:date="2018-12-14T11:44:00Z"/>
        </w:rPr>
      </w:pPr>
    </w:p>
    <w:p w14:paraId="7187385D" w14:textId="77777777" w:rsidR="0087088B" w:rsidRDefault="0087088B" w:rsidP="0087088B">
      <w:pPr>
        <w:rPr>
          <w:ins w:id="5228" w:author="Tom Bergeron" w:date="2018-12-14T11:44:00Z"/>
        </w:rPr>
      </w:pPr>
    </w:p>
    <w:p w14:paraId="6B8A40DE" w14:textId="77777777" w:rsidR="0087088B" w:rsidRDefault="0087088B" w:rsidP="0087088B">
      <w:pPr>
        <w:rPr>
          <w:ins w:id="5229" w:author="Tom Bergeron" w:date="2018-12-14T11:44:00Z"/>
        </w:rPr>
      </w:pPr>
    </w:p>
    <w:p w14:paraId="31E772DF" w14:textId="77777777" w:rsidR="0087088B" w:rsidRPr="002F4025" w:rsidRDefault="0087088B" w:rsidP="0087088B">
      <w:pPr>
        <w:rPr>
          <w:ins w:id="5230" w:author="Tom Bergeron" w:date="2018-12-14T11:44:00Z"/>
        </w:rPr>
      </w:pPr>
      <w:ins w:id="5231" w:author="Tom Bergeron" w:date="2018-12-14T11:44:00Z">
        <w:r>
          <w:rPr>
            <w:b/>
          </w:rPr>
          <w:lastRenderedPageBreak/>
          <w:t>Examples of Stop VP Selections</w:t>
        </w:r>
      </w:ins>
    </w:p>
    <w:p w14:paraId="172E8FFC" w14:textId="77777777" w:rsidR="0087088B" w:rsidRDefault="0087088B" w:rsidP="0087088B">
      <w:pPr>
        <w:rPr>
          <w:ins w:id="5232" w:author="Tom Bergeron" w:date="2018-12-14T11:44:00Z"/>
        </w:rPr>
      </w:pPr>
      <w:ins w:id="5233" w:author="Tom Bergeron" w:date="2018-12-14T11:44:00Z">
        <w:r>
          <w:rPr>
            <w:noProof/>
          </w:rPr>
          <w:drawing>
            <wp:anchor distT="0" distB="0" distL="114300" distR="114300" simplePos="0" relativeHeight="251701248" behindDoc="1" locked="0" layoutInCell="1" allowOverlap="1" wp14:anchorId="654EBA35" wp14:editId="184A61D1">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296">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ins>
    </w:p>
    <w:p w14:paraId="70566826" w14:textId="77777777" w:rsidR="0087088B" w:rsidRPr="00B711B6" w:rsidRDefault="0087088B" w:rsidP="0087088B">
      <w:pPr>
        <w:rPr>
          <w:ins w:id="5234" w:author="Tom Bergeron" w:date="2018-12-14T11:44:00Z"/>
          <w:b/>
        </w:rPr>
      </w:pPr>
      <w:ins w:id="5235" w:author="Tom Bergeron" w:date="2018-12-14T11:44:00Z">
        <w:r w:rsidRPr="00B711B6">
          <w:rPr>
            <w:b/>
          </w:rPr>
          <w:t>Stop VP with Oven Empty:</w:t>
        </w:r>
      </w:ins>
    </w:p>
    <w:p w14:paraId="3DE65D16" w14:textId="77777777" w:rsidR="0087088B" w:rsidRDefault="0087088B" w:rsidP="0087088B">
      <w:pPr>
        <w:rPr>
          <w:ins w:id="5236" w:author="Tom Bergeron" w:date="2018-12-14T11:44:00Z"/>
        </w:rPr>
      </w:pPr>
      <w:ins w:id="5237" w:author="Tom Bergeron" w:date="2018-12-14T11:44:00Z">
        <w:r>
          <w:t>OK – Clicking OK will acknowledge this message window and the VP will stop automatically once the last board exits the oven.</w:t>
        </w:r>
      </w:ins>
    </w:p>
    <w:p w14:paraId="498DE265" w14:textId="77777777" w:rsidR="0087088B" w:rsidRPr="00FE652F" w:rsidRDefault="0087088B" w:rsidP="0087088B">
      <w:pPr>
        <w:rPr>
          <w:ins w:id="5238" w:author="Tom Bergeron" w:date="2018-12-14T11:44:00Z"/>
        </w:rPr>
      </w:pPr>
      <w:ins w:id="5239" w:author="Tom Bergeron" w:date="2018-12-14T11:44:00Z">
        <w:r>
          <w:t xml:space="preserve">Cancel – The </w:t>
        </w:r>
        <w:r>
          <w:rPr>
            <w:i/>
          </w:rPr>
          <w:t>Stop</w:t>
        </w:r>
        <w:r>
          <w:t xml:space="preserve"> request will be cancelled, and the VP will continue to run.</w:t>
        </w:r>
      </w:ins>
    </w:p>
    <w:p w14:paraId="63330884" w14:textId="77777777" w:rsidR="0087088B" w:rsidRDefault="0087088B" w:rsidP="0087088B">
      <w:pPr>
        <w:rPr>
          <w:ins w:id="5240" w:author="Tom Bergeron" w:date="2018-12-14T11:44:00Z"/>
        </w:rPr>
      </w:pPr>
      <w:ins w:id="5241" w:author="Tom Bergeron" w:date="2018-12-14T11:44:00Z">
        <w:r w:rsidRPr="0035776C">
          <w:t xml:space="preserve"> </w:t>
        </w:r>
      </w:ins>
    </w:p>
    <w:p w14:paraId="37DAA943" w14:textId="77777777" w:rsidR="0087088B" w:rsidRDefault="0087088B" w:rsidP="0087088B">
      <w:pPr>
        <w:rPr>
          <w:ins w:id="5242" w:author="Tom Bergeron" w:date="2018-12-14T11:44:00Z"/>
          <w:b/>
        </w:rPr>
      </w:pPr>
      <w:ins w:id="5243" w:author="Tom Bergeron" w:date="2018-12-14T11:44:00Z">
        <w:r>
          <w:rPr>
            <w:b/>
            <w:noProof/>
          </w:rPr>
          <w:drawing>
            <wp:anchor distT="0" distB="0" distL="114300" distR="114300" simplePos="0" relativeHeight="251702272" behindDoc="1" locked="0" layoutInCell="1" allowOverlap="1" wp14:anchorId="78974B3D" wp14:editId="5F2E6BD4">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297">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ins>
    </w:p>
    <w:p w14:paraId="5A9C4C1A" w14:textId="77777777" w:rsidR="0087088B" w:rsidRDefault="0087088B" w:rsidP="0087088B">
      <w:pPr>
        <w:rPr>
          <w:ins w:id="5244" w:author="Tom Bergeron" w:date="2018-12-14T11:44:00Z"/>
        </w:rPr>
      </w:pPr>
      <w:ins w:id="5245" w:author="Tom Bergeron" w:date="2018-12-14T11:44:00Z">
        <w:r>
          <w:t>OK – Clicking OK will acknowledge this message window and the VP will stop automatically once the last board exits the oven.</w:t>
        </w:r>
      </w:ins>
    </w:p>
    <w:p w14:paraId="39205657" w14:textId="77777777" w:rsidR="0087088B" w:rsidRDefault="0087088B" w:rsidP="0087088B">
      <w:pPr>
        <w:rPr>
          <w:ins w:id="5246" w:author="Tom Bergeron" w:date="2018-12-14T11:44:00Z"/>
        </w:rPr>
      </w:pPr>
      <w:ins w:id="5247" w:author="Tom Bergeron" w:date="2018-12-14T11:44:00Z">
        <w:r>
          <w:t xml:space="preserve">Cancel – The </w:t>
        </w:r>
        <w:r>
          <w:rPr>
            <w:i/>
          </w:rPr>
          <w:t>Stop</w:t>
        </w:r>
        <w:r>
          <w:t xml:space="preserve"> request will be cancelled, and the VP will continue to run.</w:t>
        </w:r>
      </w:ins>
    </w:p>
    <w:p w14:paraId="289D19BB" w14:textId="77777777" w:rsidR="0087088B" w:rsidRDefault="0087088B" w:rsidP="0087088B">
      <w:pPr>
        <w:rPr>
          <w:ins w:id="5248" w:author="Tom Bergeron" w:date="2018-12-14T11:44:00Z"/>
        </w:rPr>
      </w:pPr>
      <w:ins w:id="5249" w:author="Tom Bergeron" w:date="2018-12-14T11:44:00Z">
        <w:r>
          <w:t>Force Stop – The VP will stop immediately and return to the Profile Explorer screen.</w:t>
        </w:r>
      </w:ins>
    </w:p>
    <w:p w14:paraId="2DF0D168" w14:textId="77777777" w:rsidR="0087088B" w:rsidRDefault="0087088B" w:rsidP="0087088B">
      <w:pPr>
        <w:rPr>
          <w:ins w:id="5250" w:author="Tom Bergeron" w:date="2018-12-14T11:44:00Z"/>
        </w:rPr>
      </w:pPr>
    </w:p>
    <w:p w14:paraId="0A9E5EA6" w14:textId="77777777" w:rsidR="0087088B" w:rsidRDefault="0087088B" w:rsidP="0087088B">
      <w:pPr>
        <w:rPr>
          <w:ins w:id="5251" w:author="Tom Bergeron" w:date="2018-12-14T11:44:00Z"/>
        </w:rPr>
      </w:pPr>
      <w:ins w:id="5252" w:author="Tom Bergeron" w:date="2018-12-14T11:44:00Z">
        <w:r>
          <w:rPr>
            <w:noProof/>
          </w:rPr>
          <w:drawing>
            <wp:anchor distT="0" distB="0" distL="114300" distR="114300" simplePos="0" relativeHeight="251703296" behindDoc="1" locked="0" layoutInCell="1" allowOverlap="1" wp14:anchorId="12EB89D9" wp14:editId="7113F789">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298">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ins>
    </w:p>
    <w:p w14:paraId="78A1ADF0" w14:textId="77777777" w:rsidR="0087088B" w:rsidRPr="00FE652F" w:rsidRDefault="0087088B" w:rsidP="0087088B">
      <w:pPr>
        <w:rPr>
          <w:ins w:id="5253" w:author="Tom Bergeron" w:date="2018-12-14T11:44:00Z"/>
        </w:rPr>
      </w:pPr>
      <w:ins w:id="5254" w:author="Tom Bergeron" w:date="2018-12-14T11:44:00Z">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ins>
    </w:p>
    <w:p w14:paraId="6D9AD3C2" w14:textId="77777777" w:rsidR="0087088B" w:rsidRDefault="0087088B" w:rsidP="0087088B">
      <w:pPr>
        <w:rPr>
          <w:ins w:id="5255" w:author="Tom Bergeron" w:date="2018-12-14T11:44:00Z"/>
          <w:rFonts w:ascii="Arial" w:hAnsi="Arial" w:cs="Arial"/>
          <w:b/>
          <w:bCs/>
          <w:sz w:val="24"/>
          <w:szCs w:val="26"/>
        </w:rPr>
      </w:pPr>
      <w:ins w:id="5256" w:author="Tom Bergeron" w:date="2018-12-14T11:44:00Z">
        <w:r>
          <w:br w:type="page"/>
        </w:r>
      </w:ins>
    </w:p>
    <w:p w14:paraId="67BAB82E" w14:textId="77777777" w:rsidR="0087088B" w:rsidRPr="00F845DD" w:rsidRDefault="0087088B" w:rsidP="0087088B">
      <w:pPr>
        <w:pStyle w:val="Heading3"/>
        <w:rPr>
          <w:ins w:id="5257" w:author="Tom Bergeron" w:date="2018-12-14T11:44:00Z"/>
        </w:rPr>
      </w:pPr>
      <w:bookmarkStart w:id="5258" w:name="_Toc506817159"/>
      <w:bookmarkStart w:id="5259" w:name="_Toc528426811"/>
      <w:bookmarkStart w:id="5260" w:name="_Toc528427100"/>
      <w:bookmarkStart w:id="5261" w:name="_Toc532827510"/>
      <w:bookmarkStart w:id="5262" w:name="_Toc532827918"/>
      <w:ins w:id="5263" w:author="Tom Bergeron" w:date="2018-12-14T11:44:00Z">
        <w:r w:rsidRPr="00F845DD">
          <w:lastRenderedPageBreak/>
          <w:t xml:space="preserve">User Type </w:t>
        </w:r>
        <w:r>
          <w:t>Area</w:t>
        </w:r>
        <w:bookmarkEnd w:id="5258"/>
        <w:bookmarkEnd w:id="5259"/>
        <w:bookmarkEnd w:id="5260"/>
        <w:bookmarkEnd w:id="5261"/>
        <w:bookmarkEnd w:id="5262"/>
      </w:ins>
    </w:p>
    <w:p w14:paraId="01389C8C" w14:textId="77777777" w:rsidR="0087088B" w:rsidRDefault="0087088B" w:rsidP="0087088B">
      <w:pPr>
        <w:rPr>
          <w:ins w:id="5264" w:author="Tom Bergeron" w:date="2018-12-14T11:44:00Z"/>
        </w:rPr>
      </w:pPr>
      <w:ins w:id="5265" w:author="Tom Bergeron" w:date="2018-12-14T11:44:00Z">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ins>
    </w:p>
    <w:p w14:paraId="73DA668C" w14:textId="77777777" w:rsidR="0087088B" w:rsidRDefault="0087088B" w:rsidP="0087088B">
      <w:pPr>
        <w:rPr>
          <w:ins w:id="5266" w:author="Tom Bergeron" w:date="2018-12-14T11:44:00Z"/>
        </w:rPr>
      </w:pPr>
    </w:p>
    <w:p w14:paraId="1C9CF1D6" w14:textId="77777777" w:rsidR="0087088B" w:rsidRPr="00057711" w:rsidRDefault="0087088B" w:rsidP="0087088B">
      <w:pPr>
        <w:rPr>
          <w:ins w:id="5267" w:author="Tom Bergeron" w:date="2018-12-14T11:44:00Z"/>
        </w:rPr>
      </w:pPr>
      <w:ins w:id="5268" w:author="Tom Bergeron" w:date="2018-12-14T11:44:00Z">
        <w:r w:rsidRPr="00057711">
          <w:t xml:space="preserve">By default,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ins>
    </w:p>
    <w:p w14:paraId="4BF67030" w14:textId="77777777" w:rsidR="0087088B" w:rsidRDefault="0087088B" w:rsidP="0087088B">
      <w:pPr>
        <w:rPr>
          <w:ins w:id="5269" w:author="Tom Bergeron" w:date="2018-12-14T11:44:00Z"/>
        </w:rPr>
      </w:pPr>
    </w:p>
    <w:p w14:paraId="483ACC49" w14:textId="77777777" w:rsidR="0087088B" w:rsidRDefault="0087088B" w:rsidP="0087088B">
      <w:pPr>
        <w:rPr>
          <w:ins w:id="5270" w:author="Tom Bergeron" w:date="2018-12-14T11:44:00Z"/>
        </w:rPr>
      </w:pPr>
      <w:ins w:id="5271" w:author="Tom Bergeron" w:date="2018-12-14T11:44:00Z">
        <w:r>
          <w:t xml:space="preserve">The columns in the </w:t>
        </w:r>
        <w:r w:rsidRPr="000843D2">
          <w:rPr>
            <w:b/>
          </w:rPr>
          <w:t>Password Control Chart</w:t>
        </w:r>
        <w:r>
          <w:t xml:space="preserve"> will be enabled depending on the user type selected:</w:t>
        </w:r>
      </w:ins>
    </w:p>
    <w:p w14:paraId="12BBE71C" w14:textId="77777777" w:rsidR="0087088B" w:rsidRDefault="0087088B" w:rsidP="0087088B">
      <w:pPr>
        <w:rPr>
          <w:ins w:id="5272" w:author="Tom Bergeron" w:date="2018-12-14T11:44:00Z"/>
        </w:rPr>
      </w:pPr>
    </w:p>
    <w:p w14:paraId="4D9DE7CD" w14:textId="77777777" w:rsidR="0087088B" w:rsidRDefault="0087088B" w:rsidP="0087088B">
      <w:pPr>
        <w:rPr>
          <w:ins w:id="5273" w:author="Tom Bergeron" w:date="2018-12-14T11:44:00Z"/>
        </w:rPr>
      </w:pPr>
      <w:ins w:id="5274" w:author="Tom Bergeron" w:date="2018-12-14T11:44:00Z">
        <w:r>
          <w:t>Administrator = All columns enabled</w:t>
        </w:r>
      </w:ins>
    </w:p>
    <w:p w14:paraId="3DD27A04" w14:textId="77777777" w:rsidR="0087088B" w:rsidRDefault="0087088B" w:rsidP="0087088B">
      <w:pPr>
        <w:rPr>
          <w:ins w:id="5275" w:author="Tom Bergeron" w:date="2018-12-14T11:44:00Z"/>
        </w:rPr>
      </w:pPr>
      <w:ins w:id="5276" w:author="Tom Bergeron" w:date="2018-12-14T11:44:00Z">
        <w:r>
          <w:t>Engineer = All columns enabled</w:t>
        </w:r>
      </w:ins>
    </w:p>
    <w:p w14:paraId="4E9FBD6D" w14:textId="77777777" w:rsidR="0087088B" w:rsidRDefault="0087088B" w:rsidP="0087088B">
      <w:pPr>
        <w:rPr>
          <w:ins w:id="5277" w:author="Tom Bergeron" w:date="2018-12-14T11:44:00Z"/>
        </w:rPr>
      </w:pPr>
      <w:ins w:id="5278" w:author="Tom Bergeron" w:date="2018-12-14T11:44:00Z">
        <w:r>
          <w:t>Tech = Only Tech and Operator columns enabled</w:t>
        </w:r>
      </w:ins>
    </w:p>
    <w:p w14:paraId="6132CD7F" w14:textId="77777777" w:rsidR="0087088B" w:rsidRDefault="0087088B" w:rsidP="0087088B">
      <w:pPr>
        <w:rPr>
          <w:ins w:id="5279" w:author="Tom Bergeron" w:date="2018-12-14T11:44:00Z"/>
        </w:rPr>
      </w:pPr>
    </w:p>
    <w:p w14:paraId="7502653D" w14:textId="77777777" w:rsidR="0087088B" w:rsidRDefault="0087088B" w:rsidP="0087088B">
      <w:pPr>
        <w:rPr>
          <w:ins w:id="5280" w:author="Tom Bergeron" w:date="2018-12-14T11:44:00Z"/>
        </w:rPr>
      </w:pPr>
      <w:ins w:id="5281" w:author="Tom Bergeron" w:date="2018-12-14T11:44:00Z">
        <w:r>
          <w:rPr>
            <w:noProof/>
          </w:rPr>
          <mc:AlternateContent>
            <mc:Choice Requires="wps">
              <w:drawing>
                <wp:anchor distT="0" distB="0" distL="114300" distR="114300" simplePos="0" relativeHeight="251694080" behindDoc="0" locked="0" layoutInCell="1" allowOverlap="1" wp14:anchorId="260C3B55" wp14:editId="3E4CE965">
                  <wp:simplePos x="0" y="0"/>
                  <wp:positionH relativeFrom="column">
                    <wp:posOffset>374073</wp:posOffset>
                  </wp:positionH>
                  <wp:positionV relativeFrom="paragraph">
                    <wp:posOffset>1424363</wp:posOffset>
                  </wp:positionV>
                  <wp:extent cx="1801091" cy="1066800"/>
                  <wp:effectExtent l="19050" t="19050" r="27940" b="19050"/>
                  <wp:wrapNone/>
                  <wp:docPr id="264" name="Rectangle 264"/>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B25B98" id="Rectangle 264" o:spid="_x0000_s1026" style="position:absolute;margin-left:29.45pt;margin-top:112.15pt;width:141.8pt;height:84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" filled="f" strokecolor="#c0504d" strokeweight="2.25pt"/>
              </w:pict>
            </mc:Fallback>
          </mc:AlternateContent>
        </w:r>
        <w:r>
          <w:rPr>
            <w:noProof/>
          </w:rPr>
          <w:drawing>
            <wp:inline distT="0" distB="0" distL="0" distR="0" wp14:anchorId="27A2A667" wp14:editId="765D61BB">
              <wp:extent cx="5456714" cy="518668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ins>
    </w:p>
    <w:p w14:paraId="77F2C8C5" w14:textId="77777777" w:rsidR="0087088B" w:rsidRDefault="0087088B" w:rsidP="0087088B">
      <w:pPr>
        <w:rPr>
          <w:ins w:id="5282" w:author="Tom Bergeron" w:date="2018-12-14T11:44:00Z"/>
        </w:rPr>
      </w:pPr>
    </w:p>
    <w:p w14:paraId="380D3842" w14:textId="77777777" w:rsidR="0087088B" w:rsidRDefault="0087088B" w:rsidP="0087088B">
      <w:pPr>
        <w:rPr>
          <w:ins w:id="5283" w:author="Tom Bergeron" w:date="2018-12-14T11:44:00Z"/>
        </w:rPr>
      </w:pPr>
    </w:p>
    <w:p w14:paraId="6E341E34" w14:textId="77777777" w:rsidR="0087088B" w:rsidRDefault="0087088B" w:rsidP="0087088B">
      <w:pPr>
        <w:rPr>
          <w:ins w:id="5284" w:author="Tom Bergeron" w:date="2018-12-14T11:44:00Z"/>
        </w:rPr>
      </w:pPr>
      <w:ins w:id="5285" w:author="Tom Bergeron" w:date="2018-12-14T11:44:00Z">
        <w:r>
          <w:br w:type="page"/>
        </w:r>
      </w:ins>
    </w:p>
    <w:p w14:paraId="6077B61D" w14:textId="77777777" w:rsidR="0087088B" w:rsidRPr="004D4ABF" w:rsidRDefault="0087088B" w:rsidP="0087088B">
      <w:pPr>
        <w:pStyle w:val="Heading3"/>
        <w:rPr>
          <w:ins w:id="5286" w:author="Tom Bergeron" w:date="2018-12-14T11:44:00Z"/>
        </w:rPr>
      </w:pPr>
      <w:bookmarkStart w:id="5287" w:name="_Toc506817160"/>
      <w:bookmarkStart w:id="5288" w:name="_Toc528426812"/>
      <w:bookmarkStart w:id="5289" w:name="_Toc528427101"/>
      <w:bookmarkStart w:id="5290" w:name="_Toc532827511"/>
      <w:bookmarkStart w:id="5291" w:name="_Toc532827919"/>
      <w:ins w:id="5292" w:author="Tom Bergeron" w:date="2018-12-14T11:44:00Z">
        <w:r w:rsidRPr="004D4ABF">
          <w:lastRenderedPageBreak/>
          <w:t>Password Area</w:t>
        </w:r>
        <w:bookmarkEnd w:id="5287"/>
        <w:bookmarkEnd w:id="5288"/>
        <w:bookmarkEnd w:id="5289"/>
        <w:bookmarkEnd w:id="5290"/>
        <w:bookmarkEnd w:id="5291"/>
      </w:ins>
    </w:p>
    <w:p w14:paraId="6B924EE0" w14:textId="77777777" w:rsidR="0087088B" w:rsidRDefault="0087088B" w:rsidP="0087088B">
      <w:pPr>
        <w:rPr>
          <w:ins w:id="5293" w:author="Tom Bergeron" w:date="2018-12-14T11:44:00Z"/>
        </w:rPr>
      </w:pPr>
      <w:ins w:id="5294" w:author="Tom Bergeron" w:date="2018-12-14T11:44:00Z">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ins>
    </w:p>
    <w:p w14:paraId="66E8C722" w14:textId="77777777" w:rsidR="0087088B" w:rsidRDefault="0087088B" w:rsidP="0087088B">
      <w:pPr>
        <w:rPr>
          <w:ins w:id="5295" w:author="Tom Bergeron" w:date="2018-12-14T11:44:00Z"/>
        </w:rPr>
      </w:pPr>
    </w:p>
    <w:p w14:paraId="0B2C4297" w14:textId="77777777" w:rsidR="0087088B" w:rsidRDefault="0087088B" w:rsidP="0087088B">
      <w:pPr>
        <w:rPr>
          <w:ins w:id="5296" w:author="Tom Bergeron" w:date="2018-12-14T11:44:00Z"/>
        </w:rPr>
      </w:pPr>
      <w:ins w:id="5297" w:author="Tom Bergeron" w:date="2018-12-14T11:44:00Z">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ins>
    </w:p>
    <w:p w14:paraId="3C034929" w14:textId="77777777" w:rsidR="0087088B" w:rsidRDefault="0087088B" w:rsidP="0087088B">
      <w:pPr>
        <w:rPr>
          <w:ins w:id="5298" w:author="Tom Bergeron" w:date="2018-12-14T11:44:00Z"/>
        </w:rPr>
      </w:pPr>
      <w:ins w:id="5299" w:author="Tom Bergeron" w:date="2018-12-14T11:44:00Z">
        <w:r>
          <w:t>After entering a password in the two fields, click the Apply button before changing to another User Type.</w:t>
        </w:r>
      </w:ins>
    </w:p>
    <w:p w14:paraId="651A8D79" w14:textId="77777777" w:rsidR="0087088B" w:rsidRDefault="0087088B" w:rsidP="0087088B">
      <w:pPr>
        <w:rPr>
          <w:ins w:id="5300" w:author="Tom Bergeron" w:date="2018-12-14T11:44:00Z"/>
        </w:rPr>
      </w:pPr>
    </w:p>
    <w:p w14:paraId="46B24428" w14:textId="77777777" w:rsidR="0087088B" w:rsidRPr="00FA3EA2" w:rsidRDefault="0087088B" w:rsidP="0087088B">
      <w:pPr>
        <w:rPr>
          <w:ins w:id="5301" w:author="Tom Bergeron" w:date="2018-12-14T11:44:00Z"/>
        </w:rPr>
      </w:pPr>
      <w:ins w:id="5302" w:author="Tom Bergeron" w:date="2018-12-14T11:44:00Z">
        <w:r>
          <w:rPr>
            <w:noProof/>
          </w:rPr>
          <mc:AlternateContent>
            <mc:Choice Requires="wps">
              <w:drawing>
                <wp:anchor distT="0" distB="0" distL="114300" distR="114300" simplePos="0" relativeHeight="251696128" behindDoc="0" locked="0" layoutInCell="1" allowOverlap="1" wp14:anchorId="321FAB8D" wp14:editId="04050071">
                  <wp:simplePos x="0" y="0"/>
                  <wp:positionH relativeFrom="column">
                    <wp:posOffset>394855</wp:posOffset>
                  </wp:positionH>
                  <wp:positionV relativeFrom="paragraph">
                    <wp:posOffset>3988031</wp:posOffset>
                  </wp:positionV>
                  <wp:extent cx="1787236" cy="561109"/>
                  <wp:effectExtent l="19050" t="19050" r="22860" b="10795"/>
                  <wp:wrapNone/>
                  <wp:docPr id="265" name="Rectangle 265"/>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CFB995" id="Rectangle 265" o:spid="_x0000_s1026" style="position:absolute;margin-left:31.1pt;margin-top:314pt;width:140.75pt;height:44.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" filled="f" strokecolor="#c0504d" strokeweight="2.25pt"/>
              </w:pict>
            </mc:Fallback>
          </mc:AlternateContent>
        </w:r>
        <w:r>
          <w:rPr>
            <w:noProof/>
          </w:rPr>
          <mc:AlternateContent>
            <mc:Choice Requires="wps">
              <w:drawing>
                <wp:anchor distT="0" distB="0" distL="114300" distR="114300" simplePos="0" relativeHeight="251695104" behindDoc="0" locked="0" layoutInCell="1" allowOverlap="1" wp14:anchorId="4EEE95B7" wp14:editId="31F25CD5">
                  <wp:simplePos x="0" y="0"/>
                  <wp:positionH relativeFrom="column">
                    <wp:posOffset>394335</wp:posOffset>
                  </wp:positionH>
                  <wp:positionV relativeFrom="paragraph">
                    <wp:posOffset>2538672</wp:posOffset>
                  </wp:positionV>
                  <wp:extent cx="1752369" cy="1149927"/>
                  <wp:effectExtent l="19050" t="19050" r="19685" b="12700"/>
                  <wp:wrapNone/>
                  <wp:docPr id="266" name="Rectangle 266"/>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D8E6F" id="Rectangle 266" o:spid="_x0000_s1026" style="position:absolute;margin-left:31.05pt;margin-top:199.9pt;width:138pt;height:90.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" filled="f" strokecolor="#c0504d" strokeweight="2.25pt"/>
              </w:pict>
            </mc:Fallback>
          </mc:AlternateContent>
        </w:r>
        <w:r>
          <w:rPr>
            <w:noProof/>
          </w:rPr>
          <w:drawing>
            <wp:inline distT="0" distB="0" distL="0" distR="0" wp14:anchorId="39E01891" wp14:editId="1A73998C">
              <wp:extent cx="5456714" cy="518668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ins>
    </w:p>
    <w:p w14:paraId="3FED8D45" w14:textId="77777777" w:rsidR="0087088B" w:rsidRDefault="0087088B" w:rsidP="0087088B">
      <w:pPr>
        <w:rPr>
          <w:ins w:id="5303" w:author="Tom Bergeron" w:date="2018-12-14T11:44:00Z"/>
        </w:rPr>
      </w:pPr>
    </w:p>
    <w:p w14:paraId="175168A2" w14:textId="77777777" w:rsidR="0087088B" w:rsidRDefault="0087088B" w:rsidP="0087088B">
      <w:pPr>
        <w:rPr>
          <w:ins w:id="5304" w:author="Tom Bergeron" w:date="2018-12-14T11:44:00Z"/>
        </w:rPr>
      </w:pPr>
    </w:p>
    <w:p w14:paraId="2927DD27" w14:textId="77777777" w:rsidR="0087088B" w:rsidRPr="004D4ABF" w:rsidRDefault="0087088B" w:rsidP="0087088B">
      <w:pPr>
        <w:pStyle w:val="Heading3"/>
        <w:rPr>
          <w:ins w:id="5305" w:author="Tom Bergeron" w:date="2018-12-14T11:44:00Z"/>
        </w:rPr>
      </w:pPr>
      <w:bookmarkStart w:id="5306" w:name="_Toc506817161"/>
      <w:bookmarkStart w:id="5307" w:name="_Toc528426813"/>
      <w:bookmarkStart w:id="5308" w:name="_Toc528427102"/>
      <w:bookmarkStart w:id="5309" w:name="_Toc532827512"/>
      <w:bookmarkStart w:id="5310" w:name="_Toc532827920"/>
      <w:ins w:id="5311" w:author="Tom Bergeron" w:date="2018-12-14T11:44:00Z">
        <w:r w:rsidRPr="004D4ABF">
          <w:t>Password Timer</w:t>
        </w:r>
        <w:r>
          <w:t xml:space="preserve"> Area</w:t>
        </w:r>
        <w:bookmarkEnd w:id="5306"/>
        <w:bookmarkEnd w:id="5307"/>
        <w:bookmarkEnd w:id="5308"/>
        <w:bookmarkEnd w:id="5309"/>
        <w:bookmarkEnd w:id="5310"/>
      </w:ins>
    </w:p>
    <w:p w14:paraId="795BF3E3" w14:textId="77777777" w:rsidR="0087088B" w:rsidRDefault="0087088B" w:rsidP="0087088B">
      <w:pPr>
        <w:rPr>
          <w:ins w:id="5312" w:author="Tom Bergeron" w:date="2018-12-14T11:44:00Z"/>
        </w:rPr>
      </w:pPr>
      <w:ins w:id="5313" w:author="Tom Bergeron" w:date="2018-12-14T11:44:00Z">
        <w:r>
          <w:t xml:space="preserve">The </w:t>
        </w:r>
        <w:r w:rsidRPr="000843D2">
          <w:rPr>
            <w:b/>
          </w:rPr>
          <w:t>Password Timer</w:t>
        </w:r>
        <w:r>
          <w:t xml:space="preserve"> is configurable and represents </w:t>
        </w:r>
        <w:r w:rsidRPr="00FB2C8A">
          <w:t>the amount of time before the u</w:t>
        </w:r>
        <w:r>
          <w:t>ser is automatically logged out due to being idle.</w:t>
        </w:r>
      </w:ins>
    </w:p>
    <w:p w14:paraId="57A839AF" w14:textId="77777777" w:rsidR="0087088B" w:rsidRDefault="0087088B" w:rsidP="0087088B">
      <w:pPr>
        <w:rPr>
          <w:ins w:id="5314" w:author="Tom Bergeron" w:date="2018-12-14T11:44:00Z"/>
        </w:rPr>
      </w:pPr>
    </w:p>
    <w:p w14:paraId="6BB9CFE7" w14:textId="77777777" w:rsidR="0087088B" w:rsidRDefault="0087088B" w:rsidP="0087088B">
      <w:pPr>
        <w:rPr>
          <w:ins w:id="5315" w:author="Tom Bergeron" w:date="2018-12-14T11:44:00Z"/>
          <w:rFonts w:ascii="Arial" w:hAnsi="Arial" w:cs="Arial"/>
          <w:b/>
          <w:bCs/>
          <w:sz w:val="24"/>
          <w:szCs w:val="26"/>
        </w:rPr>
      </w:pPr>
      <w:ins w:id="5316" w:author="Tom Bergeron" w:date="2018-12-14T11:44:00Z">
        <w:r>
          <w:br w:type="page"/>
        </w:r>
      </w:ins>
    </w:p>
    <w:p w14:paraId="5269CF3F" w14:textId="77777777" w:rsidR="0087088B" w:rsidRDefault="0087088B" w:rsidP="0087088B">
      <w:pPr>
        <w:pStyle w:val="Heading3"/>
        <w:rPr>
          <w:ins w:id="5317" w:author="Tom Bergeron" w:date="2018-12-14T11:44:00Z"/>
        </w:rPr>
      </w:pPr>
      <w:bookmarkStart w:id="5318" w:name="_Toc506817162"/>
      <w:bookmarkStart w:id="5319" w:name="_Toc528426814"/>
      <w:bookmarkStart w:id="5320" w:name="_Toc528427103"/>
      <w:bookmarkStart w:id="5321" w:name="_Toc532827513"/>
      <w:bookmarkStart w:id="5322" w:name="_Toc532827921"/>
      <w:ins w:id="5323" w:author="Tom Bergeron" w:date="2018-12-14T11:44:00Z">
        <w:r w:rsidRPr="00FF1AB1">
          <w:lastRenderedPageBreak/>
          <w:t xml:space="preserve">Main Screen </w:t>
        </w:r>
        <w:proofErr w:type="gramStart"/>
        <w:r w:rsidRPr="00FF1AB1">
          <w:t>With</w:t>
        </w:r>
        <w:proofErr w:type="gramEnd"/>
        <w:r w:rsidRPr="00FF1AB1">
          <w:t xml:space="preserve"> Password Control</w:t>
        </w:r>
        <w:bookmarkEnd w:id="5318"/>
        <w:bookmarkEnd w:id="5319"/>
        <w:bookmarkEnd w:id="5320"/>
        <w:bookmarkEnd w:id="5321"/>
        <w:bookmarkEnd w:id="5322"/>
      </w:ins>
    </w:p>
    <w:p w14:paraId="40408751" w14:textId="77777777" w:rsidR="0087088B" w:rsidRDefault="0087088B" w:rsidP="0087088B">
      <w:pPr>
        <w:rPr>
          <w:ins w:id="5324" w:author="Tom Bergeron" w:date="2018-12-14T11:44:00Z"/>
        </w:rPr>
      </w:pPr>
      <w:ins w:id="5325" w:author="Tom Bergeron" w:date="2018-12-14T11:44:00Z">
        <w:r>
          <w:t>With Password Control enabled, the software Main Screen with display a Log In button with a letter on it.</w:t>
        </w:r>
      </w:ins>
    </w:p>
    <w:p w14:paraId="069409B1" w14:textId="77777777" w:rsidR="0087088B" w:rsidRDefault="0087088B" w:rsidP="0087088B">
      <w:pPr>
        <w:rPr>
          <w:ins w:id="5326" w:author="Tom Bergeron" w:date="2018-12-14T11:44:00Z"/>
        </w:rPr>
      </w:pPr>
    </w:p>
    <w:p w14:paraId="784487EA" w14:textId="77777777" w:rsidR="0087088B" w:rsidRDefault="0087088B" w:rsidP="0087088B">
      <w:pPr>
        <w:rPr>
          <w:ins w:id="5327" w:author="Tom Bergeron" w:date="2018-12-14T11:44:00Z"/>
        </w:rPr>
      </w:pPr>
      <w:ins w:id="5328" w:author="Tom Bergeron" w:date="2018-12-14T11:44:00Z">
        <w:r>
          <w:t>O = Operator (default)</w:t>
        </w:r>
      </w:ins>
    </w:p>
    <w:p w14:paraId="781F1A2F" w14:textId="77777777" w:rsidR="0087088B" w:rsidRDefault="0087088B" w:rsidP="0087088B">
      <w:pPr>
        <w:rPr>
          <w:ins w:id="5329" w:author="Tom Bergeron" w:date="2018-12-14T11:44:00Z"/>
        </w:rPr>
      </w:pPr>
      <w:ins w:id="5330" w:author="Tom Bergeron" w:date="2018-12-14T11:44:00Z">
        <w:r>
          <w:t>A = Administrator</w:t>
        </w:r>
      </w:ins>
    </w:p>
    <w:p w14:paraId="5C3C78C8" w14:textId="77777777" w:rsidR="0087088B" w:rsidRDefault="0087088B" w:rsidP="0087088B">
      <w:pPr>
        <w:rPr>
          <w:ins w:id="5331" w:author="Tom Bergeron" w:date="2018-12-14T11:44:00Z"/>
        </w:rPr>
      </w:pPr>
      <w:ins w:id="5332" w:author="Tom Bergeron" w:date="2018-12-14T11:44:00Z">
        <w:r>
          <w:t>E = Engineer</w:t>
        </w:r>
      </w:ins>
    </w:p>
    <w:p w14:paraId="16F2664D" w14:textId="77777777" w:rsidR="0087088B" w:rsidRDefault="0087088B" w:rsidP="0087088B">
      <w:pPr>
        <w:rPr>
          <w:ins w:id="5333" w:author="Tom Bergeron" w:date="2018-12-14T11:44:00Z"/>
        </w:rPr>
      </w:pPr>
      <w:ins w:id="5334" w:author="Tom Bergeron" w:date="2018-12-14T11:44:00Z">
        <w:r>
          <w:t>T = Tech</w:t>
        </w:r>
      </w:ins>
    </w:p>
    <w:p w14:paraId="6C4B630C" w14:textId="77777777" w:rsidR="0087088B" w:rsidRPr="005B0A24" w:rsidRDefault="0087088B" w:rsidP="0087088B">
      <w:pPr>
        <w:rPr>
          <w:ins w:id="5335" w:author="Tom Bergeron" w:date="2018-12-14T11:44:00Z"/>
        </w:rPr>
      </w:pPr>
    </w:p>
    <w:p w14:paraId="2323C3B7" w14:textId="77777777" w:rsidR="0087088B" w:rsidRDefault="0087088B" w:rsidP="0087088B">
      <w:pPr>
        <w:jc w:val="center"/>
        <w:rPr>
          <w:ins w:id="5336" w:author="Tom Bergeron" w:date="2018-12-14T11:44:00Z"/>
        </w:rPr>
      </w:pPr>
      <w:ins w:id="5337" w:author="Tom Bergeron" w:date="2018-12-14T11:44:00Z">
        <w:r>
          <w:rPr>
            <w:noProof/>
          </w:rPr>
          <w:drawing>
            <wp:inline distT="0" distB="0" distL="0" distR="0" wp14:anchorId="637B73D0" wp14:editId="35DD2031">
              <wp:extent cx="5800230" cy="435017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5800230" cy="4350173"/>
                      </a:xfrm>
                      <a:prstGeom prst="rect">
                        <a:avLst/>
                      </a:prstGeom>
                    </pic:spPr>
                  </pic:pic>
                </a:graphicData>
              </a:graphic>
            </wp:inline>
          </w:drawing>
        </w:r>
      </w:ins>
    </w:p>
    <w:p w14:paraId="2E17FCCD" w14:textId="77777777" w:rsidR="0087088B" w:rsidRDefault="0087088B" w:rsidP="0087088B">
      <w:pPr>
        <w:rPr>
          <w:ins w:id="5338" w:author="Tom Bergeron" w:date="2018-12-14T11:44:00Z"/>
        </w:rPr>
      </w:pPr>
    </w:p>
    <w:p w14:paraId="694A1C96" w14:textId="77777777" w:rsidR="0087088B" w:rsidRDefault="0087088B" w:rsidP="0087088B">
      <w:pPr>
        <w:rPr>
          <w:ins w:id="5339" w:author="Tom Bergeron" w:date="2018-12-14T11:44:00Z"/>
        </w:rPr>
      </w:pPr>
    </w:p>
    <w:p w14:paraId="5B3797B5" w14:textId="77777777" w:rsidR="0087088B" w:rsidRDefault="0087088B" w:rsidP="0087088B">
      <w:pPr>
        <w:rPr>
          <w:ins w:id="5340" w:author="Tom Bergeron" w:date="2018-12-14T11:44:00Z"/>
        </w:rPr>
      </w:pPr>
      <w:ins w:id="5341" w:author="Tom Bergeron" w:date="2018-12-14T11:44:00Z">
        <w:r>
          <w:t>Note that the Operator user type is the default, and typically has the least access privileges.</w:t>
        </w:r>
      </w:ins>
    </w:p>
    <w:p w14:paraId="7EC3E633" w14:textId="77777777" w:rsidR="0087088B" w:rsidRDefault="0087088B" w:rsidP="0087088B">
      <w:pPr>
        <w:rPr>
          <w:ins w:id="5342" w:author="Tom Bergeron" w:date="2018-12-14T11:44:00Z"/>
        </w:rPr>
      </w:pPr>
    </w:p>
    <w:p w14:paraId="3C631E80" w14:textId="77777777" w:rsidR="0087088B" w:rsidRDefault="0087088B" w:rsidP="0087088B">
      <w:pPr>
        <w:rPr>
          <w:ins w:id="5343" w:author="Tom Bergeron" w:date="2018-12-14T11:44:00Z"/>
        </w:rPr>
      </w:pPr>
    </w:p>
    <w:p w14:paraId="4195E499" w14:textId="77777777" w:rsidR="0087088B" w:rsidRDefault="0087088B" w:rsidP="0087088B">
      <w:pPr>
        <w:rPr>
          <w:ins w:id="5344" w:author="Tom Bergeron" w:date="2018-12-14T11:44:00Z"/>
          <w:rFonts w:ascii="Arial" w:hAnsi="Arial" w:cs="Arial"/>
          <w:b/>
          <w:bCs/>
          <w:sz w:val="24"/>
          <w:szCs w:val="26"/>
        </w:rPr>
      </w:pPr>
      <w:ins w:id="5345" w:author="Tom Bergeron" w:date="2018-12-14T11:44:00Z">
        <w:r>
          <w:br w:type="page"/>
        </w:r>
      </w:ins>
    </w:p>
    <w:p w14:paraId="2E6FA217" w14:textId="77777777" w:rsidR="0087088B" w:rsidRDefault="0087088B" w:rsidP="0087088B">
      <w:pPr>
        <w:pStyle w:val="Heading3"/>
        <w:rPr>
          <w:ins w:id="5346" w:author="Tom Bergeron" w:date="2018-12-14T11:44:00Z"/>
        </w:rPr>
      </w:pPr>
      <w:bookmarkStart w:id="5347" w:name="_Toc506817163"/>
      <w:bookmarkStart w:id="5348" w:name="_Toc528426815"/>
      <w:bookmarkStart w:id="5349" w:name="_Toc528427104"/>
      <w:bookmarkStart w:id="5350" w:name="_Toc532827514"/>
      <w:bookmarkStart w:id="5351" w:name="_Toc532827922"/>
      <w:ins w:id="5352" w:author="Tom Bergeron" w:date="2018-12-14T11:44:00Z">
        <w:r w:rsidRPr="00FF1AB1">
          <w:lastRenderedPageBreak/>
          <w:t>Main Screen Log In</w:t>
        </w:r>
        <w:bookmarkEnd w:id="5347"/>
        <w:bookmarkEnd w:id="5348"/>
        <w:bookmarkEnd w:id="5349"/>
        <w:bookmarkEnd w:id="5350"/>
        <w:bookmarkEnd w:id="5351"/>
      </w:ins>
    </w:p>
    <w:p w14:paraId="0BAA2466" w14:textId="77777777" w:rsidR="0087088B" w:rsidRDefault="0087088B" w:rsidP="0087088B">
      <w:pPr>
        <w:rPr>
          <w:ins w:id="5353" w:author="Tom Bergeron" w:date="2018-12-14T11:44:00Z"/>
        </w:rPr>
      </w:pPr>
      <w:ins w:id="5354" w:author="Tom Bergeron" w:date="2018-12-14T11:44:00Z">
        <w:r>
          <w:t xml:space="preserve">When the Log in button is clicked, the software displays a </w:t>
        </w:r>
        <w:proofErr w:type="gramStart"/>
        <w:r>
          <w:t>drop down</w:t>
        </w:r>
        <w:proofErr w:type="gramEnd"/>
        <w:r>
          <w:t xml:space="preserve"> menu, as shown here.</w:t>
        </w:r>
      </w:ins>
    </w:p>
    <w:p w14:paraId="194320F1" w14:textId="77777777" w:rsidR="0087088B" w:rsidRDefault="0087088B" w:rsidP="0087088B">
      <w:pPr>
        <w:rPr>
          <w:ins w:id="5355" w:author="Tom Bergeron" w:date="2018-12-14T11:44:00Z"/>
        </w:rPr>
      </w:pPr>
    </w:p>
    <w:p w14:paraId="3F5386C2" w14:textId="1E5D8B83" w:rsidR="0087088B" w:rsidRDefault="0087088B" w:rsidP="0087088B">
      <w:pPr>
        <w:rPr>
          <w:ins w:id="5356" w:author="Tom Bergeron" w:date="2018-12-14T11:44:00Z"/>
        </w:rPr>
      </w:pPr>
      <w:ins w:id="5357" w:author="Tom Bergeron" w:date="2018-12-14T11:44:00Z">
        <w:r>
          <w:rPr>
            <w:noProof/>
          </w:rPr>
          <w:drawing>
            <wp:inline distT="0" distB="0" distL="0" distR="0" wp14:anchorId="7F2263E5" wp14:editId="05BDD245">
              <wp:extent cx="5788147" cy="4350173"/>
              <wp:effectExtent l="0" t="0" r="317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5788147" cy="4350173"/>
                      </a:xfrm>
                      <a:prstGeom prst="rect">
                        <a:avLst/>
                      </a:prstGeom>
                    </pic:spPr>
                  </pic:pic>
                </a:graphicData>
              </a:graphic>
            </wp:inline>
          </w:drawing>
        </w:r>
      </w:ins>
    </w:p>
    <w:p w14:paraId="026585B7" w14:textId="77777777" w:rsidR="0087088B" w:rsidRPr="000843D2" w:rsidRDefault="0087088B" w:rsidP="0087088B">
      <w:pPr>
        <w:rPr>
          <w:ins w:id="5358" w:author="Tom Bergeron" w:date="2018-12-14T11:44:00Z"/>
          <w:sz w:val="10"/>
        </w:rPr>
      </w:pPr>
    </w:p>
    <w:p w14:paraId="0BC76AAA" w14:textId="77777777" w:rsidR="0087088B" w:rsidRDefault="0087088B" w:rsidP="0087088B">
      <w:pPr>
        <w:rPr>
          <w:ins w:id="5359" w:author="Tom Bergeron" w:date="2018-12-14T11:44:00Z"/>
        </w:rPr>
      </w:pPr>
      <w:ins w:id="5360" w:author="Tom Bergeron" w:date="2018-12-14T11:44:00Z">
        <w:r>
          <w:t>Note that you can log in from most screens, such as from the Log in button in the lower left of the Graph screen.</w:t>
        </w:r>
      </w:ins>
    </w:p>
    <w:p w14:paraId="7C53C38A" w14:textId="77777777" w:rsidR="0087088B" w:rsidRDefault="0087088B" w:rsidP="0087088B">
      <w:pPr>
        <w:jc w:val="center"/>
        <w:rPr>
          <w:ins w:id="5361" w:author="Tom Bergeron" w:date="2018-12-14T11:44:00Z"/>
        </w:rPr>
      </w:pPr>
      <w:ins w:id="5362" w:author="Tom Bergeron" w:date="2018-12-14T11:44:00Z">
        <w:r>
          <w:rPr>
            <w:noProof/>
          </w:rPr>
          <mc:AlternateContent>
            <mc:Choice Requires="wps">
              <w:drawing>
                <wp:anchor distT="0" distB="0" distL="114300" distR="114300" simplePos="0" relativeHeight="251700224" behindDoc="0" locked="0" layoutInCell="1" allowOverlap="1" wp14:anchorId="12A5A53C" wp14:editId="77C0B47A">
                  <wp:simplePos x="0" y="0"/>
                  <wp:positionH relativeFrom="column">
                    <wp:posOffset>207645</wp:posOffset>
                  </wp:positionH>
                  <wp:positionV relativeFrom="paragraph">
                    <wp:posOffset>2699962</wp:posOffset>
                  </wp:positionV>
                  <wp:extent cx="422564" cy="256309"/>
                  <wp:effectExtent l="19050" t="19050" r="15875" b="10795"/>
                  <wp:wrapNone/>
                  <wp:docPr id="271" name="Rectangle 271"/>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6BC0A" id="Rectangle 271" o:spid="_x0000_s1026" style="position:absolute;margin-left:16.35pt;margin-top:212.6pt;width:33.25pt;height:20.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" filled="f" strokecolor="#c0504d" strokeweight="2.25pt"/>
              </w:pict>
            </mc:Fallback>
          </mc:AlternateContent>
        </w:r>
        <w:r>
          <w:rPr>
            <w:noProof/>
          </w:rPr>
          <w:drawing>
            <wp:inline distT="0" distB="0" distL="0" distR="0" wp14:anchorId="36D8A9AD" wp14:editId="30F22758">
              <wp:extent cx="5685830" cy="3020291"/>
              <wp:effectExtent l="0" t="0" r="0" b="889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ins>
    </w:p>
    <w:p w14:paraId="3481766B" w14:textId="77777777" w:rsidR="0087088B" w:rsidRDefault="0087088B" w:rsidP="0087088B">
      <w:pPr>
        <w:rPr>
          <w:ins w:id="5363" w:author="Tom Bergeron" w:date="2018-12-14T11:44:00Z"/>
        </w:rPr>
      </w:pPr>
      <w:ins w:id="5364" w:author="Tom Bergeron" w:date="2018-12-14T11:44:00Z">
        <w:r>
          <w:br w:type="page"/>
        </w:r>
      </w:ins>
    </w:p>
    <w:p w14:paraId="65A8A3C9" w14:textId="77777777" w:rsidR="0087088B" w:rsidRDefault="0087088B" w:rsidP="0087088B">
      <w:pPr>
        <w:pStyle w:val="Heading4"/>
        <w:rPr>
          <w:ins w:id="5365" w:author="Tom Bergeron" w:date="2018-12-14T11:44:00Z"/>
        </w:rPr>
      </w:pPr>
      <w:ins w:id="5366" w:author="Tom Bergeron" w:date="2018-12-14T11:44:00Z">
        <w:r>
          <w:lastRenderedPageBreak/>
          <w:t>Example of Limited Access to Functions</w:t>
        </w:r>
      </w:ins>
    </w:p>
    <w:p w14:paraId="11A049B6" w14:textId="77777777" w:rsidR="0087088B" w:rsidRDefault="0087088B" w:rsidP="0087088B">
      <w:pPr>
        <w:rPr>
          <w:ins w:id="5367" w:author="Tom Bergeron" w:date="2018-12-14T11:44:00Z"/>
        </w:rPr>
      </w:pPr>
      <w:ins w:id="5368" w:author="Tom Bergeron" w:date="2018-12-14T11:44:00Z">
        <w:r>
          <w:t>This screenshot shows the limited access that an Operator, for example, may have. Notice that there are no privileges to create, edit, delete, or save changes.</w:t>
        </w:r>
      </w:ins>
    </w:p>
    <w:p w14:paraId="4D388FFA" w14:textId="77777777" w:rsidR="0087088B" w:rsidRDefault="0087088B" w:rsidP="0087088B">
      <w:pPr>
        <w:rPr>
          <w:ins w:id="5369" w:author="Tom Bergeron" w:date="2018-12-14T11:44:00Z"/>
        </w:rPr>
      </w:pPr>
    </w:p>
    <w:bookmarkEnd w:id="5143"/>
    <w:p w14:paraId="0DF840E4" w14:textId="77777777" w:rsidR="0087088B" w:rsidRDefault="0087088B" w:rsidP="0087088B">
      <w:pPr>
        <w:rPr>
          <w:ins w:id="5370" w:author="Tom Bergeron" w:date="2018-12-14T11:44:00Z"/>
        </w:rPr>
      </w:pPr>
      <w:ins w:id="5371" w:author="Tom Bergeron" w:date="2018-12-14T11:44:00Z">
        <w:r>
          <w:rPr>
            <w:noProof/>
          </w:rPr>
          <w:drawing>
            <wp:inline distT="0" distB="0" distL="0" distR="0" wp14:anchorId="54DC181C" wp14:editId="1A95CC68">
              <wp:extent cx="5943600" cy="472757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303">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ins>
    </w:p>
    <w:p w14:paraId="07DE20DB" w14:textId="77777777" w:rsidR="0087088B" w:rsidRDefault="0087088B" w:rsidP="0087088B">
      <w:pPr>
        <w:rPr>
          <w:ins w:id="5372" w:author="Tom Bergeron" w:date="2018-12-14T11:44:00Z"/>
        </w:rPr>
      </w:pPr>
    </w:p>
    <w:p w14:paraId="6F9F239C" w14:textId="77777777" w:rsidR="0087088B" w:rsidRDefault="0087088B" w:rsidP="0087088B">
      <w:pPr>
        <w:rPr>
          <w:ins w:id="5373" w:author="Tom Bergeron" w:date="2018-12-14T11:44:00Z"/>
        </w:rPr>
      </w:pPr>
    </w:p>
    <w:p w14:paraId="4725FE66" w14:textId="77777777" w:rsidR="0087088B" w:rsidRDefault="0087088B" w:rsidP="0087088B">
      <w:pPr>
        <w:rPr>
          <w:ins w:id="5374" w:author="Tom Bergeron" w:date="2018-12-14T11:44:00Z"/>
        </w:rPr>
      </w:pPr>
      <w:bookmarkStart w:id="5375" w:name="_Hlk532838496"/>
      <w:ins w:id="5376" w:author="Tom Bergeron" w:date="2018-12-14T11:44:00Z">
        <w:r>
          <w:br w:type="page"/>
        </w:r>
      </w:ins>
    </w:p>
    <w:p w14:paraId="41BE6872" w14:textId="49C69C46" w:rsidR="00F52706" w:rsidRDefault="0026146F" w:rsidP="0026146F">
      <w:pPr>
        <w:pStyle w:val="Heading1"/>
        <w:rPr>
          <w:ins w:id="5377" w:author="Tom" w:date="2017-08-22T14:16:00Z"/>
          <w:rFonts w:cs="Arial"/>
          <w:sz w:val="32"/>
          <w:szCs w:val="32"/>
        </w:rPr>
      </w:pPr>
      <w:bookmarkStart w:id="5378" w:name="_Toc532827326"/>
      <w:bookmarkStart w:id="5379" w:name="_Toc532827515"/>
      <w:bookmarkStart w:id="5380" w:name="_Toc532827607"/>
      <w:bookmarkStart w:id="5381" w:name="_Toc532827923"/>
      <w:bookmarkStart w:id="5382" w:name="_Toc532892562"/>
      <w:bookmarkEnd w:id="5375"/>
      <w:r>
        <w:rPr>
          <w:noProof/>
        </w:rPr>
        <w:lastRenderedPageBreak/>
        <w:drawing>
          <wp:anchor distT="0" distB="0" distL="114300" distR="114300" simplePos="0" relativeHeight="251638784" behindDoc="0" locked="0" layoutInCell="1" allowOverlap="1" wp14:anchorId="0E45E524" wp14:editId="54EF4432">
            <wp:simplePos x="0" y="0"/>
            <wp:positionH relativeFrom="column">
              <wp:posOffset>3459857</wp:posOffset>
            </wp:positionH>
            <wp:positionV relativeFrom="line">
              <wp:posOffset>214921</wp:posOffset>
            </wp:positionV>
            <wp:extent cx="2286000" cy="1470025"/>
            <wp:effectExtent l="0" t="0" r="0" b="0"/>
            <wp:wrapSquare wrapText="bothSides"/>
            <wp:docPr id="400" name="Picture 400"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map"/>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286000" cy="147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06EC4">
        <w:t>Contact</w:t>
      </w:r>
      <w:r w:rsidR="002E553A" w:rsidRPr="00FE32C3">
        <w:t xml:space="preserve"> KIC</w:t>
      </w:r>
      <w:bookmarkStart w:id="5383" w:name="_Toc314830967"/>
      <w:bookmarkEnd w:id="4762"/>
      <w:bookmarkEnd w:id="4763"/>
      <w:bookmarkEnd w:id="4764"/>
      <w:bookmarkEnd w:id="4765"/>
      <w:bookmarkEnd w:id="4766"/>
      <w:bookmarkEnd w:id="4767"/>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5378"/>
      <w:bookmarkEnd w:id="5379"/>
      <w:bookmarkEnd w:id="5380"/>
      <w:bookmarkEnd w:id="5381"/>
      <w:bookmarkEnd w:id="5382"/>
      <w:r w:rsidR="00F52706" w:rsidRPr="00F52706">
        <w:rPr>
          <w:rFonts w:cs="Arial"/>
          <w:sz w:val="32"/>
          <w:szCs w:val="32"/>
        </w:rPr>
        <w:t xml:space="preserve"> </w:t>
      </w:r>
    </w:p>
    <w:p w14:paraId="270A5B1C" w14:textId="47C3D941" w:rsidR="00B97B7F" w:rsidRPr="00B97B7F" w:rsidRDefault="00B97B7F">
      <w:pPr>
        <w:rPr>
          <w:color w:val="FF0000"/>
          <w:rPrChange w:id="5384" w:author="Tom" w:date="2017-08-22T14:16:00Z">
            <w:rPr>
              <w:rFonts w:cs="Arial"/>
              <w:sz w:val="32"/>
              <w:szCs w:val="32"/>
            </w:rPr>
          </w:rPrChange>
        </w:rPr>
        <w:pPrChange w:id="5385" w:author="Tom" w:date="2017-08-22T14:16:00Z">
          <w:pPr>
            <w:pStyle w:val="Heading1"/>
          </w:pPr>
        </w:pPrChange>
      </w:pPr>
    </w:p>
    <w:p w14:paraId="63779110" w14:textId="7D5AE1FE" w:rsidR="00F52706" w:rsidRDefault="00F52706">
      <w:pPr>
        <w:pStyle w:val="Heading2"/>
      </w:pPr>
      <w:bookmarkStart w:id="5386" w:name="_Toc469043237"/>
      <w:bookmarkStart w:id="5387" w:name="_Toc469043541"/>
      <w:bookmarkStart w:id="5388" w:name="_Toc469043817"/>
      <w:bookmarkStart w:id="5389" w:name="_Toc469139471"/>
      <w:bookmarkStart w:id="5390" w:name="_Toc469152916"/>
      <w:bookmarkStart w:id="5391" w:name="_Toc469613011"/>
      <w:bookmarkStart w:id="5392" w:name="_Toc491174926"/>
      <w:bookmarkStart w:id="5393" w:name="_Toc491175146"/>
      <w:bookmarkStart w:id="5394" w:name="_Toc491264055"/>
      <w:bookmarkStart w:id="5395" w:name="_Toc494303979"/>
      <w:bookmarkStart w:id="5396" w:name="_Toc494304155"/>
      <w:bookmarkStart w:id="5397" w:name="_Toc532827327"/>
      <w:bookmarkStart w:id="5398" w:name="_Toc532827516"/>
      <w:bookmarkStart w:id="5399" w:name="_Toc532827924"/>
      <w:r w:rsidRPr="00B1186A">
        <w:t>On the Web</w:t>
      </w:r>
      <w:bookmarkEnd w:id="5383"/>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p>
    <w:p w14:paraId="54AB5433" w14:textId="6E585B90" w:rsidR="0026146F" w:rsidRPr="00B1186A" w:rsidRDefault="0026146F" w:rsidP="00795C6A">
      <w:pPr>
        <w:keepNext/>
        <w:spacing w:after="120"/>
      </w:pPr>
      <w:r w:rsidRPr="00B1186A">
        <w:t>You can find the latest KIC product news along with a library of useful information at our website:</w:t>
      </w:r>
    </w:p>
    <w:p w14:paraId="4BCA03E7" w14:textId="23D5E603" w:rsidR="0026146F" w:rsidRPr="00B1186A" w:rsidRDefault="00C10912" w:rsidP="00795C6A">
      <w:hyperlink r:id="rId305" w:history="1">
        <w:r w:rsidR="0026146F" w:rsidRPr="00B1186A">
          <w:rPr>
            <w:rStyle w:val="Hyperlink"/>
          </w:rPr>
          <w:t>www.kicthermal.com</w:t>
        </w:r>
      </w:hyperlink>
      <w:r w:rsidR="0026146F" w:rsidRPr="00B1186A">
        <w:t xml:space="preserve"> or </w:t>
      </w:r>
      <w:hyperlink r:id="rId306" w:history="1">
        <w:r w:rsidR="0026146F" w:rsidRPr="00B1186A">
          <w:rPr>
            <w:rStyle w:val="Hyperlink"/>
          </w:rPr>
          <w:t>www.kic.cn</w:t>
        </w:r>
      </w:hyperlink>
    </w:p>
    <w:p w14:paraId="20048F22" w14:textId="3206F2A6" w:rsidR="0026146F" w:rsidRPr="00B1186A" w:rsidRDefault="0026146F" w:rsidP="00795C6A">
      <w:pPr>
        <w:tabs>
          <w:tab w:val="left" w:pos="4536"/>
        </w:tabs>
        <w:ind w:left="108"/>
      </w:pPr>
      <w:r w:rsidRPr="00B1186A">
        <w:tab/>
      </w:r>
    </w:p>
    <w:p w14:paraId="1EC559D7" w14:textId="77777777" w:rsidR="002E553A" w:rsidRDefault="002E553A">
      <w:pPr>
        <w:pStyle w:val="Heading2"/>
      </w:pPr>
      <w:bookmarkStart w:id="5400" w:name="_Toc176001837"/>
      <w:bookmarkStart w:id="5401" w:name="_Toc469043238"/>
      <w:bookmarkStart w:id="5402" w:name="_Toc469043542"/>
      <w:bookmarkStart w:id="5403" w:name="_Toc469043818"/>
      <w:bookmarkStart w:id="5404" w:name="_Toc469139472"/>
      <w:bookmarkStart w:id="5405" w:name="_Toc469152917"/>
      <w:bookmarkStart w:id="5406" w:name="_Toc469613012"/>
      <w:bookmarkStart w:id="5407" w:name="_Toc491174927"/>
      <w:bookmarkStart w:id="5408" w:name="_Toc491175147"/>
      <w:bookmarkStart w:id="5409" w:name="_Toc491264056"/>
      <w:bookmarkStart w:id="5410" w:name="_Toc494303980"/>
      <w:bookmarkStart w:id="5411" w:name="_Toc494304156"/>
      <w:bookmarkStart w:id="5412" w:name="_Toc532827328"/>
      <w:bookmarkStart w:id="5413" w:name="_Toc532827517"/>
      <w:bookmarkStart w:id="5414" w:name="_Toc532827925"/>
      <w:r w:rsidRPr="00B1186A">
        <w:t>KIC Technical Support</w:t>
      </w:r>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p>
    <w:p w14:paraId="68ECFB11" w14:textId="77777777" w:rsidR="002E553A" w:rsidRPr="00B1186A" w:rsidRDefault="002E553A" w:rsidP="002E553A">
      <w:pPr>
        <w:keepNext/>
        <w:spacing w:after="120"/>
      </w:pPr>
      <w:r>
        <w:t>KIC Tech Support</w:t>
      </w:r>
      <w:r w:rsidRPr="00B1186A">
        <w:t xml:space="preserve"> is available by em</w:t>
      </w:r>
      <w:r>
        <w:t>ail:</w:t>
      </w:r>
    </w:p>
    <w:p w14:paraId="666897C9" w14:textId="77777777" w:rsidR="002E553A" w:rsidRPr="00B1186A" w:rsidRDefault="002E553A" w:rsidP="002E553A">
      <w:pPr>
        <w:rPr>
          <w:lang w:val="it-IT"/>
        </w:rPr>
      </w:pPr>
      <w:r w:rsidRPr="00B1186A">
        <w:rPr>
          <w:lang w:val="it-IT"/>
        </w:rPr>
        <w:t xml:space="preserve">USA: </w:t>
      </w:r>
      <w:hyperlink r:id="rId307" w:history="1">
        <w:r w:rsidRPr="00B1186A">
          <w:rPr>
            <w:rStyle w:val="Hyperlink"/>
            <w:lang w:val="it-IT"/>
          </w:rPr>
          <w:t>tech@kicmail.com</w:t>
        </w:r>
      </w:hyperlink>
    </w:p>
    <w:p w14:paraId="5593E757" w14:textId="77777777" w:rsidR="002E553A" w:rsidRPr="00B1186A" w:rsidRDefault="002E553A" w:rsidP="002E553A">
      <w:pPr>
        <w:rPr>
          <w:lang w:val="it-IT"/>
        </w:rPr>
      </w:pPr>
      <w:r w:rsidRPr="00B1186A">
        <w:rPr>
          <w:lang w:val="it-IT"/>
        </w:rPr>
        <w:t xml:space="preserve">Europe: </w:t>
      </w:r>
      <w:hyperlink r:id="rId308" w:history="1">
        <w:r w:rsidRPr="00B1186A">
          <w:rPr>
            <w:rStyle w:val="Hyperlink"/>
            <w:lang w:val="it-IT"/>
          </w:rPr>
          <w:t>europe.tech@kicmail.com</w:t>
        </w:r>
      </w:hyperlink>
    </w:p>
    <w:p w14:paraId="261ECEF9" w14:textId="77777777" w:rsidR="002E553A" w:rsidRPr="00B1186A" w:rsidRDefault="002E553A" w:rsidP="002E553A">
      <w:r w:rsidRPr="00B1186A">
        <w:t xml:space="preserve">Asia: </w:t>
      </w:r>
      <w:hyperlink r:id="rId309" w:history="1">
        <w:r w:rsidRPr="00B1186A">
          <w:rPr>
            <w:rStyle w:val="Hyperlink"/>
          </w:rPr>
          <w:t>asia.tech@kicmail.com</w:t>
        </w:r>
      </w:hyperlink>
    </w:p>
    <w:p w14:paraId="06F6DC2F" w14:textId="77777777" w:rsidR="002E553A" w:rsidRPr="00B1186A" w:rsidRDefault="002E553A" w:rsidP="002E553A"/>
    <w:p w14:paraId="4769B39E" w14:textId="77777777" w:rsidR="002E553A" w:rsidRPr="00B1186A" w:rsidRDefault="002E553A" w:rsidP="002E553A"/>
    <w:p w14:paraId="3D1C853F" w14:textId="77777777" w:rsidR="002E553A" w:rsidRDefault="002E553A">
      <w:pPr>
        <w:pStyle w:val="Heading2"/>
      </w:pPr>
      <w:bookmarkStart w:id="5415" w:name="_Toc176001838"/>
      <w:bookmarkStart w:id="5416" w:name="_Toc469043239"/>
      <w:bookmarkStart w:id="5417" w:name="_Toc469043543"/>
      <w:bookmarkStart w:id="5418" w:name="_Toc469043819"/>
      <w:bookmarkStart w:id="5419" w:name="_Toc469139473"/>
      <w:bookmarkStart w:id="5420" w:name="_Toc469152918"/>
      <w:bookmarkStart w:id="5421" w:name="_Toc469613013"/>
      <w:bookmarkStart w:id="5422" w:name="_Toc491174928"/>
      <w:bookmarkStart w:id="5423" w:name="_Toc491175148"/>
      <w:bookmarkStart w:id="5424" w:name="_Toc491264057"/>
      <w:bookmarkStart w:id="5425" w:name="_Toc494303981"/>
      <w:bookmarkStart w:id="5426" w:name="_Toc494304157"/>
      <w:bookmarkStart w:id="5427" w:name="_Toc532827329"/>
      <w:bookmarkStart w:id="5428" w:name="_Toc532827518"/>
      <w:bookmarkStart w:id="5429" w:name="_Toc532827926"/>
      <w:r w:rsidRPr="00B1186A">
        <w:t>KIC Product Training</w:t>
      </w:r>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p>
    <w:p w14:paraId="05C4A0E5" w14:textId="77777777" w:rsidR="002E553A" w:rsidRPr="00B1186A" w:rsidRDefault="002E553A" w:rsidP="002E553A">
      <w:r w:rsidRPr="00B1186A">
        <w:t xml:space="preserve">Contact KIC Customer Support by email, </w:t>
      </w:r>
      <w:hyperlink r:id="rId310" w:history="1">
        <w:r w:rsidRPr="00B1186A">
          <w:rPr>
            <w:rStyle w:val="Hyperlink"/>
          </w:rPr>
          <w:t>training@kicmail.com</w:t>
        </w:r>
      </w:hyperlink>
    </w:p>
    <w:p w14:paraId="635D1275" w14:textId="77777777" w:rsidR="002E553A" w:rsidRPr="00B1186A" w:rsidRDefault="002E553A" w:rsidP="002E553A"/>
    <w:p w14:paraId="049A0539" w14:textId="77777777" w:rsidR="002E553A" w:rsidRPr="00B1186A" w:rsidRDefault="002E553A" w:rsidP="002E553A"/>
    <w:p w14:paraId="23C712B5" w14:textId="77777777" w:rsidR="002E553A" w:rsidRDefault="002E553A">
      <w:pPr>
        <w:pStyle w:val="Heading2"/>
      </w:pPr>
      <w:bookmarkStart w:id="5430" w:name="_Toc176001839"/>
      <w:bookmarkStart w:id="5431" w:name="_Toc469043240"/>
      <w:bookmarkStart w:id="5432" w:name="_Toc469043544"/>
      <w:bookmarkStart w:id="5433" w:name="_Toc469043820"/>
      <w:bookmarkStart w:id="5434" w:name="_Toc469139474"/>
      <w:bookmarkStart w:id="5435" w:name="_Toc469152919"/>
      <w:bookmarkStart w:id="5436" w:name="_Toc469613014"/>
      <w:bookmarkStart w:id="5437" w:name="_Toc491174929"/>
      <w:bookmarkStart w:id="5438" w:name="_Toc491175149"/>
      <w:bookmarkStart w:id="5439" w:name="_Toc491264058"/>
      <w:bookmarkStart w:id="5440" w:name="_Toc494303982"/>
      <w:bookmarkStart w:id="5441" w:name="_Toc494304158"/>
      <w:bookmarkStart w:id="5442" w:name="_Toc532827330"/>
      <w:bookmarkStart w:id="5443" w:name="_Toc532827519"/>
      <w:bookmarkStart w:id="5444" w:name="_Toc532827927"/>
      <w:r w:rsidRPr="00B1186A">
        <w:t>KIC Sales</w:t>
      </w:r>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p>
    <w:p w14:paraId="61539CA3" w14:textId="77777777" w:rsidR="002E553A" w:rsidRPr="00B1186A" w:rsidRDefault="002E553A" w:rsidP="002E553A">
      <w:pPr>
        <w:keepNext/>
        <w:spacing w:after="120"/>
      </w:pPr>
      <w:r w:rsidRPr="00B1186A">
        <w:t>Contact KIC sales:</w:t>
      </w:r>
    </w:p>
    <w:p w14:paraId="5FACF90C" w14:textId="77777777" w:rsidR="002E553A" w:rsidRPr="00B1186A" w:rsidRDefault="002E553A" w:rsidP="002E553A">
      <w:r w:rsidRPr="00B1186A">
        <w:t xml:space="preserve">USA: </w:t>
      </w:r>
      <w:hyperlink r:id="rId311" w:history="1">
        <w:r w:rsidRPr="00B1186A">
          <w:rPr>
            <w:rStyle w:val="Hyperlink"/>
          </w:rPr>
          <w:t>sales@kicmail.com</w:t>
        </w:r>
      </w:hyperlink>
    </w:p>
    <w:p w14:paraId="09DB276A" w14:textId="77777777" w:rsidR="002E553A" w:rsidRPr="00B1186A" w:rsidRDefault="002E553A" w:rsidP="002E553A">
      <w:r w:rsidRPr="00B1186A">
        <w:t xml:space="preserve">Europe: </w:t>
      </w:r>
      <w:hyperlink r:id="rId312" w:history="1">
        <w:r w:rsidRPr="00B1186A">
          <w:rPr>
            <w:rStyle w:val="Hyperlink"/>
          </w:rPr>
          <w:t>europe.sales@kicmail.com</w:t>
        </w:r>
      </w:hyperlink>
    </w:p>
    <w:p w14:paraId="3783D01F" w14:textId="77777777" w:rsidR="002E553A" w:rsidRPr="00B1186A" w:rsidRDefault="002E553A" w:rsidP="002E553A">
      <w:r w:rsidRPr="00B1186A">
        <w:t xml:space="preserve">Asia: </w:t>
      </w:r>
      <w:hyperlink r:id="rId313" w:history="1">
        <w:r w:rsidRPr="00B1186A">
          <w:rPr>
            <w:rStyle w:val="Hyperlink"/>
          </w:rPr>
          <w:t>asia.sales@kicmail.com</w:t>
        </w:r>
      </w:hyperlink>
    </w:p>
    <w:p w14:paraId="56D3FB18" w14:textId="77777777" w:rsidR="002E553A" w:rsidRPr="00B1186A" w:rsidRDefault="002E553A" w:rsidP="002E553A">
      <w:r w:rsidRPr="00B1186A">
        <w:t xml:space="preserve">China: </w:t>
      </w:r>
      <w:hyperlink r:id="rId314" w:history="1">
        <w:r w:rsidRPr="00B1186A">
          <w:rPr>
            <w:rStyle w:val="Hyperlink"/>
          </w:rPr>
          <w:t>asia.sales@kicmail.com</w:t>
        </w:r>
      </w:hyperlink>
    </w:p>
    <w:p w14:paraId="1D54ACA6" w14:textId="77777777" w:rsidR="002E553A" w:rsidRPr="00B1186A" w:rsidRDefault="002E553A" w:rsidP="002E553A"/>
    <w:p w14:paraId="5470297B" w14:textId="77777777" w:rsidR="002E553A" w:rsidRPr="00B1186A" w:rsidRDefault="002E553A" w:rsidP="002E553A"/>
    <w:p w14:paraId="6DF430F8" w14:textId="77777777" w:rsidR="002E553A" w:rsidRPr="00B1186A" w:rsidRDefault="002E553A">
      <w:pPr>
        <w:pStyle w:val="Heading2"/>
      </w:pPr>
      <w:bookmarkStart w:id="5445" w:name="_Toc176001840"/>
      <w:bookmarkStart w:id="5446" w:name="_Toc469043241"/>
      <w:bookmarkStart w:id="5447" w:name="_Toc469043545"/>
      <w:bookmarkStart w:id="5448" w:name="_Toc469043821"/>
      <w:bookmarkStart w:id="5449" w:name="_Toc469139475"/>
      <w:bookmarkStart w:id="5450" w:name="_Toc469152920"/>
      <w:bookmarkStart w:id="5451" w:name="_Toc469613015"/>
      <w:bookmarkStart w:id="5452" w:name="_Toc491174930"/>
      <w:bookmarkStart w:id="5453" w:name="_Toc491175150"/>
      <w:bookmarkStart w:id="5454" w:name="_Toc491264059"/>
      <w:bookmarkStart w:id="5455" w:name="_Toc494303983"/>
      <w:bookmarkStart w:id="5456" w:name="_Toc494304159"/>
      <w:bookmarkStart w:id="5457" w:name="_Toc532827331"/>
      <w:bookmarkStart w:id="5458" w:name="_Toc532827520"/>
      <w:bookmarkStart w:id="5459" w:name="_Toc532827928"/>
      <w:r w:rsidRPr="00B1186A">
        <w:t>Find the KIC Representative in Your Area</w:t>
      </w:r>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p>
    <w:p w14:paraId="55C9400E" w14:textId="77777777" w:rsidR="002E553A" w:rsidRDefault="002E553A" w:rsidP="002E553A">
      <w:r>
        <w:t xml:space="preserve">Send an </w:t>
      </w:r>
      <w:proofErr w:type="gramStart"/>
      <w:r>
        <w:t>em</w:t>
      </w:r>
      <w:r w:rsidRPr="00376BE9">
        <w:t>ail</w:t>
      </w:r>
      <w:r>
        <w:t>, or</w:t>
      </w:r>
      <w:proofErr w:type="gramEnd"/>
      <w:r>
        <w:t xml:space="preserve"> visit our web page to find a local representative. </w:t>
      </w:r>
    </w:p>
    <w:p w14:paraId="24AB388C" w14:textId="77777777" w:rsidR="002E553A" w:rsidRPr="00B1186A" w:rsidRDefault="002E553A" w:rsidP="002E553A"/>
    <w:p w14:paraId="57A51612" w14:textId="77777777" w:rsidR="002E553A" w:rsidRPr="00B1186A" w:rsidRDefault="002E553A" w:rsidP="002E553A"/>
    <w:p w14:paraId="734C87C1" w14:textId="77777777" w:rsidR="00281EA2" w:rsidRPr="00B1186A" w:rsidRDefault="00281EA2" w:rsidP="00281EA2"/>
    <w:sectPr w:rsidR="00281EA2" w:rsidRPr="00B1186A" w:rsidSect="004D6644">
      <w:headerReference w:type="even" r:id="rId315"/>
      <w:headerReference w:type="default" r:id="rId316"/>
      <w:footerReference w:type="even" r:id="rId317"/>
      <w:footerReference w:type="default" r:id="rId318"/>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4CF0D7" w14:textId="77777777" w:rsidR="0060126E" w:rsidRDefault="0060126E">
      <w:r>
        <w:separator/>
      </w:r>
    </w:p>
  </w:endnote>
  <w:endnote w:type="continuationSeparator" w:id="0">
    <w:p w14:paraId="19CE25A8" w14:textId="77777777" w:rsidR="0060126E" w:rsidRDefault="006012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2B319" w14:textId="77777777" w:rsidR="0060126E" w:rsidRDefault="0060126E"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A2D7F" w14:textId="029A44C3" w:rsidR="0060126E" w:rsidRPr="00B61459" w:rsidRDefault="0060126E"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35BCEA" w14:textId="5F4DE9E9" w:rsidR="0060126E" w:rsidRPr="00B61459" w:rsidRDefault="0060126E" w:rsidP="002B3029">
    <w:pPr>
      <w:pStyle w:val="Footer"/>
      <w:ind w:right="-450"/>
    </w:pPr>
    <w:r>
      <w:tab/>
    </w:r>
    <w:r>
      <w:tab/>
    </w:r>
    <w:r>
      <w:fldChar w:fldCharType="begin"/>
    </w:r>
    <w:r>
      <w:instrText xml:space="preserve"> PAGE   \* MERGEFORMAT </w:instrText>
    </w:r>
    <w:r>
      <w:fldChar w:fldCharType="separate"/>
    </w:r>
    <w:r>
      <w:rPr>
        <w:noProof/>
      </w:rPr>
      <w:t>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3D1490" w14:textId="77777777" w:rsidR="0060126E" w:rsidRDefault="0060126E"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9E5AB" w14:textId="77777777" w:rsidR="0060126E" w:rsidRPr="00B61459" w:rsidRDefault="0060126E" w:rsidP="001324AE">
    <w:pPr>
      <w:pStyle w:val="Footer"/>
    </w:pPr>
    <w:r>
      <w:tab/>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60C595" w14:textId="77777777" w:rsidR="0060126E" w:rsidRDefault="0060126E">
      <w:r>
        <w:separator/>
      </w:r>
    </w:p>
  </w:footnote>
  <w:footnote w:type="continuationSeparator" w:id="0">
    <w:p w14:paraId="164EDC86" w14:textId="77777777" w:rsidR="0060126E" w:rsidRDefault="006012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9CCD7" w14:textId="53E854C9" w:rsidR="0060126E" w:rsidRPr="00AD3949" w:rsidRDefault="0060126E" w:rsidP="002B3029">
    <w:pPr>
      <w:pStyle w:val="Header"/>
      <w:ind w:right="-450"/>
    </w:pPr>
    <w:r>
      <w:t>ProBot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6C4AF" w14:textId="6E12CABA" w:rsidR="0060126E" w:rsidRPr="00AD3949" w:rsidRDefault="0060126E"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686F8F" w14:textId="309F2A19" w:rsidR="0060126E" w:rsidRPr="00AD3949" w:rsidRDefault="0060126E" w:rsidP="002B3029">
    <w:pPr>
      <w:pStyle w:val="Header"/>
      <w:ind w:right="-450"/>
    </w:pPr>
    <w:ins w:id="1340" w:author="Tom" w:date="2017-08-25T16:51:00Z">
      <w:r>
        <w:t xml:space="preserve">KIC </w:t>
      </w:r>
      <w:r w:rsidRPr="000A35B9">
        <w:t>Vision</w:t>
      </w:r>
      <w:r w:rsidRPr="000A35B9">
        <w:rPr>
          <w:vertAlign w:val="superscript"/>
        </w:rPr>
        <w:t>2</w:t>
      </w:r>
      <w:r>
        <w:t xml:space="preserve"> User Manual</w:t>
      </w:r>
    </w:ins>
    <w:del w:id="1341" w:author="Tom" w:date="2017-08-25T16:51:00Z">
      <w:r w:rsidDel="0017746D">
        <w:delText>Vision2 User Manual</w:delText>
      </w:r>
    </w:del>
    <w:r w:rsidRPr="00AD3949">
      <w:tab/>
    </w:r>
    <w:r w:rsidRPr="00AD3949">
      <w:tab/>
    </w:r>
    <w:r w:rsidRPr="00754243">
      <w:t xml:space="preserve">Version </w:t>
    </w:r>
    <w:ins w:id="1342" w:author="Tom Bergeron" w:date="2018-12-11T16:19:00Z">
      <w:r>
        <w:t>3.2</w:t>
      </w:r>
    </w:ins>
    <w:del w:id="1343" w:author="Tom Bergeron" w:date="2018-12-11T16:18:00Z">
      <w:r w:rsidDel="001A27F3">
        <w:delText>2</w:delText>
      </w:r>
      <w:r w:rsidRPr="00754243" w:rsidDel="001A27F3">
        <w:delText>.0</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4A9140" w14:textId="138082E3" w:rsidR="0060126E" w:rsidRPr="00AD3949" w:rsidRDefault="0060126E" w:rsidP="002B3029">
    <w:pPr>
      <w:pStyle w:val="Header"/>
      <w:ind w:right="-450"/>
    </w:pPr>
    <w:r>
      <w:t xml:space="preserve">Version </w:t>
    </w:r>
    <w:ins w:id="1344" w:author="Tom Bergeron" w:date="2018-12-11T16:18:00Z">
      <w:r>
        <w:t>3.2</w:t>
      </w:r>
    </w:ins>
    <w:del w:id="1345" w:author="Tom Bergeron" w:date="2018-12-11T16:18:00Z">
      <w:r w:rsidDel="001A27F3">
        <w:delText>2</w:delText>
      </w:r>
      <w:r w:rsidRPr="00754243" w:rsidDel="001A27F3">
        <w:delText>.0</w:delText>
      </w:r>
    </w:del>
    <w:r w:rsidRPr="00AD3949">
      <w:tab/>
    </w:r>
    <w:r>
      <w:tab/>
    </w:r>
    <w:ins w:id="1346" w:author="Tom" w:date="2017-08-25T16:50:00Z">
      <w:r>
        <w:t xml:space="preserve">KIC </w:t>
      </w:r>
    </w:ins>
    <w:r w:rsidRPr="0017746D">
      <w:t>Vision</w:t>
    </w:r>
    <w:ins w:id="1347" w:author="Tom" w:date="2017-08-25T16:50:00Z">
      <w:r w:rsidRPr="0017746D">
        <w:rPr>
          <w:vertAlign w:val="superscript"/>
          <w:rPrChange w:id="1348" w:author="Tom" w:date="2017-08-25T16:50:00Z">
            <w:rPr/>
          </w:rPrChange>
        </w:rPr>
        <w:t>2</w:t>
      </w:r>
    </w:ins>
    <w:del w:id="1349" w:author="Tom" w:date="2017-08-25T16:50:00Z">
      <w:r w:rsidRPr="0017746D" w:rsidDel="0017746D">
        <w:delText>2</w:delText>
      </w:r>
    </w:del>
    <w:r>
      <w:t xml:space="preserve">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9BB00" w14:textId="136CC7B3" w:rsidR="0060126E" w:rsidRPr="00AD3949" w:rsidRDefault="0060126E" w:rsidP="001324AE">
    <w:pPr>
      <w:pStyle w:val="Header"/>
    </w:pPr>
    <w:ins w:id="5460" w:author="Tom" w:date="2017-08-25T16:51:00Z">
      <w:r>
        <w:t xml:space="preserve">KIC </w:t>
      </w:r>
      <w:r w:rsidRPr="000A35B9">
        <w:t>Vision</w:t>
      </w:r>
      <w:r w:rsidRPr="000A35B9">
        <w:rPr>
          <w:vertAlign w:val="superscript"/>
        </w:rPr>
        <w:t>2</w:t>
      </w:r>
      <w:r>
        <w:t xml:space="preserve"> User Manual</w:t>
      </w:r>
    </w:ins>
    <w:del w:id="5461" w:author="Tom" w:date="2017-08-25T16:51:00Z">
      <w:r w:rsidDel="0017746D">
        <w:delText>Vision2 User Manual</w:delText>
      </w:r>
    </w:del>
    <w:r w:rsidRPr="00AD3949">
      <w:tab/>
    </w:r>
    <w:r w:rsidRPr="00AD3949">
      <w:tab/>
    </w:r>
    <w:r w:rsidRPr="00754243">
      <w:t xml:space="preserve">Version </w:t>
    </w:r>
    <w:ins w:id="5462" w:author="Tom Bergeron" w:date="2018-12-14T12:40:00Z">
      <w:r>
        <w:t>3.2</w:t>
      </w:r>
    </w:ins>
    <w:del w:id="5463" w:author="Tom Bergeron" w:date="2018-12-14T12:40:00Z">
      <w:r w:rsidDel="007A4BF0">
        <w:delText>2</w:delText>
      </w:r>
      <w:r w:rsidRPr="00754243" w:rsidDel="007A4BF0">
        <w:delText>.0</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22118A" w14:textId="4C1310A9" w:rsidR="0060126E" w:rsidRPr="00AD3949" w:rsidRDefault="0060126E" w:rsidP="002B3029">
    <w:pPr>
      <w:pStyle w:val="Header"/>
    </w:pPr>
    <w:r>
      <w:t xml:space="preserve">Version </w:t>
    </w:r>
    <w:ins w:id="5464" w:author="Tom Bergeron" w:date="2018-12-14T12:40:00Z">
      <w:r>
        <w:t>3.2</w:t>
      </w:r>
    </w:ins>
    <w:del w:id="5465" w:author="Tom Bergeron" w:date="2018-12-14T12:40:00Z">
      <w:r w:rsidDel="007A4BF0">
        <w:delText>2</w:delText>
      </w:r>
      <w:r w:rsidRPr="00754243" w:rsidDel="007A4BF0">
        <w:delText>.0</w:delText>
      </w:r>
    </w:del>
    <w:r w:rsidRPr="00AD3949">
      <w:tab/>
    </w:r>
    <w:r>
      <w:tab/>
    </w:r>
    <w:ins w:id="5466" w:author="Tom" w:date="2017-08-25T16:51:00Z">
      <w:r>
        <w:t xml:space="preserve">KIC </w:t>
      </w:r>
      <w:r w:rsidRPr="000A35B9">
        <w:t>Vision</w:t>
      </w:r>
      <w:r w:rsidRPr="000A35B9">
        <w:rPr>
          <w:vertAlign w:val="superscript"/>
        </w:rPr>
        <w:t>2</w:t>
      </w:r>
      <w:r>
        <w:t xml:space="preserve"> User Manual</w:t>
      </w:r>
    </w:ins>
    <w:del w:id="5467" w:author="Tom" w:date="2017-08-25T16:51:00Z">
      <w:r w:rsidDel="0017746D">
        <w:delText>Vision2 User Manual</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8"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4"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9"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9895375"/>
    <w:multiLevelType w:val="hybridMultilevel"/>
    <w:tmpl w:val="5DE807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3"/>
  </w:num>
  <w:num w:numId="2">
    <w:abstractNumId w:val="2"/>
  </w:num>
  <w:num w:numId="3">
    <w:abstractNumId w:val="107"/>
  </w:num>
  <w:num w:numId="4">
    <w:abstractNumId w:val="113"/>
  </w:num>
  <w:num w:numId="5">
    <w:abstractNumId w:val="0"/>
  </w:num>
  <w:num w:numId="6">
    <w:abstractNumId w:val="113"/>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num>
  <w:num w:numId="13">
    <w:abstractNumId w:val="32"/>
  </w:num>
  <w:num w:numId="14">
    <w:abstractNumId w:val="58"/>
  </w:num>
  <w:num w:numId="15">
    <w:abstractNumId w:val="119"/>
  </w:num>
  <w:num w:numId="16">
    <w:abstractNumId w:val="5"/>
  </w:num>
  <w:num w:numId="17">
    <w:abstractNumId w:val="31"/>
  </w:num>
  <w:num w:numId="18">
    <w:abstractNumId w:val="93"/>
  </w:num>
  <w:num w:numId="19">
    <w:abstractNumId w:val="54"/>
  </w:num>
  <w:num w:numId="20">
    <w:abstractNumId w:val="100"/>
  </w:num>
  <w:num w:numId="21">
    <w:abstractNumId w:val="69"/>
  </w:num>
  <w:num w:numId="22">
    <w:abstractNumId w:val="9"/>
  </w:num>
  <w:num w:numId="23">
    <w:abstractNumId w:val="114"/>
  </w:num>
  <w:num w:numId="24">
    <w:abstractNumId w:val="121"/>
  </w:num>
  <w:num w:numId="25">
    <w:abstractNumId w:val="113"/>
    <w:lvlOverride w:ilvl="0">
      <w:startOverride w:val="1"/>
    </w:lvlOverride>
  </w:num>
  <w:num w:numId="26">
    <w:abstractNumId w:val="113"/>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113"/>
    <w:lvlOverride w:ilvl="0">
      <w:startOverride w:val="1"/>
    </w:lvlOverride>
  </w:num>
  <w:num w:numId="32">
    <w:abstractNumId w:val="113"/>
    <w:lvlOverride w:ilvl="0">
      <w:startOverride w:val="1"/>
    </w:lvlOverride>
  </w:num>
  <w:num w:numId="33">
    <w:abstractNumId w:val="113"/>
    <w:lvlOverride w:ilvl="0">
      <w:startOverride w:val="1"/>
    </w:lvlOverride>
  </w:num>
  <w:num w:numId="34">
    <w:abstractNumId w:val="113"/>
    <w:lvlOverride w:ilvl="0">
      <w:startOverride w:val="1"/>
    </w:lvlOverride>
  </w:num>
  <w:num w:numId="35">
    <w:abstractNumId w:val="26"/>
  </w:num>
  <w:num w:numId="36">
    <w:abstractNumId w:val="77"/>
  </w:num>
  <w:num w:numId="37">
    <w:abstractNumId w:val="63"/>
  </w:num>
  <w:num w:numId="38">
    <w:abstractNumId w:val="51"/>
  </w:num>
  <w:num w:numId="39">
    <w:abstractNumId w:val="17"/>
  </w:num>
  <w:num w:numId="40">
    <w:abstractNumId w:val="111"/>
  </w:num>
  <w:num w:numId="41">
    <w:abstractNumId w:val="29"/>
  </w:num>
  <w:num w:numId="42">
    <w:abstractNumId w:val="4"/>
  </w:num>
  <w:num w:numId="43">
    <w:abstractNumId w:val="104"/>
  </w:num>
  <w:num w:numId="44">
    <w:abstractNumId w:val="14"/>
  </w:num>
  <w:num w:numId="45">
    <w:abstractNumId w:val="74"/>
  </w:num>
  <w:num w:numId="46">
    <w:abstractNumId w:val="116"/>
  </w:num>
  <w:num w:numId="47">
    <w:abstractNumId w:val="1"/>
    <w:lvlOverride w:ilvl="0">
      <w:startOverride w:val="1"/>
    </w:lvlOverride>
  </w:num>
  <w:num w:numId="48">
    <w:abstractNumId w:val="55"/>
  </w:num>
  <w:num w:numId="49">
    <w:abstractNumId w:val="113"/>
    <w:lvlOverride w:ilvl="0">
      <w:startOverride w:val="1"/>
    </w:lvlOverride>
  </w:num>
  <w:num w:numId="50">
    <w:abstractNumId w:val="113"/>
    <w:lvlOverride w:ilvl="0">
      <w:startOverride w:val="1"/>
    </w:lvlOverride>
  </w:num>
  <w:num w:numId="51">
    <w:abstractNumId w:val="61"/>
  </w:num>
  <w:num w:numId="52">
    <w:abstractNumId w:val="90"/>
  </w:num>
  <w:num w:numId="53">
    <w:abstractNumId w:val="24"/>
  </w:num>
  <w:num w:numId="54">
    <w:abstractNumId w:val="64"/>
  </w:num>
  <w:num w:numId="55">
    <w:abstractNumId w:val="43"/>
  </w:num>
  <w:num w:numId="56">
    <w:abstractNumId w:val="49"/>
  </w:num>
  <w:num w:numId="57">
    <w:abstractNumId w:val="70"/>
  </w:num>
  <w:num w:numId="58">
    <w:abstractNumId w:val="36"/>
  </w:num>
  <w:num w:numId="59">
    <w:abstractNumId w:val="105"/>
  </w:num>
  <w:num w:numId="60">
    <w:abstractNumId w:val="79"/>
  </w:num>
  <w:num w:numId="61">
    <w:abstractNumId w:val="108"/>
  </w:num>
  <w:num w:numId="62">
    <w:abstractNumId w:val="59"/>
  </w:num>
  <w:num w:numId="63">
    <w:abstractNumId w:val="106"/>
  </w:num>
  <w:num w:numId="64">
    <w:abstractNumId w:val="84"/>
  </w:num>
  <w:num w:numId="65">
    <w:abstractNumId w:val="50"/>
  </w:num>
  <w:num w:numId="66">
    <w:abstractNumId w:val="56"/>
  </w:num>
  <w:num w:numId="67">
    <w:abstractNumId w:val="35"/>
  </w:num>
  <w:num w:numId="68">
    <w:abstractNumId w:val="45"/>
  </w:num>
  <w:num w:numId="69">
    <w:abstractNumId w:val="91"/>
  </w:num>
  <w:num w:numId="70">
    <w:abstractNumId w:val="10"/>
  </w:num>
  <w:num w:numId="71">
    <w:abstractNumId w:val="97"/>
  </w:num>
  <w:num w:numId="72">
    <w:abstractNumId w:val="53"/>
  </w:num>
  <w:num w:numId="73">
    <w:abstractNumId w:val="37"/>
  </w:num>
  <w:num w:numId="74">
    <w:abstractNumId w:val="112"/>
  </w:num>
  <w:num w:numId="75">
    <w:abstractNumId w:val="33"/>
  </w:num>
  <w:num w:numId="76">
    <w:abstractNumId w:val="122"/>
  </w:num>
  <w:num w:numId="77">
    <w:abstractNumId w:val="41"/>
  </w:num>
  <w:num w:numId="78">
    <w:abstractNumId w:val="123"/>
  </w:num>
  <w:num w:numId="79">
    <w:abstractNumId w:val="18"/>
  </w:num>
  <w:num w:numId="80">
    <w:abstractNumId w:val="65"/>
  </w:num>
  <w:num w:numId="81">
    <w:abstractNumId w:val="120"/>
  </w:num>
  <w:num w:numId="82">
    <w:abstractNumId w:val="8"/>
  </w:num>
  <w:num w:numId="83">
    <w:abstractNumId w:val="30"/>
  </w:num>
  <w:num w:numId="84">
    <w:abstractNumId w:val="39"/>
  </w:num>
  <w:num w:numId="85">
    <w:abstractNumId w:val="57"/>
  </w:num>
  <w:num w:numId="86">
    <w:abstractNumId w:val="71"/>
  </w:num>
  <w:num w:numId="87">
    <w:abstractNumId w:val="86"/>
  </w:num>
  <w:num w:numId="88">
    <w:abstractNumId w:val="40"/>
  </w:num>
  <w:num w:numId="89">
    <w:abstractNumId w:val="62"/>
  </w:num>
  <w:num w:numId="90">
    <w:abstractNumId w:val="73"/>
  </w:num>
  <w:num w:numId="91">
    <w:abstractNumId w:val="80"/>
  </w:num>
  <w:num w:numId="92">
    <w:abstractNumId w:val="34"/>
  </w:num>
  <w:num w:numId="93">
    <w:abstractNumId w:val="81"/>
  </w:num>
  <w:num w:numId="94">
    <w:abstractNumId w:val="11"/>
  </w:num>
  <w:num w:numId="95">
    <w:abstractNumId w:val="6"/>
  </w:num>
  <w:num w:numId="96">
    <w:abstractNumId w:val="12"/>
  </w:num>
  <w:num w:numId="97">
    <w:abstractNumId w:val="88"/>
  </w:num>
  <w:num w:numId="98">
    <w:abstractNumId w:val="20"/>
  </w:num>
  <w:num w:numId="99">
    <w:abstractNumId w:val="68"/>
  </w:num>
  <w:num w:numId="100">
    <w:abstractNumId w:val="92"/>
  </w:num>
  <w:num w:numId="101">
    <w:abstractNumId w:val="102"/>
  </w:num>
  <w:num w:numId="102">
    <w:abstractNumId w:val="95"/>
  </w:num>
  <w:num w:numId="103">
    <w:abstractNumId w:val="67"/>
  </w:num>
  <w:num w:numId="104">
    <w:abstractNumId w:val="22"/>
  </w:num>
  <w:num w:numId="105">
    <w:abstractNumId w:val="44"/>
  </w:num>
  <w:num w:numId="106">
    <w:abstractNumId w:val="110"/>
  </w:num>
  <w:num w:numId="107">
    <w:abstractNumId w:val="47"/>
  </w:num>
  <w:num w:numId="108">
    <w:abstractNumId w:val="89"/>
  </w:num>
  <w:num w:numId="109">
    <w:abstractNumId w:val="46"/>
  </w:num>
  <w:num w:numId="110">
    <w:abstractNumId w:val="28"/>
  </w:num>
  <w:num w:numId="111">
    <w:abstractNumId w:val="23"/>
  </w:num>
  <w:num w:numId="112">
    <w:abstractNumId w:val="82"/>
  </w:num>
  <w:num w:numId="113">
    <w:abstractNumId w:val="94"/>
  </w:num>
  <w:num w:numId="114">
    <w:abstractNumId w:val="87"/>
  </w:num>
  <w:num w:numId="115">
    <w:abstractNumId w:val="99"/>
  </w:num>
  <w:num w:numId="116">
    <w:abstractNumId w:val="25"/>
  </w:num>
  <w:num w:numId="117">
    <w:abstractNumId w:val="115"/>
  </w:num>
  <w:num w:numId="118">
    <w:abstractNumId w:val="83"/>
  </w:num>
  <w:num w:numId="119">
    <w:abstractNumId w:val="96"/>
  </w:num>
  <w:num w:numId="120">
    <w:abstractNumId w:val="72"/>
  </w:num>
  <w:num w:numId="121">
    <w:abstractNumId w:val="16"/>
  </w:num>
  <w:num w:numId="122">
    <w:abstractNumId w:val="13"/>
  </w:num>
  <w:num w:numId="123">
    <w:abstractNumId w:val="109"/>
  </w:num>
  <w:num w:numId="124">
    <w:abstractNumId w:val="76"/>
  </w:num>
  <w:num w:numId="125">
    <w:abstractNumId w:val="15"/>
  </w:num>
  <w:num w:numId="126">
    <w:abstractNumId w:val="7"/>
  </w:num>
  <w:num w:numId="127">
    <w:abstractNumId w:val="3"/>
  </w:num>
  <w:num w:numId="128">
    <w:abstractNumId w:val="38"/>
  </w:num>
  <w:num w:numId="129">
    <w:abstractNumId w:val="48"/>
  </w:num>
  <w:num w:numId="130">
    <w:abstractNumId w:val="60"/>
  </w:num>
  <w:num w:numId="131">
    <w:abstractNumId w:val="75"/>
  </w:num>
  <w:num w:numId="132">
    <w:abstractNumId w:val="85"/>
  </w:num>
  <w:num w:numId="133">
    <w:abstractNumId w:val="1"/>
    <w:lvlOverride w:ilvl="0">
      <w:startOverride w:val="1"/>
    </w:lvlOverride>
  </w:num>
  <w:num w:numId="134">
    <w:abstractNumId w:val="1"/>
    <w:lvlOverride w:ilvl="0">
      <w:startOverride w:val="1"/>
    </w:lvlOverride>
  </w:num>
  <w:num w:numId="135">
    <w:abstractNumId w:val="52"/>
  </w:num>
  <w:num w:numId="136">
    <w:abstractNumId w:val="117"/>
    <w:lvlOverride w:ilvl="0">
      <w:startOverride w:val="1"/>
    </w:lvlOverride>
  </w:num>
  <w:num w:numId="137">
    <w:abstractNumId w:val="1"/>
    <w:lvlOverride w:ilvl="0">
      <w:startOverride w:val="1"/>
    </w:lvlOverride>
  </w:num>
  <w:num w:numId="138">
    <w:abstractNumId w:val="1"/>
    <w:lvlOverride w:ilvl="0">
      <w:startOverride w:val="1"/>
    </w:lvlOverride>
  </w:num>
  <w:num w:numId="139">
    <w:abstractNumId w:val="27"/>
  </w:num>
  <w:num w:numId="140">
    <w:abstractNumId w:val="98"/>
  </w:num>
  <w:num w:numId="141">
    <w:abstractNumId w:val="19"/>
  </w:num>
  <w:num w:numId="142">
    <w:abstractNumId w:val="101"/>
  </w:num>
  <w:num w:numId="143">
    <w:abstractNumId w:val="21"/>
  </w:num>
  <w:num w:numId="144">
    <w:abstractNumId w:val="118"/>
  </w:num>
  <w:num w:numId="145">
    <w:abstractNumId w:val="66"/>
  </w:num>
  <w:num w:numId="146">
    <w:abstractNumId w:val="42"/>
  </w:num>
  <w:num w:numId="147">
    <w:abstractNumId w:val="78"/>
  </w:num>
  <w:numIdMacAtCleanup w:val="1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Bergeron">
    <w15:presenceInfo w15:providerId="AD" w15:userId="S-1-5-21-876036600-853307514-384259987-1001"/>
  </w15:person>
  <w15:person w15:author="Karen">
    <w15:presenceInfo w15:providerId="None" w15:userId="Kar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10241"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1A5C"/>
    <w:rsid w:val="000024BD"/>
    <w:rsid w:val="000027BE"/>
    <w:rsid w:val="00002A23"/>
    <w:rsid w:val="000033F7"/>
    <w:rsid w:val="000034CD"/>
    <w:rsid w:val="0000475B"/>
    <w:rsid w:val="00004A71"/>
    <w:rsid w:val="00005D10"/>
    <w:rsid w:val="00006ACA"/>
    <w:rsid w:val="000071C4"/>
    <w:rsid w:val="0000790C"/>
    <w:rsid w:val="00011415"/>
    <w:rsid w:val="0001232C"/>
    <w:rsid w:val="000131EA"/>
    <w:rsid w:val="0001325D"/>
    <w:rsid w:val="000132BC"/>
    <w:rsid w:val="000138F7"/>
    <w:rsid w:val="00013911"/>
    <w:rsid w:val="00014077"/>
    <w:rsid w:val="00014310"/>
    <w:rsid w:val="00014778"/>
    <w:rsid w:val="00014878"/>
    <w:rsid w:val="00014AF6"/>
    <w:rsid w:val="00016190"/>
    <w:rsid w:val="00016282"/>
    <w:rsid w:val="00016DC1"/>
    <w:rsid w:val="000177C5"/>
    <w:rsid w:val="000179F3"/>
    <w:rsid w:val="00017AE5"/>
    <w:rsid w:val="00017EB4"/>
    <w:rsid w:val="0002014D"/>
    <w:rsid w:val="00020B57"/>
    <w:rsid w:val="000216FA"/>
    <w:rsid w:val="00022665"/>
    <w:rsid w:val="0002491C"/>
    <w:rsid w:val="00024933"/>
    <w:rsid w:val="00025889"/>
    <w:rsid w:val="00025E4F"/>
    <w:rsid w:val="0002675A"/>
    <w:rsid w:val="00027152"/>
    <w:rsid w:val="000314C5"/>
    <w:rsid w:val="00031865"/>
    <w:rsid w:val="00032AEB"/>
    <w:rsid w:val="00032D5C"/>
    <w:rsid w:val="000332A7"/>
    <w:rsid w:val="0003430A"/>
    <w:rsid w:val="00034332"/>
    <w:rsid w:val="00034E55"/>
    <w:rsid w:val="00034FEE"/>
    <w:rsid w:val="0003508E"/>
    <w:rsid w:val="0003585B"/>
    <w:rsid w:val="00035FF6"/>
    <w:rsid w:val="00036731"/>
    <w:rsid w:val="00036E0E"/>
    <w:rsid w:val="000372EC"/>
    <w:rsid w:val="00037AF2"/>
    <w:rsid w:val="00037E1F"/>
    <w:rsid w:val="000415F2"/>
    <w:rsid w:val="000425A5"/>
    <w:rsid w:val="000426A7"/>
    <w:rsid w:val="00043E90"/>
    <w:rsid w:val="00044311"/>
    <w:rsid w:val="00044A6E"/>
    <w:rsid w:val="00044C1E"/>
    <w:rsid w:val="00045250"/>
    <w:rsid w:val="00045485"/>
    <w:rsid w:val="0004552F"/>
    <w:rsid w:val="00045573"/>
    <w:rsid w:val="00046A1A"/>
    <w:rsid w:val="000479AA"/>
    <w:rsid w:val="00047BA6"/>
    <w:rsid w:val="00047E07"/>
    <w:rsid w:val="00050826"/>
    <w:rsid w:val="00051E57"/>
    <w:rsid w:val="00052862"/>
    <w:rsid w:val="00052CDB"/>
    <w:rsid w:val="00054371"/>
    <w:rsid w:val="00055131"/>
    <w:rsid w:val="00055167"/>
    <w:rsid w:val="000558EC"/>
    <w:rsid w:val="000559C3"/>
    <w:rsid w:val="0005668E"/>
    <w:rsid w:val="00060101"/>
    <w:rsid w:val="00060FF7"/>
    <w:rsid w:val="000611F1"/>
    <w:rsid w:val="000613A2"/>
    <w:rsid w:val="0006228B"/>
    <w:rsid w:val="00062307"/>
    <w:rsid w:val="00062EAA"/>
    <w:rsid w:val="0006369B"/>
    <w:rsid w:val="00063BB2"/>
    <w:rsid w:val="00063DB1"/>
    <w:rsid w:val="00064603"/>
    <w:rsid w:val="0006567A"/>
    <w:rsid w:val="00065714"/>
    <w:rsid w:val="00065B02"/>
    <w:rsid w:val="00065C21"/>
    <w:rsid w:val="000664F4"/>
    <w:rsid w:val="00066E32"/>
    <w:rsid w:val="00067733"/>
    <w:rsid w:val="000679D0"/>
    <w:rsid w:val="000704B0"/>
    <w:rsid w:val="00070D76"/>
    <w:rsid w:val="00070E42"/>
    <w:rsid w:val="0007174D"/>
    <w:rsid w:val="000719FB"/>
    <w:rsid w:val="00072499"/>
    <w:rsid w:val="0007374B"/>
    <w:rsid w:val="00073D99"/>
    <w:rsid w:val="000743F5"/>
    <w:rsid w:val="000748BE"/>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A44"/>
    <w:rsid w:val="000A7ED9"/>
    <w:rsid w:val="000A7F70"/>
    <w:rsid w:val="000B1171"/>
    <w:rsid w:val="000B13D2"/>
    <w:rsid w:val="000B1E86"/>
    <w:rsid w:val="000B2859"/>
    <w:rsid w:val="000B4010"/>
    <w:rsid w:val="000B42A1"/>
    <w:rsid w:val="000B4E5E"/>
    <w:rsid w:val="000B591A"/>
    <w:rsid w:val="000B6156"/>
    <w:rsid w:val="000B658C"/>
    <w:rsid w:val="000B662A"/>
    <w:rsid w:val="000B71CB"/>
    <w:rsid w:val="000B7F2A"/>
    <w:rsid w:val="000C07D3"/>
    <w:rsid w:val="000C2749"/>
    <w:rsid w:val="000C28E3"/>
    <w:rsid w:val="000C404F"/>
    <w:rsid w:val="000C4D8C"/>
    <w:rsid w:val="000C7709"/>
    <w:rsid w:val="000D0494"/>
    <w:rsid w:val="000D0842"/>
    <w:rsid w:val="000D0973"/>
    <w:rsid w:val="000D1A67"/>
    <w:rsid w:val="000D1CD3"/>
    <w:rsid w:val="000D2B69"/>
    <w:rsid w:val="000D2BD6"/>
    <w:rsid w:val="000D3058"/>
    <w:rsid w:val="000D35E3"/>
    <w:rsid w:val="000D4227"/>
    <w:rsid w:val="000D44BE"/>
    <w:rsid w:val="000D4FB5"/>
    <w:rsid w:val="000D5F21"/>
    <w:rsid w:val="000E0127"/>
    <w:rsid w:val="000E0382"/>
    <w:rsid w:val="000E4B99"/>
    <w:rsid w:val="000E4CE3"/>
    <w:rsid w:val="000E524E"/>
    <w:rsid w:val="000E52A9"/>
    <w:rsid w:val="000E5C74"/>
    <w:rsid w:val="000E5F19"/>
    <w:rsid w:val="000E6D3B"/>
    <w:rsid w:val="000E7084"/>
    <w:rsid w:val="000F1ABD"/>
    <w:rsid w:val="000F1D16"/>
    <w:rsid w:val="000F1EC1"/>
    <w:rsid w:val="000F26B4"/>
    <w:rsid w:val="000F270B"/>
    <w:rsid w:val="000F3EC6"/>
    <w:rsid w:val="000F46BC"/>
    <w:rsid w:val="000F5F82"/>
    <w:rsid w:val="000F5FE4"/>
    <w:rsid w:val="000F7B26"/>
    <w:rsid w:val="001017B2"/>
    <w:rsid w:val="00102D27"/>
    <w:rsid w:val="001044FE"/>
    <w:rsid w:val="00104808"/>
    <w:rsid w:val="00104CF1"/>
    <w:rsid w:val="0010546E"/>
    <w:rsid w:val="00105724"/>
    <w:rsid w:val="001060F0"/>
    <w:rsid w:val="0010685E"/>
    <w:rsid w:val="00106943"/>
    <w:rsid w:val="00106ABA"/>
    <w:rsid w:val="00106DC2"/>
    <w:rsid w:val="0010708B"/>
    <w:rsid w:val="0011088C"/>
    <w:rsid w:val="00110D46"/>
    <w:rsid w:val="00110D56"/>
    <w:rsid w:val="00110D6C"/>
    <w:rsid w:val="00110EFE"/>
    <w:rsid w:val="00111256"/>
    <w:rsid w:val="00112059"/>
    <w:rsid w:val="00112103"/>
    <w:rsid w:val="001148B7"/>
    <w:rsid w:val="00116092"/>
    <w:rsid w:val="00116513"/>
    <w:rsid w:val="001166F1"/>
    <w:rsid w:val="00116F2F"/>
    <w:rsid w:val="00117CD0"/>
    <w:rsid w:val="00120CFF"/>
    <w:rsid w:val="001217C8"/>
    <w:rsid w:val="00121926"/>
    <w:rsid w:val="00122876"/>
    <w:rsid w:val="001229EC"/>
    <w:rsid w:val="00122B9D"/>
    <w:rsid w:val="001233A9"/>
    <w:rsid w:val="00123EEF"/>
    <w:rsid w:val="00124255"/>
    <w:rsid w:val="001249BA"/>
    <w:rsid w:val="00124C5C"/>
    <w:rsid w:val="0012576C"/>
    <w:rsid w:val="00125988"/>
    <w:rsid w:val="00126AC1"/>
    <w:rsid w:val="00127621"/>
    <w:rsid w:val="00127BBC"/>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21B5"/>
    <w:rsid w:val="0014307A"/>
    <w:rsid w:val="00143527"/>
    <w:rsid w:val="001435A0"/>
    <w:rsid w:val="00144311"/>
    <w:rsid w:val="00144C60"/>
    <w:rsid w:val="001454D0"/>
    <w:rsid w:val="001469D3"/>
    <w:rsid w:val="00146EEC"/>
    <w:rsid w:val="0014710F"/>
    <w:rsid w:val="0014741D"/>
    <w:rsid w:val="00147680"/>
    <w:rsid w:val="00147A7A"/>
    <w:rsid w:val="00150229"/>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1DD2"/>
    <w:rsid w:val="001627E3"/>
    <w:rsid w:val="0016505C"/>
    <w:rsid w:val="00165087"/>
    <w:rsid w:val="00165306"/>
    <w:rsid w:val="00170EA6"/>
    <w:rsid w:val="00170F6D"/>
    <w:rsid w:val="001750CD"/>
    <w:rsid w:val="00175724"/>
    <w:rsid w:val="00175C8C"/>
    <w:rsid w:val="00175E8B"/>
    <w:rsid w:val="001762CD"/>
    <w:rsid w:val="00176764"/>
    <w:rsid w:val="00176A0A"/>
    <w:rsid w:val="00176B5F"/>
    <w:rsid w:val="001771C8"/>
    <w:rsid w:val="0017746D"/>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1DA"/>
    <w:rsid w:val="001952FB"/>
    <w:rsid w:val="001953F6"/>
    <w:rsid w:val="00195507"/>
    <w:rsid w:val="00195A5E"/>
    <w:rsid w:val="001963B8"/>
    <w:rsid w:val="0019661E"/>
    <w:rsid w:val="0019687D"/>
    <w:rsid w:val="00197821"/>
    <w:rsid w:val="00197B52"/>
    <w:rsid w:val="001A0068"/>
    <w:rsid w:val="001A1306"/>
    <w:rsid w:val="001A27F3"/>
    <w:rsid w:val="001A302F"/>
    <w:rsid w:val="001A3924"/>
    <w:rsid w:val="001A4A79"/>
    <w:rsid w:val="001A516F"/>
    <w:rsid w:val="001A5791"/>
    <w:rsid w:val="001A60A9"/>
    <w:rsid w:val="001A6E4B"/>
    <w:rsid w:val="001A6F3E"/>
    <w:rsid w:val="001A71A9"/>
    <w:rsid w:val="001A788A"/>
    <w:rsid w:val="001B07CC"/>
    <w:rsid w:val="001B0DC2"/>
    <w:rsid w:val="001B1330"/>
    <w:rsid w:val="001B191D"/>
    <w:rsid w:val="001B4713"/>
    <w:rsid w:val="001B490B"/>
    <w:rsid w:val="001B4ACA"/>
    <w:rsid w:val="001B5018"/>
    <w:rsid w:val="001B5391"/>
    <w:rsid w:val="001B54A9"/>
    <w:rsid w:val="001B5DCD"/>
    <w:rsid w:val="001B627C"/>
    <w:rsid w:val="001B6735"/>
    <w:rsid w:val="001B6965"/>
    <w:rsid w:val="001B7361"/>
    <w:rsid w:val="001B7E50"/>
    <w:rsid w:val="001B7ED6"/>
    <w:rsid w:val="001C0362"/>
    <w:rsid w:val="001C19EF"/>
    <w:rsid w:val="001C2342"/>
    <w:rsid w:val="001C2F09"/>
    <w:rsid w:val="001C3096"/>
    <w:rsid w:val="001C38B4"/>
    <w:rsid w:val="001C43AC"/>
    <w:rsid w:val="001C5116"/>
    <w:rsid w:val="001C5338"/>
    <w:rsid w:val="001C566E"/>
    <w:rsid w:val="001C582A"/>
    <w:rsid w:val="001C70FC"/>
    <w:rsid w:val="001C722F"/>
    <w:rsid w:val="001C75AE"/>
    <w:rsid w:val="001C7CAC"/>
    <w:rsid w:val="001D087E"/>
    <w:rsid w:val="001D11DE"/>
    <w:rsid w:val="001D1C89"/>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E01AD"/>
    <w:rsid w:val="001E095D"/>
    <w:rsid w:val="001E0AB0"/>
    <w:rsid w:val="001E0AFC"/>
    <w:rsid w:val="001E0D86"/>
    <w:rsid w:val="001E126C"/>
    <w:rsid w:val="001E1547"/>
    <w:rsid w:val="001E1673"/>
    <w:rsid w:val="001E1768"/>
    <w:rsid w:val="001E1A38"/>
    <w:rsid w:val="001E3A7A"/>
    <w:rsid w:val="001E43DA"/>
    <w:rsid w:val="001E5D5B"/>
    <w:rsid w:val="001E60DE"/>
    <w:rsid w:val="001E646E"/>
    <w:rsid w:val="001E67D7"/>
    <w:rsid w:val="001E71AF"/>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BAC"/>
    <w:rsid w:val="00202DF3"/>
    <w:rsid w:val="00205334"/>
    <w:rsid w:val="002060EF"/>
    <w:rsid w:val="002060F3"/>
    <w:rsid w:val="002076CB"/>
    <w:rsid w:val="00207702"/>
    <w:rsid w:val="002102D4"/>
    <w:rsid w:val="002110CA"/>
    <w:rsid w:val="00211D6A"/>
    <w:rsid w:val="00211D74"/>
    <w:rsid w:val="00211EC5"/>
    <w:rsid w:val="00212C43"/>
    <w:rsid w:val="00214598"/>
    <w:rsid w:val="00214714"/>
    <w:rsid w:val="00214A79"/>
    <w:rsid w:val="00214D88"/>
    <w:rsid w:val="0021664E"/>
    <w:rsid w:val="002172EC"/>
    <w:rsid w:val="002174B3"/>
    <w:rsid w:val="00220376"/>
    <w:rsid w:val="00220E62"/>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657"/>
    <w:rsid w:val="00237AB8"/>
    <w:rsid w:val="00237C28"/>
    <w:rsid w:val="002401B7"/>
    <w:rsid w:val="00241207"/>
    <w:rsid w:val="0024177D"/>
    <w:rsid w:val="00243CF0"/>
    <w:rsid w:val="00243F9D"/>
    <w:rsid w:val="0024491D"/>
    <w:rsid w:val="00244CCF"/>
    <w:rsid w:val="0024502C"/>
    <w:rsid w:val="00245281"/>
    <w:rsid w:val="00245E15"/>
    <w:rsid w:val="00246C02"/>
    <w:rsid w:val="00247DDF"/>
    <w:rsid w:val="00250E9C"/>
    <w:rsid w:val="00251B7B"/>
    <w:rsid w:val="0025224B"/>
    <w:rsid w:val="00253410"/>
    <w:rsid w:val="0025404E"/>
    <w:rsid w:val="0025440C"/>
    <w:rsid w:val="00254777"/>
    <w:rsid w:val="002556D1"/>
    <w:rsid w:val="00257F11"/>
    <w:rsid w:val="00260581"/>
    <w:rsid w:val="00261465"/>
    <w:rsid w:val="0026146F"/>
    <w:rsid w:val="00262B6A"/>
    <w:rsid w:val="00263617"/>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0BD"/>
    <w:rsid w:val="00285379"/>
    <w:rsid w:val="002855A7"/>
    <w:rsid w:val="00285A30"/>
    <w:rsid w:val="00287687"/>
    <w:rsid w:val="002876A3"/>
    <w:rsid w:val="00287D78"/>
    <w:rsid w:val="0029047F"/>
    <w:rsid w:val="002908FA"/>
    <w:rsid w:val="00290D6C"/>
    <w:rsid w:val="00291499"/>
    <w:rsid w:val="00291612"/>
    <w:rsid w:val="00291D51"/>
    <w:rsid w:val="00291EB2"/>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B68"/>
    <w:rsid w:val="002A5D3D"/>
    <w:rsid w:val="002A5DB7"/>
    <w:rsid w:val="002A6F01"/>
    <w:rsid w:val="002A7D60"/>
    <w:rsid w:val="002B07CF"/>
    <w:rsid w:val="002B0842"/>
    <w:rsid w:val="002B2006"/>
    <w:rsid w:val="002B29AA"/>
    <w:rsid w:val="002B2A80"/>
    <w:rsid w:val="002B2CF2"/>
    <w:rsid w:val="002B3029"/>
    <w:rsid w:val="002B335B"/>
    <w:rsid w:val="002B365B"/>
    <w:rsid w:val="002B3BD7"/>
    <w:rsid w:val="002B3C85"/>
    <w:rsid w:val="002B3FC3"/>
    <w:rsid w:val="002B4F6A"/>
    <w:rsid w:val="002B563A"/>
    <w:rsid w:val="002B5DBB"/>
    <w:rsid w:val="002B6238"/>
    <w:rsid w:val="002B6461"/>
    <w:rsid w:val="002B6A04"/>
    <w:rsid w:val="002B6EF9"/>
    <w:rsid w:val="002C217F"/>
    <w:rsid w:val="002C250F"/>
    <w:rsid w:val="002C2643"/>
    <w:rsid w:val="002C2ABB"/>
    <w:rsid w:val="002C2B29"/>
    <w:rsid w:val="002C32B4"/>
    <w:rsid w:val="002C4BAF"/>
    <w:rsid w:val="002C4C73"/>
    <w:rsid w:val="002C5A58"/>
    <w:rsid w:val="002C5A91"/>
    <w:rsid w:val="002C5D07"/>
    <w:rsid w:val="002C5F5C"/>
    <w:rsid w:val="002C6835"/>
    <w:rsid w:val="002C6A54"/>
    <w:rsid w:val="002C71A6"/>
    <w:rsid w:val="002C7E07"/>
    <w:rsid w:val="002C7E35"/>
    <w:rsid w:val="002D1566"/>
    <w:rsid w:val="002D1A33"/>
    <w:rsid w:val="002D1BB8"/>
    <w:rsid w:val="002D2205"/>
    <w:rsid w:val="002D22BF"/>
    <w:rsid w:val="002D290C"/>
    <w:rsid w:val="002D4401"/>
    <w:rsid w:val="002D47EA"/>
    <w:rsid w:val="002D533E"/>
    <w:rsid w:val="002D54F5"/>
    <w:rsid w:val="002D59A2"/>
    <w:rsid w:val="002D5C1B"/>
    <w:rsid w:val="002D637E"/>
    <w:rsid w:val="002D7CFC"/>
    <w:rsid w:val="002D7DFF"/>
    <w:rsid w:val="002E0263"/>
    <w:rsid w:val="002E049D"/>
    <w:rsid w:val="002E12FE"/>
    <w:rsid w:val="002E20C9"/>
    <w:rsid w:val="002E2535"/>
    <w:rsid w:val="002E2848"/>
    <w:rsid w:val="002E284B"/>
    <w:rsid w:val="002E44AB"/>
    <w:rsid w:val="002E4943"/>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1509"/>
    <w:rsid w:val="003032DB"/>
    <w:rsid w:val="00303D77"/>
    <w:rsid w:val="00303E22"/>
    <w:rsid w:val="00304248"/>
    <w:rsid w:val="00304730"/>
    <w:rsid w:val="0030568D"/>
    <w:rsid w:val="003056F5"/>
    <w:rsid w:val="00305CEC"/>
    <w:rsid w:val="00305F32"/>
    <w:rsid w:val="00306833"/>
    <w:rsid w:val="00306EC4"/>
    <w:rsid w:val="00306F09"/>
    <w:rsid w:val="00307345"/>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2AA"/>
    <w:rsid w:val="003315D5"/>
    <w:rsid w:val="00331DC1"/>
    <w:rsid w:val="00332BCB"/>
    <w:rsid w:val="003335AF"/>
    <w:rsid w:val="0033367E"/>
    <w:rsid w:val="00333E67"/>
    <w:rsid w:val="003346F9"/>
    <w:rsid w:val="00334BB9"/>
    <w:rsid w:val="00334D2E"/>
    <w:rsid w:val="0033530A"/>
    <w:rsid w:val="003358D6"/>
    <w:rsid w:val="003359C6"/>
    <w:rsid w:val="00335C11"/>
    <w:rsid w:val="00335DE2"/>
    <w:rsid w:val="00337C70"/>
    <w:rsid w:val="00341819"/>
    <w:rsid w:val="00342AE8"/>
    <w:rsid w:val="00342EDB"/>
    <w:rsid w:val="003431AD"/>
    <w:rsid w:val="00343573"/>
    <w:rsid w:val="00343E84"/>
    <w:rsid w:val="00345081"/>
    <w:rsid w:val="00345692"/>
    <w:rsid w:val="003456EC"/>
    <w:rsid w:val="003457A4"/>
    <w:rsid w:val="003473E6"/>
    <w:rsid w:val="00347753"/>
    <w:rsid w:val="00351520"/>
    <w:rsid w:val="003524A0"/>
    <w:rsid w:val="003531DB"/>
    <w:rsid w:val="00353A0E"/>
    <w:rsid w:val="0035424D"/>
    <w:rsid w:val="00354ABF"/>
    <w:rsid w:val="00354D50"/>
    <w:rsid w:val="00354F75"/>
    <w:rsid w:val="003550CB"/>
    <w:rsid w:val="003552E0"/>
    <w:rsid w:val="00357474"/>
    <w:rsid w:val="0035782E"/>
    <w:rsid w:val="00357E36"/>
    <w:rsid w:val="00360249"/>
    <w:rsid w:val="003608B7"/>
    <w:rsid w:val="00360EBB"/>
    <w:rsid w:val="00360F7E"/>
    <w:rsid w:val="00361B4E"/>
    <w:rsid w:val="00362215"/>
    <w:rsid w:val="00362A9A"/>
    <w:rsid w:val="00363612"/>
    <w:rsid w:val="00363C87"/>
    <w:rsid w:val="00363CA0"/>
    <w:rsid w:val="0036407F"/>
    <w:rsid w:val="003642F3"/>
    <w:rsid w:val="00365B2D"/>
    <w:rsid w:val="00365C10"/>
    <w:rsid w:val="00367920"/>
    <w:rsid w:val="00367B75"/>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2072"/>
    <w:rsid w:val="00382D0D"/>
    <w:rsid w:val="00382FA0"/>
    <w:rsid w:val="0038503A"/>
    <w:rsid w:val="003854B9"/>
    <w:rsid w:val="003857E2"/>
    <w:rsid w:val="003868F3"/>
    <w:rsid w:val="003870D7"/>
    <w:rsid w:val="00387330"/>
    <w:rsid w:val="0039024C"/>
    <w:rsid w:val="003904AC"/>
    <w:rsid w:val="0039157F"/>
    <w:rsid w:val="00391E3F"/>
    <w:rsid w:val="00392594"/>
    <w:rsid w:val="00392C9C"/>
    <w:rsid w:val="00392E34"/>
    <w:rsid w:val="0039329A"/>
    <w:rsid w:val="003935A0"/>
    <w:rsid w:val="0039537A"/>
    <w:rsid w:val="00396013"/>
    <w:rsid w:val="00396407"/>
    <w:rsid w:val="00396A76"/>
    <w:rsid w:val="00397276"/>
    <w:rsid w:val="003A10A4"/>
    <w:rsid w:val="003A14AE"/>
    <w:rsid w:val="003A2A5F"/>
    <w:rsid w:val="003A3666"/>
    <w:rsid w:val="003A3D8E"/>
    <w:rsid w:val="003A4529"/>
    <w:rsid w:val="003A5160"/>
    <w:rsid w:val="003A5D79"/>
    <w:rsid w:val="003A6D2B"/>
    <w:rsid w:val="003A70A7"/>
    <w:rsid w:val="003A70D1"/>
    <w:rsid w:val="003A7954"/>
    <w:rsid w:val="003B11BA"/>
    <w:rsid w:val="003B14C5"/>
    <w:rsid w:val="003B28C3"/>
    <w:rsid w:val="003B35A2"/>
    <w:rsid w:val="003B3B64"/>
    <w:rsid w:val="003B43C6"/>
    <w:rsid w:val="003B4A2E"/>
    <w:rsid w:val="003B4BB6"/>
    <w:rsid w:val="003B58BD"/>
    <w:rsid w:val="003B58EA"/>
    <w:rsid w:val="003B6FD6"/>
    <w:rsid w:val="003B7E9F"/>
    <w:rsid w:val="003B7EA8"/>
    <w:rsid w:val="003C08BA"/>
    <w:rsid w:val="003C091A"/>
    <w:rsid w:val="003C1D40"/>
    <w:rsid w:val="003C1F07"/>
    <w:rsid w:val="003C25E3"/>
    <w:rsid w:val="003C3760"/>
    <w:rsid w:val="003C4EB9"/>
    <w:rsid w:val="003C56A4"/>
    <w:rsid w:val="003C61E7"/>
    <w:rsid w:val="003C657F"/>
    <w:rsid w:val="003C6752"/>
    <w:rsid w:val="003C7B14"/>
    <w:rsid w:val="003D0623"/>
    <w:rsid w:val="003D173F"/>
    <w:rsid w:val="003D20D4"/>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31D"/>
    <w:rsid w:val="003F4F59"/>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E1A"/>
    <w:rsid w:val="00407091"/>
    <w:rsid w:val="00407BD6"/>
    <w:rsid w:val="00412710"/>
    <w:rsid w:val="00412D28"/>
    <w:rsid w:val="00412F55"/>
    <w:rsid w:val="004130B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0A9C"/>
    <w:rsid w:val="00431716"/>
    <w:rsid w:val="00431FB0"/>
    <w:rsid w:val="004325BF"/>
    <w:rsid w:val="00433B22"/>
    <w:rsid w:val="00434902"/>
    <w:rsid w:val="004351CE"/>
    <w:rsid w:val="00435384"/>
    <w:rsid w:val="004356B3"/>
    <w:rsid w:val="00435EB3"/>
    <w:rsid w:val="004361BC"/>
    <w:rsid w:val="004363DE"/>
    <w:rsid w:val="004368F3"/>
    <w:rsid w:val="00437BAB"/>
    <w:rsid w:val="004408E8"/>
    <w:rsid w:val="00440D2C"/>
    <w:rsid w:val="0044235C"/>
    <w:rsid w:val="004427A4"/>
    <w:rsid w:val="00442941"/>
    <w:rsid w:val="00442C13"/>
    <w:rsid w:val="00443348"/>
    <w:rsid w:val="00443C68"/>
    <w:rsid w:val="00444844"/>
    <w:rsid w:val="00444B51"/>
    <w:rsid w:val="004463C1"/>
    <w:rsid w:val="004474AF"/>
    <w:rsid w:val="00447F88"/>
    <w:rsid w:val="00451369"/>
    <w:rsid w:val="00451D2C"/>
    <w:rsid w:val="00452364"/>
    <w:rsid w:val="004526DB"/>
    <w:rsid w:val="00452AAE"/>
    <w:rsid w:val="00452D56"/>
    <w:rsid w:val="00454712"/>
    <w:rsid w:val="00454B39"/>
    <w:rsid w:val="00455401"/>
    <w:rsid w:val="004555A7"/>
    <w:rsid w:val="00456049"/>
    <w:rsid w:val="00460999"/>
    <w:rsid w:val="00461367"/>
    <w:rsid w:val="0046146B"/>
    <w:rsid w:val="00461792"/>
    <w:rsid w:val="0046192C"/>
    <w:rsid w:val="00461D11"/>
    <w:rsid w:val="004627D3"/>
    <w:rsid w:val="004631BC"/>
    <w:rsid w:val="0046385F"/>
    <w:rsid w:val="00463A76"/>
    <w:rsid w:val="00463ED7"/>
    <w:rsid w:val="00464569"/>
    <w:rsid w:val="00465375"/>
    <w:rsid w:val="00465AFF"/>
    <w:rsid w:val="004703C6"/>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33FC"/>
    <w:rsid w:val="00483483"/>
    <w:rsid w:val="00483C13"/>
    <w:rsid w:val="00484713"/>
    <w:rsid w:val="00484BF4"/>
    <w:rsid w:val="00484DD2"/>
    <w:rsid w:val="00486DAB"/>
    <w:rsid w:val="00490264"/>
    <w:rsid w:val="00490583"/>
    <w:rsid w:val="00491573"/>
    <w:rsid w:val="0049174E"/>
    <w:rsid w:val="00492143"/>
    <w:rsid w:val="00492857"/>
    <w:rsid w:val="00493195"/>
    <w:rsid w:val="004935FE"/>
    <w:rsid w:val="0049485F"/>
    <w:rsid w:val="00494BBD"/>
    <w:rsid w:val="00496B44"/>
    <w:rsid w:val="00496F71"/>
    <w:rsid w:val="00497F66"/>
    <w:rsid w:val="004A03B4"/>
    <w:rsid w:val="004A1404"/>
    <w:rsid w:val="004A1A9F"/>
    <w:rsid w:val="004A2D1A"/>
    <w:rsid w:val="004A31B9"/>
    <w:rsid w:val="004A3638"/>
    <w:rsid w:val="004A4194"/>
    <w:rsid w:val="004A4203"/>
    <w:rsid w:val="004A4BBF"/>
    <w:rsid w:val="004A4D33"/>
    <w:rsid w:val="004A5823"/>
    <w:rsid w:val="004A5880"/>
    <w:rsid w:val="004A6DBA"/>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9F"/>
    <w:rsid w:val="004D206B"/>
    <w:rsid w:val="004D2A6B"/>
    <w:rsid w:val="004D2FE1"/>
    <w:rsid w:val="004D44F9"/>
    <w:rsid w:val="004D4640"/>
    <w:rsid w:val="004D5334"/>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E10"/>
    <w:rsid w:val="004E6F9A"/>
    <w:rsid w:val="004E75B2"/>
    <w:rsid w:val="004E7CB0"/>
    <w:rsid w:val="004E7CEA"/>
    <w:rsid w:val="004F0E19"/>
    <w:rsid w:val="004F20F4"/>
    <w:rsid w:val="004F297C"/>
    <w:rsid w:val="004F32B2"/>
    <w:rsid w:val="004F3442"/>
    <w:rsid w:val="004F54C9"/>
    <w:rsid w:val="004F54FC"/>
    <w:rsid w:val="004F5A44"/>
    <w:rsid w:val="004F611A"/>
    <w:rsid w:val="004F65E9"/>
    <w:rsid w:val="004F7C7C"/>
    <w:rsid w:val="0050187A"/>
    <w:rsid w:val="00502861"/>
    <w:rsid w:val="0050323F"/>
    <w:rsid w:val="00504AAF"/>
    <w:rsid w:val="0050511A"/>
    <w:rsid w:val="005058BE"/>
    <w:rsid w:val="005061F6"/>
    <w:rsid w:val="005076D0"/>
    <w:rsid w:val="00507978"/>
    <w:rsid w:val="00507C31"/>
    <w:rsid w:val="005100D3"/>
    <w:rsid w:val="005104E9"/>
    <w:rsid w:val="00511B3E"/>
    <w:rsid w:val="00511FBF"/>
    <w:rsid w:val="00511FF7"/>
    <w:rsid w:val="0051291A"/>
    <w:rsid w:val="005129D9"/>
    <w:rsid w:val="00512BD7"/>
    <w:rsid w:val="0051382D"/>
    <w:rsid w:val="00513BAC"/>
    <w:rsid w:val="005141A6"/>
    <w:rsid w:val="00514314"/>
    <w:rsid w:val="00514824"/>
    <w:rsid w:val="0051496E"/>
    <w:rsid w:val="00515761"/>
    <w:rsid w:val="00516574"/>
    <w:rsid w:val="005168D7"/>
    <w:rsid w:val="00517419"/>
    <w:rsid w:val="0051755D"/>
    <w:rsid w:val="00520865"/>
    <w:rsid w:val="00520DF9"/>
    <w:rsid w:val="005213F7"/>
    <w:rsid w:val="005214FE"/>
    <w:rsid w:val="00522F1C"/>
    <w:rsid w:val="00523298"/>
    <w:rsid w:val="00523E22"/>
    <w:rsid w:val="0052405E"/>
    <w:rsid w:val="00524C32"/>
    <w:rsid w:val="005258A7"/>
    <w:rsid w:val="0052715E"/>
    <w:rsid w:val="005272C8"/>
    <w:rsid w:val="0053032A"/>
    <w:rsid w:val="005303DA"/>
    <w:rsid w:val="005304D5"/>
    <w:rsid w:val="00530E32"/>
    <w:rsid w:val="005311F4"/>
    <w:rsid w:val="005317FC"/>
    <w:rsid w:val="00531FBC"/>
    <w:rsid w:val="005321F8"/>
    <w:rsid w:val="00532DED"/>
    <w:rsid w:val="00533563"/>
    <w:rsid w:val="00533AC4"/>
    <w:rsid w:val="0053452A"/>
    <w:rsid w:val="005357BE"/>
    <w:rsid w:val="00535A70"/>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308"/>
    <w:rsid w:val="0054544F"/>
    <w:rsid w:val="00545745"/>
    <w:rsid w:val="00545ABE"/>
    <w:rsid w:val="00545E06"/>
    <w:rsid w:val="0054633C"/>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94F"/>
    <w:rsid w:val="0055760E"/>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33CC"/>
    <w:rsid w:val="00574117"/>
    <w:rsid w:val="00576D2A"/>
    <w:rsid w:val="00577D36"/>
    <w:rsid w:val="0058069D"/>
    <w:rsid w:val="00580A10"/>
    <w:rsid w:val="005826A8"/>
    <w:rsid w:val="00582A34"/>
    <w:rsid w:val="005840BB"/>
    <w:rsid w:val="005844D8"/>
    <w:rsid w:val="00584AA1"/>
    <w:rsid w:val="005851ED"/>
    <w:rsid w:val="005857BD"/>
    <w:rsid w:val="00585AB2"/>
    <w:rsid w:val="00585CF3"/>
    <w:rsid w:val="005864A7"/>
    <w:rsid w:val="00586614"/>
    <w:rsid w:val="00586F96"/>
    <w:rsid w:val="00590B19"/>
    <w:rsid w:val="00590B57"/>
    <w:rsid w:val="00590C43"/>
    <w:rsid w:val="00591CFC"/>
    <w:rsid w:val="0059257D"/>
    <w:rsid w:val="00592A70"/>
    <w:rsid w:val="00593BE5"/>
    <w:rsid w:val="00594DA0"/>
    <w:rsid w:val="005968CA"/>
    <w:rsid w:val="00596A52"/>
    <w:rsid w:val="0059710B"/>
    <w:rsid w:val="005A0032"/>
    <w:rsid w:val="005A006A"/>
    <w:rsid w:val="005A0120"/>
    <w:rsid w:val="005A0A10"/>
    <w:rsid w:val="005A0ADB"/>
    <w:rsid w:val="005A17CD"/>
    <w:rsid w:val="005A266A"/>
    <w:rsid w:val="005A325D"/>
    <w:rsid w:val="005A37B1"/>
    <w:rsid w:val="005A3936"/>
    <w:rsid w:val="005A4422"/>
    <w:rsid w:val="005A4482"/>
    <w:rsid w:val="005A45D2"/>
    <w:rsid w:val="005A4E4B"/>
    <w:rsid w:val="005A5068"/>
    <w:rsid w:val="005A52FA"/>
    <w:rsid w:val="005A6200"/>
    <w:rsid w:val="005A69F8"/>
    <w:rsid w:val="005B140F"/>
    <w:rsid w:val="005B2513"/>
    <w:rsid w:val="005B2C5B"/>
    <w:rsid w:val="005B387D"/>
    <w:rsid w:val="005B43D7"/>
    <w:rsid w:val="005B44B5"/>
    <w:rsid w:val="005B5265"/>
    <w:rsid w:val="005B5583"/>
    <w:rsid w:val="005B5769"/>
    <w:rsid w:val="005B57DD"/>
    <w:rsid w:val="005B623E"/>
    <w:rsid w:val="005B75E5"/>
    <w:rsid w:val="005B7EA0"/>
    <w:rsid w:val="005B7F12"/>
    <w:rsid w:val="005C007B"/>
    <w:rsid w:val="005C06A1"/>
    <w:rsid w:val="005C0E00"/>
    <w:rsid w:val="005C144C"/>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642D"/>
    <w:rsid w:val="005D654D"/>
    <w:rsid w:val="005D670D"/>
    <w:rsid w:val="005E033B"/>
    <w:rsid w:val="005E13B6"/>
    <w:rsid w:val="005E1545"/>
    <w:rsid w:val="005E1900"/>
    <w:rsid w:val="005E1E25"/>
    <w:rsid w:val="005E24C3"/>
    <w:rsid w:val="005E254B"/>
    <w:rsid w:val="005E2966"/>
    <w:rsid w:val="005E2D97"/>
    <w:rsid w:val="005E3D14"/>
    <w:rsid w:val="005E3D51"/>
    <w:rsid w:val="005E3E0F"/>
    <w:rsid w:val="005E4E6D"/>
    <w:rsid w:val="005E61E7"/>
    <w:rsid w:val="005E635B"/>
    <w:rsid w:val="005E65C8"/>
    <w:rsid w:val="005E6A42"/>
    <w:rsid w:val="005E6D34"/>
    <w:rsid w:val="005E73B3"/>
    <w:rsid w:val="005E7B2B"/>
    <w:rsid w:val="005E7BB3"/>
    <w:rsid w:val="005F0437"/>
    <w:rsid w:val="005F056B"/>
    <w:rsid w:val="005F08AD"/>
    <w:rsid w:val="005F134F"/>
    <w:rsid w:val="005F1354"/>
    <w:rsid w:val="005F1814"/>
    <w:rsid w:val="005F1B05"/>
    <w:rsid w:val="005F206F"/>
    <w:rsid w:val="005F2D29"/>
    <w:rsid w:val="005F3F02"/>
    <w:rsid w:val="005F4CC4"/>
    <w:rsid w:val="005F5B19"/>
    <w:rsid w:val="005F6E3D"/>
    <w:rsid w:val="005F7C3F"/>
    <w:rsid w:val="006000CC"/>
    <w:rsid w:val="00600B13"/>
    <w:rsid w:val="00601159"/>
    <w:rsid w:val="006011A0"/>
    <w:rsid w:val="0060126E"/>
    <w:rsid w:val="00601872"/>
    <w:rsid w:val="00602636"/>
    <w:rsid w:val="006028F5"/>
    <w:rsid w:val="00602DBF"/>
    <w:rsid w:val="006030B8"/>
    <w:rsid w:val="0060328D"/>
    <w:rsid w:val="006033A3"/>
    <w:rsid w:val="00603767"/>
    <w:rsid w:val="00603F4B"/>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660"/>
    <w:rsid w:val="00625FDC"/>
    <w:rsid w:val="00626449"/>
    <w:rsid w:val="00626AE7"/>
    <w:rsid w:val="00626C44"/>
    <w:rsid w:val="00626E11"/>
    <w:rsid w:val="00631A03"/>
    <w:rsid w:val="00632595"/>
    <w:rsid w:val="00632677"/>
    <w:rsid w:val="006341F4"/>
    <w:rsid w:val="00635849"/>
    <w:rsid w:val="00635973"/>
    <w:rsid w:val="006365D7"/>
    <w:rsid w:val="006366E7"/>
    <w:rsid w:val="006368BD"/>
    <w:rsid w:val="00636AC3"/>
    <w:rsid w:val="00636C9A"/>
    <w:rsid w:val="0063759C"/>
    <w:rsid w:val="00640607"/>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19C7"/>
    <w:rsid w:val="00653250"/>
    <w:rsid w:val="00653288"/>
    <w:rsid w:val="0065452A"/>
    <w:rsid w:val="00655836"/>
    <w:rsid w:val="006558FA"/>
    <w:rsid w:val="00655B31"/>
    <w:rsid w:val="00655F09"/>
    <w:rsid w:val="00656CAF"/>
    <w:rsid w:val="00657A27"/>
    <w:rsid w:val="0066036F"/>
    <w:rsid w:val="00660A5E"/>
    <w:rsid w:val="00660F43"/>
    <w:rsid w:val="006614E7"/>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0AED"/>
    <w:rsid w:val="0069175A"/>
    <w:rsid w:val="00691D1B"/>
    <w:rsid w:val="00691D6A"/>
    <w:rsid w:val="00692DDC"/>
    <w:rsid w:val="006941AF"/>
    <w:rsid w:val="00694201"/>
    <w:rsid w:val="006946F1"/>
    <w:rsid w:val="00694860"/>
    <w:rsid w:val="00694A17"/>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17CD"/>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35E8"/>
    <w:rsid w:val="006C3E38"/>
    <w:rsid w:val="006C5171"/>
    <w:rsid w:val="006C627F"/>
    <w:rsid w:val="006C6326"/>
    <w:rsid w:val="006C64BC"/>
    <w:rsid w:val="006C6B02"/>
    <w:rsid w:val="006C7149"/>
    <w:rsid w:val="006C7C2C"/>
    <w:rsid w:val="006D05B9"/>
    <w:rsid w:val="006D130E"/>
    <w:rsid w:val="006D1527"/>
    <w:rsid w:val="006D224C"/>
    <w:rsid w:val="006D2A87"/>
    <w:rsid w:val="006D358B"/>
    <w:rsid w:val="006D45DB"/>
    <w:rsid w:val="006D460F"/>
    <w:rsid w:val="006D4FA3"/>
    <w:rsid w:val="006D54DF"/>
    <w:rsid w:val="006D6188"/>
    <w:rsid w:val="006D68D0"/>
    <w:rsid w:val="006D7481"/>
    <w:rsid w:val="006D7517"/>
    <w:rsid w:val="006E053F"/>
    <w:rsid w:val="006E207C"/>
    <w:rsid w:val="006E2A52"/>
    <w:rsid w:val="006E4936"/>
    <w:rsid w:val="006E55E7"/>
    <w:rsid w:val="006E5694"/>
    <w:rsid w:val="006E5C68"/>
    <w:rsid w:val="006E6C80"/>
    <w:rsid w:val="006E6D85"/>
    <w:rsid w:val="006E75C9"/>
    <w:rsid w:val="006F00FC"/>
    <w:rsid w:val="006F185F"/>
    <w:rsid w:val="006F225D"/>
    <w:rsid w:val="006F330E"/>
    <w:rsid w:val="006F3949"/>
    <w:rsid w:val="006F40AF"/>
    <w:rsid w:val="006F43F1"/>
    <w:rsid w:val="006F562A"/>
    <w:rsid w:val="006F5DB0"/>
    <w:rsid w:val="006F626C"/>
    <w:rsid w:val="006F629D"/>
    <w:rsid w:val="006F7255"/>
    <w:rsid w:val="0070096C"/>
    <w:rsid w:val="00700F14"/>
    <w:rsid w:val="00701020"/>
    <w:rsid w:val="00701570"/>
    <w:rsid w:val="007018C7"/>
    <w:rsid w:val="0070191F"/>
    <w:rsid w:val="007025E0"/>
    <w:rsid w:val="00702DB9"/>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72C"/>
    <w:rsid w:val="00716983"/>
    <w:rsid w:val="00716BD7"/>
    <w:rsid w:val="00721E22"/>
    <w:rsid w:val="00721E4C"/>
    <w:rsid w:val="00722462"/>
    <w:rsid w:val="007224B4"/>
    <w:rsid w:val="007224D2"/>
    <w:rsid w:val="007226DF"/>
    <w:rsid w:val="00723CD7"/>
    <w:rsid w:val="0072479F"/>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4243"/>
    <w:rsid w:val="00754906"/>
    <w:rsid w:val="0075532B"/>
    <w:rsid w:val="00755AAD"/>
    <w:rsid w:val="0075696F"/>
    <w:rsid w:val="00756A7F"/>
    <w:rsid w:val="007570DC"/>
    <w:rsid w:val="007570E0"/>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204D"/>
    <w:rsid w:val="00772682"/>
    <w:rsid w:val="00772974"/>
    <w:rsid w:val="00772C3F"/>
    <w:rsid w:val="00773F72"/>
    <w:rsid w:val="00774BA3"/>
    <w:rsid w:val="0077553C"/>
    <w:rsid w:val="00775AA1"/>
    <w:rsid w:val="00776631"/>
    <w:rsid w:val="00776780"/>
    <w:rsid w:val="00776839"/>
    <w:rsid w:val="00777767"/>
    <w:rsid w:val="00777C27"/>
    <w:rsid w:val="00777FF1"/>
    <w:rsid w:val="0078027F"/>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4BF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58E1"/>
    <w:rsid w:val="007B5B99"/>
    <w:rsid w:val="007B737D"/>
    <w:rsid w:val="007B7853"/>
    <w:rsid w:val="007B7AFC"/>
    <w:rsid w:val="007B7FB4"/>
    <w:rsid w:val="007C1F84"/>
    <w:rsid w:val="007C2CD0"/>
    <w:rsid w:val="007C37AE"/>
    <w:rsid w:val="007C39D8"/>
    <w:rsid w:val="007C3E2B"/>
    <w:rsid w:val="007C45A6"/>
    <w:rsid w:val="007C519B"/>
    <w:rsid w:val="007C5506"/>
    <w:rsid w:val="007C579F"/>
    <w:rsid w:val="007C6816"/>
    <w:rsid w:val="007C76FC"/>
    <w:rsid w:val="007D149E"/>
    <w:rsid w:val="007D20B5"/>
    <w:rsid w:val="007D2AF2"/>
    <w:rsid w:val="007D3464"/>
    <w:rsid w:val="007D37DF"/>
    <w:rsid w:val="007D3EC5"/>
    <w:rsid w:val="007D3F20"/>
    <w:rsid w:val="007D45DB"/>
    <w:rsid w:val="007D4B89"/>
    <w:rsid w:val="007D7A66"/>
    <w:rsid w:val="007D7D93"/>
    <w:rsid w:val="007E00AE"/>
    <w:rsid w:val="007E069A"/>
    <w:rsid w:val="007E0F66"/>
    <w:rsid w:val="007E12D5"/>
    <w:rsid w:val="007E1554"/>
    <w:rsid w:val="007E1F87"/>
    <w:rsid w:val="007E2389"/>
    <w:rsid w:val="007E2390"/>
    <w:rsid w:val="007E263C"/>
    <w:rsid w:val="007E2BA1"/>
    <w:rsid w:val="007E2DCF"/>
    <w:rsid w:val="007E56FA"/>
    <w:rsid w:val="007E5A3B"/>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FE9"/>
    <w:rsid w:val="0080447D"/>
    <w:rsid w:val="00806090"/>
    <w:rsid w:val="0080655B"/>
    <w:rsid w:val="00806DB4"/>
    <w:rsid w:val="00806EFF"/>
    <w:rsid w:val="00807605"/>
    <w:rsid w:val="00807BA2"/>
    <w:rsid w:val="00810503"/>
    <w:rsid w:val="0081256D"/>
    <w:rsid w:val="00812E2E"/>
    <w:rsid w:val="00814441"/>
    <w:rsid w:val="0081460A"/>
    <w:rsid w:val="00814924"/>
    <w:rsid w:val="008151A9"/>
    <w:rsid w:val="00815E7A"/>
    <w:rsid w:val="008167D2"/>
    <w:rsid w:val="00816D9D"/>
    <w:rsid w:val="008171E4"/>
    <w:rsid w:val="008173BF"/>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12B"/>
    <w:rsid w:val="00837521"/>
    <w:rsid w:val="00837DBD"/>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0D09"/>
    <w:rsid w:val="008612A6"/>
    <w:rsid w:val="00861BAD"/>
    <w:rsid w:val="0086232F"/>
    <w:rsid w:val="00862BF3"/>
    <w:rsid w:val="00862D56"/>
    <w:rsid w:val="0086326D"/>
    <w:rsid w:val="00863274"/>
    <w:rsid w:val="0086342D"/>
    <w:rsid w:val="008637F3"/>
    <w:rsid w:val="00863D28"/>
    <w:rsid w:val="00864120"/>
    <w:rsid w:val="00864677"/>
    <w:rsid w:val="00864AAD"/>
    <w:rsid w:val="00864B2D"/>
    <w:rsid w:val="00864EDB"/>
    <w:rsid w:val="00865014"/>
    <w:rsid w:val="0086590B"/>
    <w:rsid w:val="00866571"/>
    <w:rsid w:val="00866843"/>
    <w:rsid w:val="00866BCB"/>
    <w:rsid w:val="00866C36"/>
    <w:rsid w:val="00866C73"/>
    <w:rsid w:val="00867BF8"/>
    <w:rsid w:val="008700A3"/>
    <w:rsid w:val="0087088B"/>
    <w:rsid w:val="008708F9"/>
    <w:rsid w:val="00870B26"/>
    <w:rsid w:val="00870F65"/>
    <w:rsid w:val="00871D1C"/>
    <w:rsid w:val="00872C6A"/>
    <w:rsid w:val="00872F8C"/>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1FC0"/>
    <w:rsid w:val="008B20F2"/>
    <w:rsid w:val="008B2F73"/>
    <w:rsid w:val="008B3114"/>
    <w:rsid w:val="008B345D"/>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5A6"/>
    <w:rsid w:val="008D11C4"/>
    <w:rsid w:val="008D11DD"/>
    <w:rsid w:val="008D1F5C"/>
    <w:rsid w:val="008D1FE5"/>
    <w:rsid w:val="008D2019"/>
    <w:rsid w:val="008D2573"/>
    <w:rsid w:val="008D3363"/>
    <w:rsid w:val="008D4B05"/>
    <w:rsid w:val="008D4F17"/>
    <w:rsid w:val="008D70AC"/>
    <w:rsid w:val="008D7FDB"/>
    <w:rsid w:val="008E0029"/>
    <w:rsid w:val="008E1911"/>
    <w:rsid w:val="008E193A"/>
    <w:rsid w:val="008E325D"/>
    <w:rsid w:val="008E3BCA"/>
    <w:rsid w:val="008E3F99"/>
    <w:rsid w:val="008E48E4"/>
    <w:rsid w:val="008E6F14"/>
    <w:rsid w:val="008E7EB2"/>
    <w:rsid w:val="008F0733"/>
    <w:rsid w:val="008F160E"/>
    <w:rsid w:val="008F2709"/>
    <w:rsid w:val="008F51FF"/>
    <w:rsid w:val="008F71E2"/>
    <w:rsid w:val="008F742D"/>
    <w:rsid w:val="008F7A58"/>
    <w:rsid w:val="008F7AF1"/>
    <w:rsid w:val="009010BD"/>
    <w:rsid w:val="0090134B"/>
    <w:rsid w:val="00901C0D"/>
    <w:rsid w:val="009021A3"/>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7F7"/>
    <w:rsid w:val="00931AEF"/>
    <w:rsid w:val="00931D91"/>
    <w:rsid w:val="00932A5C"/>
    <w:rsid w:val="009330B1"/>
    <w:rsid w:val="00933839"/>
    <w:rsid w:val="00933A35"/>
    <w:rsid w:val="00934045"/>
    <w:rsid w:val="009351AC"/>
    <w:rsid w:val="00935653"/>
    <w:rsid w:val="009372F4"/>
    <w:rsid w:val="00937315"/>
    <w:rsid w:val="00937DD5"/>
    <w:rsid w:val="009409DE"/>
    <w:rsid w:val="00940FF2"/>
    <w:rsid w:val="0094100D"/>
    <w:rsid w:val="00941588"/>
    <w:rsid w:val="00942166"/>
    <w:rsid w:val="0094218B"/>
    <w:rsid w:val="00942266"/>
    <w:rsid w:val="00942ACB"/>
    <w:rsid w:val="00942E5B"/>
    <w:rsid w:val="00944E27"/>
    <w:rsid w:val="00944FB5"/>
    <w:rsid w:val="009459B1"/>
    <w:rsid w:val="00945EB2"/>
    <w:rsid w:val="009463B4"/>
    <w:rsid w:val="00946B47"/>
    <w:rsid w:val="00946EC9"/>
    <w:rsid w:val="009506B5"/>
    <w:rsid w:val="0095103B"/>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875"/>
    <w:rsid w:val="009709F3"/>
    <w:rsid w:val="00970B55"/>
    <w:rsid w:val="00970B9E"/>
    <w:rsid w:val="00971D97"/>
    <w:rsid w:val="00971F5C"/>
    <w:rsid w:val="00972E1F"/>
    <w:rsid w:val="00972EC8"/>
    <w:rsid w:val="00974CA7"/>
    <w:rsid w:val="009757F9"/>
    <w:rsid w:val="0097594A"/>
    <w:rsid w:val="00975DA5"/>
    <w:rsid w:val="00976030"/>
    <w:rsid w:val="0097736C"/>
    <w:rsid w:val="00977544"/>
    <w:rsid w:val="00977B3C"/>
    <w:rsid w:val="00980BD3"/>
    <w:rsid w:val="00980DED"/>
    <w:rsid w:val="00981BDD"/>
    <w:rsid w:val="00982B24"/>
    <w:rsid w:val="00983FFA"/>
    <w:rsid w:val="00984FEF"/>
    <w:rsid w:val="00986F94"/>
    <w:rsid w:val="00987E1D"/>
    <w:rsid w:val="00987F2F"/>
    <w:rsid w:val="009908A2"/>
    <w:rsid w:val="00991084"/>
    <w:rsid w:val="00991D1B"/>
    <w:rsid w:val="00991F0C"/>
    <w:rsid w:val="00992126"/>
    <w:rsid w:val="00993B39"/>
    <w:rsid w:val="00993C24"/>
    <w:rsid w:val="00993E37"/>
    <w:rsid w:val="009947E4"/>
    <w:rsid w:val="00995265"/>
    <w:rsid w:val="00995451"/>
    <w:rsid w:val="009961FE"/>
    <w:rsid w:val="009966A9"/>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10E1"/>
    <w:rsid w:val="009C122C"/>
    <w:rsid w:val="009C1B74"/>
    <w:rsid w:val="009C2049"/>
    <w:rsid w:val="009C3E7E"/>
    <w:rsid w:val="009C3F72"/>
    <w:rsid w:val="009C56A3"/>
    <w:rsid w:val="009C57CD"/>
    <w:rsid w:val="009C5B07"/>
    <w:rsid w:val="009C6FF8"/>
    <w:rsid w:val="009C7B1C"/>
    <w:rsid w:val="009D00A9"/>
    <w:rsid w:val="009D062A"/>
    <w:rsid w:val="009D0DF9"/>
    <w:rsid w:val="009D15E0"/>
    <w:rsid w:val="009D215C"/>
    <w:rsid w:val="009D219D"/>
    <w:rsid w:val="009D28BA"/>
    <w:rsid w:val="009D28EF"/>
    <w:rsid w:val="009D34FE"/>
    <w:rsid w:val="009D3E60"/>
    <w:rsid w:val="009D435A"/>
    <w:rsid w:val="009D44EF"/>
    <w:rsid w:val="009D4D1F"/>
    <w:rsid w:val="009D50BC"/>
    <w:rsid w:val="009D65ED"/>
    <w:rsid w:val="009D7DE3"/>
    <w:rsid w:val="009E01C0"/>
    <w:rsid w:val="009E0929"/>
    <w:rsid w:val="009E14F8"/>
    <w:rsid w:val="009E1EFB"/>
    <w:rsid w:val="009E25F2"/>
    <w:rsid w:val="009E3543"/>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CFB"/>
    <w:rsid w:val="009F7639"/>
    <w:rsid w:val="00A0033C"/>
    <w:rsid w:val="00A0075F"/>
    <w:rsid w:val="00A00B57"/>
    <w:rsid w:val="00A01399"/>
    <w:rsid w:val="00A018AD"/>
    <w:rsid w:val="00A03874"/>
    <w:rsid w:val="00A03EAF"/>
    <w:rsid w:val="00A040ED"/>
    <w:rsid w:val="00A0464C"/>
    <w:rsid w:val="00A048E4"/>
    <w:rsid w:val="00A04CE0"/>
    <w:rsid w:val="00A05B50"/>
    <w:rsid w:val="00A07BDB"/>
    <w:rsid w:val="00A07CAF"/>
    <w:rsid w:val="00A10C2A"/>
    <w:rsid w:val="00A1109D"/>
    <w:rsid w:val="00A112AD"/>
    <w:rsid w:val="00A11BA5"/>
    <w:rsid w:val="00A1319A"/>
    <w:rsid w:val="00A1379D"/>
    <w:rsid w:val="00A14DF8"/>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30F7B"/>
    <w:rsid w:val="00A31873"/>
    <w:rsid w:val="00A324E6"/>
    <w:rsid w:val="00A327B4"/>
    <w:rsid w:val="00A32C16"/>
    <w:rsid w:val="00A33C89"/>
    <w:rsid w:val="00A33CFB"/>
    <w:rsid w:val="00A342A0"/>
    <w:rsid w:val="00A342DE"/>
    <w:rsid w:val="00A35FD1"/>
    <w:rsid w:val="00A37451"/>
    <w:rsid w:val="00A41426"/>
    <w:rsid w:val="00A41F8C"/>
    <w:rsid w:val="00A42407"/>
    <w:rsid w:val="00A42A7D"/>
    <w:rsid w:val="00A42E60"/>
    <w:rsid w:val="00A452BC"/>
    <w:rsid w:val="00A45C29"/>
    <w:rsid w:val="00A464F0"/>
    <w:rsid w:val="00A46B61"/>
    <w:rsid w:val="00A46BC1"/>
    <w:rsid w:val="00A46D5B"/>
    <w:rsid w:val="00A4766B"/>
    <w:rsid w:val="00A504A2"/>
    <w:rsid w:val="00A50CEB"/>
    <w:rsid w:val="00A5120A"/>
    <w:rsid w:val="00A5204F"/>
    <w:rsid w:val="00A528D3"/>
    <w:rsid w:val="00A52ABC"/>
    <w:rsid w:val="00A52ECF"/>
    <w:rsid w:val="00A53423"/>
    <w:rsid w:val="00A546DE"/>
    <w:rsid w:val="00A54A41"/>
    <w:rsid w:val="00A553EE"/>
    <w:rsid w:val="00A5552D"/>
    <w:rsid w:val="00A55954"/>
    <w:rsid w:val="00A56C8B"/>
    <w:rsid w:val="00A576A8"/>
    <w:rsid w:val="00A61724"/>
    <w:rsid w:val="00A6188E"/>
    <w:rsid w:val="00A61B4E"/>
    <w:rsid w:val="00A61BE8"/>
    <w:rsid w:val="00A6300E"/>
    <w:rsid w:val="00A63DF1"/>
    <w:rsid w:val="00A63F27"/>
    <w:rsid w:val="00A646A2"/>
    <w:rsid w:val="00A64B04"/>
    <w:rsid w:val="00A64B31"/>
    <w:rsid w:val="00A64B81"/>
    <w:rsid w:val="00A6523B"/>
    <w:rsid w:val="00A653BA"/>
    <w:rsid w:val="00A6542D"/>
    <w:rsid w:val="00A6583A"/>
    <w:rsid w:val="00A65B6C"/>
    <w:rsid w:val="00A65BF8"/>
    <w:rsid w:val="00A66E87"/>
    <w:rsid w:val="00A66FB9"/>
    <w:rsid w:val="00A67368"/>
    <w:rsid w:val="00A7059F"/>
    <w:rsid w:val="00A70E2E"/>
    <w:rsid w:val="00A71BDC"/>
    <w:rsid w:val="00A7291D"/>
    <w:rsid w:val="00A72D78"/>
    <w:rsid w:val="00A72F2C"/>
    <w:rsid w:val="00A736D5"/>
    <w:rsid w:val="00A74502"/>
    <w:rsid w:val="00A751E4"/>
    <w:rsid w:val="00A755F1"/>
    <w:rsid w:val="00A756A7"/>
    <w:rsid w:val="00A76532"/>
    <w:rsid w:val="00A767CD"/>
    <w:rsid w:val="00A778DF"/>
    <w:rsid w:val="00A77D18"/>
    <w:rsid w:val="00A815AD"/>
    <w:rsid w:val="00A81621"/>
    <w:rsid w:val="00A81639"/>
    <w:rsid w:val="00A818E2"/>
    <w:rsid w:val="00A81AC8"/>
    <w:rsid w:val="00A829DC"/>
    <w:rsid w:val="00A82F9B"/>
    <w:rsid w:val="00A83032"/>
    <w:rsid w:val="00A8342C"/>
    <w:rsid w:val="00A8505C"/>
    <w:rsid w:val="00A85115"/>
    <w:rsid w:val="00A8599A"/>
    <w:rsid w:val="00A9050E"/>
    <w:rsid w:val="00A908FB"/>
    <w:rsid w:val="00A9177B"/>
    <w:rsid w:val="00A92790"/>
    <w:rsid w:val="00A92C42"/>
    <w:rsid w:val="00A92F8E"/>
    <w:rsid w:val="00A94A01"/>
    <w:rsid w:val="00A95036"/>
    <w:rsid w:val="00A95060"/>
    <w:rsid w:val="00A95185"/>
    <w:rsid w:val="00A952D2"/>
    <w:rsid w:val="00A955D5"/>
    <w:rsid w:val="00A95608"/>
    <w:rsid w:val="00A95F82"/>
    <w:rsid w:val="00A965E2"/>
    <w:rsid w:val="00A97313"/>
    <w:rsid w:val="00AA04B1"/>
    <w:rsid w:val="00AA0AAA"/>
    <w:rsid w:val="00AA2599"/>
    <w:rsid w:val="00AA2B27"/>
    <w:rsid w:val="00AA2B49"/>
    <w:rsid w:val="00AA2D54"/>
    <w:rsid w:val="00AA4BE8"/>
    <w:rsid w:val="00AA4CD1"/>
    <w:rsid w:val="00AA5614"/>
    <w:rsid w:val="00AA5B3A"/>
    <w:rsid w:val="00AA696A"/>
    <w:rsid w:val="00AA6F7F"/>
    <w:rsid w:val="00AA7A87"/>
    <w:rsid w:val="00AB0993"/>
    <w:rsid w:val="00AB0AE2"/>
    <w:rsid w:val="00AB0EBF"/>
    <w:rsid w:val="00AB1163"/>
    <w:rsid w:val="00AB4C90"/>
    <w:rsid w:val="00AB682C"/>
    <w:rsid w:val="00AB70BB"/>
    <w:rsid w:val="00AC08FC"/>
    <w:rsid w:val="00AC3190"/>
    <w:rsid w:val="00AC3580"/>
    <w:rsid w:val="00AC4A2D"/>
    <w:rsid w:val="00AC54C2"/>
    <w:rsid w:val="00AC5954"/>
    <w:rsid w:val="00AC61AF"/>
    <w:rsid w:val="00AC6420"/>
    <w:rsid w:val="00AC783A"/>
    <w:rsid w:val="00AC78D5"/>
    <w:rsid w:val="00AD221B"/>
    <w:rsid w:val="00AD2303"/>
    <w:rsid w:val="00AD2521"/>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5F43"/>
    <w:rsid w:val="00AD69D0"/>
    <w:rsid w:val="00AD7000"/>
    <w:rsid w:val="00AD73E4"/>
    <w:rsid w:val="00AD7E2D"/>
    <w:rsid w:val="00AE07FA"/>
    <w:rsid w:val="00AE08D3"/>
    <w:rsid w:val="00AE0CAF"/>
    <w:rsid w:val="00AE0E9F"/>
    <w:rsid w:val="00AE1A73"/>
    <w:rsid w:val="00AE2707"/>
    <w:rsid w:val="00AE2AA8"/>
    <w:rsid w:val="00AE324E"/>
    <w:rsid w:val="00AE3B62"/>
    <w:rsid w:val="00AE4E32"/>
    <w:rsid w:val="00AE5845"/>
    <w:rsid w:val="00AE6454"/>
    <w:rsid w:val="00AE6D54"/>
    <w:rsid w:val="00AE7626"/>
    <w:rsid w:val="00AE7710"/>
    <w:rsid w:val="00AE77B6"/>
    <w:rsid w:val="00AE7999"/>
    <w:rsid w:val="00AE7D0F"/>
    <w:rsid w:val="00AF06FD"/>
    <w:rsid w:val="00AF0734"/>
    <w:rsid w:val="00AF2430"/>
    <w:rsid w:val="00AF24A2"/>
    <w:rsid w:val="00AF2F7C"/>
    <w:rsid w:val="00AF3044"/>
    <w:rsid w:val="00AF3BCF"/>
    <w:rsid w:val="00AF3F29"/>
    <w:rsid w:val="00AF692E"/>
    <w:rsid w:val="00AF70D1"/>
    <w:rsid w:val="00AF75F5"/>
    <w:rsid w:val="00B00513"/>
    <w:rsid w:val="00B011B2"/>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991"/>
    <w:rsid w:val="00B11C6E"/>
    <w:rsid w:val="00B135B7"/>
    <w:rsid w:val="00B13B73"/>
    <w:rsid w:val="00B14737"/>
    <w:rsid w:val="00B14CA1"/>
    <w:rsid w:val="00B14D47"/>
    <w:rsid w:val="00B14EB7"/>
    <w:rsid w:val="00B15C92"/>
    <w:rsid w:val="00B162CC"/>
    <w:rsid w:val="00B16913"/>
    <w:rsid w:val="00B16A23"/>
    <w:rsid w:val="00B16ECB"/>
    <w:rsid w:val="00B1754D"/>
    <w:rsid w:val="00B20455"/>
    <w:rsid w:val="00B2115E"/>
    <w:rsid w:val="00B2165D"/>
    <w:rsid w:val="00B21896"/>
    <w:rsid w:val="00B2208C"/>
    <w:rsid w:val="00B22476"/>
    <w:rsid w:val="00B229D6"/>
    <w:rsid w:val="00B2303F"/>
    <w:rsid w:val="00B23D07"/>
    <w:rsid w:val="00B24896"/>
    <w:rsid w:val="00B251F1"/>
    <w:rsid w:val="00B25D67"/>
    <w:rsid w:val="00B261C1"/>
    <w:rsid w:val="00B261D6"/>
    <w:rsid w:val="00B26B28"/>
    <w:rsid w:val="00B26F61"/>
    <w:rsid w:val="00B2732C"/>
    <w:rsid w:val="00B274DD"/>
    <w:rsid w:val="00B27573"/>
    <w:rsid w:val="00B27DD0"/>
    <w:rsid w:val="00B30AF1"/>
    <w:rsid w:val="00B30B3C"/>
    <w:rsid w:val="00B30CBB"/>
    <w:rsid w:val="00B31B98"/>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4D26"/>
    <w:rsid w:val="00B45AE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F32"/>
    <w:rsid w:val="00B612CC"/>
    <w:rsid w:val="00B61445"/>
    <w:rsid w:val="00B61459"/>
    <w:rsid w:val="00B61FA8"/>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62F"/>
    <w:rsid w:val="00B71955"/>
    <w:rsid w:val="00B71AA8"/>
    <w:rsid w:val="00B71AB8"/>
    <w:rsid w:val="00B71C50"/>
    <w:rsid w:val="00B7237E"/>
    <w:rsid w:val="00B7261E"/>
    <w:rsid w:val="00B72FB5"/>
    <w:rsid w:val="00B733B5"/>
    <w:rsid w:val="00B7341B"/>
    <w:rsid w:val="00B7388D"/>
    <w:rsid w:val="00B759A6"/>
    <w:rsid w:val="00B7660F"/>
    <w:rsid w:val="00B76F1C"/>
    <w:rsid w:val="00B77903"/>
    <w:rsid w:val="00B807BC"/>
    <w:rsid w:val="00B80DF7"/>
    <w:rsid w:val="00B82CE7"/>
    <w:rsid w:val="00B83D18"/>
    <w:rsid w:val="00B842CD"/>
    <w:rsid w:val="00B85287"/>
    <w:rsid w:val="00B85723"/>
    <w:rsid w:val="00B85FE4"/>
    <w:rsid w:val="00B90558"/>
    <w:rsid w:val="00B918D7"/>
    <w:rsid w:val="00B91D25"/>
    <w:rsid w:val="00B93832"/>
    <w:rsid w:val="00B93C34"/>
    <w:rsid w:val="00B94F54"/>
    <w:rsid w:val="00B94F8A"/>
    <w:rsid w:val="00B95267"/>
    <w:rsid w:val="00B96A05"/>
    <w:rsid w:val="00B97B7F"/>
    <w:rsid w:val="00BA086A"/>
    <w:rsid w:val="00BA0CDA"/>
    <w:rsid w:val="00BA2488"/>
    <w:rsid w:val="00BA2CA3"/>
    <w:rsid w:val="00BA3043"/>
    <w:rsid w:val="00BA355D"/>
    <w:rsid w:val="00BA3866"/>
    <w:rsid w:val="00BA3DE4"/>
    <w:rsid w:val="00BA4782"/>
    <w:rsid w:val="00BA48B6"/>
    <w:rsid w:val="00BA4A02"/>
    <w:rsid w:val="00BA513C"/>
    <w:rsid w:val="00BA5505"/>
    <w:rsid w:val="00BA5862"/>
    <w:rsid w:val="00BA5EE6"/>
    <w:rsid w:val="00BA5F3A"/>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3994"/>
    <w:rsid w:val="00BB477D"/>
    <w:rsid w:val="00BB49E2"/>
    <w:rsid w:val="00BB4F6C"/>
    <w:rsid w:val="00BB5C3E"/>
    <w:rsid w:val="00BB76C1"/>
    <w:rsid w:val="00BB7A5C"/>
    <w:rsid w:val="00BC00D6"/>
    <w:rsid w:val="00BC0634"/>
    <w:rsid w:val="00BC0A50"/>
    <w:rsid w:val="00BC0C9E"/>
    <w:rsid w:val="00BC1977"/>
    <w:rsid w:val="00BC33BA"/>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207B"/>
    <w:rsid w:val="00BD3E33"/>
    <w:rsid w:val="00BD461A"/>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2B13"/>
    <w:rsid w:val="00BE3417"/>
    <w:rsid w:val="00BE3628"/>
    <w:rsid w:val="00BE3A26"/>
    <w:rsid w:val="00BE4981"/>
    <w:rsid w:val="00BE4A8A"/>
    <w:rsid w:val="00BE514A"/>
    <w:rsid w:val="00BE6087"/>
    <w:rsid w:val="00BE6310"/>
    <w:rsid w:val="00BE6535"/>
    <w:rsid w:val="00BE65BF"/>
    <w:rsid w:val="00BE6F5E"/>
    <w:rsid w:val="00BE7A30"/>
    <w:rsid w:val="00BF04D7"/>
    <w:rsid w:val="00BF08A5"/>
    <w:rsid w:val="00BF1796"/>
    <w:rsid w:val="00BF1C1C"/>
    <w:rsid w:val="00BF1CC1"/>
    <w:rsid w:val="00BF21F4"/>
    <w:rsid w:val="00BF23FA"/>
    <w:rsid w:val="00BF33D8"/>
    <w:rsid w:val="00BF3428"/>
    <w:rsid w:val="00BF37C2"/>
    <w:rsid w:val="00BF3E7F"/>
    <w:rsid w:val="00BF54AB"/>
    <w:rsid w:val="00BF5D10"/>
    <w:rsid w:val="00BF60A3"/>
    <w:rsid w:val="00BF6D50"/>
    <w:rsid w:val="00BF7588"/>
    <w:rsid w:val="00C00FF1"/>
    <w:rsid w:val="00C01441"/>
    <w:rsid w:val="00C02B09"/>
    <w:rsid w:val="00C03E9C"/>
    <w:rsid w:val="00C041AC"/>
    <w:rsid w:val="00C04C14"/>
    <w:rsid w:val="00C04F3F"/>
    <w:rsid w:val="00C05045"/>
    <w:rsid w:val="00C0592E"/>
    <w:rsid w:val="00C06C70"/>
    <w:rsid w:val="00C07019"/>
    <w:rsid w:val="00C07386"/>
    <w:rsid w:val="00C106B0"/>
    <w:rsid w:val="00C10912"/>
    <w:rsid w:val="00C1094A"/>
    <w:rsid w:val="00C110E2"/>
    <w:rsid w:val="00C115E5"/>
    <w:rsid w:val="00C12062"/>
    <w:rsid w:val="00C127DE"/>
    <w:rsid w:val="00C131F6"/>
    <w:rsid w:val="00C13237"/>
    <w:rsid w:val="00C13392"/>
    <w:rsid w:val="00C1493E"/>
    <w:rsid w:val="00C1555D"/>
    <w:rsid w:val="00C15A78"/>
    <w:rsid w:val="00C164CF"/>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26F65"/>
    <w:rsid w:val="00C300AB"/>
    <w:rsid w:val="00C3043F"/>
    <w:rsid w:val="00C30E85"/>
    <w:rsid w:val="00C317D1"/>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42F2"/>
    <w:rsid w:val="00C4486E"/>
    <w:rsid w:val="00C45154"/>
    <w:rsid w:val="00C45D14"/>
    <w:rsid w:val="00C4690D"/>
    <w:rsid w:val="00C4779D"/>
    <w:rsid w:val="00C47906"/>
    <w:rsid w:val="00C47EB3"/>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686E"/>
    <w:rsid w:val="00C67312"/>
    <w:rsid w:val="00C6787A"/>
    <w:rsid w:val="00C7051A"/>
    <w:rsid w:val="00C70673"/>
    <w:rsid w:val="00C7068C"/>
    <w:rsid w:val="00C70697"/>
    <w:rsid w:val="00C706BA"/>
    <w:rsid w:val="00C70766"/>
    <w:rsid w:val="00C7094E"/>
    <w:rsid w:val="00C71B2D"/>
    <w:rsid w:val="00C71B35"/>
    <w:rsid w:val="00C71BBE"/>
    <w:rsid w:val="00C7281B"/>
    <w:rsid w:val="00C73380"/>
    <w:rsid w:val="00C738F5"/>
    <w:rsid w:val="00C741F4"/>
    <w:rsid w:val="00C74B58"/>
    <w:rsid w:val="00C767FD"/>
    <w:rsid w:val="00C76B4D"/>
    <w:rsid w:val="00C77089"/>
    <w:rsid w:val="00C770D0"/>
    <w:rsid w:val="00C804D0"/>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2243"/>
    <w:rsid w:val="00C941F5"/>
    <w:rsid w:val="00CA015A"/>
    <w:rsid w:val="00CA01D3"/>
    <w:rsid w:val="00CA0F58"/>
    <w:rsid w:val="00CA1165"/>
    <w:rsid w:val="00CA1F86"/>
    <w:rsid w:val="00CA225D"/>
    <w:rsid w:val="00CA2F57"/>
    <w:rsid w:val="00CA32BB"/>
    <w:rsid w:val="00CA357B"/>
    <w:rsid w:val="00CA4661"/>
    <w:rsid w:val="00CA490C"/>
    <w:rsid w:val="00CA594F"/>
    <w:rsid w:val="00CA5F13"/>
    <w:rsid w:val="00CA6234"/>
    <w:rsid w:val="00CA6312"/>
    <w:rsid w:val="00CA72B2"/>
    <w:rsid w:val="00CA7CCB"/>
    <w:rsid w:val="00CB0C84"/>
    <w:rsid w:val="00CB121F"/>
    <w:rsid w:val="00CB1F91"/>
    <w:rsid w:val="00CB2BA8"/>
    <w:rsid w:val="00CB3A8F"/>
    <w:rsid w:val="00CB4306"/>
    <w:rsid w:val="00CB52E5"/>
    <w:rsid w:val="00CB5B89"/>
    <w:rsid w:val="00CB5ED2"/>
    <w:rsid w:val="00CB5FF4"/>
    <w:rsid w:val="00CB7395"/>
    <w:rsid w:val="00CB7418"/>
    <w:rsid w:val="00CB7FB8"/>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12E0"/>
    <w:rsid w:val="00CD1BFA"/>
    <w:rsid w:val="00CD22E5"/>
    <w:rsid w:val="00CD24C4"/>
    <w:rsid w:val="00CD3FF6"/>
    <w:rsid w:val="00CD542E"/>
    <w:rsid w:val="00CD58CB"/>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384F"/>
    <w:rsid w:val="00D04024"/>
    <w:rsid w:val="00D04358"/>
    <w:rsid w:val="00D04AA6"/>
    <w:rsid w:val="00D04BA6"/>
    <w:rsid w:val="00D04FC5"/>
    <w:rsid w:val="00D068B9"/>
    <w:rsid w:val="00D07FC6"/>
    <w:rsid w:val="00D102B3"/>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C6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D9F"/>
    <w:rsid w:val="00D40ECD"/>
    <w:rsid w:val="00D4131E"/>
    <w:rsid w:val="00D413F2"/>
    <w:rsid w:val="00D41AFB"/>
    <w:rsid w:val="00D41F9B"/>
    <w:rsid w:val="00D42045"/>
    <w:rsid w:val="00D429BF"/>
    <w:rsid w:val="00D43D28"/>
    <w:rsid w:val="00D447EF"/>
    <w:rsid w:val="00D45546"/>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9D3"/>
    <w:rsid w:val="00D65BAA"/>
    <w:rsid w:val="00D6600B"/>
    <w:rsid w:val="00D66686"/>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CF4"/>
    <w:rsid w:val="00D86AC7"/>
    <w:rsid w:val="00D86AF5"/>
    <w:rsid w:val="00D87968"/>
    <w:rsid w:val="00D9083A"/>
    <w:rsid w:val="00D909BB"/>
    <w:rsid w:val="00D90BBA"/>
    <w:rsid w:val="00D90F39"/>
    <w:rsid w:val="00D90F58"/>
    <w:rsid w:val="00D90F99"/>
    <w:rsid w:val="00D920FD"/>
    <w:rsid w:val="00D9249E"/>
    <w:rsid w:val="00D92976"/>
    <w:rsid w:val="00D93BB5"/>
    <w:rsid w:val="00D93BBC"/>
    <w:rsid w:val="00D95091"/>
    <w:rsid w:val="00D95D0F"/>
    <w:rsid w:val="00D95F2D"/>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7E0E"/>
    <w:rsid w:val="00DB069E"/>
    <w:rsid w:val="00DB09E2"/>
    <w:rsid w:val="00DB221C"/>
    <w:rsid w:val="00DB25E6"/>
    <w:rsid w:val="00DB27B2"/>
    <w:rsid w:val="00DB2DA8"/>
    <w:rsid w:val="00DB30E0"/>
    <w:rsid w:val="00DB393A"/>
    <w:rsid w:val="00DB5160"/>
    <w:rsid w:val="00DB57CA"/>
    <w:rsid w:val="00DB5E52"/>
    <w:rsid w:val="00DB6185"/>
    <w:rsid w:val="00DB63F7"/>
    <w:rsid w:val="00DB7058"/>
    <w:rsid w:val="00DB743E"/>
    <w:rsid w:val="00DC0059"/>
    <w:rsid w:val="00DC279A"/>
    <w:rsid w:val="00DC2D63"/>
    <w:rsid w:val="00DC3585"/>
    <w:rsid w:val="00DC3DD0"/>
    <w:rsid w:val="00DC4130"/>
    <w:rsid w:val="00DC6357"/>
    <w:rsid w:val="00DC717A"/>
    <w:rsid w:val="00DC71E4"/>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D48"/>
    <w:rsid w:val="00DE1FD7"/>
    <w:rsid w:val="00DE287B"/>
    <w:rsid w:val="00DE392C"/>
    <w:rsid w:val="00DE3F19"/>
    <w:rsid w:val="00DE57A2"/>
    <w:rsid w:val="00DE5944"/>
    <w:rsid w:val="00DE63DF"/>
    <w:rsid w:val="00DE68F1"/>
    <w:rsid w:val="00DE6A59"/>
    <w:rsid w:val="00DE6D07"/>
    <w:rsid w:val="00DE7E50"/>
    <w:rsid w:val="00DF14BD"/>
    <w:rsid w:val="00DF1D50"/>
    <w:rsid w:val="00DF25CB"/>
    <w:rsid w:val="00DF3768"/>
    <w:rsid w:val="00DF4359"/>
    <w:rsid w:val="00DF4D9A"/>
    <w:rsid w:val="00DF50C1"/>
    <w:rsid w:val="00DF514C"/>
    <w:rsid w:val="00DF5263"/>
    <w:rsid w:val="00DF52F2"/>
    <w:rsid w:val="00DF63A3"/>
    <w:rsid w:val="00E004AF"/>
    <w:rsid w:val="00E0186B"/>
    <w:rsid w:val="00E01E5E"/>
    <w:rsid w:val="00E02398"/>
    <w:rsid w:val="00E027B6"/>
    <w:rsid w:val="00E03779"/>
    <w:rsid w:val="00E05452"/>
    <w:rsid w:val="00E05A04"/>
    <w:rsid w:val="00E05BC8"/>
    <w:rsid w:val="00E073D6"/>
    <w:rsid w:val="00E101DE"/>
    <w:rsid w:val="00E110B1"/>
    <w:rsid w:val="00E1141B"/>
    <w:rsid w:val="00E122C5"/>
    <w:rsid w:val="00E12B3D"/>
    <w:rsid w:val="00E12DBE"/>
    <w:rsid w:val="00E13EBC"/>
    <w:rsid w:val="00E15152"/>
    <w:rsid w:val="00E151CD"/>
    <w:rsid w:val="00E15BEB"/>
    <w:rsid w:val="00E16B2B"/>
    <w:rsid w:val="00E16C0C"/>
    <w:rsid w:val="00E16F49"/>
    <w:rsid w:val="00E17746"/>
    <w:rsid w:val="00E178AA"/>
    <w:rsid w:val="00E17912"/>
    <w:rsid w:val="00E17A5E"/>
    <w:rsid w:val="00E20A59"/>
    <w:rsid w:val="00E20BC5"/>
    <w:rsid w:val="00E21577"/>
    <w:rsid w:val="00E2193E"/>
    <w:rsid w:val="00E21B9A"/>
    <w:rsid w:val="00E21FE0"/>
    <w:rsid w:val="00E23971"/>
    <w:rsid w:val="00E24454"/>
    <w:rsid w:val="00E251A8"/>
    <w:rsid w:val="00E256F6"/>
    <w:rsid w:val="00E26040"/>
    <w:rsid w:val="00E27480"/>
    <w:rsid w:val="00E3181A"/>
    <w:rsid w:val="00E31BD4"/>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D5E"/>
    <w:rsid w:val="00E51F16"/>
    <w:rsid w:val="00E521B6"/>
    <w:rsid w:val="00E52844"/>
    <w:rsid w:val="00E52A3D"/>
    <w:rsid w:val="00E52F03"/>
    <w:rsid w:val="00E53742"/>
    <w:rsid w:val="00E5404A"/>
    <w:rsid w:val="00E5417B"/>
    <w:rsid w:val="00E545FA"/>
    <w:rsid w:val="00E54DA2"/>
    <w:rsid w:val="00E5539E"/>
    <w:rsid w:val="00E56435"/>
    <w:rsid w:val="00E571A0"/>
    <w:rsid w:val="00E5780C"/>
    <w:rsid w:val="00E6049D"/>
    <w:rsid w:val="00E60C45"/>
    <w:rsid w:val="00E61689"/>
    <w:rsid w:val="00E616EE"/>
    <w:rsid w:val="00E636DE"/>
    <w:rsid w:val="00E63EA8"/>
    <w:rsid w:val="00E642DC"/>
    <w:rsid w:val="00E64D45"/>
    <w:rsid w:val="00E64D5D"/>
    <w:rsid w:val="00E662A1"/>
    <w:rsid w:val="00E722DC"/>
    <w:rsid w:val="00E7276D"/>
    <w:rsid w:val="00E72D58"/>
    <w:rsid w:val="00E73DD7"/>
    <w:rsid w:val="00E7514C"/>
    <w:rsid w:val="00E7523C"/>
    <w:rsid w:val="00E7531E"/>
    <w:rsid w:val="00E767B9"/>
    <w:rsid w:val="00E77029"/>
    <w:rsid w:val="00E8013C"/>
    <w:rsid w:val="00E80888"/>
    <w:rsid w:val="00E808DF"/>
    <w:rsid w:val="00E85477"/>
    <w:rsid w:val="00E85811"/>
    <w:rsid w:val="00E85905"/>
    <w:rsid w:val="00E85A74"/>
    <w:rsid w:val="00E8730D"/>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7AC2"/>
    <w:rsid w:val="00EB112E"/>
    <w:rsid w:val="00EB1585"/>
    <w:rsid w:val="00EB1E9D"/>
    <w:rsid w:val="00EB2075"/>
    <w:rsid w:val="00EB2731"/>
    <w:rsid w:val="00EB351C"/>
    <w:rsid w:val="00EB3D2C"/>
    <w:rsid w:val="00EB40C7"/>
    <w:rsid w:val="00EB5143"/>
    <w:rsid w:val="00EB6C08"/>
    <w:rsid w:val="00EC0416"/>
    <w:rsid w:val="00EC2C76"/>
    <w:rsid w:val="00EC2EF4"/>
    <w:rsid w:val="00EC41D0"/>
    <w:rsid w:val="00EC424F"/>
    <w:rsid w:val="00EC4E28"/>
    <w:rsid w:val="00EC4E34"/>
    <w:rsid w:val="00EC58D8"/>
    <w:rsid w:val="00EC5A40"/>
    <w:rsid w:val="00EC5CED"/>
    <w:rsid w:val="00ED06F9"/>
    <w:rsid w:val="00ED0CAF"/>
    <w:rsid w:val="00ED0DB2"/>
    <w:rsid w:val="00ED11C4"/>
    <w:rsid w:val="00ED307B"/>
    <w:rsid w:val="00ED40BC"/>
    <w:rsid w:val="00ED419F"/>
    <w:rsid w:val="00ED447D"/>
    <w:rsid w:val="00ED453A"/>
    <w:rsid w:val="00ED4D5D"/>
    <w:rsid w:val="00ED61BA"/>
    <w:rsid w:val="00ED66B5"/>
    <w:rsid w:val="00ED6E87"/>
    <w:rsid w:val="00ED7C24"/>
    <w:rsid w:val="00EE0A60"/>
    <w:rsid w:val="00EE12F7"/>
    <w:rsid w:val="00EE1419"/>
    <w:rsid w:val="00EE18C0"/>
    <w:rsid w:val="00EE312A"/>
    <w:rsid w:val="00EE346C"/>
    <w:rsid w:val="00EE3C13"/>
    <w:rsid w:val="00EE3FC4"/>
    <w:rsid w:val="00EE4F43"/>
    <w:rsid w:val="00EE59F0"/>
    <w:rsid w:val="00EE5C1A"/>
    <w:rsid w:val="00EE62B3"/>
    <w:rsid w:val="00EE6A35"/>
    <w:rsid w:val="00EE7013"/>
    <w:rsid w:val="00EE733F"/>
    <w:rsid w:val="00EF0361"/>
    <w:rsid w:val="00EF041C"/>
    <w:rsid w:val="00EF0EE0"/>
    <w:rsid w:val="00EF224C"/>
    <w:rsid w:val="00EF3EFA"/>
    <w:rsid w:val="00EF411F"/>
    <w:rsid w:val="00EF4720"/>
    <w:rsid w:val="00EF479E"/>
    <w:rsid w:val="00EF5B01"/>
    <w:rsid w:val="00EF5D97"/>
    <w:rsid w:val="00EF61B9"/>
    <w:rsid w:val="00EF6499"/>
    <w:rsid w:val="00EF66EF"/>
    <w:rsid w:val="00EF7461"/>
    <w:rsid w:val="00EF76A5"/>
    <w:rsid w:val="00EF7985"/>
    <w:rsid w:val="00EF7B3F"/>
    <w:rsid w:val="00F02468"/>
    <w:rsid w:val="00F0388A"/>
    <w:rsid w:val="00F04C3E"/>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60"/>
    <w:rsid w:val="00F270D4"/>
    <w:rsid w:val="00F27A79"/>
    <w:rsid w:val="00F30063"/>
    <w:rsid w:val="00F304E6"/>
    <w:rsid w:val="00F3051B"/>
    <w:rsid w:val="00F30689"/>
    <w:rsid w:val="00F30AD7"/>
    <w:rsid w:val="00F30B5C"/>
    <w:rsid w:val="00F31260"/>
    <w:rsid w:val="00F32BB6"/>
    <w:rsid w:val="00F3396F"/>
    <w:rsid w:val="00F33B7B"/>
    <w:rsid w:val="00F33EC6"/>
    <w:rsid w:val="00F33FFF"/>
    <w:rsid w:val="00F3418A"/>
    <w:rsid w:val="00F34529"/>
    <w:rsid w:val="00F34F73"/>
    <w:rsid w:val="00F35A91"/>
    <w:rsid w:val="00F36512"/>
    <w:rsid w:val="00F368FC"/>
    <w:rsid w:val="00F369E4"/>
    <w:rsid w:val="00F36A09"/>
    <w:rsid w:val="00F3727E"/>
    <w:rsid w:val="00F374F9"/>
    <w:rsid w:val="00F37B10"/>
    <w:rsid w:val="00F405B7"/>
    <w:rsid w:val="00F41518"/>
    <w:rsid w:val="00F41D14"/>
    <w:rsid w:val="00F43F33"/>
    <w:rsid w:val="00F43F3C"/>
    <w:rsid w:val="00F45ADC"/>
    <w:rsid w:val="00F45D36"/>
    <w:rsid w:val="00F462AA"/>
    <w:rsid w:val="00F46B89"/>
    <w:rsid w:val="00F4754A"/>
    <w:rsid w:val="00F501EF"/>
    <w:rsid w:val="00F5043F"/>
    <w:rsid w:val="00F50F63"/>
    <w:rsid w:val="00F5187C"/>
    <w:rsid w:val="00F51CD8"/>
    <w:rsid w:val="00F51F9A"/>
    <w:rsid w:val="00F52706"/>
    <w:rsid w:val="00F53435"/>
    <w:rsid w:val="00F53568"/>
    <w:rsid w:val="00F53888"/>
    <w:rsid w:val="00F54F4B"/>
    <w:rsid w:val="00F576AB"/>
    <w:rsid w:val="00F57EDF"/>
    <w:rsid w:val="00F6009E"/>
    <w:rsid w:val="00F617B4"/>
    <w:rsid w:val="00F618EB"/>
    <w:rsid w:val="00F61C3E"/>
    <w:rsid w:val="00F6336A"/>
    <w:rsid w:val="00F63985"/>
    <w:rsid w:val="00F639E2"/>
    <w:rsid w:val="00F63CE8"/>
    <w:rsid w:val="00F63EB4"/>
    <w:rsid w:val="00F6467F"/>
    <w:rsid w:val="00F662F8"/>
    <w:rsid w:val="00F669CE"/>
    <w:rsid w:val="00F66AE0"/>
    <w:rsid w:val="00F70C34"/>
    <w:rsid w:val="00F70D9E"/>
    <w:rsid w:val="00F71223"/>
    <w:rsid w:val="00F721C9"/>
    <w:rsid w:val="00F72DD2"/>
    <w:rsid w:val="00F7311A"/>
    <w:rsid w:val="00F73B14"/>
    <w:rsid w:val="00F74DAC"/>
    <w:rsid w:val="00F7737A"/>
    <w:rsid w:val="00F7798D"/>
    <w:rsid w:val="00F80C5F"/>
    <w:rsid w:val="00F8141D"/>
    <w:rsid w:val="00F81A76"/>
    <w:rsid w:val="00F81CE5"/>
    <w:rsid w:val="00F85957"/>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609"/>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ACE"/>
    <w:rsid w:val="00FC7FD2"/>
    <w:rsid w:val="00FD0626"/>
    <w:rsid w:val="00FD0761"/>
    <w:rsid w:val="00FD0D34"/>
    <w:rsid w:val="00FD18FE"/>
    <w:rsid w:val="00FD2052"/>
    <w:rsid w:val="00FD30D0"/>
    <w:rsid w:val="00FD4785"/>
    <w:rsid w:val="00FD5594"/>
    <w:rsid w:val="00FD58CF"/>
    <w:rsid w:val="00FD5E79"/>
    <w:rsid w:val="00FD6396"/>
    <w:rsid w:val="00FD640D"/>
    <w:rsid w:val="00FD6FB0"/>
    <w:rsid w:val="00FD70F0"/>
    <w:rsid w:val="00FD70FE"/>
    <w:rsid w:val="00FE03DB"/>
    <w:rsid w:val="00FE04C5"/>
    <w:rsid w:val="00FE087E"/>
    <w:rsid w:val="00FE2022"/>
    <w:rsid w:val="00FE227B"/>
    <w:rsid w:val="00FE27B2"/>
    <w:rsid w:val="00FE2E6E"/>
    <w:rsid w:val="00FE32C3"/>
    <w:rsid w:val="00FE3757"/>
    <w:rsid w:val="00FE4897"/>
    <w:rsid w:val="00FE4FE7"/>
    <w:rsid w:val="00FE57AE"/>
    <w:rsid w:val="00FE59C0"/>
    <w:rsid w:val="00FE69B3"/>
    <w:rsid w:val="00FE6A12"/>
    <w:rsid w:val="00FF060C"/>
    <w:rsid w:val="00FF0C91"/>
    <w:rsid w:val="00FF12CE"/>
    <w:rsid w:val="00FF1CC0"/>
    <w:rsid w:val="00FF1D11"/>
    <w:rsid w:val="00FF27D5"/>
    <w:rsid w:val="00FF2B0F"/>
    <w:rsid w:val="00FF3259"/>
    <w:rsid w:val="00FF34E1"/>
    <w:rsid w:val="00FF3737"/>
    <w:rsid w:val="00FF41C7"/>
    <w:rsid w:val="00FF42C7"/>
    <w:rsid w:val="00FF4408"/>
    <w:rsid w:val="00FF4FD7"/>
    <w:rsid w:val="00FF6014"/>
    <w:rsid w:val="00FF63FD"/>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style="mso-position-vertical-relative:line" fill="f" fillcolor="#bbe0e3" stroke="f">
      <v:fill color="#bbe0e3" on="f"/>
      <v:stroke on="f"/>
    </o:shapedefaults>
    <o:shapelayout v:ext="edit">
      <o:idmap v:ext="edit" data="1"/>
    </o:shapelayout>
  </w:shapeDefaults>
  <w:doNotEmbedSmartTags/>
  <w:decimalSymbol w:val="."/>
  <w:listSeparator w:val=","/>
  <w14:docId w14:val="4B0887A4"/>
  <w15:docId w15:val="{BC50A188-B030-4670-8B48-A0A18C001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30A9C"/>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5A0A10"/>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8F51FF"/>
    <w:pPr>
      <w:keepNext/>
      <w:spacing w:before="160" w:after="60"/>
      <w:outlineLvl w:val="2"/>
    </w:pPr>
    <w:rPr>
      <w:rFonts w:ascii="Arial" w:hAnsi="Arial" w:cs="Arial"/>
      <w:b/>
      <w:sz w:val="24"/>
      <w:szCs w:val="26"/>
    </w:rPr>
  </w:style>
  <w:style w:type="paragraph" w:styleId="Heading4">
    <w:name w:val="heading 4"/>
    <w:basedOn w:val="Normal"/>
    <w:next w:val="Normal"/>
    <w:autoRedefine/>
    <w:qFormat/>
    <w:rsid w:val="00D7314E"/>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5A0A10"/>
    <w:rPr>
      <w:rFonts w:ascii="Arial" w:hAnsi="Arial" w:cs="Arial"/>
      <w:b/>
      <w:bCs/>
      <w:iCs/>
      <w:sz w:val="32"/>
      <w:szCs w:val="28"/>
    </w:rPr>
  </w:style>
  <w:style w:type="character" w:customStyle="1" w:styleId="Heading3Char">
    <w:name w:val="Heading 3 Char"/>
    <w:link w:val="Heading3"/>
    <w:rsid w:val="008F51FF"/>
    <w:rPr>
      <w:rFonts w:ascii="Arial" w:hAnsi="Arial" w:cs="Arial"/>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0126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68.png"/><Relationship Id="rId303" Type="http://schemas.openxmlformats.org/officeDocument/2006/relationships/image" Target="media/image27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4.jpeg"/><Relationship Id="rId84" Type="http://schemas.openxmlformats.org/officeDocument/2006/relationships/image" Target="media/image65.png"/><Relationship Id="rId138" Type="http://schemas.openxmlformats.org/officeDocument/2006/relationships/image" Target="media/image119.emf"/><Relationship Id="rId159" Type="http://schemas.openxmlformats.org/officeDocument/2006/relationships/oleObject" Target="embeddings/oleObject7.bin"/><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3.png"/><Relationship Id="rId247" Type="http://schemas.openxmlformats.org/officeDocument/2006/relationships/image" Target="media/image223.png"/><Relationship Id="rId107" Type="http://schemas.openxmlformats.org/officeDocument/2006/relationships/image" Target="media/image88.png"/><Relationship Id="rId268" Type="http://schemas.openxmlformats.org/officeDocument/2006/relationships/image" Target="media/image244.png"/><Relationship Id="rId289" Type="http://schemas.openxmlformats.org/officeDocument/2006/relationships/image" Target="media/image258.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28.png"/><Relationship Id="rId314" Type="http://schemas.openxmlformats.org/officeDocument/2006/relationships/hyperlink" Target="mailto:asia.sales@kicmail.com" TargetMode="External"/><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8.png"/><Relationship Id="rId181" Type="http://schemas.openxmlformats.org/officeDocument/2006/relationships/image" Target="media/image158.png"/><Relationship Id="rId216" Type="http://schemas.openxmlformats.org/officeDocument/2006/relationships/image" Target="media/image193.png"/><Relationship Id="rId237" Type="http://schemas.openxmlformats.org/officeDocument/2006/relationships/image" Target="media/image213.png"/><Relationship Id="rId258" Type="http://schemas.openxmlformats.org/officeDocument/2006/relationships/image" Target="media/image234.wmf"/><Relationship Id="rId279" Type="http://schemas.openxmlformats.org/officeDocument/2006/relationships/image" Target="media/image251.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emf"/><Relationship Id="rId290" Type="http://schemas.openxmlformats.org/officeDocument/2006/relationships/image" Target="media/image259.png"/><Relationship Id="rId304" Type="http://schemas.openxmlformats.org/officeDocument/2006/relationships/image" Target="media/image273.png"/><Relationship Id="rId85" Type="http://schemas.openxmlformats.org/officeDocument/2006/relationships/image" Target="media/image66.png"/><Relationship Id="rId150" Type="http://schemas.openxmlformats.org/officeDocument/2006/relationships/image" Target="media/image129.jpe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24.png"/><Relationship Id="rId269" Type="http://schemas.openxmlformats.org/officeDocument/2006/relationships/image" Target="media/image245.jpeg"/><Relationship Id="rId12" Type="http://schemas.openxmlformats.org/officeDocument/2006/relationships/header" Target="header2.xml"/><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280" Type="http://schemas.openxmlformats.org/officeDocument/2006/relationships/oleObject" Target="embeddings/oleObject14.bin"/><Relationship Id="rId315" Type="http://schemas.openxmlformats.org/officeDocument/2006/relationships/header" Target="header5.xml"/><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emf"/><Relationship Id="rId161" Type="http://schemas.openxmlformats.org/officeDocument/2006/relationships/image" Target="media/image139.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4.png"/><Relationship Id="rId259" Type="http://schemas.openxmlformats.org/officeDocument/2006/relationships/image" Target="media/image235.wmf"/><Relationship Id="rId23" Type="http://schemas.openxmlformats.org/officeDocument/2006/relationships/image" Target="media/image8.jpeg"/><Relationship Id="rId119" Type="http://schemas.openxmlformats.org/officeDocument/2006/relationships/image" Target="media/image100.png"/><Relationship Id="rId270" Type="http://schemas.openxmlformats.org/officeDocument/2006/relationships/image" Target="media/image246.jpg"/><Relationship Id="rId291" Type="http://schemas.openxmlformats.org/officeDocument/2006/relationships/image" Target="media/image260.png"/><Relationship Id="rId305" Type="http://schemas.openxmlformats.org/officeDocument/2006/relationships/hyperlink" Target="http://www.kicthermal.com" TargetMode="External"/><Relationship Id="rId44" Type="http://schemas.openxmlformats.org/officeDocument/2006/relationships/oleObject" Target="embeddings/oleObject1.bin"/><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0.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jpeg"/><Relationship Id="rId228" Type="http://schemas.openxmlformats.org/officeDocument/2006/relationships/image" Target="media/image205.png"/><Relationship Id="rId249" Type="http://schemas.openxmlformats.org/officeDocument/2006/relationships/image" Target="media/image225.png"/><Relationship Id="rId13" Type="http://schemas.openxmlformats.org/officeDocument/2006/relationships/footer" Target="footer1.xml"/><Relationship Id="rId109" Type="http://schemas.openxmlformats.org/officeDocument/2006/relationships/image" Target="media/image90.png"/><Relationship Id="rId260" Type="http://schemas.openxmlformats.org/officeDocument/2006/relationships/image" Target="media/image236.wmf"/><Relationship Id="rId281" Type="http://schemas.openxmlformats.org/officeDocument/2006/relationships/image" Target="media/image252.png"/><Relationship Id="rId316" Type="http://schemas.openxmlformats.org/officeDocument/2006/relationships/header" Target="header6.xml"/><Relationship Id="rId34" Type="http://schemas.openxmlformats.org/officeDocument/2006/relationships/image" Target="media/image19.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emf"/><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5.png"/><Relationship Id="rId250" Type="http://schemas.openxmlformats.org/officeDocument/2006/relationships/image" Target="media/image226.png"/><Relationship Id="rId271" Type="http://schemas.openxmlformats.org/officeDocument/2006/relationships/image" Target="media/image247.png"/><Relationship Id="rId292" Type="http://schemas.openxmlformats.org/officeDocument/2006/relationships/image" Target="media/image261.png"/><Relationship Id="rId306" Type="http://schemas.openxmlformats.org/officeDocument/2006/relationships/hyperlink" Target="http://www.kic.cn" TargetMode="External"/><Relationship Id="rId24" Type="http://schemas.openxmlformats.org/officeDocument/2006/relationships/image" Target="media/image9.png"/><Relationship Id="rId45" Type="http://schemas.openxmlformats.org/officeDocument/2006/relationships/image" Target="media/image29.png"/><Relationship Id="rId66" Type="http://schemas.openxmlformats.org/officeDocument/2006/relationships/image" Target="media/image47.jpe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1.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19" Type="http://schemas.openxmlformats.org/officeDocument/2006/relationships/image" Target="media/image5.png"/><Relationship Id="rId224" Type="http://schemas.openxmlformats.org/officeDocument/2006/relationships/image" Target="media/image201.png"/><Relationship Id="rId240" Type="http://schemas.openxmlformats.org/officeDocument/2006/relationships/image" Target="media/image216.png"/><Relationship Id="rId245" Type="http://schemas.openxmlformats.org/officeDocument/2006/relationships/image" Target="media/image221.png"/><Relationship Id="rId261" Type="http://schemas.openxmlformats.org/officeDocument/2006/relationships/image" Target="media/image237.png"/><Relationship Id="rId266" Type="http://schemas.openxmlformats.org/officeDocument/2006/relationships/image" Target="media/image242.png"/><Relationship Id="rId287" Type="http://schemas.openxmlformats.org/officeDocument/2006/relationships/image" Target="media/image256.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6.png"/><Relationship Id="rId168" Type="http://schemas.openxmlformats.org/officeDocument/2006/relationships/image" Target="media/image145.png"/><Relationship Id="rId282" Type="http://schemas.openxmlformats.org/officeDocument/2006/relationships/oleObject" Target="embeddings/oleObject15.bin"/><Relationship Id="rId312" Type="http://schemas.openxmlformats.org/officeDocument/2006/relationships/hyperlink" Target="mailto:europe.sales@kicmail.com" TargetMode="External"/><Relationship Id="rId317"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emf"/><Relationship Id="rId163" Type="http://schemas.openxmlformats.org/officeDocument/2006/relationships/image" Target="media/image141.png"/><Relationship Id="rId184" Type="http://schemas.openxmlformats.org/officeDocument/2006/relationships/image" Target="media/image161.png"/><Relationship Id="rId189" Type="http://schemas.openxmlformats.org/officeDocument/2006/relationships/image" Target="media/image166.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30" Type="http://schemas.openxmlformats.org/officeDocument/2006/relationships/image" Target="media/image207.png"/><Relationship Id="rId235" Type="http://schemas.openxmlformats.org/officeDocument/2006/relationships/image" Target="media/image211.png"/><Relationship Id="rId251" Type="http://schemas.openxmlformats.org/officeDocument/2006/relationships/image" Target="media/image227.png"/><Relationship Id="rId256" Type="http://schemas.openxmlformats.org/officeDocument/2006/relationships/image" Target="media/image232.png"/><Relationship Id="rId277" Type="http://schemas.openxmlformats.org/officeDocument/2006/relationships/image" Target="media/image250.png"/><Relationship Id="rId298" Type="http://schemas.openxmlformats.org/officeDocument/2006/relationships/image" Target="media/image267.png"/><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7.png"/><Relationship Id="rId272" Type="http://schemas.openxmlformats.org/officeDocument/2006/relationships/oleObject" Target="embeddings/oleObject10.bin"/><Relationship Id="rId293" Type="http://schemas.openxmlformats.org/officeDocument/2006/relationships/image" Target="media/image262.png"/><Relationship Id="rId302" Type="http://schemas.openxmlformats.org/officeDocument/2006/relationships/image" Target="media/image271.png"/><Relationship Id="rId307" Type="http://schemas.openxmlformats.org/officeDocument/2006/relationships/hyperlink" Target="mailto:tech@kicmail.com" TargetMode="External"/><Relationship Id="rId20" Type="http://schemas.openxmlformats.org/officeDocument/2006/relationships/hyperlink" Target="http://kicthermal.com/support-download/os-compatibility-chart" TargetMode="External"/><Relationship Id="rId41" Type="http://schemas.openxmlformats.org/officeDocument/2006/relationships/image" Target="media/image26.png"/><Relationship Id="rId62" Type="http://schemas.openxmlformats.org/officeDocument/2006/relationships/oleObject" Target="embeddings/oleObject4.bin"/><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emf"/><Relationship Id="rId153" Type="http://schemas.openxmlformats.org/officeDocument/2006/relationships/image" Target="media/image132.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jpe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7.png"/><Relationship Id="rId225" Type="http://schemas.openxmlformats.org/officeDocument/2006/relationships/image" Target="media/image202.png"/><Relationship Id="rId241" Type="http://schemas.openxmlformats.org/officeDocument/2006/relationships/image" Target="media/image217.png"/><Relationship Id="rId246" Type="http://schemas.openxmlformats.org/officeDocument/2006/relationships/image" Target="media/image222.png"/><Relationship Id="rId267" Type="http://schemas.openxmlformats.org/officeDocument/2006/relationships/image" Target="media/image243.png"/><Relationship Id="rId288" Type="http://schemas.openxmlformats.org/officeDocument/2006/relationships/image" Target="media/image257.png"/><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8.png"/><Relationship Id="rId262" Type="http://schemas.openxmlformats.org/officeDocument/2006/relationships/image" Target="media/image238.png"/><Relationship Id="rId283" Type="http://schemas.openxmlformats.org/officeDocument/2006/relationships/image" Target="media/image253.png"/><Relationship Id="rId313" Type="http://schemas.openxmlformats.org/officeDocument/2006/relationships/hyperlink" Target="mailto:asia.sales@kicmail.com" TargetMode="External"/><Relationship Id="rId318" Type="http://schemas.openxmlformats.org/officeDocument/2006/relationships/footer" Target="footer5.xml"/><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7.jpeg"/><Relationship Id="rId164" Type="http://schemas.openxmlformats.org/officeDocument/2006/relationships/image" Target="media/image142.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36" Type="http://schemas.openxmlformats.org/officeDocument/2006/relationships/image" Target="media/image212.png"/><Relationship Id="rId257" Type="http://schemas.openxmlformats.org/officeDocument/2006/relationships/image" Target="media/image233.wmf"/><Relationship Id="rId278" Type="http://schemas.openxmlformats.org/officeDocument/2006/relationships/oleObject" Target="embeddings/oleObject13.bin"/><Relationship Id="rId26" Type="http://schemas.openxmlformats.org/officeDocument/2006/relationships/image" Target="media/image11.png"/><Relationship Id="rId231" Type="http://schemas.openxmlformats.org/officeDocument/2006/relationships/image" Target="media/image208.png"/><Relationship Id="rId252" Type="http://schemas.openxmlformats.org/officeDocument/2006/relationships/image" Target="media/image228.png"/><Relationship Id="rId273" Type="http://schemas.openxmlformats.org/officeDocument/2006/relationships/image" Target="media/image248.png"/><Relationship Id="rId294" Type="http://schemas.openxmlformats.org/officeDocument/2006/relationships/image" Target="media/image263.png"/><Relationship Id="rId308" Type="http://schemas.openxmlformats.org/officeDocument/2006/relationships/hyperlink" Target="mailto:europe.tech@kicmail.com" TargetMode="External"/><Relationship Id="rId47" Type="http://schemas.openxmlformats.org/officeDocument/2006/relationships/oleObject" Target="embeddings/oleObject2.bin"/><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emf"/><Relationship Id="rId154" Type="http://schemas.openxmlformats.org/officeDocument/2006/relationships/image" Target="media/image133.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eader" Target="header4.xml"/><Relationship Id="rId221" Type="http://schemas.openxmlformats.org/officeDocument/2006/relationships/image" Target="media/image198.png"/><Relationship Id="rId242" Type="http://schemas.openxmlformats.org/officeDocument/2006/relationships/image" Target="media/image218.png"/><Relationship Id="rId263" Type="http://schemas.openxmlformats.org/officeDocument/2006/relationships/image" Target="media/image239.png"/><Relationship Id="rId284" Type="http://schemas.openxmlformats.org/officeDocument/2006/relationships/oleObject" Target="embeddings/oleObject16.bin"/><Relationship Id="rId319"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image" Target="media/image40.jpe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oleObject" Target="embeddings/oleObject5.bin"/><Relationship Id="rId90" Type="http://schemas.openxmlformats.org/officeDocument/2006/relationships/image" Target="media/image71.png"/><Relationship Id="rId165" Type="http://schemas.openxmlformats.org/officeDocument/2006/relationships/image" Target="media/image143.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29.png"/><Relationship Id="rId274" Type="http://schemas.openxmlformats.org/officeDocument/2006/relationships/oleObject" Target="embeddings/oleObject11.bin"/><Relationship Id="rId295" Type="http://schemas.openxmlformats.org/officeDocument/2006/relationships/image" Target="media/image264.png"/><Relationship Id="rId309" Type="http://schemas.openxmlformats.org/officeDocument/2006/relationships/hyperlink" Target="mailto:asia.tech@kicmail.com" TargetMode="External"/><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320" Type="http://schemas.microsoft.com/office/2011/relationships/people" Target="people.xml"/><Relationship Id="rId80" Type="http://schemas.openxmlformats.org/officeDocument/2006/relationships/image" Target="media/image61.png"/><Relationship Id="rId155" Type="http://schemas.openxmlformats.org/officeDocument/2006/relationships/image" Target="media/image134.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19.png"/><Relationship Id="rId264" Type="http://schemas.openxmlformats.org/officeDocument/2006/relationships/image" Target="media/image240.png"/><Relationship Id="rId285" Type="http://schemas.openxmlformats.org/officeDocument/2006/relationships/image" Target="media/image254.png"/><Relationship Id="rId17" Type="http://schemas.openxmlformats.org/officeDocument/2006/relationships/footer" Target="footer3.xml"/><Relationship Id="rId38" Type="http://schemas.openxmlformats.org/officeDocument/2006/relationships/image" Target="media/image23.png"/><Relationship Id="rId59" Type="http://schemas.openxmlformats.org/officeDocument/2006/relationships/image" Target="media/image41.jpeg"/><Relationship Id="rId103" Type="http://schemas.openxmlformats.org/officeDocument/2006/relationships/image" Target="media/image84.png"/><Relationship Id="rId124" Type="http://schemas.openxmlformats.org/officeDocument/2006/relationships/image" Target="media/image105.png"/><Relationship Id="rId310" Type="http://schemas.openxmlformats.org/officeDocument/2006/relationships/hyperlink" Target="mailto:training@kicmail.com" TargetMode="External"/><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oleObject" Target="embeddings/oleObject8.bin"/><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0.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5.png"/><Relationship Id="rId275" Type="http://schemas.openxmlformats.org/officeDocument/2006/relationships/image" Target="media/image249.png"/><Relationship Id="rId296" Type="http://schemas.openxmlformats.org/officeDocument/2006/relationships/image" Target="media/image265.png"/><Relationship Id="rId300" Type="http://schemas.openxmlformats.org/officeDocument/2006/relationships/image" Target="media/image269.png"/><Relationship Id="rId60" Type="http://schemas.openxmlformats.org/officeDocument/2006/relationships/image" Target="media/image42.jpeg"/><Relationship Id="rId81" Type="http://schemas.openxmlformats.org/officeDocument/2006/relationships/image" Target="media/image62.png"/><Relationship Id="rId135" Type="http://schemas.openxmlformats.org/officeDocument/2006/relationships/image" Target="media/image116.emf"/><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jpeg"/><Relationship Id="rId321" Type="http://schemas.openxmlformats.org/officeDocument/2006/relationships/theme" Target="theme/theme1.xml"/><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0.png"/><Relationship Id="rId18" Type="http://schemas.openxmlformats.org/officeDocument/2006/relationships/image" Target="media/image4.wmf"/><Relationship Id="rId39" Type="http://schemas.openxmlformats.org/officeDocument/2006/relationships/image" Target="media/image24.png"/><Relationship Id="rId265" Type="http://schemas.openxmlformats.org/officeDocument/2006/relationships/image" Target="media/image241.png"/><Relationship Id="rId286" Type="http://schemas.openxmlformats.org/officeDocument/2006/relationships/image" Target="media/image255.png"/><Relationship Id="rId50" Type="http://schemas.openxmlformats.org/officeDocument/2006/relationships/oleObject" Target="embeddings/oleObject3.bin"/><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oleObject" Target="embeddings/oleObject6.bin"/><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hyperlink" Target="mailto:sales@kicmail.com" TargetMode="External"/><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0.png"/><Relationship Id="rId234" Type="http://schemas.openxmlformats.org/officeDocument/2006/relationships/oleObject" Target="embeddings/oleObject9.bin"/><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1.png"/><Relationship Id="rId276" Type="http://schemas.openxmlformats.org/officeDocument/2006/relationships/oleObject" Target="embeddings/oleObject12.bin"/><Relationship Id="rId297" Type="http://schemas.openxmlformats.org/officeDocument/2006/relationships/image" Target="media/image266.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7.emf"/><Relationship Id="rId157" Type="http://schemas.openxmlformats.org/officeDocument/2006/relationships/image" Target="media/image136.png"/><Relationship Id="rId178" Type="http://schemas.openxmlformats.org/officeDocument/2006/relationships/image" Target="media/image155.png"/><Relationship Id="rId301" Type="http://schemas.openxmlformats.org/officeDocument/2006/relationships/image" Target="media/image270.png"/><Relationship Id="rId61" Type="http://schemas.openxmlformats.org/officeDocument/2006/relationships/image" Target="media/image43.png"/><Relationship Id="rId82" Type="http://schemas.openxmlformats.org/officeDocument/2006/relationships/image" Target="media/image63.png"/><Relationship Id="rId199" Type="http://schemas.openxmlformats.org/officeDocument/2006/relationships/image" Target="media/image176.png"/><Relationship Id="rId203"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F0087F-F72B-4A75-A2E1-EFE6C90E5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131</Pages>
  <Words>32193</Words>
  <Characters>183502</Characters>
  <Application>Microsoft Office Word</Application>
  <DocSecurity>0</DocSecurity>
  <Lines>1529</Lines>
  <Paragraphs>430</Paragraphs>
  <ScaleCrop>false</ScaleCrop>
  <HeadingPairs>
    <vt:vector size="2" baseType="variant">
      <vt:variant>
        <vt:lpstr>Title</vt:lpstr>
      </vt:variant>
      <vt:variant>
        <vt:i4>1</vt:i4>
      </vt:variant>
    </vt:vector>
  </HeadingPairs>
  <TitlesOfParts>
    <vt:vector size="1" baseType="lpstr">
      <vt:lpstr>ProBot User Manual</vt:lpstr>
    </vt:vector>
  </TitlesOfParts>
  <Company>KIC</Company>
  <LinksUpToDate>false</LinksUpToDate>
  <CharactersWithSpaces>215265</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 Vision2 User Manual</dc:title>
  <dc:subject>Version 3.0</dc:subject>
  <dc:creator>Copyright © KIC.  All rights reserved.</dc:creator>
  <cp:keywords/>
  <dc:description/>
  <cp:lastModifiedBy>Tom Bergeron</cp:lastModifiedBy>
  <cp:revision>2</cp:revision>
  <cp:lastPrinted>2017-05-15T15:04:00Z</cp:lastPrinted>
  <dcterms:created xsi:type="dcterms:W3CDTF">2018-12-18T16:37:00Z</dcterms:created>
  <dcterms:modified xsi:type="dcterms:W3CDTF">2018-12-18T16:37:00Z</dcterms:modified>
</cp:coreProperties>
</file>