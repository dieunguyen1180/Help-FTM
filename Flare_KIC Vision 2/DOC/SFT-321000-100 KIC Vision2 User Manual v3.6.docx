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13EB62" w14:textId="7428D33A" w:rsidR="0017746D" w:rsidRPr="00915900" w:rsidRDefault="007B2E90" w:rsidP="00BD461A">
      <w:pPr>
        <w:ind w:right="-450"/>
        <w:jc w:val="center"/>
        <w:rPr>
          <w:b/>
          <w:color w:val="000080"/>
          <w:sz w:val="72"/>
          <w:szCs w:val="72"/>
        </w:rPr>
      </w:pPr>
      <w:bookmarkStart w:id="0" w:name="_Toc486325555"/>
      <w:r w:rsidRPr="00F6467F">
        <w:rPr>
          <w:b/>
          <w:color w:val="FF0000"/>
          <w:sz w:val="72"/>
          <w:szCs w:val="72"/>
        </w:rPr>
        <w:t xml:space="preserve"> </w:t>
      </w:r>
      <w:r w:rsidR="0017746D">
        <w:rPr>
          <w:b/>
          <w:color w:val="000080"/>
          <w:sz w:val="72"/>
          <w:szCs w:val="72"/>
        </w:rPr>
        <w:t xml:space="preserve">KIC </w:t>
      </w:r>
      <w:r w:rsidR="0017746D" w:rsidRPr="0017746D">
        <w:rPr>
          <w:b/>
          <w:color w:val="000080"/>
          <w:sz w:val="72"/>
          <w:szCs w:val="72"/>
        </w:rPr>
        <w:t>Vision</w:t>
      </w:r>
      <w:r w:rsidR="0017746D">
        <w:rPr>
          <w:b/>
          <w:color w:val="000080"/>
          <w:sz w:val="72"/>
          <w:szCs w:val="72"/>
          <w:vertAlign w:val="superscript"/>
        </w:rPr>
        <w:t>2</w:t>
      </w:r>
      <w:r w:rsidR="0017746D">
        <w:rPr>
          <w:b/>
          <w:color w:val="000080"/>
          <w:sz w:val="72"/>
          <w:szCs w:val="72"/>
        </w:rPr>
        <w:t xml:space="preserve"> </w:t>
      </w:r>
      <w:r w:rsidR="00915900" w:rsidRPr="00915900">
        <w:rPr>
          <w:b/>
          <w:color w:val="000080"/>
          <w:sz w:val="72"/>
          <w:szCs w:val="72"/>
        </w:rPr>
        <w:t xml:space="preserve">User </w:t>
      </w:r>
      <w:r w:rsidR="00915900" w:rsidRPr="0017746D">
        <w:rPr>
          <w:b/>
          <w:color w:val="000080"/>
          <w:sz w:val="72"/>
          <w:szCs w:val="72"/>
        </w:rPr>
        <w:t>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0FD55776" w14:textId="77777777" w:rsidR="00110D46" w:rsidRPr="00226CF1" w:rsidRDefault="00110D46" w:rsidP="00B61459"/>
    <w:p w14:paraId="068914B9" w14:textId="7BA6209F" w:rsidR="00B61459" w:rsidRDefault="00B61459" w:rsidP="00E03779">
      <w:pPr>
        <w:ind w:right="-450"/>
        <w:jc w:val="center"/>
        <w:rPr>
          <w:noProof/>
        </w:rPr>
      </w:pPr>
    </w:p>
    <w:p w14:paraId="25F3CC7C" w14:textId="74C02055" w:rsidR="00E52F03" w:rsidRPr="007A4BF0" w:rsidRDefault="00BD461A" w:rsidP="00E03779">
      <w:pPr>
        <w:ind w:right="-450"/>
        <w:jc w:val="center"/>
        <w:rPr>
          <w:noProof/>
          <w:color w:val="FF0000"/>
        </w:rPr>
      </w:pPr>
      <w:r>
        <w:rPr>
          <w:noProof/>
          <w:color w:val="FF0000"/>
        </w:rPr>
        <w:drawing>
          <wp:inline distT="0" distB="0" distL="0" distR="0" wp14:anchorId="09A54E8C" wp14:editId="43C1094B">
            <wp:extent cx="4815480" cy="3611610"/>
            <wp:effectExtent l="0" t="0" r="4445"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screen.png"/>
                    <pic:cNvPicPr/>
                  </pic:nvPicPr>
                  <pic:blipFill>
                    <a:blip r:embed="rId8">
                      <a:extLst>
                        <a:ext uri="{28A0092B-C50C-407E-A947-70E740481C1C}">
                          <a14:useLocalDpi xmlns:a14="http://schemas.microsoft.com/office/drawing/2010/main" val="0"/>
                        </a:ext>
                      </a:extLst>
                    </a:blip>
                    <a:stretch>
                      <a:fillRect/>
                    </a:stretch>
                  </pic:blipFill>
                  <pic:spPr>
                    <a:xfrm>
                      <a:off x="0" y="0"/>
                      <a:ext cx="4815480" cy="3611610"/>
                    </a:xfrm>
                    <a:prstGeom prst="rect">
                      <a:avLst/>
                    </a:prstGeom>
                  </pic:spPr>
                </pic:pic>
              </a:graphicData>
            </a:graphic>
          </wp:inline>
        </w:drawing>
      </w: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169A08A2" w:rsidR="009232DC" w:rsidRDefault="006011A0" w:rsidP="00110D46">
      <w:pPr>
        <w:pStyle w:val="CoverSubtitle"/>
        <w:rPr>
          <w:noProof/>
        </w:rPr>
      </w:pPr>
      <w:r>
        <w:rPr>
          <w:noProof/>
        </w:rPr>
        <w:t xml:space="preserve">Version </w:t>
      </w:r>
      <w:r w:rsidR="00545308">
        <w:rPr>
          <w:noProof/>
        </w:rPr>
        <w:t>3.</w:t>
      </w:r>
      <w:ins w:id="1" w:author="Tom Bergeron" w:date="2020-09-29T13:15:00Z">
        <w:r w:rsidR="003F1007">
          <w:rPr>
            <w:noProof/>
          </w:rPr>
          <w:t>6</w:t>
        </w:r>
      </w:ins>
      <w:del w:id="2" w:author="Tom Bergeron" w:date="2020-09-29T13:15:00Z">
        <w:r w:rsidR="00545308" w:rsidDel="003F1007">
          <w:rPr>
            <w:noProof/>
          </w:rPr>
          <w:delText>2</w:delText>
        </w:r>
      </w:del>
    </w:p>
    <w:p w14:paraId="3F2006AB" w14:textId="77777777" w:rsidR="00C04C14" w:rsidRDefault="00C04C14" w:rsidP="00C04C14">
      <w:pPr>
        <w:rPr>
          <w:noProof/>
        </w:rPr>
      </w:pPr>
    </w:p>
    <w:p w14:paraId="4AACAA5C" w14:textId="2F3E6401" w:rsidR="00C04C14" w:rsidRPr="00F6467F" w:rsidRDefault="00C04C14" w:rsidP="00110D46">
      <w:pPr>
        <w:pStyle w:val="CoverSubtitle"/>
        <w:rPr>
          <w:noProof/>
          <w:color w:val="FF0000"/>
          <w:sz w:val="44"/>
          <w:szCs w:val="44"/>
        </w:rPr>
      </w:pPr>
      <w:r w:rsidRPr="00C04C14">
        <w:rPr>
          <w:noProof/>
          <w:sz w:val="44"/>
          <w:szCs w:val="44"/>
        </w:rPr>
        <w:t>Publication Number</w:t>
      </w:r>
      <w:r w:rsidR="003D353E">
        <w:rPr>
          <w:noProof/>
          <w:sz w:val="44"/>
          <w:szCs w:val="44"/>
        </w:rPr>
        <w:t xml:space="preserve"> SFT</w:t>
      </w:r>
      <w:r w:rsidR="00F6467F">
        <w:rPr>
          <w:noProof/>
          <w:sz w:val="44"/>
          <w:szCs w:val="44"/>
        </w:rPr>
        <w:t>-</w:t>
      </w:r>
      <w:r w:rsidR="0017746D">
        <w:rPr>
          <w:noProof/>
          <w:sz w:val="44"/>
          <w:szCs w:val="44"/>
        </w:rPr>
        <w:t>321000-100</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4C2327DC" w:rsidR="00C45154" w:rsidRDefault="00BD461A" w:rsidP="00E03779">
      <w:pPr>
        <w:ind w:right="-450"/>
        <w:jc w:val="center"/>
      </w:pPr>
      <w:r>
        <w:rPr>
          <w:noProof/>
        </w:rPr>
        <w:drawing>
          <wp:inline distT="0" distB="0" distL="0" distR="0" wp14:anchorId="6DC33954" wp14:editId="7A78E0AA">
            <wp:extent cx="2561999" cy="13990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C MOS im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61999" cy="1399032"/>
                    </a:xfrm>
                    <a:prstGeom prst="rect">
                      <a:avLst/>
                    </a:prstGeom>
                  </pic:spPr>
                </pic:pic>
              </a:graphicData>
            </a:graphic>
          </wp:inline>
        </w:drawing>
      </w:r>
    </w:p>
    <w:p w14:paraId="6DB7375C" w14:textId="77777777" w:rsidR="004D5E4A" w:rsidRDefault="004D5E4A" w:rsidP="00B61459">
      <w:pPr>
        <w:sectPr w:rsidR="004D5E4A" w:rsidSect="00635849">
          <w:headerReference w:type="even" r:id="rId10"/>
          <w:headerReference w:type="default" r:id="rId11"/>
          <w:footerReference w:type="even" r:id="rId12"/>
          <w:footerReference w:type="default" r:id="rId13"/>
          <w:type w:val="continuous"/>
          <w:pgSz w:w="12240" w:h="15840" w:code="1"/>
          <w:pgMar w:top="1296" w:right="1890" w:bottom="1440" w:left="1440" w:header="576" w:footer="720" w:gutter="0"/>
          <w:pgNumType w:fmt="lowerRoman" w:start="1"/>
          <w:cols w:space="720"/>
        </w:sectPr>
      </w:pPr>
    </w:p>
    <w:p w14:paraId="6A39A166" w14:textId="77777777" w:rsidR="00B61459" w:rsidRDefault="00B61459" w:rsidP="00B61459"/>
    <w:p w14:paraId="3FF1C07D" w14:textId="79ABF8BD" w:rsidR="00DB2DA8" w:rsidRPr="00A42E60" w:rsidRDefault="0017746D" w:rsidP="00E03779">
      <w:pPr>
        <w:ind w:right="-450"/>
        <w:jc w:val="center"/>
        <w:rPr>
          <w:b/>
          <w:sz w:val="36"/>
          <w:szCs w:val="36"/>
        </w:rPr>
      </w:pPr>
      <w:r>
        <w:rPr>
          <w:b/>
          <w:sz w:val="36"/>
          <w:szCs w:val="36"/>
        </w:rPr>
        <w:t xml:space="preserve">KIC </w:t>
      </w:r>
      <w:r w:rsidR="00A42E60" w:rsidRPr="00A42E60">
        <w:rPr>
          <w:b/>
          <w:sz w:val="36"/>
          <w:szCs w:val="36"/>
        </w:rPr>
        <w:t>Vision</w:t>
      </w:r>
      <w:r w:rsidR="00A42E60" w:rsidRPr="007A4BF0">
        <w:rPr>
          <w:b/>
          <w:sz w:val="36"/>
          <w:szCs w:val="36"/>
          <w:vertAlign w:val="superscript"/>
        </w:rPr>
        <w:t>2</w:t>
      </w:r>
      <w:r w:rsidR="00DB2DA8" w:rsidRPr="00A42E60">
        <w:rPr>
          <w:b/>
          <w:sz w:val="36"/>
          <w:szCs w:val="36"/>
        </w:rPr>
        <w:t xml:space="preserve"> User Manual</w:t>
      </w:r>
    </w:p>
    <w:p w14:paraId="38724D9B" w14:textId="77777777" w:rsidR="00F7798D" w:rsidRPr="00A42E60" w:rsidRDefault="00F7798D" w:rsidP="00E03779">
      <w:pPr>
        <w:ind w:right="-450"/>
      </w:pPr>
    </w:p>
    <w:p w14:paraId="1418171E" w14:textId="77777777" w:rsidR="00F57EDF" w:rsidRPr="00A42E60" w:rsidRDefault="00F57EDF" w:rsidP="00E03779">
      <w:pPr>
        <w:ind w:right="-450"/>
      </w:pPr>
    </w:p>
    <w:p w14:paraId="7B3B8B46" w14:textId="3BAFA495" w:rsidR="00F57EDF" w:rsidRPr="00A42E60" w:rsidRDefault="002B4F6A" w:rsidP="00E03779">
      <w:pPr>
        <w:pStyle w:val="Subtitle"/>
        <w:ind w:right="-450"/>
      </w:pPr>
      <w:r w:rsidRPr="00A42E60">
        <w:t xml:space="preserve">Copyright © </w:t>
      </w:r>
      <w:r w:rsidR="007224D2" w:rsidRPr="00A42E60">
        <w:t>20</w:t>
      </w:r>
      <w:ins w:id="3" w:author="Tom Bergeron" w:date="2020-09-29T13:16:00Z">
        <w:r w:rsidR="003F1007">
          <w:t>20</w:t>
        </w:r>
      </w:ins>
      <w:del w:id="4" w:author="Tom Bergeron" w:date="2020-09-29T13:16:00Z">
        <w:r w:rsidR="007224D2" w:rsidRPr="00A42E60" w:rsidDel="003F1007">
          <w:delText>1</w:delText>
        </w:r>
        <w:r w:rsidR="001A27F3" w:rsidDel="003F1007">
          <w:delText>8</w:delText>
        </w:r>
      </w:del>
      <w:r w:rsidR="00F57EDF" w:rsidRPr="00A42E60">
        <w:t xml:space="preserve"> KIC.  All rights reserved.  Patents pending.</w:t>
      </w:r>
    </w:p>
    <w:p w14:paraId="365AF12B" w14:textId="77777777" w:rsidR="00F57EDF" w:rsidRPr="00A42E60" w:rsidRDefault="00F57EDF" w:rsidP="00E03779">
      <w:pPr>
        <w:pStyle w:val="Subtitle"/>
        <w:ind w:right="-450"/>
      </w:pPr>
      <w:r w:rsidRPr="00A42E60">
        <w:t>16120 West Bernardo Drive</w:t>
      </w:r>
    </w:p>
    <w:p w14:paraId="59E2D875" w14:textId="77777777" w:rsidR="00F57EDF" w:rsidRPr="00A42E60" w:rsidRDefault="00F57EDF" w:rsidP="00E03779">
      <w:pPr>
        <w:pStyle w:val="Subtitle"/>
        <w:ind w:right="-450"/>
      </w:pPr>
      <w:r w:rsidRPr="00A42E60">
        <w:t>San Diego, CA  92127</w:t>
      </w:r>
    </w:p>
    <w:p w14:paraId="6E96F889" w14:textId="77777777" w:rsidR="00F57EDF" w:rsidRPr="00A42E60" w:rsidRDefault="00F57EDF" w:rsidP="00E03779">
      <w:pPr>
        <w:pStyle w:val="Subtitle"/>
        <w:ind w:right="-450"/>
      </w:pPr>
      <w:r w:rsidRPr="00A42E60">
        <w:t>Phone: +1 858 673 6050      Fax: +1 858 673 0085</w:t>
      </w:r>
    </w:p>
    <w:p w14:paraId="30C99F86" w14:textId="77777777" w:rsidR="00F57EDF" w:rsidRPr="00A42E60" w:rsidRDefault="00F57EDF" w:rsidP="00E03779">
      <w:pPr>
        <w:pStyle w:val="Subtitle"/>
        <w:ind w:right="-450"/>
      </w:pPr>
      <w:r w:rsidRPr="00A42E60">
        <w:t>A Division of Embedded Designs Inc.</w:t>
      </w:r>
    </w:p>
    <w:p w14:paraId="41F9A5FB" w14:textId="77777777" w:rsidR="00F57EDF" w:rsidRPr="00A42E60" w:rsidRDefault="00F57EDF" w:rsidP="00E03779">
      <w:pPr>
        <w:ind w:right="-450"/>
      </w:pPr>
    </w:p>
    <w:p w14:paraId="216160E8" w14:textId="77777777" w:rsidR="00F57EDF" w:rsidRPr="00A42E60" w:rsidRDefault="00F57EDF" w:rsidP="00E03779">
      <w:pPr>
        <w:ind w:right="-450"/>
      </w:pPr>
    </w:p>
    <w:p w14:paraId="2FCF6C24" w14:textId="3FD43002" w:rsidR="00F57EDF" w:rsidRPr="00A42E60" w:rsidRDefault="00F57EDF" w:rsidP="00A42E60">
      <w:pPr>
        <w:ind w:right="-450"/>
      </w:pPr>
    </w:p>
    <w:p w14:paraId="43745BF9" w14:textId="37354F68" w:rsidR="00F57EDF" w:rsidRPr="00A42E60" w:rsidRDefault="00F57EDF" w:rsidP="00E03779">
      <w:pPr>
        <w:ind w:right="-450"/>
      </w:pPr>
    </w:p>
    <w:p w14:paraId="61F93074" w14:textId="1D85091D" w:rsidR="00F57EDF" w:rsidRPr="00A42E60" w:rsidRDefault="00F57EDF" w:rsidP="00E03779">
      <w:pPr>
        <w:ind w:right="-450"/>
      </w:pPr>
      <w:r w:rsidRPr="00A42E60">
        <w:t>This document contains information that is propri</w:t>
      </w:r>
      <w:r w:rsidR="0012576C" w:rsidRPr="00A42E60">
        <w:t>etary to KIC.  Said information</w:t>
      </w:r>
      <w:r w:rsidRPr="00A42E60">
        <w:t xml:space="preserve"> is copyrighted</w:t>
      </w:r>
      <w:r w:rsidR="0012576C" w:rsidRPr="00A42E60">
        <w:t>,</w:t>
      </w:r>
      <w:r w:rsidRPr="00A42E60">
        <w:t xml:space="preserve"> as is all associated software and hardware.  All rights are reserved. Patents are pending.</w:t>
      </w:r>
    </w:p>
    <w:p w14:paraId="2FC4B98B" w14:textId="77777777" w:rsidR="00F57EDF" w:rsidRPr="00A42E60" w:rsidRDefault="00F57EDF" w:rsidP="00E03779">
      <w:pPr>
        <w:ind w:right="-450"/>
      </w:pPr>
    </w:p>
    <w:p w14:paraId="290ED673" w14:textId="77777777" w:rsidR="00F57EDF" w:rsidRPr="00A42E60" w:rsidRDefault="00F57EDF" w:rsidP="00E03779">
      <w:pPr>
        <w:ind w:right="-450"/>
      </w:pPr>
      <w:r w:rsidRPr="00A42E60">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3945C229" w14:textId="77777777" w:rsidR="00F57EDF" w:rsidRPr="00A42E60" w:rsidRDefault="00F57EDF" w:rsidP="00E03779">
      <w:pPr>
        <w:ind w:right="-450"/>
      </w:pPr>
    </w:p>
    <w:p w14:paraId="44366434" w14:textId="77777777" w:rsidR="00F57EDF" w:rsidRPr="00A42E60" w:rsidRDefault="00F57EDF" w:rsidP="00E03779">
      <w:pPr>
        <w:ind w:right="-450"/>
      </w:pPr>
      <w:r w:rsidRPr="00A42E60">
        <w:t>There are no warranties with respect to the information contained in this document, express or implied, except as provided by written contract between KIC and the customer.</w:t>
      </w:r>
    </w:p>
    <w:p w14:paraId="75AEF967" w14:textId="77777777" w:rsidR="00F57EDF" w:rsidRPr="00A42E60" w:rsidRDefault="00F57EDF" w:rsidP="00E03779">
      <w:pPr>
        <w:ind w:right="-450"/>
      </w:pPr>
    </w:p>
    <w:p w14:paraId="54A2CE71" w14:textId="77777777" w:rsidR="00F57EDF" w:rsidRDefault="00F57EDF" w:rsidP="00E03779">
      <w:pPr>
        <w:ind w:right="-450"/>
      </w:pPr>
      <w:r w:rsidRPr="00A42E60">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37886CC6" w:rsidR="00776839" w:rsidRPr="00A42E60" w:rsidRDefault="00DB27B2" w:rsidP="00E03779">
      <w:pPr>
        <w:spacing w:after="120"/>
        <w:ind w:right="-450"/>
        <w:jc w:val="both"/>
        <w:rPr>
          <w:rFonts w:ascii="Arial" w:hAnsi="Arial" w:cs="Arial"/>
          <w:b/>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800387C" w14:textId="0E8C8539" w:rsidR="00776839" w:rsidRDefault="00776839" w:rsidP="00776839">
      <w:pPr>
        <w:spacing w:after="60"/>
        <w:jc w:val="both"/>
        <w:rPr>
          <w:sz w:val="16"/>
          <w:szCs w:val="16"/>
        </w:rPr>
      </w:pPr>
      <w:r w:rsidRPr="00EA69EA">
        <w:rPr>
          <w:sz w:val="16"/>
          <w:szCs w:val="16"/>
        </w:rPr>
        <w:t xml:space="preserve">The </w:t>
      </w:r>
      <w:r>
        <w:rPr>
          <w:sz w:val="16"/>
          <w:szCs w:val="16"/>
        </w:rPr>
        <w:t>KIC s</w:t>
      </w:r>
      <w:r w:rsidRPr="00EA69EA">
        <w:rPr>
          <w:sz w:val="16"/>
          <w:szCs w:val="16"/>
        </w:rPr>
        <w:t xml:space="preserve">oftware is subject to the following license terms and conditions. </w:t>
      </w:r>
      <w:bookmarkStart w:id="5" w:name="_Toc343602321"/>
      <w:bookmarkStart w:id="6" w:name="_Toc343602430"/>
    </w:p>
    <w:bookmarkEnd w:id="5"/>
    <w:bookmarkEnd w:id="6"/>
    <w:p w14:paraId="6B83DB44" w14:textId="3FDFA5BD" w:rsidR="00776839" w:rsidRPr="00CC3E3C" w:rsidRDefault="00776839" w:rsidP="00776839">
      <w:pPr>
        <w:rPr>
          <w:b/>
          <w:sz w:val="18"/>
        </w:rPr>
      </w:pPr>
      <w:r w:rsidRPr="00CC3E3C">
        <w:rPr>
          <w:b/>
          <w:sz w:val="18"/>
        </w:rPr>
        <w:t>KIC SOFTWARE LICENSE</w:t>
      </w:r>
    </w:p>
    <w:p w14:paraId="3C7FA0F6" w14:textId="55DF0C8D" w:rsidR="00776839" w:rsidRPr="00CC3E3C" w:rsidRDefault="00776839" w:rsidP="00AA5614">
      <w:pPr>
        <w:numPr>
          <w:ilvl w:val="1"/>
          <w:numId w:val="3"/>
        </w:numPr>
        <w:spacing w:before="40" w:after="40"/>
        <w:rPr>
          <w:sz w:val="18"/>
        </w:rPr>
      </w:pPr>
      <w:r w:rsidRPr="00CC3E3C">
        <w:rPr>
          <w:sz w:val="18"/>
        </w:rPr>
        <w:t xml:space="preserve">This is a software license granted by </w:t>
      </w:r>
      <w:r w:rsidRPr="00CC3E3C">
        <w:rPr>
          <w:i/>
          <w:sz w:val="18"/>
        </w:rPr>
        <w:t>KIC</w:t>
      </w:r>
      <w:r w:rsidRPr="00CC3E3C">
        <w:rPr>
          <w:sz w:val="18"/>
        </w:rPr>
        <w:t xml:space="preserve">, mailing address 16120 West Bernardo Drive San Diego, CA 92127.  </w:t>
      </w:r>
    </w:p>
    <w:p w14:paraId="074ECE85" w14:textId="2A68A4B3" w:rsidR="00776839" w:rsidRPr="00CC3E3C" w:rsidRDefault="00776839" w:rsidP="00AA5614">
      <w:pPr>
        <w:numPr>
          <w:ilvl w:val="1"/>
          <w:numId w:val="3"/>
        </w:numPr>
        <w:spacing w:before="40" w:after="40"/>
        <w:rPr>
          <w:sz w:val="18"/>
        </w:rPr>
      </w:pPr>
      <w:r w:rsidRPr="00CC3E3C">
        <w:rPr>
          <w:sz w:val="18"/>
        </w:rPr>
        <w:t>The KIC software is licensed to you as the end user and is not sold.</w:t>
      </w:r>
    </w:p>
    <w:p w14:paraId="75556CED" w14:textId="68E8ED5D" w:rsidR="00776839" w:rsidRPr="00CC3E3C" w:rsidRDefault="00776839" w:rsidP="00AA5614">
      <w:pPr>
        <w:numPr>
          <w:ilvl w:val="1"/>
          <w:numId w:val="3"/>
        </w:numPr>
        <w:spacing w:before="40" w:after="40"/>
        <w:rPr>
          <w:sz w:val="18"/>
        </w:rPr>
      </w:pPr>
      <w:r w:rsidRPr="00CC3E3C">
        <w:rPr>
          <w:sz w:val="18"/>
        </w:rPr>
        <w:t xml:space="preserve">The KIC software is copyrighted material.  </w:t>
      </w:r>
    </w:p>
    <w:p w14:paraId="6940AB2B" w14:textId="1268B862" w:rsidR="00776839" w:rsidRPr="00CC3E3C" w:rsidRDefault="00776839" w:rsidP="00AA5614">
      <w:pPr>
        <w:numPr>
          <w:ilvl w:val="1"/>
          <w:numId w:val="3"/>
        </w:numPr>
        <w:spacing w:before="40" w:after="40"/>
        <w:rPr>
          <w:sz w:val="18"/>
        </w:rPr>
      </w:pPr>
      <w:r w:rsidRPr="00CC3E3C">
        <w:rPr>
          <w:sz w:val="18"/>
        </w:rPr>
        <w: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70F38030" w14:textId="56764E08" w:rsidR="00776839" w:rsidRPr="00CC3E3C" w:rsidRDefault="00776839" w:rsidP="00AA5614">
      <w:pPr>
        <w:numPr>
          <w:ilvl w:val="1"/>
          <w:numId w:val="3"/>
        </w:numPr>
        <w:spacing w:before="40" w:after="40"/>
        <w:rPr>
          <w:sz w:val="18"/>
        </w:rPr>
      </w:pPr>
      <w:r w:rsidRPr="00CC3E3C">
        <w:rPr>
          <w:sz w:val="18"/>
        </w:rPr>
        <w:t>You may not change, modify, decompile, disassemble, or otherwise reverse engineer the licensed software or any associated hardware.</w:t>
      </w:r>
    </w:p>
    <w:p w14:paraId="48899D09" w14:textId="139C7F39" w:rsidR="00776839" w:rsidRPr="00CC3E3C" w:rsidRDefault="00776839" w:rsidP="00776839">
      <w:pPr>
        <w:rPr>
          <w:b/>
          <w:sz w:val="18"/>
        </w:rPr>
      </w:pPr>
      <w:r w:rsidRPr="00CC3E3C">
        <w:rPr>
          <w:b/>
          <w:sz w:val="18"/>
        </w:rPr>
        <w:t>LIMITED WARRANTY</w:t>
      </w:r>
    </w:p>
    <w:p w14:paraId="625A35D0" w14:textId="488B464A" w:rsidR="00776839" w:rsidRPr="00CC3E3C" w:rsidRDefault="00776839" w:rsidP="00AA5614">
      <w:pPr>
        <w:numPr>
          <w:ilvl w:val="1"/>
          <w:numId w:val="3"/>
        </w:numPr>
        <w:spacing w:before="40" w:after="40"/>
        <w:rPr>
          <w:sz w:val="18"/>
        </w:rPr>
      </w:pPr>
      <w:r w:rsidRPr="00CC3E3C">
        <w:rPr>
          <w:sz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39CF5AB5" w14:textId="04DE55B9" w:rsidR="00776839" w:rsidRPr="00CC3E3C" w:rsidRDefault="00776839" w:rsidP="00AA5614">
      <w:pPr>
        <w:numPr>
          <w:ilvl w:val="1"/>
          <w:numId w:val="3"/>
        </w:numPr>
        <w:spacing w:before="40" w:after="40"/>
        <w:rPr>
          <w:sz w:val="18"/>
        </w:rPr>
      </w:pPr>
      <w:r w:rsidRPr="00CC3E3C">
        <w:rPr>
          <w:sz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62D7AC0A" w14:textId="5DA867CB" w:rsidR="00776839" w:rsidRPr="00CC3E3C" w:rsidRDefault="00776839" w:rsidP="00AA5614">
      <w:pPr>
        <w:numPr>
          <w:ilvl w:val="1"/>
          <w:numId w:val="3"/>
        </w:numPr>
        <w:spacing w:before="40" w:after="40"/>
        <w:rPr>
          <w:sz w:val="18"/>
        </w:rPr>
      </w:pPr>
      <w:r w:rsidRPr="00CC3E3C">
        <w:rPr>
          <w:sz w:val="18"/>
        </w:rPr>
        <w:t>Start of the Warranty period.  The warranty period begins the day the KIC product is delivered to you as the first customer.</w:t>
      </w:r>
    </w:p>
    <w:p w14:paraId="06EFF71E" w14:textId="422D3FB8" w:rsidR="00776839" w:rsidRPr="00CC3E3C" w:rsidRDefault="00776839" w:rsidP="00AA5614">
      <w:pPr>
        <w:numPr>
          <w:ilvl w:val="1"/>
          <w:numId w:val="3"/>
        </w:numPr>
        <w:spacing w:before="40" w:after="40"/>
        <w:rPr>
          <w:sz w:val="18"/>
        </w:rPr>
      </w:pPr>
      <w:r w:rsidRPr="00CC3E3C">
        <w:rPr>
          <w:sz w:val="18"/>
        </w:rPr>
        <w:t xml:space="preserve">Obligations of KIC during </w:t>
      </w:r>
      <w:ins w:id="7" w:author="Tom Bergeron" w:date="2020-09-29T13:16:00Z">
        <w:r w:rsidR="003F1007">
          <w:rPr>
            <w:sz w:val="18"/>
          </w:rPr>
          <w:t>t</w:t>
        </w:r>
      </w:ins>
      <w:del w:id="8" w:author="Tom Bergeron" w:date="2020-09-29T13:16:00Z">
        <w:r w:rsidRPr="00CC3E3C" w:rsidDel="003F1007">
          <w:rPr>
            <w:sz w:val="18"/>
          </w:rPr>
          <w:delText>T</w:delText>
        </w:r>
      </w:del>
      <w:r w:rsidRPr="00CC3E3C">
        <w:rPr>
          <w:sz w:val="18"/>
        </w:rPr>
        <w:t xml:space="preserve">he </w:t>
      </w:r>
      <w:proofErr w:type="gramStart"/>
      <w:r w:rsidRPr="00CC3E3C">
        <w:rPr>
          <w:sz w:val="18"/>
        </w:rPr>
        <w:t>warranty</w:t>
      </w:r>
      <w:proofErr w:type="gramEnd"/>
      <w:r w:rsidRPr="00CC3E3C">
        <w:rPr>
          <w:sz w:val="18"/>
        </w:rPr>
        <w:t xml:space="preserve"> period:</w:t>
      </w:r>
    </w:p>
    <w:p w14:paraId="3EE7FA90" w14:textId="25E938C0" w:rsidR="00776839" w:rsidRPr="00CC3E3C" w:rsidRDefault="00776839" w:rsidP="00AA5614">
      <w:pPr>
        <w:numPr>
          <w:ilvl w:val="2"/>
          <w:numId w:val="3"/>
        </w:numPr>
        <w:spacing w:before="40" w:after="40"/>
        <w:rPr>
          <w:sz w:val="18"/>
        </w:rPr>
      </w:pPr>
      <w:r w:rsidRPr="00CC3E3C">
        <w:rPr>
          <w:sz w:val="18"/>
        </w:rPr>
        <w:t>Return for complete refund:  If, within the first thirty (30) days after the start of the warranty, the customer returns, for any reason whatsoever, any of the purchased hardware or software in its original condition, KIC will refund the associated money paid and accept the return as payment for any money owed.</w:t>
      </w:r>
    </w:p>
    <w:p w14:paraId="648436C9" w14:textId="5E4BF050" w:rsidR="00776839" w:rsidRPr="00CC3E3C" w:rsidRDefault="00776839" w:rsidP="00AA5614">
      <w:pPr>
        <w:numPr>
          <w:ilvl w:val="2"/>
          <w:numId w:val="3"/>
        </w:numPr>
        <w:spacing w:before="40" w:after="40"/>
        <w:rPr>
          <w:sz w:val="18"/>
        </w:rPr>
      </w:pPr>
      <w:r w:rsidRPr="00CC3E3C">
        <w:rPr>
          <w:sz w:val="18"/>
        </w:rPr>
        <w:t>Replacement:  Within the first year of the start of the warranty, KIC will replace, on an exchange basis and without additional charge, any product proven defective in materials or workmanship.</w:t>
      </w:r>
    </w:p>
    <w:p w14:paraId="3F369A02" w14:textId="51E1A2E0" w:rsidR="00776839" w:rsidRPr="00CC3E3C" w:rsidRDefault="00776839" w:rsidP="00AA5614">
      <w:pPr>
        <w:numPr>
          <w:ilvl w:val="2"/>
          <w:numId w:val="3"/>
        </w:numPr>
        <w:spacing w:before="40" w:after="40"/>
        <w:rPr>
          <w:sz w:val="18"/>
        </w:rPr>
      </w:pPr>
      <w:r w:rsidRPr="00CC3E3C">
        <w:rPr>
          <w:sz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2CBF022A" w14:textId="1CD8122C" w:rsidR="00776839" w:rsidRPr="00CC3E3C" w:rsidRDefault="00776839" w:rsidP="00AA5614">
      <w:pPr>
        <w:numPr>
          <w:ilvl w:val="2"/>
          <w:numId w:val="3"/>
        </w:numPr>
        <w:spacing w:before="40" w:after="40"/>
        <w:rPr>
          <w:sz w:val="18"/>
        </w:rPr>
      </w:pPr>
      <w:r w:rsidRPr="00CC3E3C">
        <w:rPr>
          <w:sz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C2CB04" w14:textId="283DD3D0" w:rsidR="00776839" w:rsidRPr="00CC3E3C" w:rsidRDefault="00776839" w:rsidP="00AA5614">
      <w:pPr>
        <w:numPr>
          <w:ilvl w:val="1"/>
          <w:numId w:val="3"/>
        </w:numPr>
        <w:spacing w:before="40" w:after="40"/>
        <w:rPr>
          <w:b/>
          <w:sz w:val="18"/>
        </w:rPr>
      </w:pPr>
      <w:r w:rsidRPr="00CC3E3C">
        <w:rPr>
          <w:b/>
          <w:sz w:val="18"/>
        </w:rPr>
        <w:t>Exclusion of Other Warranties</w:t>
      </w:r>
    </w:p>
    <w:p w14:paraId="69F33669" w14:textId="1DD9B272" w:rsidR="00776839" w:rsidRPr="00CC3E3C" w:rsidRDefault="00776839" w:rsidP="00AA5614">
      <w:pPr>
        <w:numPr>
          <w:ilvl w:val="2"/>
          <w:numId w:val="3"/>
        </w:numPr>
        <w:spacing w:before="40" w:after="40"/>
        <w:rPr>
          <w:sz w:val="18"/>
        </w:rPr>
      </w:pPr>
      <w:r w:rsidRPr="00CC3E3C">
        <w:rPr>
          <w:sz w:val="18"/>
        </w:rPr>
        <w:t>KIC does not warrant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t>
      </w:r>
    </w:p>
    <w:p w14:paraId="327B51CE" w14:textId="5AC77B4E" w:rsidR="00776839" w:rsidRPr="00CC3E3C" w:rsidRDefault="00776839" w:rsidP="00AA5614">
      <w:pPr>
        <w:numPr>
          <w:ilvl w:val="2"/>
          <w:numId w:val="3"/>
        </w:numPr>
        <w:rPr>
          <w:b/>
          <w:sz w:val="18"/>
        </w:rPr>
      </w:pPr>
      <w:r w:rsidRPr="00CC3E3C">
        <w:rPr>
          <w:b/>
          <w:sz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FFE28BF" w14:textId="31D23D5F" w:rsidR="00776839" w:rsidRPr="00CC3E3C" w:rsidRDefault="00776839" w:rsidP="00AA5614">
      <w:pPr>
        <w:numPr>
          <w:ilvl w:val="1"/>
          <w:numId w:val="3"/>
        </w:numPr>
        <w:spacing w:before="40" w:after="40"/>
        <w:rPr>
          <w:b/>
          <w:sz w:val="18"/>
        </w:rPr>
      </w:pPr>
      <w:r w:rsidRPr="00CC3E3C">
        <w:rPr>
          <w:b/>
          <w:sz w:val="18"/>
        </w:rPr>
        <w:t>Other Conditions</w:t>
      </w:r>
    </w:p>
    <w:p w14:paraId="146E0A38" w14:textId="54BA41C1" w:rsidR="00776839" w:rsidRPr="00CC3E3C" w:rsidRDefault="00776839" w:rsidP="00AA5614">
      <w:pPr>
        <w:numPr>
          <w:ilvl w:val="2"/>
          <w:numId w:val="3"/>
        </w:numPr>
        <w:spacing w:before="40" w:after="40"/>
        <w:rPr>
          <w:sz w:val="18"/>
        </w:rPr>
      </w:pPr>
      <w:r w:rsidRPr="00CC3E3C">
        <w:rPr>
          <w:b/>
          <w:caps/>
          <w:sz w:val="18"/>
        </w:rPr>
        <w:t xml:space="preserve">The warranties set forth above are in lieu of all other warranties, whether oral, </w:t>
      </w:r>
      <w:proofErr w:type="gramStart"/>
      <w:r w:rsidRPr="00CC3E3C">
        <w:rPr>
          <w:b/>
          <w:caps/>
          <w:sz w:val="18"/>
        </w:rPr>
        <w:t>written</w:t>
      </w:r>
      <w:proofErr w:type="gramEnd"/>
      <w:r w:rsidRPr="00CC3E3C">
        <w:rPr>
          <w:b/>
          <w:caps/>
          <w:sz w:val="18"/>
        </w:rPr>
        <w:t xml:space="preserve"> or implied, INCLUDING BUT NOT LIMITED TO ANY IMPLIED WARRANTIES OF MERCHANTABILITY OR FITNESS FOR ANY PARTICULAR USE. the remedies set forth above are the customer’s sole and exclusive remedies</w:t>
      </w:r>
      <w:r w:rsidRPr="00CC3E3C">
        <w:rPr>
          <w:caps/>
          <w:sz w:val="18"/>
        </w:rPr>
        <w:t xml:space="preserve">.  </w:t>
      </w:r>
      <w:r w:rsidRPr="00CC3E3C">
        <w:rPr>
          <w:sz w:val="18"/>
        </w:rPr>
        <w:t xml:space="preserve">Only an authorized officer of KIC may make modifications to this warranty, or additional warranties binding on KIC.  Accordingly, additional statements such as advertising, </w:t>
      </w:r>
      <w:proofErr w:type="gramStart"/>
      <w:r w:rsidRPr="00CC3E3C">
        <w:rPr>
          <w:sz w:val="18"/>
        </w:rPr>
        <w:t>collateral</w:t>
      </w:r>
      <w:proofErr w:type="gramEnd"/>
      <w:r w:rsidRPr="00CC3E3C">
        <w:rPr>
          <w:sz w:val="18"/>
        </w:rPr>
        <w:t xml:space="preserve"> or presentations, whether oral or written, do not constitute warranties by KIC and should not be relied upon as such.  This warranty gives you specific legal rights, and you may have other rights, which vary by state and/or country.</w:t>
      </w:r>
    </w:p>
    <w:p w14:paraId="5C8AD039" w14:textId="08796102" w:rsidR="00776839" w:rsidRPr="00CC3E3C" w:rsidRDefault="00776839" w:rsidP="00776839">
      <w:pPr>
        <w:ind w:left="720"/>
        <w:rPr>
          <w:sz w:val="10"/>
          <w:szCs w:val="12"/>
        </w:rPr>
      </w:pPr>
    </w:p>
    <w:p w14:paraId="5462F84B" w14:textId="338B3FAD" w:rsidR="00776839" w:rsidRPr="00CC3E3C" w:rsidRDefault="00776839" w:rsidP="00776839">
      <w:pPr>
        <w:spacing w:after="40"/>
        <w:rPr>
          <w:b/>
          <w:sz w:val="18"/>
        </w:rPr>
      </w:pPr>
      <w:r w:rsidRPr="00CC3E3C">
        <w:rPr>
          <w:b/>
          <w:sz w:val="18"/>
        </w:rPr>
        <w:t>LIMITATION OF LIABILITY</w:t>
      </w:r>
    </w:p>
    <w:p w14:paraId="73DC2A10" w14:textId="7F36A517" w:rsidR="00776839" w:rsidRPr="00CC3E3C" w:rsidRDefault="00776839" w:rsidP="00AA5614">
      <w:pPr>
        <w:numPr>
          <w:ilvl w:val="1"/>
          <w:numId w:val="3"/>
        </w:numPr>
        <w:rPr>
          <w:sz w:val="18"/>
        </w:rPr>
      </w:pPr>
      <w:r w:rsidRPr="00CC3E3C">
        <w:rPr>
          <w:sz w:val="18"/>
        </w:rPr>
        <w:t>In no case shall KIC's liability exceed the license fees paid for the right to use the licensed software or One Hundred Dollars ($100.00), whichever is greater.</w:t>
      </w:r>
    </w:p>
    <w:p w14:paraId="6AA6F565" w14:textId="7411BA41" w:rsidR="002C32B4" w:rsidRDefault="002C32B4" w:rsidP="00907313">
      <w:pPr>
        <w:spacing w:after="120"/>
        <w:jc w:val="center"/>
        <w:rPr>
          <w:b/>
          <w:sz w:val="44"/>
          <w:szCs w:val="44"/>
        </w:rPr>
      </w:pPr>
      <w:r>
        <w:rPr>
          <w:b/>
          <w:sz w:val="44"/>
          <w:szCs w:val="44"/>
        </w:rPr>
        <w:lastRenderedPageBreak/>
        <w:t>Part 1 – The Basic System</w:t>
      </w:r>
    </w:p>
    <w:p w14:paraId="5FF67E51" w14:textId="77777777" w:rsidR="002C32B4" w:rsidRDefault="002C32B4" w:rsidP="002C32B4"/>
    <w:p w14:paraId="313A0B58" w14:textId="6580723E" w:rsidR="009C0501" w:rsidRDefault="0061755A">
      <w:pPr>
        <w:pStyle w:val="TOC1"/>
        <w:tabs>
          <w:tab w:val="right" w:leader="dot" w:pos="8900"/>
        </w:tabs>
        <w:rPr>
          <w:ins w:id="9" w:author="Tom Bergeron" w:date="2020-10-06T17:44:00Z"/>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ins w:id="10" w:author="Tom Bergeron" w:date="2020-10-06T17:44:00Z">
        <w:r w:rsidR="009C0501" w:rsidRPr="009246F3">
          <w:rPr>
            <w:rStyle w:val="Hyperlink"/>
            <w:noProof/>
          </w:rPr>
          <w:fldChar w:fldCharType="begin"/>
        </w:r>
        <w:r w:rsidR="009C0501" w:rsidRPr="009246F3">
          <w:rPr>
            <w:rStyle w:val="Hyperlink"/>
            <w:noProof/>
          </w:rPr>
          <w:instrText xml:space="preserve"> </w:instrText>
        </w:r>
        <w:r w:rsidR="009C0501">
          <w:rPr>
            <w:noProof/>
          </w:rPr>
          <w:instrText>HYPERLINK \l "_Toc52898693"</w:instrText>
        </w:r>
        <w:r w:rsidR="009C0501" w:rsidRPr="009246F3">
          <w:rPr>
            <w:rStyle w:val="Hyperlink"/>
            <w:noProof/>
          </w:rPr>
          <w:instrText xml:space="preserve"> </w:instrText>
        </w:r>
        <w:r w:rsidR="009C0501" w:rsidRPr="009246F3">
          <w:rPr>
            <w:rStyle w:val="Hyperlink"/>
            <w:noProof/>
          </w:rPr>
        </w:r>
        <w:r w:rsidR="009C0501" w:rsidRPr="009246F3">
          <w:rPr>
            <w:rStyle w:val="Hyperlink"/>
            <w:noProof/>
          </w:rPr>
          <w:fldChar w:fldCharType="separate"/>
        </w:r>
        <w:r w:rsidR="009C0501" w:rsidRPr="009246F3">
          <w:rPr>
            <w:rStyle w:val="Hyperlink"/>
            <w:rFonts w:cs="Arial"/>
            <w:bCs/>
            <w:iCs/>
            <w:noProof/>
          </w:rPr>
          <w:t>The Hardware</w:t>
        </w:r>
        <w:r w:rsidR="009C0501">
          <w:rPr>
            <w:noProof/>
            <w:webHidden/>
          </w:rPr>
          <w:tab/>
        </w:r>
        <w:r w:rsidR="009C0501">
          <w:rPr>
            <w:noProof/>
            <w:webHidden/>
          </w:rPr>
          <w:fldChar w:fldCharType="begin"/>
        </w:r>
        <w:r w:rsidR="009C0501">
          <w:rPr>
            <w:noProof/>
            <w:webHidden/>
          </w:rPr>
          <w:instrText xml:space="preserve"> PAGEREF _Toc52898693 \h </w:instrText>
        </w:r>
        <w:r w:rsidR="009C0501">
          <w:rPr>
            <w:noProof/>
            <w:webHidden/>
          </w:rPr>
        </w:r>
      </w:ins>
      <w:r w:rsidR="009C0501">
        <w:rPr>
          <w:noProof/>
          <w:webHidden/>
        </w:rPr>
        <w:fldChar w:fldCharType="separate"/>
      </w:r>
      <w:ins w:id="11" w:author="Tom Bergeron" w:date="2020-10-06T17:44:00Z">
        <w:r w:rsidR="009C0501">
          <w:rPr>
            <w:noProof/>
            <w:webHidden/>
          </w:rPr>
          <w:t>3</w:t>
        </w:r>
        <w:r w:rsidR="009C0501">
          <w:rPr>
            <w:noProof/>
            <w:webHidden/>
          </w:rPr>
          <w:fldChar w:fldCharType="end"/>
        </w:r>
        <w:r w:rsidR="009C0501" w:rsidRPr="009246F3">
          <w:rPr>
            <w:rStyle w:val="Hyperlink"/>
            <w:noProof/>
          </w:rPr>
          <w:fldChar w:fldCharType="end"/>
        </w:r>
      </w:ins>
    </w:p>
    <w:p w14:paraId="1AD1F52E" w14:textId="422D19FE" w:rsidR="009C0501" w:rsidRDefault="009C0501">
      <w:pPr>
        <w:pStyle w:val="TOC2"/>
        <w:tabs>
          <w:tab w:val="right" w:leader="dot" w:pos="8900"/>
        </w:tabs>
        <w:rPr>
          <w:ins w:id="12" w:author="Tom Bergeron" w:date="2020-10-06T17:44:00Z"/>
          <w:rFonts w:asciiTheme="minorHAnsi" w:eastAsiaTheme="minorEastAsia" w:hAnsiTheme="minorHAnsi" w:cstheme="minorBidi"/>
          <w:smallCaps w:val="0"/>
          <w:noProof/>
          <w:sz w:val="22"/>
          <w:szCs w:val="22"/>
        </w:rPr>
      </w:pPr>
      <w:ins w:id="13"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"_Toc52898694"</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Hardware Diagram</w:t>
        </w:r>
        <w:r>
          <w:rPr>
            <w:noProof/>
            <w:webHidden/>
          </w:rPr>
          <w:tab/>
        </w:r>
        <w:r>
          <w:rPr>
            <w:noProof/>
            <w:webHidden/>
          </w:rPr>
          <w:fldChar w:fldCharType="begin"/>
        </w:r>
        <w:r>
          <w:rPr>
            <w:noProof/>
            <w:webHidden/>
          </w:rPr>
          <w:instrText xml:space="preserve"> PAGEREF _Toc52898694 \h </w:instrText>
        </w:r>
        <w:r>
          <w:rPr>
            <w:noProof/>
            <w:webHidden/>
          </w:rPr>
        </w:r>
      </w:ins>
      <w:r>
        <w:rPr>
          <w:noProof/>
          <w:webHidden/>
        </w:rPr>
        <w:fldChar w:fldCharType="separate"/>
      </w:r>
      <w:ins w:id="14" w:author="Tom Bergeron" w:date="2020-10-06T17:44:00Z">
        <w:r>
          <w:rPr>
            <w:noProof/>
            <w:webHidden/>
          </w:rPr>
          <w:t>5</w:t>
        </w:r>
        <w:r>
          <w:rPr>
            <w:noProof/>
            <w:webHidden/>
          </w:rPr>
          <w:fldChar w:fldCharType="end"/>
        </w:r>
        <w:r w:rsidRPr="009246F3">
          <w:rPr>
            <w:rStyle w:val="Hyperlink"/>
            <w:noProof/>
          </w:rPr>
          <w:fldChar w:fldCharType="end"/>
        </w:r>
      </w:ins>
    </w:p>
    <w:p w14:paraId="03B7A0C2" w14:textId="21438E2C" w:rsidR="009C0501" w:rsidRDefault="009C0501">
      <w:pPr>
        <w:pStyle w:val="TOC1"/>
        <w:tabs>
          <w:tab w:val="right" w:leader="dot" w:pos="8900"/>
        </w:tabs>
        <w:rPr>
          <w:ins w:id="15" w:author="Tom Bergeron" w:date="2020-10-06T17:44:00Z"/>
          <w:rFonts w:asciiTheme="minorHAnsi" w:eastAsiaTheme="minorEastAsia" w:hAnsiTheme="minorHAnsi" w:cstheme="minorBidi"/>
          <w:b w:val="0"/>
          <w:caps w:val="0"/>
          <w:noProof/>
          <w:sz w:val="22"/>
          <w:szCs w:val="22"/>
        </w:rPr>
      </w:pPr>
      <w:ins w:id="16"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"_Toc52898695"</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Dual Lane Systems</w:t>
        </w:r>
        <w:r>
          <w:rPr>
            <w:noProof/>
            <w:webHidden/>
          </w:rPr>
          <w:tab/>
        </w:r>
        <w:r>
          <w:rPr>
            <w:noProof/>
            <w:webHidden/>
          </w:rPr>
          <w:fldChar w:fldCharType="begin"/>
        </w:r>
        <w:r>
          <w:rPr>
            <w:noProof/>
            <w:webHidden/>
          </w:rPr>
          <w:instrText xml:space="preserve"> PAGEREF _Toc52898695 \h </w:instrText>
        </w:r>
        <w:r>
          <w:rPr>
            <w:noProof/>
            <w:webHidden/>
          </w:rPr>
        </w:r>
      </w:ins>
      <w:r>
        <w:rPr>
          <w:noProof/>
          <w:webHidden/>
        </w:rPr>
        <w:fldChar w:fldCharType="separate"/>
      </w:r>
      <w:ins w:id="17" w:author="Tom Bergeron" w:date="2020-10-06T17:44:00Z">
        <w:r>
          <w:rPr>
            <w:noProof/>
            <w:webHidden/>
          </w:rPr>
          <w:t>6</w:t>
        </w:r>
        <w:r>
          <w:rPr>
            <w:noProof/>
            <w:webHidden/>
          </w:rPr>
          <w:fldChar w:fldCharType="end"/>
        </w:r>
        <w:r w:rsidRPr="009246F3">
          <w:rPr>
            <w:rStyle w:val="Hyperlink"/>
            <w:noProof/>
          </w:rPr>
          <w:fldChar w:fldCharType="end"/>
        </w:r>
      </w:ins>
    </w:p>
    <w:p w14:paraId="369EEB0C" w14:textId="2EE8AE67" w:rsidR="009C0501" w:rsidRDefault="009C0501">
      <w:pPr>
        <w:pStyle w:val="TOC1"/>
        <w:tabs>
          <w:tab w:val="right" w:leader="dot" w:pos="8900"/>
        </w:tabs>
        <w:rPr>
          <w:ins w:id="18" w:author="Tom Bergeron" w:date="2020-10-06T17:44:00Z"/>
          <w:rFonts w:asciiTheme="minorHAnsi" w:eastAsiaTheme="minorEastAsia" w:hAnsiTheme="minorHAnsi" w:cstheme="minorBidi"/>
          <w:b w:val="0"/>
          <w:caps w:val="0"/>
          <w:noProof/>
          <w:sz w:val="22"/>
          <w:szCs w:val="22"/>
        </w:rPr>
      </w:pPr>
      <w:ins w:id="19"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"_Toc52898696"</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Install the Software</w:t>
        </w:r>
        <w:r>
          <w:rPr>
            <w:noProof/>
            <w:webHidden/>
          </w:rPr>
          <w:tab/>
        </w:r>
        <w:r>
          <w:rPr>
            <w:noProof/>
            <w:webHidden/>
          </w:rPr>
          <w:fldChar w:fldCharType="begin"/>
        </w:r>
        <w:r>
          <w:rPr>
            <w:noProof/>
            <w:webHidden/>
          </w:rPr>
          <w:instrText xml:space="preserve"> PAGEREF _Toc52898696 \h </w:instrText>
        </w:r>
        <w:r>
          <w:rPr>
            <w:noProof/>
            <w:webHidden/>
          </w:rPr>
        </w:r>
      </w:ins>
      <w:r>
        <w:rPr>
          <w:noProof/>
          <w:webHidden/>
        </w:rPr>
        <w:fldChar w:fldCharType="separate"/>
      </w:r>
      <w:ins w:id="20" w:author="Tom Bergeron" w:date="2020-10-06T17:44:00Z">
        <w:r>
          <w:rPr>
            <w:noProof/>
            <w:webHidden/>
          </w:rPr>
          <w:t>7</w:t>
        </w:r>
        <w:r>
          <w:rPr>
            <w:noProof/>
            <w:webHidden/>
          </w:rPr>
          <w:fldChar w:fldCharType="end"/>
        </w:r>
        <w:r w:rsidRPr="009246F3">
          <w:rPr>
            <w:rStyle w:val="Hyperlink"/>
            <w:noProof/>
          </w:rPr>
          <w:fldChar w:fldCharType="end"/>
        </w:r>
      </w:ins>
    </w:p>
    <w:p w14:paraId="09AC0A86" w14:textId="25F2BC9B" w:rsidR="009C0501" w:rsidRDefault="009C0501">
      <w:pPr>
        <w:pStyle w:val="TOC1"/>
        <w:tabs>
          <w:tab w:val="right" w:leader="dot" w:pos="8900"/>
        </w:tabs>
        <w:rPr>
          <w:ins w:id="21" w:author="Tom Bergeron" w:date="2020-10-06T17:44:00Z"/>
          <w:rFonts w:asciiTheme="minorHAnsi" w:eastAsiaTheme="minorEastAsia" w:hAnsiTheme="minorHAnsi" w:cstheme="minorBidi"/>
          <w:b w:val="0"/>
          <w:caps w:val="0"/>
          <w:noProof/>
          <w:sz w:val="22"/>
          <w:szCs w:val="22"/>
        </w:rPr>
      </w:pPr>
      <w:ins w:id="22"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"_Toc52898697"</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The Main Screen</w:t>
        </w:r>
        <w:r>
          <w:rPr>
            <w:noProof/>
            <w:webHidden/>
          </w:rPr>
          <w:tab/>
        </w:r>
        <w:r>
          <w:rPr>
            <w:noProof/>
            <w:webHidden/>
          </w:rPr>
          <w:fldChar w:fldCharType="begin"/>
        </w:r>
        <w:r>
          <w:rPr>
            <w:noProof/>
            <w:webHidden/>
          </w:rPr>
          <w:instrText xml:space="preserve"> PAGEREF _Toc52898697 \h </w:instrText>
        </w:r>
        <w:r>
          <w:rPr>
            <w:noProof/>
            <w:webHidden/>
          </w:rPr>
        </w:r>
      </w:ins>
      <w:r>
        <w:rPr>
          <w:noProof/>
          <w:webHidden/>
        </w:rPr>
        <w:fldChar w:fldCharType="separate"/>
      </w:r>
      <w:ins w:id="23" w:author="Tom Bergeron" w:date="2020-10-06T17:44:00Z">
        <w:r>
          <w:rPr>
            <w:noProof/>
            <w:webHidden/>
          </w:rPr>
          <w:t>10</w:t>
        </w:r>
        <w:r>
          <w:rPr>
            <w:noProof/>
            <w:webHidden/>
          </w:rPr>
          <w:fldChar w:fldCharType="end"/>
        </w:r>
        <w:r w:rsidRPr="009246F3">
          <w:rPr>
            <w:rStyle w:val="Hyperlink"/>
            <w:noProof/>
          </w:rPr>
          <w:fldChar w:fldCharType="end"/>
        </w:r>
      </w:ins>
    </w:p>
    <w:p w14:paraId="281C5E05" w14:textId="474F8D22" w:rsidR="009C0501" w:rsidRDefault="009C0501">
      <w:pPr>
        <w:pStyle w:val="TOC1"/>
        <w:tabs>
          <w:tab w:val="right" w:leader="dot" w:pos="8900"/>
        </w:tabs>
        <w:rPr>
          <w:ins w:id="24" w:author="Tom Bergeron" w:date="2020-10-06T17:44:00Z"/>
          <w:rFonts w:asciiTheme="minorHAnsi" w:eastAsiaTheme="minorEastAsia" w:hAnsiTheme="minorHAnsi" w:cstheme="minorBidi"/>
          <w:b w:val="0"/>
          <w:caps w:val="0"/>
          <w:noProof/>
          <w:sz w:val="22"/>
          <w:szCs w:val="22"/>
        </w:rPr>
      </w:pPr>
      <w:ins w:id="25"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"_Toc52898698"</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Global Preferences</w:t>
        </w:r>
        <w:r>
          <w:rPr>
            <w:noProof/>
            <w:webHidden/>
          </w:rPr>
          <w:tab/>
        </w:r>
        <w:r>
          <w:rPr>
            <w:noProof/>
            <w:webHidden/>
          </w:rPr>
          <w:fldChar w:fldCharType="begin"/>
        </w:r>
        <w:r>
          <w:rPr>
            <w:noProof/>
            <w:webHidden/>
          </w:rPr>
          <w:instrText xml:space="preserve"> PAGEREF _Toc52898698 \h </w:instrText>
        </w:r>
        <w:r>
          <w:rPr>
            <w:noProof/>
            <w:webHidden/>
          </w:rPr>
        </w:r>
      </w:ins>
      <w:r>
        <w:rPr>
          <w:noProof/>
          <w:webHidden/>
        </w:rPr>
        <w:fldChar w:fldCharType="separate"/>
      </w:r>
      <w:ins w:id="26" w:author="Tom Bergeron" w:date="2020-10-06T17:44:00Z">
        <w:r>
          <w:rPr>
            <w:noProof/>
            <w:webHidden/>
          </w:rPr>
          <w:t>11</w:t>
        </w:r>
        <w:r>
          <w:rPr>
            <w:noProof/>
            <w:webHidden/>
          </w:rPr>
          <w:fldChar w:fldCharType="end"/>
        </w:r>
        <w:r w:rsidRPr="009246F3">
          <w:rPr>
            <w:rStyle w:val="Hyperlink"/>
            <w:noProof/>
          </w:rPr>
          <w:fldChar w:fldCharType="end"/>
        </w:r>
      </w:ins>
    </w:p>
    <w:p w14:paraId="634FA727" w14:textId="3330F5FA" w:rsidR="009C0501" w:rsidRDefault="009C0501">
      <w:pPr>
        <w:pStyle w:val="TOC2"/>
        <w:tabs>
          <w:tab w:val="right" w:leader="dot" w:pos="8900"/>
        </w:tabs>
        <w:rPr>
          <w:ins w:id="27" w:author="Tom Bergeron" w:date="2020-10-06T17:44:00Z"/>
          <w:rFonts w:asciiTheme="minorHAnsi" w:eastAsiaTheme="minorEastAsia" w:hAnsiTheme="minorHAnsi" w:cstheme="minorBidi"/>
          <w:smallCaps w:val="0"/>
          <w:noProof/>
          <w:sz w:val="22"/>
          <w:szCs w:val="22"/>
        </w:rPr>
      </w:pPr>
      <w:ins w:id="28"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"_Toc52898699"</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Global Tab</w:t>
        </w:r>
        <w:r>
          <w:rPr>
            <w:noProof/>
            <w:webHidden/>
          </w:rPr>
          <w:tab/>
        </w:r>
        <w:r>
          <w:rPr>
            <w:noProof/>
            <w:webHidden/>
          </w:rPr>
          <w:fldChar w:fldCharType="begin"/>
        </w:r>
        <w:r>
          <w:rPr>
            <w:noProof/>
            <w:webHidden/>
          </w:rPr>
          <w:instrText xml:space="preserve"> PAGEREF _Toc52898699 \h </w:instrText>
        </w:r>
        <w:r>
          <w:rPr>
            <w:noProof/>
            <w:webHidden/>
          </w:rPr>
        </w:r>
      </w:ins>
      <w:r>
        <w:rPr>
          <w:noProof/>
          <w:webHidden/>
        </w:rPr>
        <w:fldChar w:fldCharType="separate"/>
      </w:r>
      <w:ins w:id="29" w:author="Tom Bergeron" w:date="2020-10-06T17:44:00Z">
        <w:r>
          <w:rPr>
            <w:noProof/>
            <w:webHidden/>
          </w:rPr>
          <w:t>11</w:t>
        </w:r>
        <w:r>
          <w:rPr>
            <w:noProof/>
            <w:webHidden/>
          </w:rPr>
          <w:fldChar w:fldCharType="end"/>
        </w:r>
        <w:r w:rsidRPr="009246F3">
          <w:rPr>
            <w:rStyle w:val="Hyperlink"/>
            <w:noProof/>
          </w:rPr>
          <w:fldChar w:fldCharType="end"/>
        </w:r>
      </w:ins>
    </w:p>
    <w:p w14:paraId="01CC6BFF" w14:textId="189D5D96" w:rsidR="009C0501" w:rsidRDefault="009C0501">
      <w:pPr>
        <w:pStyle w:val="TOC2"/>
        <w:tabs>
          <w:tab w:val="right" w:leader="dot" w:pos="8900"/>
        </w:tabs>
        <w:rPr>
          <w:ins w:id="30" w:author="Tom Bergeron" w:date="2020-10-06T17:44:00Z"/>
          <w:rFonts w:asciiTheme="minorHAnsi" w:eastAsiaTheme="minorEastAsia" w:hAnsiTheme="minorHAnsi" w:cstheme="minorBidi"/>
          <w:smallCaps w:val="0"/>
          <w:noProof/>
          <w:sz w:val="22"/>
          <w:szCs w:val="22"/>
        </w:rPr>
      </w:pPr>
      <w:ins w:id="31"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"_Toc52898700"</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KIC Vision2 Tab</w:t>
        </w:r>
        <w:r>
          <w:rPr>
            <w:noProof/>
            <w:webHidden/>
          </w:rPr>
          <w:tab/>
        </w:r>
        <w:r>
          <w:rPr>
            <w:noProof/>
            <w:webHidden/>
          </w:rPr>
          <w:fldChar w:fldCharType="begin"/>
        </w:r>
        <w:r>
          <w:rPr>
            <w:noProof/>
            <w:webHidden/>
          </w:rPr>
          <w:instrText xml:space="preserve"> PAGEREF _Toc52898700 \h </w:instrText>
        </w:r>
        <w:r>
          <w:rPr>
            <w:noProof/>
            <w:webHidden/>
          </w:rPr>
        </w:r>
      </w:ins>
      <w:r>
        <w:rPr>
          <w:noProof/>
          <w:webHidden/>
        </w:rPr>
        <w:fldChar w:fldCharType="separate"/>
      </w:r>
      <w:ins w:id="32" w:author="Tom Bergeron" w:date="2020-10-06T17:44:00Z">
        <w:r>
          <w:rPr>
            <w:noProof/>
            <w:webHidden/>
          </w:rPr>
          <w:t>13</w:t>
        </w:r>
        <w:r>
          <w:rPr>
            <w:noProof/>
            <w:webHidden/>
          </w:rPr>
          <w:fldChar w:fldCharType="end"/>
        </w:r>
        <w:r w:rsidRPr="009246F3">
          <w:rPr>
            <w:rStyle w:val="Hyperlink"/>
            <w:noProof/>
          </w:rPr>
          <w:fldChar w:fldCharType="end"/>
        </w:r>
      </w:ins>
    </w:p>
    <w:p w14:paraId="1A57CD89" w14:textId="043D1E5A" w:rsidR="009C0501" w:rsidRDefault="009C0501">
      <w:pPr>
        <w:pStyle w:val="TOC2"/>
        <w:tabs>
          <w:tab w:val="right" w:leader="dot" w:pos="8900"/>
        </w:tabs>
        <w:rPr>
          <w:ins w:id="33" w:author="Tom Bergeron" w:date="2020-10-06T17:44:00Z"/>
          <w:rFonts w:asciiTheme="minorHAnsi" w:eastAsiaTheme="minorEastAsia" w:hAnsiTheme="minorHAnsi" w:cstheme="minorBidi"/>
          <w:smallCaps w:val="0"/>
          <w:noProof/>
          <w:sz w:val="22"/>
          <w:szCs w:val="22"/>
        </w:rPr>
      </w:pPr>
      <w:ins w:id="34"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"_Toc52898701"</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Data Backup Tab</w:t>
        </w:r>
        <w:r>
          <w:rPr>
            <w:noProof/>
            <w:webHidden/>
          </w:rPr>
          <w:tab/>
        </w:r>
        <w:r>
          <w:rPr>
            <w:noProof/>
            <w:webHidden/>
          </w:rPr>
          <w:fldChar w:fldCharType="begin"/>
        </w:r>
        <w:r>
          <w:rPr>
            <w:noProof/>
            <w:webHidden/>
          </w:rPr>
          <w:instrText xml:space="preserve"> PAGEREF _Toc52898701 \h </w:instrText>
        </w:r>
        <w:r>
          <w:rPr>
            <w:noProof/>
            <w:webHidden/>
          </w:rPr>
        </w:r>
      </w:ins>
      <w:r>
        <w:rPr>
          <w:noProof/>
          <w:webHidden/>
        </w:rPr>
        <w:fldChar w:fldCharType="separate"/>
      </w:r>
      <w:ins w:id="35" w:author="Tom Bergeron" w:date="2020-10-06T17:44:00Z">
        <w:r>
          <w:rPr>
            <w:noProof/>
            <w:webHidden/>
          </w:rPr>
          <w:t>16</w:t>
        </w:r>
        <w:r>
          <w:rPr>
            <w:noProof/>
            <w:webHidden/>
          </w:rPr>
          <w:fldChar w:fldCharType="end"/>
        </w:r>
        <w:r w:rsidRPr="009246F3">
          <w:rPr>
            <w:rStyle w:val="Hyperlink"/>
            <w:noProof/>
          </w:rPr>
          <w:fldChar w:fldCharType="end"/>
        </w:r>
      </w:ins>
    </w:p>
    <w:p w14:paraId="3574C795" w14:textId="2F834143" w:rsidR="009C0501" w:rsidRDefault="009C0501">
      <w:pPr>
        <w:pStyle w:val="TOC1"/>
        <w:tabs>
          <w:tab w:val="right" w:leader="dot" w:pos="8900"/>
        </w:tabs>
        <w:rPr>
          <w:ins w:id="36" w:author="Tom Bergeron" w:date="2020-10-06T17:44:00Z"/>
          <w:rFonts w:asciiTheme="minorHAnsi" w:eastAsiaTheme="minorEastAsia" w:hAnsiTheme="minorHAnsi" w:cstheme="minorBidi"/>
          <w:b w:val="0"/>
          <w:caps w:val="0"/>
          <w:noProof/>
          <w:sz w:val="22"/>
          <w:szCs w:val="22"/>
        </w:rPr>
      </w:pPr>
      <w:ins w:id="37"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"_Toc52898702"</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Define/Edit Process Window</w:t>
        </w:r>
        <w:r>
          <w:rPr>
            <w:noProof/>
            <w:webHidden/>
          </w:rPr>
          <w:tab/>
        </w:r>
        <w:r>
          <w:rPr>
            <w:noProof/>
            <w:webHidden/>
          </w:rPr>
          <w:fldChar w:fldCharType="begin"/>
        </w:r>
        <w:r>
          <w:rPr>
            <w:noProof/>
            <w:webHidden/>
          </w:rPr>
          <w:instrText xml:space="preserve"> PAGEREF _Toc52898702 \h </w:instrText>
        </w:r>
        <w:r>
          <w:rPr>
            <w:noProof/>
            <w:webHidden/>
          </w:rPr>
        </w:r>
      </w:ins>
      <w:r>
        <w:rPr>
          <w:noProof/>
          <w:webHidden/>
        </w:rPr>
        <w:fldChar w:fldCharType="separate"/>
      </w:r>
      <w:ins w:id="38" w:author="Tom Bergeron" w:date="2020-10-06T17:44:00Z">
        <w:r>
          <w:rPr>
            <w:noProof/>
            <w:webHidden/>
          </w:rPr>
          <w:t>17</w:t>
        </w:r>
        <w:r>
          <w:rPr>
            <w:noProof/>
            <w:webHidden/>
          </w:rPr>
          <w:fldChar w:fldCharType="end"/>
        </w:r>
        <w:r w:rsidRPr="009246F3">
          <w:rPr>
            <w:rStyle w:val="Hyperlink"/>
            <w:noProof/>
          </w:rPr>
          <w:fldChar w:fldCharType="end"/>
        </w:r>
      </w:ins>
    </w:p>
    <w:p w14:paraId="5C195C32" w14:textId="0B65A8B9" w:rsidR="009C0501" w:rsidRDefault="009C0501">
      <w:pPr>
        <w:pStyle w:val="TOC2"/>
        <w:tabs>
          <w:tab w:val="right" w:leader="dot" w:pos="8900"/>
        </w:tabs>
        <w:rPr>
          <w:ins w:id="39" w:author="Tom Bergeron" w:date="2020-10-06T17:44:00Z"/>
          <w:rFonts w:asciiTheme="minorHAnsi" w:eastAsiaTheme="minorEastAsia" w:hAnsiTheme="minorHAnsi" w:cstheme="minorBidi"/>
          <w:smallCaps w:val="0"/>
          <w:noProof/>
          <w:sz w:val="22"/>
          <w:szCs w:val="22"/>
        </w:rPr>
      </w:pPr>
      <w:ins w:id="40"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"_Toc52898703"</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Solder Paste Menu</w:t>
        </w:r>
        <w:r>
          <w:rPr>
            <w:noProof/>
            <w:webHidden/>
          </w:rPr>
          <w:tab/>
        </w:r>
        <w:r>
          <w:rPr>
            <w:noProof/>
            <w:webHidden/>
          </w:rPr>
          <w:fldChar w:fldCharType="begin"/>
        </w:r>
        <w:r>
          <w:rPr>
            <w:noProof/>
            <w:webHidden/>
          </w:rPr>
          <w:instrText xml:space="preserve"> PAGEREF _Toc52898703 \h </w:instrText>
        </w:r>
        <w:r>
          <w:rPr>
            <w:noProof/>
            <w:webHidden/>
          </w:rPr>
        </w:r>
      </w:ins>
      <w:r>
        <w:rPr>
          <w:noProof/>
          <w:webHidden/>
        </w:rPr>
        <w:fldChar w:fldCharType="separate"/>
      </w:r>
      <w:ins w:id="41" w:author="Tom Bergeron" w:date="2020-10-06T17:44:00Z">
        <w:r>
          <w:rPr>
            <w:noProof/>
            <w:webHidden/>
          </w:rPr>
          <w:t>18</w:t>
        </w:r>
        <w:r>
          <w:rPr>
            <w:noProof/>
            <w:webHidden/>
          </w:rPr>
          <w:fldChar w:fldCharType="end"/>
        </w:r>
        <w:r w:rsidRPr="009246F3">
          <w:rPr>
            <w:rStyle w:val="Hyperlink"/>
            <w:noProof/>
          </w:rPr>
          <w:fldChar w:fldCharType="end"/>
        </w:r>
      </w:ins>
    </w:p>
    <w:p w14:paraId="53F2C56D" w14:textId="43079F43" w:rsidR="009C0501" w:rsidRDefault="009C0501">
      <w:pPr>
        <w:pStyle w:val="TOC2"/>
        <w:tabs>
          <w:tab w:val="right" w:leader="dot" w:pos="8900"/>
        </w:tabs>
        <w:rPr>
          <w:ins w:id="42" w:author="Tom Bergeron" w:date="2020-10-06T17:44:00Z"/>
          <w:rFonts w:asciiTheme="minorHAnsi" w:eastAsiaTheme="minorEastAsia" w:hAnsiTheme="minorHAnsi" w:cstheme="minorBidi"/>
          <w:smallCaps w:val="0"/>
          <w:noProof/>
          <w:sz w:val="22"/>
          <w:szCs w:val="22"/>
        </w:rPr>
      </w:pPr>
      <w:ins w:id="43"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"_Toc52898704"</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Edit Specs</w:t>
        </w:r>
        <w:r>
          <w:rPr>
            <w:noProof/>
            <w:webHidden/>
          </w:rPr>
          <w:tab/>
        </w:r>
        <w:r>
          <w:rPr>
            <w:noProof/>
            <w:webHidden/>
          </w:rPr>
          <w:fldChar w:fldCharType="begin"/>
        </w:r>
        <w:r>
          <w:rPr>
            <w:noProof/>
            <w:webHidden/>
          </w:rPr>
          <w:instrText xml:space="preserve"> PAGEREF _Toc52898704 \h </w:instrText>
        </w:r>
        <w:r>
          <w:rPr>
            <w:noProof/>
            <w:webHidden/>
          </w:rPr>
        </w:r>
      </w:ins>
      <w:r>
        <w:rPr>
          <w:noProof/>
          <w:webHidden/>
        </w:rPr>
        <w:fldChar w:fldCharType="separate"/>
      </w:r>
      <w:ins w:id="44" w:author="Tom Bergeron" w:date="2020-10-06T17:44:00Z">
        <w:r>
          <w:rPr>
            <w:noProof/>
            <w:webHidden/>
          </w:rPr>
          <w:t>19</w:t>
        </w:r>
        <w:r>
          <w:rPr>
            <w:noProof/>
            <w:webHidden/>
          </w:rPr>
          <w:fldChar w:fldCharType="end"/>
        </w:r>
        <w:r w:rsidRPr="009246F3">
          <w:rPr>
            <w:rStyle w:val="Hyperlink"/>
            <w:noProof/>
          </w:rPr>
          <w:fldChar w:fldCharType="end"/>
        </w:r>
      </w:ins>
    </w:p>
    <w:p w14:paraId="238CC994" w14:textId="26F3D260" w:rsidR="009C0501" w:rsidRDefault="009C0501">
      <w:pPr>
        <w:pStyle w:val="TOC2"/>
        <w:tabs>
          <w:tab w:val="right" w:leader="dot" w:pos="8900"/>
        </w:tabs>
        <w:rPr>
          <w:ins w:id="45" w:author="Tom Bergeron" w:date="2020-10-06T17:44:00Z"/>
          <w:rFonts w:asciiTheme="minorHAnsi" w:eastAsiaTheme="minorEastAsia" w:hAnsiTheme="minorHAnsi" w:cstheme="minorBidi"/>
          <w:smallCaps w:val="0"/>
          <w:noProof/>
          <w:sz w:val="22"/>
          <w:szCs w:val="22"/>
        </w:rPr>
      </w:pPr>
      <w:ins w:id="46"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"_Toc52898705"</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Save Process Window</w:t>
        </w:r>
        <w:r>
          <w:rPr>
            <w:noProof/>
            <w:webHidden/>
          </w:rPr>
          <w:tab/>
        </w:r>
        <w:r>
          <w:rPr>
            <w:noProof/>
            <w:webHidden/>
          </w:rPr>
          <w:fldChar w:fldCharType="begin"/>
        </w:r>
        <w:r>
          <w:rPr>
            <w:noProof/>
            <w:webHidden/>
          </w:rPr>
          <w:instrText xml:space="preserve"> PAGEREF _Toc52898705 \h </w:instrText>
        </w:r>
        <w:r>
          <w:rPr>
            <w:noProof/>
            <w:webHidden/>
          </w:rPr>
        </w:r>
      </w:ins>
      <w:r>
        <w:rPr>
          <w:noProof/>
          <w:webHidden/>
        </w:rPr>
        <w:fldChar w:fldCharType="separate"/>
      </w:r>
      <w:ins w:id="47" w:author="Tom Bergeron" w:date="2020-10-06T17:44:00Z">
        <w:r>
          <w:rPr>
            <w:noProof/>
            <w:webHidden/>
          </w:rPr>
          <w:t>22</w:t>
        </w:r>
        <w:r>
          <w:rPr>
            <w:noProof/>
            <w:webHidden/>
          </w:rPr>
          <w:fldChar w:fldCharType="end"/>
        </w:r>
        <w:r w:rsidRPr="009246F3">
          <w:rPr>
            <w:rStyle w:val="Hyperlink"/>
            <w:noProof/>
          </w:rPr>
          <w:fldChar w:fldCharType="end"/>
        </w:r>
      </w:ins>
    </w:p>
    <w:p w14:paraId="6B1E0A94" w14:textId="5952E647" w:rsidR="009C0501" w:rsidRDefault="009C0501">
      <w:pPr>
        <w:pStyle w:val="TOC2"/>
        <w:tabs>
          <w:tab w:val="right" w:leader="dot" w:pos="8900"/>
        </w:tabs>
        <w:rPr>
          <w:ins w:id="48" w:author="Tom Bergeron" w:date="2020-10-06T17:44:00Z"/>
          <w:rFonts w:asciiTheme="minorHAnsi" w:eastAsiaTheme="minorEastAsia" w:hAnsiTheme="minorHAnsi" w:cstheme="minorBidi"/>
          <w:smallCaps w:val="0"/>
          <w:noProof/>
          <w:sz w:val="22"/>
          <w:szCs w:val="22"/>
        </w:rPr>
      </w:pPr>
      <w:ins w:id="49"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"_Toc52898706"</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Import Legacy Process Windows</w:t>
        </w:r>
        <w:r>
          <w:rPr>
            <w:noProof/>
            <w:webHidden/>
          </w:rPr>
          <w:tab/>
        </w:r>
        <w:r>
          <w:rPr>
            <w:noProof/>
            <w:webHidden/>
          </w:rPr>
          <w:fldChar w:fldCharType="begin"/>
        </w:r>
        <w:r>
          <w:rPr>
            <w:noProof/>
            <w:webHidden/>
          </w:rPr>
          <w:instrText xml:space="preserve"> PAGEREF _Toc52898706 \h </w:instrText>
        </w:r>
        <w:r>
          <w:rPr>
            <w:noProof/>
            <w:webHidden/>
          </w:rPr>
        </w:r>
      </w:ins>
      <w:r>
        <w:rPr>
          <w:noProof/>
          <w:webHidden/>
        </w:rPr>
        <w:fldChar w:fldCharType="separate"/>
      </w:r>
      <w:ins w:id="50" w:author="Tom Bergeron" w:date="2020-10-06T17:44:00Z">
        <w:r>
          <w:rPr>
            <w:noProof/>
            <w:webHidden/>
          </w:rPr>
          <w:t>23</w:t>
        </w:r>
        <w:r>
          <w:rPr>
            <w:noProof/>
            <w:webHidden/>
          </w:rPr>
          <w:fldChar w:fldCharType="end"/>
        </w:r>
        <w:r w:rsidRPr="009246F3">
          <w:rPr>
            <w:rStyle w:val="Hyperlink"/>
            <w:noProof/>
          </w:rPr>
          <w:fldChar w:fldCharType="end"/>
        </w:r>
      </w:ins>
    </w:p>
    <w:p w14:paraId="7A88CB78" w14:textId="67BAB7A5" w:rsidR="009C0501" w:rsidRDefault="009C0501">
      <w:pPr>
        <w:pStyle w:val="TOC1"/>
        <w:tabs>
          <w:tab w:val="right" w:leader="dot" w:pos="8900"/>
        </w:tabs>
        <w:rPr>
          <w:ins w:id="51" w:author="Tom Bergeron" w:date="2020-10-06T17:44:00Z"/>
          <w:rFonts w:asciiTheme="minorHAnsi" w:eastAsiaTheme="minorEastAsia" w:hAnsiTheme="minorHAnsi" w:cstheme="minorBidi"/>
          <w:b w:val="0"/>
          <w:caps w:val="0"/>
          <w:noProof/>
          <w:sz w:val="22"/>
          <w:szCs w:val="22"/>
        </w:rPr>
      </w:pPr>
      <w:ins w:id="52"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"_Toc52898707"</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Hardware Status Screen</w:t>
        </w:r>
        <w:r>
          <w:rPr>
            <w:noProof/>
            <w:webHidden/>
          </w:rPr>
          <w:tab/>
        </w:r>
        <w:r>
          <w:rPr>
            <w:noProof/>
            <w:webHidden/>
          </w:rPr>
          <w:fldChar w:fldCharType="begin"/>
        </w:r>
        <w:r>
          <w:rPr>
            <w:noProof/>
            <w:webHidden/>
          </w:rPr>
          <w:instrText xml:space="preserve"> PAGEREF _Toc52898707 \h </w:instrText>
        </w:r>
        <w:r>
          <w:rPr>
            <w:noProof/>
            <w:webHidden/>
          </w:rPr>
        </w:r>
      </w:ins>
      <w:r>
        <w:rPr>
          <w:noProof/>
          <w:webHidden/>
        </w:rPr>
        <w:fldChar w:fldCharType="separate"/>
      </w:r>
      <w:ins w:id="53" w:author="Tom Bergeron" w:date="2020-10-06T17:44:00Z">
        <w:r>
          <w:rPr>
            <w:noProof/>
            <w:webHidden/>
          </w:rPr>
          <w:t>24</w:t>
        </w:r>
        <w:r>
          <w:rPr>
            <w:noProof/>
            <w:webHidden/>
          </w:rPr>
          <w:fldChar w:fldCharType="end"/>
        </w:r>
        <w:r w:rsidRPr="009246F3">
          <w:rPr>
            <w:rStyle w:val="Hyperlink"/>
            <w:noProof/>
          </w:rPr>
          <w:fldChar w:fldCharType="end"/>
        </w:r>
      </w:ins>
    </w:p>
    <w:p w14:paraId="6CF2B699" w14:textId="09D358BA" w:rsidR="009C0501" w:rsidRDefault="009C0501">
      <w:pPr>
        <w:pStyle w:val="TOC1"/>
        <w:tabs>
          <w:tab w:val="right" w:leader="dot" w:pos="8900"/>
        </w:tabs>
        <w:rPr>
          <w:ins w:id="54" w:author="Tom Bergeron" w:date="2020-10-06T17:44:00Z"/>
          <w:rFonts w:asciiTheme="minorHAnsi" w:eastAsiaTheme="minorEastAsia" w:hAnsiTheme="minorHAnsi" w:cstheme="minorBidi"/>
          <w:b w:val="0"/>
          <w:caps w:val="0"/>
          <w:noProof/>
          <w:sz w:val="22"/>
          <w:szCs w:val="22"/>
        </w:rPr>
      </w:pPr>
      <w:ins w:id="55"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"_Toc52898708"</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Run a Profile</w:t>
        </w:r>
        <w:r>
          <w:rPr>
            <w:noProof/>
            <w:webHidden/>
          </w:rPr>
          <w:tab/>
        </w:r>
        <w:r>
          <w:rPr>
            <w:noProof/>
            <w:webHidden/>
          </w:rPr>
          <w:fldChar w:fldCharType="begin"/>
        </w:r>
        <w:r>
          <w:rPr>
            <w:noProof/>
            <w:webHidden/>
          </w:rPr>
          <w:instrText xml:space="preserve"> PAGEREF _Toc52898708 \h </w:instrText>
        </w:r>
        <w:r>
          <w:rPr>
            <w:noProof/>
            <w:webHidden/>
          </w:rPr>
        </w:r>
      </w:ins>
      <w:r>
        <w:rPr>
          <w:noProof/>
          <w:webHidden/>
        </w:rPr>
        <w:fldChar w:fldCharType="separate"/>
      </w:r>
      <w:ins w:id="56" w:author="Tom Bergeron" w:date="2020-10-06T17:44:00Z">
        <w:r>
          <w:rPr>
            <w:noProof/>
            <w:webHidden/>
          </w:rPr>
          <w:t>25</w:t>
        </w:r>
        <w:r>
          <w:rPr>
            <w:noProof/>
            <w:webHidden/>
          </w:rPr>
          <w:fldChar w:fldCharType="end"/>
        </w:r>
        <w:r w:rsidRPr="009246F3">
          <w:rPr>
            <w:rStyle w:val="Hyperlink"/>
            <w:noProof/>
          </w:rPr>
          <w:fldChar w:fldCharType="end"/>
        </w:r>
      </w:ins>
    </w:p>
    <w:p w14:paraId="3653FD19" w14:textId="21F01072" w:rsidR="009C0501" w:rsidRDefault="009C0501">
      <w:pPr>
        <w:pStyle w:val="TOC2"/>
        <w:tabs>
          <w:tab w:val="right" w:leader="dot" w:pos="8900"/>
        </w:tabs>
        <w:rPr>
          <w:ins w:id="57" w:author="Tom Bergeron" w:date="2020-10-06T17:44:00Z"/>
          <w:rFonts w:asciiTheme="minorHAnsi" w:eastAsiaTheme="minorEastAsia" w:hAnsiTheme="minorHAnsi" w:cstheme="minorBidi"/>
          <w:smallCaps w:val="0"/>
          <w:noProof/>
          <w:sz w:val="22"/>
          <w:szCs w:val="22"/>
        </w:rPr>
      </w:pPr>
      <w:ins w:id="58"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"_Toc52898709"</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Specify Oven Characteristics</w:t>
        </w:r>
        <w:r>
          <w:rPr>
            <w:noProof/>
            <w:webHidden/>
          </w:rPr>
          <w:tab/>
        </w:r>
        <w:r>
          <w:rPr>
            <w:noProof/>
            <w:webHidden/>
          </w:rPr>
          <w:fldChar w:fldCharType="begin"/>
        </w:r>
        <w:r>
          <w:rPr>
            <w:noProof/>
            <w:webHidden/>
          </w:rPr>
          <w:instrText xml:space="preserve"> PAGEREF _Toc52898709 \h </w:instrText>
        </w:r>
        <w:r>
          <w:rPr>
            <w:noProof/>
            <w:webHidden/>
          </w:rPr>
        </w:r>
      </w:ins>
      <w:r>
        <w:rPr>
          <w:noProof/>
          <w:webHidden/>
        </w:rPr>
        <w:fldChar w:fldCharType="separate"/>
      </w:r>
      <w:ins w:id="59" w:author="Tom Bergeron" w:date="2020-10-06T17:44:00Z">
        <w:r>
          <w:rPr>
            <w:noProof/>
            <w:webHidden/>
          </w:rPr>
          <w:t>26</w:t>
        </w:r>
        <w:r>
          <w:rPr>
            <w:noProof/>
            <w:webHidden/>
          </w:rPr>
          <w:fldChar w:fldCharType="end"/>
        </w:r>
        <w:r w:rsidRPr="009246F3">
          <w:rPr>
            <w:rStyle w:val="Hyperlink"/>
            <w:noProof/>
          </w:rPr>
          <w:fldChar w:fldCharType="end"/>
        </w:r>
      </w:ins>
    </w:p>
    <w:p w14:paraId="4F21891D" w14:textId="20486070" w:rsidR="009C0501" w:rsidRDefault="009C0501">
      <w:pPr>
        <w:pStyle w:val="TOC2"/>
        <w:tabs>
          <w:tab w:val="right" w:leader="dot" w:pos="8900"/>
        </w:tabs>
        <w:rPr>
          <w:ins w:id="60" w:author="Tom Bergeron" w:date="2020-10-06T17:44:00Z"/>
          <w:rFonts w:asciiTheme="minorHAnsi" w:eastAsiaTheme="minorEastAsia" w:hAnsiTheme="minorHAnsi" w:cstheme="minorBidi"/>
          <w:smallCaps w:val="0"/>
          <w:noProof/>
          <w:sz w:val="22"/>
          <w:szCs w:val="22"/>
        </w:rPr>
      </w:pPr>
      <w:ins w:id="61"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"_Toc52898710"</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Attach Thermocouples</w:t>
        </w:r>
        <w:r>
          <w:rPr>
            <w:noProof/>
            <w:webHidden/>
          </w:rPr>
          <w:tab/>
        </w:r>
        <w:r>
          <w:rPr>
            <w:noProof/>
            <w:webHidden/>
          </w:rPr>
          <w:fldChar w:fldCharType="begin"/>
        </w:r>
        <w:r>
          <w:rPr>
            <w:noProof/>
            <w:webHidden/>
          </w:rPr>
          <w:instrText xml:space="preserve"> PAGEREF _Toc52898710 \h </w:instrText>
        </w:r>
        <w:r>
          <w:rPr>
            <w:noProof/>
            <w:webHidden/>
          </w:rPr>
        </w:r>
      </w:ins>
      <w:r>
        <w:rPr>
          <w:noProof/>
          <w:webHidden/>
        </w:rPr>
        <w:fldChar w:fldCharType="separate"/>
      </w:r>
      <w:ins w:id="62" w:author="Tom Bergeron" w:date="2020-10-06T17:44:00Z">
        <w:r>
          <w:rPr>
            <w:noProof/>
            <w:webHidden/>
          </w:rPr>
          <w:t>28</w:t>
        </w:r>
        <w:r>
          <w:rPr>
            <w:noProof/>
            <w:webHidden/>
          </w:rPr>
          <w:fldChar w:fldCharType="end"/>
        </w:r>
        <w:r w:rsidRPr="009246F3">
          <w:rPr>
            <w:rStyle w:val="Hyperlink"/>
            <w:noProof/>
          </w:rPr>
          <w:fldChar w:fldCharType="end"/>
        </w:r>
      </w:ins>
    </w:p>
    <w:p w14:paraId="5495FFFD" w14:textId="7DD2DA3D" w:rsidR="009C0501" w:rsidRDefault="009C0501">
      <w:pPr>
        <w:pStyle w:val="TOC2"/>
        <w:tabs>
          <w:tab w:val="right" w:leader="dot" w:pos="8900"/>
        </w:tabs>
        <w:rPr>
          <w:ins w:id="63" w:author="Tom Bergeron" w:date="2020-10-06T17:44:00Z"/>
          <w:rFonts w:asciiTheme="minorHAnsi" w:eastAsiaTheme="minorEastAsia" w:hAnsiTheme="minorHAnsi" w:cstheme="minorBidi"/>
          <w:smallCaps w:val="0"/>
          <w:noProof/>
          <w:sz w:val="22"/>
          <w:szCs w:val="22"/>
        </w:rPr>
      </w:pPr>
      <w:ins w:id="64"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"_Toc52898711"</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Attach Thermocouples To Semiconductor Wafers</w:t>
        </w:r>
        <w:r>
          <w:rPr>
            <w:noProof/>
            <w:webHidden/>
          </w:rPr>
          <w:tab/>
        </w:r>
        <w:r>
          <w:rPr>
            <w:noProof/>
            <w:webHidden/>
          </w:rPr>
          <w:fldChar w:fldCharType="begin"/>
        </w:r>
        <w:r>
          <w:rPr>
            <w:noProof/>
            <w:webHidden/>
          </w:rPr>
          <w:instrText xml:space="preserve"> PAGEREF _Toc52898711 \h </w:instrText>
        </w:r>
        <w:r>
          <w:rPr>
            <w:noProof/>
            <w:webHidden/>
          </w:rPr>
        </w:r>
      </w:ins>
      <w:r>
        <w:rPr>
          <w:noProof/>
          <w:webHidden/>
        </w:rPr>
        <w:fldChar w:fldCharType="separate"/>
      </w:r>
      <w:ins w:id="65" w:author="Tom Bergeron" w:date="2020-10-06T17:44:00Z">
        <w:r>
          <w:rPr>
            <w:noProof/>
            <w:webHidden/>
          </w:rPr>
          <w:t>29</w:t>
        </w:r>
        <w:r>
          <w:rPr>
            <w:noProof/>
            <w:webHidden/>
          </w:rPr>
          <w:fldChar w:fldCharType="end"/>
        </w:r>
        <w:r w:rsidRPr="009246F3">
          <w:rPr>
            <w:rStyle w:val="Hyperlink"/>
            <w:noProof/>
          </w:rPr>
          <w:fldChar w:fldCharType="end"/>
        </w:r>
      </w:ins>
    </w:p>
    <w:p w14:paraId="198A80AD" w14:textId="021FC529" w:rsidR="009C0501" w:rsidRDefault="009C0501">
      <w:pPr>
        <w:pStyle w:val="TOC2"/>
        <w:tabs>
          <w:tab w:val="right" w:leader="dot" w:pos="8900"/>
        </w:tabs>
        <w:rPr>
          <w:ins w:id="66" w:author="Tom Bergeron" w:date="2020-10-06T17:44:00Z"/>
          <w:rFonts w:asciiTheme="minorHAnsi" w:eastAsiaTheme="minorEastAsia" w:hAnsiTheme="minorHAnsi" w:cstheme="minorBidi"/>
          <w:smallCaps w:val="0"/>
          <w:noProof/>
          <w:sz w:val="22"/>
          <w:szCs w:val="22"/>
        </w:rPr>
      </w:pPr>
      <w:ins w:id="67"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"_Toc52898712"</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Select Thermocouples to Start a Profile</w:t>
        </w:r>
        <w:r>
          <w:rPr>
            <w:noProof/>
            <w:webHidden/>
          </w:rPr>
          <w:tab/>
        </w:r>
        <w:r>
          <w:rPr>
            <w:noProof/>
            <w:webHidden/>
          </w:rPr>
          <w:fldChar w:fldCharType="begin"/>
        </w:r>
        <w:r>
          <w:rPr>
            <w:noProof/>
            <w:webHidden/>
          </w:rPr>
          <w:instrText xml:space="preserve"> PAGEREF _Toc52898712 \h </w:instrText>
        </w:r>
        <w:r>
          <w:rPr>
            <w:noProof/>
            <w:webHidden/>
          </w:rPr>
        </w:r>
      </w:ins>
      <w:r>
        <w:rPr>
          <w:noProof/>
          <w:webHidden/>
        </w:rPr>
        <w:fldChar w:fldCharType="separate"/>
      </w:r>
      <w:ins w:id="68" w:author="Tom Bergeron" w:date="2020-10-06T17:44:00Z">
        <w:r>
          <w:rPr>
            <w:noProof/>
            <w:webHidden/>
          </w:rPr>
          <w:t>30</w:t>
        </w:r>
        <w:r>
          <w:rPr>
            <w:noProof/>
            <w:webHidden/>
          </w:rPr>
          <w:fldChar w:fldCharType="end"/>
        </w:r>
        <w:r w:rsidRPr="009246F3">
          <w:rPr>
            <w:rStyle w:val="Hyperlink"/>
            <w:noProof/>
          </w:rPr>
          <w:fldChar w:fldCharType="end"/>
        </w:r>
      </w:ins>
    </w:p>
    <w:p w14:paraId="717738AC" w14:textId="428755D8" w:rsidR="009C0501" w:rsidRDefault="009C0501">
      <w:pPr>
        <w:pStyle w:val="TOC2"/>
        <w:tabs>
          <w:tab w:val="right" w:leader="dot" w:pos="8900"/>
        </w:tabs>
        <w:rPr>
          <w:ins w:id="69" w:author="Tom Bergeron" w:date="2020-10-06T17:44:00Z"/>
          <w:rFonts w:asciiTheme="minorHAnsi" w:eastAsiaTheme="minorEastAsia" w:hAnsiTheme="minorHAnsi" w:cstheme="minorBidi"/>
          <w:smallCaps w:val="0"/>
          <w:noProof/>
          <w:sz w:val="22"/>
          <w:szCs w:val="22"/>
        </w:rPr>
      </w:pPr>
      <w:ins w:id="70"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"_Toc52898713"</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Start The Profile</w:t>
        </w:r>
        <w:r>
          <w:rPr>
            <w:noProof/>
            <w:webHidden/>
          </w:rPr>
          <w:tab/>
        </w:r>
        <w:r>
          <w:rPr>
            <w:noProof/>
            <w:webHidden/>
          </w:rPr>
          <w:fldChar w:fldCharType="begin"/>
        </w:r>
        <w:r>
          <w:rPr>
            <w:noProof/>
            <w:webHidden/>
          </w:rPr>
          <w:instrText xml:space="preserve"> PAGEREF _Toc52898713 \h </w:instrText>
        </w:r>
        <w:r>
          <w:rPr>
            <w:noProof/>
            <w:webHidden/>
          </w:rPr>
        </w:r>
      </w:ins>
      <w:r>
        <w:rPr>
          <w:noProof/>
          <w:webHidden/>
        </w:rPr>
        <w:fldChar w:fldCharType="separate"/>
      </w:r>
      <w:ins w:id="71" w:author="Tom Bergeron" w:date="2020-10-06T17:44:00Z">
        <w:r>
          <w:rPr>
            <w:noProof/>
            <w:webHidden/>
          </w:rPr>
          <w:t>31</w:t>
        </w:r>
        <w:r>
          <w:rPr>
            <w:noProof/>
            <w:webHidden/>
          </w:rPr>
          <w:fldChar w:fldCharType="end"/>
        </w:r>
        <w:r w:rsidRPr="009246F3">
          <w:rPr>
            <w:rStyle w:val="Hyperlink"/>
            <w:noProof/>
          </w:rPr>
          <w:fldChar w:fldCharType="end"/>
        </w:r>
      </w:ins>
    </w:p>
    <w:p w14:paraId="05C617CC" w14:textId="27486873" w:rsidR="009C0501" w:rsidRDefault="009C0501">
      <w:pPr>
        <w:pStyle w:val="TOC2"/>
        <w:tabs>
          <w:tab w:val="right" w:leader="dot" w:pos="8900"/>
        </w:tabs>
        <w:rPr>
          <w:ins w:id="72" w:author="Tom Bergeron" w:date="2020-10-06T17:44:00Z"/>
          <w:rFonts w:asciiTheme="minorHAnsi" w:eastAsiaTheme="minorEastAsia" w:hAnsiTheme="minorHAnsi" w:cstheme="minorBidi"/>
          <w:smallCaps w:val="0"/>
          <w:noProof/>
          <w:sz w:val="22"/>
          <w:szCs w:val="22"/>
        </w:rPr>
      </w:pPr>
      <w:ins w:id="73"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"_Toc52898714"</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Live Profile Graph</w:t>
        </w:r>
        <w:r>
          <w:rPr>
            <w:noProof/>
            <w:webHidden/>
          </w:rPr>
          <w:tab/>
        </w:r>
        <w:r>
          <w:rPr>
            <w:noProof/>
            <w:webHidden/>
          </w:rPr>
          <w:fldChar w:fldCharType="begin"/>
        </w:r>
        <w:r>
          <w:rPr>
            <w:noProof/>
            <w:webHidden/>
          </w:rPr>
          <w:instrText xml:space="preserve"> PAGEREF _Toc52898714 \h </w:instrText>
        </w:r>
        <w:r>
          <w:rPr>
            <w:noProof/>
            <w:webHidden/>
          </w:rPr>
        </w:r>
      </w:ins>
      <w:r>
        <w:rPr>
          <w:noProof/>
          <w:webHidden/>
        </w:rPr>
        <w:fldChar w:fldCharType="separate"/>
      </w:r>
      <w:ins w:id="74" w:author="Tom Bergeron" w:date="2020-10-06T17:44:00Z">
        <w:r>
          <w:rPr>
            <w:noProof/>
            <w:webHidden/>
          </w:rPr>
          <w:t>33</w:t>
        </w:r>
        <w:r>
          <w:rPr>
            <w:noProof/>
            <w:webHidden/>
          </w:rPr>
          <w:fldChar w:fldCharType="end"/>
        </w:r>
        <w:r w:rsidRPr="009246F3">
          <w:rPr>
            <w:rStyle w:val="Hyperlink"/>
            <w:noProof/>
          </w:rPr>
          <w:fldChar w:fldCharType="end"/>
        </w:r>
      </w:ins>
    </w:p>
    <w:p w14:paraId="1B8BA396" w14:textId="01FE2F2C" w:rsidR="009C0501" w:rsidRDefault="009C0501">
      <w:pPr>
        <w:pStyle w:val="TOC2"/>
        <w:tabs>
          <w:tab w:val="right" w:leader="dot" w:pos="8900"/>
        </w:tabs>
        <w:rPr>
          <w:ins w:id="75" w:author="Tom Bergeron" w:date="2020-10-06T17:44:00Z"/>
          <w:rFonts w:asciiTheme="minorHAnsi" w:eastAsiaTheme="minorEastAsia" w:hAnsiTheme="minorHAnsi" w:cstheme="minorBidi"/>
          <w:smallCaps w:val="0"/>
          <w:noProof/>
          <w:sz w:val="22"/>
          <w:szCs w:val="22"/>
        </w:rPr>
      </w:pPr>
      <w:ins w:id="76"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"_Toc52898715"</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View the Profile and Statistics</w:t>
        </w:r>
        <w:r>
          <w:rPr>
            <w:noProof/>
            <w:webHidden/>
          </w:rPr>
          <w:tab/>
        </w:r>
        <w:r>
          <w:rPr>
            <w:noProof/>
            <w:webHidden/>
          </w:rPr>
          <w:fldChar w:fldCharType="begin"/>
        </w:r>
        <w:r>
          <w:rPr>
            <w:noProof/>
            <w:webHidden/>
          </w:rPr>
          <w:instrText xml:space="preserve"> PAGEREF _Toc52898715 \h </w:instrText>
        </w:r>
        <w:r>
          <w:rPr>
            <w:noProof/>
            <w:webHidden/>
          </w:rPr>
        </w:r>
      </w:ins>
      <w:r>
        <w:rPr>
          <w:noProof/>
          <w:webHidden/>
        </w:rPr>
        <w:fldChar w:fldCharType="separate"/>
      </w:r>
      <w:ins w:id="77" w:author="Tom Bergeron" w:date="2020-10-06T17:44:00Z">
        <w:r>
          <w:rPr>
            <w:noProof/>
            <w:webHidden/>
          </w:rPr>
          <w:t>36</w:t>
        </w:r>
        <w:r>
          <w:rPr>
            <w:noProof/>
            <w:webHidden/>
          </w:rPr>
          <w:fldChar w:fldCharType="end"/>
        </w:r>
        <w:r w:rsidRPr="009246F3">
          <w:rPr>
            <w:rStyle w:val="Hyperlink"/>
            <w:noProof/>
          </w:rPr>
          <w:fldChar w:fldCharType="end"/>
        </w:r>
      </w:ins>
    </w:p>
    <w:p w14:paraId="570F66FD" w14:textId="0A8C1454" w:rsidR="009C0501" w:rsidRDefault="009C0501">
      <w:pPr>
        <w:pStyle w:val="TOC2"/>
        <w:tabs>
          <w:tab w:val="right" w:leader="dot" w:pos="8900"/>
        </w:tabs>
        <w:rPr>
          <w:ins w:id="78" w:author="Tom Bergeron" w:date="2020-10-06T17:44:00Z"/>
          <w:rFonts w:asciiTheme="minorHAnsi" w:eastAsiaTheme="minorEastAsia" w:hAnsiTheme="minorHAnsi" w:cstheme="minorBidi"/>
          <w:smallCaps w:val="0"/>
          <w:noProof/>
          <w:sz w:val="22"/>
          <w:szCs w:val="22"/>
        </w:rPr>
      </w:pPr>
      <w:ins w:id="79"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"_Toc52898716"</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Manual Profile Prediction</w:t>
        </w:r>
        <w:r>
          <w:rPr>
            <w:noProof/>
            <w:webHidden/>
          </w:rPr>
          <w:tab/>
        </w:r>
        <w:r>
          <w:rPr>
            <w:noProof/>
            <w:webHidden/>
          </w:rPr>
          <w:fldChar w:fldCharType="begin"/>
        </w:r>
        <w:r>
          <w:rPr>
            <w:noProof/>
            <w:webHidden/>
          </w:rPr>
          <w:instrText xml:space="preserve"> PAGEREF _Toc52898716 \h </w:instrText>
        </w:r>
        <w:r>
          <w:rPr>
            <w:noProof/>
            <w:webHidden/>
          </w:rPr>
        </w:r>
      </w:ins>
      <w:r>
        <w:rPr>
          <w:noProof/>
          <w:webHidden/>
        </w:rPr>
        <w:fldChar w:fldCharType="separate"/>
      </w:r>
      <w:ins w:id="80" w:author="Tom Bergeron" w:date="2020-10-06T17:44:00Z">
        <w:r>
          <w:rPr>
            <w:noProof/>
            <w:webHidden/>
          </w:rPr>
          <w:t>44</w:t>
        </w:r>
        <w:r>
          <w:rPr>
            <w:noProof/>
            <w:webHidden/>
          </w:rPr>
          <w:fldChar w:fldCharType="end"/>
        </w:r>
        <w:r w:rsidRPr="009246F3">
          <w:rPr>
            <w:rStyle w:val="Hyperlink"/>
            <w:noProof/>
          </w:rPr>
          <w:fldChar w:fldCharType="end"/>
        </w:r>
      </w:ins>
    </w:p>
    <w:p w14:paraId="04EEEC47" w14:textId="58300F18" w:rsidR="009C0501" w:rsidRDefault="009C0501">
      <w:pPr>
        <w:pStyle w:val="TOC2"/>
        <w:tabs>
          <w:tab w:val="right" w:leader="dot" w:pos="8900"/>
        </w:tabs>
        <w:rPr>
          <w:ins w:id="81" w:author="Tom Bergeron" w:date="2020-10-06T17:44:00Z"/>
          <w:rFonts w:asciiTheme="minorHAnsi" w:eastAsiaTheme="minorEastAsia" w:hAnsiTheme="minorHAnsi" w:cstheme="minorBidi"/>
          <w:smallCaps w:val="0"/>
          <w:noProof/>
          <w:sz w:val="22"/>
          <w:szCs w:val="22"/>
        </w:rPr>
      </w:pPr>
      <w:ins w:id="82"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"_Toc52898717"</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Set Different Top and Bottom Set Point Temperatures</w:t>
        </w:r>
        <w:r>
          <w:rPr>
            <w:noProof/>
            <w:webHidden/>
          </w:rPr>
          <w:tab/>
        </w:r>
        <w:r>
          <w:rPr>
            <w:noProof/>
            <w:webHidden/>
          </w:rPr>
          <w:fldChar w:fldCharType="begin"/>
        </w:r>
        <w:r>
          <w:rPr>
            <w:noProof/>
            <w:webHidden/>
          </w:rPr>
          <w:instrText xml:space="preserve"> PAGEREF _Toc52898717 \h </w:instrText>
        </w:r>
        <w:r>
          <w:rPr>
            <w:noProof/>
            <w:webHidden/>
          </w:rPr>
        </w:r>
      </w:ins>
      <w:r>
        <w:rPr>
          <w:noProof/>
          <w:webHidden/>
        </w:rPr>
        <w:fldChar w:fldCharType="separate"/>
      </w:r>
      <w:ins w:id="83" w:author="Tom Bergeron" w:date="2020-10-06T17:44:00Z">
        <w:r>
          <w:rPr>
            <w:noProof/>
            <w:webHidden/>
          </w:rPr>
          <w:t>45</w:t>
        </w:r>
        <w:r>
          <w:rPr>
            <w:noProof/>
            <w:webHidden/>
          </w:rPr>
          <w:fldChar w:fldCharType="end"/>
        </w:r>
        <w:r w:rsidRPr="009246F3">
          <w:rPr>
            <w:rStyle w:val="Hyperlink"/>
            <w:noProof/>
          </w:rPr>
          <w:fldChar w:fldCharType="end"/>
        </w:r>
      </w:ins>
    </w:p>
    <w:p w14:paraId="5CEB16A4" w14:textId="1CA2A3E6" w:rsidR="009C0501" w:rsidRDefault="009C0501">
      <w:pPr>
        <w:pStyle w:val="TOC1"/>
        <w:tabs>
          <w:tab w:val="right" w:leader="dot" w:pos="8900"/>
        </w:tabs>
        <w:rPr>
          <w:ins w:id="84" w:author="Tom Bergeron" w:date="2020-10-06T17:44:00Z"/>
          <w:rFonts w:asciiTheme="minorHAnsi" w:eastAsiaTheme="minorEastAsia" w:hAnsiTheme="minorHAnsi" w:cstheme="minorBidi"/>
          <w:b w:val="0"/>
          <w:caps w:val="0"/>
          <w:noProof/>
          <w:sz w:val="22"/>
          <w:szCs w:val="22"/>
        </w:rPr>
      </w:pPr>
      <w:ins w:id="85"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"_Toc52898718"</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Profile Explorer</w:t>
        </w:r>
        <w:r>
          <w:rPr>
            <w:noProof/>
            <w:webHidden/>
          </w:rPr>
          <w:tab/>
        </w:r>
        <w:r>
          <w:rPr>
            <w:noProof/>
            <w:webHidden/>
          </w:rPr>
          <w:fldChar w:fldCharType="begin"/>
        </w:r>
        <w:r>
          <w:rPr>
            <w:noProof/>
            <w:webHidden/>
          </w:rPr>
          <w:instrText xml:space="preserve"> PAGEREF _Toc52898718 \h </w:instrText>
        </w:r>
        <w:r>
          <w:rPr>
            <w:noProof/>
            <w:webHidden/>
          </w:rPr>
        </w:r>
      </w:ins>
      <w:r>
        <w:rPr>
          <w:noProof/>
          <w:webHidden/>
        </w:rPr>
        <w:fldChar w:fldCharType="separate"/>
      </w:r>
      <w:ins w:id="86" w:author="Tom Bergeron" w:date="2020-10-06T17:44:00Z">
        <w:r>
          <w:rPr>
            <w:noProof/>
            <w:webHidden/>
          </w:rPr>
          <w:t>49</w:t>
        </w:r>
        <w:r>
          <w:rPr>
            <w:noProof/>
            <w:webHidden/>
          </w:rPr>
          <w:fldChar w:fldCharType="end"/>
        </w:r>
        <w:r w:rsidRPr="009246F3">
          <w:rPr>
            <w:rStyle w:val="Hyperlink"/>
            <w:noProof/>
          </w:rPr>
          <w:fldChar w:fldCharType="end"/>
        </w:r>
      </w:ins>
    </w:p>
    <w:p w14:paraId="41D069EB" w14:textId="3BFFA02C" w:rsidR="009C0501" w:rsidRDefault="009C0501">
      <w:pPr>
        <w:pStyle w:val="TOC2"/>
        <w:tabs>
          <w:tab w:val="right" w:leader="dot" w:pos="8900"/>
        </w:tabs>
        <w:rPr>
          <w:ins w:id="87" w:author="Tom Bergeron" w:date="2020-10-06T17:44:00Z"/>
          <w:rFonts w:asciiTheme="minorHAnsi" w:eastAsiaTheme="minorEastAsia" w:hAnsiTheme="minorHAnsi" w:cstheme="minorBidi"/>
          <w:smallCaps w:val="0"/>
          <w:noProof/>
          <w:sz w:val="22"/>
          <w:szCs w:val="22"/>
        </w:rPr>
      </w:pPr>
      <w:ins w:id="88"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"_Toc52898719"</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Browse for Historical Data</w:t>
        </w:r>
        <w:r>
          <w:rPr>
            <w:noProof/>
            <w:webHidden/>
          </w:rPr>
          <w:tab/>
        </w:r>
        <w:r>
          <w:rPr>
            <w:noProof/>
            <w:webHidden/>
          </w:rPr>
          <w:fldChar w:fldCharType="begin"/>
        </w:r>
        <w:r>
          <w:rPr>
            <w:noProof/>
            <w:webHidden/>
          </w:rPr>
          <w:instrText xml:space="preserve"> PAGEREF _Toc52898719 \h </w:instrText>
        </w:r>
        <w:r>
          <w:rPr>
            <w:noProof/>
            <w:webHidden/>
          </w:rPr>
        </w:r>
      </w:ins>
      <w:r>
        <w:rPr>
          <w:noProof/>
          <w:webHidden/>
        </w:rPr>
        <w:fldChar w:fldCharType="separate"/>
      </w:r>
      <w:ins w:id="89" w:author="Tom Bergeron" w:date="2020-10-06T17:44:00Z">
        <w:r>
          <w:rPr>
            <w:noProof/>
            <w:webHidden/>
          </w:rPr>
          <w:t>50</w:t>
        </w:r>
        <w:r>
          <w:rPr>
            <w:noProof/>
            <w:webHidden/>
          </w:rPr>
          <w:fldChar w:fldCharType="end"/>
        </w:r>
        <w:r w:rsidRPr="009246F3">
          <w:rPr>
            <w:rStyle w:val="Hyperlink"/>
            <w:noProof/>
          </w:rPr>
          <w:fldChar w:fldCharType="end"/>
        </w:r>
      </w:ins>
    </w:p>
    <w:p w14:paraId="737C3C20" w14:textId="6B958654" w:rsidR="009C0501" w:rsidRDefault="009C0501">
      <w:pPr>
        <w:pStyle w:val="TOC2"/>
        <w:tabs>
          <w:tab w:val="right" w:leader="dot" w:pos="8900"/>
        </w:tabs>
        <w:rPr>
          <w:ins w:id="90" w:author="Tom Bergeron" w:date="2020-10-06T17:44:00Z"/>
          <w:rFonts w:asciiTheme="minorHAnsi" w:eastAsiaTheme="minorEastAsia" w:hAnsiTheme="minorHAnsi" w:cstheme="minorBidi"/>
          <w:smallCaps w:val="0"/>
          <w:noProof/>
          <w:sz w:val="22"/>
          <w:szCs w:val="22"/>
        </w:rPr>
      </w:pPr>
      <w:ins w:id="91"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"_Toc52898720"</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View Historical Data Over a Network (History Mode)</w:t>
        </w:r>
        <w:r>
          <w:rPr>
            <w:noProof/>
            <w:webHidden/>
          </w:rPr>
          <w:tab/>
        </w:r>
        <w:r>
          <w:rPr>
            <w:noProof/>
            <w:webHidden/>
          </w:rPr>
          <w:fldChar w:fldCharType="begin"/>
        </w:r>
        <w:r>
          <w:rPr>
            <w:noProof/>
            <w:webHidden/>
          </w:rPr>
          <w:instrText xml:space="preserve"> PAGEREF _Toc52898720 \h </w:instrText>
        </w:r>
        <w:r>
          <w:rPr>
            <w:noProof/>
            <w:webHidden/>
          </w:rPr>
        </w:r>
      </w:ins>
      <w:r>
        <w:rPr>
          <w:noProof/>
          <w:webHidden/>
        </w:rPr>
        <w:fldChar w:fldCharType="separate"/>
      </w:r>
      <w:ins w:id="92" w:author="Tom Bergeron" w:date="2020-10-06T17:44:00Z">
        <w:r>
          <w:rPr>
            <w:noProof/>
            <w:webHidden/>
          </w:rPr>
          <w:t>50</w:t>
        </w:r>
        <w:r>
          <w:rPr>
            <w:noProof/>
            <w:webHidden/>
          </w:rPr>
          <w:fldChar w:fldCharType="end"/>
        </w:r>
        <w:r w:rsidRPr="009246F3">
          <w:rPr>
            <w:rStyle w:val="Hyperlink"/>
            <w:noProof/>
          </w:rPr>
          <w:fldChar w:fldCharType="end"/>
        </w:r>
      </w:ins>
    </w:p>
    <w:p w14:paraId="001B9D14" w14:textId="7373A23C" w:rsidR="009C0501" w:rsidRDefault="009C0501">
      <w:pPr>
        <w:pStyle w:val="TOC2"/>
        <w:tabs>
          <w:tab w:val="right" w:leader="dot" w:pos="8900"/>
        </w:tabs>
        <w:rPr>
          <w:ins w:id="93" w:author="Tom Bergeron" w:date="2020-10-06T17:44:00Z"/>
          <w:rFonts w:asciiTheme="minorHAnsi" w:eastAsiaTheme="minorEastAsia" w:hAnsiTheme="minorHAnsi" w:cstheme="minorBidi"/>
          <w:smallCaps w:val="0"/>
          <w:noProof/>
          <w:sz w:val="22"/>
          <w:szCs w:val="22"/>
        </w:rPr>
      </w:pPr>
      <w:ins w:id="94"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"_Toc52898721"</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Profile Explorer – Virtual Profiling</w:t>
        </w:r>
        <w:r>
          <w:rPr>
            <w:noProof/>
            <w:webHidden/>
          </w:rPr>
          <w:tab/>
        </w:r>
        <w:r>
          <w:rPr>
            <w:noProof/>
            <w:webHidden/>
          </w:rPr>
          <w:fldChar w:fldCharType="begin"/>
        </w:r>
        <w:r>
          <w:rPr>
            <w:noProof/>
            <w:webHidden/>
          </w:rPr>
          <w:instrText xml:space="preserve"> PAGEREF _Toc52898721 \h </w:instrText>
        </w:r>
        <w:r>
          <w:rPr>
            <w:noProof/>
            <w:webHidden/>
          </w:rPr>
        </w:r>
      </w:ins>
      <w:r>
        <w:rPr>
          <w:noProof/>
          <w:webHidden/>
        </w:rPr>
        <w:fldChar w:fldCharType="separate"/>
      </w:r>
      <w:ins w:id="95" w:author="Tom Bergeron" w:date="2020-10-06T17:44:00Z">
        <w:r>
          <w:rPr>
            <w:noProof/>
            <w:webHidden/>
          </w:rPr>
          <w:t>52</w:t>
        </w:r>
        <w:r>
          <w:rPr>
            <w:noProof/>
            <w:webHidden/>
          </w:rPr>
          <w:fldChar w:fldCharType="end"/>
        </w:r>
        <w:r w:rsidRPr="009246F3">
          <w:rPr>
            <w:rStyle w:val="Hyperlink"/>
            <w:noProof/>
          </w:rPr>
          <w:fldChar w:fldCharType="end"/>
        </w:r>
      </w:ins>
    </w:p>
    <w:p w14:paraId="3E65A8B6" w14:textId="7ED675AB" w:rsidR="009C0501" w:rsidRDefault="009C0501">
      <w:pPr>
        <w:pStyle w:val="TOC2"/>
        <w:tabs>
          <w:tab w:val="right" w:leader="dot" w:pos="8900"/>
        </w:tabs>
        <w:rPr>
          <w:ins w:id="96" w:author="Tom Bergeron" w:date="2020-10-06T17:44:00Z"/>
          <w:rFonts w:asciiTheme="minorHAnsi" w:eastAsiaTheme="minorEastAsia" w:hAnsiTheme="minorHAnsi" w:cstheme="minorBidi"/>
          <w:smallCaps w:val="0"/>
          <w:noProof/>
          <w:sz w:val="22"/>
          <w:szCs w:val="22"/>
        </w:rPr>
      </w:pPr>
      <w:ins w:id="97"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"_Toc52898722"</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Access History Data Backup Files</w:t>
        </w:r>
        <w:r>
          <w:rPr>
            <w:noProof/>
            <w:webHidden/>
          </w:rPr>
          <w:tab/>
        </w:r>
        <w:r>
          <w:rPr>
            <w:noProof/>
            <w:webHidden/>
          </w:rPr>
          <w:fldChar w:fldCharType="begin"/>
        </w:r>
        <w:r>
          <w:rPr>
            <w:noProof/>
            <w:webHidden/>
          </w:rPr>
          <w:instrText xml:space="preserve"> PAGEREF _Toc52898722 \h </w:instrText>
        </w:r>
        <w:r>
          <w:rPr>
            <w:noProof/>
            <w:webHidden/>
          </w:rPr>
        </w:r>
      </w:ins>
      <w:r>
        <w:rPr>
          <w:noProof/>
          <w:webHidden/>
        </w:rPr>
        <w:fldChar w:fldCharType="separate"/>
      </w:r>
      <w:ins w:id="98" w:author="Tom Bergeron" w:date="2020-10-06T17:44:00Z">
        <w:r>
          <w:rPr>
            <w:noProof/>
            <w:webHidden/>
          </w:rPr>
          <w:t>54</w:t>
        </w:r>
        <w:r>
          <w:rPr>
            <w:noProof/>
            <w:webHidden/>
          </w:rPr>
          <w:fldChar w:fldCharType="end"/>
        </w:r>
        <w:r w:rsidRPr="009246F3">
          <w:rPr>
            <w:rStyle w:val="Hyperlink"/>
            <w:noProof/>
          </w:rPr>
          <w:fldChar w:fldCharType="end"/>
        </w:r>
      </w:ins>
    </w:p>
    <w:p w14:paraId="5D061A8B" w14:textId="46929239" w:rsidR="009C0501" w:rsidRDefault="009C0501">
      <w:pPr>
        <w:pStyle w:val="TOC2"/>
        <w:tabs>
          <w:tab w:val="right" w:leader="dot" w:pos="8900"/>
        </w:tabs>
        <w:rPr>
          <w:ins w:id="99" w:author="Tom Bergeron" w:date="2020-10-06T17:44:00Z"/>
          <w:rFonts w:asciiTheme="minorHAnsi" w:eastAsiaTheme="minorEastAsia" w:hAnsiTheme="minorHAnsi" w:cstheme="minorBidi"/>
          <w:smallCaps w:val="0"/>
          <w:noProof/>
          <w:sz w:val="22"/>
          <w:szCs w:val="22"/>
        </w:rPr>
      </w:pPr>
      <w:ins w:id="100"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"_Toc52898723"</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Insert Data Files from an Outside Source</w:t>
        </w:r>
        <w:r>
          <w:rPr>
            <w:noProof/>
            <w:webHidden/>
          </w:rPr>
          <w:tab/>
        </w:r>
        <w:r>
          <w:rPr>
            <w:noProof/>
            <w:webHidden/>
          </w:rPr>
          <w:fldChar w:fldCharType="begin"/>
        </w:r>
        <w:r>
          <w:rPr>
            <w:noProof/>
            <w:webHidden/>
          </w:rPr>
          <w:instrText xml:space="preserve"> PAGEREF _Toc52898723 \h </w:instrText>
        </w:r>
        <w:r>
          <w:rPr>
            <w:noProof/>
            <w:webHidden/>
          </w:rPr>
        </w:r>
      </w:ins>
      <w:r>
        <w:rPr>
          <w:noProof/>
          <w:webHidden/>
        </w:rPr>
        <w:fldChar w:fldCharType="separate"/>
      </w:r>
      <w:ins w:id="101" w:author="Tom Bergeron" w:date="2020-10-06T17:44:00Z">
        <w:r>
          <w:rPr>
            <w:noProof/>
            <w:webHidden/>
          </w:rPr>
          <w:t>54</w:t>
        </w:r>
        <w:r>
          <w:rPr>
            <w:noProof/>
            <w:webHidden/>
          </w:rPr>
          <w:fldChar w:fldCharType="end"/>
        </w:r>
        <w:r w:rsidRPr="009246F3">
          <w:rPr>
            <w:rStyle w:val="Hyperlink"/>
            <w:noProof/>
          </w:rPr>
          <w:fldChar w:fldCharType="end"/>
        </w:r>
      </w:ins>
    </w:p>
    <w:p w14:paraId="4E353936" w14:textId="31BD4897" w:rsidR="009C0501" w:rsidRDefault="009C0501">
      <w:pPr>
        <w:pStyle w:val="TOC2"/>
        <w:tabs>
          <w:tab w:val="right" w:leader="dot" w:pos="8900"/>
        </w:tabs>
        <w:rPr>
          <w:ins w:id="102" w:author="Tom Bergeron" w:date="2020-10-06T17:44:00Z"/>
          <w:rFonts w:asciiTheme="minorHAnsi" w:eastAsiaTheme="minorEastAsia" w:hAnsiTheme="minorHAnsi" w:cstheme="minorBidi"/>
          <w:smallCaps w:val="0"/>
          <w:noProof/>
          <w:sz w:val="22"/>
          <w:szCs w:val="22"/>
        </w:rPr>
      </w:pPr>
      <w:ins w:id="103"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"_Toc52898724"</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Rename Profiles</w:t>
        </w:r>
        <w:r>
          <w:rPr>
            <w:noProof/>
            <w:webHidden/>
          </w:rPr>
          <w:tab/>
        </w:r>
        <w:r>
          <w:rPr>
            <w:noProof/>
            <w:webHidden/>
          </w:rPr>
          <w:fldChar w:fldCharType="begin"/>
        </w:r>
        <w:r>
          <w:rPr>
            <w:noProof/>
            <w:webHidden/>
          </w:rPr>
          <w:instrText xml:space="preserve"> PAGEREF _Toc52898724 \h </w:instrText>
        </w:r>
        <w:r>
          <w:rPr>
            <w:noProof/>
            <w:webHidden/>
          </w:rPr>
        </w:r>
      </w:ins>
      <w:r>
        <w:rPr>
          <w:noProof/>
          <w:webHidden/>
        </w:rPr>
        <w:fldChar w:fldCharType="separate"/>
      </w:r>
      <w:ins w:id="104" w:author="Tom Bergeron" w:date="2020-10-06T17:44:00Z">
        <w:r>
          <w:rPr>
            <w:noProof/>
            <w:webHidden/>
          </w:rPr>
          <w:t>54</w:t>
        </w:r>
        <w:r>
          <w:rPr>
            <w:noProof/>
            <w:webHidden/>
          </w:rPr>
          <w:fldChar w:fldCharType="end"/>
        </w:r>
        <w:r w:rsidRPr="009246F3">
          <w:rPr>
            <w:rStyle w:val="Hyperlink"/>
            <w:noProof/>
          </w:rPr>
          <w:fldChar w:fldCharType="end"/>
        </w:r>
      </w:ins>
    </w:p>
    <w:p w14:paraId="6AE0A9FA" w14:textId="07742C78" w:rsidR="009C0501" w:rsidRDefault="009C0501">
      <w:pPr>
        <w:pStyle w:val="TOC1"/>
        <w:tabs>
          <w:tab w:val="right" w:leader="dot" w:pos="8900"/>
        </w:tabs>
        <w:rPr>
          <w:ins w:id="105" w:author="Tom Bergeron" w:date="2020-10-06T17:44:00Z"/>
          <w:rFonts w:asciiTheme="minorHAnsi" w:eastAsiaTheme="minorEastAsia" w:hAnsiTheme="minorHAnsi" w:cstheme="minorBidi"/>
          <w:b w:val="0"/>
          <w:caps w:val="0"/>
          <w:noProof/>
          <w:sz w:val="22"/>
          <w:szCs w:val="22"/>
        </w:rPr>
      </w:pPr>
      <w:ins w:id="106"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"_Toc52898725"</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Virtual Profiling</w:t>
        </w:r>
        <w:r>
          <w:rPr>
            <w:noProof/>
            <w:webHidden/>
          </w:rPr>
          <w:tab/>
        </w:r>
        <w:r>
          <w:rPr>
            <w:noProof/>
            <w:webHidden/>
          </w:rPr>
          <w:fldChar w:fldCharType="begin"/>
        </w:r>
        <w:r>
          <w:rPr>
            <w:noProof/>
            <w:webHidden/>
          </w:rPr>
          <w:instrText xml:space="preserve"> PAGEREF _Toc52898725 \h </w:instrText>
        </w:r>
        <w:r>
          <w:rPr>
            <w:noProof/>
            <w:webHidden/>
          </w:rPr>
        </w:r>
      </w:ins>
      <w:r>
        <w:rPr>
          <w:noProof/>
          <w:webHidden/>
        </w:rPr>
        <w:fldChar w:fldCharType="separate"/>
      </w:r>
      <w:ins w:id="107" w:author="Tom Bergeron" w:date="2020-10-06T17:44:00Z">
        <w:r>
          <w:rPr>
            <w:noProof/>
            <w:webHidden/>
          </w:rPr>
          <w:t>55</w:t>
        </w:r>
        <w:r>
          <w:rPr>
            <w:noProof/>
            <w:webHidden/>
          </w:rPr>
          <w:fldChar w:fldCharType="end"/>
        </w:r>
        <w:r w:rsidRPr="009246F3">
          <w:rPr>
            <w:rStyle w:val="Hyperlink"/>
            <w:noProof/>
          </w:rPr>
          <w:fldChar w:fldCharType="end"/>
        </w:r>
      </w:ins>
    </w:p>
    <w:p w14:paraId="47E5C219" w14:textId="5C3CAB8E" w:rsidR="009C0501" w:rsidRDefault="009C0501">
      <w:pPr>
        <w:pStyle w:val="TOC2"/>
        <w:tabs>
          <w:tab w:val="right" w:leader="dot" w:pos="8900"/>
        </w:tabs>
        <w:rPr>
          <w:ins w:id="108" w:author="Tom Bergeron" w:date="2020-10-06T17:44:00Z"/>
          <w:rFonts w:asciiTheme="minorHAnsi" w:eastAsiaTheme="minorEastAsia" w:hAnsiTheme="minorHAnsi" w:cstheme="minorBidi"/>
          <w:smallCaps w:val="0"/>
          <w:noProof/>
          <w:sz w:val="22"/>
          <w:szCs w:val="22"/>
        </w:rPr>
      </w:pPr>
      <w:ins w:id="109"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"_Toc52898726"</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Get a Valid Baseline Profile</w:t>
        </w:r>
        <w:r>
          <w:rPr>
            <w:noProof/>
            <w:webHidden/>
          </w:rPr>
          <w:tab/>
        </w:r>
        <w:r>
          <w:rPr>
            <w:noProof/>
            <w:webHidden/>
          </w:rPr>
          <w:fldChar w:fldCharType="begin"/>
        </w:r>
        <w:r>
          <w:rPr>
            <w:noProof/>
            <w:webHidden/>
          </w:rPr>
          <w:instrText xml:space="preserve"> PAGEREF _Toc52898726 \h </w:instrText>
        </w:r>
        <w:r>
          <w:rPr>
            <w:noProof/>
            <w:webHidden/>
          </w:rPr>
        </w:r>
      </w:ins>
      <w:r>
        <w:rPr>
          <w:noProof/>
          <w:webHidden/>
        </w:rPr>
        <w:fldChar w:fldCharType="separate"/>
      </w:r>
      <w:ins w:id="110" w:author="Tom Bergeron" w:date="2020-10-06T17:44:00Z">
        <w:r>
          <w:rPr>
            <w:noProof/>
            <w:webHidden/>
          </w:rPr>
          <w:t>55</w:t>
        </w:r>
        <w:r>
          <w:rPr>
            <w:noProof/>
            <w:webHidden/>
          </w:rPr>
          <w:fldChar w:fldCharType="end"/>
        </w:r>
        <w:r w:rsidRPr="009246F3">
          <w:rPr>
            <w:rStyle w:val="Hyperlink"/>
            <w:noProof/>
          </w:rPr>
          <w:fldChar w:fldCharType="end"/>
        </w:r>
      </w:ins>
    </w:p>
    <w:p w14:paraId="545410AC" w14:textId="32335E38" w:rsidR="009C0501" w:rsidRDefault="009C0501">
      <w:pPr>
        <w:pStyle w:val="TOC2"/>
        <w:tabs>
          <w:tab w:val="right" w:leader="dot" w:pos="8900"/>
        </w:tabs>
        <w:rPr>
          <w:ins w:id="111" w:author="Tom Bergeron" w:date="2020-10-06T17:44:00Z"/>
          <w:rFonts w:asciiTheme="minorHAnsi" w:eastAsiaTheme="minorEastAsia" w:hAnsiTheme="minorHAnsi" w:cstheme="minorBidi"/>
          <w:smallCaps w:val="0"/>
          <w:noProof/>
          <w:sz w:val="22"/>
          <w:szCs w:val="22"/>
        </w:rPr>
      </w:pPr>
      <w:ins w:id="112"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"_Toc52898727"</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Create/Load a Virtual Profile</w:t>
        </w:r>
        <w:r>
          <w:rPr>
            <w:noProof/>
            <w:webHidden/>
          </w:rPr>
          <w:tab/>
        </w:r>
        <w:r>
          <w:rPr>
            <w:noProof/>
            <w:webHidden/>
          </w:rPr>
          <w:fldChar w:fldCharType="begin"/>
        </w:r>
        <w:r>
          <w:rPr>
            <w:noProof/>
            <w:webHidden/>
          </w:rPr>
          <w:instrText xml:space="preserve"> PAGEREF _Toc52898727 \h </w:instrText>
        </w:r>
        <w:r>
          <w:rPr>
            <w:noProof/>
            <w:webHidden/>
          </w:rPr>
        </w:r>
      </w:ins>
      <w:r>
        <w:rPr>
          <w:noProof/>
          <w:webHidden/>
        </w:rPr>
        <w:fldChar w:fldCharType="separate"/>
      </w:r>
      <w:ins w:id="113" w:author="Tom Bergeron" w:date="2020-10-06T17:44:00Z">
        <w:r>
          <w:rPr>
            <w:noProof/>
            <w:webHidden/>
          </w:rPr>
          <w:t>56</w:t>
        </w:r>
        <w:r>
          <w:rPr>
            <w:noProof/>
            <w:webHidden/>
          </w:rPr>
          <w:fldChar w:fldCharType="end"/>
        </w:r>
        <w:r w:rsidRPr="009246F3">
          <w:rPr>
            <w:rStyle w:val="Hyperlink"/>
            <w:noProof/>
          </w:rPr>
          <w:fldChar w:fldCharType="end"/>
        </w:r>
      </w:ins>
    </w:p>
    <w:p w14:paraId="38107D49" w14:textId="0172C93D" w:rsidR="009C0501" w:rsidRDefault="009C0501">
      <w:pPr>
        <w:pStyle w:val="TOC2"/>
        <w:tabs>
          <w:tab w:val="right" w:leader="dot" w:pos="8900"/>
        </w:tabs>
        <w:rPr>
          <w:ins w:id="114" w:author="Tom Bergeron" w:date="2020-10-06T17:44:00Z"/>
          <w:rFonts w:asciiTheme="minorHAnsi" w:eastAsiaTheme="minorEastAsia" w:hAnsiTheme="minorHAnsi" w:cstheme="minorBidi"/>
          <w:smallCaps w:val="0"/>
          <w:noProof/>
          <w:sz w:val="22"/>
          <w:szCs w:val="22"/>
        </w:rPr>
      </w:pPr>
      <w:ins w:id="115"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"_Toc52898728"</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Live Mode - General Tab</w:t>
        </w:r>
        <w:r>
          <w:rPr>
            <w:noProof/>
            <w:webHidden/>
          </w:rPr>
          <w:tab/>
        </w:r>
        <w:r>
          <w:rPr>
            <w:noProof/>
            <w:webHidden/>
          </w:rPr>
          <w:fldChar w:fldCharType="begin"/>
        </w:r>
        <w:r>
          <w:rPr>
            <w:noProof/>
            <w:webHidden/>
          </w:rPr>
          <w:instrText xml:space="preserve"> PAGEREF _Toc52898728 \h </w:instrText>
        </w:r>
        <w:r>
          <w:rPr>
            <w:noProof/>
            <w:webHidden/>
          </w:rPr>
        </w:r>
      </w:ins>
      <w:r>
        <w:rPr>
          <w:noProof/>
          <w:webHidden/>
        </w:rPr>
        <w:fldChar w:fldCharType="separate"/>
      </w:r>
      <w:ins w:id="116" w:author="Tom Bergeron" w:date="2020-10-06T17:44:00Z">
        <w:r>
          <w:rPr>
            <w:noProof/>
            <w:webHidden/>
          </w:rPr>
          <w:t>57</w:t>
        </w:r>
        <w:r>
          <w:rPr>
            <w:noProof/>
            <w:webHidden/>
          </w:rPr>
          <w:fldChar w:fldCharType="end"/>
        </w:r>
        <w:r w:rsidRPr="009246F3">
          <w:rPr>
            <w:rStyle w:val="Hyperlink"/>
            <w:noProof/>
          </w:rPr>
          <w:fldChar w:fldCharType="end"/>
        </w:r>
      </w:ins>
    </w:p>
    <w:p w14:paraId="6BA33B73" w14:textId="0FD8ABD5" w:rsidR="009C0501" w:rsidRDefault="009C0501">
      <w:pPr>
        <w:pStyle w:val="TOC2"/>
        <w:tabs>
          <w:tab w:val="right" w:leader="dot" w:pos="8900"/>
        </w:tabs>
        <w:rPr>
          <w:ins w:id="117" w:author="Tom Bergeron" w:date="2020-10-06T17:44:00Z"/>
          <w:rFonts w:asciiTheme="minorHAnsi" w:eastAsiaTheme="minorEastAsia" w:hAnsiTheme="minorHAnsi" w:cstheme="minorBidi"/>
          <w:smallCaps w:val="0"/>
          <w:noProof/>
          <w:sz w:val="22"/>
          <w:szCs w:val="22"/>
        </w:rPr>
      </w:pPr>
      <w:ins w:id="118"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"_Toc52898729"</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Live Mode - Description Tab</w:t>
        </w:r>
        <w:r>
          <w:rPr>
            <w:noProof/>
            <w:webHidden/>
          </w:rPr>
          <w:tab/>
        </w:r>
        <w:r>
          <w:rPr>
            <w:noProof/>
            <w:webHidden/>
          </w:rPr>
          <w:fldChar w:fldCharType="begin"/>
        </w:r>
        <w:r>
          <w:rPr>
            <w:noProof/>
            <w:webHidden/>
          </w:rPr>
          <w:instrText xml:space="preserve"> PAGEREF _Toc52898729 \h </w:instrText>
        </w:r>
        <w:r>
          <w:rPr>
            <w:noProof/>
            <w:webHidden/>
          </w:rPr>
        </w:r>
      </w:ins>
      <w:r>
        <w:rPr>
          <w:noProof/>
          <w:webHidden/>
        </w:rPr>
        <w:fldChar w:fldCharType="separate"/>
      </w:r>
      <w:ins w:id="119" w:author="Tom Bergeron" w:date="2020-10-06T17:44:00Z">
        <w:r>
          <w:rPr>
            <w:noProof/>
            <w:webHidden/>
          </w:rPr>
          <w:t>60</w:t>
        </w:r>
        <w:r>
          <w:rPr>
            <w:noProof/>
            <w:webHidden/>
          </w:rPr>
          <w:fldChar w:fldCharType="end"/>
        </w:r>
        <w:r w:rsidRPr="009246F3">
          <w:rPr>
            <w:rStyle w:val="Hyperlink"/>
            <w:noProof/>
          </w:rPr>
          <w:fldChar w:fldCharType="end"/>
        </w:r>
      </w:ins>
    </w:p>
    <w:p w14:paraId="702C9420" w14:textId="5AE06BFC" w:rsidR="009C0501" w:rsidRDefault="009C0501">
      <w:pPr>
        <w:pStyle w:val="TOC2"/>
        <w:tabs>
          <w:tab w:val="right" w:leader="dot" w:pos="8900"/>
        </w:tabs>
        <w:rPr>
          <w:ins w:id="120" w:author="Tom Bergeron" w:date="2020-10-06T17:44:00Z"/>
          <w:rFonts w:asciiTheme="minorHAnsi" w:eastAsiaTheme="minorEastAsia" w:hAnsiTheme="minorHAnsi" w:cstheme="minorBidi"/>
          <w:smallCaps w:val="0"/>
          <w:noProof/>
          <w:sz w:val="22"/>
          <w:szCs w:val="22"/>
        </w:rPr>
      </w:pPr>
      <w:ins w:id="121"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"_Toc52898730"</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Verify the Virtual Profile</w:t>
        </w:r>
        <w:r>
          <w:rPr>
            <w:noProof/>
            <w:webHidden/>
          </w:rPr>
          <w:tab/>
        </w:r>
        <w:r>
          <w:rPr>
            <w:noProof/>
            <w:webHidden/>
          </w:rPr>
          <w:fldChar w:fldCharType="begin"/>
        </w:r>
        <w:r>
          <w:rPr>
            <w:noProof/>
            <w:webHidden/>
          </w:rPr>
          <w:instrText xml:space="preserve"> PAGEREF _Toc52898730 \h </w:instrText>
        </w:r>
        <w:r>
          <w:rPr>
            <w:noProof/>
            <w:webHidden/>
          </w:rPr>
        </w:r>
      </w:ins>
      <w:r>
        <w:rPr>
          <w:noProof/>
          <w:webHidden/>
        </w:rPr>
        <w:fldChar w:fldCharType="separate"/>
      </w:r>
      <w:ins w:id="122" w:author="Tom Bergeron" w:date="2020-10-06T17:44:00Z">
        <w:r>
          <w:rPr>
            <w:noProof/>
            <w:webHidden/>
          </w:rPr>
          <w:t>60</w:t>
        </w:r>
        <w:r>
          <w:rPr>
            <w:noProof/>
            <w:webHidden/>
          </w:rPr>
          <w:fldChar w:fldCharType="end"/>
        </w:r>
        <w:r w:rsidRPr="009246F3">
          <w:rPr>
            <w:rStyle w:val="Hyperlink"/>
            <w:noProof/>
          </w:rPr>
          <w:fldChar w:fldCharType="end"/>
        </w:r>
      </w:ins>
    </w:p>
    <w:p w14:paraId="793B7872" w14:textId="72871E66" w:rsidR="009C0501" w:rsidRDefault="009C0501">
      <w:pPr>
        <w:pStyle w:val="TOC2"/>
        <w:tabs>
          <w:tab w:val="right" w:leader="dot" w:pos="8900"/>
        </w:tabs>
        <w:rPr>
          <w:ins w:id="123" w:author="Tom Bergeron" w:date="2020-10-06T17:44:00Z"/>
          <w:rFonts w:asciiTheme="minorHAnsi" w:eastAsiaTheme="minorEastAsia" w:hAnsiTheme="minorHAnsi" w:cstheme="minorBidi"/>
          <w:smallCaps w:val="0"/>
          <w:noProof/>
          <w:sz w:val="22"/>
          <w:szCs w:val="22"/>
        </w:rPr>
      </w:pPr>
      <w:ins w:id="124"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"_Toc52898731"</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Historical Mode</w:t>
        </w:r>
        <w:r>
          <w:rPr>
            <w:noProof/>
            <w:webHidden/>
          </w:rPr>
          <w:tab/>
        </w:r>
        <w:r>
          <w:rPr>
            <w:noProof/>
            <w:webHidden/>
          </w:rPr>
          <w:fldChar w:fldCharType="begin"/>
        </w:r>
        <w:r>
          <w:rPr>
            <w:noProof/>
            <w:webHidden/>
          </w:rPr>
          <w:instrText xml:space="preserve"> PAGEREF _Toc52898731 \h </w:instrText>
        </w:r>
        <w:r>
          <w:rPr>
            <w:noProof/>
            <w:webHidden/>
          </w:rPr>
        </w:r>
      </w:ins>
      <w:r>
        <w:rPr>
          <w:noProof/>
          <w:webHidden/>
        </w:rPr>
        <w:fldChar w:fldCharType="separate"/>
      </w:r>
      <w:ins w:id="125" w:author="Tom Bergeron" w:date="2020-10-06T17:44:00Z">
        <w:r>
          <w:rPr>
            <w:noProof/>
            <w:webHidden/>
          </w:rPr>
          <w:t>63</w:t>
        </w:r>
        <w:r>
          <w:rPr>
            <w:noProof/>
            <w:webHidden/>
          </w:rPr>
          <w:fldChar w:fldCharType="end"/>
        </w:r>
        <w:r w:rsidRPr="009246F3">
          <w:rPr>
            <w:rStyle w:val="Hyperlink"/>
            <w:noProof/>
          </w:rPr>
          <w:fldChar w:fldCharType="end"/>
        </w:r>
      </w:ins>
    </w:p>
    <w:p w14:paraId="7988B21C" w14:textId="512558E8" w:rsidR="009C0501" w:rsidRDefault="009C0501">
      <w:pPr>
        <w:pStyle w:val="TOC2"/>
        <w:tabs>
          <w:tab w:val="right" w:leader="dot" w:pos="8900"/>
        </w:tabs>
        <w:rPr>
          <w:ins w:id="126" w:author="Tom Bergeron" w:date="2020-10-06T17:44:00Z"/>
          <w:rFonts w:asciiTheme="minorHAnsi" w:eastAsiaTheme="minorEastAsia" w:hAnsiTheme="minorHAnsi" w:cstheme="minorBidi"/>
          <w:smallCaps w:val="0"/>
          <w:noProof/>
          <w:sz w:val="22"/>
          <w:szCs w:val="22"/>
        </w:rPr>
      </w:pPr>
      <w:ins w:id="127"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"_Toc52898732"</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Historical Mode - General Tab</w:t>
        </w:r>
        <w:r>
          <w:rPr>
            <w:noProof/>
            <w:webHidden/>
          </w:rPr>
          <w:tab/>
        </w:r>
        <w:r>
          <w:rPr>
            <w:noProof/>
            <w:webHidden/>
          </w:rPr>
          <w:fldChar w:fldCharType="begin"/>
        </w:r>
        <w:r>
          <w:rPr>
            <w:noProof/>
            <w:webHidden/>
          </w:rPr>
          <w:instrText xml:space="preserve"> PAGEREF _Toc52898732 \h </w:instrText>
        </w:r>
        <w:r>
          <w:rPr>
            <w:noProof/>
            <w:webHidden/>
          </w:rPr>
        </w:r>
      </w:ins>
      <w:r>
        <w:rPr>
          <w:noProof/>
          <w:webHidden/>
        </w:rPr>
        <w:fldChar w:fldCharType="separate"/>
      </w:r>
      <w:ins w:id="128" w:author="Tom Bergeron" w:date="2020-10-06T17:44:00Z">
        <w:r>
          <w:rPr>
            <w:noProof/>
            <w:webHidden/>
          </w:rPr>
          <w:t>63</w:t>
        </w:r>
        <w:r>
          <w:rPr>
            <w:noProof/>
            <w:webHidden/>
          </w:rPr>
          <w:fldChar w:fldCharType="end"/>
        </w:r>
        <w:r w:rsidRPr="009246F3">
          <w:rPr>
            <w:rStyle w:val="Hyperlink"/>
            <w:noProof/>
          </w:rPr>
          <w:fldChar w:fldCharType="end"/>
        </w:r>
      </w:ins>
    </w:p>
    <w:p w14:paraId="0C25D064" w14:textId="09469032" w:rsidR="009C0501" w:rsidRDefault="009C0501">
      <w:pPr>
        <w:pStyle w:val="TOC2"/>
        <w:tabs>
          <w:tab w:val="right" w:leader="dot" w:pos="8900"/>
        </w:tabs>
        <w:rPr>
          <w:ins w:id="129" w:author="Tom Bergeron" w:date="2020-10-06T17:44:00Z"/>
          <w:rFonts w:asciiTheme="minorHAnsi" w:eastAsiaTheme="minorEastAsia" w:hAnsiTheme="minorHAnsi" w:cstheme="minorBidi"/>
          <w:smallCaps w:val="0"/>
          <w:noProof/>
          <w:sz w:val="22"/>
          <w:szCs w:val="22"/>
        </w:rPr>
      </w:pPr>
      <w:ins w:id="130"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"_Toc52898733"</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Historical Mode - Description Tab</w:t>
        </w:r>
        <w:r>
          <w:rPr>
            <w:noProof/>
            <w:webHidden/>
          </w:rPr>
          <w:tab/>
        </w:r>
        <w:r>
          <w:rPr>
            <w:noProof/>
            <w:webHidden/>
          </w:rPr>
          <w:fldChar w:fldCharType="begin"/>
        </w:r>
        <w:r>
          <w:rPr>
            <w:noProof/>
            <w:webHidden/>
          </w:rPr>
          <w:instrText xml:space="preserve"> PAGEREF _Toc52898733 \h </w:instrText>
        </w:r>
        <w:r>
          <w:rPr>
            <w:noProof/>
            <w:webHidden/>
          </w:rPr>
        </w:r>
      </w:ins>
      <w:r>
        <w:rPr>
          <w:noProof/>
          <w:webHidden/>
        </w:rPr>
        <w:fldChar w:fldCharType="separate"/>
      </w:r>
      <w:ins w:id="131" w:author="Tom Bergeron" w:date="2020-10-06T17:44:00Z">
        <w:r>
          <w:rPr>
            <w:noProof/>
            <w:webHidden/>
          </w:rPr>
          <w:t>66</w:t>
        </w:r>
        <w:r>
          <w:rPr>
            <w:noProof/>
            <w:webHidden/>
          </w:rPr>
          <w:fldChar w:fldCharType="end"/>
        </w:r>
        <w:r w:rsidRPr="009246F3">
          <w:rPr>
            <w:rStyle w:val="Hyperlink"/>
            <w:noProof/>
          </w:rPr>
          <w:fldChar w:fldCharType="end"/>
        </w:r>
      </w:ins>
    </w:p>
    <w:p w14:paraId="21B83551" w14:textId="161883C0" w:rsidR="009C0501" w:rsidRDefault="009C0501">
      <w:pPr>
        <w:pStyle w:val="TOC1"/>
        <w:tabs>
          <w:tab w:val="right" w:leader="dot" w:pos="8900"/>
        </w:tabs>
        <w:rPr>
          <w:ins w:id="132" w:author="Tom Bergeron" w:date="2020-10-06T17:44:00Z"/>
          <w:rFonts w:asciiTheme="minorHAnsi" w:eastAsiaTheme="minorEastAsia" w:hAnsiTheme="minorHAnsi" w:cstheme="minorBidi"/>
          <w:b w:val="0"/>
          <w:caps w:val="0"/>
          <w:noProof/>
          <w:sz w:val="22"/>
          <w:szCs w:val="22"/>
        </w:rPr>
      </w:pPr>
      <w:ins w:id="133"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"_Toc52898734"</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Password Protection</w:t>
        </w:r>
        <w:r>
          <w:rPr>
            <w:noProof/>
            <w:webHidden/>
          </w:rPr>
          <w:tab/>
        </w:r>
        <w:r>
          <w:rPr>
            <w:noProof/>
            <w:webHidden/>
          </w:rPr>
          <w:fldChar w:fldCharType="begin"/>
        </w:r>
        <w:r>
          <w:rPr>
            <w:noProof/>
            <w:webHidden/>
          </w:rPr>
          <w:instrText xml:space="preserve"> PAGEREF _Toc52898734 \h </w:instrText>
        </w:r>
        <w:r>
          <w:rPr>
            <w:noProof/>
            <w:webHidden/>
          </w:rPr>
        </w:r>
      </w:ins>
      <w:r>
        <w:rPr>
          <w:noProof/>
          <w:webHidden/>
        </w:rPr>
        <w:fldChar w:fldCharType="separate"/>
      </w:r>
      <w:ins w:id="134" w:author="Tom Bergeron" w:date="2020-10-06T17:44:00Z">
        <w:r>
          <w:rPr>
            <w:noProof/>
            <w:webHidden/>
          </w:rPr>
          <w:t>67</w:t>
        </w:r>
        <w:r>
          <w:rPr>
            <w:noProof/>
            <w:webHidden/>
          </w:rPr>
          <w:fldChar w:fldCharType="end"/>
        </w:r>
        <w:r w:rsidRPr="009246F3">
          <w:rPr>
            <w:rStyle w:val="Hyperlink"/>
            <w:noProof/>
          </w:rPr>
          <w:fldChar w:fldCharType="end"/>
        </w:r>
      </w:ins>
    </w:p>
    <w:p w14:paraId="32E2259D" w14:textId="736C88F1" w:rsidR="009C0501" w:rsidRDefault="009C0501">
      <w:pPr>
        <w:pStyle w:val="TOC1"/>
        <w:tabs>
          <w:tab w:val="right" w:leader="dot" w:pos="8900"/>
        </w:tabs>
        <w:rPr>
          <w:ins w:id="135" w:author="Tom Bergeron" w:date="2020-10-06T17:44:00Z"/>
          <w:rFonts w:asciiTheme="minorHAnsi" w:eastAsiaTheme="minorEastAsia" w:hAnsiTheme="minorHAnsi" w:cstheme="minorBidi"/>
          <w:b w:val="0"/>
          <w:caps w:val="0"/>
          <w:noProof/>
          <w:sz w:val="22"/>
          <w:szCs w:val="22"/>
        </w:rPr>
      </w:pPr>
      <w:ins w:id="136"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"_Toc52898735"</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Printing</w:t>
        </w:r>
        <w:r>
          <w:rPr>
            <w:noProof/>
            <w:webHidden/>
          </w:rPr>
          <w:tab/>
        </w:r>
        <w:r>
          <w:rPr>
            <w:noProof/>
            <w:webHidden/>
          </w:rPr>
          <w:fldChar w:fldCharType="begin"/>
        </w:r>
        <w:r>
          <w:rPr>
            <w:noProof/>
            <w:webHidden/>
          </w:rPr>
          <w:instrText xml:space="preserve"> PAGEREF _Toc52898735 \h </w:instrText>
        </w:r>
        <w:r>
          <w:rPr>
            <w:noProof/>
            <w:webHidden/>
          </w:rPr>
        </w:r>
      </w:ins>
      <w:r>
        <w:rPr>
          <w:noProof/>
          <w:webHidden/>
        </w:rPr>
        <w:fldChar w:fldCharType="separate"/>
      </w:r>
      <w:ins w:id="137" w:author="Tom Bergeron" w:date="2020-10-06T17:44:00Z">
        <w:r>
          <w:rPr>
            <w:noProof/>
            <w:webHidden/>
          </w:rPr>
          <w:t>68</w:t>
        </w:r>
        <w:r>
          <w:rPr>
            <w:noProof/>
            <w:webHidden/>
          </w:rPr>
          <w:fldChar w:fldCharType="end"/>
        </w:r>
        <w:r w:rsidRPr="009246F3">
          <w:rPr>
            <w:rStyle w:val="Hyperlink"/>
            <w:noProof/>
          </w:rPr>
          <w:fldChar w:fldCharType="end"/>
        </w:r>
      </w:ins>
    </w:p>
    <w:p w14:paraId="28C9D2ED" w14:textId="2DC66289" w:rsidR="009C0501" w:rsidRDefault="009C0501">
      <w:pPr>
        <w:pStyle w:val="TOC2"/>
        <w:tabs>
          <w:tab w:val="right" w:leader="dot" w:pos="8900"/>
        </w:tabs>
        <w:rPr>
          <w:ins w:id="138" w:author="Tom Bergeron" w:date="2020-10-06T17:44:00Z"/>
          <w:rFonts w:asciiTheme="minorHAnsi" w:eastAsiaTheme="minorEastAsia" w:hAnsiTheme="minorHAnsi" w:cstheme="minorBidi"/>
          <w:smallCaps w:val="0"/>
          <w:noProof/>
          <w:sz w:val="22"/>
          <w:szCs w:val="22"/>
        </w:rPr>
      </w:pPr>
      <w:ins w:id="139"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"_Toc52898736"</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Portrait Mode</w:t>
        </w:r>
        <w:r>
          <w:rPr>
            <w:noProof/>
            <w:webHidden/>
          </w:rPr>
          <w:tab/>
        </w:r>
        <w:r>
          <w:rPr>
            <w:noProof/>
            <w:webHidden/>
          </w:rPr>
          <w:fldChar w:fldCharType="begin"/>
        </w:r>
        <w:r>
          <w:rPr>
            <w:noProof/>
            <w:webHidden/>
          </w:rPr>
          <w:instrText xml:space="preserve"> PAGEREF _Toc52898736 \h </w:instrText>
        </w:r>
        <w:r>
          <w:rPr>
            <w:noProof/>
            <w:webHidden/>
          </w:rPr>
        </w:r>
      </w:ins>
      <w:r>
        <w:rPr>
          <w:noProof/>
          <w:webHidden/>
        </w:rPr>
        <w:fldChar w:fldCharType="separate"/>
      </w:r>
      <w:ins w:id="140" w:author="Tom Bergeron" w:date="2020-10-06T17:44:00Z">
        <w:r>
          <w:rPr>
            <w:noProof/>
            <w:webHidden/>
          </w:rPr>
          <w:t>68</w:t>
        </w:r>
        <w:r>
          <w:rPr>
            <w:noProof/>
            <w:webHidden/>
          </w:rPr>
          <w:fldChar w:fldCharType="end"/>
        </w:r>
        <w:r w:rsidRPr="009246F3">
          <w:rPr>
            <w:rStyle w:val="Hyperlink"/>
            <w:noProof/>
          </w:rPr>
          <w:fldChar w:fldCharType="end"/>
        </w:r>
      </w:ins>
    </w:p>
    <w:p w14:paraId="61AD8E3C" w14:textId="4E686D61" w:rsidR="009C0501" w:rsidRDefault="009C0501">
      <w:pPr>
        <w:pStyle w:val="TOC2"/>
        <w:tabs>
          <w:tab w:val="right" w:leader="dot" w:pos="8900"/>
        </w:tabs>
        <w:rPr>
          <w:ins w:id="141" w:author="Tom Bergeron" w:date="2020-10-06T17:44:00Z"/>
          <w:rFonts w:asciiTheme="minorHAnsi" w:eastAsiaTheme="minorEastAsia" w:hAnsiTheme="minorHAnsi" w:cstheme="minorBidi"/>
          <w:smallCaps w:val="0"/>
          <w:noProof/>
          <w:sz w:val="22"/>
          <w:szCs w:val="22"/>
        </w:rPr>
      </w:pPr>
      <w:ins w:id="142"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"_Toc52898737"</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Landscape Mode</w:t>
        </w:r>
        <w:r>
          <w:rPr>
            <w:noProof/>
            <w:webHidden/>
          </w:rPr>
          <w:tab/>
        </w:r>
        <w:r>
          <w:rPr>
            <w:noProof/>
            <w:webHidden/>
          </w:rPr>
          <w:fldChar w:fldCharType="begin"/>
        </w:r>
        <w:r>
          <w:rPr>
            <w:noProof/>
            <w:webHidden/>
          </w:rPr>
          <w:instrText xml:space="preserve"> PAGEREF _Toc52898737 \h </w:instrText>
        </w:r>
        <w:r>
          <w:rPr>
            <w:noProof/>
            <w:webHidden/>
          </w:rPr>
        </w:r>
      </w:ins>
      <w:r>
        <w:rPr>
          <w:noProof/>
          <w:webHidden/>
        </w:rPr>
        <w:fldChar w:fldCharType="separate"/>
      </w:r>
      <w:ins w:id="143" w:author="Tom Bergeron" w:date="2020-10-06T17:44:00Z">
        <w:r>
          <w:rPr>
            <w:noProof/>
            <w:webHidden/>
          </w:rPr>
          <w:t>69</w:t>
        </w:r>
        <w:r>
          <w:rPr>
            <w:noProof/>
            <w:webHidden/>
          </w:rPr>
          <w:fldChar w:fldCharType="end"/>
        </w:r>
        <w:r w:rsidRPr="009246F3">
          <w:rPr>
            <w:rStyle w:val="Hyperlink"/>
            <w:noProof/>
          </w:rPr>
          <w:fldChar w:fldCharType="end"/>
        </w:r>
      </w:ins>
    </w:p>
    <w:p w14:paraId="5A368038" w14:textId="237D5FA5" w:rsidR="009C0501" w:rsidRDefault="009C0501">
      <w:pPr>
        <w:pStyle w:val="TOC1"/>
        <w:tabs>
          <w:tab w:val="right" w:leader="dot" w:pos="8900"/>
        </w:tabs>
        <w:rPr>
          <w:ins w:id="144" w:author="Tom Bergeron" w:date="2020-10-06T17:44:00Z"/>
          <w:rFonts w:asciiTheme="minorHAnsi" w:eastAsiaTheme="minorEastAsia" w:hAnsiTheme="minorHAnsi" w:cstheme="minorBidi"/>
          <w:b w:val="0"/>
          <w:caps w:val="0"/>
          <w:noProof/>
          <w:sz w:val="22"/>
          <w:szCs w:val="22"/>
        </w:rPr>
      </w:pPr>
      <w:ins w:id="145"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"_Toc52898738"</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Write Data to and View Data Over a Network</w:t>
        </w:r>
        <w:r>
          <w:rPr>
            <w:noProof/>
            <w:webHidden/>
          </w:rPr>
          <w:tab/>
        </w:r>
        <w:r>
          <w:rPr>
            <w:noProof/>
            <w:webHidden/>
          </w:rPr>
          <w:fldChar w:fldCharType="begin"/>
        </w:r>
        <w:r>
          <w:rPr>
            <w:noProof/>
            <w:webHidden/>
          </w:rPr>
          <w:instrText xml:space="preserve"> PAGEREF _Toc52898738 \h </w:instrText>
        </w:r>
        <w:r>
          <w:rPr>
            <w:noProof/>
            <w:webHidden/>
          </w:rPr>
        </w:r>
      </w:ins>
      <w:r>
        <w:rPr>
          <w:noProof/>
          <w:webHidden/>
        </w:rPr>
        <w:fldChar w:fldCharType="separate"/>
      </w:r>
      <w:ins w:id="146" w:author="Tom Bergeron" w:date="2020-10-06T17:44:00Z">
        <w:r>
          <w:rPr>
            <w:noProof/>
            <w:webHidden/>
          </w:rPr>
          <w:t>70</w:t>
        </w:r>
        <w:r>
          <w:rPr>
            <w:noProof/>
            <w:webHidden/>
          </w:rPr>
          <w:fldChar w:fldCharType="end"/>
        </w:r>
        <w:r w:rsidRPr="009246F3">
          <w:rPr>
            <w:rStyle w:val="Hyperlink"/>
            <w:noProof/>
          </w:rPr>
          <w:fldChar w:fldCharType="end"/>
        </w:r>
      </w:ins>
    </w:p>
    <w:p w14:paraId="77E1B7D0" w14:textId="6D0773D3" w:rsidR="009C0501" w:rsidRDefault="009C0501">
      <w:pPr>
        <w:pStyle w:val="TOC2"/>
        <w:tabs>
          <w:tab w:val="right" w:leader="dot" w:pos="8900"/>
        </w:tabs>
        <w:rPr>
          <w:ins w:id="147" w:author="Tom Bergeron" w:date="2020-10-06T17:44:00Z"/>
          <w:rFonts w:asciiTheme="minorHAnsi" w:eastAsiaTheme="minorEastAsia" w:hAnsiTheme="minorHAnsi" w:cstheme="minorBidi"/>
          <w:smallCaps w:val="0"/>
          <w:noProof/>
          <w:sz w:val="22"/>
          <w:szCs w:val="22"/>
        </w:rPr>
      </w:pPr>
      <w:ins w:id="148"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"_Toc52898739"</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Write Data to a Network Drive</w:t>
        </w:r>
        <w:r>
          <w:rPr>
            <w:noProof/>
            <w:webHidden/>
          </w:rPr>
          <w:tab/>
        </w:r>
        <w:r>
          <w:rPr>
            <w:noProof/>
            <w:webHidden/>
          </w:rPr>
          <w:fldChar w:fldCharType="begin"/>
        </w:r>
        <w:r>
          <w:rPr>
            <w:noProof/>
            <w:webHidden/>
          </w:rPr>
          <w:instrText xml:space="preserve"> PAGEREF _Toc52898739 \h </w:instrText>
        </w:r>
        <w:r>
          <w:rPr>
            <w:noProof/>
            <w:webHidden/>
          </w:rPr>
        </w:r>
      </w:ins>
      <w:r>
        <w:rPr>
          <w:noProof/>
          <w:webHidden/>
        </w:rPr>
        <w:fldChar w:fldCharType="separate"/>
      </w:r>
      <w:ins w:id="149" w:author="Tom Bergeron" w:date="2020-10-06T17:44:00Z">
        <w:r>
          <w:rPr>
            <w:noProof/>
            <w:webHidden/>
          </w:rPr>
          <w:t>70</w:t>
        </w:r>
        <w:r>
          <w:rPr>
            <w:noProof/>
            <w:webHidden/>
          </w:rPr>
          <w:fldChar w:fldCharType="end"/>
        </w:r>
        <w:r w:rsidRPr="009246F3">
          <w:rPr>
            <w:rStyle w:val="Hyperlink"/>
            <w:noProof/>
          </w:rPr>
          <w:fldChar w:fldCharType="end"/>
        </w:r>
      </w:ins>
    </w:p>
    <w:p w14:paraId="29558DBE" w14:textId="6424330C" w:rsidR="009C0501" w:rsidRDefault="009C0501">
      <w:pPr>
        <w:pStyle w:val="TOC2"/>
        <w:tabs>
          <w:tab w:val="right" w:leader="dot" w:pos="8900"/>
        </w:tabs>
        <w:rPr>
          <w:ins w:id="150" w:author="Tom Bergeron" w:date="2020-10-06T17:44:00Z"/>
          <w:rFonts w:asciiTheme="minorHAnsi" w:eastAsiaTheme="minorEastAsia" w:hAnsiTheme="minorHAnsi" w:cstheme="minorBidi"/>
          <w:smallCaps w:val="0"/>
          <w:noProof/>
          <w:sz w:val="22"/>
          <w:szCs w:val="22"/>
        </w:rPr>
      </w:pPr>
      <w:ins w:id="151"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"_Toc52898740"</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Viewing Historical Data</w:t>
        </w:r>
        <w:r>
          <w:rPr>
            <w:noProof/>
            <w:webHidden/>
          </w:rPr>
          <w:tab/>
        </w:r>
        <w:r>
          <w:rPr>
            <w:noProof/>
            <w:webHidden/>
          </w:rPr>
          <w:fldChar w:fldCharType="begin"/>
        </w:r>
        <w:r>
          <w:rPr>
            <w:noProof/>
            <w:webHidden/>
          </w:rPr>
          <w:instrText xml:space="preserve"> PAGEREF _Toc52898740 \h </w:instrText>
        </w:r>
        <w:r>
          <w:rPr>
            <w:noProof/>
            <w:webHidden/>
          </w:rPr>
        </w:r>
      </w:ins>
      <w:r>
        <w:rPr>
          <w:noProof/>
          <w:webHidden/>
        </w:rPr>
        <w:fldChar w:fldCharType="separate"/>
      </w:r>
      <w:ins w:id="152" w:author="Tom Bergeron" w:date="2020-10-06T17:44:00Z">
        <w:r>
          <w:rPr>
            <w:noProof/>
            <w:webHidden/>
          </w:rPr>
          <w:t>73</w:t>
        </w:r>
        <w:r>
          <w:rPr>
            <w:noProof/>
            <w:webHidden/>
          </w:rPr>
          <w:fldChar w:fldCharType="end"/>
        </w:r>
        <w:r w:rsidRPr="009246F3">
          <w:rPr>
            <w:rStyle w:val="Hyperlink"/>
            <w:noProof/>
          </w:rPr>
          <w:fldChar w:fldCharType="end"/>
        </w:r>
      </w:ins>
    </w:p>
    <w:p w14:paraId="522B6A25" w14:textId="1A8049E7" w:rsidR="009C0501" w:rsidRDefault="009C0501">
      <w:pPr>
        <w:pStyle w:val="TOC1"/>
        <w:tabs>
          <w:tab w:val="right" w:leader="dot" w:pos="8900"/>
        </w:tabs>
        <w:rPr>
          <w:ins w:id="153" w:author="Tom Bergeron" w:date="2020-10-06T17:44:00Z"/>
          <w:rFonts w:asciiTheme="minorHAnsi" w:eastAsiaTheme="minorEastAsia" w:hAnsiTheme="minorHAnsi" w:cstheme="minorBidi"/>
          <w:b w:val="0"/>
          <w:caps w:val="0"/>
          <w:noProof/>
          <w:sz w:val="22"/>
          <w:szCs w:val="22"/>
        </w:rPr>
      </w:pPr>
      <w:ins w:id="154"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"_Toc52898741"</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Messages During Profiling and Baseline Profiling</w:t>
        </w:r>
        <w:r>
          <w:rPr>
            <w:noProof/>
            <w:webHidden/>
          </w:rPr>
          <w:tab/>
        </w:r>
        <w:r>
          <w:rPr>
            <w:noProof/>
            <w:webHidden/>
          </w:rPr>
          <w:fldChar w:fldCharType="begin"/>
        </w:r>
        <w:r>
          <w:rPr>
            <w:noProof/>
            <w:webHidden/>
          </w:rPr>
          <w:instrText xml:space="preserve"> PAGEREF _Toc52898741 \h </w:instrText>
        </w:r>
        <w:r>
          <w:rPr>
            <w:noProof/>
            <w:webHidden/>
          </w:rPr>
        </w:r>
      </w:ins>
      <w:r>
        <w:rPr>
          <w:noProof/>
          <w:webHidden/>
        </w:rPr>
        <w:fldChar w:fldCharType="separate"/>
      </w:r>
      <w:ins w:id="155" w:author="Tom Bergeron" w:date="2020-10-06T17:44:00Z">
        <w:r>
          <w:rPr>
            <w:noProof/>
            <w:webHidden/>
          </w:rPr>
          <w:t>74</w:t>
        </w:r>
        <w:r>
          <w:rPr>
            <w:noProof/>
            <w:webHidden/>
          </w:rPr>
          <w:fldChar w:fldCharType="end"/>
        </w:r>
        <w:r w:rsidRPr="009246F3">
          <w:rPr>
            <w:rStyle w:val="Hyperlink"/>
            <w:noProof/>
          </w:rPr>
          <w:fldChar w:fldCharType="end"/>
        </w:r>
      </w:ins>
    </w:p>
    <w:p w14:paraId="6693E927" w14:textId="7F288583" w:rsidR="009C0501" w:rsidRDefault="009C0501">
      <w:pPr>
        <w:pStyle w:val="TOC2"/>
        <w:tabs>
          <w:tab w:val="right" w:leader="dot" w:pos="8900"/>
        </w:tabs>
        <w:rPr>
          <w:ins w:id="156" w:author="Tom Bergeron" w:date="2020-10-06T17:44:00Z"/>
          <w:rFonts w:asciiTheme="minorHAnsi" w:eastAsiaTheme="minorEastAsia" w:hAnsiTheme="minorHAnsi" w:cstheme="minorBidi"/>
          <w:smallCaps w:val="0"/>
          <w:noProof/>
          <w:sz w:val="22"/>
          <w:szCs w:val="22"/>
        </w:rPr>
      </w:pPr>
      <w:ins w:id="157"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"_Toc52898742"</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System Messages and Alarms</w:t>
        </w:r>
        <w:r>
          <w:rPr>
            <w:noProof/>
            <w:webHidden/>
          </w:rPr>
          <w:tab/>
        </w:r>
        <w:r>
          <w:rPr>
            <w:noProof/>
            <w:webHidden/>
          </w:rPr>
          <w:fldChar w:fldCharType="begin"/>
        </w:r>
        <w:r>
          <w:rPr>
            <w:noProof/>
            <w:webHidden/>
          </w:rPr>
          <w:instrText xml:space="preserve"> PAGEREF _Toc52898742 \h </w:instrText>
        </w:r>
        <w:r>
          <w:rPr>
            <w:noProof/>
            <w:webHidden/>
          </w:rPr>
        </w:r>
      </w:ins>
      <w:r>
        <w:rPr>
          <w:noProof/>
          <w:webHidden/>
        </w:rPr>
        <w:fldChar w:fldCharType="separate"/>
      </w:r>
      <w:ins w:id="158" w:author="Tom Bergeron" w:date="2020-10-06T17:44:00Z">
        <w:r>
          <w:rPr>
            <w:noProof/>
            <w:webHidden/>
          </w:rPr>
          <w:t>74</w:t>
        </w:r>
        <w:r>
          <w:rPr>
            <w:noProof/>
            <w:webHidden/>
          </w:rPr>
          <w:fldChar w:fldCharType="end"/>
        </w:r>
        <w:r w:rsidRPr="009246F3">
          <w:rPr>
            <w:rStyle w:val="Hyperlink"/>
            <w:noProof/>
          </w:rPr>
          <w:fldChar w:fldCharType="end"/>
        </w:r>
      </w:ins>
    </w:p>
    <w:p w14:paraId="53646398" w14:textId="793BC842" w:rsidR="009C0501" w:rsidRDefault="009C0501">
      <w:pPr>
        <w:pStyle w:val="TOC2"/>
        <w:tabs>
          <w:tab w:val="right" w:leader="dot" w:pos="8900"/>
        </w:tabs>
        <w:rPr>
          <w:ins w:id="159" w:author="Tom Bergeron" w:date="2020-10-06T17:44:00Z"/>
          <w:rFonts w:asciiTheme="minorHAnsi" w:eastAsiaTheme="minorEastAsia" w:hAnsiTheme="minorHAnsi" w:cstheme="minorBidi"/>
          <w:smallCaps w:val="0"/>
          <w:noProof/>
          <w:sz w:val="22"/>
          <w:szCs w:val="22"/>
        </w:rPr>
      </w:pPr>
      <w:ins w:id="160"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"_Toc52898743"</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Alarms and Messages During Virtual Profiling</w:t>
        </w:r>
        <w:r>
          <w:rPr>
            <w:noProof/>
            <w:webHidden/>
          </w:rPr>
          <w:tab/>
        </w:r>
        <w:r>
          <w:rPr>
            <w:noProof/>
            <w:webHidden/>
          </w:rPr>
          <w:fldChar w:fldCharType="begin"/>
        </w:r>
        <w:r>
          <w:rPr>
            <w:noProof/>
            <w:webHidden/>
          </w:rPr>
          <w:instrText xml:space="preserve"> PAGEREF _Toc52898743 \h </w:instrText>
        </w:r>
        <w:r>
          <w:rPr>
            <w:noProof/>
            <w:webHidden/>
          </w:rPr>
        </w:r>
      </w:ins>
      <w:r>
        <w:rPr>
          <w:noProof/>
          <w:webHidden/>
        </w:rPr>
        <w:fldChar w:fldCharType="separate"/>
      </w:r>
      <w:ins w:id="161" w:author="Tom Bergeron" w:date="2020-10-06T17:44:00Z">
        <w:r>
          <w:rPr>
            <w:noProof/>
            <w:webHidden/>
          </w:rPr>
          <w:t>75</w:t>
        </w:r>
        <w:r>
          <w:rPr>
            <w:noProof/>
            <w:webHidden/>
          </w:rPr>
          <w:fldChar w:fldCharType="end"/>
        </w:r>
        <w:r w:rsidRPr="009246F3">
          <w:rPr>
            <w:rStyle w:val="Hyperlink"/>
            <w:noProof/>
          </w:rPr>
          <w:fldChar w:fldCharType="end"/>
        </w:r>
      </w:ins>
    </w:p>
    <w:p w14:paraId="4D4DA3AC" w14:textId="04432B35" w:rsidR="009C0501" w:rsidRDefault="009C0501">
      <w:pPr>
        <w:pStyle w:val="TOC2"/>
        <w:tabs>
          <w:tab w:val="right" w:leader="dot" w:pos="8900"/>
        </w:tabs>
        <w:rPr>
          <w:ins w:id="162" w:author="Tom Bergeron" w:date="2020-10-06T17:44:00Z"/>
          <w:rFonts w:asciiTheme="minorHAnsi" w:eastAsiaTheme="minorEastAsia" w:hAnsiTheme="minorHAnsi" w:cstheme="minorBidi"/>
          <w:smallCaps w:val="0"/>
          <w:noProof/>
          <w:sz w:val="22"/>
          <w:szCs w:val="22"/>
        </w:rPr>
      </w:pPr>
      <w:ins w:id="163"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"_Toc52898744"</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eTPU Communication</w:t>
        </w:r>
        <w:r>
          <w:rPr>
            <w:noProof/>
            <w:webHidden/>
          </w:rPr>
          <w:tab/>
        </w:r>
        <w:r>
          <w:rPr>
            <w:noProof/>
            <w:webHidden/>
          </w:rPr>
          <w:fldChar w:fldCharType="begin"/>
        </w:r>
        <w:r>
          <w:rPr>
            <w:noProof/>
            <w:webHidden/>
          </w:rPr>
          <w:instrText xml:space="preserve"> PAGEREF _Toc52898744 \h </w:instrText>
        </w:r>
        <w:r>
          <w:rPr>
            <w:noProof/>
            <w:webHidden/>
          </w:rPr>
        </w:r>
      </w:ins>
      <w:r>
        <w:rPr>
          <w:noProof/>
          <w:webHidden/>
        </w:rPr>
        <w:fldChar w:fldCharType="separate"/>
      </w:r>
      <w:ins w:id="164" w:author="Tom Bergeron" w:date="2020-10-06T17:44:00Z">
        <w:r>
          <w:rPr>
            <w:noProof/>
            <w:webHidden/>
          </w:rPr>
          <w:t>76</w:t>
        </w:r>
        <w:r>
          <w:rPr>
            <w:noProof/>
            <w:webHidden/>
          </w:rPr>
          <w:fldChar w:fldCharType="end"/>
        </w:r>
        <w:r w:rsidRPr="009246F3">
          <w:rPr>
            <w:rStyle w:val="Hyperlink"/>
            <w:noProof/>
          </w:rPr>
          <w:fldChar w:fldCharType="end"/>
        </w:r>
      </w:ins>
    </w:p>
    <w:p w14:paraId="368CD514" w14:textId="28FAADFF" w:rsidR="009C0501" w:rsidRDefault="009C0501">
      <w:pPr>
        <w:pStyle w:val="TOC1"/>
        <w:tabs>
          <w:tab w:val="right" w:leader="dot" w:pos="8900"/>
        </w:tabs>
        <w:rPr>
          <w:ins w:id="165" w:author="Tom Bergeron" w:date="2020-10-06T17:44:00Z"/>
          <w:rFonts w:asciiTheme="minorHAnsi" w:eastAsiaTheme="minorEastAsia" w:hAnsiTheme="minorHAnsi" w:cstheme="minorBidi"/>
          <w:b w:val="0"/>
          <w:caps w:val="0"/>
          <w:noProof/>
          <w:sz w:val="22"/>
          <w:szCs w:val="22"/>
        </w:rPr>
      </w:pPr>
      <w:ins w:id="166"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"_Toc52898745"</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Communicate with Oven Controllers</w:t>
        </w:r>
        <w:r>
          <w:rPr>
            <w:noProof/>
            <w:webHidden/>
          </w:rPr>
          <w:tab/>
        </w:r>
        <w:r>
          <w:rPr>
            <w:noProof/>
            <w:webHidden/>
          </w:rPr>
          <w:fldChar w:fldCharType="begin"/>
        </w:r>
        <w:r>
          <w:rPr>
            <w:noProof/>
            <w:webHidden/>
          </w:rPr>
          <w:instrText xml:space="preserve"> PAGEREF _Toc52898745 \h </w:instrText>
        </w:r>
        <w:r>
          <w:rPr>
            <w:noProof/>
            <w:webHidden/>
          </w:rPr>
        </w:r>
      </w:ins>
      <w:r>
        <w:rPr>
          <w:noProof/>
          <w:webHidden/>
        </w:rPr>
        <w:fldChar w:fldCharType="separate"/>
      </w:r>
      <w:ins w:id="167" w:author="Tom Bergeron" w:date="2020-10-06T17:44:00Z">
        <w:r>
          <w:rPr>
            <w:noProof/>
            <w:webHidden/>
          </w:rPr>
          <w:t>77</w:t>
        </w:r>
        <w:r>
          <w:rPr>
            <w:noProof/>
            <w:webHidden/>
          </w:rPr>
          <w:fldChar w:fldCharType="end"/>
        </w:r>
        <w:r w:rsidRPr="009246F3">
          <w:rPr>
            <w:rStyle w:val="Hyperlink"/>
            <w:noProof/>
          </w:rPr>
          <w:fldChar w:fldCharType="end"/>
        </w:r>
      </w:ins>
    </w:p>
    <w:p w14:paraId="53D720B4" w14:textId="26DF1CFA" w:rsidR="009C0501" w:rsidRDefault="009C0501">
      <w:pPr>
        <w:pStyle w:val="TOC2"/>
        <w:tabs>
          <w:tab w:val="right" w:leader="dot" w:pos="8900"/>
        </w:tabs>
        <w:rPr>
          <w:ins w:id="168" w:author="Tom Bergeron" w:date="2020-10-06T17:44:00Z"/>
          <w:rFonts w:asciiTheme="minorHAnsi" w:eastAsiaTheme="minorEastAsia" w:hAnsiTheme="minorHAnsi" w:cstheme="minorBidi"/>
          <w:smallCaps w:val="0"/>
          <w:noProof/>
          <w:sz w:val="22"/>
          <w:szCs w:val="22"/>
        </w:rPr>
      </w:pPr>
      <w:ins w:id="169"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"_Toc52898746"</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Confirm Oven Communications</w:t>
        </w:r>
        <w:r>
          <w:rPr>
            <w:noProof/>
            <w:webHidden/>
          </w:rPr>
          <w:tab/>
        </w:r>
        <w:r>
          <w:rPr>
            <w:noProof/>
            <w:webHidden/>
          </w:rPr>
          <w:fldChar w:fldCharType="begin"/>
        </w:r>
        <w:r>
          <w:rPr>
            <w:noProof/>
            <w:webHidden/>
          </w:rPr>
          <w:instrText xml:space="preserve"> PAGEREF _Toc52898746 \h </w:instrText>
        </w:r>
        <w:r>
          <w:rPr>
            <w:noProof/>
            <w:webHidden/>
          </w:rPr>
        </w:r>
      </w:ins>
      <w:r>
        <w:rPr>
          <w:noProof/>
          <w:webHidden/>
        </w:rPr>
        <w:fldChar w:fldCharType="separate"/>
      </w:r>
      <w:ins w:id="170" w:author="Tom Bergeron" w:date="2020-10-06T17:44:00Z">
        <w:r>
          <w:rPr>
            <w:noProof/>
            <w:webHidden/>
          </w:rPr>
          <w:t>78</w:t>
        </w:r>
        <w:r>
          <w:rPr>
            <w:noProof/>
            <w:webHidden/>
          </w:rPr>
          <w:fldChar w:fldCharType="end"/>
        </w:r>
        <w:r w:rsidRPr="009246F3">
          <w:rPr>
            <w:rStyle w:val="Hyperlink"/>
            <w:noProof/>
          </w:rPr>
          <w:fldChar w:fldCharType="end"/>
        </w:r>
      </w:ins>
    </w:p>
    <w:p w14:paraId="7F0E7B52" w14:textId="0DF40F70" w:rsidR="009C0501" w:rsidRDefault="009C0501">
      <w:pPr>
        <w:pStyle w:val="TOC2"/>
        <w:tabs>
          <w:tab w:val="right" w:leader="dot" w:pos="8900"/>
        </w:tabs>
        <w:rPr>
          <w:ins w:id="171" w:author="Tom Bergeron" w:date="2020-10-06T17:44:00Z"/>
          <w:rFonts w:asciiTheme="minorHAnsi" w:eastAsiaTheme="minorEastAsia" w:hAnsiTheme="minorHAnsi" w:cstheme="minorBidi"/>
          <w:smallCaps w:val="0"/>
          <w:noProof/>
          <w:sz w:val="22"/>
          <w:szCs w:val="22"/>
        </w:rPr>
      </w:pPr>
      <w:ins w:id="172"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"_Toc52898747"</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Configure Software for Oven Communication</w:t>
        </w:r>
        <w:r>
          <w:rPr>
            <w:noProof/>
            <w:webHidden/>
          </w:rPr>
          <w:tab/>
        </w:r>
        <w:r>
          <w:rPr>
            <w:noProof/>
            <w:webHidden/>
          </w:rPr>
          <w:fldChar w:fldCharType="begin"/>
        </w:r>
        <w:r>
          <w:rPr>
            <w:noProof/>
            <w:webHidden/>
          </w:rPr>
          <w:instrText xml:space="preserve"> PAGEREF _Toc52898747 \h </w:instrText>
        </w:r>
        <w:r>
          <w:rPr>
            <w:noProof/>
            <w:webHidden/>
          </w:rPr>
        </w:r>
      </w:ins>
      <w:r>
        <w:rPr>
          <w:noProof/>
          <w:webHidden/>
        </w:rPr>
        <w:fldChar w:fldCharType="separate"/>
      </w:r>
      <w:ins w:id="173" w:author="Tom Bergeron" w:date="2020-10-06T17:44:00Z">
        <w:r>
          <w:rPr>
            <w:noProof/>
            <w:webHidden/>
          </w:rPr>
          <w:t>79</w:t>
        </w:r>
        <w:r>
          <w:rPr>
            <w:noProof/>
            <w:webHidden/>
          </w:rPr>
          <w:fldChar w:fldCharType="end"/>
        </w:r>
        <w:r w:rsidRPr="009246F3">
          <w:rPr>
            <w:rStyle w:val="Hyperlink"/>
            <w:noProof/>
          </w:rPr>
          <w:fldChar w:fldCharType="end"/>
        </w:r>
      </w:ins>
    </w:p>
    <w:p w14:paraId="699DE223" w14:textId="68B3DB71" w:rsidR="009C0501" w:rsidRDefault="009C0501">
      <w:pPr>
        <w:pStyle w:val="TOC2"/>
        <w:tabs>
          <w:tab w:val="right" w:leader="dot" w:pos="8900"/>
        </w:tabs>
        <w:rPr>
          <w:ins w:id="174" w:author="Tom Bergeron" w:date="2020-10-06T17:44:00Z"/>
          <w:rFonts w:asciiTheme="minorHAnsi" w:eastAsiaTheme="minorEastAsia" w:hAnsiTheme="minorHAnsi" w:cstheme="minorBidi"/>
          <w:smallCaps w:val="0"/>
          <w:noProof/>
          <w:sz w:val="22"/>
          <w:szCs w:val="22"/>
        </w:rPr>
      </w:pPr>
      <w:ins w:id="175"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"_Toc52898748"</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Use a Base Oven Recipe With Oven Communication</w:t>
        </w:r>
        <w:r>
          <w:rPr>
            <w:noProof/>
            <w:webHidden/>
          </w:rPr>
          <w:tab/>
        </w:r>
        <w:r>
          <w:rPr>
            <w:noProof/>
            <w:webHidden/>
          </w:rPr>
          <w:fldChar w:fldCharType="begin"/>
        </w:r>
        <w:r>
          <w:rPr>
            <w:noProof/>
            <w:webHidden/>
          </w:rPr>
          <w:instrText xml:space="preserve"> PAGEREF _Toc52898748 \h </w:instrText>
        </w:r>
        <w:r>
          <w:rPr>
            <w:noProof/>
            <w:webHidden/>
          </w:rPr>
        </w:r>
      </w:ins>
      <w:r>
        <w:rPr>
          <w:noProof/>
          <w:webHidden/>
        </w:rPr>
        <w:fldChar w:fldCharType="separate"/>
      </w:r>
      <w:ins w:id="176" w:author="Tom Bergeron" w:date="2020-10-06T17:44:00Z">
        <w:r>
          <w:rPr>
            <w:noProof/>
            <w:webHidden/>
          </w:rPr>
          <w:t>79</w:t>
        </w:r>
        <w:r>
          <w:rPr>
            <w:noProof/>
            <w:webHidden/>
          </w:rPr>
          <w:fldChar w:fldCharType="end"/>
        </w:r>
        <w:r w:rsidRPr="009246F3">
          <w:rPr>
            <w:rStyle w:val="Hyperlink"/>
            <w:noProof/>
          </w:rPr>
          <w:fldChar w:fldCharType="end"/>
        </w:r>
      </w:ins>
    </w:p>
    <w:p w14:paraId="68F9418A" w14:textId="0A912A0F" w:rsidR="009C0501" w:rsidRDefault="009C0501">
      <w:pPr>
        <w:pStyle w:val="TOC2"/>
        <w:tabs>
          <w:tab w:val="right" w:leader="dot" w:pos="8900"/>
        </w:tabs>
        <w:rPr>
          <w:ins w:id="177" w:author="Tom Bergeron" w:date="2020-10-06T17:44:00Z"/>
          <w:rFonts w:asciiTheme="minorHAnsi" w:eastAsiaTheme="minorEastAsia" w:hAnsiTheme="minorHAnsi" w:cstheme="minorBidi"/>
          <w:smallCaps w:val="0"/>
          <w:noProof/>
          <w:sz w:val="22"/>
          <w:szCs w:val="22"/>
        </w:rPr>
      </w:pPr>
      <w:ins w:id="178"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"_Toc52898749"</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Run a Profile Using Oven Communication</w:t>
        </w:r>
        <w:r>
          <w:rPr>
            <w:noProof/>
            <w:webHidden/>
          </w:rPr>
          <w:tab/>
        </w:r>
        <w:r>
          <w:rPr>
            <w:noProof/>
            <w:webHidden/>
          </w:rPr>
          <w:fldChar w:fldCharType="begin"/>
        </w:r>
        <w:r>
          <w:rPr>
            <w:noProof/>
            <w:webHidden/>
          </w:rPr>
          <w:instrText xml:space="preserve"> PAGEREF _Toc52898749 \h </w:instrText>
        </w:r>
        <w:r>
          <w:rPr>
            <w:noProof/>
            <w:webHidden/>
          </w:rPr>
        </w:r>
      </w:ins>
      <w:r>
        <w:rPr>
          <w:noProof/>
          <w:webHidden/>
        </w:rPr>
        <w:fldChar w:fldCharType="separate"/>
      </w:r>
      <w:ins w:id="179" w:author="Tom Bergeron" w:date="2020-10-06T17:44:00Z">
        <w:r>
          <w:rPr>
            <w:noProof/>
            <w:webHidden/>
          </w:rPr>
          <w:t>80</w:t>
        </w:r>
        <w:r>
          <w:rPr>
            <w:noProof/>
            <w:webHidden/>
          </w:rPr>
          <w:fldChar w:fldCharType="end"/>
        </w:r>
        <w:r w:rsidRPr="009246F3">
          <w:rPr>
            <w:rStyle w:val="Hyperlink"/>
            <w:noProof/>
          </w:rPr>
          <w:fldChar w:fldCharType="end"/>
        </w:r>
      </w:ins>
    </w:p>
    <w:p w14:paraId="3D542965" w14:textId="43A77A69" w:rsidR="009C0501" w:rsidRDefault="009C0501">
      <w:pPr>
        <w:pStyle w:val="TOC2"/>
        <w:tabs>
          <w:tab w:val="right" w:leader="dot" w:pos="8900"/>
        </w:tabs>
        <w:rPr>
          <w:ins w:id="180" w:author="Tom Bergeron" w:date="2020-10-06T17:44:00Z"/>
          <w:rFonts w:asciiTheme="minorHAnsi" w:eastAsiaTheme="minorEastAsia" w:hAnsiTheme="minorHAnsi" w:cstheme="minorBidi"/>
          <w:smallCaps w:val="0"/>
          <w:noProof/>
          <w:sz w:val="22"/>
          <w:szCs w:val="22"/>
        </w:rPr>
      </w:pPr>
      <w:ins w:id="181"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"_Toc52898750"</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Start a Virtual Profile With Oven Communication</w:t>
        </w:r>
        <w:r>
          <w:rPr>
            <w:noProof/>
            <w:webHidden/>
          </w:rPr>
          <w:tab/>
        </w:r>
        <w:r>
          <w:rPr>
            <w:noProof/>
            <w:webHidden/>
          </w:rPr>
          <w:fldChar w:fldCharType="begin"/>
        </w:r>
        <w:r>
          <w:rPr>
            <w:noProof/>
            <w:webHidden/>
          </w:rPr>
          <w:instrText xml:space="preserve"> PAGEREF _Toc52898750 \h </w:instrText>
        </w:r>
        <w:r>
          <w:rPr>
            <w:noProof/>
            <w:webHidden/>
          </w:rPr>
        </w:r>
      </w:ins>
      <w:r>
        <w:rPr>
          <w:noProof/>
          <w:webHidden/>
        </w:rPr>
        <w:fldChar w:fldCharType="separate"/>
      </w:r>
      <w:ins w:id="182" w:author="Tom Bergeron" w:date="2020-10-06T17:44:00Z">
        <w:r>
          <w:rPr>
            <w:noProof/>
            <w:webHidden/>
          </w:rPr>
          <w:t>82</w:t>
        </w:r>
        <w:r>
          <w:rPr>
            <w:noProof/>
            <w:webHidden/>
          </w:rPr>
          <w:fldChar w:fldCharType="end"/>
        </w:r>
        <w:r w:rsidRPr="009246F3">
          <w:rPr>
            <w:rStyle w:val="Hyperlink"/>
            <w:noProof/>
          </w:rPr>
          <w:fldChar w:fldCharType="end"/>
        </w:r>
      </w:ins>
    </w:p>
    <w:p w14:paraId="60C4CE7F" w14:textId="178157B8" w:rsidR="009C0501" w:rsidRDefault="009C0501">
      <w:pPr>
        <w:pStyle w:val="TOC2"/>
        <w:tabs>
          <w:tab w:val="right" w:leader="dot" w:pos="8900"/>
        </w:tabs>
        <w:rPr>
          <w:ins w:id="183" w:author="Tom Bergeron" w:date="2020-10-06T17:44:00Z"/>
          <w:rFonts w:asciiTheme="minorHAnsi" w:eastAsiaTheme="minorEastAsia" w:hAnsiTheme="minorHAnsi" w:cstheme="minorBidi"/>
          <w:smallCaps w:val="0"/>
          <w:noProof/>
          <w:sz w:val="22"/>
          <w:szCs w:val="22"/>
        </w:rPr>
      </w:pPr>
      <w:ins w:id="184"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"_Toc52898751"</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Base Oven Recipe Automatic Verification</w:t>
        </w:r>
        <w:r>
          <w:rPr>
            <w:noProof/>
            <w:webHidden/>
          </w:rPr>
          <w:tab/>
        </w:r>
        <w:r>
          <w:rPr>
            <w:noProof/>
            <w:webHidden/>
          </w:rPr>
          <w:fldChar w:fldCharType="begin"/>
        </w:r>
        <w:r>
          <w:rPr>
            <w:noProof/>
            <w:webHidden/>
          </w:rPr>
          <w:instrText xml:space="preserve"> PAGEREF _Toc52898751 \h </w:instrText>
        </w:r>
        <w:r>
          <w:rPr>
            <w:noProof/>
            <w:webHidden/>
          </w:rPr>
        </w:r>
      </w:ins>
      <w:r>
        <w:rPr>
          <w:noProof/>
          <w:webHidden/>
        </w:rPr>
        <w:fldChar w:fldCharType="separate"/>
      </w:r>
      <w:ins w:id="185" w:author="Tom Bergeron" w:date="2020-10-06T17:44:00Z">
        <w:r>
          <w:rPr>
            <w:noProof/>
            <w:webHidden/>
          </w:rPr>
          <w:t>83</w:t>
        </w:r>
        <w:r>
          <w:rPr>
            <w:noProof/>
            <w:webHidden/>
          </w:rPr>
          <w:fldChar w:fldCharType="end"/>
        </w:r>
        <w:r w:rsidRPr="009246F3">
          <w:rPr>
            <w:rStyle w:val="Hyperlink"/>
            <w:noProof/>
          </w:rPr>
          <w:fldChar w:fldCharType="end"/>
        </w:r>
      </w:ins>
    </w:p>
    <w:p w14:paraId="7932D0EC" w14:textId="5F41F8FD" w:rsidR="009C0501" w:rsidRDefault="009C0501">
      <w:pPr>
        <w:pStyle w:val="TOC1"/>
        <w:tabs>
          <w:tab w:val="right" w:leader="dot" w:pos="8900"/>
        </w:tabs>
        <w:rPr>
          <w:ins w:id="186" w:author="Tom Bergeron" w:date="2020-10-06T17:44:00Z"/>
          <w:rFonts w:asciiTheme="minorHAnsi" w:eastAsiaTheme="minorEastAsia" w:hAnsiTheme="minorHAnsi" w:cstheme="minorBidi"/>
          <w:b w:val="0"/>
          <w:caps w:val="0"/>
          <w:noProof/>
          <w:sz w:val="22"/>
          <w:szCs w:val="22"/>
        </w:rPr>
      </w:pPr>
      <w:ins w:id="187"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"_Toc52898752"</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Dual Lane Systems And Functionality</w:t>
        </w:r>
        <w:r>
          <w:rPr>
            <w:noProof/>
            <w:webHidden/>
          </w:rPr>
          <w:tab/>
        </w:r>
        <w:r>
          <w:rPr>
            <w:noProof/>
            <w:webHidden/>
          </w:rPr>
          <w:fldChar w:fldCharType="begin"/>
        </w:r>
        <w:r>
          <w:rPr>
            <w:noProof/>
            <w:webHidden/>
          </w:rPr>
          <w:instrText xml:space="preserve"> PAGEREF _Toc52898752 \h </w:instrText>
        </w:r>
        <w:r>
          <w:rPr>
            <w:noProof/>
            <w:webHidden/>
          </w:rPr>
        </w:r>
      </w:ins>
      <w:r>
        <w:rPr>
          <w:noProof/>
          <w:webHidden/>
        </w:rPr>
        <w:fldChar w:fldCharType="separate"/>
      </w:r>
      <w:ins w:id="188" w:author="Tom Bergeron" w:date="2020-10-06T17:44:00Z">
        <w:r>
          <w:rPr>
            <w:noProof/>
            <w:webHidden/>
          </w:rPr>
          <w:t>84</w:t>
        </w:r>
        <w:r>
          <w:rPr>
            <w:noProof/>
            <w:webHidden/>
          </w:rPr>
          <w:fldChar w:fldCharType="end"/>
        </w:r>
        <w:r w:rsidRPr="009246F3">
          <w:rPr>
            <w:rStyle w:val="Hyperlink"/>
            <w:noProof/>
          </w:rPr>
          <w:fldChar w:fldCharType="end"/>
        </w:r>
      </w:ins>
    </w:p>
    <w:p w14:paraId="2D85F86E" w14:textId="6B59F64D" w:rsidR="009C0501" w:rsidRDefault="009C0501">
      <w:pPr>
        <w:pStyle w:val="TOC2"/>
        <w:tabs>
          <w:tab w:val="right" w:leader="dot" w:pos="8900"/>
        </w:tabs>
        <w:rPr>
          <w:ins w:id="189" w:author="Tom Bergeron" w:date="2020-10-06T17:44:00Z"/>
          <w:rFonts w:asciiTheme="minorHAnsi" w:eastAsiaTheme="minorEastAsia" w:hAnsiTheme="minorHAnsi" w:cstheme="minorBidi"/>
          <w:smallCaps w:val="0"/>
          <w:noProof/>
          <w:sz w:val="22"/>
          <w:szCs w:val="22"/>
        </w:rPr>
      </w:pPr>
      <w:ins w:id="190"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"_Toc52898753"</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Dual Lane Dual Systems</w:t>
        </w:r>
        <w:r>
          <w:rPr>
            <w:noProof/>
            <w:webHidden/>
          </w:rPr>
          <w:tab/>
        </w:r>
        <w:r>
          <w:rPr>
            <w:noProof/>
            <w:webHidden/>
          </w:rPr>
          <w:fldChar w:fldCharType="begin"/>
        </w:r>
        <w:r>
          <w:rPr>
            <w:noProof/>
            <w:webHidden/>
          </w:rPr>
          <w:instrText xml:space="preserve"> PAGEREF _Toc52898753 \h </w:instrText>
        </w:r>
        <w:r>
          <w:rPr>
            <w:noProof/>
            <w:webHidden/>
          </w:rPr>
        </w:r>
      </w:ins>
      <w:r>
        <w:rPr>
          <w:noProof/>
          <w:webHidden/>
        </w:rPr>
        <w:fldChar w:fldCharType="separate"/>
      </w:r>
      <w:ins w:id="191" w:author="Tom Bergeron" w:date="2020-10-06T17:44:00Z">
        <w:r>
          <w:rPr>
            <w:noProof/>
            <w:webHidden/>
          </w:rPr>
          <w:t>84</w:t>
        </w:r>
        <w:r>
          <w:rPr>
            <w:noProof/>
            <w:webHidden/>
          </w:rPr>
          <w:fldChar w:fldCharType="end"/>
        </w:r>
        <w:r w:rsidRPr="009246F3">
          <w:rPr>
            <w:rStyle w:val="Hyperlink"/>
            <w:noProof/>
          </w:rPr>
          <w:fldChar w:fldCharType="end"/>
        </w:r>
      </w:ins>
    </w:p>
    <w:p w14:paraId="07984FD5" w14:textId="2C13B447" w:rsidR="009C0501" w:rsidRDefault="009C0501">
      <w:pPr>
        <w:pStyle w:val="TOC2"/>
        <w:tabs>
          <w:tab w:val="right" w:leader="dot" w:pos="8900"/>
        </w:tabs>
        <w:rPr>
          <w:ins w:id="192" w:author="Tom Bergeron" w:date="2020-10-06T17:44:00Z"/>
          <w:rFonts w:asciiTheme="minorHAnsi" w:eastAsiaTheme="minorEastAsia" w:hAnsiTheme="minorHAnsi" w:cstheme="minorBidi"/>
          <w:smallCaps w:val="0"/>
          <w:noProof/>
          <w:sz w:val="22"/>
          <w:szCs w:val="22"/>
        </w:rPr>
      </w:pPr>
      <w:ins w:id="193" w:author="Tom Bergeron" w:date="2020-10-06T17:44:00Z">
        <w:r w:rsidRPr="009246F3">
          <w:rPr>
            <w:rStyle w:val="Hyperlink"/>
            <w:noProof/>
          </w:rPr>
          <w:fldChar w:fldCharType="begin"/>
        </w:r>
        <w:r w:rsidRPr="009246F3">
          <w:rPr>
            <w:rStyle w:val="Hyperlink"/>
            <w:noProof/>
          </w:rPr>
          <w:instrText xml:space="preserve"> </w:instrText>
        </w:r>
        <w:r>
          <w:rPr>
            <w:noProof/>
          </w:rPr>
          <w:instrText>HYPERLINK \l "_Toc52898754"</w:instrText>
        </w:r>
        <w:r w:rsidRPr="009246F3">
          <w:rPr>
            <w:rStyle w:val="Hyperlink"/>
            <w:noProof/>
          </w:rPr>
          <w:instrText xml:space="preserve"> </w:instrText>
        </w:r>
        <w:r w:rsidRPr="009246F3">
          <w:rPr>
            <w:rStyle w:val="Hyperlink"/>
            <w:noProof/>
          </w:rPr>
        </w:r>
        <w:r w:rsidRPr="009246F3">
          <w:rPr>
            <w:rStyle w:val="Hyperlink"/>
            <w:noProof/>
          </w:rPr>
          <w:fldChar w:fldCharType="separate"/>
        </w:r>
        <w:r w:rsidRPr="009246F3">
          <w:rPr>
            <w:rStyle w:val="Hyperlink"/>
            <w:noProof/>
          </w:rPr>
          <w:t>Configure Dual Lane Systems</w:t>
        </w:r>
        <w:r>
          <w:rPr>
            <w:noProof/>
            <w:webHidden/>
          </w:rPr>
          <w:tab/>
        </w:r>
        <w:r>
          <w:rPr>
            <w:noProof/>
            <w:webHidden/>
          </w:rPr>
          <w:fldChar w:fldCharType="begin"/>
        </w:r>
        <w:r>
          <w:rPr>
            <w:noProof/>
            <w:webHidden/>
          </w:rPr>
          <w:instrText xml:space="preserve"> PAGEREF _Toc52898754 \h </w:instrText>
        </w:r>
        <w:r>
          <w:rPr>
            <w:noProof/>
            <w:webHidden/>
          </w:rPr>
        </w:r>
      </w:ins>
      <w:r>
        <w:rPr>
          <w:noProof/>
          <w:webHidden/>
        </w:rPr>
        <w:fldChar w:fldCharType="separate"/>
      </w:r>
      <w:ins w:id="194" w:author="Tom Bergeron" w:date="2020-10-06T17:44:00Z">
        <w:r>
          <w:rPr>
            <w:noProof/>
            <w:webHidden/>
          </w:rPr>
          <w:t>85</w:t>
        </w:r>
        <w:r>
          <w:rPr>
            <w:noProof/>
            <w:webHidden/>
          </w:rPr>
          <w:fldChar w:fldCharType="end"/>
        </w:r>
        <w:r w:rsidRPr="009246F3">
          <w:rPr>
            <w:rStyle w:val="Hyperlink"/>
            <w:noProof/>
          </w:rPr>
          <w:fldChar w:fldCharType="end"/>
        </w:r>
      </w:ins>
    </w:p>
    <w:p w14:paraId="5E5F7246" w14:textId="57503028" w:rsidR="009C0501" w:rsidRDefault="009C0501">
      <w:pPr>
        <w:pStyle w:val="TOC2"/>
        <w:tabs>
          <w:tab w:val="right" w:leader="dot" w:pos="8900"/>
        </w:tabs>
        <w:rPr>
          <w:ins w:id="195" w:author="Tom Bergeron" w:date="2020-10-06T17:44:00Z"/>
          <w:rFonts w:asciiTheme="minorHAnsi" w:eastAsiaTheme="minorEastAsia" w:hAnsiTheme="minorHAnsi" w:cstheme="minorBidi"/>
          <w:smallCaps w:val="0"/>
          <w:noProof/>
          <w:sz w:val="22"/>
          <w:szCs w:val="22"/>
        </w:rPr>
      </w:pPr>
    </w:p>
    <w:p w14:paraId="0EAFCE9C" w14:textId="467CBF1B" w:rsidR="009C0501" w:rsidRDefault="009C0501">
      <w:pPr>
        <w:pStyle w:val="TOC2"/>
        <w:tabs>
          <w:tab w:val="right" w:leader="dot" w:pos="8900"/>
        </w:tabs>
        <w:rPr>
          <w:ins w:id="196" w:author="Tom Bergeron" w:date="2020-10-06T17:44:00Z"/>
          <w:rFonts w:asciiTheme="minorHAnsi" w:eastAsiaTheme="minorEastAsia" w:hAnsiTheme="minorHAnsi" w:cstheme="minorBidi"/>
          <w:smallCaps w:val="0"/>
          <w:noProof/>
          <w:sz w:val="22"/>
          <w:szCs w:val="22"/>
        </w:rPr>
      </w:pPr>
    </w:p>
    <w:p w14:paraId="0C58A97E" w14:textId="37BDCC98" w:rsidR="0060126E" w:rsidDel="009C0501" w:rsidRDefault="009C0501">
      <w:pPr>
        <w:pStyle w:val="TOC1"/>
        <w:tabs>
          <w:tab w:val="right" w:leader="dot" w:pos="8900"/>
        </w:tabs>
        <w:rPr>
          <w:del w:id="197" w:author="Tom Bergeron" w:date="2020-10-06T17:44:00Z"/>
          <w:rFonts w:asciiTheme="minorHAnsi" w:eastAsiaTheme="minorEastAsia" w:hAnsiTheme="minorHAnsi" w:cstheme="minorBidi"/>
          <w:b w:val="0"/>
          <w:caps w:val="0"/>
          <w:noProof/>
          <w:sz w:val="22"/>
          <w:szCs w:val="22"/>
        </w:rPr>
      </w:pPr>
      <w:del w:id="198" w:author="Tom Bergeron" w:date="2020-10-06T17:44:00Z">
        <w:r w:rsidDel="009C0501">
          <w:rPr>
            <w:noProof/>
          </w:rPr>
          <w:fldChar w:fldCharType="begin"/>
        </w:r>
        <w:r w:rsidDel="009C0501">
          <w:rPr>
            <w:noProof/>
          </w:rPr>
          <w:delInstrText xml:space="preserve"> HYPERLINK \l "_Toc532827223" </w:delInstrText>
        </w:r>
        <w:r w:rsidDel="009C0501">
          <w:rPr>
            <w:noProof/>
          </w:rPr>
          <w:fldChar w:fldCharType="separate"/>
        </w:r>
      </w:del>
      <w:ins w:id="199" w:author="Tom Bergeron" w:date="2020-10-06T17:44:00Z">
        <w:r>
          <w:rPr>
            <w:b w:val="0"/>
            <w:bCs/>
            <w:noProof/>
          </w:rPr>
          <w:t>Error! Hyperlink reference not valid.</w:t>
        </w:r>
      </w:ins>
      <w:del w:id="200" w:author="Tom Bergeron" w:date="2020-10-06T17:44:00Z">
        <w:r w:rsidR="0060126E" w:rsidRPr="001977E3" w:rsidDel="009C0501">
          <w:rPr>
            <w:rStyle w:val="Hyperlink"/>
            <w:rFonts w:cs="Arial"/>
            <w:bCs/>
            <w:iCs/>
            <w:noProof/>
          </w:rPr>
          <w:delText>The Hardware</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_Toc532827223 \h </w:delInstrText>
        </w:r>
        <w:r w:rsidR="0060126E" w:rsidDel="009C0501">
          <w:rPr>
            <w:noProof/>
            <w:webHidden/>
          </w:rPr>
        </w:r>
        <w:r w:rsidR="0060126E" w:rsidDel="009C0501">
          <w:rPr>
            <w:noProof/>
            <w:webHidden/>
          </w:rPr>
          <w:fldChar w:fldCharType="separate"/>
        </w:r>
        <w:r w:rsidR="0060126E" w:rsidDel="009C0501">
          <w:rPr>
            <w:noProof/>
            <w:webHidden/>
          </w:rPr>
          <w:delText>3</w:delText>
        </w:r>
        <w:r w:rsidR="0060126E" w:rsidDel="009C0501">
          <w:rPr>
            <w:noProof/>
            <w:webHidden/>
          </w:rPr>
          <w:fldChar w:fldCharType="end"/>
        </w:r>
        <w:r w:rsidDel="009C0501">
          <w:rPr>
            <w:noProof/>
          </w:rPr>
          <w:fldChar w:fldCharType="end"/>
        </w:r>
      </w:del>
    </w:p>
    <w:p w14:paraId="406AEC17" w14:textId="587C3AA3" w:rsidR="0060126E" w:rsidDel="009C0501" w:rsidRDefault="009C0501">
      <w:pPr>
        <w:pStyle w:val="TOC2"/>
        <w:tabs>
          <w:tab w:val="right" w:leader="dot" w:pos="8900"/>
        </w:tabs>
        <w:rPr>
          <w:del w:id="201" w:author="Tom Bergeron" w:date="2020-10-06T17:44:00Z"/>
          <w:rFonts w:asciiTheme="minorHAnsi" w:eastAsiaTheme="minorEastAsia" w:hAnsiTheme="minorHAnsi" w:cstheme="minorBidi"/>
          <w:smallCaps w:val="0"/>
          <w:noProof/>
          <w:sz w:val="22"/>
          <w:szCs w:val="22"/>
        </w:rPr>
      </w:pPr>
      <w:del w:id="202" w:author="Tom Bergeron" w:date="2020-10-06T17:44:00Z">
        <w:r w:rsidDel="009C0501">
          <w:rPr>
            <w:noProof/>
          </w:rPr>
          <w:fldChar w:fldCharType="begin"/>
        </w:r>
        <w:r w:rsidDel="009C0501">
          <w:rPr>
            <w:noProof/>
          </w:rPr>
          <w:delInstrText xml:space="preserve"> HYPERLINK \l "_Toc532827224" </w:delInstrText>
        </w:r>
        <w:r w:rsidDel="009C0501">
          <w:rPr>
            <w:noProof/>
          </w:rPr>
          <w:fldChar w:fldCharType="separate"/>
        </w:r>
      </w:del>
      <w:ins w:id="203" w:author="Tom Bergeron" w:date="2020-10-06T17:44:00Z">
        <w:r>
          <w:rPr>
            <w:b/>
            <w:bCs/>
            <w:noProof/>
          </w:rPr>
          <w:t>Error! Hyperlink reference not valid.</w:t>
        </w:r>
      </w:ins>
      <w:del w:id="204" w:author="Tom Bergeron" w:date="2020-10-06T17:44:00Z">
        <w:r w:rsidR="0060126E" w:rsidRPr="001977E3" w:rsidDel="009C0501">
          <w:rPr>
            <w:rStyle w:val="Hyperlink"/>
            <w:noProof/>
          </w:rPr>
          <w:delText>Hardware Diagram</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_Toc532827224 \h </w:delInstrText>
        </w:r>
        <w:r w:rsidR="0060126E" w:rsidDel="009C0501">
          <w:rPr>
            <w:noProof/>
            <w:webHidden/>
          </w:rPr>
        </w:r>
        <w:r w:rsidR="0060126E" w:rsidDel="009C0501">
          <w:rPr>
            <w:noProof/>
            <w:webHidden/>
          </w:rPr>
          <w:fldChar w:fldCharType="separate"/>
        </w:r>
        <w:r w:rsidR="0060126E" w:rsidDel="009C0501">
          <w:rPr>
            <w:noProof/>
            <w:webHidden/>
          </w:rPr>
          <w:delText>5</w:delText>
        </w:r>
        <w:r w:rsidR="0060126E" w:rsidDel="009C0501">
          <w:rPr>
            <w:noProof/>
            <w:webHidden/>
          </w:rPr>
          <w:fldChar w:fldCharType="end"/>
        </w:r>
        <w:r w:rsidDel="009C0501">
          <w:rPr>
            <w:noProof/>
          </w:rPr>
          <w:fldChar w:fldCharType="end"/>
        </w:r>
      </w:del>
    </w:p>
    <w:p w14:paraId="60EFF35D" w14:textId="78E66414" w:rsidR="0060126E" w:rsidDel="009C0501" w:rsidRDefault="009C0501">
      <w:pPr>
        <w:pStyle w:val="TOC1"/>
        <w:tabs>
          <w:tab w:val="right" w:leader="dot" w:pos="8900"/>
        </w:tabs>
        <w:rPr>
          <w:del w:id="205" w:author="Tom Bergeron" w:date="2020-10-06T17:44:00Z"/>
          <w:rFonts w:asciiTheme="minorHAnsi" w:eastAsiaTheme="minorEastAsia" w:hAnsiTheme="minorHAnsi" w:cstheme="minorBidi"/>
          <w:b w:val="0"/>
          <w:caps w:val="0"/>
          <w:noProof/>
          <w:sz w:val="22"/>
          <w:szCs w:val="22"/>
        </w:rPr>
      </w:pPr>
      <w:del w:id="206" w:author="Tom Bergeron" w:date="2020-10-06T17:44:00Z">
        <w:r w:rsidDel="009C0501">
          <w:rPr>
            <w:noProof/>
          </w:rPr>
          <w:fldChar w:fldCharType="begin"/>
        </w:r>
        <w:r w:rsidDel="009C0501">
          <w:rPr>
            <w:noProof/>
          </w:rPr>
          <w:delInstrText xml:space="preserve"> HYPERLINK \l "_Toc532827225" </w:delInstrText>
        </w:r>
        <w:r w:rsidDel="009C0501">
          <w:rPr>
            <w:noProof/>
          </w:rPr>
          <w:fldChar w:fldCharType="separate"/>
        </w:r>
      </w:del>
      <w:ins w:id="207" w:author="Tom Bergeron" w:date="2020-10-06T17:44:00Z">
        <w:r>
          <w:rPr>
            <w:b w:val="0"/>
            <w:bCs/>
            <w:noProof/>
          </w:rPr>
          <w:t>Error! Hyperlink reference not valid.</w:t>
        </w:r>
      </w:ins>
      <w:del w:id="208" w:author="Tom Bergeron" w:date="2020-10-06T17:44:00Z">
        <w:r w:rsidR="0060126E" w:rsidRPr="001977E3" w:rsidDel="009C0501">
          <w:rPr>
            <w:rStyle w:val="Hyperlink"/>
            <w:noProof/>
          </w:rPr>
          <w:delText>Dual Lane Systems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_Toc532827225 \h </w:delInstrText>
        </w:r>
        <w:r w:rsidR="0060126E" w:rsidDel="009C0501">
          <w:rPr>
            <w:noProof/>
            <w:webHidden/>
          </w:rPr>
        </w:r>
        <w:r w:rsidR="0060126E" w:rsidDel="009C0501">
          <w:rPr>
            <w:noProof/>
            <w:webHidden/>
          </w:rPr>
          <w:fldChar w:fldCharType="separate"/>
        </w:r>
        <w:r w:rsidR="0060126E" w:rsidDel="009C0501">
          <w:rPr>
            <w:noProof/>
            <w:webHidden/>
          </w:rPr>
          <w:delText>6</w:delText>
        </w:r>
        <w:r w:rsidR="0060126E" w:rsidDel="009C0501">
          <w:rPr>
            <w:noProof/>
            <w:webHidden/>
          </w:rPr>
          <w:fldChar w:fldCharType="end"/>
        </w:r>
        <w:r w:rsidDel="009C0501">
          <w:rPr>
            <w:noProof/>
          </w:rPr>
          <w:fldChar w:fldCharType="end"/>
        </w:r>
      </w:del>
    </w:p>
    <w:p w14:paraId="70581BC9" w14:textId="7080F456" w:rsidR="0060126E" w:rsidDel="009C0501" w:rsidRDefault="009C0501">
      <w:pPr>
        <w:pStyle w:val="TOC1"/>
        <w:tabs>
          <w:tab w:val="right" w:leader="dot" w:pos="8900"/>
        </w:tabs>
        <w:rPr>
          <w:del w:id="209" w:author="Tom Bergeron" w:date="2020-10-06T17:44:00Z"/>
          <w:rFonts w:asciiTheme="minorHAnsi" w:eastAsiaTheme="minorEastAsia" w:hAnsiTheme="minorHAnsi" w:cstheme="minorBidi"/>
          <w:b w:val="0"/>
          <w:caps w:val="0"/>
          <w:noProof/>
          <w:sz w:val="22"/>
          <w:szCs w:val="22"/>
        </w:rPr>
      </w:pPr>
      <w:del w:id="210" w:author="Tom Bergeron" w:date="2020-10-06T17:44:00Z">
        <w:r w:rsidDel="009C0501">
          <w:rPr>
            <w:noProof/>
          </w:rPr>
          <w:fldChar w:fldCharType="begin"/>
        </w:r>
        <w:r w:rsidDel="009C0501">
          <w:rPr>
            <w:noProof/>
          </w:rPr>
          <w:delInstrText xml:space="preserve"> HYPERLINK \l "_Toc532827226" </w:delInstrText>
        </w:r>
        <w:r w:rsidDel="009C0501">
          <w:rPr>
            <w:noProof/>
          </w:rPr>
          <w:fldChar w:fldCharType="separate"/>
        </w:r>
      </w:del>
      <w:ins w:id="211" w:author="Tom Bergeron" w:date="2020-10-06T17:44:00Z">
        <w:r>
          <w:rPr>
            <w:b w:val="0"/>
            <w:bCs/>
            <w:noProof/>
          </w:rPr>
          <w:t>Error! Hyperlink reference not valid.</w:t>
        </w:r>
      </w:ins>
      <w:del w:id="212" w:author="Tom Bergeron" w:date="2020-10-06T17:44:00Z">
        <w:r w:rsidR="0060126E" w:rsidRPr="001977E3" w:rsidDel="009C0501">
          <w:rPr>
            <w:rStyle w:val="Hyperlink"/>
            <w:noProof/>
          </w:rPr>
          <w:delText>Install the Software</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_Toc532827226 \h </w:delInstrText>
        </w:r>
        <w:r w:rsidR="0060126E" w:rsidDel="009C0501">
          <w:rPr>
            <w:noProof/>
            <w:webHidden/>
          </w:rPr>
        </w:r>
        <w:r w:rsidR="0060126E" w:rsidDel="009C0501">
          <w:rPr>
            <w:noProof/>
            <w:webHidden/>
          </w:rPr>
          <w:fldChar w:fldCharType="separate"/>
        </w:r>
        <w:r w:rsidR="0060126E" w:rsidDel="009C0501">
          <w:rPr>
            <w:noProof/>
            <w:webHidden/>
          </w:rPr>
          <w:delText>7</w:delText>
        </w:r>
        <w:r w:rsidR="0060126E" w:rsidDel="009C0501">
          <w:rPr>
            <w:noProof/>
            <w:webHidden/>
          </w:rPr>
          <w:fldChar w:fldCharType="end"/>
        </w:r>
        <w:r w:rsidDel="009C0501">
          <w:rPr>
            <w:noProof/>
          </w:rPr>
          <w:fldChar w:fldCharType="end"/>
        </w:r>
      </w:del>
    </w:p>
    <w:p w14:paraId="7F2EE886" w14:textId="619506FC" w:rsidR="0060126E" w:rsidDel="009C0501" w:rsidRDefault="009C0501">
      <w:pPr>
        <w:pStyle w:val="TOC1"/>
        <w:tabs>
          <w:tab w:val="right" w:leader="dot" w:pos="8900"/>
        </w:tabs>
        <w:rPr>
          <w:del w:id="213" w:author="Tom Bergeron" w:date="2020-10-06T17:44:00Z"/>
          <w:rFonts w:asciiTheme="minorHAnsi" w:eastAsiaTheme="minorEastAsia" w:hAnsiTheme="minorHAnsi" w:cstheme="minorBidi"/>
          <w:b w:val="0"/>
          <w:caps w:val="0"/>
          <w:noProof/>
          <w:sz w:val="22"/>
          <w:szCs w:val="22"/>
        </w:rPr>
      </w:pPr>
      <w:del w:id="214" w:author="Tom Bergeron" w:date="2020-10-06T17:44:00Z">
        <w:r w:rsidDel="009C0501">
          <w:rPr>
            <w:noProof/>
          </w:rPr>
          <w:fldChar w:fldCharType="begin"/>
        </w:r>
        <w:r w:rsidDel="009C0501">
          <w:rPr>
            <w:noProof/>
          </w:rPr>
          <w:delInstrText xml:space="preserve"> HYPERLINK \l "_Toc532827227" </w:delInstrText>
        </w:r>
        <w:r w:rsidDel="009C0501">
          <w:rPr>
            <w:noProof/>
          </w:rPr>
          <w:fldChar w:fldCharType="separate"/>
        </w:r>
      </w:del>
      <w:ins w:id="215" w:author="Tom Bergeron" w:date="2020-10-06T17:44:00Z">
        <w:r>
          <w:rPr>
            <w:b w:val="0"/>
            <w:bCs/>
            <w:noProof/>
          </w:rPr>
          <w:t>Error! Hyperlink reference not valid.</w:t>
        </w:r>
      </w:ins>
      <w:del w:id="216" w:author="Tom Bergeron" w:date="2020-10-06T17:44:00Z">
        <w:r w:rsidR="0060126E" w:rsidRPr="001977E3" w:rsidDel="009C0501">
          <w:rPr>
            <w:rStyle w:val="Hyperlink"/>
            <w:noProof/>
          </w:rPr>
          <w:delText>The Main Screen</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_Toc532827227 \h </w:delInstrText>
        </w:r>
        <w:r w:rsidR="0060126E" w:rsidDel="009C0501">
          <w:rPr>
            <w:noProof/>
            <w:webHidden/>
          </w:rPr>
        </w:r>
        <w:r w:rsidR="0060126E" w:rsidDel="009C0501">
          <w:rPr>
            <w:noProof/>
            <w:webHidden/>
          </w:rPr>
          <w:fldChar w:fldCharType="separate"/>
        </w:r>
        <w:r w:rsidR="0060126E" w:rsidDel="009C0501">
          <w:rPr>
            <w:noProof/>
            <w:webHidden/>
          </w:rPr>
          <w:delText>10</w:delText>
        </w:r>
        <w:r w:rsidR="0060126E" w:rsidDel="009C0501">
          <w:rPr>
            <w:noProof/>
            <w:webHidden/>
          </w:rPr>
          <w:fldChar w:fldCharType="end"/>
        </w:r>
        <w:r w:rsidDel="009C0501">
          <w:rPr>
            <w:noProof/>
          </w:rPr>
          <w:fldChar w:fldCharType="end"/>
        </w:r>
      </w:del>
    </w:p>
    <w:p w14:paraId="459B5C48" w14:textId="1D450640" w:rsidR="0060126E" w:rsidDel="009C0501" w:rsidRDefault="009C0501">
      <w:pPr>
        <w:pStyle w:val="TOC1"/>
        <w:tabs>
          <w:tab w:val="right" w:leader="dot" w:pos="8900"/>
        </w:tabs>
        <w:rPr>
          <w:del w:id="217" w:author="Tom Bergeron" w:date="2020-10-06T17:44:00Z"/>
          <w:rFonts w:asciiTheme="minorHAnsi" w:eastAsiaTheme="minorEastAsia" w:hAnsiTheme="minorHAnsi" w:cstheme="minorBidi"/>
          <w:b w:val="0"/>
          <w:caps w:val="0"/>
          <w:noProof/>
          <w:sz w:val="22"/>
          <w:szCs w:val="22"/>
        </w:rPr>
      </w:pPr>
      <w:del w:id="218" w:author="Tom Bergeron" w:date="2020-10-06T17:44:00Z">
        <w:r w:rsidDel="009C0501">
          <w:rPr>
            <w:noProof/>
          </w:rPr>
          <w:fldChar w:fldCharType="begin"/>
        </w:r>
        <w:r w:rsidDel="009C0501">
          <w:rPr>
            <w:noProof/>
          </w:rPr>
          <w:delInstrText xml:space="preserve"> HYPERLINK \l "_Toc532827228" </w:delInstrText>
        </w:r>
        <w:r w:rsidDel="009C0501">
          <w:rPr>
            <w:noProof/>
          </w:rPr>
          <w:fldChar w:fldCharType="separate"/>
        </w:r>
      </w:del>
      <w:ins w:id="219" w:author="Tom Bergeron" w:date="2020-10-06T17:44:00Z">
        <w:r>
          <w:rPr>
            <w:b w:val="0"/>
            <w:bCs/>
            <w:noProof/>
          </w:rPr>
          <w:t>Error! Hyperlink reference not valid.</w:t>
        </w:r>
      </w:ins>
      <w:del w:id="220" w:author="Tom Bergeron" w:date="2020-10-06T17:44:00Z">
        <w:r w:rsidR="0060126E" w:rsidRPr="001977E3" w:rsidDel="009C0501">
          <w:rPr>
            <w:rStyle w:val="Hyperlink"/>
            <w:noProof/>
          </w:rPr>
          <w:delText>Global Preferences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_Toc532827228 \h </w:delInstrText>
        </w:r>
        <w:r w:rsidR="0060126E" w:rsidDel="009C0501">
          <w:rPr>
            <w:noProof/>
            <w:webHidden/>
          </w:rPr>
        </w:r>
        <w:r w:rsidR="0060126E" w:rsidDel="009C0501">
          <w:rPr>
            <w:noProof/>
            <w:webHidden/>
          </w:rPr>
          <w:fldChar w:fldCharType="separate"/>
        </w:r>
        <w:r w:rsidR="0060126E" w:rsidDel="009C0501">
          <w:rPr>
            <w:noProof/>
            <w:webHidden/>
          </w:rPr>
          <w:delText>11</w:delText>
        </w:r>
        <w:r w:rsidR="0060126E" w:rsidDel="009C0501">
          <w:rPr>
            <w:noProof/>
            <w:webHidden/>
          </w:rPr>
          <w:fldChar w:fldCharType="end"/>
        </w:r>
        <w:r w:rsidDel="009C0501">
          <w:rPr>
            <w:noProof/>
          </w:rPr>
          <w:fldChar w:fldCharType="end"/>
        </w:r>
      </w:del>
    </w:p>
    <w:p w14:paraId="74301CE1" w14:textId="2FB17D25" w:rsidR="0060126E" w:rsidDel="009C0501" w:rsidRDefault="009C0501">
      <w:pPr>
        <w:pStyle w:val="TOC2"/>
        <w:tabs>
          <w:tab w:val="right" w:leader="dot" w:pos="8900"/>
        </w:tabs>
        <w:rPr>
          <w:del w:id="221" w:author="Tom Bergeron" w:date="2020-10-06T17:44:00Z"/>
          <w:rFonts w:asciiTheme="minorHAnsi" w:eastAsiaTheme="minorEastAsia" w:hAnsiTheme="minorHAnsi" w:cstheme="minorBidi"/>
          <w:smallCaps w:val="0"/>
          <w:noProof/>
          <w:sz w:val="22"/>
          <w:szCs w:val="22"/>
        </w:rPr>
      </w:pPr>
      <w:del w:id="222" w:author="Tom Bergeron" w:date="2020-10-06T17:44:00Z">
        <w:r w:rsidDel="009C0501">
          <w:rPr>
            <w:noProof/>
          </w:rPr>
          <w:fldChar w:fldCharType="begin"/>
        </w:r>
        <w:r w:rsidDel="009C0501">
          <w:rPr>
            <w:noProof/>
          </w:rPr>
          <w:delInstrText xml:space="preserve"> HYPERLINK \l "_Toc532827229" </w:delInstrText>
        </w:r>
        <w:r w:rsidDel="009C0501">
          <w:rPr>
            <w:noProof/>
          </w:rPr>
          <w:fldChar w:fldCharType="separate"/>
        </w:r>
      </w:del>
      <w:ins w:id="223" w:author="Tom Bergeron" w:date="2020-10-06T17:44:00Z">
        <w:r>
          <w:rPr>
            <w:b/>
            <w:bCs/>
            <w:noProof/>
          </w:rPr>
          <w:t>Error! Hyperlink reference not valid.</w:t>
        </w:r>
      </w:ins>
      <w:del w:id="224" w:author="Tom Bergeron" w:date="2020-10-06T17:44:00Z">
        <w:r w:rsidR="0060126E" w:rsidRPr="001977E3" w:rsidDel="009C0501">
          <w:rPr>
            <w:rStyle w:val="Hyperlink"/>
            <w:noProof/>
          </w:rPr>
          <w:delText>Global Tab</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_Toc532827229 \h </w:delInstrText>
        </w:r>
        <w:r w:rsidR="0060126E" w:rsidDel="009C0501">
          <w:rPr>
            <w:noProof/>
            <w:webHidden/>
          </w:rPr>
        </w:r>
        <w:r w:rsidR="0060126E" w:rsidDel="009C0501">
          <w:rPr>
            <w:noProof/>
            <w:webHidden/>
          </w:rPr>
          <w:fldChar w:fldCharType="separate"/>
        </w:r>
        <w:r w:rsidR="0060126E" w:rsidDel="009C0501">
          <w:rPr>
            <w:noProof/>
            <w:webHidden/>
          </w:rPr>
          <w:delText>11</w:delText>
        </w:r>
        <w:r w:rsidR="0060126E" w:rsidDel="009C0501">
          <w:rPr>
            <w:noProof/>
            <w:webHidden/>
          </w:rPr>
          <w:fldChar w:fldCharType="end"/>
        </w:r>
        <w:r w:rsidDel="009C0501">
          <w:rPr>
            <w:noProof/>
          </w:rPr>
          <w:fldChar w:fldCharType="end"/>
        </w:r>
      </w:del>
    </w:p>
    <w:p w14:paraId="74D0E510" w14:textId="66B99C3F" w:rsidR="0060126E" w:rsidDel="009C0501" w:rsidRDefault="009C0501">
      <w:pPr>
        <w:pStyle w:val="TOC2"/>
        <w:tabs>
          <w:tab w:val="right" w:leader="dot" w:pos="8900"/>
        </w:tabs>
        <w:rPr>
          <w:del w:id="225" w:author="Tom Bergeron" w:date="2020-10-06T17:44:00Z"/>
          <w:rFonts w:asciiTheme="minorHAnsi" w:eastAsiaTheme="minorEastAsia" w:hAnsiTheme="minorHAnsi" w:cstheme="minorBidi"/>
          <w:smallCaps w:val="0"/>
          <w:noProof/>
          <w:sz w:val="22"/>
          <w:szCs w:val="22"/>
        </w:rPr>
      </w:pPr>
      <w:del w:id="226" w:author="Tom Bergeron" w:date="2020-10-06T17:44:00Z">
        <w:r w:rsidDel="009C0501">
          <w:rPr>
            <w:noProof/>
          </w:rPr>
          <w:fldChar w:fldCharType="begin"/>
        </w:r>
        <w:r w:rsidDel="009C0501">
          <w:rPr>
            <w:noProof/>
          </w:rPr>
          <w:delInstrText xml:space="preserve"> HYPERLINK \l "_Toc532827230" </w:delInstrText>
        </w:r>
        <w:r w:rsidDel="009C0501">
          <w:rPr>
            <w:noProof/>
          </w:rPr>
          <w:fldChar w:fldCharType="separate"/>
        </w:r>
      </w:del>
      <w:ins w:id="227" w:author="Tom Bergeron" w:date="2020-10-06T17:44:00Z">
        <w:r>
          <w:rPr>
            <w:b/>
            <w:bCs/>
            <w:noProof/>
          </w:rPr>
          <w:t>Error! Hyperlink reference not valid.</w:t>
        </w:r>
      </w:ins>
      <w:del w:id="228" w:author="Tom Bergeron" w:date="2020-10-06T17:44:00Z">
        <w:r w:rsidR="0060126E" w:rsidRPr="001977E3" w:rsidDel="009C0501">
          <w:rPr>
            <w:rStyle w:val="Hyperlink"/>
            <w:noProof/>
          </w:rPr>
          <w:delText>KIC Vision2 Tab</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_Toc532827230 \h </w:delInstrText>
        </w:r>
        <w:r w:rsidR="0060126E" w:rsidDel="009C0501">
          <w:rPr>
            <w:noProof/>
            <w:webHidden/>
          </w:rPr>
        </w:r>
        <w:r w:rsidR="0060126E" w:rsidDel="009C0501">
          <w:rPr>
            <w:noProof/>
            <w:webHidden/>
          </w:rPr>
          <w:fldChar w:fldCharType="separate"/>
        </w:r>
        <w:r w:rsidR="0060126E" w:rsidDel="009C0501">
          <w:rPr>
            <w:noProof/>
            <w:webHidden/>
          </w:rPr>
          <w:delText>13</w:delText>
        </w:r>
        <w:r w:rsidR="0060126E" w:rsidDel="009C0501">
          <w:rPr>
            <w:noProof/>
            <w:webHidden/>
          </w:rPr>
          <w:fldChar w:fldCharType="end"/>
        </w:r>
        <w:r w:rsidDel="009C0501">
          <w:rPr>
            <w:noProof/>
          </w:rPr>
          <w:fldChar w:fldCharType="end"/>
        </w:r>
      </w:del>
    </w:p>
    <w:p w14:paraId="0CF08470" w14:textId="566CC07F" w:rsidR="0060126E" w:rsidDel="009C0501" w:rsidRDefault="009C0501">
      <w:pPr>
        <w:pStyle w:val="TOC2"/>
        <w:tabs>
          <w:tab w:val="right" w:leader="dot" w:pos="8900"/>
        </w:tabs>
        <w:rPr>
          <w:del w:id="229" w:author="Tom Bergeron" w:date="2020-10-06T17:44:00Z"/>
          <w:rFonts w:asciiTheme="minorHAnsi" w:eastAsiaTheme="minorEastAsia" w:hAnsiTheme="minorHAnsi" w:cstheme="minorBidi"/>
          <w:smallCaps w:val="0"/>
          <w:noProof/>
          <w:sz w:val="22"/>
          <w:szCs w:val="22"/>
        </w:rPr>
      </w:pPr>
      <w:del w:id="230" w:author="Tom Bergeron" w:date="2020-10-06T17:44:00Z">
        <w:r w:rsidDel="009C0501">
          <w:rPr>
            <w:noProof/>
          </w:rPr>
          <w:fldChar w:fldCharType="begin"/>
        </w:r>
        <w:r w:rsidDel="009C0501">
          <w:rPr>
            <w:noProof/>
          </w:rPr>
          <w:delInstrText xml:space="preserve"> HYPERLINK \l "_Toc532827231" </w:delInstrText>
        </w:r>
        <w:r w:rsidDel="009C0501">
          <w:rPr>
            <w:noProof/>
          </w:rPr>
          <w:fldChar w:fldCharType="separate"/>
        </w:r>
      </w:del>
      <w:ins w:id="231" w:author="Tom Bergeron" w:date="2020-10-06T17:44:00Z">
        <w:r>
          <w:rPr>
            <w:b/>
            <w:bCs/>
            <w:noProof/>
          </w:rPr>
          <w:t>Error! Hyperlink reference not valid.</w:t>
        </w:r>
      </w:ins>
      <w:del w:id="232" w:author="Tom Bergeron" w:date="2020-10-06T17:44:00Z">
        <w:r w:rsidR="0060126E" w:rsidRPr="001977E3" w:rsidDel="009C0501">
          <w:rPr>
            <w:rStyle w:val="Hyperlink"/>
            <w:noProof/>
          </w:rPr>
          <w:delText>Data Backup Tab</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_Toc532827231 \h </w:delInstrText>
        </w:r>
        <w:r w:rsidR="0060126E" w:rsidDel="009C0501">
          <w:rPr>
            <w:noProof/>
            <w:webHidden/>
          </w:rPr>
        </w:r>
        <w:r w:rsidR="0060126E" w:rsidDel="009C0501">
          <w:rPr>
            <w:noProof/>
            <w:webHidden/>
          </w:rPr>
          <w:fldChar w:fldCharType="separate"/>
        </w:r>
        <w:r w:rsidR="0060126E" w:rsidDel="009C0501">
          <w:rPr>
            <w:noProof/>
            <w:webHidden/>
          </w:rPr>
          <w:delText>16</w:delText>
        </w:r>
        <w:r w:rsidR="0060126E" w:rsidDel="009C0501">
          <w:rPr>
            <w:noProof/>
            <w:webHidden/>
          </w:rPr>
          <w:fldChar w:fldCharType="end"/>
        </w:r>
        <w:r w:rsidDel="009C0501">
          <w:rPr>
            <w:noProof/>
          </w:rPr>
          <w:fldChar w:fldCharType="end"/>
        </w:r>
      </w:del>
    </w:p>
    <w:p w14:paraId="02156647" w14:textId="1A94145A" w:rsidR="0060126E" w:rsidDel="009C0501" w:rsidRDefault="009C0501">
      <w:pPr>
        <w:pStyle w:val="TOC1"/>
        <w:tabs>
          <w:tab w:val="right" w:leader="dot" w:pos="8900"/>
        </w:tabs>
        <w:rPr>
          <w:del w:id="233" w:author="Tom Bergeron" w:date="2020-10-06T17:44:00Z"/>
          <w:rFonts w:asciiTheme="minorHAnsi" w:eastAsiaTheme="minorEastAsia" w:hAnsiTheme="minorHAnsi" w:cstheme="minorBidi"/>
          <w:b w:val="0"/>
          <w:caps w:val="0"/>
          <w:noProof/>
          <w:sz w:val="22"/>
          <w:szCs w:val="22"/>
        </w:rPr>
      </w:pPr>
      <w:del w:id="234" w:author="Tom Bergeron" w:date="2020-10-06T17:44:00Z">
        <w:r w:rsidDel="009C0501">
          <w:rPr>
            <w:noProof/>
          </w:rPr>
          <w:fldChar w:fldCharType="begin"/>
        </w:r>
        <w:r w:rsidDel="009C0501">
          <w:rPr>
            <w:noProof/>
          </w:rPr>
          <w:delInstrText xml:space="preserve"> HYPERLINK \l "_Toc532827232" </w:delInstrText>
        </w:r>
        <w:r w:rsidDel="009C0501">
          <w:rPr>
            <w:noProof/>
          </w:rPr>
          <w:fldChar w:fldCharType="separate"/>
        </w:r>
      </w:del>
      <w:ins w:id="235" w:author="Tom Bergeron" w:date="2020-10-06T17:44:00Z">
        <w:r>
          <w:rPr>
            <w:b w:val="0"/>
            <w:bCs/>
            <w:noProof/>
          </w:rPr>
          <w:t>Error! Hyperlink reference not valid.</w:t>
        </w:r>
      </w:ins>
      <w:del w:id="236" w:author="Tom Bergeron" w:date="2020-10-06T17:44:00Z">
        <w:r w:rsidR="0060126E" w:rsidRPr="001977E3" w:rsidDel="009C0501">
          <w:rPr>
            <w:rStyle w:val="Hyperlink"/>
            <w:noProof/>
          </w:rPr>
          <w:delText>Define/Edit Process Window</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_Toc532827232 \h </w:delInstrText>
        </w:r>
        <w:r w:rsidR="0060126E" w:rsidDel="009C0501">
          <w:rPr>
            <w:noProof/>
            <w:webHidden/>
          </w:rPr>
        </w:r>
        <w:r w:rsidR="0060126E" w:rsidDel="009C0501">
          <w:rPr>
            <w:noProof/>
            <w:webHidden/>
          </w:rPr>
          <w:fldChar w:fldCharType="separate"/>
        </w:r>
        <w:r w:rsidR="0060126E" w:rsidDel="009C0501">
          <w:rPr>
            <w:noProof/>
            <w:webHidden/>
          </w:rPr>
          <w:delText>17</w:delText>
        </w:r>
        <w:r w:rsidR="0060126E" w:rsidDel="009C0501">
          <w:rPr>
            <w:noProof/>
            <w:webHidden/>
          </w:rPr>
          <w:fldChar w:fldCharType="end"/>
        </w:r>
        <w:r w:rsidDel="009C0501">
          <w:rPr>
            <w:noProof/>
          </w:rPr>
          <w:fldChar w:fldCharType="end"/>
        </w:r>
      </w:del>
    </w:p>
    <w:p w14:paraId="0A015E01" w14:textId="74B5C288" w:rsidR="0060126E" w:rsidDel="009C0501" w:rsidRDefault="009C0501">
      <w:pPr>
        <w:pStyle w:val="TOC2"/>
        <w:tabs>
          <w:tab w:val="right" w:leader="dot" w:pos="8900"/>
        </w:tabs>
        <w:rPr>
          <w:del w:id="237" w:author="Tom Bergeron" w:date="2020-10-06T17:44:00Z"/>
          <w:rFonts w:asciiTheme="minorHAnsi" w:eastAsiaTheme="minorEastAsia" w:hAnsiTheme="minorHAnsi" w:cstheme="minorBidi"/>
          <w:smallCaps w:val="0"/>
          <w:noProof/>
          <w:sz w:val="22"/>
          <w:szCs w:val="22"/>
        </w:rPr>
      </w:pPr>
      <w:del w:id="238" w:author="Tom Bergeron" w:date="2020-10-06T17:44:00Z">
        <w:r w:rsidDel="009C0501">
          <w:rPr>
            <w:noProof/>
          </w:rPr>
          <w:fldChar w:fldCharType="begin"/>
        </w:r>
        <w:r w:rsidDel="009C0501">
          <w:rPr>
            <w:noProof/>
          </w:rPr>
          <w:delInstrText xml:space="preserve"> HYPERLINK \l "_Toc532827233" </w:delInstrText>
        </w:r>
        <w:r w:rsidDel="009C0501">
          <w:rPr>
            <w:noProof/>
          </w:rPr>
          <w:fldChar w:fldCharType="separate"/>
        </w:r>
      </w:del>
      <w:ins w:id="239" w:author="Tom Bergeron" w:date="2020-10-06T17:44:00Z">
        <w:r>
          <w:rPr>
            <w:b/>
            <w:bCs/>
            <w:noProof/>
          </w:rPr>
          <w:t>Error! Hyperlink reference not valid.</w:t>
        </w:r>
      </w:ins>
      <w:del w:id="240" w:author="Tom Bergeron" w:date="2020-10-06T17:44:00Z">
        <w:r w:rsidR="0060126E" w:rsidRPr="001977E3" w:rsidDel="009C0501">
          <w:rPr>
            <w:rStyle w:val="Hyperlink"/>
            <w:noProof/>
          </w:rPr>
          <w:delText>Solder Paste Menu</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_Toc532827233 \h </w:delInstrText>
        </w:r>
        <w:r w:rsidR="0060126E" w:rsidDel="009C0501">
          <w:rPr>
            <w:noProof/>
            <w:webHidden/>
          </w:rPr>
        </w:r>
        <w:r w:rsidR="0060126E" w:rsidDel="009C0501">
          <w:rPr>
            <w:noProof/>
            <w:webHidden/>
          </w:rPr>
          <w:fldChar w:fldCharType="separate"/>
        </w:r>
        <w:r w:rsidR="0060126E" w:rsidDel="009C0501">
          <w:rPr>
            <w:noProof/>
            <w:webHidden/>
          </w:rPr>
          <w:delText>18</w:delText>
        </w:r>
        <w:r w:rsidR="0060126E" w:rsidDel="009C0501">
          <w:rPr>
            <w:noProof/>
            <w:webHidden/>
          </w:rPr>
          <w:fldChar w:fldCharType="end"/>
        </w:r>
        <w:r w:rsidDel="009C0501">
          <w:rPr>
            <w:noProof/>
          </w:rPr>
          <w:fldChar w:fldCharType="end"/>
        </w:r>
      </w:del>
    </w:p>
    <w:p w14:paraId="71800648" w14:textId="7A29D1F8" w:rsidR="0060126E" w:rsidDel="009C0501" w:rsidRDefault="009C0501">
      <w:pPr>
        <w:pStyle w:val="TOC2"/>
        <w:tabs>
          <w:tab w:val="right" w:leader="dot" w:pos="8900"/>
        </w:tabs>
        <w:rPr>
          <w:del w:id="241" w:author="Tom Bergeron" w:date="2020-10-06T17:44:00Z"/>
          <w:rFonts w:asciiTheme="minorHAnsi" w:eastAsiaTheme="minorEastAsia" w:hAnsiTheme="minorHAnsi" w:cstheme="minorBidi"/>
          <w:smallCaps w:val="0"/>
          <w:noProof/>
          <w:sz w:val="22"/>
          <w:szCs w:val="22"/>
        </w:rPr>
      </w:pPr>
      <w:del w:id="242" w:author="Tom Bergeron" w:date="2020-10-06T17:44:00Z">
        <w:r w:rsidDel="009C0501">
          <w:rPr>
            <w:noProof/>
          </w:rPr>
          <w:fldChar w:fldCharType="begin"/>
        </w:r>
        <w:r w:rsidDel="009C0501">
          <w:rPr>
            <w:noProof/>
          </w:rPr>
          <w:delInstrText xml:space="preserve"> HYPERLINK \l "_Toc532827234" </w:delInstrText>
        </w:r>
        <w:r w:rsidDel="009C0501">
          <w:rPr>
            <w:noProof/>
          </w:rPr>
          <w:fldChar w:fldCharType="separate"/>
        </w:r>
      </w:del>
      <w:ins w:id="243" w:author="Tom Bergeron" w:date="2020-10-06T17:44:00Z">
        <w:r>
          <w:rPr>
            <w:b/>
            <w:bCs/>
            <w:noProof/>
          </w:rPr>
          <w:t>Error! Hyperlink reference not valid.</w:t>
        </w:r>
      </w:ins>
      <w:del w:id="244" w:author="Tom Bergeron" w:date="2020-10-06T17:44:00Z">
        <w:r w:rsidR="0060126E" w:rsidRPr="001977E3" w:rsidDel="009C0501">
          <w:rPr>
            <w:rStyle w:val="Hyperlink"/>
            <w:noProof/>
          </w:rPr>
          <w:delText>Edit Specs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_Toc532827234 \h </w:delInstrText>
        </w:r>
        <w:r w:rsidR="0060126E" w:rsidDel="009C0501">
          <w:rPr>
            <w:noProof/>
            <w:webHidden/>
          </w:rPr>
        </w:r>
        <w:r w:rsidR="0060126E" w:rsidDel="009C0501">
          <w:rPr>
            <w:noProof/>
            <w:webHidden/>
          </w:rPr>
          <w:fldChar w:fldCharType="separate"/>
        </w:r>
        <w:r w:rsidR="0060126E" w:rsidDel="009C0501">
          <w:rPr>
            <w:noProof/>
            <w:webHidden/>
          </w:rPr>
          <w:delText>19</w:delText>
        </w:r>
        <w:r w:rsidR="0060126E" w:rsidDel="009C0501">
          <w:rPr>
            <w:noProof/>
            <w:webHidden/>
          </w:rPr>
          <w:fldChar w:fldCharType="end"/>
        </w:r>
        <w:r w:rsidDel="009C0501">
          <w:rPr>
            <w:noProof/>
          </w:rPr>
          <w:fldChar w:fldCharType="end"/>
        </w:r>
      </w:del>
    </w:p>
    <w:p w14:paraId="577DF8A6" w14:textId="273C9588" w:rsidR="0060126E" w:rsidDel="009C0501" w:rsidRDefault="009C0501">
      <w:pPr>
        <w:pStyle w:val="TOC2"/>
        <w:tabs>
          <w:tab w:val="right" w:leader="dot" w:pos="8900"/>
        </w:tabs>
        <w:rPr>
          <w:del w:id="245" w:author="Tom Bergeron" w:date="2020-10-06T17:44:00Z"/>
          <w:rFonts w:asciiTheme="minorHAnsi" w:eastAsiaTheme="minorEastAsia" w:hAnsiTheme="minorHAnsi" w:cstheme="minorBidi"/>
          <w:smallCaps w:val="0"/>
          <w:noProof/>
          <w:sz w:val="22"/>
          <w:szCs w:val="22"/>
        </w:rPr>
      </w:pPr>
      <w:del w:id="246" w:author="Tom Bergeron" w:date="2020-10-06T17:44:00Z">
        <w:r w:rsidDel="009C0501">
          <w:rPr>
            <w:noProof/>
          </w:rPr>
          <w:fldChar w:fldCharType="begin"/>
        </w:r>
        <w:r w:rsidDel="009C0501">
          <w:rPr>
            <w:noProof/>
          </w:rPr>
          <w:delInstrText xml:space="preserve"> HYPERLINK \l "_Toc532827235" </w:delInstrText>
        </w:r>
        <w:r w:rsidDel="009C0501">
          <w:rPr>
            <w:noProof/>
          </w:rPr>
          <w:fldChar w:fldCharType="separate"/>
        </w:r>
      </w:del>
      <w:ins w:id="247" w:author="Tom Bergeron" w:date="2020-10-06T17:44:00Z">
        <w:r>
          <w:rPr>
            <w:b/>
            <w:bCs/>
            <w:noProof/>
          </w:rPr>
          <w:t>Error! Hyperlink reference not valid.</w:t>
        </w:r>
      </w:ins>
      <w:del w:id="248" w:author="Tom Bergeron" w:date="2020-10-06T17:44:00Z">
        <w:r w:rsidR="0060126E" w:rsidRPr="001977E3" w:rsidDel="009C0501">
          <w:rPr>
            <w:rStyle w:val="Hyperlink"/>
            <w:noProof/>
          </w:rPr>
          <w:delText>Save Process Window</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_Toc532827235 \h </w:delInstrText>
        </w:r>
        <w:r w:rsidR="0060126E" w:rsidDel="009C0501">
          <w:rPr>
            <w:noProof/>
            <w:webHidden/>
          </w:rPr>
        </w:r>
        <w:r w:rsidR="0060126E" w:rsidDel="009C0501">
          <w:rPr>
            <w:noProof/>
            <w:webHidden/>
          </w:rPr>
          <w:fldChar w:fldCharType="separate"/>
        </w:r>
        <w:r w:rsidR="0060126E" w:rsidDel="009C0501">
          <w:rPr>
            <w:noProof/>
            <w:webHidden/>
          </w:rPr>
          <w:delText>22</w:delText>
        </w:r>
        <w:r w:rsidR="0060126E" w:rsidDel="009C0501">
          <w:rPr>
            <w:noProof/>
            <w:webHidden/>
          </w:rPr>
          <w:fldChar w:fldCharType="end"/>
        </w:r>
        <w:r w:rsidDel="009C0501">
          <w:rPr>
            <w:noProof/>
          </w:rPr>
          <w:fldChar w:fldCharType="end"/>
        </w:r>
      </w:del>
    </w:p>
    <w:p w14:paraId="16B8D6A4" w14:textId="156BF1DE" w:rsidR="0060126E" w:rsidDel="009C0501" w:rsidRDefault="009C0501">
      <w:pPr>
        <w:pStyle w:val="TOC2"/>
        <w:tabs>
          <w:tab w:val="right" w:leader="dot" w:pos="8900"/>
        </w:tabs>
        <w:rPr>
          <w:del w:id="249" w:author="Tom Bergeron" w:date="2020-10-06T17:44:00Z"/>
          <w:rFonts w:asciiTheme="minorHAnsi" w:eastAsiaTheme="minorEastAsia" w:hAnsiTheme="minorHAnsi" w:cstheme="minorBidi"/>
          <w:smallCaps w:val="0"/>
          <w:noProof/>
          <w:sz w:val="22"/>
          <w:szCs w:val="22"/>
        </w:rPr>
      </w:pPr>
      <w:del w:id="250" w:author="Tom Bergeron" w:date="2020-10-06T17:44:00Z">
        <w:r w:rsidDel="009C0501">
          <w:rPr>
            <w:noProof/>
          </w:rPr>
          <w:fldChar w:fldCharType="begin"/>
        </w:r>
        <w:r w:rsidDel="009C0501">
          <w:rPr>
            <w:noProof/>
          </w:rPr>
          <w:delInstrText xml:space="preserve"> HYPERLINK \l "_Toc532827236" </w:delInstrText>
        </w:r>
        <w:r w:rsidDel="009C0501">
          <w:rPr>
            <w:noProof/>
          </w:rPr>
          <w:fldChar w:fldCharType="separate"/>
        </w:r>
      </w:del>
      <w:ins w:id="251" w:author="Tom Bergeron" w:date="2020-10-06T17:44:00Z">
        <w:r>
          <w:rPr>
            <w:b/>
            <w:bCs/>
            <w:noProof/>
          </w:rPr>
          <w:t>Error! Hyperlink reference not valid.</w:t>
        </w:r>
      </w:ins>
      <w:del w:id="252" w:author="Tom Bergeron" w:date="2020-10-06T17:44:00Z">
        <w:r w:rsidR="0060126E" w:rsidRPr="001977E3" w:rsidDel="009C0501">
          <w:rPr>
            <w:rStyle w:val="Hyperlink"/>
            <w:noProof/>
          </w:rPr>
          <w:delText>Import Legacy Process Windows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_Toc532827236 \h </w:delInstrText>
        </w:r>
        <w:r w:rsidR="0060126E" w:rsidDel="009C0501">
          <w:rPr>
            <w:noProof/>
            <w:webHidden/>
          </w:rPr>
        </w:r>
        <w:r w:rsidR="0060126E" w:rsidDel="009C0501">
          <w:rPr>
            <w:noProof/>
            <w:webHidden/>
          </w:rPr>
          <w:fldChar w:fldCharType="separate"/>
        </w:r>
        <w:r w:rsidR="0060126E" w:rsidDel="009C0501">
          <w:rPr>
            <w:noProof/>
            <w:webHidden/>
          </w:rPr>
          <w:delText>23</w:delText>
        </w:r>
        <w:r w:rsidR="0060126E" w:rsidDel="009C0501">
          <w:rPr>
            <w:noProof/>
            <w:webHidden/>
          </w:rPr>
          <w:fldChar w:fldCharType="end"/>
        </w:r>
        <w:r w:rsidDel="009C0501">
          <w:rPr>
            <w:noProof/>
          </w:rPr>
          <w:fldChar w:fldCharType="end"/>
        </w:r>
      </w:del>
    </w:p>
    <w:p w14:paraId="4C0F1F5A" w14:textId="2110B97A" w:rsidR="0060126E" w:rsidDel="009C0501" w:rsidRDefault="009C0501">
      <w:pPr>
        <w:pStyle w:val="TOC1"/>
        <w:tabs>
          <w:tab w:val="right" w:leader="dot" w:pos="8900"/>
        </w:tabs>
        <w:rPr>
          <w:del w:id="253" w:author="Tom Bergeron" w:date="2020-10-06T17:44:00Z"/>
          <w:rFonts w:asciiTheme="minorHAnsi" w:eastAsiaTheme="minorEastAsia" w:hAnsiTheme="minorHAnsi" w:cstheme="minorBidi"/>
          <w:b w:val="0"/>
          <w:caps w:val="0"/>
          <w:noProof/>
          <w:sz w:val="22"/>
          <w:szCs w:val="22"/>
        </w:rPr>
      </w:pPr>
      <w:del w:id="254" w:author="Tom Bergeron" w:date="2020-10-06T17:44:00Z">
        <w:r w:rsidDel="009C0501">
          <w:rPr>
            <w:noProof/>
          </w:rPr>
          <w:fldChar w:fldCharType="begin"/>
        </w:r>
        <w:r w:rsidDel="009C0501">
          <w:rPr>
            <w:noProof/>
          </w:rPr>
          <w:delInstrText xml:space="preserve"> HYPERLINK \l "_Toc532827237" </w:delInstrText>
        </w:r>
        <w:r w:rsidDel="009C0501">
          <w:rPr>
            <w:noProof/>
          </w:rPr>
          <w:fldChar w:fldCharType="separate"/>
        </w:r>
      </w:del>
      <w:ins w:id="255" w:author="Tom Bergeron" w:date="2020-10-06T17:44:00Z">
        <w:r>
          <w:rPr>
            <w:b w:val="0"/>
            <w:bCs/>
            <w:noProof/>
          </w:rPr>
          <w:t>Error! Hyperlink reference not valid.</w:t>
        </w:r>
      </w:ins>
      <w:del w:id="256" w:author="Tom Bergeron" w:date="2020-10-06T17:44:00Z">
        <w:r w:rsidR="0060126E" w:rsidRPr="001977E3" w:rsidDel="009C0501">
          <w:rPr>
            <w:rStyle w:val="Hyperlink"/>
            <w:noProof/>
          </w:rPr>
          <w:delText>Hardware Status Screen</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_Toc532827237 \h </w:delInstrText>
        </w:r>
        <w:r w:rsidR="0060126E" w:rsidDel="009C0501">
          <w:rPr>
            <w:noProof/>
            <w:webHidden/>
          </w:rPr>
        </w:r>
        <w:r w:rsidR="0060126E" w:rsidDel="009C0501">
          <w:rPr>
            <w:noProof/>
            <w:webHidden/>
          </w:rPr>
          <w:fldChar w:fldCharType="separate"/>
        </w:r>
        <w:r w:rsidR="0060126E" w:rsidDel="009C0501">
          <w:rPr>
            <w:noProof/>
            <w:webHidden/>
          </w:rPr>
          <w:delText>24</w:delText>
        </w:r>
        <w:r w:rsidR="0060126E" w:rsidDel="009C0501">
          <w:rPr>
            <w:noProof/>
            <w:webHidden/>
          </w:rPr>
          <w:fldChar w:fldCharType="end"/>
        </w:r>
        <w:r w:rsidDel="009C0501">
          <w:rPr>
            <w:noProof/>
          </w:rPr>
          <w:fldChar w:fldCharType="end"/>
        </w:r>
      </w:del>
    </w:p>
    <w:p w14:paraId="7B32AE5C" w14:textId="686145DE" w:rsidR="0060126E" w:rsidDel="009C0501" w:rsidRDefault="009C0501">
      <w:pPr>
        <w:pStyle w:val="TOC1"/>
        <w:tabs>
          <w:tab w:val="right" w:leader="dot" w:pos="8900"/>
        </w:tabs>
        <w:rPr>
          <w:del w:id="257" w:author="Tom Bergeron" w:date="2020-10-06T17:44:00Z"/>
          <w:rFonts w:asciiTheme="minorHAnsi" w:eastAsiaTheme="minorEastAsia" w:hAnsiTheme="minorHAnsi" w:cstheme="minorBidi"/>
          <w:b w:val="0"/>
          <w:caps w:val="0"/>
          <w:noProof/>
          <w:sz w:val="22"/>
          <w:szCs w:val="22"/>
        </w:rPr>
      </w:pPr>
      <w:del w:id="258" w:author="Tom Bergeron" w:date="2020-10-06T17:44:00Z">
        <w:r w:rsidDel="009C0501">
          <w:rPr>
            <w:noProof/>
          </w:rPr>
          <w:fldChar w:fldCharType="begin"/>
        </w:r>
        <w:r w:rsidDel="009C0501">
          <w:rPr>
            <w:noProof/>
          </w:rPr>
          <w:delInstrText xml:space="preserve"> HYPERLINK \l "_Toc532827238" </w:delInstrText>
        </w:r>
        <w:r w:rsidDel="009C0501">
          <w:rPr>
            <w:noProof/>
          </w:rPr>
          <w:fldChar w:fldCharType="separate"/>
        </w:r>
      </w:del>
      <w:ins w:id="259" w:author="Tom Bergeron" w:date="2020-10-06T17:44:00Z">
        <w:r>
          <w:rPr>
            <w:b w:val="0"/>
            <w:bCs/>
            <w:noProof/>
          </w:rPr>
          <w:t>Error! Hyperlink reference not valid.</w:t>
        </w:r>
      </w:ins>
      <w:del w:id="260" w:author="Tom Bergeron" w:date="2020-10-06T17:44:00Z">
        <w:r w:rsidR="0060126E" w:rsidRPr="001977E3" w:rsidDel="009C0501">
          <w:rPr>
            <w:rStyle w:val="Hyperlink"/>
            <w:noProof/>
          </w:rPr>
          <w:delText>Run a Profile</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_Toc532827238 \h </w:delInstrText>
        </w:r>
        <w:r w:rsidR="0060126E" w:rsidDel="009C0501">
          <w:rPr>
            <w:noProof/>
            <w:webHidden/>
          </w:rPr>
        </w:r>
        <w:r w:rsidR="0060126E" w:rsidDel="009C0501">
          <w:rPr>
            <w:noProof/>
            <w:webHidden/>
          </w:rPr>
          <w:fldChar w:fldCharType="separate"/>
        </w:r>
        <w:r w:rsidR="0060126E" w:rsidDel="009C0501">
          <w:rPr>
            <w:noProof/>
            <w:webHidden/>
          </w:rPr>
          <w:delText>25</w:delText>
        </w:r>
        <w:r w:rsidR="0060126E" w:rsidDel="009C0501">
          <w:rPr>
            <w:noProof/>
            <w:webHidden/>
          </w:rPr>
          <w:fldChar w:fldCharType="end"/>
        </w:r>
        <w:r w:rsidDel="009C0501">
          <w:rPr>
            <w:noProof/>
          </w:rPr>
          <w:fldChar w:fldCharType="end"/>
        </w:r>
      </w:del>
    </w:p>
    <w:p w14:paraId="62580A7D" w14:textId="178CC792" w:rsidR="0060126E" w:rsidDel="009C0501" w:rsidRDefault="009C0501">
      <w:pPr>
        <w:pStyle w:val="TOC2"/>
        <w:tabs>
          <w:tab w:val="right" w:leader="dot" w:pos="8900"/>
        </w:tabs>
        <w:rPr>
          <w:del w:id="261" w:author="Tom Bergeron" w:date="2020-10-06T17:44:00Z"/>
          <w:rFonts w:asciiTheme="minorHAnsi" w:eastAsiaTheme="minorEastAsia" w:hAnsiTheme="minorHAnsi" w:cstheme="minorBidi"/>
          <w:smallCaps w:val="0"/>
          <w:noProof/>
          <w:sz w:val="22"/>
          <w:szCs w:val="22"/>
        </w:rPr>
      </w:pPr>
      <w:del w:id="262" w:author="Tom Bergeron" w:date="2020-10-06T17:44:00Z">
        <w:r w:rsidDel="009C0501">
          <w:rPr>
            <w:noProof/>
          </w:rPr>
          <w:fldChar w:fldCharType="begin"/>
        </w:r>
        <w:r w:rsidDel="009C0501">
          <w:rPr>
            <w:noProof/>
          </w:rPr>
          <w:delInstrText xml:space="preserve"> HYPERLINK \l "_Toc532827239" </w:delInstrText>
        </w:r>
        <w:r w:rsidDel="009C0501">
          <w:rPr>
            <w:noProof/>
          </w:rPr>
          <w:fldChar w:fldCharType="separate"/>
        </w:r>
      </w:del>
      <w:ins w:id="263" w:author="Tom Bergeron" w:date="2020-10-06T17:44:00Z">
        <w:r>
          <w:rPr>
            <w:b/>
            <w:bCs/>
            <w:noProof/>
          </w:rPr>
          <w:t>Error! Hyperlink reference not valid.</w:t>
        </w:r>
      </w:ins>
      <w:del w:id="264" w:author="Tom Bergeron" w:date="2020-10-06T17:44:00Z">
        <w:r w:rsidR="0060126E" w:rsidRPr="001977E3" w:rsidDel="009C0501">
          <w:rPr>
            <w:rStyle w:val="Hyperlink"/>
            <w:noProof/>
          </w:rPr>
          <w:delText>Specify Oven Characteristics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_Toc532827239 \h </w:delInstrText>
        </w:r>
        <w:r w:rsidR="0060126E" w:rsidDel="009C0501">
          <w:rPr>
            <w:noProof/>
            <w:webHidden/>
          </w:rPr>
        </w:r>
        <w:r w:rsidR="0060126E" w:rsidDel="009C0501">
          <w:rPr>
            <w:noProof/>
            <w:webHidden/>
          </w:rPr>
          <w:fldChar w:fldCharType="separate"/>
        </w:r>
        <w:r w:rsidR="0060126E" w:rsidDel="009C0501">
          <w:rPr>
            <w:noProof/>
            <w:webHidden/>
          </w:rPr>
          <w:delText>26</w:delText>
        </w:r>
        <w:r w:rsidR="0060126E" w:rsidDel="009C0501">
          <w:rPr>
            <w:noProof/>
            <w:webHidden/>
          </w:rPr>
          <w:fldChar w:fldCharType="end"/>
        </w:r>
        <w:r w:rsidDel="009C0501">
          <w:rPr>
            <w:noProof/>
          </w:rPr>
          <w:fldChar w:fldCharType="end"/>
        </w:r>
      </w:del>
    </w:p>
    <w:p w14:paraId="66973C0B" w14:textId="7E609985" w:rsidR="0060126E" w:rsidDel="009C0501" w:rsidRDefault="009C0501">
      <w:pPr>
        <w:pStyle w:val="TOC2"/>
        <w:tabs>
          <w:tab w:val="right" w:leader="dot" w:pos="8900"/>
        </w:tabs>
        <w:rPr>
          <w:del w:id="265" w:author="Tom Bergeron" w:date="2020-10-06T17:44:00Z"/>
          <w:rFonts w:asciiTheme="minorHAnsi" w:eastAsiaTheme="minorEastAsia" w:hAnsiTheme="minorHAnsi" w:cstheme="minorBidi"/>
          <w:smallCaps w:val="0"/>
          <w:noProof/>
          <w:sz w:val="22"/>
          <w:szCs w:val="22"/>
        </w:rPr>
      </w:pPr>
      <w:del w:id="266" w:author="Tom Bergeron" w:date="2020-10-06T17:44:00Z">
        <w:r w:rsidDel="009C0501">
          <w:rPr>
            <w:noProof/>
          </w:rPr>
          <w:fldChar w:fldCharType="begin"/>
        </w:r>
        <w:r w:rsidDel="009C0501">
          <w:rPr>
            <w:noProof/>
          </w:rPr>
          <w:delInstrText xml:space="preserve"> HYPERLINK \l "_Toc532827240" </w:delInstrText>
        </w:r>
        <w:r w:rsidDel="009C0501">
          <w:rPr>
            <w:noProof/>
          </w:rPr>
          <w:fldChar w:fldCharType="separate"/>
        </w:r>
      </w:del>
      <w:ins w:id="267" w:author="Tom Bergeron" w:date="2020-10-06T17:44:00Z">
        <w:r>
          <w:rPr>
            <w:b/>
            <w:bCs/>
            <w:noProof/>
          </w:rPr>
          <w:t>Error! Hyperlink reference not valid.</w:t>
        </w:r>
      </w:ins>
      <w:del w:id="268" w:author="Tom Bergeron" w:date="2020-10-06T17:44:00Z">
        <w:r w:rsidR="0060126E" w:rsidRPr="001977E3" w:rsidDel="009C0501">
          <w:rPr>
            <w:rStyle w:val="Hyperlink"/>
            <w:noProof/>
          </w:rPr>
          <w:delText>Attach Thermocouples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_Toc532827240 \h </w:delInstrText>
        </w:r>
        <w:r w:rsidR="0060126E" w:rsidDel="009C0501">
          <w:rPr>
            <w:noProof/>
            <w:webHidden/>
          </w:rPr>
        </w:r>
        <w:r w:rsidR="0060126E" w:rsidDel="009C0501">
          <w:rPr>
            <w:noProof/>
            <w:webHidden/>
          </w:rPr>
          <w:fldChar w:fldCharType="separate"/>
        </w:r>
        <w:r w:rsidR="0060126E" w:rsidDel="009C0501">
          <w:rPr>
            <w:noProof/>
            <w:webHidden/>
          </w:rPr>
          <w:delText>28</w:delText>
        </w:r>
        <w:r w:rsidR="0060126E" w:rsidDel="009C0501">
          <w:rPr>
            <w:noProof/>
            <w:webHidden/>
          </w:rPr>
          <w:fldChar w:fldCharType="end"/>
        </w:r>
        <w:r w:rsidDel="009C0501">
          <w:rPr>
            <w:noProof/>
          </w:rPr>
          <w:fldChar w:fldCharType="end"/>
        </w:r>
      </w:del>
    </w:p>
    <w:p w14:paraId="52E75BA5" w14:textId="07D43E20" w:rsidR="0060126E" w:rsidDel="009C0501" w:rsidRDefault="009C0501">
      <w:pPr>
        <w:pStyle w:val="TOC2"/>
        <w:tabs>
          <w:tab w:val="right" w:leader="dot" w:pos="8900"/>
        </w:tabs>
        <w:rPr>
          <w:del w:id="269" w:author="Tom Bergeron" w:date="2020-10-06T17:44:00Z"/>
          <w:rFonts w:asciiTheme="minorHAnsi" w:eastAsiaTheme="minorEastAsia" w:hAnsiTheme="minorHAnsi" w:cstheme="minorBidi"/>
          <w:smallCaps w:val="0"/>
          <w:noProof/>
          <w:sz w:val="22"/>
          <w:szCs w:val="22"/>
        </w:rPr>
      </w:pPr>
      <w:del w:id="270" w:author="Tom Bergeron" w:date="2020-10-06T17:44:00Z">
        <w:r w:rsidDel="009C0501">
          <w:rPr>
            <w:noProof/>
          </w:rPr>
          <w:fldChar w:fldCharType="begin"/>
        </w:r>
        <w:r w:rsidDel="009C0501">
          <w:rPr>
            <w:noProof/>
          </w:rPr>
          <w:delInstrText xml:space="preserve"> HYPERLINK \l "_Toc532827241" </w:delInstrText>
        </w:r>
        <w:r w:rsidDel="009C0501">
          <w:rPr>
            <w:noProof/>
          </w:rPr>
          <w:fldChar w:fldCharType="separate"/>
        </w:r>
      </w:del>
      <w:ins w:id="271" w:author="Tom Bergeron" w:date="2020-10-06T17:44:00Z">
        <w:r>
          <w:rPr>
            <w:b/>
            <w:bCs/>
            <w:noProof/>
          </w:rPr>
          <w:t>Error! Hyperlink reference not valid.</w:t>
        </w:r>
      </w:ins>
      <w:del w:id="272" w:author="Tom Bergeron" w:date="2020-10-06T17:44:00Z">
        <w:r w:rsidR="0060126E" w:rsidRPr="001977E3" w:rsidDel="009C0501">
          <w:rPr>
            <w:rStyle w:val="Hyperlink"/>
            <w:noProof/>
          </w:rPr>
          <w:delText>Attach Thermocouples To Semiconductor Wafers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_Toc532827241 \h </w:delInstrText>
        </w:r>
        <w:r w:rsidR="0060126E" w:rsidDel="009C0501">
          <w:rPr>
            <w:noProof/>
            <w:webHidden/>
          </w:rPr>
        </w:r>
        <w:r w:rsidR="0060126E" w:rsidDel="009C0501">
          <w:rPr>
            <w:noProof/>
            <w:webHidden/>
          </w:rPr>
          <w:fldChar w:fldCharType="separate"/>
        </w:r>
        <w:r w:rsidR="0060126E" w:rsidDel="009C0501">
          <w:rPr>
            <w:noProof/>
            <w:webHidden/>
          </w:rPr>
          <w:delText>29</w:delText>
        </w:r>
        <w:r w:rsidR="0060126E" w:rsidDel="009C0501">
          <w:rPr>
            <w:noProof/>
            <w:webHidden/>
          </w:rPr>
          <w:fldChar w:fldCharType="end"/>
        </w:r>
        <w:r w:rsidDel="009C0501">
          <w:rPr>
            <w:noProof/>
          </w:rPr>
          <w:fldChar w:fldCharType="end"/>
        </w:r>
      </w:del>
    </w:p>
    <w:p w14:paraId="10B3A721" w14:textId="207481DB" w:rsidR="0060126E" w:rsidDel="009C0501" w:rsidRDefault="009C0501">
      <w:pPr>
        <w:pStyle w:val="TOC2"/>
        <w:tabs>
          <w:tab w:val="right" w:leader="dot" w:pos="8900"/>
        </w:tabs>
        <w:rPr>
          <w:del w:id="273" w:author="Tom Bergeron" w:date="2020-10-06T17:44:00Z"/>
          <w:rFonts w:asciiTheme="minorHAnsi" w:eastAsiaTheme="minorEastAsia" w:hAnsiTheme="minorHAnsi" w:cstheme="minorBidi"/>
          <w:smallCaps w:val="0"/>
          <w:noProof/>
          <w:sz w:val="22"/>
          <w:szCs w:val="22"/>
        </w:rPr>
      </w:pPr>
      <w:del w:id="274" w:author="Tom Bergeron" w:date="2020-10-06T17:44:00Z">
        <w:r w:rsidDel="009C0501">
          <w:rPr>
            <w:noProof/>
          </w:rPr>
          <w:fldChar w:fldCharType="begin"/>
        </w:r>
        <w:r w:rsidDel="009C0501">
          <w:rPr>
            <w:noProof/>
          </w:rPr>
          <w:delInstrText xml:space="preserve"> HYPERLINK \l "_Toc532827242" </w:delInstrText>
        </w:r>
        <w:r w:rsidDel="009C0501">
          <w:rPr>
            <w:noProof/>
          </w:rPr>
          <w:fldChar w:fldCharType="separate"/>
        </w:r>
      </w:del>
      <w:ins w:id="275" w:author="Tom Bergeron" w:date="2020-10-06T17:44:00Z">
        <w:r>
          <w:rPr>
            <w:b/>
            <w:bCs/>
            <w:noProof/>
          </w:rPr>
          <w:t>Error! Hyperlink reference not valid.</w:t>
        </w:r>
      </w:ins>
      <w:del w:id="276" w:author="Tom Bergeron" w:date="2020-10-06T17:44:00Z">
        <w:r w:rsidR="0060126E" w:rsidRPr="001977E3" w:rsidDel="009C0501">
          <w:rPr>
            <w:rStyle w:val="Hyperlink"/>
            <w:noProof/>
          </w:rPr>
          <w:delText>Select Thermocouples to Start a Profile</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_Toc532827242 \h </w:delInstrText>
        </w:r>
        <w:r w:rsidR="0060126E" w:rsidDel="009C0501">
          <w:rPr>
            <w:noProof/>
            <w:webHidden/>
          </w:rPr>
        </w:r>
        <w:r w:rsidR="0060126E" w:rsidDel="009C0501">
          <w:rPr>
            <w:noProof/>
            <w:webHidden/>
          </w:rPr>
          <w:fldChar w:fldCharType="separate"/>
        </w:r>
        <w:r w:rsidR="0060126E" w:rsidDel="009C0501">
          <w:rPr>
            <w:noProof/>
            <w:webHidden/>
          </w:rPr>
          <w:delText>30</w:delText>
        </w:r>
        <w:r w:rsidR="0060126E" w:rsidDel="009C0501">
          <w:rPr>
            <w:noProof/>
            <w:webHidden/>
          </w:rPr>
          <w:fldChar w:fldCharType="end"/>
        </w:r>
        <w:r w:rsidDel="009C0501">
          <w:rPr>
            <w:noProof/>
          </w:rPr>
          <w:fldChar w:fldCharType="end"/>
        </w:r>
      </w:del>
    </w:p>
    <w:p w14:paraId="571F5CD3" w14:textId="7C282CA0" w:rsidR="0060126E" w:rsidDel="009C0501" w:rsidRDefault="009C0501">
      <w:pPr>
        <w:pStyle w:val="TOC2"/>
        <w:tabs>
          <w:tab w:val="right" w:leader="dot" w:pos="8900"/>
        </w:tabs>
        <w:rPr>
          <w:del w:id="277" w:author="Tom Bergeron" w:date="2020-10-06T17:44:00Z"/>
          <w:rFonts w:asciiTheme="minorHAnsi" w:eastAsiaTheme="minorEastAsia" w:hAnsiTheme="minorHAnsi" w:cstheme="minorBidi"/>
          <w:smallCaps w:val="0"/>
          <w:noProof/>
          <w:sz w:val="22"/>
          <w:szCs w:val="22"/>
        </w:rPr>
      </w:pPr>
      <w:del w:id="278" w:author="Tom Bergeron" w:date="2020-10-06T17:44:00Z">
        <w:r w:rsidDel="009C0501">
          <w:rPr>
            <w:noProof/>
          </w:rPr>
          <w:fldChar w:fldCharType="begin"/>
        </w:r>
        <w:r w:rsidDel="009C0501">
          <w:rPr>
            <w:noProof/>
          </w:rPr>
          <w:delInstrText xml:space="preserve"> HYPERLINK \l "_Toc532827243" </w:delInstrText>
        </w:r>
        <w:r w:rsidDel="009C0501">
          <w:rPr>
            <w:noProof/>
          </w:rPr>
          <w:fldChar w:fldCharType="separate"/>
        </w:r>
      </w:del>
      <w:ins w:id="279" w:author="Tom Bergeron" w:date="2020-10-06T17:44:00Z">
        <w:r>
          <w:rPr>
            <w:b/>
            <w:bCs/>
            <w:noProof/>
          </w:rPr>
          <w:t>Error! Hyperlink reference not valid.</w:t>
        </w:r>
      </w:ins>
      <w:del w:id="280" w:author="Tom Bergeron" w:date="2020-10-06T17:44:00Z">
        <w:r w:rsidR="0060126E" w:rsidRPr="001977E3" w:rsidDel="009C0501">
          <w:rPr>
            <w:rStyle w:val="Hyperlink"/>
            <w:noProof/>
          </w:rPr>
          <w:delText>Start The Profile</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_Toc532827243 \h </w:delInstrText>
        </w:r>
        <w:r w:rsidR="0060126E" w:rsidDel="009C0501">
          <w:rPr>
            <w:noProof/>
            <w:webHidden/>
          </w:rPr>
        </w:r>
        <w:r w:rsidR="0060126E" w:rsidDel="009C0501">
          <w:rPr>
            <w:noProof/>
            <w:webHidden/>
          </w:rPr>
          <w:fldChar w:fldCharType="separate"/>
        </w:r>
        <w:r w:rsidR="0060126E" w:rsidDel="009C0501">
          <w:rPr>
            <w:noProof/>
            <w:webHidden/>
          </w:rPr>
          <w:delText>31</w:delText>
        </w:r>
        <w:r w:rsidR="0060126E" w:rsidDel="009C0501">
          <w:rPr>
            <w:noProof/>
            <w:webHidden/>
          </w:rPr>
          <w:fldChar w:fldCharType="end"/>
        </w:r>
        <w:r w:rsidDel="009C0501">
          <w:rPr>
            <w:noProof/>
          </w:rPr>
          <w:fldChar w:fldCharType="end"/>
        </w:r>
      </w:del>
    </w:p>
    <w:p w14:paraId="69390190" w14:textId="6B7A13F8" w:rsidR="0060126E" w:rsidDel="009C0501" w:rsidRDefault="009C0501">
      <w:pPr>
        <w:pStyle w:val="TOC2"/>
        <w:tabs>
          <w:tab w:val="right" w:leader="dot" w:pos="8900"/>
        </w:tabs>
        <w:rPr>
          <w:del w:id="281" w:author="Tom Bergeron" w:date="2020-10-06T17:44:00Z"/>
          <w:rFonts w:asciiTheme="minorHAnsi" w:eastAsiaTheme="minorEastAsia" w:hAnsiTheme="minorHAnsi" w:cstheme="minorBidi"/>
          <w:smallCaps w:val="0"/>
          <w:noProof/>
          <w:sz w:val="22"/>
          <w:szCs w:val="22"/>
        </w:rPr>
      </w:pPr>
      <w:del w:id="282" w:author="Tom Bergeron" w:date="2020-10-06T17:44:00Z">
        <w:r w:rsidDel="009C0501">
          <w:rPr>
            <w:noProof/>
          </w:rPr>
          <w:fldChar w:fldCharType="begin"/>
        </w:r>
        <w:r w:rsidDel="009C0501">
          <w:rPr>
            <w:noProof/>
          </w:rPr>
          <w:delInstrText xml:space="preserve"> HYPERLINK \l "_Toc532827244" </w:delInstrText>
        </w:r>
        <w:r w:rsidDel="009C0501">
          <w:rPr>
            <w:noProof/>
          </w:rPr>
          <w:fldChar w:fldCharType="separate"/>
        </w:r>
      </w:del>
      <w:ins w:id="283" w:author="Tom Bergeron" w:date="2020-10-06T17:44:00Z">
        <w:r>
          <w:rPr>
            <w:b/>
            <w:bCs/>
            <w:noProof/>
          </w:rPr>
          <w:t>Error! Hyperlink reference not valid.</w:t>
        </w:r>
      </w:ins>
      <w:del w:id="284" w:author="Tom Bergeron" w:date="2020-10-06T17:44:00Z">
        <w:r w:rsidR="0060126E" w:rsidRPr="001977E3" w:rsidDel="009C0501">
          <w:rPr>
            <w:rStyle w:val="Hyperlink"/>
            <w:noProof/>
          </w:rPr>
          <w:delText>Live Profile Graph</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_Toc532827244 \h </w:delInstrText>
        </w:r>
        <w:r w:rsidR="0060126E" w:rsidDel="009C0501">
          <w:rPr>
            <w:noProof/>
            <w:webHidden/>
          </w:rPr>
        </w:r>
        <w:r w:rsidR="0060126E" w:rsidDel="009C0501">
          <w:rPr>
            <w:noProof/>
            <w:webHidden/>
          </w:rPr>
          <w:fldChar w:fldCharType="separate"/>
        </w:r>
        <w:r w:rsidR="0060126E" w:rsidDel="009C0501">
          <w:rPr>
            <w:noProof/>
            <w:webHidden/>
          </w:rPr>
          <w:delText>33</w:delText>
        </w:r>
        <w:r w:rsidR="0060126E" w:rsidDel="009C0501">
          <w:rPr>
            <w:noProof/>
            <w:webHidden/>
          </w:rPr>
          <w:fldChar w:fldCharType="end"/>
        </w:r>
        <w:r w:rsidDel="009C0501">
          <w:rPr>
            <w:noProof/>
          </w:rPr>
          <w:fldChar w:fldCharType="end"/>
        </w:r>
      </w:del>
    </w:p>
    <w:p w14:paraId="4AFDD544" w14:textId="1BE0DFA4" w:rsidR="0060126E" w:rsidDel="009C0501" w:rsidRDefault="009C0501">
      <w:pPr>
        <w:pStyle w:val="TOC2"/>
        <w:tabs>
          <w:tab w:val="right" w:leader="dot" w:pos="8900"/>
        </w:tabs>
        <w:rPr>
          <w:del w:id="285" w:author="Tom Bergeron" w:date="2020-10-06T17:44:00Z"/>
          <w:rFonts w:asciiTheme="minorHAnsi" w:eastAsiaTheme="minorEastAsia" w:hAnsiTheme="minorHAnsi" w:cstheme="minorBidi"/>
          <w:smallCaps w:val="0"/>
          <w:noProof/>
          <w:sz w:val="22"/>
          <w:szCs w:val="22"/>
        </w:rPr>
      </w:pPr>
      <w:del w:id="286" w:author="Tom Bergeron" w:date="2020-10-06T17:44:00Z">
        <w:r w:rsidDel="009C0501">
          <w:rPr>
            <w:noProof/>
          </w:rPr>
          <w:fldChar w:fldCharType="begin"/>
        </w:r>
        <w:r w:rsidDel="009C0501">
          <w:rPr>
            <w:noProof/>
          </w:rPr>
          <w:delInstrText xml:space="preserve"> HYPERLINK \l "_Toc532827245" </w:delInstrText>
        </w:r>
        <w:r w:rsidDel="009C0501">
          <w:rPr>
            <w:noProof/>
          </w:rPr>
          <w:fldChar w:fldCharType="separate"/>
        </w:r>
      </w:del>
      <w:ins w:id="287" w:author="Tom Bergeron" w:date="2020-10-06T17:44:00Z">
        <w:r>
          <w:rPr>
            <w:b/>
            <w:bCs/>
            <w:noProof/>
          </w:rPr>
          <w:t>Error! Hyperlink reference not valid.</w:t>
        </w:r>
      </w:ins>
      <w:del w:id="288" w:author="Tom Bergeron" w:date="2020-10-06T17:44:00Z">
        <w:r w:rsidR="0060126E" w:rsidRPr="001977E3" w:rsidDel="009C0501">
          <w:rPr>
            <w:rStyle w:val="Hyperlink"/>
            <w:noProof/>
          </w:rPr>
          <w:delText>View the Profile and Statistics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_Toc532827245 \h </w:delInstrText>
        </w:r>
        <w:r w:rsidR="0060126E" w:rsidDel="009C0501">
          <w:rPr>
            <w:noProof/>
            <w:webHidden/>
          </w:rPr>
        </w:r>
        <w:r w:rsidR="0060126E" w:rsidDel="009C0501">
          <w:rPr>
            <w:noProof/>
            <w:webHidden/>
          </w:rPr>
          <w:fldChar w:fldCharType="separate"/>
        </w:r>
        <w:r w:rsidR="0060126E" w:rsidDel="009C0501">
          <w:rPr>
            <w:noProof/>
            <w:webHidden/>
          </w:rPr>
          <w:delText>36</w:delText>
        </w:r>
        <w:r w:rsidR="0060126E" w:rsidDel="009C0501">
          <w:rPr>
            <w:noProof/>
            <w:webHidden/>
          </w:rPr>
          <w:fldChar w:fldCharType="end"/>
        </w:r>
        <w:r w:rsidDel="009C0501">
          <w:rPr>
            <w:noProof/>
          </w:rPr>
          <w:fldChar w:fldCharType="end"/>
        </w:r>
      </w:del>
    </w:p>
    <w:p w14:paraId="06EB7762" w14:textId="4B7AD40E" w:rsidR="0060126E" w:rsidDel="009C0501" w:rsidRDefault="009C0501">
      <w:pPr>
        <w:pStyle w:val="TOC2"/>
        <w:tabs>
          <w:tab w:val="right" w:leader="dot" w:pos="8900"/>
        </w:tabs>
        <w:rPr>
          <w:del w:id="289" w:author="Tom Bergeron" w:date="2020-10-06T17:44:00Z"/>
          <w:rFonts w:asciiTheme="minorHAnsi" w:eastAsiaTheme="minorEastAsia" w:hAnsiTheme="minorHAnsi" w:cstheme="minorBidi"/>
          <w:smallCaps w:val="0"/>
          <w:noProof/>
          <w:sz w:val="22"/>
          <w:szCs w:val="22"/>
        </w:rPr>
      </w:pPr>
      <w:del w:id="290" w:author="Tom Bergeron" w:date="2020-10-06T17:44:00Z">
        <w:r w:rsidDel="009C0501">
          <w:rPr>
            <w:noProof/>
          </w:rPr>
          <w:fldChar w:fldCharType="begin"/>
        </w:r>
        <w:r w:rsidDel="009C0501">
          <w:rPr>
            <w:noProof/>
          </w:rPr>
          <w:delInstrText xml:space="preserve"> HYPERLINK \l "_Toc532827246" </w:delInstrText>
        </w:r>
        <w:r w:rsidDel="009C0501">
          <w:rPr>
            <w:noProof/>
          </w:rPr>
          <w:fldChar w:fldCharType="separate"/>
        </w:r>
      </w:del>
      <w:ins w:id="291" w:author="Tom Bergeron" w:date="2020-10-06T17:44:00Z">
        <w:r>
          <w:rPr>
            <w:b/>
            <w:bCs/>
            <w:noProof/>
          </w:rPr>
          <w:t>Error! Hyperlink reference not valid.</w:t>
        </w:r>
      </w:ins>
      <w:del w:id="292" w:author="Tom Bergeron" w:date="2020-10-06T17:44:00Z">
        <w:r w:rsidR="0060126E" w:rsidRPr="001977E3" w:rsidDel="009C0501">
          <w:rPr>
            <w:rStyle w:val="Hyperlink"/>
            <w:noProof/>
          </w:rPr>
          <w:delText>Manual Profile Prediction</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_Toc532827246 \h </w:delInstrText>
        </w:r>
        <w:r w:rsidR="0060126E" w:rsidDel="009C0501">
          <w:rPr>
            <w:noProof/>
            <w:webHidden/>
          </w:rPr>
        </w:r>
        <w:r w:rsidR="0060126E" w:rsidDel="009C0501">
          <w:rPr>
            <w:noProof/>
            <w:webHidden/>
          </w:rPr>
          <w:fldChar w:fldCharType="separate"/>
        </w:r>
        <w:r w:rsidR="0060126E" w:rsidDel="009C0501">
          <w:rPr>
            <w:noProof/>
            <w:webHidden/>
          </w:rPr>
          <w:delText>44</w:delText>
        </w:r>
        <w:r w:rsidR="0060126E" w:rsidDel="009C0501">
          <w:rPr>
            <w:noProof/>
            <w:webHidden/>
          </w:rPr>
          <w:fldChar w:fldCharType="end"/>
        </w:r>
        <w:r w:rsidDel="009C0501">
          <w:rPr>
            <w:noProof/>
          </w:rPr>
          <w:fldChar w:fldCharType="end"/>
        </w:r>
      </w:del>
    </w:p>
    <w:p w14:paraId="124FB0BD" w14:textId="4833749A" w:rsidR="0060126E" w:rsidDel="009C0501" w:rsidRDefault="009C0501">
      <w:pPr>
        <w:pStyle w:val="TOC2"/>
        <w:tabs>
          <w:tab w:val="right" w:leader="dot" w:pos="8900"/>
        </w:tabs>
        <w:rPr>
          <w:del w:id="293" w:author="Tom Bergeron" w:date="2020-10-06T17:44:00Z"/>
          <w:rFonts w:asciiTheme="minorHAnsi" w:eastAsiaTheme="minorEastAsia" w:hAnsiTheme="minorHAnsi" w:cstheme="minorBidi"/>
          <w:smallCaps w:val="0"/>
          <w:noProof/>
          <w:sz w:val="22"/>
          <w:szCs w:val="22"/>
        </w:rPr>
      </w:pPr>
      <w:del w:id="294" w:author="Tom Bergeron" w:date="2020-10-06T17:44:00Z">
        <w:r w:rsidDel="009C0501">
          <w:rPr>
            <w:noProof/>
          </w:rPr>
          <w:fldChar w:fldCharType="begin"/>
        </w:r>
        <w:r w:rsidDel="009C0501">
          <w:rPr>
            <w:noProof/>
          </w:rPr>
          <w:delInstrText xml:space="preserve"> HYPERLINK \l "_Toc532827247" </w:delInstrText>
        </w:r>
        <w:r w:rsidDel="009C0501">
          <w:rPr>
            <w:noProof/>
          </w:rPr>
          <w:fldChar w:fldCharType="separate"/>
        </w:r>
      </w:del>
      <w:ins w:id="295" w:author="Tom Bergeron" w:date="2020-10-06T17:44:00Z">
        <w:r>
          <w:rPr>
            <w:b/>
            <w:bCs/>
            <w:noProof/>
          </w:rPr>
          <w:t>Error! Hyperlink reference not valid.</w:t>
        </w:r>
      </w:ins>
      <w:del w:id="296" w:author="Tom Bergeron" w:date="2020-10-06T17:44:00Z">
        <w:r w:rsidR="0060126E" w:rsidRPr="001977E3" w:rsidDel="009C0501">
          <w:rPr>
            <w:rStyle w:val="Hyperlink"/>
            <w:noProof/>
          </w:rPr>
          <w:delText>Set Different Top and Bottom Set Point Temperatures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_Toc532827247 \h </w:delInstrText>
        </w:r>
        <w:r w:rsidR="0060126E" w:rsidDel="009C0501">
          <w:rPr>
            <w:noProof/>
            <w:webHidden/>
          </w:rPr>
        </w:r>
        <w:r w:rsidR="0060126E" w:rsidDel="009C0501">
          <w:rPr>
            <w:noProof/>
            <w:webHidden/>
          </w:rPr>
          <w:fldChar w:fldCharType="separate"/>
        </w:r>
        <w:r w:rsidR="0060126E" w:rsidDel="009C0501">
          <w:rPr>
            <w:noProof/>
            <w:webHidden/>
          </w:rPr>
          <w:delText>45</w:delText>
        </w:r>
        <w:r w:rsidR="0060126E" w:rsidDel="009C0501">
          <w:rPr>
            <w:noProof/>
            <w:webHidden/>
          </w:rPr>
          <w:fldChar w:fldCharType="end"/>
        </w:r>
        <w:r w:rsidDel="009C0501">
          <w:rPr>
            <w:noProof/>
          </w:rPr>
          <w:fldChar w:fldCharType="end"/>
        </w:r>
      </w:del>
    </w:p>
    <w:p w14:paraId="163BF6BD" w14:textId="0602B71A" w:rsidR="0060126E" w:rsidDel="009C0501" w:rsidRDefault="009C0501">
      <w:pPr>
        <w:pStyle w:val="TOC1"/>
        <w:tabs>
          <w:tab w:val="right" w:leader="dot" w:pos="8900"/>
        </w:tabs>
        <w:rPr>
          <w:del w:id="297" w:author="Tom Bergeron" w:date="2020-10-06T17:44:00Z"/>
          <w:rFonts w:asciiTheme="minorHAnsi" w:eastAsiaTheme="minorEastAsia" w:hAnsiTheme="minorHAnsi" w:cstheme="minorBidi"/>
          <w:b w:val="0"/>
          <w:caps w:val="0"/>
          <w:noProof/>
          <w:sz w:val="22"/>
          <w:szCs w:val="22"/>
        </w:rPr>
      </w:pPr>
      <w:del w:id="298" w:author="Tom Bergeron" w:date="2020-10-06T17:44:00Z">
        <w:r w:rsidDel="009C0501">
          <w:rPr>
            <w:noProof/>
          </w:rPr>
          <w:fldChar w:fldCharType="begin"/>
        </w:r>
        <w:r w:rsidDel="009C0501">
          <w:rPr>
            <w:noProof/>
          </w:rPr>
          <w:delInstrText xml:space="preserve"> HYPERLINK \l "_Toc532827248" </w:delInstrText>
        </w:r>
        <w:r w:rsidDel="009C0501">
          <w:rPr>
            <w:noProof/>
          </w:rPr>
          <w:fldChar w:fldCharType="separate"/>
        </w:r>
      </w:del>
      <w:ins w:id="299" w:author="Tom Bergeron" w:date="2020-10-06T17:44:00Z">
        <w:r>
          <w:rPr>
            <w:b w:val="0"/>
            <w:bCs/>
            <w:noProof/>
          </w:rPr>
          <w:t>Error! Hyperlink reference not valid.</w:t>
        </w:r>
      </w:ins>
      <w:del w:id="300" w:author="Tom Bergeron" w:date="2020-10-06T17:44:00Z">
        <w:r w:rsidR="0060126E" w:rsidRPr="001977E3" w:rsidDel="009C0501">
          <w:rPr>
            <w:rStyle w:val="Hyperlink"/>
            <w:noProof/>
          </w:rPr>
          <w:delText>Profile Explorer</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_Toc532827248 \h </w:delInstrText>
        </w:r>
        <w:r w:rsidR="0060126E" w:rsidDel="009C0501">
          <w:rPr>
            <w:noProof/>
            <w:webHidden/>
          </w:rPr>
        </w:r>
        <w:r w:rsidR="0060126E" w:rsidDel="009C0501">
          <w:rPr>
            <w:noProof/>
            <w:webHidden/>
          </w:rPr>
          <w:fldChar w:fldCharType="separate"/>
        </w:r>
        <w:r w:rsidR="0060126E" w:rsidDel="009C0501">
          <w:rPr>
            <w:noProof/>
            <w:webHidden/>
          </w:rPr>
          <w:delText>49</w:delText>
        </w:r>
        <w:r w:rsidR="0060126E" w:rsidDel="009C0501">
          <w:rPr>
            <w:noProof/>
            <w:webHidden/>
          </w:rPr>
          <w:fldChar w:fldCharType="end"/>
        </w:r>
        <w:r w:rsidDel="009C0501">
          <w:rPr>
            <w:noProof/>
          </w:rPr>
          <w:fldChar w:fldCharType="end"/>
        </w:r>
      </w:del>
    </w:p>
    <w:p w14:paraId="15756D5B" w14:textId="263576BD" w:rsidR="0060126E" w:rsidDel="009C0501" w:rsidRDefault="009C0501">
      <w:pPr>
        <w:pStyle w:val="TOC2"/>
        <w:tabs>
          <w:tab w:val="right" w:leader="dot" w:pos="8900"/>
        </w:tabs>
        <w:rPr>
          <w:del w:id="301" w:author="Tom Bergeron" w:date="2020-10-06T17:44:00Z"/>
          <w:rFonts w:asciiTheme="minorHAnsi" w:eastAsiaTheme="minorEastAsia" w:hAnsiTheme="minorHAnsi" w:cstheme="minorBidi"/>
          <w:smallCaps w:val="0"/>
          <w:noProof/>
          <w:sz w:val="22"/>
          <w:szCs w:val="22"/>
        </w:rPr>
      </w:pPr>
      <w:del w:id="302" w:author="Tom Bergeron" w:date="2020-10-06T17:44:00Z">
        <w:r w:rsidDel="009C0501">
          <w:rPr>
            <w:noProof/>
          </w:rPr>
          <w:fldChar w:fldCharType="begin"/>
        </w:r>
        <w:r w:rsidDel="009C0501">
          <w:rPr>
            <w:noProof/>
          </w:rPr>
          <w:delInstrText xml:space="preserve"> HYPERLINK \l "_Toc532827249" </w:delInstrText>
        </w:r>
        <w:r w:rsidDel="009C0501">
          <w:rPr>
            <w:noProof/>
          </w:rPr>
          <w:fldChar w:fldCharType="separate"/>
        </w:r>
      </w:del>
      <w:ins w:id="303" w:author="Tom Bergeron" w:date="2020-10-06T17:44:00Z">
        <w:r>
          <w:rPr>
            <w:b/>
            <w:bCs/>
            <w:noProof/>
          </w:rPr>
          <w:t>Error! Hyperlink reference not valid.</w:t>
        </w:r>
      </w:ins>
      <w:del w:id="304" w:author="Tom Bergeron" w:date="2020-10-06T17:44:00Z">
        <w:r w:rsidR="0060126E" w:rsidRPr="001977E3" w:rsidDel="009C0501">
          <w:rPr>
            <w:rStyle w:val="Hyperlink"/>
            <w:noProof/>
          </w:rPr>
          <w:delText>Browse for Historical Data</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_Toc532827249 \h </w:delInstrText>
        </w:r>
        <w:r w:rsidR="0060126E" w:rsidDel="009C0501">
          <w:rPr>
            <w:noProof/>
            <w:webHidden/>
          </w:rPr>
        </w:r>
        <w:r w:rsidR="0060126E" w:rsidDel="009C0501">
          <w:rPr>
            <w:noProof/>
            <w:webHidden/>
          </w:rPr>
          <w:fldChar w:fldCharType="separate"/>
        </w:r>
        <w:r w:rsidR="0060126E" w:rsidDel="009C0501">
          <w:rPr>
            <w:noProof/>
            <w:webHidden/>
          </w:rPr>
          <w:delText>50</w:delText>
        </w:r>
        <w:r w:rsidR="0060126E" w:rsidDel="009C0501">
          <w:rPr>
            <w:noProof/>
            <w:webHidden/>
          </w:rPr>
          <w:fldChar w:fldCharType="end"/>
        </w:r>
        <w:r w:rsidDel="009C0501">
          <w:rPr>
            <w:noProof/>
          </w:rPr>
          <w:fldChar w:fldCharType="end"/>
        </w:r>
      </w:del>
    </w:p>
    <w:p w14:paraId="54F0F47B" w14:textId="16CEAC85" w:rsidR="0060126E" w:rsidDel="009C0501" w:rsidRDefault="009C0501">
      <w:pPr>
        <w:pStyle w:val="TOC2"/>
        <w:tabs>
          <w:tab w:val="right" w:leader="dot" w:pos="8900"/>
        </w:tabs>
        <w:rPr>
          <w:del w:id="305" w:author="Tom Bergeron" w:date="2020-10-06T17:44:00Z"/>
          <w:rFonts w:asciiTheme="minorHAnsi" w:eastAsiaTheme="minorEastAsia" w:hAnsiTheme="minorHAnsi" w:cstheme="minorBidi"/>
          <w:smallCaps w:val="0"/>
          <w:noProof/>
          <w:sz w:val="22"/>
          <w:szCs w:val="22"/>
        </w:rPr>
      </w:pPr>
      <w:del w:id="306" w:author="Tom Bergeron" w:date="2020-10-06T17:44:00Z">
        <w:r w:rsidDel="009C0501">
          <w:rPr>
            <w:noProof/>
          </w:rPr>
          <w:fldChar w:fldCharType="begin"/>
        </w:r>
        <w:r w:rsidDel="009C0501">
          <w:rPr>
            <w:noProof/>
          </w:rPr>
          <w:delInstrText xml:space="preserve"> HYPERLINK \l "_Toc532827250" </w:delInstrText>
        </w:r>
        <w:r w:rsidDel="009C0501">
          <w:rPr>
            <w:noProof/>
          </w:rPr>
          <w:fldChar w:fldCharType="separate"/>
        </w:r>
      </w:del>
      <w:ins w:id="307" w:author="Tom Bergeron" w:date="2020-10-06T17:44:00Z">
        <w:r>
          <w:rPr>
            <w:b/>
            <w:bCs/>
            <w:noProof/>
          </w:rPr>
          <w:t>Error! Hyperlink reference not valid.</w:t>
        </w:r>
      </w:ins>
      <w:del w:id="308" w:author="Tom Bergeron" w:date="2020-10-06T17:44:00Z">
        <w:r w:rsidR="0060126E" w:rsidRPr="001977E3" w:rsidDel="009C0501">
          <w:rPr>
            <w:rStyle w:val="Hyperlink"/>
            <w:noProof/>
          </w:rPr>
          <w:delText>View Historical Data Over a Network (History Mode)</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_Toc532827250 \h </w:delInstrText>
        </w:r>
        <w:r w:rsidR="0060126E" w:rsidDel="009C0501">
          <w:rPr>
            <w:noProof/>
            <w:webHidden/>
          </w:rPr>
        </w:r>
        <w:r w:rsidR="0060126E" w:rsidDel="009C0501">
          <w:rPr>
            <w:noProof/>
            <w:webHidden/>
          </w:rPr>
          <w:fldChar w:fldCharType="separate"/>
        </w:r>
        <w:r w:rsidR="0060126E" w:rsidDel="009C0501">
          <w:rPr>
            <w:noProof/>
            <w:webHidden/>
          </w:rPr>
          <w:delText>50</w:delText>
        </w:r>
        <w:r w:rsidR="0060126E" w:rsidDel="009C0501">
          <w:rPr>
            <w:noProof/>
            <w:webHidden/>
          </w:rPr>
          <w:fldChar w:fldCharType="end"/>
        </w:r>
        <w:r w:rsidDel="009C0501">
          <w:rPr>
            <w:noProof/>
          </w:rPr>
          <w:fldChar w:fldCharType="end"/>
        </w:r>
      </w:del>
    </w:p>
    <w:p w14:paraId="3ADFE3E8" w14:textId="228B1F9F" w:rsidR="0060126E" w:rsidDel="009C0501" w:rsidRDefault="009C0501">
      <w:pPr>
        <w:pStyle w:val="TOC2"/>
        <w:tabs>
          <w:tab w:val="right" w:leader="dot" w:pos="8900"/>
        </w:tabs>
        <w:rPr>
          <w:del w:id="309" w:author="Tom Bergeron" w:date="2020-10-06T17:44:00Z"/>
          <w:rFonts w:asciiTheme="minorHAnsi" w:eastAsiaTheme="minorEastAsia" w:hAnsiTheme="minorHAnsi" w:cstheme="minorBidi"/>
          <w:smallCaps w:val="0"/>
          <w:noProof/>
          <w:sz w:val="22"/>
          <w:szCs w:val="22"/>
        </w:rPr>
      </w:pPr>
      <w:del w:id="310" w:author="Tom Bergeron" w:date="2020-10-06T17:44:00Z">
        <w:r w:rsidDel="009C0501">
          <w:rPr>
            <w:noProof/>
          </w:rPr>
          <w:fldChar w:fldCharType="begin"/>
        </w:r>
        <w:r w:rsidDel="009C0501">
          <w:rPr>
            <w:noProof/>
          </w:rPr>
          <w:delInstrText xml:space="preserve"> HYPERLINK \l "_Toc532827251" </w:delInstrText>
        </w:r>
        <w:r w:rsidDel="009C0501">
          <w:rPr>
            <w:noProof/>
          </w:rPr>
          <w:fldChar w:fldCharType="separate"/>
        </w:r>
      </w:del>
      <w:ins w:id="311" w:author="Tom Bergeron" w:date="2020-10-06T17:44:00Z">
        <w:r>
          <w:rPr>
            <w:b/>
            <w:bCs/>
            <w:noProof/>
          </w:rPr>
          <w:t>Error! Hyperlink reference not valid.</w:t>
        </w:r>
      </w:ins>
      <w:del w:id="312" w:author="Tom Bergeron" w:date="2020-10-06T17:44:00Z">
        <w:r w:rsidR="0060126E" w:rsidRPr="001977E3" w:rsidDel="009C0501">
          <w:rPr>
            <w:rStyle w:val="Hyperlink"/>
            <w:noProof/>
          </w:rPr>
          <w:delText>Profile Explorer – Virtual Profiling</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_Toc532827251 \h </w:delInstrText>
        </w:r>
        <w:r w:rsidR="0060126E" w:rsidDel="009C0501">
          <w:rPr>
            <w:noProof/>
            <w:webHidden/>
          </w:rPr>
        </w:r>
        <w:r w:rsidR="0060126E" w:rsidDel="009C0501">
          <w:rPr>
            <w:noProof/>
            <w:webHidden/>
          </w:rPr>
          <w:fldChar w:fldCharType="separate"/>
        </w:r>
        <w:r w:rsidR="0060126E" w:rsidDel="009C0501">
          <w:rPr>
            <w:noProof/>
            <w:webHidden/>
          </w:rPr>
          <w:delText>52</w:delText>
        </w:r>
        <w:r w:rsidR="0060126E" w:rsidDel="009C0501">
          <w:rPr>
            <w:noProof/>
            <w:webHidden/>
          </w:rPr>
          <w:fldChar w:fldCharType="end"/>
        </w:r>
        <w:r w:rsidDel="009C0501">
          <w:rPr>
            <w:noProof/>
          </w:rPr>
          <w:fldChar w:fldCharType="end"/>
        </w:r>
      </w:del>
    </w:p>
    <w:p w14:paraId="3A37113A" w14:textId="5DE46565" w:rsidR="0060126E" w:rsidDel="009C0501" w:rsidRDefault="009C0501">
      <w:pPr>
        <w:pStyle w:val="TOC2"/>
        <w:tabs>
          <w:tab w:val="right" w:leader="dot" w:pos="8900"/>
        </w:tabs>
        <w:rPr>
          <w:del w:id="313" w:author="Tom Bergeron" w:date="2020-10-06T17:44:00Z"/>
          <w:rFonts w:asciiTheme="minorHAnsi" w:eastAsiaTheme="minorEastAsia" w:hAnsiTheme="minorHAnsi" w:cstheme="minorBidi"/>
          <w:smallCaps w:val="0"/>
          <w:noProof/>
          <w:sz w:val="22"/>
          <w:szCs w:val="22"/>
        </w:rPr>
      </w:pPr>
      <w:del w:id="314" w:author="Tom Bergeron" w:date="2020-10-06T17:44:00Z">
        <w:r w:rsidDel="009C0501">
          <w:rPr>
            <w:noProof/>
          </w:rPr>
          <w:fldChar w:fldCharType="begin"/>
        </w:r>
        <w:r w:rsidDel="009C0501">
          <w:rPr>
            <w:noProof/>
          </w:rPr>
          <w:delInstrText xml:space="preserve"> HYPERLINK \l "_Toc532827252" </w:delInstrText>
        </w:r>
        <w:r w:rsidDel="009C0501">
          <w:rPr>
            <w:noProof/>
          </w:rPr>
          <w:fldChar w:fldCharType="separate"/>
        </w:r>
      </w:del>
      <w:ins w:id="315" w:author="Tom Bergeron" w:date="2020-10-06T17:44:00Z">
        <w:r>
          <w:rPr>
            <w:b/>
            <w:bCs/>
            <w:noProof/>
          </w:rPr>
          <w:t>Error! Hyperlink reference not valid.</w:t>
        </w:r>
      </w:ins>
      <w:del w:id="316" w:author="Tom Bergeron" w:date="2020-10-06T17:44:00Z">
        <w:r w:rsidR="0060126E" w:rsidRPr="001977E3" w:rsidDel="009C0501">
          <w:rPr>
            <w:rStyle w:val="Hyperlink"/>
            <w:noProof/>
          </w:rPr>
          <w:delText>Access History Data Backup Files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_Toc532827252 \h </w:delInstrText>
        </w:r>
        <w:r w:rsidR="0060126E" w:rsidDel="009C0501">
          <w:rPr>
            <w:noProof/>
            <w:webHidden/>
          </w:rPr>
        </w:r>
        <w:r w:rsidR="0060126E" w:rsidDel="009C0501">
          <w:rPr>
            <w:noProof/>
            <w:webHidden/>
          </w:rPr>
          <w:fldChar w:fldCharType="separate"/>
        </w:r>
        <w:r w:rsidR="0060126E" w:rsidDel="009C0501">
          <w:rPr>
            <w:noProof/>
            <w:webHidden/>
          </w:rPr>
          <w:delText>54</w:delText>
        </w:r>
        <w:r w:rsidR="0060126E" w:rsidDel="009C0501">
          <w:rPr>
            <w:noProof/>
            <w:webHidden/>
          </w:rPr>
          <w:fldChar w:fldCharType="end"/>
        </w:r>
        <w:r w:rsidDel="009C0501">
          <w:rPr>
            <w:noProof/>
          </w:rPr>
          <w:fldChar w:fldCharType="end"/>
        </w:r>
      </w:del>
    </w:p>
    <w:p w14:paraId="6D9C9EA8" w14:textId="4E2205DF" w:rsidR="0060126E" w:rsidDel="009C0501" w:rsidRDefault="009C0501">
      <w:pPr>
        <w:pStyle w:val="TOC2"/>
        <w:tabs>
          <w:tab w:val="right" w:leader="dot" w:pos="8900"/>
        </w:tabs>
        <w:rPr>
          <w:del w:id="317" w:author="Tom Bergeron" w:date="2020-10-06T17:44:00Z"/>
          <w:rFonts w:asciiTheme="minorHAnsi" w:eastAsiaTheme="minorEastAsia" w:hAnsiTheme="minorHAnsi" w:cstheme="minorBidi"/>
          <w:smallCaps w:val="0"/>
          <w:noProof/>
          <w:sz w:val="22"/>
          <w:szCs w:val="22"/>
        </w:rPr>
      </w:pPr>
      <w:del w:id="318" w:author="Tom Bergeron" w:date="2020-10-06T17:44:00Z">
        <w:r w:rsidDel="009C0501">
          <w:rPr>
            <w:noProof/>
          </w:rPr>
          <w:fldChar w:fldCharType="begin"/>
        </w:r>
        <w:r w:rsidDel="009C0501">
          <w:rPr>
            <w:noProof/>
          </w:rPr>
          <w:delInstrText xml:space="preserve"> HYPERLINK \l "_Toc532827253" </w:delInstrText>
        </w:r>
        <w:r w:rsidDel="009C0501">
          <w:rPr>
            <w:noProof/>
          </w:rPr>
          <w:fldChar w:fldCharType="separate"/>
        </w:r>
      </w:del>
      <w:ins w:id="319" w:author="Tom Bergeron" w:date="2020-10-06T17:44:00Z">
        <w:r>
          <w:rPr>
            <w:b/>
            <w:bCs/>
            <w:noProof/>
          </w:rPr>
          <w:t>Error! Hyperlink reference not valid.</w:t>
        </w:r>
      </w:ins>
      <w:del w:id="320" w:author="Tom Bergeron" w:date="2020-10-06T17:44:00Z">
        <w:r w:rsidR="0060126E" w:rsidRPr="001977E3" w:rsidDel="009C0501">
          <w:rPr>
            <w:rStyle w:val="Hyperlink"/>
            <w:noProof/>
          </w:rPr>
          <w:delText>Insert Data Files from an Outside Source</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_Toc532827253 \h </w:delInstrText>
        </w:r>
        <w:r w:rsidR="0060126E" w:rsidDel="009C0501">
          <w:rPr>
            <w:noProof/>
            <w:webHidden/>
          </w:rPr>
        </w:r>
        <w:r w:rsidR="0060126E" w:rsidDel="009C0501">
          <w:rPr>
            <w:noProof/>
            <w:webHidden/>
          </w:rPr>
          <w:fldChar w:fldCharType="separate"/>
        </w:r>
        <w:r w:rsidR="0060126E" w:rsidDel="009C0501">
          <w:rPr>
            <w:noProof/>
            <w:webHidden/>
          </w:rPr>
          <w:delText>54</w:delText>
        </w:r>
        <w:r w:rsidR="0060126E" w:rsidDel="009C0501">
          <w:rPr>
            <w:noProof/>
            <w:webHidden/>
          </w:rPr>
          <w:fldChar w:fldCharType="end"/>
        </w:r>
        <w:r w:rsidDel="009C0501">
          <w:rPr>
            <w:noProof/>
          </w:rPr>
          <w:fldChar w:fldCharType="end"/>
        </w:r>
      </w:del>
    </w:p>
    <w:p w14:paraId="2C7F82E7" w14:textId="0983E8FE" w:rsidR="0060126E" w:rsidDel="009C0501" w:rsidRDefault="009C0501">
      <w:pPr>
        <w:pStyle w:val="TOC2"/>
        <w:tabs>
          <w:tab w:val="right" w:leader="dot" w:pos="8900"/>
        </w:tabs>
        <w:rPr>
          <w:del w:id="321" w:author="Tom Bergeron" w:date="2020-10-06T17:44:00Z"/>
          <w:rFonts w:asciiTheme="minorHAnsi" w:eastAsiaTheme="minorEastAsia" w:hAnsiTheme="minorHAnsi" w:cstheme="minorBidi"/>
          <w:smallCaps w:val="0"/>
          <w:noProof/>
          <w:sz w:val="22"/>
          <w:szCs w:val="22"/>
        </w:rPr>
      </w:pPr>
      <w:del w:id="322" w:author="Tom Bergeron" w:date="2020-10-06T17:44:00Z">
        <w:r w:rsidDel="009C0501">
          <w:rPr>
            <w:noProof/>
          </w:rPr>
          <w:fldChar w:fldCharType="begin"/>
        </w:r>
        <w:r w:rsidDel="009C0501">
          <w:rPr>
            <w:noProof/>
          </w:rPr>
          <w:delInstrText xml:space="preserve"> HYPERLINK \l "_Toc532827254" </w:delInstrText>
        </w:r>
        <w:r w:rsidDel="009C0501">
          <w:rPr>
            <w:noProof/>
          </w:rPr>
          <w:fldChar w:fldCharType="separate"/>
        </w:r>
      </w:del>
      <w:ins w:id="323" w:author="Tom Bergeron" w:date="2020-10-06T17:44:00Z">
        <w:r>
          <w:rPr>
            <w:b/>
            <w:bCs/>
            <w:noProof/>
          </w:rPr>
          <w:t>Error! Hyperlink reference not valid.</w:t>
        </w:r>
      </w:ins>
      <w:del w:id="324" w:author="Tom Bergeron" w:date="2020-10-06T17:44:00Z">
        <w:r w:rsidR="0060126E" w:rsidRPr="001977E3" w:rsidDel="009C0501">
          <w:rPr>
            <w:rStyle w:val="Hyperlink"/>
            <w:noProof/>
          </w:rPr>
          <w:delText>Rename Profiles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_Toc532827254 \h </w:delInstrText>
        </w:r>
        <w:r w:rsidR="0060126E" w:rsidDel="009C0501">
          <w:rPr>
            <w:noProof/>
            <w:webHidden/>
          </w:rPr>
        </w:r>
        <w:r w:rsidR="0060126E" w:rsidDel="009C0501">
          <w:rPr>
            <w:noProof/>
            <w:webHidden/>
          </w:rPr>
          <w:fldChar w:fldCharType="separate"/>
        </w:r>
        <w:r w:rsidR="0060126E" w:rsidDel="009C0501">
          <w:rPr>
            <w:noProof/>
            <w:webHidden/>
          </w:rPr>
          <w:delText>54</w:delText>
        </w:r>
        <w:r w:rsidR="0060126E" w:rsidDel="009C0501">
          <w:rPr>
            <w:noProof/>
            <w:webHidden/>
          </w:rPr>
          <w:fldChar w:fldCharType="end"/>
        </w:r>
        <w:r w:rsidDel="009C0501">
          <w:rPr>
            <w:noProof/>
          </w:rPr>
          <w:fldChar w:fldCharType="end"/>
        </w:r>
      </w:del>
    </w:p>
    <w:p w14:paraId="32CD92BD" w14:textId="79B3076B" w:rsidR="0060126E" w:rsidDel="009C0501" w:rsidRDefault="009C0501">
      <w:pPr>
        <w:pStyle w:val="TOC1"/>
        <w:tabs>
          <w:tab w:val="right" w:leader="dot" w:pos="8900"/>
        </w:tabs>
        <w:rPr>
          <w:del w:id="325" w:author="Tom Bergeron" w:date="2020-10-06T17:44:00Z"/>
          <w:rFonts w:asciiTheme="minorHAnsi" w:eastAsiaTheme="minorEastAsia" w:hAnsiTheme="minorHAnsi" w:cstheme="minorBidi"/>
          <w:b w:val="0"/>
          <w:caps w:val="0"/>
          <w:noProof/>
          <w:sz w:val="22"/>
          <w:szCs w:val="22"/>
        </w:rPr>
      </w:pPr>
      <w:del w:id="326" w:author="Tom Bergeron" w:date="2020-10-06T17:44:00Z">
        <w:r w:rsidDel="009C0501">
          <w:rPr>
            <w:noProof/>
          </w:rPr>
          <w:fldChar w:fldCharType="begin"/>
        </w:r>
        <w:r w:rsidDel="009C0501">
          <w:rPr>
            <w:noProof/>
          </w:rPr>
          <w:delInstrText xml:space="preserve"> HYPERLINK \l "_Toc532827255" </w:delInstrText>
        </w:r>
        <w:r w:rsidDel="009C0501">
          <w:rPr>
            <w:noProof/>
          </w:rPr>
          <w:fldChar w:fldCharType="separate"/>
        </w:r>
      </w:del>
      <w:ins w:id="327" w:author="Tom Bergeron" w:date="2020-10-06T17:44:00Z">
        <w:r>
          <w:rPr>
            <w:b w:val="0"/>
            <w:bCs/>
            <w:noProof/>
          </w:rPr>
          <w:t>Error! Hyperlink reference not valid.</w:t>
        </w:r>
      </w:ins>
      <w:del w:id="328" w:author="Tom Bergeron" w:date="2020-10-06T17:44:00Z">
        <w:r w:rsidR="0060126E" w:rsidRPr="001977E3" w:rsidDel="009C0501">
          <w:rPr>
            <w:rStyle w:val="Hyperlink"/>
            <w:noProof/>
          </w:rPr>
          <w:delText>Virtual Profiling</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_Toc532827255 \h </w:delInstrText>
        </w:r>
        <w:r w:rsidR="0060126E" w:rsidDel="009C0501">
          <w:rPr>
            <w:noProof/>
            <w:webHidden/>
          </w:rPr>
        </w:r>
        <w:r w:rsidR="0060126E" w:rsidDel="009C0501">
          <w:rPr>
            <w:noProof/>
            <w:webHidden/>
          </w:rPr>
          <w:fldChar w:fldCharType="separate"/>
        </w:r>
        <w:r w:rsidR="0060126E" w:rsidDel="009C0501">
          <w:rPr>
            <w:noProof/>
            <w:webHidden/>
          </w:rPr>
          <w:delText>55</w:delText>
        </w:r>
        <w:r w:rsidR="0060126E" w:rsidDel="009C0501">
          <w:rPr>
            <w:noProof/>
            <w:webHidden/>
          </w:rPr>
          <w:fldChar w:fldCharType="end"/>
        </w:r>
        <w:r w:rsidDel="009C0501">
          <w:rPr>
            <w:noProof/>
          </w:rPr>
          <w:fldChar w:fldCharType="end"/>
        </w:r>
      </w:del>
    </w:p>
    <w:p w14:paraId="138326B1" w14:textId="33F5CDF2" w:rsidR="0060126E" w:rsidDel="009C0501" w:rsidRDefault="009C0501">
      <w:pPr>
        <w:pStyle w:val="TOC2"/>
        <w:tabs>
          <w:tab w:val="right" w:leader="dot" w:pos="8900"/>
        </w:tabs>
        <w:rPr>
          <w:del w:id="329" w:author="Tom Bergeron" w:date="2020-10-06T17:44:00Z"/>
          <w:rFonts w:asciiTheme="minorHAnsi" w:eastAsiaTheme="minorEastAsia" w:hAnsiTheme="minorHAnsi" w:cstheme="minorBidi"/>
          <w:smallCaps w:val="0"/>
          <w:noProof/>
          <w:sz w:val="22"/>
          <w:szCs w:val="22"/>
        </w:rPr>
      </w:pPr>
      <w:del w:id="330" w:author="Tom Bergeron" w:date="2020-10-06T17:44:00Z">
        <w:r w:rsidDel="009C0501">
          <w:rPr>
            <w:noProof/>
          </w:rPr>
          <w:fldChar w:fldCharType="begin"/>
        </w:r>
        <w:r w:rsidDel="009C0501">
          <w:rPr>
            <w:noProof/>
          </w:rPr>
          <w:delInstrText xml:space="preserve"> HYPERLINK \l "_Toc532827256" </w:delInstrText>
        </w:r>
        <w:r w:rsidDel="009C0501">
          <w:rPr>
            <w:noProof/>
          </w:rPr>
          <w:fldChar w:fldCharType="separate"/>
        </w:r>
      </w:del>
      <w:ins w:id="331" w:author="Tom Bergeron" w:date="2020-10-06T17:44:00Z">
        <w:r>
          <w:rPr>
            <w:b/>
            <w:bCs/>
            <w:noProof/>
          </w:rPr>
          <w:t>Error! Hyperlink reference not valid.</w:t>
        </w:r>
      </w:ins>
      <w:del w:id="332" w:author="Tom Bergeron" w:date="2020-10-06T17:44:00Z">
        <w:r w:rsidR="0060126E" w:rsidRPr="001977E3" w:rsidDel="009C0501">
          <w:rPr>
            <w:rStyle w:val="Hyperlink"/>
            <w:noProof/>
          </w:rPr>
          <w:delText>Get a Valid Baseline Profile</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_Toc532827256 \h </w:delInstrText>
        </w:r>
        <w:r w:rsidR="0060126E" w:rsidDel="009C0501">
          <w:rPr>
            <w:noProof/>
            <w:webHidden/>
          </w:rPr>
        </w:r>
        <w:r w:rsidR="0060126E" w:rsidDel="009C0501">
          <w:rPr>
            <w:noProof/>
            <w:webHidden/>
          </w:rPr>
          <w:fldChar w:fldCharType="separate"/>
        </w:r>
        <w:r w:rsidR="0060126E" w:rsidDel="009C0501">
          <w:rPr>
            <w:noProof/>
            <w:webHidden/>
          </w:rPr>
          <w:delText>55</w:delText>
        </w:r>
        <w:r w:rsidR="0060126E" w:rsidDel="009C0501">
          <w:rPr>
            <w:noProof/>
            <w:webHidden/>
          </w:rPr>
          <w:fldChar w:fldCharType="end"/>
        </w:r>
        <w:r w:rsidDel="009C0501">
          <w:rPr>
            <w:noProof/>
          </w:rPr>
          <w:fldChar w:fldCharType="end"/>
        </w:r>
      </w:del>
    </w:p>
    <w:p w14:paraId="29701976" w14:textId="7E9A90CA" w:rsidR="0060126E" w:rsidDel="009C0501" w:rsidRDefault="009C0501">
      <w:pPr>
        <w:pStyle w:val="TOC2"/>
        <w:tabs>
          <w:tab w:val="right" w:leader="dot" w:pos="8900"/>
        </w:tabs>
        <w:rPr>
          <w:del w:id="333" w:author="Tom Bergeron" w:date="2020-10-06T17:44:00Z"/>
          <w:rFonts w:asciiTheme="minorHAnsi" w:eastAsiaTheme="minorEastAsia" w:hAnsiTheme="minorHAnsi" w:cstheme="minorBidi"/>
          <w:smallCaps w:val="0"/>
          <w:noProof/>
          <w:sz w:val="22"/>
          <w:szCs w:val="22"/>
        </w:rPr>
      </w:pPr>
      <w:del w:id="334" w:author="Tom Bergeron" w:date="2020-10-06T17:44:00Z">
        <w:r w:rsidDel="009C0501">
          <w:rPr>
            <w:noProof/>
          </w:rPr>
          <w:fldChar w:fldCharType="begin"/>
        </w:r>
        <w:r w:rsidDel="009C0501">
          <w:rPr>
            <w:noProof/>
          </w:rPr>
          <w:delInstrText xml:space="preserve"> HYPERLINK \l "_Toc532827257" </w:delInstrText>
        </w:r>
        <w:r w:rsidDel="009C0501">
          <w:rPr>
            <w:noProof/>
          </w:rPr>
          <w:fldChar w:fldCharType="separate"/>
        </w:r>
      </w:del>
      <w:ins w:id="335" w:author="Tom Bergeron" w:date="2020-10-06T17:44:00Z">
        <w:r>
          <w:rPr>
            <w:b/>
            <w:bCs/>
            <w:noProof/>
          </w:rPr>
          <w:t>Error! Hyperlink reference not valid.</w:t>
        </w:r>
      </w:ins>
      <w:del w:id="336" w:author="Tom Bergeron" w:date="2020-10-06T17:44:00Z">
        <w:r w:rsidR="0060126E" w:rsidRPr="001977E3" w:rsidDel="009C0501">
          <w:rPr>
            <w:rStyle w:val="Hyperlink"/>
            <w:noProof/>
          </w:rPr>
          <w:delText>Create/Load a Virtual Profile</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_Toc532827257 \h </w:delInstrText>
        </w:r>
        <w:r w:rsidR="0060126E" w:rsidDel="009C0501">
          <w:rPr>
            <w:noProof/>
            <w:webHidden/>
          </w:rPr>
        </w:r>
        <w:r w:rsidR="0060126E" w:rsidDel="009C0501">
          <w:rPr>
            <w:noProof/>
            <w:webHidden/>
          </w:rPr>
          <w:fldChar w:fldCharType="separate"/>
        </w:r>
        <w:r w:rsidR="0060126E" w:rsidDel="009C0501">
          <w:rPr>
            <w:noProof/>
            <w:webHidden/>
          </w:rPr>
          <w:delText>56</w:delText>
        </w:r>
        <w:r w:rsidR="0060126E" w:rsidDel="009C0501">
          <w:rPr>
            <w:noProof/>
            <w:webHidden/>
          </w:rPr>
          <w:fldChar w:fldCharType="end"/>
        </w:r>
        <w:r w:rsidDel="009C0501">
          <w:rPr>
            <w:noProof/>
          </w:rPr>
          <w:fldChar w:fldCharType="end"/>
        </w:r>
      </w:del>
    </w:p>
    <w:p w14:paraId="4C8D9072" w14:textId="58F5768D" w:rsidR="0060126E" w:rsidDel="009C0501" w:rsidRDefault="009C0501">
      <w:pPr>
        <w:pStyle w:val="TOC2"/>
        <w:tabs>
          <w:tab w:val="right" w:leader="dot" w:pos="8900"/>
        </w:tabs>
        <w:rPr>
          <w:del w:id="337" w:author="Tom Bergeron" w:date="2020-10-06T17:44:00Z"/>
          <w:rFonts w:asciiTheme="minorHAnsi" w:eastAsiaTheme="minorEastAsia" w:hAnsiTheme="minorHAnsi" w:cstheme="minorBidi"/>
          <w:smallCaps w:val="0"/>
          <w:noProof/>
          <w:sz w:val="22"/>
          <w:szCs w:val="22"/>
        </w:rPr>
      </w:pPr>
      <w:del w:id="338" w:author="Tom Bergeron" w:date="2020-10-06T17:44:00Z">
        <w:r w:rsidDel="009C0501">
          <w:rPr>
            <w:noProof/>
          </w:rPr>
          <w:fldChar w:fldCharType="begin"/>
        </w:r>
        <w:r w:rsidDel="009C0501">
          <w:rPr>
            <w:noProof/>
          </w:rPr>
          <w:delInstrText xml:space="preserve"> HYPERLINK \l "_Toc532827258" </w:delInstrText>
        </w:r>
        <w:r w:rsidDel="009C0501">
          <w:rPr>
            <w:noProof/>
          </w:rPr>
          <w:fldChar w:fldCharType="separate"/>
        </w:r>
      </w:del>
      <w:ins w:id="339" w:author="Tom Bergeron" w:date="2020-10-06T17:44:00Z">
        <w:r>
          <w:rPr>
            <w:b/>
            <w:bCs/>
            <w:noProof/>
          </w:rPr>
          <w:t>Error! Hyperlink reference not valid.</w:t>
        </w:r>
      </w:ins>
      <w:del w:id="340" w:author="Tom Bergeron" w:date="2020-10-06T17:44:00Z">
        <w:r w:rsidR="0060126E" w:rsidRPr="001977E3" w:rsidDel="009C0501">
          <w:rPr>
            <w:rStyle w:val="Hyperlink"/>
            <w:noProof/>
          </w:rPr>
          <w:delText>Live Mode - General Tab</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_Toc532827258 \h </w:delInstrText>
        </w:r>
        <w:r w:rsidR="0060126E" w:rsidDel="009C0501">
          <w:rPr>
            <w:noProof/>
            <w:webHidden/>
          </w:rPr>
        </w:r>
        <w:r w:rsidR="0060126E" w:rsidDel="009C0501">
          <w:rPr>
            <w:noProof/>
            <w:webHidden/>
          </w:rPr>
          <w:fldChar w:fldCharType="separate"/>
        </w:r>
        <w:r w:rsidR="0060126E" w:rsidDel="009C0501">
          <w:rPr>
            <w:noProof/>
            <w:webHidden/>
          </w:rPr>
          <w:delText>57</w:delText>
        </w:r>
        <w:r w:rsidR="0060126E" w:rsidDel="009C0501">
          <w:rPr>
            <w:noProof/>
            <w:webHidden/>
          </w:rPr>
          <w:fldChar w:fldCharType="end"/>
        </w:r>
        <w:r w:rsidDel="009C0501">
          <w:rPr>
            <w:noProof/>
          </w:rPr>
          <w:fldChar w:fldCharType="end"/>
        </w:r>
      </w:del>
    </w:p>
    <w:p w14:paraId="6DEB3150" w14:textId="1BF432D3" w:rsidR="0060126E" w:rsidDel="009C0501" w:rsidRDefault="009C0501">
      <w:pPr>
        <w:pStyle w:val="TOC2"/>
        <w:tabs>
          <w:tab w:val="right" w:leader="dot" w:pos="8900"/>
        </w:tabs>
        <w:rPr>
          <w:del w:id="341" w:author="Tom Bergeron" w:date="2020-10-06T17:44:00Z"/>
          <w:rFonts w:asciiTheme="minorHAnsi" w:eastAsiaTheme="minorEastAsia" w:hAnsiTheme="minorHAnsi" w:cstheme="minorBidi"/>
          <w:smallCaps w:val="0"/>
          <w:noProof/>
          <w:sz w:val="22"/>
          <w:szCs w:val="22"/>
        </w:rPr>
      </w:pPr>
      <w:del w:id="342" w:author="Tom Bergeron" w:date="2020-10-06T17:44:00Z">
        <w:r w:rsidDel="009C0501">
          <w:rPr>
            <w:noProof/>
          </w:rPr>
          <w:fldChar w:fldCharType="begin"/>
        </w:r>
        <w:r w:rsidDel="009C0501">
          <w:rPr>
            <w:noProof/>
          </w:rPr>
          <w:delInstrText xml:space="preserve"> HYPERLINK \l "_Toc532827259" </w:delInstrText>
        </w:r>
        <w:r w:rsidDel="009C0501">
          <w:rPr>
            <w:noProof/>
          </w:rPr>
          <w:fldChar w:fldCharType="separate"/>
        </w:r>
      </w:del>
      <w:ins w:id="343" w:author="Tom Bergeron" w:date="2020-10-06T17:44:00Z">
        <w:r>
          <w:rPr>
            <w:b/>
            <w:bCs/>
            <w:noProof/>
          </w:rPr>
          <w:t>Error! Hyperlink reference not valid.</w:t>
        </w:r>
      </w:ins>
      <w:del w:id="344" w:author="Tom Bergeron" w:date="2020-10-06T17:44:00Z">
        <w:r w:rsidR="0060126E" w:rsidRPr="001977E3" w:rsidDel="009C0501">
          <w:rPr>
            <w:rStyle w:val="Hyperlink"/>
            <w:noProof/>
          </w:rPr>
          <w:delText>Live Mode - Description Tab</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_Toc532827259 \h </w:delInstrText>
        </w:r>
        <w:r w:rsidR="0060126E" w:rsidDel="009C0501">
          <w:rPr>
            <w:noProof/>
            <w:webHidden/>
          </w:rPr>
        </w:r>
        <w:r w:rsidR="0060126E" w:rsidDel="009C0501">
          <w:rPr>
            <w:noProof/>
            <w:webHidden/>
          </w:rPr>
          <w:fldChar w:fldCharType="separate"/>
        </w:r>
        <w:r w:rsidR="0060126E" w:rsidDel="009C0501">
          <w:rPr>
            <w:noProof/>
            <w:webHidden/>
          </w:rPr>
          <w:delText>60</w:delText>
        </w:r>
        <w:r w:rsidR="0060126E" w:rsidDel="009C0501">
          <w:rPr>
            <w:noProof/>
            <w:webHidden/>
          </w:rPr>
          <w:fldChar w:fldCharType="end"/>
        </w:r>
        <w:r w:rsidDel="009C0501">
          <w:rPr>
            <w:noProof/>
          </w:rPr>
          <w:fldChar w:fldCharType="end"/>
        </w:r>
      </w:del>
    </w:p>
    <w:p w14:paraId="72CFCA56" w14:textId="196F9EFB" w:rsidR="0060126E" w:rsidDel="009C0501" w:rsidRDefault="009C0501">
      <w:pPr>
        <w:pStyle w:val="TOC2"/>
        <w:tabs>
          <w:tab w:val="right" w:leader="dot" w:pos="8900"/>
        </w:tabs>
        <w:rPr>
          <w:del w:id="345" w:author="Tom Bergeron" w:date="2020-10-06T17:44:00Z"/>
          <w:rFonts w:asciiTheme="minorHAnsi" w:eastAsiaTheme="minorEastAsia" w:hAnsiTheme="minorHAnsi" w:cstheme="minorBidi"/>
          <w:smallCaps w:val="0"/>
          <w:noProof/>
          <w:sz w:val="22"/>
          <w:szCs w:val="22"/>
        </w:rPr>
      </w:pPr>
      <w:del w:id="346" w:author="Tom Bergeron" w:date="2020-10-06T17:44:00Z">
        <w:r w:rsidDel="009C0501">
          <w:rPr>
            <w:noProof/>
          </w:rPr>
          <w:fldChar w:fldCharType="begin"/>
        </w:r>
        <w:r w:rsidDel="009C0501">
          <w:rPr>
            <w:noProof/>
          </w:rPr>
          <w:delInstrText xml:space="preserve"> HYPERLINK \l "_Toc532827260" </w:delInstrText>
        </w:r>
        <w:r w:rsidDel="009C0501">
          <w:rPr>
            <w:noProof/>
          </w:rPr>
          <w:fldChar w:fldCharType="separate"/>
        </w:r>
      </w:del>
      <w:ins w:id="347" w:author="Tom Bergeron" w:date="2020-10-06T17:44:00Z">
        <w:r>
          <w:rPr>
            <w:b/>
            <w:bCs/>
            <w:noProof/>
          </w:rPr>
          <w:t>Error! Hyperlink reference not valid.</w:t>
        </w:r>
      </w:ins>
      <w:del w:id="348" w:author="Tom Bergeron" w:date="2020-10-06T17:44:00Z">
        <w:r w:rsidR="0060126E" w:rsidRPr="001977E3" w:rsidDel="009C0501">
          <w:rPr>
            <w:rStyle w:val="Hyperlink"/>
            <w:noProof/>
          </w:rPr>
          <w:delText>Verify the Virtual Profile</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_Toc532827260 \h </w:delInstrText>
        </w:r>
        <w:r w:rsidR="0060126E" w:rsidDel="009C0501">
          <w:rPr>
            <w:noProof/>
            <w:webHidden/>
          </w:rPr>
        </w:r>
        <w:r w:rsidR="0060126E" w:rsidDel="009C0501">
          <w:rPr>
            <w:noProof/>
            <w:webHidden/>
          </w:rPr>
          <w:fldChar w:fldCharType="separate"/>
        </w:r>
        <w:r w:rsidR="0060126E" w:rsidDel="009C0501">
          <w:rPr>
            <w:noProof/>
            <w:webHidden/>
          </w:rPr>
          <w:delText>60</w:delText>
        </w:r>
        <w:r w:rsidR="0060126E" w:rsidDel="009C0501">
          <w:rPr>
            <w:noProof/>
            <w:webHidden/>
          </w:rPr>
          <w:fldChar w:fldCharType="end"/>
        </w:r>
        <w:r w:rsidDel="009C0501">
          <w:rPr>
            <w:noProof/>
          </w:rPr>
          <w:fldChar w:fldCharType="end"/>
        </w:r>
      </w:del>
    </w:p>
    <w:p w14:paraId="2892443F" w14:textId="3756F168" w:rsidR="0060126E" w:rsidDel="009C0501" w:rsidRDefault="009C0501">
      <w:pPr>
        <w:pStyle w:val="TOC2"/>
        <w:tabs>
          <w:tab w:val="right" w:leader="dot" w:pos="8900"/>
        </w:tabs>
        <w:rPr>
          <w:del w:id="349" w:author="Tom Bergeron" w:date="2020-10-06T17:44:00Z"/>
          <w:rFonts w:asciiTheme="minorHAnsi" w:eastAsiaTheme="minorEastAsia" w:hAnsiTheme="minorHAnsi" w:cstheme="minorBidi"/>
          <w:smallCaps w:val="0"/>
          <w:noProof/>
          <w:sz w:val="22"/>
          <w:szCs w:val="22"/>
        </w:rPr>
      </w:pPr>
      <w:del w:id="350" w:author="Tom Bergeron" w:date="2020-10-06T17:44:00Z">
        <w:r w:rsidDel="009C0501">
          <w:rPr>
            <w:noProof/>
          </w:rPr>
          <w:fldChar w:fldCharType="begin"/>
        </w:r>
        <w:r w:rsidDel="009C0501">
          <w:rPr>
            <w:noProof/>
          </w:rPr>
          <w:delInstrText xml:space="preserve"> HYPERLINK \l "_Toc532827261" </w:delInstrText>
        </w:r>
        <w:r w:rsidDel="009C0501">
          <w:rPr>
            <w:noProof/>
          </w:rPr>
          <w:fldChar w:fldCharType="separate"/>
        </w:r>
      </w:del>
      <w:ins w:id="351" w:author="Tom Bergeron" w:date="2020-10-06T17:44:00Z">
        <w:r>
          <w:rPr>
            <w:b/>
            <w:bCs/>
            <w:noProof/>
          </w:rPr>
          <w:t>Error! Hyperlink reference not valid.</w:t>
        </w:r>
      </w:ins>
      <w:del w:id="352" w:author="Tom Bergeron" w:date="2020-10-06T17:44:00Z">
        <w:r w:rsidR="0060126E" w:rsidRPr="001977E3" w:rsidDel="009C0501">
          <w:rPr>
            <w:rStyle w:val="Hyperlink"/>
            <w:noProof/>
          </w:rPr>
          <w:delText>Historical Mode</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_Toc532827261 \h </w:delInstrText>
        </w:r>
        <w:r w:rsidR="0060126E" w:rsidDel="009C0501">
          <w:rPr>
            <w:noProof/>
            <w:webHidden/>
          </w:rPr>
        </w:r>
        <w:r w:rsidR="0060126E" w:rsidDel="009C0501">
          <w:rPr>
            <w:noProof/>
            <w:webHidden/>
          </w:rPr>
          <w:fldChar w:fldCharType="separate"/>
        </w:r>
        <w:r w:rsidR="0060126E" w:rsidDel="009C0501">
          <w:rPr>
            <w:noProof/>
            <w:webHidden/>
          </w:rPr>
          <w:delText>63</w:delText>
        </w:r>
        <w:r w:rsidR="0060126E" w:rsidDel="009C0501">
          <w:rPr>
            <w:noProof/>
            <w:webHidden/>
          </w:rPr>
          <w:fldChar w:fldCharType="end"/>
        </w:r>
        <w:r w:rsidDel="009C0501">
          <w:rPr>
            <w:noProof/>
          </w:rPr>
          <w:fldChar w:fldCharType="end"/>
        </w:r>
      </w:del>
    </w:p>
    <w:p w14:paraId="0E50FA3C" w14:textId="1C93CEEC" w:rsidR="0060126E" w:rsidDel="009C0501" w:rsidRDefault="009C0501">
      <w:pPr>
        <w:pStyle w:val="TOC2"/>
        <w:tabs>
          <w:tab w:val="right" w:leader="dot" w:pos="8900"/>
        </w:tabs>
        <w:rPr>
          <w:del w:id="353" w:author="Tom Bergeron" w:date="2020-10-06T17:44:00Z"/>
          <w:rFonts w:asciiTheme="minorHAnsi" w:eastAsiaTheme="minorEastAsia" w:hAnsiTheme="minorHAnsi" w:cstheme="minorBidi"/>
          <w:smallCaps w:val="0"/>
          <w:noProof/>
          <w:sz w:val="22"/>
          <w:szCs w:val="22"/>
        </w:rPr>
      </w:pPr>
      <w:del w:id="354" w:author="Tom Bergeron" w:date="2020-10-06T17:44:00Z">
        <w:r w:rsidDel="009C0501">
          <w:rPr>
            <w:noProof/>
          </w:rPr>
          <w:fldChar w:fldCharType="begin"/>
        </w:r>
        <w:r w:rsidDel="009C0501">
          <w:rPr>
            <w:noProof/>
          </w:rPr>
          <w:delInstrText xml:space="preserve"> HYPERLINK \l "_Toc532827262" </w:delInstrText>
        </w:r>
        <w:r w:rsidDel="009C0501">
          <w:rPr>
            <w:noProof/>
          </w:rPr>
          <w:fldChar w:fldCharType="separate"/>
        </w:r>
      </w:del>
      <w:ins w:id="355" w:author="Tom Bergeron" w:date="2020-10-06T17:44:00Z">
        <w:r>
          <w:rPr>
            <w:b/>
            <w:bCs/>
            <w:noProof/>
          </w:rPr>
          <w:t>Error! Hyperlink reference not valid.</w:t>
        </w:r>
      </w:ins>
      <w:del w:id="356" w:author="Tom Bergeron" w:date="2020-10-06T17:44:00Z">
        <w:r w:rsidR="0060126E" w:rsidRPr="001977E3" w:rsidDel="009C0501">
          <w:rPr>
            <w:rStyle w:val="Hyperlink"/>
            <w:noProof/>
          </w:rPr>
          <w:delText>Historical Mode - General Tab</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_Toc532827262 \h </w:delInstrText>
        </w:r>
        <w:r w:rsidR="0060126E" w:rsidDel="009C0501">
          <w:rPr>
            <w:noProof/>
            <w:webHidden/>
          </w:rPr>
        </w:r>
        <w:r w:rsidR="0060126E" w:rsidDel="009C0501">
          <w:rPr>
            <w:noProof/>
            <w:webHidden/>
          </w:rPr>
          <w:fldChar w:fldCharType="separate"/>
        </w:r>
        <w:r w:rsidR="0060126E" w:rsidDel="009C0501">
          <w:rPr>
            <w:noProof/>
            <w:webHidden/>
          </w:rPr>
          <w:delText>63</w:delText>
        </w:r>
        <w:r w:rsidR="0060126E" w:rsidDel="009C0501">
          <w:rPr>
            <w:noProof/>
            <w:webHidden/>
          </w:rPr>
          <w:fldChar w:fldCharType="end"/>
        </w:r>
        <w:r w:rsidDel="009C0501">
          <w:rPr>
            <w:noProof/>
          </w:rPr>
          <w:fldChar w:fldCharType="end"/>
        </w:r>
      </w:del>
    </w:p>
    <w:p w14:paraId="539C7F00" w14:textId="61F6F479" w:rsidR="0060126E" w:rsidDel="009C0501" w:rsidRDefault="009C0501">
      <w:pPr>
        <w:pStyle w:val="TOC2"/>
        <w:tabs>
          <w:tab w:val="right" w:leader="dot" w:pos="8900"/>
        </w:tabs>
        <w:rPr>
          <w:del w:id="357" w:author="Tom Bergeron" w:date="2020-10-06T17:44:00Z"/>
          <w:rFonts w:asciiTheme="minorHAnsi" w:eastAsiaTheme="minorEastAsia" w:hAnsiTheme="minorHAnsi" w:cstheme="minorBidi"/>
          <w:smallCaps w:val="0"/>
          <w:noProof/>
          <w:sz w:val="22"/>
          <w:szCs w:val="22"/>
        </w:rPr>
      </w:pPr>
      <w:del w:id="358" w:author="Tom Bergeron" w:date="2020-10-06T17:44:00Z">
        <w:r w:rsidDel="009C0501">
          <w:rPr>
            <w:noProof/>
          </w:rPr>
          <w:fldChar w:fldCharType="begin"/>
        </w:r>
        <w:r w:rsidDel="009C0501">
          <w:rPr>
            <w:noProof/>
          </w:rPr>
          <w:delInstrText xml:space="preserve"> HYPERLINK \l "_Toc532827263" </w:delInstrText>
        </w:r>
        <w:r w:rsidDel="009C0501">
          <w:rPr>
            <w:noProof/>
          </w:rPr>
          <w:fldChar w:fldCharType="separate"/>
        </w:r>
      </w:del>
      <w:ins w:id="359" w:author="Tom Bergeron" w:date="2020-10-06T17:44:00Z">
        <w:r>
          <w:rPr>
            <w:b/>
            <w:bCs/>
            <w:noProof/>
          </w:rPr>
          <w:t>Error! Hyperlink reference not valid.</w:t>
        </w:r>
      </w:ins>
      <w:del w:id="360" w:author="Tom Bergeron" w:date="2020-10-06T17:44:00Z">
        <w:r w:rsidR="0060126E" w:rsidRPr="001977E3" w:rsidDel="009C0501">
          <w:rPr>
            <w:rStyle w:val="Hyperlink"/>
            <w:noProof/>
          </w:rPr>
          <w:delText>Historical Mode - Description Tab</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_Toc532827263 \h </w:delInstrText>
        </w:r>
        <w:r w:rsidR="0060126E" w:rsidDel="009C0501">
          <w:rPr>
            <w:noProof/>
            <w:webHidden/>
          </w:rPr>
        </w:r>
        <w:r w:rsidR="0060126E" w:rsidDel="009C0501">
          <w:rPr>
            <w:noProof/>
            <w:webHidden/>
          </w:rPr>
          <w:fldChar w:fldCharType="separate"/>
        </w:r>
        <w:r w:rsidR="0060126E" w:rsidDel="009C0501">
          <w:rPr>
            <w:noProof/>
            <w:webHidden/>
          </w:rPr>
          <w:delText>66</w:delText>
        </w:r>
        <w:r w:rsidR="0060126E" w:rsidDel="009C0501">
          <w:rPr>
            <w:noProof/>
            <w:webHidden/>
          </w:rPr>
          <w:fldChar w:fldCharType="end"/>
        </w:r>
        <w:r w:rsidDel="009C0501">
          <w:rPr>
            <w:noProof/>
          </w:rPr>
          <w:fldChar w:fldCharType="end"/>
        </w:r>
      </w:del>
    </w:p>
    <w:p w14:paraId="35C10D79" w14:textId="5AF40189" w:rsidR="0060126E" w:rsidDel="009C0501" w:rsidRDefault="009C0501">
      <w:pPr>
        <w:pStyle w:val="TOC1"/>
        <w:tabs>
          <w:tab w:val="right" w:leader="dot" w:pos="8900"/>
        </w:tabs>
        <w:rPr>
          <w:del w:id="361" w:author="Tom Bergeron" w:date="2020-10-06T17:44:00Z"/>
          <w:rFonts w:asciiTheme="minorHAnsi" w:eastAsiaTheme="minorEastAsia" w:hAnsiTheme="minorHAnsi" w:cstheme="minorBidi"/>
          <w:b w:val="0"/>
          <w:caps w:val="0"/>
          <w:noProof/>
          <w:sz w:val="22"/>
          <w:szCs w:val="22"/>
        </w:rPr>
      </w:pPr>
      <w:del w:id="362" w:author="Tom Bergeron" w:date="2020-10-06T17:44:00Z">
        <w:r w:rsidDel="009C0501">
          <w:rPr>
            <w:noProof/>
          </w:rPr>
          <w:fldChar w:fldCharType="begin"/>
        </w:r>
        <w:r w:rsidDel="009C0501">
          <w:rPr>
            <w:noProof/>
          </w:rPr>
          <w:delInstrText xml:space="preserve"> HYPERLINK \l "_Toc532827264" </w:delInstrText>
        </w:r>
        <w:r w:rsidDel="009C0501">
          <w:rPr>
            <w:noProof/>
          </w:rPr>
          <w:fldChar w:fldCharType="separate"/>
        </w:r>
      </w:del>
      <w:ins w:id="363" w:author="Tom Bergeron" w:date="2020-10-06T17:44:00Z">
        <w:r>
          <w:rPr>
            <w:b w:val="0"/>
            <w:bCs/>
            <w:noProof/>
          </w:rPr>
          <w:t>Error! Hyperlink reference not valid.</w:t>
        </w:r>
      </w:ins>
      <w:del w:id="364" w:author="Tom Bergeron" w:date="2020-10-06T17:44:00Z">
        <w:r w:rsidR="0060126E" w:rsidRPr="001977E3" w:rsidDel="009C0501">
          <w:rPr>
            <w:rStyle w:val="Hyperlink"/>
            <w:noProof/>
          </w:rPr>
          <w:delText>Password Protection</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_Toc532827264 \h </w:delInstrText>
        </w:r>
        <w:r w:rsidR="0060126E" w:rsidDel="009C0501">
          <w:rPr>
            <w:noProof/>
            <w:webHidden/>
          </w:rPr>
        </w:r>
        <w:r w:rsidR="0060126E" w:rsidDel="009C0501">
          <w:rPr>
            <w:noProof/>
            <w:webHidden/>
          </w:rPr>
          <w:fldChar w:fldCharType="separate"/>
        </w:r>
        <w:r w:rsidR="0060126E" w:rsidDel="009C0501">
          <w:rPr>
            <w:noProof/>
            <w:webHidden/>
          </w:rPr>
          <w:delText>67</w:delText>
        </w:r>
        <w:r w:rsidR="0060126E" w:rsidDel="009C0501">
          <w:rPr>
            <w:noProof/>
            <w:webHidden/>
          </w:rPr>
          <w:fldChar w:fldCharType="end"/>
        </w:r>
        <w:r w:rsidDel="009C0501">
          <w:rPr>
            <w:noProof/>
          </w:rPr>
          <w:fldChar w:fldCharType="end"/>
        </w:r>
      </w:del>
    </w:p>
    <w:p w14:paraId="4A2EB911" w14:textId="3846F4FB" w:rsidR="0060126E" w:rsidDel="009C0501" w:rsidRDefault="009C0501">
      <w:pPr>
        <w:pStyle w:val="TOC1"/>
        <w:tabs>
          <w:tab w:val="right" w:leader="dot" w:pos="8900"/>
        </w:tabs>
        <w:rPr>
          <w:del w:id="365" w:author="Tom Bergeron" w:date="2020-10-06T17:44:00Z"/>
          <w:rFonts w:asciiTheme="minorHAnsi" w:eastAsiaTheme="minorEastAsia" w:hAnsiTheme="minorHAnsi" w:cstheme="minorBidi"/>
          <w:b w:val="0"/>
          <w:caps w:val="0"/>
          <w:noProof/>
          <w:sz w:val="22"/>
          <w:szCs w:val="22"/>
        </w:rPr>
      </w:pPr>
      <w:del w:id="366" w:author="Tom Bergeron" w:date="2020-10-06T17:44:00Z">
        <w:r w:rsidDel="009C0501">
          <w:rPr>
            <w:noProof/>
          </w:rPr>
          <w:fldChar w:fldCharType="begin"/>
        </w:r>
        <w:r w:rsidDel="009C0501">
          <w:rPr>
            <w:noProof/>
          </w:rPr>
          <w:delInstrText xml:space="preserve"> HYPERLINK \l "_Toc532827265" </w:delInstrText>
        </w:r>
        <w:r w:rsidDel="009C0501">
          <w:rPr>
            <w:noProof/>
          </w:rPr>
          <w:fldChar w:fldCharType="separate"/>
        </w:r>
      </w:del>
      <w:ins w:id="367" w:author="Tom Bergeron" w:date="2020-10-06T17:44:00Z">
        <w:r>
          <w:rPr>
            <w:b w:val="0"/>
            <w:bCs/>
            <w:noProof/>
          </w:rPr>
          <w:t>Error! Hyperlink reference not valid.</w:t>
        </w:r>
      </w:ins>
      <w:del w:id="368" w:author="Tom Bergeron" w:date="2020-10-06T17:44:00Z">
        <w:r w:rsidR="0060126E" w:rsidRPr="001977E3" w:rsidDel="009C0501">
          <w:rPr>
            <w:rStyle w:val="Hyperlink"/>
            <w:noProof/>
          </w:rPr>
          <w:delText>Printing</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_Toc532827265 \h </w:delInstrText>
        </w:r>
        <w:r w:rsidR="0060126E" w:rsidDel="009C0501">
          <w:rPr>
            <w:noProof/>
            <w:webHidden/>
          </w:rPr>
        </w:r>
        <w:r w:rsidR="0060126E" w:rsidDel="009C0501">
          <w:rPr>
            <w:noProof/>
            <w:webHidden/>
          </w:rPr>
          <w:fldChar w:fldCharType="separate"/>
        </w:r>
        <w:r w:rsidR="0060126E" w:rsidDel="009C0501">
          <w:rPr>
            <w:noProof/>
            <w:webHidden/>
          </w:rPr>
          <w:delText>68</w:delText>
        </w:r>
        <w:r w:rsidR="0060126E" w:rsidDel="009C0501">
          <w:rPr>
            <w:noProof/>
            <w:webHidden/>
          </w:rPr>
          <w:fldChar w:fldCharType="end"/>
        </w:r>
        <w:r w:rsidDel="009C0501">
          <w:rPr>
            <w:noProof/>
          </w:rPr>
          <w:fldChar w:fldCharType="end"/>
        </w:r>
      </w:del>
    </w:p>
    <w:p w14:paraId="7D7EA068" w14:textId="1905F9EC" w:rsidR="0060126E" w:rsidDel="009C0501" w:rsidRDefault="009C0501">
      <w:pPr>
        <w:pStyle w:val="TOC2"/>
        <w:tabs>
          <w:tab w:val="right" w:leader="dot" w:pos="8900"/>
        </w:tabs>
        <w:rPr>
          <w:del w:id="369" w:author="Tom Bergeron" w:date="2020-10-06T17:44:00Z"/>
          <w:rFonts w:asciiTheme="minorHAnsi" w:eastAsiaTheme="minorEastAsia" w:hAnsiTheme="minorHAnsi" w:cstheme="minorBidi"/>
          <w:smallCaps w:val="0"/>
          <w:noProof/>
          <w:sz w:val="22"/>
          <w:szCs w:val="22"/>
        </w:rPr>
      </w:pPr>
      <w:del w:id="370" w:author="Tom Bergeron" w:date="2020-10-06T17:44:00Z">
        <w:r w:rsidDel="009C0501">
          <w:rPr>
            <w:noProof/>
          </w:rPr>
          <w:fldChar w:fldCharType="begin"/>
        </w:r>
        <w:r w:rsidDel="009C0501">
          <w:rPr>
            <w:noProof/>
          </w:rPr>
          <w:delInstrText xml:space="preserve"> HYPERLINK \l "_Toc532827266" </w:delInstrText>
        </w:r>
        <w:r w:rsidDel="009C0501">
          <w:rPr>
            <w:noProof/>
          </w:rPr>
          <w:fldChar w:fldCharType="separate"/>
        </w:r>
      </w:del>
      <w:ins w:id="371" w:author="Tom Bergeron" w:date="2020-10-06T17:44:00Z">
        <w:r>
          <w:rPr>
            <w:b/>
            <w:bCs/>
            <w:noProof/>
          </w:rPr>
          <w:t>Error! Hyperlink reference not valid.</w:t>
        </w:r>
      </w:ins>
      <w:del w:id="372" w:author="Tom Bergeron" w:date="2020-10-06T17:44:00Z">
        <w:r w:rsidR="0060126E" w:rsidRPr="001977E3" w:rsidDel="009C0501">
          <w:rPr>
            <w:rStyle w:val="Hyperlink"/>
            <w:noProof/>
          </w:rPr>
          <w:delText>Portrait Mode</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_Toc532827266 \h </w:delInstrText>
        </w:r>
        <w:r w:rsidR="0060126E" w:rsidDel="009C0501">
          <w:rPr>
            <w:noProof/>
            <w:webHidden/>
          </w:rPr>
        </w:r>
        <w:r w:rsidR="0060126E" w:rsidDel="009C0501">
          <w:rPr>
            <w:noProof/>
            <w:webHidden/>
          </w:rPr>
          <w:fldChar w:fldCharType="separate"/>
        </w:r>
        <w:r w:rsidR="0060126E" w:rsidDel="009C0501">
          <w:rPr>
            <w:noProof/>
            <w:webHidden/>
          </w:rPr>
          <w:delText>68</w:delText>
        </w:r>
        <w:r w:rsidR="0060126E" w:rsidDel="009C0501">
          <w:rPr>
            <w:noProof/>
            <w:webHidden/>
          </w:rPr>
          <w:fldChar w:fldCharType="end"/>
        </w:r>
        <w:r w:rsidDel="009C0501">
          <w:rPr>
            <w:noProof/>
          </w:rPr>
          <w:fldChar w:fldCharType="end"/>
        </w:r>
      </w:del>
    </w:p>
    <w:p w14:paraId="7DDCB0CF" w14:textId="7500C6FE" w:rsidR="0060126E" w:rsidDel="009C0501" w:rsidRDefault="009C0501">
      <w:pPr>
        <w:pStyle w:val="TOC2"/>
        <w:tabs>
          <w:tab w:val="right" w:leader="dot" w:pos="8900"/>
        </w:tabs>
        <w:rPr>
          <w:del w:id="373" w:author="Tom Bergeron" w:date="2020-10-06T17:44:00Z"/>
          <w:rFonts w:asciiTheme="minorHAnsi" w:eastAsiaTheme="minorEastAsia" w:hAnsiTheme="minorHAnsi" w:cstheme="minorBidi"/>
          <w:smallCaps w:val="0"/>
          <w:noProof/>
          <w:sz w:val="22"/>
          <w:szCs w:val="22"/>
        </w:rPr>
      </w:pPr>
      <w:del w:id="374" w:author="Tom Bergeron" w:date="2020-10-06T17:44:00Z">
        <w:r w:rsidDel="009C0501">
          <w:rPr>
            <w:noProof/>
          </w:rPr>
          <w:fldChar w:fldCharType="begin"/>
        </w:r>
        <w:r w:rsidDel="009C0501">
          <w:rPr>
            <w:noProof/>
          </w:rPr>
          <w:delInstrText xml:space="preserve"> HYPERLINK \l "_Toc532827267" </w:delInstrText>
        </w:r>
        <w:r w:rsidDel="009C0501">
          <w:rPr>
            <w:noProof/>
          </w:rPr>
          <w:fldChar w:fldCharType="separate"/>
        </w:r>
      </w:del>
      <w:ins w:id="375" w:author="Tom Bergeron" w:date="2020-10-06T17:44:00Z">
        <w:r>
          <w:rPr>
            <w:b/>
            <w:bCs/>
            <w:noProof/>
          </w:rPr>
          <w:t>Error! Hyperlink reference not valid.</w:t>
        </w:r>
      </w:ins>
      <w:del w:id="376" w:author="Tom Bergeron" w:date="2020-10-06T17:44:00Z">
        <w:r w:rsidR="0060126E" w:rsidRPr="001977E3" w:rsidDel="009C0501">
          <w:rPr>
            <w:rStyle w:val="Hyperlink"/>
            <w:noProof/>
          </w:rPr>
          <w:delText>Landscape Mode</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_Toc532827267 \h </w:delInstrText>
        </w:r>
        <w:r w:rsidR="0060126E" w:rsidDel="009C0501">
          <w:rPr>
            <w:noProof/>
            <w:webHidden/>
          </w:rPr>
        </w:r>
        <w:r w:rsidR="0060126E" w:rsidDel="009C0501">
          <w:rPr>
            <w:noProof/>
            <w:webHidden/>
          </w:rPr>
          <w:fldChar w:fldCharType="separate"/>
        </w:r>
        <w:r w:rsidR="0060126E" w:rsidDel="009C0501">
          <w:rPr>
            <w:noProof/>
            <w:webHidden/>
          </w:rPr>
          <w:delText>69</w:delText>
        </w:r>
        <w:r w:rsidR="0060126E" w:rsidDel="009C0501">
          <w:rPr>
            <w:noProof/>
            <w:webHidden/>
          </w:rPr>
          <w:fldChar w:fldCharType="end"/>
        </w:r>
        <w:r w:rsidDel="009C0501">
          <w:rPr>
            <w:noProof/>
          </w:rPr>
          <w:fldChar w:fldCharType="end"/>
        </w:r>
      </w:del>
    </w:p>
    <w:p w14:paraId="1677FF4C" w14:textId="37B08447" w:rsidR="0060126E" w:rsidDel="009C0501" w:rsidRDefault="009C0501">
      <w:pPr>
        <w:pStyle w:val="TOC1"/>
        <w:tabs>
          <w:tab w:val="right" w:leader="dot" w:pos="8900"/>
        </w:tabs>
        <w:rPr>
          <w:del w:id="377" w:author="Tom Bergeron" w:date="2020-10-06T17:44:00Z"/>
          <w:rFonts w:asciiTheme="minorHAnsi" w:eastAsiaTheme="minorEastAsia" w:hAnsiTheme="minorHAnsi" w:cstheme="minorBidi"/>
          <w:b w:val="0"/>
          <w:caps w:val="0"/>
          <w:noProof/>
          <w:sz w:val="22"/>
          <w:szCs w:val="22"/>
        </w:rPr>
      </w:pPr>
      <w:del w:id="378" w:author="Tom Bergeron" w:date="2020-10-06T17:44:00Z">
        <w:r w:rsidDel="009C0501">
          <w:rPr>
            <w:noProof/>
          </w:rPr>
          <w:lastRenderedPageBreak/>
          <w:fldChar w:fldCharType="begin"/>
        </w:r>
        <w:r w:rsidDel="009C0501">
          <w:rPr>
            <w:noProof/>
          </w:rPr>
          <w:delInstrText xml:space="preserve"> HYPERLINK \l "_Toc532827268" </w:delInstrText>
        </w:r>
        <w:r w:rsidDel="009C0501">
          <w:rPr>
            <w:noProof/>
          </w:rPr>
          <w:fldChar w:fldCharType="separate"/>
        </w:r>
      </w:del>
      <w:ins w:id="379" w:author="Tom Bergeron" w:date="2020-10-06T17:44:00Z">
        <w:r>
          <w:rPr>
            <w:b w:val="0"/>
            <w:bCs/>
            <w:noProof/>
          </w:rPr>
          <w:t>Error! Hyperlink reference not valid.</w:t>
        </w:r>
      </w:ins>
      <w:del w:id="380" w:author="Tom Bergeron" w:date="2020-10-06T17:44:00Z">
        <w:r w:rsidR="0060126E" w:rsidRPr="001977E3" w:rsidDel="009C0501">
          <w:rPr>
            <w:rStyle w:val="Hyperlink"/>
            <w:noProof/>
          </w:rPr>
          <w:delText>Write Data to and View Data Over a Network</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_Toc532827268 \h </w:delInstrText>
        </w:r>
        <w:r w:rsidR="0060126E" w:rsidDel="009C0501">
          <w:rPr>
            <w:noProof/>
            <w:webHidden/>
          </w:rPr>
        </w:r>
        <w:r w:rsidR="0060126E" w:rsidDel="009C0501">
          <w:rPr>
            <w:noProof/>
            <w:webHidden/>
          </w:rPr>
          <w:fldChar w:fldCharType="separate"/>
        </w:r>
        <w:r w:rsidR="0060126E" w:rsidDel="009C0501">
          <w:rPr>
            <w:noProof/>
            <w:webHidden/>
          </w:rPr>
          <w:delText>70</w:delText>
        </w:r>
        <w:r w:rsidR="0060126E" w:rsidDel="009C0501">
          <w:rPr>
            <w:noProof/>
            <w:webHidden/>
          </w:rPr>
          <w:fldChar w:fldCharType="end"/>
        </w:r>
        <w:r w:rsidDel="009C0501">
          <w:rPr>
            <w:noProof/>
          </w:rPr>
          <w:fldChar w:fldCharType="end"/>
        </w:r>
      </w:del>
    </w:p>
    <w:p w14:paraId="1489B119" w14:textId="77B43519" w:rsidR="0060126E" w:rsidDel="009C0501" w:rsidRDefault="009C0501">
      <w:pPr>
        <w:pStyle w:val="TOC2"/>
        <w:tabs>
          <w:tab w:val="right" w:leader="dot" w:pos="8900"/>
        </w:tabs>
        <w:rPr>
          <w:del w:id="381" w:author="Tom Bergeron" w:date="2020-10-06T17:44:00Z"/>
          <w:rFonts w:asciiTheme="minorHAnsi" w:eastAsiaTheme="minorEastAsia" w:hAnsiTheme="minorHAnsi" w:cstheme="minorBidi"/>
          <w:smallCaps w:val="0"/>
          <w:noProof/>
          <w:sz w:val="22"/>
          <w:szCs w:val="22"/>
        </w:rPr>
      </w:pPr>
      <w:del w:id="382" w:author="Tom Bergeron" w:date="2020-10-06T17:44:00Z">
        <w:r w:rsidDel="009C0501">
          <w:rPr>
            <w:noProof/>
          </w:rPr>
          <w:fldChar w:fldCharType="begin"/>
        </w:r>
        <w:r w:rsidDel="009C0501">
          <w:rPr>
            <w:noProof/>
          </w:rPr>
          <w:delInstrText xml:space="preserve"> HYPERLINK \l "_Toc532827269" </w:delInstrText>
        </w:r>
        <w:r w:rsidDel="009C0501">
          <w:rPr>
            <w:noProof/>
          </w:rPr>
          <w:fldChar w:fldCharType="separate"/>
        </w:r>
      </w:del>
      <w:ins w:id="383" w:author="Tom Bergeron" w:date="2020-10-06T17:44:00Z">
        <w:r>
          <w:rPr>
            <w:b/>
            <w:bCs/>
            <w:noProof/>
          </w:rPr>
          <w:t>Error! Hyperlink reference not valid.</w:t>
        </w:r>
      </w:ins>
      <w:del w:id="384" w:author="Tom Bergeron" w:date="2020-10-06T17:44:00Z">
        <w:r w:rsidR="0060126E" w:rsidRPr="001977E3" w:rsidDel="009C0501">
          <w:rPr>
            <w:rStyle w:val="Hyperlink"/>
            <w:noProof/>
          </w:rPr>
          <w:delText>Write Data to a Network Drive</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_Toc532827269 \h </w:delInstrText>
        </w:r>
        <w:r w:rsidR="0060126E" w:rsidDel="009C0501">
          <w:rPr>
            <w:noProof/>
            <w:webHidden/>
          </w:rPr>
        </w:r>
        <w:r w:rsidR="0060126E" w:rsidDel="009C0501">
          <w:rPr>
            <w:noProof/>
            <w:webHidden/>
          </w:rPr>
          <w:fldChar w:fldCharType="separate"/>
        </w:r>
        <w:r w:rsidR="0060126E" w:rsidDel="009C0501">
          <w:rPr>
            <w:noProof/>
            <w:webHidden/>
          </w:rPr>
          <w:delText>70</w:delText>
        </w:r>
        <w:r w:rsidR="0060126E" w:rsidDel="009C0501">
          <w:rPr>
            <w:noProof/>
            <w:webHidden/>
          </w:rPr>
          <w:fldChar w:fldCharType="end"/>
        </w:r>
        <w:r w:rsidDel="009C0501">
          <w:rPr>
            <w:noProof/>
          </w:rPr>
          <w:fldChar w:fldCharType="end"/>
        </w:r>
      </w:del>
    </w:p>
    <w:p w14:paraId="015BBF30" w14:textId="7B62CD83" w:rsidR="0060126E" w:rsidDel="009C0501" w:rsidRDefault="009C0501">
      <w:pPr>
        <w:pStyle w:val="TOC2"/>
        <w:tabs>
          <w:tab w:val="right" w:leader="dot" w:pos="8900"/>
        </w:tabs>
        <w:rPr>
          <w:del w:id="385" w:author="Tom Bergeron" w:date="2020-10-06T17:44:00Z"/>
          <w:rFonts w:asciiTheme="minorHAnsi" w:eastAsiaTheme="minorEastAsia" w:hAnsiTheme="minorHAnsi" w:cstheme="minorBidi"/>
          <w:smallCaps w:val="0"/>
          <w:noProof/>
          <w:sz w:val="22"/>
          <w:szCs w:val="22"/>
        </w:rPr>
      </w:pPr>
      <w:del w:id="386" w:author="Tom Bergeron" w:date="2020-10-06T17:44:00Z">
        <w:r w:rsidDel="009C0501">
          <w:rPr>
            <w:noProof/>
          </w:rPr>
          <w:fldChar w:fldCharType="begin"/>
        </w:r>
        <w:r w:rsidDel="009C0501">
          <w:rPr>
            <w:noProof/>
          </w:rPr>
          <w:delInstrText xml:space="preserve"> HYPERLINK \l "_Toc532827270" </w:delInstrText>
        </w:r>
        <w:r w:rsidDel="009C0501">
          <w:rPr>
            <w:noProof/>
          </w:rPr>
          <w:fldChar w:fldCharType="separate"/>
        </w:r>
      </w:del>
      <w:ins w:id="387" w:author="Tom Bergeron" w:date="2020-10-06T17:44:00Z">
        <w:r>
          <w:rPr>
            <w:b/>
            <w:bCs/>
            <w:noProof/>
          </w:rPr>
          <w:t>Error! Hyperlink reference not valid.</w:t>
        </w:r>
      </w:ins>
      <w:del w:id="388" w:author="Tom Bergeron" w:date="2020-10-06T17:44:00Z">
        <w:r w:rsidR="0060126E" w:rsidRPr="001977E3" w:rsidDel="009C0501">
          <w:rPr>
            <w:rStyle w:val="Hyperlink"/>
            <w:noProof/>
          </w:rPr>
          <w:delText>Viewing Historical Data</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_Toc532827270 \h </w:delInstrText>
        </w:r>
        <w:r w:rsidR="0060126E" w:rsidDel="009C0501">
          <w:rPr>
            <w:noProof/>
            <w:webHidden/>
          </w:rPr>
        </w:r>
        <w:r w:rsidR="0060126E" w:rsidDel="009C0501">
          <w:rPr>
            <w:noProof/>
            <w:webHidden/>
          </w:rPr>
          <w:fldChar w:fldCharType="separate"/>
        </w:r>
        <w:r w:rsidR="0060126E" w:rsidDel="009C0501">
          <w:rPr>
            <w:noProof/>
            <w:webHidden/>
          </w:rPr>
          <w:delText>73</w:delText>
        </w:r>
        <w:r w:rsidR="0060126E" w:rsidDel="009C0501">
          <w:rPr>
            <w:noProof/>
            <w:webHidden/>
          </w:rPr>
          <w:fldChar w:fldCharType="end"/>
        </w:r>
        <w:r w:rsidDel="009C0501">
          <w:rPr>
            <w:noProof/>
          </w:rPr>
          <w:fldChar w:fldCharType="end"/>
        </w:r>
      </w:del>
    </w:p>
    <w:p w14:paraId="37C24345" w14:textId="12B25141" w:rsidR="0060126E" w:rsidDel="009C0501" w:rsidRDefault="009C0501">
      <w:pPr>
        <w:pStyle w:val="TOC1"/>
        <w:tabs>
          <w:tab w:val="right" w:leader="dot" w:pos="8900"/>
        </w:tabs>
        <w:rPr>
          <w:del w:id="389" w:author="Tom Bergeron" w:date="2020-10-06T17:44:00Z"/>
          <w:rFonts w:asciiTheme="minorHAnsi" w:eastAsiaTheme="minorEastAsia" w:hAnsiTheme="minorHAnsi" w:cstheme="minorBidi"/>
          <w:b w:val="0"/>
          <w:caps w:val="0"/>
          <w:noProof/>
          <w:sz w:val="22"/>
          <w:szCs w:val="22"/>
        </w:rPr>
      </w:pPr>
      <w:del w:id="390" w:author="Tom Bergeron" w:date="2020-10-06T17:44:00Z">
        <w:r w:rsidDel="009C0501">
          <w:rPr>
            <w:noProof/>
          </w:rPr>
          <w:fldChar w:fldCharType="begin"/>
        </w:r>
        <w:r w:rsidDel="009C0501">
          <w:rPr>
            <w:noProof/>
          </w:rPr>
          <w:delInstrText xml:space="preserve"> HYPERLINK \l "_Toc532827271" </w:delInstrText>
        </w:r>
        <w:r w:rsidDel="009C0501">
          <w:rPr>
            <w:noProof/>
          </w:rPr>
          <w:fldChar w:fldCharType="separate"/>
        </w:r>
      </w:del>
      <w:ins w:id="391" w:author="Tom Bergeron" w:date="2020-10-06T17:44:00Z">
        <w:r>
          <w:rPr>
            <w:b w:val="0"/>
            <w:bCs/>
            <w:noProof/>
          </w:rPr>
          <w:t>Error! Hyperlink reference not valid.</w:t>
        </w:r>
      </w:ins>
      <w:del w:id="392" w:author="Tom Bergeron" w:date="2020-10-06T17:44:00Z">
        <w:r w:rsidR="0060126E" w:rsidRPr="001977E3" w:rsidDel="009C0501">
          <w:rPr>
            <w:rStyle w:val="Hyperlink"/>
            <w:noProof/>
          </w:rPr>
          <w:delText>Messages During Profiling and Baseline Profiling</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_Toc532827271 \h </w:delInstrText>
        </w:r>
        <w:r w:rsidR="0060126E" w:rsidDel="009C0501">
          <w:rPr>
            <w:noProof/>
            <w:webHidden/>
          </w:rPr>
        </w:r>
        <w:r w:rsidR="0060126E" w:rsidDel="009C0501">
          <w:rPr>
            <w:noProof/>
            <w:webHidden/>
          </w:rPr>
          <w:fldChar w:fldCharType="separate"/>
        </w:r>
        <w:r w:rsidR="0060126E" w:rsidDel="009C0501">
          <w:rPr>
            <w:noProof/>
            <w:webHidden/>
          </w:rPr>
          <w:delText>74</w:delText>
        </w:r>
        <w:r w:rsidR="0060126E" w:rsidDel="009C0501">
          <w:rPr>
            <w:noProof/>
            <w:webHidden/>
          </w:rPr>
          <w:fldChar w:fldCharType="end"/>
        </w:r>
        <w:r w:rsidDel="009C0501">
          <w:rPr>
            <w:noProof/>
          </w:rPr>
          <w:fldChar w:fldCharType="end"/>
        </w:r>
      </w:del>
    </w:p>
    <w:p w14:paraId="329B75B3" w14:textId="08591AB7" w:rsidR="0060126E" w:rsidDel="009C0501" w:rsidRDefault="009C0501">
      <w:pPr>
        <w:pStyle w:val="TOC2"/>
        <w:tabs>
          <w:tab w:val="right" w:leader="dot" w:pos="8900"/>
        </w:tabs>
        <w:rPr>
          <w:del w:id="393" w:author="Tom Bergeron" w:date="2020-10-06T17:44:00Z"/>
          <w:rFonts w:asciiTheme="minorHAnsi" w:eastAsiaTheme="minorEastAsia" w:hAnsiTheme="minorHAnsi" w:cstheme="minorBidi"/>
          <w:smallCaps w:val="0"/>
          <w:noProof/>
          <w:sz w:val="22"/>
          <w:szCs w:val="22"/>
        </w:rPr>
      </w:pPr>
      <w:del w:id="394" w:author="Tom Bergeron" w:date="2020-10-06T17:44:00Z">
        <w:r w:rsidDel="009C0501">
          <w:rPr>
            <w:noProof/>
          </w:rPr>
          <w:fldChar w:fldCharType="begin"/>
        </w:r>
        <w:r w:rsidDel="009C0501">
          <w:rPr>
            <w:noProof/>
          </w:rPr>
          <w:delInstrText xml:space="preserve"> HYPERLINK \l "_Toc532827272" </w:delInstrText>
        </w:r>
        <w:r w:rsidDel="009C0501">
          <w:rPr>
            <w:noProof/>
          </w:rPr>
          <w:fldChar w:fldCharType="separate"/>
        </w:r>
      </w:del>
      <w:ins w:id="395" w:author="Tom Bergeron" w:date="2020-10-06T17:44:00Z">
        <w:r>
          <w:rPr>
            <w:b/>
            <w:bCs/>
            <w:noProof/>
          </w:rPr>
          <w:t>Error! Hyperlink reference not valid.</w:t>
        </w:r>
      </w:ins>
      <w:del w:id="396" w:author="Tom Bergeron" w:date="2020-10-06T17:44:00Z">
        <w:r w:rsidR="0060126E" w:rsidRPr="001977E3" w:rsidDel="009C0501">
          <w:rPr>
            <w:rStyle w:val="Hyperlink"/>
            <w:noProof/>
          </w:rPr>
          <w:delText>System Messages and Alarms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_Toc532827272 \h </w:delInstrText>
        </w:r>
        <w:r w:rsidR="0060126E" w:rsidDel="009C0501">
          <w:rPr>
            <w:noProof/>
            <w:webHidden/>
          </w:rPr>
        </w:r>
        <w:r w:rsidR="0060126E" w:rsidDel="009C0501">
          <w:rPr>
            <w:noProof/>
            <w:webHidden/>
          </w:rPr>
          <w:fldChar w:fldCharType="separate"/>
        </w:r>
        <w:r w:rsidR="0060126E" w:rsidDel="009C0501">
          <w:rPr>
            <w:noProof/>
            <w:webHidden/>
          </w:rPr>
          <w:delText>74</w:delText>
        </w:r>
        <w:r w:rsidR="0060126E" w:rsidDel="009C0501">
          <w:rPr>
            <w:noProof/>
            <w:webHidden/>
          </w:rPr>
          <w:fldChar w:fldCharType="end"/>
        </w:r>
        <w:r w:rsidDel="009C0501">
          <w:rPr>
            <w:noProof/>
          </w:rPr>
          <w:fldChar w:fldCharType="end"/>
        </w:r>
      </w:del>
    </w:p>
    <w:p w14:paraId="10FF2BD9" w14:textId="28A31FE5" w:rsidR="0060126E" w:rsidDel="009C0501" w:rsidRDefault="009C0501">
      <w:pPr>
        <w:pStyle w:val="TOC2"/>
        <w:tabs>
          <w:tab w:val="right" w:leader="dot" w:pos="8900"/>
        </w:tabs>
        <w:rPr>
          <w:del w:id="397" w:author="Tom Bergeron" w:date="2020-10-06T17:44:00Z"/>
          <w:rFonts w:asciiTheme="minorHAnsi" w:eastAsiaTheme="minorEastAsia" w:hAnsiTheme="minorHAnsi" w:cstheme="minorBidi"/>
          <w:smallCaps w:val="0"/>
          <w:noProof/>
          <w:sz w:val="22"/>
          <w:szCs w:val="22"/>
        </w:rPr>
      </w:pPr>
      <w:del w:id="398" w:author="Tom Bergeron" w:date="2020-10-06T17:44:00Z">
        <w:r w:rsidDel="009C0501">
          <w:rPr>
            <w:noProof/>
          </w:rPr>
          <w:fldChar w:fldCharType="begin"/>
        </w:r>
        <w:r w:rsidDel="009C0501">
          <w:rPr>
            <w:noProof/>
          </w:rPr>
          <w:delInstrText xml:space="preserve"> HYPERLINK \l "_Toc532827273" </w:delInstrText>
        </w:r>
        <w:r w:rsidDel="009C0501">
          <w:rPr>
            <w:noProof/>
          </w:rPr>
          <w:fldChar w:fldCharType="separate"/>
        </w:r>
      </w:del>
      <w:ins w:id="399" w:author="Tom Bergeron" w:date="2020-10-06T17:44:00Z">
        <w:r>
          <w:rPr>
            <w:b/>
            <w:bCs/>
            <w:noProof/>
          </w:rPr>
          <w:t>Error! Hyperlink reference not valid.</w:t>
        </w:r>
      </w:ins>
      <w:del w:id="400" w:author="Tom Bergeron" w:date="2020-10-06T17:44:00Z">
        <w:r w:rsidR="0060126E" w:rsidRPr="001977E3" w:rsidDel="009C0501">
          <w:rPr>
            <w:rStyle w:val="Hyperlink"/>
            <w:noProof/>
          </w:rPr>
          <w:delText>Alarms and Messages During Virtual Profiling</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_Toc532827273 \h </w:delInstrText>
        </w:r>
        <w:r w:rsidR="0060126E" w:rsidDel="009C0501">
          <w:rPr>
            <w:noProof/>
            <w:webHidden/>
          </w:rPr>
        </w:r>
        <w:r w:rsidR="0060126E" w:rsidDel="009C0501">
          <w:rPr>
            <w:noProof/>
            <w:webHidden/>
          </w:rPr>
          <w:fldChar w:fldCharType="separate"/>
        </w:r>
        <w:r w:rsidR="0060126E" w:rsidDel="009C0501">
          <w:rPr>
            <w:noProof/>
            <w:webHidden/>
          </w:rPr>
          <w:delText>75</w:delText>
        </w:r>
        <w:r w:rsidR="0060126E" w:rsidDel="009C0501">
          <w:rPr>
            <w:noProof/>
            <w:webHidden/>
          </w:rPr>
          <w:fldChar w:fldCharType="end"/>
        </w:r>
        <w:r w:rsidDel="009C0501">
          <w:rPr>
            <w:noProof/>
          </w:rPr>
          <w:fldChar w:fldCharType="end"/>
        </w:r>
      </w:del>
    </w:p>
    <w:p w14:paraId="2841D2D0" w14:textId="6F83BD5D" w:rsidR="0060126E" w:rsidDel="009C0501" w:rsidRDefault="009C0501">
      <w:pPr>
        <w:pStyle w:val="TOC2"/>
        <w:tabs>
          <w:tab w:val="right" w:leader="dot" w:pos="8900"/>
        </w:tabs>
        <w:rPr>
          <w:del w:id="401" w:author="Tom Bergeron" w:date="2020-10-06T17:44:00Z"/>
          <w:rFonts w:asciiTheme="minorHAnsi" w:eastAsiaTheme="minorEastAsia" w:hAnsiTheme="minorHAnsi" w:cstheme="minorBidi"/>
          <w:smallCaps w:val="0"/>
          <w:noProof/>
          <w:sz w:val="22"/>
          <w:szCs w:val="22"/>
        </w:rPr>
      </w:pPr>
      <w:del w:id="402" w:author="Tom Bergeron" w:date="2020-10-06T17:44:00Z">
        <w:r w:rsidDel="009C0501">
          <w:rPr>
            <w:noProof/>
          </w:rPr>
          <w:fldChar w:fldCharType="begin"/>
        </w:r>
        <w:r w:rsidDel="009C0501">
          <w:rPr>
            <w:noProof/>
          </w:rPr>
          <w:delInstrText xml:space="preserve"> HYPERLINK \l "_Toc532827274" </w:delInstrText>
        </w:r>
        <w:r w:rsidDel="009C0501">
          <w:rPr>
            <w:noProof/>
          </w:rPr>
          <w:fldChar w:fldCharType="separate"/>
        </w:r>
      </w:del>
      <w:ins w:id="403" w:author="Tom Bergeron" w:date="2020-10-06T17:44:00Z">
        <w:r>
          <w:rPr>
            <w:b/>
            <w:bCs/>
            <w:noProof/>
          </w:rPr>
          <w:t>Error! Hyperlink reference not valid.</w:t>
        </w:r>
      </w:ins>
      <w:del w:id="404" w:author="Tom Bergeron" w:date="2020-10-06T17:44:00Z">
        <w:r w:rsidR="0060126E" w:rsidRPr="001977E3" w:rsidDel="009C0501">
          <w:rPr>
            <w:rStyle w:val="Hyperlink"/>
            <w:noProof/>
          </w:rPr>
          <w:delText>eTPU Communication</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_Toc532827274 \h </w:delInstrText>
        </w:r>
        <w:r w:rsidR="0060126E" w:rsidDel="009C0501">
          <w:rPr>
            <w:noProof/>
            <w:webHidden/>
          </w:rPr>
        </w:r>
        <w:r w:rsidR="0060126E" w:rsidDel="009C0501">
          <w:rPr>
            <w:noProof/>
            <w:webHidden/>
          </w:rPr>
          <w:fldChar w:fldCharType="separate"/>
        </w:r>
        <w:r w:rsidR="0060126E" w:rsidDel="009C0501">
          <w:rPr>
            <w:noProof/>
            <w:webHidden/>
          </w:rPr>
          <w:delText>76</w:delText>
        </w:r>
        <w:r w:rsidR="0060126E" w:rsidDel="009C0501">
          <w:rPr>
            <w:noProof/>
            <w:webHidden/>
          </w:rPr>
          <w:fldChar w:fldCharType="end"/>
        </w:r>
        <w:r w:rsidDel="009C0501">
          <w:rPr>
            <w:noProof/>
          </w:rPr>
          <w:fldChar w:fldCharType="end"/>
        </w:r>
      </w:del>
    </w:p>
    <w:p w14:paraId="00414B23" w14:textId="46C45B36" w:rsidR="0060126E" w:rsidDel="009C0501" w:rsidRDefault="009C0501">
      <w:pPr>
        <w:pStyle w:val="TOC1"/>
        <w:tabs>
          <w:tab w:val="right" w:leader="dot" w:pos="8900"/>
        </w:tabs>
        <w:rPr>
          <w:del w:id="405" w:author="Tom Bergeron" w:date="2020-10-06T17:44:00Z"/>
          <w:rFonts w:asciiTheme="minorHAnsi" w:eastAsiaTheme="minorEastAsia" w:hAnsiTheme="minorHAnsi" w:cstheme="minorBidi"/>
          <w:b w:val="0"/>
          <w:caps w:val="0"/>
          <w:noProof/>
          <w:sz w:val="22"/>
          <w:szCs w:val="22"/>
        </w:rPr>
      </w:pPr>
      <w:del w:id="406" w:author="Tom Bergeron" w:date="2020-10-06T17:44:00Z">
        <w:r w:rsidDel="009C0501">
          <w:rPr>
            <w:noProof/>
          </w:rPr>
          <w:fldChar w:fldCharType="begin"/>
        </w:r>
        <w:r w:rsidDel="009C0501">
          <w:rPr>
            <w:noProof/>
          </w:rPr>
          <w:delInstrText xml:space="preserve"> HYPERLINK \l "_Toc532827275" </w:delInstrText>
        </w:r>
        <w:r w:rsidDel="009C0501">
          <w:rPr>
            <w:noProof/>
          </w:rPr>
          <w:fldChar w:fldCharType="separate"/>
        </w:r>
      </w:del>
      <w:ins w:id="407" w:author="Tom Bergeron" w:date="2020-10-06T17:44:00Z">
        <w:r>
          <w:rPr>
            <w:b w:val="0"/>
            <w:bCs/>
            <w:noProof/>
          </w:rPr>
          <w:t>Error! Hyperlink reference not valid.</w:t>
        </w:r>
      </w:ins>
      <w:del w:id="408" w:author="Tom Bergeron" w:date="2020-10-06T17:44:00Z">
        <w:r w:rsidR="0060126E" w:rsidRPr="001977E3" w:rsidDel="009C0501">
          <w:rPr>
            <w:rStyle w:val="Hyperlink"/>
            <w:noProof/>
          </w:rPr>
          <w:delText>Communicate with Oven Controllers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_Toc532827275 \h </w:delInstrText>
        </w:r>
        <w:r w:rsidR="0060126E" w:rsidDel="009C0501">
          <w:rPr>
            <w:noProof/>
            <w:webHidden/>
          </w:rPr>
        </w:r>
        <w:r w:rsidR="0060126E" w:rsidDel="009C0501">
          <w:rPr>
            <w:noProof/>
            <w:webHidden/>
          </w:rPr>
          <w:fldChar w:fldCharType="separate"/>
        </w:r>
        <w:r w:rsidR="0060126E" w:rsidDel="009C0501">
          <w:rPr>
            <w:noProof/>
            <w:webHidden/>
          </w:rPr>
          <w:delText>77</w:delText>
        </w:r>
        <w:r w:rsidR="0060126E" w:rsidDel="009C0501">
          <w:rPr>
            <w:noProof/>
            <w:webHidden/>
          </w:rPr>
          <w:fldChar w:fldCharType="end"/>
        </w:r>
        <w:r w:rsidDel="009C0501">
          <w:rPr>
            <w:noProof/>
          </w:rPr>
          <w:fldChar w:fldCharType="end"/>
        </w:r>
      </w:del>
    </w:p>
    <w:p w14:paraId="63EC1B76" w14:textId="7BBA6493" w:rsidR="0060126E" w:rsidDel="009C0501" w:rsidRDefault="009C0501">
      <w:pPr>
        <w:pStyle w:val="TOC2"/>
        <w:tabs>
          <w:tab w:val="right" w:leader="dot" w:pos="8900"/>
        </w:tabs>
        <w:rPr>
          <w:del w:id="409" w:author="Tom Bergeron" w:date="2020-10-06T17:44:00Z"/>
          <w:rFonts w:asciiTheme="minorHAnsi" w:eastAsiaTheme="minorEastAsia" w:hAnsiTheme="minorHAnsi" w:cstheme="minorBidi"/>
          <w:smallCaps w:val="0"/>
          <w:noProof/>
          <w:sz w:val="22"/>
          <w:szCs w:val="22"/>
        </w:rPr>
      </w:pPr>
      <w:del w:id="410" w:author="Tom Bergeron" w:date="2020-10-06T17:44:00Z">
        <w:r w:rsidDel="009C0501">
          <w:rPr>
            <w:noProof/>
          </w:rPr>
          <w:fldChar w:fldCharType="begin"/>
        </w:r>
        <w:r w:rsidDel="009C0501">
          <w:rPr>
            <w:noProof/>
          </w:rPr>
          <w:delInstrText xml:space="preserve"> HYPERLINK \l "_Toc532827276" </w:delInstrText>
        </w:r>
        <w:r w:rsidDel="009C0501">
          <w:rPr>
            <w:noProof/>
          </w:rPr>
          <w:fldChar w:fldCharType="separate"/>
        </w:r>
      </w:del>
      <w:ins w:id="411" w:author="Tom Bergeron" w:date="2020-10-06T17:44:00Z">
        <w:r>
          <w:rPr>
            <w:b/>
            <w:bCs/>
            <w:noProof/>
          </w:rPr>
          <w:t>Error! Hyperlink reference not valid.</w:t>
        </w:r>
      </w:ins>
      <w:del w:id="412" w:author="Tom Bergeron" w:date="2020-10-06T17:44:00Z">
        <w:r w:rsidR="0060126E" w:rsidRPr="001977E3" w:rsidDel="009C0501">
          <w:rPr>
            <w:rStyle w:val="Hyperlink"/>
            <w:noProof/>
          </w:rPr>
          <w:delText>Confirm Oven Communications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_Toc532827276 \h </w:delInstrText>
        </w:r>
        <w:r w:rsidR="0060126E" w:rsidDel="009C0501">
          <w:rPr>
            <w:noProof/>
            <w:webHidden/>
          </w:rPr>
        </w:r>
        <w:r w:rsidR="0060126E" w:rsidDel="009C0501">
          <w:rPr>
            <w:noProof/>
            <w:webHidden/>
          </w:rPr>
          <w:fldChar w:fldCharType="separate"/>
        </w:r>
        <w:r w:rsidR="0060126E" w:rsidDel="009C0501">
          <w:rPr>
            <w:noProof/>
            <w:webHidden/>
          </w:rPr>
          <w:delText>78</w:delText>
        </w:r>
        <w:r w:rsidR="0060126E" w:rsidDel="009C0501">
          <w:rPr>
            <w:noProof/>
            <w:webHidden/>
          </w:rPr>
          <w:fldChar w:fldCharType="end"/>
        </w:r>
        <w:r w:rsidDel="009C0501">
          <w:rPr>
            <w:noProof/>
          </w:rPr>
          <w:fldChar w:fldCharType="end"/>
        </w:r>
      </w:del>
    </w:p>
    <w:p w14:paraId="73E65BFA" w14:textId="075ED7B2" w:rsidR="0060126E" w:rsidDel="009C0501" w:rsidRDefault="009C0501">
      <w:pPr>
        <w:pStyle w:val="TOC2"/>
        <w:tabs>
          <w:tab w:val="right" w:leader="dot" w:pos="8900"/>
        </w:tabs>
        <w:rPr>
          <w:del w:id="413" w:author="Tom Bergeron" w:date="2020-10-06T17:44:00Z"/>
          <w:rFonts w:asciiTheme="minorHAnsi" w:eastAsiaTheme="minorEastAsia" w:hAnsiTheme="minorHAnsi" w:cstheme="minorBidi"/>
          <w:smallCaps w:val="0"/>
          <w:noProof/>
          <w:sz w:val="22"/>
          <w:szCs w:val="22"/>
        </w:rPr>
      </w:pPr>
      <w:del w:id="414" w:author="Tom Bergeron" w:date="2020-10-06T17:44:00Z">
        <w:r w:rsidDel="009C0501">
          <w:rPr>
            <w:noProof/>
          </w:rPr>
          <w:fldChar w:fldCharType="begin"/>
        </w:r>
        <w:r w:rsidDel="009C0501">
          <w:rPr>
            <w:noProof/>
          </w:rPr>
          <w:delInstrText xml:space="preserve"> HYPERLINK \l "_Toc532827277" </w:delInstrText>
        </w:r>
        <w:r w:rsidDel="009C0501">
          <w:rPr>
            <w:noProof/>
          </w:rPr>
          <w:fldChar w:fldCharType="separate"/>
        </w:r>
      </w:del>
      <w:ins w:id="415" w:author="Tom Bergeron" w:date="2020-10-06T17:44:00Z">
        <w:r>
          <w:rPr>
            <w:b/>
            <w:bCs/>
            <w:noProof/>
          </w:rPr>
          <w:t>Error! Hyperlink reference not valid.</w:t>
        </w:r>
      </w:ins>
      <w:del w:id="416" w:author="Tom Bergeron" w:date="2020-10-06T17:44:00Z">
        <w:r w:rsidR="0060126E" w:rsidRPr="001977E3" w:rsidDel="009C0501">
          <w:rPr>
            <w:rStyle w:val="Hyperlink"/>
            <w:noProof/>
          </w:rPr>
          <w:delText>Configure Software for Oven Communication</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_Toc532827277 \h </w:delInstrText>
        </w:r>
        <w:r w:rsidR="0060126E" w:rsidDel="009C0501">
          <w:rPr>
            <w:noProof/>
            <w:webHidden/>
          </w:rPr>
        </w:r>
        <w:r w:rsidR="0060126E" w:rsidDel="009C0501">
          <w:rPr>
            <w:noProof/>
            <w:webHidden/>
          </w:rPr>
          <w:fldChar w:fldCharType="separate"/>
        </w:r>
        <w:r w:rsidR="0060126E" w:rsidDel="009C0501">
          <w:rPr>
            <w:noProof/>
            <w:webHidden/>
          </w:rPr>
          <w:delText>78</w:delText>
        </w:r>
        <w:r w:rsidR="0060126E" w:rsidDel="009C0501">
          <w:rPr>
            <w:noProof/>
            <w:webHidden/>
          </w:rPr>
          <w:fldChar w:fldCharType="end"/>
        </w:r>
        <w:r w:rsidDel="009C0501">
          <w:rPr>
            <w:noProof/>
          </w:rPr>
          <w:fldChar w:fldCharType="end"/>
        </w:r>
      </w:del>
    </w:p>
    <w:p w14:paraId="67637370" w14:textId="09FCACCB" w:rsidR="0060126E" w:rsidDel="009C0501" w:rsidRDefault="009C0501">
      <w:pPr>
        <w:pStyle w:val="TOC2"/>
        <w:tabs>
          <w:tab w:val="right" w:leader="dot" w:pos="8900"/>
        </w:tabs>
        <w:rPr>
          <w:del w:id="417" w:author="Tom Bergeron" w:date="2020-10-06T17:44:00Z"/>
          <w:rFonts w:asciiTheme="minorHAnsi" w:eastAsiaTheme="minorEastAsia" w:hAnsiTheme="minorHAnsi" w:cstheme="minorBidi"/>
          <w:smallCaps w:val="0"/>
          <w:noProof/>
          <w:sz w:val="22"/>
          <w:szCs w:val="22"/>
        </w:rPr>
      </w:pPr>
      <w:del w:id="418" w:author="Tom Bergeron" w:date="2020-10-06T17:44:00Z">
        <w:r w:rsidDel="009C0501">
          <w:rPr>
            <w:noProof/>
          </w:rPr>
          <w:fldChar w:fldCharType="begin"/>
        </w:r>
        <w:r w:rsidDel="009C0501">
          <w:rPr>
            <w:noProof/>
          </w:rPr>
          <w:delInstrText xml:space="preserve"> HYPERLINK \l "_Toc532827278" </w:delInstrText>
        </w:r>
        <w:r w:rsidDel="009C0501">
          <w:rPr>
            <w:noProof/>
          </w:rPr>
          <w:fldChar w:fldCharType="separate"/>
        </w:r>
      </w:del>
      <w:ins w:id="419" w:author="Tom Bergeron" w:date="2020-10-06T17:44:00Z">
        <w:r>
          <w:rPr>
            <w:b/>
            <w:bCs/>
            <w:noProof/>
          </w:rPr>
          <w:t>Error! Hyperlink reference not valid.</w:t>
        </w:r>
      </w:ins>
      <w:del w:id="420" w:author="Tom Bergeron" w:date="2020-10-06T17:44:00Z">
        <w:r w:rsidR="0060126E" w:rsidRPr="001977E3" w:rsidDel="009C0501">
          <w:rPr>
            <w:rStyle w:val="Hyperlink"/>
            <w:noProof/>
          </w:rPr>
          <w:delText>Use a Base Oven Recipe With Oven Communication</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_Toc532827278 \h </w:delInstrText>
        </w:r>
        <w:r w:rsidR="0060126E" w:rsidDel="009C0501">
          <w:rPr>
            <w:noProof/>
            <w:webHidden/>
          </w:rPr>
        </w:r>
        <w:r w:rsidR="0060126E" w:rsidDel="009C0501">
          <w:rPr>
            <w:noProof/>
            <w:webHidden/>
          </w:rPr>
          <w:fldChar w:fldCharType="separate"/>
        </w:r>
        <w:r w:rsidR="0060126E" w:rsidDel="009C0501">
          <w:rPr>
            <w:noProof/>
            <w:webHidden/>
          </w:rPr>
          <w:delText>79</w:delText>
        </w:r>
        <w:r w:rsidR="0060126E" w:rsidDel="009C0501">
          <w:rPr>
            <w:noProof/>
            <w:webHidden/>
          </w:rPr>
          <w:fldChar w:fldCharType="end"/>
        </w:r>
        <w:r w:rsidDel="009C0501">
          <w:rPr>
            <w:noProof/>
          </w:rPr>
          <w:fldChar w:fldCharType="end"/>
        </w:r>
      </w:del>
    </w:p>
    <w:p w14:paraId="6D5085FF" w14:textId="18313A71" w:rsidR="0060126E" w:rsidDel="009C0501" w:rsidRDefault="009C0501">
      <w:pPr>
        <w:pStyle w:val="TOC2"/>
        <w:tabs>
          <w:tab w:val="right" w:leader="dot" w:pos="8900"/>
        </w:tabs>
        <w:rPr>
          <w:del w:id="421" w:author="Tom Bergeron" w:date="2020-10-06T17:44:00Z"/>
          <w:rFonts w:asciiTheme="minorHAnsi" w:eastAsiaTheme="minorEastAsia" w:hAnsiTheme="minorHAnsi" w:cstheme="minorBidi"/>
          <w:smallCaps w:val="0"/>
          <w:noProof/>
          <w:sz w:val="22"/>
          <w:szCs w:val="22"/>
        </w:rPr>
      </w:pPr>
      <w:del w:id="422" w:author="Tom Bergeron" w:date="2020-10-06T17:44:00Z">
        <w:r w:rsidDel="009C0501">
          <w:rPr>
            <w:noProof/>
          </w:rPr>
          <w:fldChar w:fldCharType="begin"/>
        </w:r>
        <w:r w:rsidDel="009C0501">
          <w:rPr>
            <w:noProof/>
          </w:rPr>
          <w:delInstrText xml:space="preserve"> HYPERLINK \l "_Toc532827279" </w:delInstrText>
        </w:r>
        <w:r w:rsidDel="009C0501">
          <w:rPr>
            <w:noProof/>
          </w:rPr>
          <w:fldChar w:fldCharType="separate"/>
        </w:r>
      </w:del>
      <w:ins w:id="423" w:author="Tom Bergeron" w:date="2020-10-06T17:44:00Z">
        <w:r>
          <w:rPr>
            <w:b/>
            <w:bCs/>
            <w:noProof/>
          </w:rPr>
          <w:t>Error! Hyperlink reference not valid.</w:t>
        </w:r>
      </w:ins>
      <w:del w:id="424" w:author="Tom Bergeron" w:date="2020-10-06T17:44:00Z">
        <w:r w:rsidR="0060126E" w:rsidRPr="001977E3" w:rsidDel="009C0501">
          <w:rPr>
            <w:rStyle w:val="Hyperlink"/>
            <w:noProof/>
          </w:rPr>
          <w:delText>Run a Profile Using Oven Communication</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_Toc532827279 \h </w:delInstrText>
        </w:r>
        <w:r w:rsidR="0060126E" w:rsidDel="009C0501">
          <w:rPr>
            <w:noProof/>
            <w:webHidden/>
          </w:rPr>
        </w:r>
        <w:r w:rsidR="0060126E" w:rsidDel="009C0501">
          <w:rPr>
            <w:noProof/>
            <w:webHidden/>
          </w:rPr>
          <w:fldChar w:fldCharType="separate"/>
        </w:r>
        <w:r w:rsidR="0060126E" w:rsidDel="009C0501">
          <w:rPr>
            <w:noProof/>
            <w:webHidden/>
          </w:rPr>
          <w:delText>80</w:delText>
        </w:r>
        <w:r w:rsidR="0060126E" w:rsidDel="009C0501">
          <w:rPr>
            <w:noProof/>
            <w:webHidden/>
          </w:rPr>
          <w:fldChar w:fldCharType="end"/>
        </w:r>
        <w:r w:rsidDel="009C0501">
          <w:rPr>
            <w:noProof/>
          </w:rPr>
          <w:fldChar w:fldCharType="end"/>
        </w:r>
      </w:del>
    </w:p>
    <w:p w14:paraId="45318092" w14:textId="76EDD646" w:rsidR="0060126E" w:rsidDel="009C0501" w:rsidRDefault="009C0501">
      <w:pPr>
        <w:pStyle w:val="TOC2"/>
        <w:tabs>
          <w:tab w:val="right" w:leader="dot" w:pos="8900"/>
        </w:tabs>
        <w:rPr>
          <w:del w:id="425" w:author="Tom Bergeron" w:date="2020-10-06T17:44:00Z"/>
          <w:rFonts w:asciiTheme="minorHAnsi" w:eastAsiaTheme="minorEastAsia" w:hAnsiTheme="minorHAnsi" w:cstheme="minorBidi"/>
          <w:smallCaps w:val="0"/>
          <w:noProof/>
          <w:sz w:val="22"/>
          <w:szCs w:val="22"/>
        </w:rPr>
      </w:pPr>
      <w:del w:id="426" w:author="Tom Bergeron" w:date="2020-10-06T17:44:00Z">
        <w:r w:rsidDel="009C0501">
          <w:rPr>
            <w:noProof/>
          </w:rPr>
          <w:fldChar w:fldCharType="begin"/>
        </w:r>
        <w:r w:rsidDel="009C0501">
          <w:rPr>
            <w:noProof/>
          </w:rPr>
          <w:delInstrText xml:space="preserve"> HYPERLINK \l "_Toc532827280" </w:delInstrText>
        </w:r>
        <w:r w:rsidDel="009C0501">
          <w:rPr>
            <w:noProof/>
          </w:rPr>
          <w:fldChar w:fldCharType="separate"/>
        </w:r>
      </w:del>
      <w:ins w:id="427" w:author="Tom Bergeron" w:date="2020-10-06T17:44:00Z">
        <w:r>
          <w:rPr>
            <w:b/>
            <w:bCs/>
            <w:noProof/>
          </w:rPr>
          <w:t>Error! Hyperlink reference not valid.</w:t>
        </w:r>
      </w:ins>
      <w:del w:id="428" w:author="Tom Bergeron" w:date="2020-10-06T17:44:00Z">
        <w:r w:rsidR="0060126E" w:rsidRPr="001977E3" w:rsidDel="009C0501">
          <w:rPr>
            <w:rStyle w:val="Hyperlink"/>
            <w:noProof/>
          </w:rPr>
          <w:delText>Start a Virtual Profile With Oven Communication</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_Toc532827280 \h </w:delInstrText>
        </w:r>
        <w:r w:rsidR="0060126E" w:rsidDel="009C0501">
          <w:rPr>
            <w:noProof/>
            <w:webHidden/>
          </w:rPr>
        </w:r>
        <w:r w:rsidR="0060126E" w:rsidDel="009C0501">
          <w:rPr>
            <w:noProof/>
            <w:webHidden/>
          </w:rPr>
          <w:fldChar w:fldCharType="separate"/>
        </w:r>
        <w:r w:rsidR="0060126E" w:rsidDel="009C0501">
          <w:rPr>
            <w:noProof/>
            <w:webHidden/>
          </w:rPr>
          <w:delText>82</w:delText>
        </w:r>
        <w:r w:rsidR="0060126E" w:rsidDel="009C0501">
          <w:rPr>
            <w:noProof/>
            <w:webHidden/>
          </w:rPr>
          <w:fldChar w:fldCharType="end"/>
        </w:r>
        <w:r w:rsidDel="009C0501">
          <w:rPr>
            <w:noProof/>
          </w:rPr>
          <w:fldChar w:fldCharType="end"/>
        </w:r>
      </w:del>
    </w:p>
    <w:p w14:paraId="171E4179" w14:textId="0EB4C1AC" w:rsidR="0060126E" w:rsidDel="009C0501" w:rsidRDefault="009C0501">
      <w:pPr>
        <w:pStyle w:val="TOC2"/>
        <w:tabs>
          <w:tab w:val="right" w:leader="dot" w:pos="8900"/>
        </w:tabs>
        <w:rPr>
          <w:del w:id="429" w:author="Tom Bergeron" w:date="2020-10-06T17:44:00Z"/>
          <w:rFonts w:asciiTheme="minorHAnsi" w:eastAsiaTheme="minorEastAsia" w:hAnsiTheme="minorHAnsi" w:cstheme="minorBidi"/>
          <w:smallCaps w:val="0"/>
          <w:noProof/>
          <w:sz w:val="22"/>
          <w:szCs w:val="22"/>
        </w:rPr>
      </w:pPr>
      <w:del w:id="430" w:author="Tom Bergeron" w:date="2020-10-06T17:44:00Z">
        <w:r w:rsidDel="009C0501">
          <w:rPr>
            <w:noProof/>
          </w:rPr>
          <w:fldChar w:fldCharType="begin"/>
        </w:r>
        <w:r w:rsidDel="009C0501">
          <w:rPr>
            <w:noProof/>
          </w:rPr>
          <w:delInstrText xml:space="preserve"> HYPERLINK \l "_Toc532827281" </w:delInstrText>
        </w:r>
        <w:r w:rsidDel="009C0501">
          <w:rPr>
            <w:noProof/>
          </w:rPr>
          <w:fldChar w:fldCharType="separate"/>
        </w:r>
      </w:del>
      <w:ins w:id="431" w:author="Tom Bergeron" w:date="2020-10-06T17:44:00Z">
        <w:r>
          <w:rPr>
            <w:b/>
            <w:bCs/>
            <w:noProof/>
          </w:rPr>
          <w:t>Error! Hyperlink reference not valid.</w:t>
        </w:r>
      </w:ins>
      <w:del w:id="432" w:author="Tom Bergeron" w:date="2020-10-06T17:44:00Z">
        <w:r w:rsidR="0060126E" w:rsidRPr="001977E3" w:rsidDel="009C0501">
          <w:rPr>
            <w:rStyle w:val="Hyperlink"/>
            <w:noProof/>
          </w:rPr>
          <w:delText>Base Oven Recipe Automatic Verification</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_Toc532827281 \h </w:delInstrText>
        </w:r>
        <w:r w:rsidR="0060126E" w:rsidDel="009C0501">
          <w:rPr>
            <w:noProof/>
            <w:webHidden/>
          </w:rPr>
        </w:r>
        <w:r w:rsidR="0060126E" w:rsidDel="009C0501">
          <w:rPr>
            <w:noProof/>
            <w:webHidden/>
          </w:rPr>
          <w:fldChar w:fldCharType="separate"/>
        </w:r>
        <w:r w:rsidR="0060126E" w:rsidDel="009C0501">
          <w:rPr>
            <w:noProof/>
            <w:webHidden/>
          </w:rPr>
          <w:delText>83</w:delText>
        </w:r>
        <w:r w:rsidR="0060126E" w:rsidDel="009C0501">
          <w:rPr>
            <w:noProof/>
            <w:webHidden/>
          </w:rPr>
          <w:fldChar w:fldCharType="end"/>
        </w:r>
        <w:r w:rsidDel="009C0501">
          <w:rPr>
            <w:noProof/>
          </w:rPr>
          <w:fldChar w:fldCharType="end"/>
        </w:r>
      </w:del>
    </w:p>
    <w:p w14:paraId="7EC29007" w14:textId="2B36D0CB" w:rsidR="0060126E" w:rsidDel="009C0501" w:rsidRDefault="009C0501">
      <w:pPr>
        <w:pStyle w:val="TOC1"/>
        <w:tabs>
          <w:tab w:val="right" w:leader="dot" w:pos="8900"/>
        </w:tabs>
        <w:rPr>
          <w:del w:id="433" w:author="Tom Bergeron" w:date="2020-10-06T17:44:00Z"/>
          <w:rFonts w:asciiTheme="minorHAnsi" w:eastAsiaTheme="minorEastAsia" w:hAnsiTheme="minorHAnsi" w:cstheme="minorBidi"/>
          <w:b w:val="0"/>
          <w:caps w:val="0"/>
          <w:noProof/>
          <w:sz w:val="22"/>
          <w:szCs w:val="22"/>
        </w:rPr>
      </w:pPr>
      <w:del w:id="434" w:author="Tom Bergeron" w:date="2020-10-06T17:44:00Z">
        <w:r w:rsidDel="009C0501">
          <w:rPr>
            <w:noProof/>
          </w:rPr>
          <w:fldChar w:fldCharType="begin"/>
        </w:r>
        <w:r w:rsidDel="009C0501">
          <w:rPr>
            <w:noProof/>
          </w:rPr>
          <w:delInstrText xml:space="preserve"> HYPERLINK \l "_Toc532827282" </w:delInstrText>
        </w:r>
        <w:r w:rsidDel="009C0501">
          <w:rPr>
            <w:noProof/>
          </w:rPr>
          <w:fldChar w:fldCharType="separate"/>
        </w:r>
      </w:del>
      <w:ins w:id="435" w:author="Tom Bergeron" w:date="2020-10-06T17:44:00Z">
        <w:r>
          <w:rPr>
            <w:b w:val="0"/>
            <w:bCs/>
            <w:noProof/>
          </w:rPr>
          <w:t>Error! Hyperlink reference not valid.</w:t>
        </w:r>
      </w:ins>
      <w:del w:id="436" w:author="Tom Bergeron" w:date="2020-10-06T17:44:00Z">
        <w:r w:rsidR="0060126E" w:rsidRPr="001977E3" w:rsidDel="009C0501">
          <w:rPr>
            <w:rStyle w:val="Hyperlink"/>
            <w:noProof/>
          </w:rPr>
          <w:delText>Dual Lane Systems And Functionality</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_Toc532827282 \h </w:delInstrText>
        </w:r>
        <w:r w:rsidR="0060126E" w:rsidDel="009C0501">
          <w:rPr>
            <w:noProof/>
            <w:webHidden/>
          </w:rPr>
        </w:r>
        <w:r w:rsidR="0060126E" w:rsidDel="009C0501">
          <w:rPr>
            <w:noProof/>
            <w:webHidden/>
          </w:rPr>
          <w:fldChar w:fldCharType="separate"/>
        </w:r>
        <w:r w:rsidR="0060126E" w:rsidDel="009C0501">
          <w:rPr>
            <w:noProof/>
            <w:webHidden/>
          </w:rPr>
          <w:delText>84</w:delText>
        </w:r>
        <w:r w:rsidR="0060126E" w:rsidDel="009C0501">
          <w:rPr>
            <w:noProof/>
            <w:webHidden/>
          </w:rPr>
          <w:fldChar w:fldCharType="end"/>
        </w:r>
        <w:r w:rsidDel="009C0501">
          <w:rPr>
            <w:noProof/>
          </w:rPr>
          <w:fldChar w:fldCharType="end"/>
        </w:r>
      </w:del>
    </w:p>
    <w:p w14:paraId="091C4AEB" w14:textId="768B4886" w:rsidR="0060126E" w:rsidDel="009C0501" w:rsidRDefault="009C0501">
      <w:pPr>
        <w:pStyle w:val="TOC2"/>
        <w:tabs>
          <w:tab w:val="right" w:leader="dot" w:pos="8900"/>
        </w:tabs>
        <w:rPr>
          <w:del w:id="437" w:author="Tom Bergeron" w:date="2020-10-06T17:44:00Z"/>
          <w:rFonts w:asciiTheme="minorHAnsi" w:eastAsiaTheme="minorEastAsia" w:hAnsiTheme="minorHAnsi" w:cstheme="minorBidi"/>
          <w:smallCaps w:val="0"/>
          <w:noProof/>
          <w:sz w:val="22"/>
          <w:szCs w:val="22"/>
        </w:rPr>
      </w:pPr>
      <w:del w:id="438" w:author="Tom Bergeron" w:date="2020-10-06T17:44:00Z">
        <w:r w:rsidDel="009C0501">
          <w:rPr>
            <w:noProof/>
          </w:rPr>
          <w:fldChar w:fldCharType="begin"/>
        </w:r>
        <w:r w:rsidDel="009C0501">
          <w:rPr>
            <w:noProof/>
          </w:rPr>
          <w:delInstrText xml:space="preserve"> HYPERLINK \l "_Toc532827283" </w:delInstrText>
        </w:r>
        <w:r w:rsidDel="009C0501">
          <w:rPr>
            <w:noProof/>
          </w:rPr>
          <w:fldChar w:fldCharType="separate"/>
        </w:r>
      </w:del>
      <w:ins w:id="439" w:author="Tom Bergeron" w:date="2020-10-06T17:44:00Z">
        <w:r>
          <w:rPr>
            <w:b/>
            <w:bCs/>
            <w:noProof/>
          </w:rPr>
          <w:t>Error! Hyperlink reference not valid.</w:t>
        </w:r>
      </w:ins>
      <w:del w:id="440" w:author="Tom Bergeron" w:date="2020-10-06T17:44:00Z">
        <w:r w:rsidR="0060126E" w:rsidRPr="001977E3" w:rsidDel="009C0501">
          <w:rPr>
            <w:rStyle w:val="Hyperlink"/>
            <w:noProof/>
          </w:rPr>
          <w:delText>Dual Lane Dual Systems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_Toc532827283 \h </w:delInstrText>
        </w:r>
        <w:r w:rsidR="0060126E" w:rsidDel="009C0501">
          <w:rPr>
            <w:noProof/>
            <w:webHidden/>
          </w:rPr>
        </w:r>
        <w:r w:rsidR="0060126E" w:rsidDel="009C0501">
          <w:rPr>
            <w:noProof/>
            <w:webHidden/>
          </w:rPr>
          <w:fldChar w:fldCharType="separate"/>
        </w:r>
        <w:r w:rsidR="0060126E" w:rsidDel="009C0501">
          <w:rPr>
            <w:noProof/>
            <w:webHidden/>
          </w:rPr>
          <w:delText>84</w:delText>
        </w:r>
        <w:r w:rsidR="0060126E" w:rsidDel="009C0501">
          <w:rPr>
            <w:noProof/>
            <w:webHidden/>
          </w:rPr>
          <w:fldChar w:fldCharType="end"/>
        </w:r>
        <w:r w:rsidDel="009C0501">
          <w:rPr>
            <w:noProof/>
          </w:rPr>
          <w:fldChar w:fldCharType="end"/>
        </w:r>
      </w:del>
    </w:p>
    <w:p w14:paraId="1D72BBEA" w14:textId="7AA3AA67" w:rsidR="0060126E" w:rsidDel="009C0501" w:rsidRDefault="009C0501">
      <w:pPr>
        <w:pStyle w:val="TOC2"/>
        <w:tabs>
          <w:tab w:val="right" w:leader="dot" w:pos="8900"/>
        </w:tabs>
        <w:rPr>
          <w:del w:id="441" w:author="Tom Bergeron" w:date="2020-10-06T17:44:00Z"/>
          <w:rFonts w:asciiTheme="minorHAnsi" w:eastAsiaTheme="minorEastAsia" w:hAnsiTheme="minorHAnsi" w:cstheme="minorBidi"/>
          <w:smallCaps w:val="0"/>
          <w:noProof/>
          <w:sz w:val="22"/>
          <w:szCs w:val="22"/>
        </w:rPr>
      </w:pPr>
      <w:del w:id="442" w:author="Tom Bergeron" w:date="2020-10-06T17:44:00Z">
        <w:r w:rsidDel="009C0501">
          <w:rPr>
            <w:noProof/>
          </w:rPr>
          <w:fldChar w:fldCharType="begin"/>
        </w:r>
        <w:r w:rsidDel="009C0501">
          <w:rPr>
            <w:noProof/>
          </w:rPr>
          <w:delInstrText xml:space="preserve"> HYPERLINK \l "_Toc532827284" </w:delInstrText>
        </w:r>
        <w:r w:rsidDel="009C0501">
          <w:rPr>
            <w:noProof/>
          </w:rPr>
          <w:fldChar w:fldCharType="separate"/>
        </w:r>
      </w:del>
      <w:ins w:id="443" w:author="Tom Bergeron" w:date="2020-10-06T17:44:00Z">
        <w:r>
          <w:rPr>
            <w:b/>
            <w:bCs/>
            <w:noProof/>
          </w:rPr>
          <w:t>Error! Hyperlink reference not valid.</w:t>
        </w:r>
      </w:ins>
      <w:del w:id="444" w:author="Tom Bergeron" w:date="2020-10-06T17:44:00Z">
        <w:r w:rsidR="0060126E" w:rsidRPr="001977E3" w:rsidDel="009C0501">
          <w:rPr>
            <w:rStyle w:val="Hyperlink"/>
            <w:noProof/>
          </w:rPr>
          <w:delText>Configure Dual Lane Systems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_Toc532827284 \h </w:delInstrText>
        </w:r>
        <w:r w:rsidR="0060126E" w:rsidDel="009C0501">
          <w:rPr>
            <w:noProof/>
            <w:webHidden/>
          </w:rPr>
        </w:r>
        <w:r w:rsidR="0060126E" w:rsidDel="009C0501">
          <w:rPr>
            <w:noProof/>
            <w:webHidden/>
          </w:rPr>
          <w:fldChar w:fldCharType="separate"/>
        </w:r>
        <w:r w:rsidR="0060126E" w:rsidDel="009C0501">
          <w:rPr>
            <w:noProof/>
            <w:webHidden/>
          </w:rPr>
          <w:delText>85</w:delText>
        </w:r>
        <w:r w:rsidR="0060126E" w:rsidDel="009C0501">
          <w:rPr>
            <w:noProof/>
            <w:webHidden/>
          </w:rPr>
          <w:fldChar w:fldCharType="end"/>
        </w:r>
        <w:r w:rsidDel="009C0501">
          <w:rPr>
            <w:noProof/>
          </w:rPr>
          <w:fldChar w:fldCharType="end"/>
        </w:r>
      </w:del>
    </w:p>
    <w:p w14:paraId="559FCFBB" w14:textId="0941E105" w:rsidR="0060126E" w:rsidDel="009C0501" w:rsidRDefault="0060126E">
      <w:pPr>
        <w:pStyle w:val="TOC1"/>
        <w:tabs>
          <w:tab w:val="right" w:leader="dot" w:pos="8900"/>
        </w:tabs>
        <w:rPr>
          <w:del w:id="445" w:author="Tom Bergeron" w:date="2020-10-06T17:44:00Z"/>
          <w:rFonts w:asciiTheme="minorHAnsi" w:eastAsiaTheme="minorEastAsia" w:hAnsiTheme="minorHAnsi" w:cstheme="minorBidi"/>
          <w:b w:val="0"/>
          <w:caps w:val="0"/>
          <w:noProof/>
          <w:sz w:val="22"/>
          <w:szCs w:val="22"/>
        </w:rPr>
      </w:pPr>
    </w:p>
    <w:p w14:paraId="227B7F99" w14:textId="77777777"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7425743D" w14:textId="4FC6D20D" w:rsidR="002C32B4" w:rsidRDefault="002C32B4" w:rsidP="002C32B4">
      <w:pPr>
        <w:spacing w:after="120"/>
        <w:jc w:val="center"/>
        <w:rPr>
          <w:b/>
          <w:sz w:val="44"/>
          <w:szCs w:val="44"/>
        </w:rPr>
      </w:pPr>
      <w:r>
        <w:rPr>
          <w:b/>
          <w:sz w:val="44"/>
          <w:szCs w:val="44"/>
        </w:rPr>
        <w:t>Part 2 – Software and Hardware Options</w:t>
      </w:r>
    </w:p>
    <w:p w14:paraId="0F4D0ACB" w14:textId="17557582" w:rsidR="009C0501" w:rsidRDefault="002C32B4">
      <w:pPr>
        <w:pStyle w:val="TOC1"/>
        <w:tabs>
          <w:tab w:val="right" w:leader="dot" w:pos="8900"/>
        </w:tabs>
        <w:rPr>
          <w:ins w:id="446" w:author="Tom Bergeron" w:date="2020-10-06T17:44:00Z"/>
          <w:rFonts w:asciiTheme="minorHAnsi" w:eastAsiaTheme="minorEastAsia" w:hAnsiTheme="minorHAnsi" w:cstheme="minorBidi"/>
          <w:b w:val="0"/>
          <w:caps w:val="0"/>
          <w:noProof/>
          <w:sz w:val="22"/>
          <w:szCs w:val="22"/>
        </w:rPr>
      </w:pPr>
      <w:r>
        <w:rPr>
          <w:rFonts w:ascii="Times New Roman" w:hAnsi="Times New Roman"/>
        </w:rPr>
        <w:fldChar w:fldCharType="begin"/>
      </w:r>
      <w:r>
        <w:instrText xml:space="preserve"> TOC \o "1-3" \h \z \u </w:instrText>
      </w:r>
      <w:r>
        <w:rPr>
          <w:rFonts w:ascii="Times New Roman" w:hAnsi="Times New Roman"/>
        </w:rPr>
        <w:fldChar w:fldCharType="separate"/>
      </w:r>
    </w:p>
    <w:p w14:paraId="6B2D9FE6" w14:textId="11AFB2DC" w:rsidR="009C0501" w:rsidRDefault="009C0501">
      <w:pPr>
        <w:pStyle w:val="TOC1"/>
        <w:tabs>
          <w:tab w:val="right" w:leader="dot" w:pos="8900"/>
        </w:tabs>
        <w:rPr>
          <w:ins w:id="447" w:author="Tom Bergeron" w:date="2020-10-06T17:44:00Z"/>
          <w:rFonts w:asciiTheme="minorHAnsi" w:eastAsiaTheme="minorEastAsia" w:hAnsiTheme="minorHAnsi" w:cstheme="minorBidi"/>
          <w:b w:val="0"/>
          <w:caps w:val="0"/>
          <w:noProof/>
          <w:sz w:val="22"/>
          <w:szCs w:val="22"/>
        </w:rPr>
      </w:pPr>
      <w:ins w:id="448"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"_Toc52898921"</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Software Options</w:t>
        </w:r>
        <w:r>
          <w:rPr>
            <w:noProof/>
            <w:webHidden/>
          </w:rPr>
          <w:tab/>
        </w:r>
        <w:r>
          <w:rPr>
            <w:noProof/>
            <w:webHidden/>
          </w:rPr>
          <w:fldChar w:fldCharType="begin"/>
        </w:r>
        <w:r>
          <w:rPr>
            <w:noProof/>
            <w:webHidden/>
          </w:rPr>
          <w:instrText xml:space="preserve"> PAGEREF _Toc52898921 \h </w:instrText>
        </w:r>
        <w:r>
          <w:rPr>
            <w:noProof/>
            <w:webHidden/>
          </w:rPr>
        </w:r>
      </w:ins>
      <w:r>
        <w:rPr>
          <w:noProof/>
          <w:webHidden/>
        </w:rPr>
        <w:fldChar w:fldCharType="separate"/>
      </w:r>
      <w:ins w:id="449" w:author="Tom Bergeron" w:date="2020-10-06T17:44:00Z">
        <w:r>
          <w:rPr>
            <w:noProof/>
            <w:webHidden/>
          </w:rPr>
          <w:t>88</w:t>
        </w:r>
        <w:r>
          <w:rPr>
            <w:noProof/>
            <w:webHidden/>
          </w:rPr>
          <w:fldChar w:fldCharType="end"/>
        </w:r>
        <w:r w:rsidRPr="00F1136A">
          <w:rPr>
            <w:rStyle w:val="Hyperlink"/>
            <w:noProof/>
          </w:rPr>
          <w:fldChar w:fldCharType="end"/>
        </w:r>
      </w:ins>
    </w:p>
    <w:p w14:paraId="505C23D4" w14:textId="66C8E09B" w:rsidR="009C0501" w:rsidRDefault="009C0501">
      <w:pPr>
        <w:pStyle w:val="TOC2"/>
        <w:tabs>
          <w:tab w:val="right" w:leader="dot" w:pos="8900"/>
        </w:tabs>
        <w:rPr>
          <w:ins w:id="450" w:author="Tom Bergeron" w:date="2020-10-06T17:44:00Z"/>
          <w:rFonts w:asciiTheme="minorHAnsi" w:eastAsiaTheme="minorEastAsia" w:hAnsiTheme="minorHAnsi" w:cstheme="minorBidi"/>
          <w:smallCaps w:val="0"/>
          <w:noProof/>
          <w:sz w:val="22"/>
          <w:szCs w:val="22"/>
        </w:rPr>
      </w:pPr>
      <w:ins w:id="451"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"_Toc52898922"</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Navigator</w:t>
        </w:r>
        <w:r>
          <w:rPr>
            <w:noProof/>
            <w:webHidden/>
          </w:rPr>
          <w:tab/>
        </w:r>
        <w:r>
          <w:rPr>
            <w:noProof/>
            <w:webHidden/>
          </w:rPr>
          <w:fldChar w:fldCharType="begin"/>
        </w:r>
        <w:r>
          <w:rPr>
            <w:noProof/>
            <w:webHidden/>
          </w:rPr>
          <w:instrText xml:space="preserve"> PAGEREF _Toc52898922 \h </w:instrText>
        </w:r>
        <w:r>
          <w:rPr>
            <w:noProof/>
            <w:webHidden/>
          </w:rPr>
        </w:r>
      </w:ins>
      <w:r>
        <w:rPr>
          <w:noProof/>
          <w:webHidden/>
        </w:rPr>
        <w:fldChar w:fldCharType="separate"/>
      </w:r>
      <w:ins w:id="452" w:author="Tom Bergeron" w:date="2020-10-06T17:44:00Z">
        <w:r>
          <w:rPr>
            <w:noProof/>
            <w:webHidden/>
          </w:rPr>
          <w:t>88</w:t>
        </w:r>
        <w:r>
          <w:rPr>
            <w:noProof/>
            <w:webHidden/>
          </w:rPr>
          <w:fldChar w:fldCharType="end"/>
        </w:r>
        <w:r w:rsidRPr="00F1136A">
          <w:rPr>
            <w:rStyle w:val="Hyperlink"/>
            <w:noProof/>
          </w:rPr>
          <w:fldChar w:fldCharType="end"/>
        </w:r>
      </w:ins>
    </w:p>
    <w:p w14:paraId="79D75DCB" w14:textId="31B0CFB7" w:rsidR="009C0501" w:rsidRDefault="009C0501">
      <w:pPr>
        <w:pStyle w:val="TOC2"/>
        <w:tabs>
          <w:tab w:val="right" w:leader="dot" w:pos="8900"/>
        </w:tabs>
        <w:rPr>
          <w:ins w:id="453" w:author="Tom Bergeron" w:date="2020-10-06T17:44:00Z"/>
          <w:rFonts w:asciiTheme="minorHAnsi" w:eastAsiaTheme="minorEastAsia" w:hAnsiTheme="minorHAnsi" w:cstheme="minorBidi"/>
          <w:smallCaps w:val="0"/>
          <w:noProof/>
          <w:sz w:val="22"/>
          <w:szCs w:val="22"/>
        </w:rPr>
      </w:pPr>
      <w:ins w:id="454"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"_Toc52898923"</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Auto-Focus</w:t>
        </w:r>
        <w:r>
          <w:rPr>
            <w:noProof/>
            <w:webHidden/>
          </w:rPr>
          <w:tab/>
        </w:r>
        <w:r>
          <w:rPr>
            <w:noProof/>
            <w:webHidden/>
          </w:rPr>
          <w:fldChar w:fldCharType="begin"/>
        </w:r>
        <w:r>
          <w:rPr>
            <w:noProof/>
            <w:webHidden/>
          </w:rPr>
          <w:instrText xml:space="preserve"> PAGEREF _Toc52898923 \h </w:instrText>
        </w:r>
        <w:r>
          <w:rPr>
            <w:noProof/>
            <w:webHidden/>
          </w:rPr>
        </w:r>
      </w:ins>
      <w:r>
        <w:rPr>
          <w:noProof/>
          <w:webHidden/>
        </w:rPr>
        <w:fldChar w:fldCharType="separate"/>
      </w:r>
      <w:ins w:id="455" w:author="Tom Bergeron" w:date="2020-10-06T17:44:00Z">
        <w:r>
          <w:rPr>
            <w:noProof/>
            <w:webHidden/>
          </w:rPr>
          <w:t>88</w:t>
        </w:r>
        <w:r>
          <w:rPr>
            <w:noProof/>
            <w:webHidden/>
          </w:rPr>
          <w:fldChar w:fldCharType="end"/>
        </w:r>
        <w:r w:rsidRPr="00F1136A">
          <w:rPr>
            <w:rStyle w:val="Hyperlink"/>
            <w:noProof/>
          </w:rPr>
          <w:fldChar w:fldCharType="end"/>
        </w:r>
      </w:ins>
    </w:p>
    <w:p w14:paraId="56363685" w14:textId="4C39072A" w:rsidR="009C0501" w:rsidRDefault="009C0501">
      <w:pPr>
        <w:pStyle w:val="TOC2"/>
        <w:tabs>
          <w:tab w:val="right" w:leader="dot" w:pos="8900"/>
        </w:tabs>
        <w:rPr>
          <w:ins w:id="456" w:author="Tom Bergeron" w:date="2020-10-06T17:44:00Z"/>
          <w:rFonts w:asciiTheme="minorHAnsi" w:eastAsiaTheme="minorEastAsia" w:hAnsiTheme="minorHAnsi" w:cstheme="minorBidi"/>
          <w:smallCaps w:val="0"/>
          <w:noProof/>
          <w:sz w:val="22"/>
          <w:szCs w:val="22"/>
        </w:rPr>
      </w:pPr>
      <w:ins w:id="457"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"_Toc52898924"</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Navigator/Auto</w:t>
        </w:r>
        <w:r w:rsidRPr="00F1136A">
          <w:rPr>
            <w:rStyle w:val="Hyperlink"/>
            <w:noProof/>
          </w:rPr>
          <w:noBreakHyphen/>
          <w:t>Focus Power</w:t>
        </w:r>
        <w:r>
          <w:rPr>
            <w:noProof/>
            <w:webHidden/>
          </w:rPr>
          <w:tab/>
        </w:r>
        <w:r>
          <w:rPr>
            <w:noProof/>
            <w:webHidden/>
          </w:rPr>
          <w:fldChar w:fldCharType="begin"/>
        </w:r>
        <w:r>
          <w:rPr>
            <w:noProof/>
            <w:webHidden/>
          </w:rPr>
          <w:instrText xml:space="preserve"> PAGEREF _Toc52898924 \h </w:instrText>
        </w:r>
        <w:r>
          <w:rPr>
            <w:noProof/>
            <w:webHidden/>
          </w:rPr>
        </w:r>
      </w:ins>
      <w:r>
        <w:rPr>
          <w:noProof/>
          <w:webHidden/>
        </w:rPr>
        <w:fldChar w:fldCharType="separate"/>
      </w:r>
      <w:ins w:id="458" w:author="Tom Bergeron" w:date="2020-10-06T17:44:00Z">
        <w:r>
          <w:rPr>
            <w:noProof/>
            <w:webHidden/>
          </w:rPr>
          <w:t>88</w:t>
        </w:r>
        <w:r>
          <w:rPr>
            <w:noProof/>
            <w:webHidden/>
          </w:rPr>
          <w:fldChar w:fldCharType="end"/>
        </w:r>
        <w:r w:rsidRPr="00F1136A">
          <w:rPr>
            <w:rStyle w:val="Hyperlink"/>
            <w:noProof/>
          </w:rPr>
          <w:fldChar w:fldCharType="end"/>
        </w:r>
      </w:ins>
    </w:p>
    <w:p w14:paraId="78D67D3B" w14:textId="75DF126D" w:rsidR="009C0501" w:rsidRDefault="009C0501">
      <w:pPr>
        <w:pStyle w:val="TOC2"/>
        <w:tabs>
          <w:tab w:val="right" w:leader="dot" w:pos="8900"/>
        </w:tabs>
        <w:rPr>
          <w:ins w:id="459" w:author="Tom Bergeron" w:date="2020-10-06T17:44:00Z"/>
          <w:rFonts w:asciiTheme="minorHAnsi" w:eastAsiaTheme="minorEastAsia" w:hAnsiTheme="minorHAnsi" w:cstheme="minorBidi"/>
          <w:smallCaps w:val="0"/>
          <w:noProof/>
          <w:sz w:val="22"/>
          <w:szCs w:val="22"/>
        </w:rPr>
      </w:pPr>
      <w:ins w:id="460"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"_Toc52898925"</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Sweet Spot</w:t>
        </w:r>
        <w:r>
          <w:rPr>
            <w:noProof/>
            <w:webHidden/>
          </w:rPr>
          <w:tab/>
        </w:r>
        <w:r>
          <w:rPr>
            <w:noProof/>
            <w:webHidden/>
          </w:rPr>
          <w:fldChar w:fldCharType="begin"/>
        </w:r>
        <w:r>
          <w:rPr>
            <w:noProof/>
            <w:webHidden/>
          </w:rPr>
          <w:instrText xml:space="preserve"> PAGEREF _Toc52898925 \h </w:instrText>
        </w:r>
        <w:r>
          <w:rPr>
            <w:noProof/>
            <w:webHidden/>
          </w:rPr>
        </w:r>
      </w:ins>
      <w:r>
        <w:rPr>
          <w:noProof/>
          <w:webHidden/>
        </w:rPr>
        <w:fldChar w:fldCharType="separate"/>
      </w:r>
      <w:ins w:id="461" w:author="Tom Bergeron" w:date="2020-10-06T17:44:00Z">
        <w:r>
          <w:rPr>
            <w:noProof/>
            <w:webHidden/>
          </w:rPr>
          <w:t>88</w:t>
        </w:r>
        <w:r>
          <w:rPr>
            <w:noProof/>
            <w:webHidden/>
          </w:rPr>
          <w:fldChar w:fldCharType="end"/>
        </w:r>
        <w:r w:rsidRPr="00F1136A">
          <w:rPr>
            <w:rStyle w:val="Hyperlink"/>
            <w:noProof/>
          </w:rPr>
          <w:fldChar w:fldCharType="end"/>
        </w:r>
      </w:ins>
    </w:p>
    <w:p w14:paraId="578F365F" w14:textId="4CA92903" w:rsidR="009C0501" w:rsidRDefault="009C0501">
      <w:pPr>
        <w:pStyle w:val="TOC2"/>
        <w:tabs>
          <w:tab w:val="right" w:leader="dot" w:pos="8900"/>
        </w:tabs>
        <w:rPr>
          <w:ins w:id="462" w:author="Tom Bergeron" w:date="2020-10-06T17:44:00Z"/>
          <w:rFonts w:asciiTheme="minorHAnsi" w:eastAsiaTheme="minorEastAsia" w:hAnsiTheme="minorHAnsi" w:cstheme="minorBidi"/>
          <w:smallCaps w:val="0"/>
          <w:noProof/>
          <w:sz w:val="22"/>
          <w:szCs w:val="22"/>
        </w:rPr>
      </w:pPr>
      <w:ins w:id="463"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"_Toc52898926"</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Statistical Process Control Charts</w:t>
        </w:r>
        <w:r>
          <w:rPr>
            <w:noProof/>
            <w:webHidden/>
          </w:rPr>
          <w:tab/>
        </w:r>
        <w:r>
          <w:rPr>
            <w:noProof/>
            <w:webHidden/>
          </w:rPr>
          <w:fldChar w:fldCharType="begin"/>
        </w:r>
        <w:r>
          <w:rPr>
            <w:noProof/>
            <w:webHidden/>
          </w:rPr>
          <w:instrText xml:space="preserve"> PAGEREF _Toc52898926 \h </w:instrText>
        </w:r>
        <w:r>
          <w:rPr>
            <w:noProof/>
            <w:webHidden/>
          </w:rPr>
        </w:r>
      </w:ins>
      <w:r>
        <w:rPr>
          <w:noProof/>
          <w:webHidden/>
        </w:rPr>
        <w:fldChar w:fldCharType="separate"/>
      </w:r>
      <w:ins w:id="464" w:author="Tom Bergeron" w:date="2020-10-06T17:44:00Z">
        <w:r>
          <w:rPr>
            <w:noProof/>
            <w:webHidden/>
          </w:rPr>
          <w:t>88</w:t>
        </w:r>
        <w:r>
          <w:rPr>
            <w:noProof/>
            <w:webHidden/>
          </w:rPr>
          <w:fldChar w:fldCharType="end"/>
        </w:r>
        <w:r w:rsidRPr="00F1136A">
          <w:rPr>
            <w:rStyle w:val="Hyperlink"/>
            <w:noProof/>
          </w:rPr>
          <w:fldChar w:fldCharType="end"/>
        </w:r>
      </w:ins>
    </w:p>
    <w:p w14:paraId="2C25B0C1" w14:textId="235CA2A8" w:rsidR="009C0501" w:rsidRDefault="009C0501">
      <w:pPr>
        <w:pStyle w:val="TOC2"/>
        <w:tabs>
          <w:tab w:val="right" w:leader="dot" w:pos="8900"/>
        </w:tabs>
        <w:rPr>
          <w:ins w:id="465" w:author="Tom Bergeron" w:date="2020-10-06T17:44:00Z"/>
          <w:rFonts w:asciiTheme="minorHAnsi" w:eastAsiaTheme="minorEastAsia" w:hAnsiTheme="minorHAnsi" w:cstheme="minorBidi"/>
          <w:smallCaps w:val="0"/>
          <w:noProof/>
          <w:sz w:val="22"/>
          <w:szCs w:val="22"/>
        </w:rPr>
      </w:pPr>
      <w:ins w:id="466"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"_Toc52898927"</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Live Data Output</w:t>
        </w:r>
        <w:r>
          <w:rPr>
            <w:noProof/>
            <w:webHidden/>
          </w:rPr>
          <w:tab/>
        </w:r>
        <w:r>
          <w:rPr>
            <w:noProof/>
            <w:webHidden/>
          </w:rPr>
          <w:fldChar w:fldCharType="begin"/>
        </w:r>
        <w:r>
          <w:rPr>
            <w:noProof/>
            <w:webHidden/>
          </w:rPr>
          <w:instrText xml:space="preserve"> PAGEREF _Toc52898927 \h </w:instrText>
        </w:r>
        <w:r>
          <w:rPr>
            <w:noProof/>
            <w:webHidden/>
          </w:rPr>
        </w:r>
      </w:ins>
      <w:r>
        <w:rPr>
          <w:noProof/>
          <w:webHidden/>
        </w:rPr>
        <w:fldChar w:fldCharType="separate"/>
      </w:r>
      <w:ins w:id="467" w:author="Tom Bergeron" w:date="2020-10-06T17:44:00Z">
        <w:r>
          <w:rPr>
            <w:noProof/>
            <w:webHidden/>
          </w:rPr>
          <w:t>88</w:t>
        </w:r>
        <w:r>
          <w:rPr>
            <w:noProof/>
            <w:webHidden/>
          </w:rPr>
          <w:fldChar w:fldCharType="end"/>
        </w:r>
        <w:r w:rsidRPr="00F1136A">
          <w:rPr>
            <w:rStyle w:val="Hyperlink"/>
            <w:noProof/>
          </w:rPr>
          <w:fldChar w:fldCharType="end"/>
        </w:r>
      </w:ins>
    </w:p>
    <w:p w14:paraId="3CFAB893" w14:textId="208736A7" w:rsidR="009C0501" w:rsidRDefault="009C0501">
      <w:pPr>
        <w:pStyle w:val="TOC1"/>
        <w:tabs>
          <w:tab w:val="right" w:leader="dot" w:pos="8900"/>
        </w:tabs>
        <w:rPr>
          <w:ins w:id="468" w:author="Tom Bergeron" w:date="2020-10-06T17:44:00Z"/>
          <w:rFonts w:asciiTheme="minorHAnsi" w:eastAsiaTheme="minorEastAsia" w:hAnsiTheme="minorHAnsi" w:cstheme="minorBidi"/>
          <w:b w:val="0"/>
          <w:caps w:val="0"/>
          <w:noProof/>
          <w:sz w:val="22"/>
          <w:szCs w:val="22"/>
        </w:rPr>
      </w:pPr>
      <w:ins w:id="469"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"_Toc52898928"</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Use Navigator to Optimize Profiles</w:t>
        </w:r>
        <w:r>
          <w:rPr>
            <w:noProof/>
            <w:webHidden/>
          </w:rPr>
          <w:tab/>
        </w:r>
        <w:r>
          <w:rPr>
            <w:noProof/>
            <w:webHidden/>
          </w:rPr>
          <w:fldChar w:fldCharType="begin"/>
        </w:r>
        <w:r>
          <w:rPr>
            <w:noProof/>
            <w:webHidden/>
          </w:rPr>
          <w:instrText xml:space="preserve"> PAGEREF _Toc52898928 \h </w:instrText>
        </w:r>
        <w:r>
          <w:rPr>
            <w:noProof/>
            <w:webHidden/>
          </w:rPr>
        </w:r>
      </w:ins>
      <w:r>
        <w:rPr>
          <w:noProof/>
          <w:webHidden/>
        </w:rPr>
        <w:fldChar w:fldCharType="separate"/>
      </w:r>
      <w:ins w:id="470" w:author="Tom Bergeron" w:date="2020-10-06T17:44:00Z">
        <w:r>
          <w:rPr>
            <w:noProof/>
            <w:webHidden/>
          </w:rPr>
          <w:t>89</w:t>
        </w:r>
        <w:r>
          <w:rPr>
            <w:noProof/>
            <w:webHidden/>
          </w:rPr>
          <w:fldChar w:fldCharType="end"/>
        </w:r>
        <w:r w:rsidRPr="00F1136A">
          <w:rPr>
            <w:rStyle w:val="Hyperlink"/>
            <w:noProof/>
          </w:rPr>
          <w:fldChar w:fldCharType="end"/>
        </w:r>
      </w:ins>
    </w:p>
    <w:p w14:paraId="7987BEC8" w14:textId="709820DD" w:rsidR="009C0501" w:rsidRDefault="009C0501">
      <w:pPr>
        <w:pStyle w:val="TOC3"/>
        <w:tabs>
          <w:tab w:val="right" w:leader="dot" w:pos="8900"/>
        </w:tabs>
        <w:rPr>
          <w:ins w:id="471" w:author="Tom Bergeron" w:date="2020-10-06T17:44:00Z"/>
          <w:rFonts w:asciiTheme="minorHAnsi" w:eastAsiaTheme="minorEastAsia" w:hAnsiTheme="minorHAnsi" w:cstheme="minorBidi"/>
          <w:smallCaps w:val="0"/>
          <w:noProof/>
          <w:sz w:val="22"/>
          <w:szCs w:val="22"/>
        </w:rPr>
      </w:pPr>
      <w:ins w:id="472"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"_Toc52898929"</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Search Mode For Optimization</w:t>
        </w:r>
        <w:r>
          <w:rPr>
            <w:noProof/>
            <w:webHidden/>
          </w:rPr>
          <w:tab/>
        </w:r>
        <w:r>
          <w:rPr>
            <w:noProof/>
            <w:webHidden/>
          </w:rPr>
          <w:fldChar w:fldCharType="begin"/>
        </w:r>
        <w:r>
          <w:rPr>
            <w:noProof/>
            <w:webHidden/>
          </w:rPr>
          <w:instrText xml:space="preserve"> PAGEREF _Toc52898929 \h </w:instrText>
        </w:r>
        <w:r>
          <w:rPr>
            <w:noProof/>
            <w:webHidden/>
          </w:rPr>
        </w:r>
      </w:ins>
      <w:r>
        <w:rPr>
          <w:noProof/>
          <w:webHidden/>
        </w:rPr>
        <w:fldChar w:fldCharType="separate"/>
      </w:r>
      <w:ins w:id="473" w:author="Tom Bergeron" w:date="2020-10-06T17:44:00Z">
        <w:r>
          <w:rPr>
            <w:noProof/>
            <w:webHidden/>
          </w:rPr>
          <w:t>89</w:t>
        </w:r>
        <w:r>
          <w:rPr>
            <w:noProof/>
            <w:webHidden/>
          </w:rPr>
          <w:fldChar w:fldCharType="end"/>
        </w:r>
        <w:r w:rsidRPr="00F1136A">
          <w:rPr>
            <w:rStyle w:val="Hyperlink"/>
            <w:noProof/>
          </w:rPr>
          <w:fldChar w:fldCharType="end"/>
        </w:r>
      </w:ins>
    </w:p>
    <w:p w14:paraId="67AF07A0" w14:textId="1A669622" w:rsidR="009C0501" w:rsidRDefault="009C0501">
      <w:pPr>
        <w:pStyle w:val="TOC3"/>
        <w:tabs>
          <w:tab w:val="right" w:leader="dot" w:pos="8900"/>
        </w:tabs>
        <w:rPr>
          <w:ins w:id="474" w:author="Tom Bergeron" w:date="2020-10-06T17:44:00Z"/>
          <w:rFonts w:asciiTheme="minorHAnsi" w:eastAsiaTheme="minorEastAsia" w:hAnsiTheme="minorHAnsi" w:cstheme="minorBidi"/>
          <w:smallCaps w:val="0"/>
          <w:noProof/>
          <w:sz w:val="22"/>
          <w:szCs w:val="22"/>
        </w:rPr>
      </w:pPr>
      <w:ins w:id="475"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"_Toc52898930"</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Conveyor Speed Constraints</w:t>
        </w:r>
        <w:r>
          <w:rPr>
            <w:noProof/>
            <w:webHidden/>
          </w:rPr>
          <w:tab/>
        </w:r>
        <w:r>
          <w:rPr>
            <w:noProof/>
            <w:webHidden/>
          </w:rPr>
          <w:fldChar w:fldCharType="begin"/>
        </w:r>
        <w:r>
          <w:rPr>
            <w:noProof/>
            <w:webHidden/>
          </w:rPr>
          <w:instrText xml:space="preserve"> PAGEREF _Toc52898930 \h </w:instrText>
        </w:r>
        <w:r>
          <w:rPr>
            <w:noProof/>
            <w:webHidden/>
          </w:rPr>
        </w:r>
      </w:ins>
      <w:r>
        <w:rPr>
          <w:noProof/>
          <w:webHidden/>
        </w:rPr>
        <w:fldChar w:fldCharType="separate"/>
      </w:r>
      <w:ins w:id="476" w:author="Tom Bergeron" w:date="2020-10-06T17:44:00Z">
        <w:r>
          <w:rPr>
            <w:noProof/>
            <w:webHidden/>
          </w:rPr>
          <w:t>89</w:t>
        </w:r>
        <w:r>
          <w:rPr>
            <w:noProof/>
            <w:webHidden/>
          </w:rPr>
          <w:fldChar w:fldCharType="end"/>
        </w:r>
        <w:r w:rsidRPr="00F1136A">
          <w:rPr>
            <w:rStyle w:val="Hyperlink"/>
            <w:noProof/>
          </w:rPr>
          <w:fldChar w:fldCharType="end"/>
        </w:r>
      </w:ins>
    </w:p>
    <w:p w14:paraId="40C46076" w14:textId="1D2CBDCD" w:rsidR="009C0501" w:rsidRDefault="009C0501">
      <w:pPr>
        <w:pStyle w:val="TOC1"/>
        <w:tabs>
          <w:tab w:val="right" w:leader="dot" w:pos="8900"/>
        </w:tabs>
        <w:rPr>
          <w:ins w:id="477" w:author="Tom Bergeron" w:date="2020-10-06T17:44:00Z"/>
          <w:rFonts w:asciiTheme="minorHAnsi" w:eastAsiaTheme="minorEastAsia" w:hAnsiTheme="minorHAnsi" w:cstheme="minorBidi"/>
          <w:b w:val="0"/>
          <w:caps w:val="0"/>
          <w:noProof/>
          <w:sz w:val="22"/>
          <w:szCs w:val="22"/>
        </w:rPr>
      </w:pPr>
      <w:ins w:id="478"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"_Toc52898931"</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Use Auto-Focus</w:t>
        </w:r>
        <w:r>
          <w:rPr>
            <w:noProof/>
            <w:webHidden/>
          </w:rPr>
          <w:tab/>
        </w:r>
        <w:r>
          <w:rPr>
            <w:noProof/>
            <w:webHidden/>
          </w:rPr>
          <w:fldChar w:fldCharType="begin"/>
        </w:r>
        <w:r>
          <w:rPr>
            <w:noProof/>
            <w:webHidden/>
          </w:rPr>
          <w:instrText xml:space="preserve"> PAGEREF _Toc52898931 \h </w:instrText>
        </w:r>
        <w:r>
          <w:rPr>
            <w:noProof/>
            <w:webHidden/>
          </w:rPr>
        </w:r>
      </w:ins>
      <w:r>
        <w:rPr>
          <w:noProof/>
          <w:webHidden/>
        </w:rPr>
        <w:fldChar w:fldCharType="separate"/>
      </w:r>
      <w:ins w:id="479" w:author="Tom Bergeron" w:date="2020-10-06T17:44:00Z">
        <w:r>
          <w:rPr>
            <w:noProof/>
            <w:webHidden/>
          </w:rPr>
          <w:t>90</w:t>
        </w:r>
        <w:r>
          <w:rPr>
            <w:noProof/>
            <w:webHidden/>
          </w:rPr>
          <w:fldChar w:fldCharType="end"/>
        </w:r>
        <w:r w:rsidRPr="00F1136A">
          <w:rPr>
            <w:rStyle w:val="Hyperlink"/>
            <w:noProof/>
          </w:rPr>
          <w:fldChar w:fldCharType="end"/>
        </w:r>
      </w:ins>
    </w:p>
    <w:p w14:paraId="48B578D1" w14:textId="770484B7" w:rsidR="009C0501" w:rsidRDefault="009C0501">
      <w:pPr>
        <w:pStyle w:val="TOC2"/>
        <w:tabs>
          <w:tab w:val="right" w:leader="dot" w:pos="8900"/>
        </w:tabs>
        <w:rPr>
          <w:ins w:id="480" w:author="Tom Bergeron" w:date="2020-10-06T17:44:00Z"/>
          <w:rFonts w:asciiTheme="minorHAnsi" w:eastAsiaTheme="minorEastAsia" w:hAnsiTheme="minorHAnsi" w:cstheme="minorBidi"/>
          <w:smallCaps w:val="0"/>
          <w:noProof/>
          <w:sz w:val="22"/>
          <w:szCs w:val="22"/>
        </w:rPr>
      </w:pPr>
      <w:ins w:id="481"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"_Toc52898932"</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Auto-Focus Tab</w:t>
        </w:r>
        <w:r>
          <w:rPr>
            <w:noProof/>
            <w:webHidden/>
          </w:rPr>
          <w:tab/>
        </w:r>
        <w:r>
          <w:rPr>
            <w:noProof/>
            <w:webHidden/>
          </w:rPr>
          <w:fldChar w:fldCharType="begin"/>
        </w:r>
        <w:r>
          <w:rPr>
            <w:noProof/>
            <w:webHidden/>
          </w:rPr>
          <w:instrText xml:space="preserve"> PAGEREF _Toc52898932 \h </w:instrText>
        </w:r>
        <w:r>
          <w:rPr>
            <w:noProof/>
            <w:webHidden/>
          </w:rPr>
        </w:r>
      </w:ins>
      <w:r>
        <w:rPr>
          <w:noProof/>
          <w:webHidden/>
        </w:rPr>
        <w:fldChar w:fldCharType="separate"/>
      </w:r>
      <w:ins w:id="482" w:author="Tom Bergeron" w:date="2020-10-06T17:44:00Z">
        <w:r>
          <w:rPr>
            <w:noProof/>
            <w:webHidden/>
          </w:rPr>
          <w:t>90</w:t>
        </w:r>
        <w:r>
          <w:rPr>
            <w:noProof/>
            <w:webHidden/>
          </w:rPr>
          <w:fldChar w:fldCharType="end"/>
        </w:r>
        <w:r w:rsidRPr="00F1136A">
          <w:rPr>
            <w:rStyle w:val="Hyperlink"/>
            <w:noProof/>
          </w:rPr>
          <w:fldChar w:fldCharType="end"/>
        </w:r>
      </w:ins>
    </w:p>
    <w:p w14:paraId="74E8BD9E" w14:textId="5BADD151" w:rsidR="009C0501" w:rsidRDefault="009C0501">
      <w:pPr>
        <w:pStyle w:val="TOC3"/>
        <w:tabs>
          <w:tab w:val="right" w:leader="dot" w:pos="8900"/>
        </w:tabs>
        <w:rPr>
          <w:ins w:id="483" w:author="Tom Bergeron" w:date="2020-10-06T17:44:00Z"/>
          <w:rFonts w:asciiTheme="minorHAnsi" w:eastAsiaTheme="minorEastAsia" w:hAnsiTheme="minorHAnsi" w:cstheme="minorBidi"/>
          <w:smallCaps w:val="0"/>
          <w:noProof/>
          <w:sz w:val="22"/>
          <w:szCs w:val="22"/>
        </w:rPr>
      </w:pPr>
      <w:ins w:id="484"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"_Toc52898933"</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Profile Optimization Settings—Search Mode</w:t>
        </w:r>
        <w:r>
          <w:rPr>
            <w:noProof/>
            <w:webHidden/>
          </w:rPr>
          <w:tab/>
        </w:r>
        <w:r>
          <w:rPr>
            <w:noProof/>
            <w:webHidden/>
          </w:rPr>
          <w:fldChar w:fldCharType="begin"/>
        </w:r>
        <w:r>
          <w:rPr>
            <w:noProof/>
            <w:webHidden/>
          </w:rPr>
          <w:instrText xml:space="preserve"> PAGEREF _Toc52898933 \h </w:instrText>
        </w:r>
        <w:r>
          <w:rPr>
            <w:noProof/>
            <w:webHidden/>
          </w:rPr>
        </w:r>
      </w:ins>
      <w:r>
        <w:rPr>
          <w:noProof/>
          <w:webHidden/>
        </w:rPr>
        <w:fldChar w:fldCharType="separate"/>
      </w:r>
      <w:ins w:id="485" w:author="Tom Bergeron" w:date="2020-10-06T17:44:00Z">
        <w:r>
          <w:rPr>
            <w:noProof/>
            <w:webHidden/>
          </w:rPr>
          <w:t>90</w:t>
        </w:r>
        <w:r>
          <w:rPr>
            <w:noProof/>
            <w:webHidden/>
          </w:rPr>
          <w:fldChar w:fldCharType="end"/>
        </w:r>
        <w:r w:rsidRPr="00F1136A">
          <w:rPr>
            <w:rStyle w:val="Hyperlink"/>
            <w:noProof/>
          </w:rPr>
          <w:fldChar w:fldCharType="end"/>
        </w:r>
      </w:ins>
    </w:p>
    <w:p w14:paraId="1FBF527B" w14:textId="5762C810" w:rsidR="009C0501" w:rsidRDefault="009C0501">
      <w:pPr>
        <w:pStyle w:val="TOC3"/>
        <w:tabs>
          <w:tab w:val="right" w:leader="dot" w:pos="8900"/>
        </w:tabs>
        <w:rPr>
          <w:ins w:id="486" w:author="Tom Bergeron" w:date="2020-10-06T17:44:00Z"/>
          <w:rFonts w:asciiTheme="minorHAnsi" w:eastAsiaTheme="minorEastAsia" w:hAnsiTheme="minorHAnsi" w:cstheme="minorBidi"/>
          <w:smallCaps w:val="0"/>
          <w:noProof/>
          <w:sz w:val="22"/>
          <w:szCs w:val="22"/>
        </w:rPr>
      </w:pPr>
      <w:ins w:id="487"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"_Toc52898934"</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Conveyor Speed Constraints</w:t>
        </w:r>
        <w:r>
          <w:rPr>
            <w:noProof/>
            <w:webHidden/>
          </w:rPr>
          <w:tab/>
        </w:r>
        <w:r>
          <w:rPr>
            <w:noProof/>
            <w:webHidden/>
          </w:rPr>
          <w:fldChar w:fldCharType="begin"/>
        </w:r>
        <w:r>
          <w:rPr>
            <w:noProof/>
            <w:webHidden/>
          </w:rPr>
          <w:instrText xml:space="preserve"> PAGEREF _Toc52898934 \h </w:instrText>
        </w:r>
        <w:r>
          <w:rPr>
            <w:noProof/>
            <w:webHidden/>
          </w:rPr>
        </w:r>
      </w:ins>
      <w:r>
        <w:rPr>
          <w:noProof/>
          <w:webHidden/>
        </w:rPr>
        <w:fldChar w:fldCharType="separate"/>
      </w:r>
      <w:ins w:id="488" w:author="Tom Bergeron" w:date="2020-10-06T17:44:00Z">
        <w:r>
          <w:rPr>
            <w:noProof/>
            <w:webHidden/>
          </w:rPr>
          <w:t>90</w:t>
        </w:r>
        <w:r>
          <w:rPr>
            <w:noProof/>
            <w:webHidden/>
          </w:rPr>
          <w:fldChar w:fldCharType="end"/>
        </w:r>
        <w:r w:rsidRPr="00F1136A">
          <w:rPr>
            <w:rStyle w:val="Hyperlink"/>
            <w:noProof/>
          </w:rPr>
          <w:fldChar w:fldCharType="end"/>
        </w:r>
      </w:ins>
    </w:p>
    <w:p w14:paraId="09CC0ABC" w14:textId="09065B4D" w:rsidR="009C0501" w:rsidRDefault="009C0501">
      <w:pPr>
        <w:pStyle w:val="TOC2"/>
        <w:tabs>
          <w:tab w:val="right" w:leader="dot" w:pos="8900"/>
        </w:tabs>
        <w:rPr>
          <w:ins w:id="489" w:author="Tom Bergeron" w:date="2020-10-06T17:44:00Z"/>
          <w:rFonts w:asciiTheme="minorHAnsi" w:eastAsiaTheme="minorEastAsia" w:hAnsiTheme="minorHAnsi" w:cstheme="minorBidi"/>
          <w:smallCaps w:val="0"/>
          <w:noProof/>
          <w:sz w:val="22"/>
          <w:szCs w:val="22"/>
        </w:rPr>
      </w:pPr>
      <w:ins w:id="490"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"_Toc52898935"</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Auto-Focus, Run A Profile</w:t>
        </w:r>
        <w:r>
          <w:rPr>
            <w:noProof/>
            <w:webHidden/>
          </w:rPr>
          <w:tab/>
        </w:r>
        <w:r>
          <w:rPr>
            <w:noProof/>
            <w:webHidden/>
          </w:rPr>
          <w:fldChar w:fldCharType="begin"/>
        </w:r>
        <w:r>
          <w:rPr>
            <w:noProof/>
            <w:webHidden/>
          </w:rPr>
          <w:instrText xml:space="preserve"> PAGEREF _Toc52898935 \h </w:instrText>
        </w:r>
        <w:r>
          <w:rPr>
            <w:noProof/>
            <w:webHidden/>
          </w:rPr>
        </w:r>
      </w:ins>
      <w:r>
        <w:rPr>
          <w:noProof/>
          <w:webHidden/>
        </w:rPr>
        <w:fldChar w:fldCharType="separate"/>
      </w:r>
      <w:ins w:id="491" w:author="Tom Bergeron" w:date="2020-10-06T17:44:00Z">
        <w:r>
          <w:rPr>
            <w:noProof/>
            <w:webHidden/>
          </w:rPr>
          <w:t>91</w:t>
        </w:r>
        <w:r>
          <w:rPr>
            <w:noProof/>
            <w:webHidden/>
          </w:rPr>
          <w:fldChar w:fldCharType="end"/>
        </w:r>
        <w:r w:rsidRPr="00F1136A">
          <w:rPr>
            <w:rStyle w:val="Hyperlink"/>
            <w:noProof/>
          </w:rPr>
          <w:fldChar w:fldCharType="end"/>
        </w:r>
      </w:ins>
    </w:p>
    <w:p w14:paraId="73C47DCC" w14:textId="7CDDD9AE" w:rsidR="009C0501" w:rsidRDefault="009C0501">
      <w:pPr>
        <w:pStyle w:val="TOC2"/>
        <w:tabs>
          <w:tab w:val="right" w:leader="dot" w:pos="8900"/>
        </w:tabs>
        <w:rPr>
          <w:ins w:id="492" w:author="Tom Bergeron" w:date="2020-10-06T17:44:00Z"/>
          <w:rFonts w:asciiTheme="minorHAnsi" w:eastAsiaTheme="minorEastAsia" w:hAnsiTheme="minorHAnsi" w:cstheme="minorBidi"/>
          <w:smallCaps w:val="0"/>
          <w:noProof/>
          <w:sz w:val="22"/>
          <w:szCs w:val="22"/>
        </w:rPr>
      </w:pPr>
      <w:ins w:id="493"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"_Toc52898936"</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Auto-Focus, Product Dimensions</w:t>
        </w:r>
        <w:r>
          <w:rPr>
            <w:noProof/>
            <w:webHidden/>
          </w:rPr>
          <w:tab/>
        </w:r>
        <w:r>
          <w:rPr>
            <w:noProof/>
            <w:webHidden/>
          </w:rPr>
          <w:fldChar w:fldCharType="begin"/>
        </w:r>
        <w:r>
          <w:rPr>
            <w:noProof/>
            <w:webHidden/>
          </w:rPr>
          <w:instrText xml:space="preserve"> PAGEREF _Toc52898936 \h </w:instrText>
        </w:r>
        <w:r>
          <w:rPr>
            <w:noProof/>
            <w:webHidden/>
          </w:rPr>
        </w:r>
      </w:ins>
      <w:r>
        <w:rPr>
          <w:noProof/>
          <w:webHidden/>
        </w:rPr>
        <w:fldChar w:fldCharType="separate"/>
      </w:r>
      <w:ins w:id="494" w:author="Tom Bergeron" w:date="2020-10-06T17:44:00Z">
        <w:r>
          <w:rPr>
            <w:noProof/>
            <w:webHidden/>
          </w:rPr>
          <w:t>91</w:t>
        </w:r>
        <w:r>
          <w:rPr>
            <w:noProof/>
            <w:webHidden/>
          </w:rPr>
          <w:fldChar w:fldCharType="end"/>
        </w:r>
        <w:r w:rsidRPr="00F1136A">
          <w:rPr>
            <w:rStyle w:val="Hyperlink"/>
            <w:noProof/>
          </w:rPr>
          <w:fldChar w:fldCharType="end"/>
        </w:r>
      </w:ins>
    </w:p>
    <w:p w14:paraId="541B0174" w14:textId="5DBBD654" w:rsidR="009C0501" w:rsidRDefault="009C0501">
      <w:pPr>
        <w:pStyle w:val="TOC2"/>
        <w:tabs>
          <w:tab w:val="right" w:leader="dot" w:pos="8900"/>
        </w:tabs>
        <w:rPr>
          <w:ins w:id="495" w:author="Tom Bergeron" w:date="2020-10-06T17:44:00Z"/>
          <w:rFonts w:asciiTheme="minorHAnsi" w:eastAsiaTheme="minorEastAsia" w:hAnsiTheme="minorHAnsi" w:cstheme="minorBidi"/>
          <w:smallCaps w:val="0"/>
          <w:noProof/>
          <w:sz w:val="22"/>
          <w:szCs w:val="22"/>
        </w:rPr>
      </w:pPr>
      <w:ins w:id="496"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"_Toc52898937"</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Auto-Focus, Confirm</w:t>
        </w:r>
        <w:r>
          <w:rPr>
            <w:noProof/>
            <w:webHidden/>
          </w:rPr>
          <w:tab/>
        </w:r>
        <w:r>
          <w:rPr>
            <w:noProof/>
            <w:webHidden/>
          </w:rPr>
          <w:fldChar w:fldCharType="begin"/>
        </w:r>
        <w:r>
          <w:rPr>
            <w:noProof/>
            <w:webHidden/>
          </w:rPr>
          <w:instrText xml:space="preserve"> PAGEREF _Toc52898937 \h </w:instrText>
        </w:r>
        <w:r>
          <w:rPr>
            <w:noProof/>
            <w:webHidden/>
          </w:rPr>
        </w:r>
      </w:ins>
      <w:r>
        <w:rPr>
          <w:noProof/>
          <w:webHidden/>
        </w:rPr>
        <w:fldChar w:fldCharType="separate"/>
      </w:r>
      <w:ins w:id="497" w:author="Tom Bergeron" w:date="2020-10-06T17:44:00Z">
        <w:r>
          <w:rPr>
            <w:noProof/>
            <w:webHidden/>
          </w:rPr>
          <w:t>92</w:t>
        </w:r>
        <w:r>
          <w:rPr>
            <w:noProof/>
            <w:webHidden/>
          </w:rPr>
          <w:fldChar w:fldCharType="end"/>
        </w:r>
        <w:r w:rsidRPr="00F1136A">
          <w:rPr>
            <w:rStyle w:val="Hyperlink"/>
            <w:noProof/>
          </w:rPr>
          <w:fldChar w:fldCharType="end"/>
        </w:r>
      </w:ins>
    </w:p>
    <w:p w14:paraId="2B13B335" w14:textId="78FD421E" w:rsidR="009C0501" w:rsidRDefault="009C0501">
      <w:pPr>
        <w:pStyle w:val="TOC1"/>
        <w:tabs>
          <w:tab w:val="right" w:leader="dot" w:pos="8900"/>
        </w:tabs>
        <w:rPr>
          <w:ins w:id="498" w:author="Tom Bergeron" w:date="2020-10-06T17:44:00Z"/>
          <w:rFonts w:asciiTheme="minorHAnsi" w:eastAsiaTheme="minorEastAsia" w:hAnsiTheme="minorHAnsi" w:cstheme="minorBidi"/>
          <w:b w:val="0"/>
          <w:caps w:val="0"/>
          <w:noProof/>
          <w:sz w:val="22"/>
          <w:szCs w:val="22"/>
        </w:rPr>
      </w:pPr>
      <w:ins w:id="499"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"_Toc52898938"</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Save Energy With Navigator and Auto-Focus</w:t>
        </w:r>
        <w:r>
          <w:rPr>
            <w:noProof/>
            <w:webHidden/>
          </w:rPr>
          <w:tab/>
        </w:r>
        <w:r>
          <w:rPr>
            <w:noProof/>
            <w:webHidden/>
          </w:rPr>
          <w:fldChar w:fldCharType="begin"/>
        </w:r>
        <w:r>
          <w:rPr>
            <w:noProof/>
            <w:webHidden/>
          </w:rPr>
          <w:instrText xml:space="preserve"> PAGEREF _Toc52898938 \h </w:instrText>
        </w:r>
        <w:r>
          <w:rPr>
            <w:noProof/>
            <w:webHidden/>
          </w:rPr>
        </w:r>
      </w:ins>
      <w:r>
        <w:rPr>
          <w:noProof/>
          <w:webHidden/>
        </w:rPr>
        <w:fldChar w:fldCharType="separate"/>
      </w:r>
      <w:ins w:id="500" w:author="Tom Bergeron" w:date="2020-10-06T17:44:00Z">
        <w:r>
          <w:rPr>
            <w:noProof/>
            <w:webHidden/>
          </w:rPr>
          <w:t>94</w:t>
        </w:r>
        <w:r>
          <w:rPr>
            <w:noProof/>
            <w:webHidden/>
          </w:rPr>
          <w:fldChar w:fldCharType="end"/>
        </w:r>
        <w:r w:rsidRPr="00F1136A">
          <w:rPr>
            <w:rStyle w:val="Hyperlink"/>
            <w:noProof/>
          </w:rPr>
          <w:fldChar w:fldCharType="end"/>
        </w:r>
      </w:ins>
    </w:p>
    <w:p w14:paraId="2DCEB998" w14:textId="6F160ECD" w:rsidR="009C0501" w:rsidRDefault="009C0501">
      <w:pPr>
        <w:pStyle w:val="TOC2"/>
        <w:tabs>
          <w:tab w:val="right" w:leader="dot" w:pos="8900"/>
        </w:tabs>
        <w:rPr>
          <w:ins w:id="501" w:author="Tom Bergeron" w:date="2020-10-06T17:44:00Z"/>
          <w:rFonts w:asciiTheme="minorHAnsi" w:eastAsiaTheme="minorEastAsia" w:hAnsiTheme="minorHAnsi" w:cstheme="minorBidi"/>
          <w:smallCaps w:val="0"/>
          <w:noProof/>
          <w:sz w:val="22"/>
          <w:szCs w:val="22"/>
        </w:rPr>
      </w:pPr>
      <w:ins w:id="502"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"_Toc52898939"</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Enable the Power Feature in Auto-Focus</w:t>
        </w:r>
        <w:r>
          <w:rPr>
            <w:noProof/>
            <w:webHidden/>
          </w:rPr>
          <w:tab/>
        </w:r>
        <w:r>
          <w:rPr>
            <w:noProof/>
            <w:webHidden/>
          </w:rPr>
          <w:fldChar w:fldCharType="begin"/>
        </w:r>
        <w:r>
          <w:rPr>
            <w:noProof/>
            <w:webHidden/>
          </w:rPr>
          <w:instrText xml:space="preserve"> PAGEREF _Toc52898939 \h </w:instrText>
        </w:r>
        <w:r>
          <w:rPr>
            <w:noProof/>
            <w:webHidden/>
          </w:rPr>
        </w:r>
      </w:ins>
      <w:r>
        <w:rPr>
          <w:noProof/>
          <w:webHidden/>
        </w:rPr>
        <w:fldChar w:fldCharType="separate"/>
      </w:r>
      <w:ins w:id="503" w:author="Tom Bergeron" w:date="2020-10-06T17:44:00Z">
        <w:r>
          <w:rPr>
            <w:noProof/>
            <w:webHidden/>
          </w:rPr>
          <w:t>94</w:t>
        </w:r>
        <w:r>
          <w:rPr>
            <w:noProof/>
            <w:webHidden/>
          </w:rPr>
          <w:fldChar w:fldCharType="end"/>
        </w:r>
        <w:r w:rsidRPr="00F1136A">
          <w:rPr>
            <w:rStyle w:val="Hyperlink"/>
            <w:noProof/>
          </w:rPr>
          <w:fldChar w:fldCharType="end"/>
        </w:r>
      </w:ins>
    </w:p>
    <w:p w14:paraId="6EB2BEAD" w14:textId="39A58F44" w:rsidR="009C0501" w:rsidRDefault="009C0501">
      <w:pPr>
        <w:pStyle w:val="TOC2"/>
        <w:tabs>
          <w:tab w:val="right" w:leader="dot" w:pos="8900"/>
        </w:tabs>
        <w:rPr>
          <w:ins w:id="504" w:author="Tom Bergeron" w:date="2020-10-06T17:44:00Z"/>
          <w:rFonts w:asciiTheme="minorHAnsi" w:eastAsiaTheme="minorEastAsia" w:hAnsiTheme="minorHAnsi" w:cstheme="minorBidi"/>
          <w:smallCaps w:val="0"/>
          <w:noProof/>
          <w:sz w:val="22"/>
          <w:szCs w:val="22"/>
        </w:rPr>
      </w:pPr>
      <w:ins w:id="505"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"_Toc52898940"</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Enable the Power Feature in Navigator</w:t>
        </w:r>
        <w:r>
          <w:rPr>
            <w:noProof/>
            <w:webHidden/>
          </w:rPr>
          <w:tab/>
        </w:r>
        <w:r>
          <w:rPr>
            <w:noProof/>
            <w:webHidden/>
          </w:rPr>
          <w:fldChar w:fldCharType="begin"/>
        </w:r>
        <w:r>
          <w:rPr>
            <w:noProof/>
            <w:webHidden/>
          </w:rPr>
          <w:instrText xml:space="preserve"> PAGEREF _Toc52898940 \h </w:instrText>
        </w:r>
        <w:r>
          <w:rPr>
            <w:noProof/>
            <w:webHidden/>
          </w:rPr>
        </w:r>
      </w:ins>
      <w:r>
        <w:rPr>
          <w:noProof/>
          <w:webHidden/>
        </w:rPr>
        <w:fldChar w:fldCharType="separate"/>
      </w:r>
      <w:ins w:id="506" w:author="Tom Bergeron" w:date="2020-10-06T17:44:00Z">
        <w:r>
          <w:rPr>
            <w:noProof/>
            <w:webHidden/>
          </w:rPr>
          <w:t>94</w:t>
        </w:r>
        <w:r>
          <w:rPr>
            <w:noProof/>
            <w:webHidden/>
          </w:rPr>
          <w:fldChar w:fldCharType="end"/>
        </w:r>
        <w:r w:rsidRPr="00F1136A">
          <w:rPr>
            <w:rStyle w:val="Hyperlink"/>
            <w:noProof/>
          </w:rPr>
          <w:fldChar w:fldCharType="end"/>
        </w:r>
      </w:ins>
    </w:p>
    <w:p w14:paraId="5A49F778" w14:textId="2B68A431" w:rsidR="009C0501" w:rsidRDefault="009C0501">
      <w:pPr>
        <w:pStyle w:val="TOC1"/>
        <w:tabs>
          <w:tab w:val="right" w:leader="dot" w:pos="8900"/>
        </w:tabs>
        <w:rPr>
          <w:ins w:id="507" w:author="Tom Bergeron" w:date="2020-10-06T17:44:00Z"/>
          <w:rFonts w:asciiTheme="minorHAnsi" w:eastAsiaTheme="minorEastAsia" w:hAnsiTheme="minorHAnsi" w:cstheme="minorBidi"/>
          <w:b w:val="0"/>
          <w:caps w:val="0"/>
          <w:noProof/>
          <w:sz w:val="22"/>
          <w:szCs w:val="22"/>
        </w:rPr>
      </w:pPr>
      <w:ins w:id="508"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"_Toc52898941"</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Use Sweet Spot Target</w:t>
        </w:r>
        <w:r>
          <w:rPr>
            <w:noProof/>
            <w:webHidden/>
          </w:rPr>
          <w:tab/>
        </w:r>
        <w:r>
          <w:rPr>
            <w:noProof/>
            <w:webHidden/>
          </w:rPr>
          <w:fldChar w:fldCharType="begin"/>
        </w:r>
        <w:r>
          <w:rPr>
            <w:noProof/>
            <w:webHidden/>
          </w:rPr>
          <w:instrText xml:space="preserve"> PAGEREF _Toc52898941 \h </w:instrText>
        </w:r>
        <w:r>
          <w:rPr>
            <w:noProof/>
            <w:webHidden/>
          </w:rPr>
        </w:r>
      </w:ins>
      <w:r>
        <w:rPr>
          <w:noProof/>
          <w:webHidden/>
        </w:rPr>
        <w:fldChar w:fldCharType="separate"/>
      </w:r>
      <w:ins w:id="509" w:author="Tom Bergeron" w:date="2020-10-06T17:44:00Z">
        <w:r>
          <w:rPr>
            <w:noProof/>
            <w:webHidden/>
          </w:rPr>
          <w:t>95</w:t>
        </w:r>
        <w:r>
          <w:rPr>
            <w:noProof/>
            <w:webHidden/>
          </w:rPr>
          <w:fldChar w:fldCharType="end"/>
        </w:r>
        <w:r w:rsidRPr="00F1136A">
          <w:rPr>
            <w:rStyle w:val="Hyperlink"/>
            <w:noProof/>
          </w:rPr>
          <w:fldChar w:fldCharType="end"/>
        </w:r>
      </w:ins>
    </w:p>
    <w:p w14:paraId="62A7A3EA" w14:textId="1B923B29" w:rsidR="009C0501" w:rsidRDefault="009C0501">
      <w:pPr>
        <w:pStyle w:val="TOC1"/>
        <w:tabs>
          <w:tab w:val="right" w:leader="dot" w:pos="8900"/>
        </w:tabs>
        <w:rPr>
          <w:ins w:id="510" w:author="Tom Bergeron" w:date="2020-10-06T17:44:00Z"/>
          <w:rFonts w:asciiTheme="minorHAnsi" w:eastAsiaTheme="minorEastAsia" w:hAnsiTheme="minorHAnsi" w:cstheme="minorBidi"/>
          <w:b w:val="0"/>
          <w:caps w:val="0"/>
          <w:noProof/>
          <w:sz w:val="22"/>
          <w:szCs w:val="22"/>
        </w:rPr>
      </w:pPr>
      <w:ins w:id="511"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"_Toc52898942"</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Use Statistical Process Control Charts</w:t>
        </w:r>
        <w:r>
          <w:rPr>
            <w:noProof/>
            <w:webHidden/>
          </w:rPr>
          <w:tab/>
        </w:r>
        <w:r>
          <w:rPr>
            <w:noProof/>
            <w:webHidden/>
          </w:rPr>
          <w:fldChar w:fldCharType="begin"/>
        </w:r>
        <w:r>
          <w:rPr>
            <w:noProof/>
            <w:webHidden/>
          </w:rPr>
          <w:instrText xml:space="preserve"> PAGEREF _Toc52898942 \h </w:instrText>
        </w:r>
        <w:r>
          <w:rPr>
            <w:noProof/>
            <w:webHidden/>
          </w:rPr>
        </w:r>
      </w:ins>
      <w:r>
        <w:rPr>
          <w:noProof/>
          <w:webHidden/>
        </w:rPr>
        <w:fldChar w:fldCharType="separate"/>
      </w:r>
      <w:ins w:id="512" w:author="Tom Bergeron" w:date="2020-10-06T17:44:00Z">
        <w:r>
          <w:rPr>
            <w:noProof/>
            <w:webHidden/>
          </w:rPr>
          <w:t>96</w:t>
        </w:r>
        <w:r>
          <w:rPr>
            <w:noProof/>
            <w:webHidden/>
          </w:rPr>
          <w:fldChar w:fldCharType="end"/>
        </w:r>
        <w:r w:rsidRPr="00F1136A">
          <w:rPr>
            <w:rStyle w:val="Hyperlink"/>
            <w:noProof/>
          </w:rPr>
          <w:fldChar w:fldCharType="end"/>
        </w:r>
      </w:ins>
    </w:p>
    <w:p w14:paraId="5448225F" w14:textId="673B4325" w:rsidR="009C0501" w:rsidRDefault="009C0501">
      <w:pPr>
        <w:pStyle w:val="TOC2"/>
        <w:tabs>
          <w:tab w:val="right" w:leader="dot" w:pos="8900"/>
        </w:tabs>
        <w:rPr>
          <w:ins w:id="513" w:author="Tom Bergeron" w:date="2020-10-06T17:44:00Z"/>
          <w:rFonts w:asciiTheme="minorHAnsi" w:eastAsiaTheme="minorEastAsia" w:hAnsiTheme="minorHAnsi" w:cstheme="minorBidi"/>
          <w:smallCaps w:val="0"/>
          <w:noProof/>
          <w:sz w:val="22"/>
          <w:szCs w:val="22"/>
        </w:rPr>
      </w:pPr>
      <w:ins w:id="514"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"_Toc52898943"</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Live Mode - Charts Tab</w:t>
        </w:r>
        <w:r>
          <w:rPr>
            <w:noProof/>
            <w:webHidden/>
          </w:rPr>
          <w:tab/>
        </w:r>
        <w:r>
          <w:rPr>
            <w:noProof/>
            <w:webHidden/>
          </w:rPr>
          <w:fldChar w:fldCharType="begin"/>
        </w:r>
        <w:r>
          <w:rPr>
            <w:noProof/>
            <w:webHidden/>
          </w:rPr>
          <w:instrText xml:space="preserve"> PAGEREF _Toc52898943 \h </w:instrText>
        </w:r>
        <w:r>
          <w:rPr>
            <w:noProof/>
            <w:webHidden/>
          </w:rPr>
        </w:r>
      </w:ins>
      <w:r>
        <w:rPr>
          <w:noProof/>
          <w:webHidden/>
        </w:rPr>
        <w:fldChar w:fldCharType="separate"/>
      </w:r>
      <w:ins w:id="515" w:author="Tom Bergeron" w:date="2020-10-06T17:44:00Z">
        <w:r>
          <w:rPr>
            <w:noProof/>
            <w:webHidden/>
          </w:rPr>
          <w:t>96</w:t>
        </w:r>
        <w:r>
          <w:rPr>
            <w:noProof/>
            <w:webHidden/>
          </w:rPr>
          <w:fldChar w:fldCharType="end"/>
        </w:r>
        <w:r w:rsidRPr="00F1136A">
          <w:rPr>
            <w:rStyle w:val="Hyperlink"/>
            <w:noProof/>
          </w:rPr>
          <w:fldChar w:fldCharType="end"/>
        </w:r>
      </w:ins>
    </w:p>
    <w:p w14:paraId="6E5B7299" w14:textId="0034A57A" w:rsidR="009C0501" w:rsidRDefault="009C0501">
      <w:pPr>
        <w:pStyle w:val="TOC3"/>
        <w:tabs>
          <w:tab w:val="right" w:leader="dot" w:pos="8900"/>
        </w:tabs>
        <w:rPr>
          <w:ins w:id="516" w:author="Tom Bergeron" w:date="2020-10-06T17:44:00Z"/>
          <w:rFonts w:asciiTheme="minorHAnsi" w:eastAsiaTheme="minorEastAsia" w:hAnsiTheme="minorHAnsi" w:cstheme="minorBidi"/>
          <w:smallCaps w:val="0"/>
          <w:noProof/>
          <w:sz w:val="22"/>
          <w:szCs w:val="22"/>
        </w:rPr>
      </w:pPr>
      <w:ins w:id="517"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"_Toc52898944"</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View Chart Data</w:t>
        </w:r>
        <w:r>
          <w:rPr>
            <w:noProof/>
            <w:webHidden/>
          </w:rPr>
          <w:tab/>
        </w:r>
        <w:r>
          <w:rPr>
            <w:noProof/>
            <w:webHidden/>
          </w:rPr>
          <w:fldChar w:fldCharType="begin"/>
        </w:r>
        <w:r>
          <w:rPr>
            <w:noProof/>
            <w:webHidden/>
          </w:rPr>
          <w:instrText xml:space="preserve"> PAGEREF _Toc52898944 \h </w:instrText>
        </w:r>
        <w:r>
          <w:rPr>
            <w:noProof/>
            <w:webHidden/>
          </w:rPr>
        </w:r>
      </w:ins>
      <w:r>
        <w:rPr>
          <w:noProof/>
          <w:webHidden/>
        </w:rPr>
        <w:fldChar w:fldCharType="separate"/>
      </w:r>
      <w:ins w:id="518" w:author="Tom Bergeron" w:date="2020-10-06T17:44:00Z">
        <w:r>
          <w:rPr>
            <w:noProof/>
            <w:webHidden/>
          </w:rPr>
          <w:t>97</w:t>
        </w:r>
        <w:r>
          <w:rPr>
            <w:noProof/>
            <w:webHidden/>
          </w:rPr>
          <w:fldChar w:fldCharType="end"/>
        </w:r>
        <w:r w:rsidRPr="00F1136A">
          <w:rPr>
            <w:rStyle w:val="Hyperlink"/>
            <w:noProof/>
          </w:rPr>
          <w:fldChar w:fldCharType="end"/>
        </w:r>
      </w:ins>
    </w:p>
    <w:p w14:paraId="45483A7D" w14:textId="78D7FB9B" w:rsidR="009C0501" w:rsidRDefault="009C0501">
      <w:pPr>
        <w:pStyle w:val="TOC2"/>
        <w:tabs>
          <w:tab w:val="right" w:leader="dot" w:pos="8900"/>
        </w:tabs>
        <w:rPr>
          <w:ins w:id="519" w:author="Tom Bergeron" w:date="2020-10-06T17:44:00Z"/>
          <w:rFonts w:asciiTheme="minorHAnsi" w:eastAsiaTheme="minorEastAsia" w:hAnsiTheme="minorHAnsi" w:cstheme="minorBidi"/>
          <w:smallCaps w:val="0"/>
          <w:noProof/>
          <w:sz w:val="22"/>
          <w:szCs w:val="22"/>
        </w:rPr>
      </w:pPr>
      <w:ins w:id="520"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"_Toc52898945"</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Historical Mode - Chart Tab</w:t>
        </w:r>
        <w:r>
          <w:rPr>
            <w:noProof/>
            <w:webHidden/>
          </w:rPr>
          <w:tab/>
        </w:r>
        <w:r>
          <w:rPr>
            <w:noProof/>
            <w:webHidden/>
          </w:rPr>
          <w:fldChar w:fldCharType="begin"/>
        </w:r>
        <w:r>
          <w:rPr>
            <w:noProof/>
            <w:webHidden/>
          </w:rPr>
          <w:instrText xml:space="preserve"> PAGEREF _Toc52898945 \h </w:instrText>
        </w:r>
        <w:r>
          <w:rPr>
            <w:noProof/>
            <w:webHidden/>
          </w:rPr>
        </w:r>
      </w:ins>
      <w:r>
        <w:rPr>
          <w:noProof/>
          <w:webHidden/>
        </w:rPr>
        <w:fldChar w:fldCharType="separate"/>
      </w:r>
      <w:ins w:id="521" w:author="Tom Bergeron" w:date="2020-10-06T17:44:00Z">
        <w:r>
          <w:rPr>
            <w:noProof/>
            <w:webHidden/>
          </w:rPr>
          <w:t>98</w:t>
        </w:r>
        <w:r>
          <w:rPr>
            <w:noProof/>
            <w:webHidden/>
          </w:rPr>
          <w:fldChar w:fldCharType="end"/>
        </w:r>
        <w:r w:rsidRPr="00F1136A">
          <w:rPr>
            <w:rStyle w:val="Hyperlink"/>
            <w:noProof/>
          </w:rPr>
          <w:fldChar w:fldCharType="end"/>
        </w:r>
      </w:ins>
    </w:p>
    <w:p w14:paraId="7EF89E41" w14:textId="3EF58C89" w:rsidR="009C0501" w:rsidRDefault="009C0501">
      <w:pPr>
        <w:pStyle w:val="TOC3"/>
        <w:tabs>
          <w:tab w:val="right" w:leader="dot" w:pos="8900"/>
        </w:tabs>
        <w:rPr>
          <w:ins w:id="522" w:author="Tom Bergeron" w:date="2020-10-06T17:44:00Z"/>
          <w:rFonts w:asciiTheme="minorHAnsi" w:eastAsiaTheme="minorEastAsia" w:hAnsiTheme="minorHAnsi" w:cstheme="minorBidi"/>
          <w:smallCaps w:val="0"/>
          <w:noProof/>
          <w:sz w:val="22"/>
          <w:szCs w:val="22"/>
        </w:rPr>
      </w:pPr>
      <w:ins w:id="523"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"_Toc52898946"</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View Control Charts</w:t>
        </w:r>
        <w:r>
          <w:rPr>
            <w:noProof/>
            <w:webHidden/>
          </w:rPr>
          <w:tab/>
        </w:r>
        <w:r>
          <w:rPr>
            <w:noProof/>
            <w:webHidden/>
          </w:rPr>
          <w:fldChar w:fldCharType="begin"/>
        </w:r>
        <w:r>
          <w:rPr>
            <w:noProof/>
            <w:webHidden/>
          </w:rPr>
          <w:instrText xml:space="preserve"> PAGEREF _Toc52898946 \h </w:instrText>
        </w:r>
        <w:r>
          <w:rPr>
            <w:noProof/>
            <w:webHidden/>
          </w:rPr>
        </w:r>
      </w:ins>
      <w:r>
        <w:rPr>
          <w:noProof/>
          <w:webHidden/>
        </w:rPr>
        <w:fldChar w:fldCharType="separate"/>
      </w:r>
      <w:ins w:id="524" w:author="Tom Bergeron" w:date="2020-10-06T17:44:00Z">
        <w:r>
          <w:rPr>
            <w:noProof/>
            <w:webHidden/>
          </w:rPr>
          <w:t>98</w:t>
        </w:r>
        <w:r>
          <w:rPr>
            <w:noProof/>
            <w:webHidden/>
          </w:rPr>
          <w:fldChar w:fldCharType="end"/>
        </w:r>
        <w:r w:rsidRPr="00F1136A">
          <w:rPr>
            <w:rStyle w:val="Hyperlink"/>
            <w:noProof/>
          </w:rPr>
          <w:fldChar w:fldCharType="end"/>
        </w:r>
      </w:ins>
    </w:p>
    <w:p w14:paraId="22DC2371" w14:textId="61569C20" w:rsidR="009C0501" w:rsidRDefault="009C0501">
      <w:pPr>
        <w:pStyle w:val="TOC3"/>
        <w:tabs>
          <w:tab w:val="right" w:leader="dot" w:pos="8900"/>
        </w:tabs>
        <w:rPr>
          <w:ins w:id="525" w:author="Tom Bergeron" w:date="2020-10-06T17:44:00Z"/>
          <w:rFonts w:asciiTheme="minorHAnsi" w:eastAsiaTheme="minorEastAsia" w:hAnsiTheme="minorHAnsi" w:cstheme="minorBidi"/>
          <w:smallCaps w:val="0"/>
          <w:noProof/>
          <w:sz w:val="22"/>
          <w:szCs w:val="22"/>
        </w:rPr>
      </w:pPr>
      <w:ins w:id="526"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"_Toc52898947"</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Viewing Chart Data</w:t>
        </w:r>
        <w:r>
          <w:rPr>
            <w:noProof/>
            <w:webHidden/>
          </w:rPr>
          <w:tab/>
        </w:r>
        <w:r>
          <w:rPr>
            <w:noProof/>
            <w:webHidden/>
          </w:rPr>
          <w:fldChar w:fldCharType="begin"/>
        </w:r>
        <w:r>
          <w:rPr>
            <w:noProof/>
            <w:webHidden/>
          </w:rPr>
          <w:instrText xml:space="preserve"> PAGEREF _Toc52898947 \h </w:instrText>
        </w:r>
        <w:r>
          <w:rPr>
            <w:noProof/>
            <w:webHidden/>
          </w:rPr>
        </w:r>
      </w:ins>
      <w:r>
        <w:rPr>
          <w:noProof/>
          <w:webHidden/>
        </w:rPr>
        <w:fldChar w:fldCharType="separate"/>
      </w:r>
      <w:ins w:id="527" w:author="Tom Bergeron" w:date="2020-10-06T17:44:00Z">
        <w:r>
          <w:rPr>
            <w:noProof/>
            <w:webHidden/>
          </w:rPr>
          <w:t>99</w:t>
        </w:r>
        <w:r>
          <w:rPr>
            <w:noProof/>
            <w:webHidden/>
          </w:rPr>
          <w:fldChar w:fldCharType="end"/>
        </w:r>
        <w:r w:rsidRPr="00F1136A">
          <w:rPr>
            <w:rStyle w:val="Hyperlink"/>
            <w:noProof/>
          </w:rPr>
          <w:fldChar w:fldCharType="end"/>
        </w:r>
      </w:ins>
    </w:p>
    <w:p w14:paraId="72487B64" w14:textId="1C70001D" w:rsidR="009C0501" w:rsidRDefault="009C0501">
      <w:pPr>
        <w:pStyle w:val="TOC3"/>
        <w:tabs>
          <w:tab w:val="right" w:leader="dot" w:pos="8900"/>
        </w:tabs>
        <w:rPr>
          <w:ins w:id="528" w:author="Tom Bergeron" w:date="2020-10-06T17:44:00Z"/>
          <w:rFonts w:asciiTheme="minorHAnsi" w:eastAsiaTheme="minorEastAsia" w:hAnsiTheme="minorHAnsi" w:cstheme="minorBidi"/>
          <w:smallCaps w:val="0"/>
          <w:noProof/>
          <w:sz w:val="22"/>
          <w:szCs w:val="22"/>
        </w:rPr>
      </w:pPr>
      <w:ins w:id="529"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"_Toc52898948"</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History Mode Chart Options Menu</w:t>
        </w:r>
        <w:r>
          <w:rPr>
            <w:noProof/>
            <w:webHidden/>
          </w:rPr>
          <w:tab/>
        </w:r>
        <w:r>
          <w:rPr>
            <w:noProof/>
            <w:webHidden/>
          </w:rPr>
          <w:fldChar w:fldCharType="begin"/>
        </w:r>
        <w:r>
          <w:rPr>
            <w:noProof/>
            <w:webHidden/>
          </w:rPr>
          <w:instrText xml:space="preserve"> PAGEREF _Toc52898948 \h </w:instrText>
        </w:r>
        <w:r>
          <w:rPr>
            <w:noProof/>
            <w:webHidden/>
          </w:rPr>
        </w:r>
      </w:ins>
      <w:r>
        <w:rPr>
          <w:noProof/>
          <w:webHidden/>
        </w:rPr>
        <w:fldChar w:fldCharType="separate"/>
      </w:r>
      <w:ins w:id="530" w:author="Tom Bergeron" w:date="2020-10-06T17:44:00Z">
        <w:r>
          <w:rPr>
            <w:noProof/>
            <w:webHidden/>
          </w:rPr>
          <w:t>99</w:t>
        </w:r>
        <w:r>
          <w:rPr>
            <w:noProof/>
            <w:webHidden/>
          </w:rPr>
          <w:fldChar w:fldCharType="end"/>
        </w:r>
        <w:r w:rsidRPr="00F1136A">
          <w:rPr>
            <w:rStyle w:val="Hyperlink"/>
            <w:noProof/>
          </w:rPr>
          <w:fldChar w:fldCharType="end"/>
        </w:r>
      </w:ins>
    </w:p>
    <w:p w14:paraId="61B2A742" w14:textId="04EA7F8B" w:rsidR="009C0501" w:rsidRDefault="009C0501">
      <w:pPr>
        <w:pStyle w:val="TOC1"/>
        <w:tabs>
          <w:tab w:val="right" w:leader="dot" w:pos="8900"/>
        </w:tabs>
        <w:rPr>
          <w:ins w:id="531" w:author="Tom Bergeron" w:date="2020-10-06T17:44:00Z"/>
          <w:rFonts w:asciiTheme="minorHAnsi" w:eastAsiaTheme="minorEastAsia" w:hAnsiTheme="minorHAnsi" w:cstheme="minorBidi"/>
          <w:b w:val="0"/>
          <w:caps w:val="0"/>
          <w:noProof/>
          <w:sz w:val="22"/>
          <w:szCs w:val="22"/>
        </w:rPr>
      </w:pPr>
      <w:ins w:id="532"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"_Toc52898949"</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Using Live Data Output</w:t>
        </w:r>
        <w:r>
          <w:rPr>
            <w:noProof/>
            <w:webHidden/>
          </w:rPr>
          <w:tab/>
        </w:r>
        <w:r>
          <w:rPr>
            <w:noProof/>
            <w:webHidden/>
          </w:rPr>
          <w:fldChar w:fldCharType="begin"/>
        </w:r>
        <w:r>
          <w:rPr>
            <w:noProof/>
            <w:webHidden/>
          </w:rPr>
          <w:instrText xml:space="preserve"> PAGEREF _Toc52898949 \h </w:instrText>
        </w:r>
        <w:r>
          <w:rPr>
            <w:noProof/>
            <w:webHidden/>
          </w:rPr>
        </w:r>
      </w:ins>
      <w:r>
        <w:rPr>
          <w:noProof/>
          <w:webHidden/>
        </w:rPr>
        <w:fldChar w:fldCharType="separate"/>
      </w:r>
      <w:ins w:id="533" w:author="Tom Bergeron" w:date="2020-10-06T17:44:00Z">
        <w:r>
          <w:rPr>
            <w:noProof/>
            <w:webHidden/>
          </w:rPr>
          <w:t>100</w:t>
        </w:r>
        <w:r>
          <w:rPr>
            <w:noProof/>
            <w:webHidden/>
          </w:rPr>
          <w:fldChar w:fldCharType="end"/>
        </w:r>
        <w:r w:rsidRPr="00F1136A">
          <w:rPr>
            <w:rStyle w:val="Hyperlink"/>
            <w:noProof/>
          </w:rPr>
          <w:fldChar w:fldCharType="end"/>
        </w:r>
      </w:ins>
    </w:p>
    <w:p w14:paraId="1DC7799A" w14:textId="5FA8A054" w:rsidR="009C0501" w:rsidRDefault="009C0501">
      <w:pPr>
        <w:pStyle w:val="TOC2"/>
        <w:tabs>
          <w:tab w:val="right" w:leader="dot" w:pos="8900"/>
        </w:tabs>
        <w:rPr>
          <w:ins w:id="534" w:author="Tom Bergeron" w:date="2020-10-06T17:44:00Z"/>
          <w:rFonts w:asciiTheme="minorHAnsi" w:eastAsiaTheme="minorEastAsia" w:hAnsiTheme="minorHAnsi" w:cstheme="minorBidi"/>
          <w:smallCaps w:val="0"/>
          <w:noProof/>
          <w:sz w:val="22"/>
          <w:szCs w:val="22"/>
        </w:rPr>
      </w:pPr>
      <w:ins w:id="535"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"_Toc52898950"</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LDO Formats</w:t>
        </w:r>
        <w:r>
          <w:rPr>
            <w:noProof/>
            <w:webHidden/>
          </w:rPr>
          <w:tab/>
        </w:r>
        <w:r>
          <w:rPr>
            <w:noProof/>
            <w:webHidden/>
          </w:rPr>
          <w:fldChar w:fldCharType="begin"/>
        </w:r>
        <w:r>
          <w:rPr>
            <w:noProof/>
            <w:webHidden/>
          </w:rPr>
          <w:instrText xml:space="preserve"> PAGEREF _Toc52898950 \h </w:instrText>
        </w:r>
        <w:r>
          <w:rPr>
            <w:noProof/>
            <w:webHidden/>
          </w:rPr>
        </w:r>
      </w:ins>
      <w:r>
        <w:rPr>
          <w:noProof/>
          <w:webHidden/>
        </w:rPr>
        <w:fldChar w:fldCharType="separate"/>
      </w:r>
      <w:ins w:id="536" w:author="Tom Bergeron" w:date="2020-10-06T17:44:00Z">
        <w:r>
          <w:rPr>
            <w:noProof/>
            <w:webHidden/>
          </w:rPr>
          <w:t>101</w:t>
        </w:r>
        <w:r>
          <w:rPr>
            <w:noProof/>
            <w:webHidden/>
          </w:rPr>
          <w:fldChar w:fldCharType="end"/>
        </w:r>
        <w:r w:rsidRPr="00F1136A">
          <w:rPr>
            <w:rStyle w:val="Hyperlink"/>
            <w:noProof/>
          </w:rPr>
          <w:fldChar w:fldCharType="end"/>
        </w:r>
      </w:ins>
    </w:p>
    <w:p w14:paraId="0890CEA2" w14:textId="3C14BDC4" w:rsidR="009C0501" w:rsidRDefault="009C0501">
      <w:pPr>
        <w:pStyle w:val="TOC2"/>
        <w:tabs>
          <w:tab w:val="right" w:leader="dot" w:pos="8900"/>
        </w:tabs>
        <w:rPr>
          <w:ins w:id="537" w:author="Tom Bergeron" w:date="2020-10-06T17:44:00Z"/>
          <w:rFonts w:asciiTheme="minorHAnsi" w:eastAsiaTheme="minorEastAsia" w:hAnsiTheme="minorHAnsi" w:cstheme="minorBidi"/>
          <w:smallCaps w:val="0"/>
          <w:noProof/>
          <w:sz w:val="22"/>
          <w:szCs w:val="22"/>
        </w:rPr>
      </w:pPr>
      <w:ins w:id="538"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"_Toc52898951"</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Details Of Output Files</w:t>
        </w:r>
        <w:r>
          <w:rPr>
            <w:noProof/>
            <w:webHidden/>
          </w:rPr>
          <w:tab/>
        </w:r>
        <w:r>
          <w:rPr>
            <w:noProof/>
            <w:webHidden/>
          </w:rPr>
          <w:fldChar w:fldCharType="begin"/>
        </w:r>
        <w:r>
          <w:rPr>
            <w:noProof/>
            <w:webHidden/>
          </w:rPr>
          <w:instrText xml:space="preserve"> PAGEREF _Toc52898951 \h </w:instrText>
        </w:r>
        <w:r>
          <w:rPr>
            <w:noProof/>
            <w:webHidden/>
          </w:rPr>
        </w:r>
      </w:ins>
      <w:r>
        <w:rPr>
          <w:noProof/>
          <w:webHidden/>
        </w:rPr>
        <w:fldChar w:fldCharType="separate"/>
      </w:r>
      <w:ins w:id="539" w:author="Tom Bergeron" w:date="2020-10-06T17:44:00Z">
        <w:r>
          <w:rPr>
            <w:noProof/>
            <w:webHidden/>
          </w:rPr>
          <w:t>101</w:t>
        </w:r>
        <w:r>
          <w:rPr>
            <w:noProof/>
            <w:webHidden/>
          </w:rPr>
          <w:fldChar w:fldCharType="end"/>
        </w:r>
        <w:r w:rsidRPr="00F1136A">
          <w:rPr>
            <w:rStyle w:val="Hyperlink"/>
            <w:noProof/>
          </w:rPr>
          <w:fldChar w:fldCharType="end"/>
        </w:r>
      </w:ins>
    </w:p>
    <w:p w14:paraId="3653CD7B" w14:textId="2E6E5986" w:rsidR="009C0501" w:rsidRDefault="009C0501">
      <w:pPr>
        <w:pStyle w:val="TOC3"/>
        <w:tabs>
          <w:tab w:val="right" w:leader="dot" w:pos="8900"/>
        </w:tabs>
        <w:rPr>
          <w:ins w:id="540" w:author="Tom Bergeron" w:date="2020-10-06T17:44:00Z"/>
          <w:rFonts w:asciiTheme="minorHAnsi" w:eastAsiaTheme="minorEastAsia" w:hAnsiTheme="minorHAnsi" w:cstheme="minorBidi"/>
          <w:smallCaps w:val="0"/>
          <w:noProof/>
          <w:sz w:val="22"/>
          <w:szCs w:val="22"/>
        </w:rPr>
      </w:pPr>
      <w:ins w:id="541"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"_Toc52898952"</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LDO Standard TSV And CSV For WordPad</w:t>
        </w:r>
        <w:r>
          <w:rPr>
            <w:noProof/>
            <w:webHidden/>
          </w:rPr>
          <w:tab/>
        </w:r>
        <w:r>
          <w:rPr>
            <w:noProof/>
            <w:webHidden/>
          </w:rPr>
          <w:fldChar w:fldCharType="begin"/>
        </w:r>
        <w:r>
          <w:rPr>
            <w:noProof/>
            <w:webHidden/>
          </w:rPr>
          <w:instrText xml:space="preserve"> PAGEREF _Toc52898952 \h </w:instrText>
        </w:r>
        <w:r>
          <w:rPr>
            <w:noProof/>
            <w:webHidden/>
          </w:rPr>
        </w:r>
      </w:ins>
      <w:r>
        <w:rPr>
          <w:noProof/>
          <w:webHidden/>
        </w:rPr>
        <w:fldChar w:fldCharType="separate"/>
      </w:r>
      <w:ins w:id="542" w:author="Tom Bergeron" w:date="2020-10-06T17:44:00Z">
        <w:r>
          <w:rPr>
            <w:noProof/>
            <w:webHidden/>
          </w:rPr>
          <w:t>101</w:t>
        </w:r>
        <w:r>
          <w:rPr>
            <w:noProof/>
            <w:webHidden/>
          </w:rPr>
          <w:fldChar w:fldCharType="end"/>
        </w:r>
        <w:r w:rsidRPr="00F1136A">
          <w:rPr>
            <w:rStyle w:val="Hyperlink"/>
            <w:noProof/>
          </w:rPr>
          <w:fldChar w:fldCharType="end"/>
        </w:r>
      </w:ins>
    </w:p>
    <w:p w14:paraId="47FEBD1A" w14:textId="1B4FD3A2" w:rsidR="009C0501" w:rsidRDefault="009C0501">
      <w:pPr>
        <w:pStyle w:val="TOC3"/>
        <w:tabs>
          <w:tab w:val="right" w:leader="dot" w:pos="8900"/>
        </w:tabs>
        <w:rPr>
          <w:ins w:id="543" w:author="Tom Bergeron" w:date="2020-10-06T17:44:00Z"/>
          <w:rFonts w:asciiTheme="minorHAnsi" w:eastAsiaTheme="minorEastAsia" w:hAnsiTheme="minorHAnsi" w:cstheme="minorBidi"/>
          <w:smallCaps w:val="0"/>
          <w:noProof/>
          <w:sz w:val="22"/>
          <w:szCs w:val="22"/>
        </w:rPr>
      </w:pPr>
      <w:ins w:id="544"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"_Toc52898953"</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LDO Standard TSV And CSV For Excel</w:t>
        </w:r>
        <w:r>
          <w:rPr>
            <w:noProof/>
            <w:webHidden/>
          </w:rPr>
          <w:tab/>
        </w:r>
        <w:r>
          <w:rPr>
            <w:noProof/>
            <w:webHidden/>
          </w:rPr>
          <w:fldChar w:fldCharType="begin"/>
        </w:r>
        <w:r>
          <w:rPr>
            <w:noProof/>
            <w:webHidden/>
          </w:rPr>
          <w:instrText xml:space="preserve"> PAGEREF _Toc52898953 \h </w:instrText>
        </w:r>
        <w:r>
          <w:rPr>
            <w:noProof/>
            <w:webHidden/>
          </w:rPr>
        </w:r>
      </w:ins>
      <w:r>
        <w:rPr>
          <w:noProof/>
          <w:webHidden/>
        </w:rPr>
        <w:fldChar w:fldCharType="separate"/>
      </w:r>
      <w:ins w:id="545" w:author="Tom Bergeron" w:date="2020-10-06T17:44:00Z">
        <w:r>
          <w:rPr>
            <w:noProof/>
            <w:webHidden/>
          </w:rPr>
          <w:t>101</w:t>
        </w:r>
        <w:r>
          <w:rPr>
            <w:noProof/>
            <w:webHidden/>
          </w:rPr>
          <w:fldChar w:fldCharType="end"/>
        </w:r>
        <w:r w:rsidRPr="00F1136A">
          <w:rPr>
            <w:rStyle w:val="Hyperlink"/>
            <w:noProof/>
          </w:rPr>
          <w:fldChar w:fldCharType="end"/>
        </w:r>
      </w:ins>
    </w:p>
    <w:p w14:paraId="12A96AFC" w14:textId="38944231" w:rsidR="009C0501" w:rsidRDefault="009C0501">
      <w:pPr>
        <w:pStyle w:val="TOC3"/>
        <w:tabs>
          <w:tab w:val="right" w:leader="dot" w:pos="8900"/>
        </w:tabs>
        <w:rPr>
          <w:ins w:id="546" w:author="Tom Bergeron" w:date="2020-10-06T17:44:00Z"/>
          <w:rFonts w:asciiTheme="minorHAnsi" w:eastAsiaTheme="minorEastAsia" w:hAnsiTheme="minorHAnsi" w:cstheme="minorBidi"/>
          <w:smallCaps w:val="0"/>
          <w:noProof/>
          <w:sz w:val="22"/>
          <w:szCs w:val="22"/>
        </w:rPr>
      </w:pPr>
      <w:ins w:id="547"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"_Toc52898954"</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LDO 1 Board 1 File (Txt Output)</w:t>
        </w:r>
        <w:r>
          <w:rPr>
            <w:noProof/>
            <w:webHidden/>
          </w:rPr>
          <w:tab/>
        </w:r>
        <w:r>
          <w:rPr>
            <w:noProof/>
            <w:webHidden/>
          </w:rPr>
          <w:fldChar w:fldCharType="begin"/>
        </w:r>
        <w:r>
          <w:rPr>
            <w:noProof/>
            <w:webHidden/>
          </w:rPr>
          <w:instrText xml:space="preserve"> PAGEREF _Toc52898954 \h </w:instrText>
        </w:r>
        <w:r>
          <w:rPr>
            <w:noProof/>
            <w:webHidden/>
          </w:rPr>
        </w:r>
      </w:ins>
      <w:r>
        <w:rPr>
          <w:noProof/>
          <w:webHidden/>
        </w:rPr>
        <w:fldChar w:fldCharType="separate"/>
      </w:r>
      <w:ins w:id="548" w:author="Tom Bergeron" w:date="2020-10-06T17:44:00Z">
        <w:r>
          <w:rPr>
            <w:noProof/>
            <w:webHidden/>
          </w:rPr>
          <w:t>101</w:t>
        </w:r>
        <w:r>
          <w:rPr>
            <w:noProof/>
            <w:webHidden/>
          </w:rPr>
          <w:fldChar w:fldCharType="end"/>
        </w:r>
        <w:r w:rsidRPr="00F1136A">
          <w:rPr>
            <w:rStyle w:val="Hyperlink"/>
            <w:noProof/>
          </w:rPr>
          <w:fldChar w:fldCharType="end"/>
        </w:r>
      </w:ins>
    </w:p>
    <w:p w14:paraId="087A058A" w14:textId="407DEF55" w:rsidR="009C0501" w:rsidRDefault="009C0501">
      <w:pPr>
        <w:pStyle w:val="TOC3"/>
        <w:tabs>
          <w:tab w:val="right" w:leader="dot" w:pos="8900"/>
        </w:tabs>
        <w:rPr>
          <w:ins w:id="549" w:author="Tom Bergeron" w:date="2020-10-06T17:44:00Z"/>
          <w:rFonts w:asciiTheme="minorHAnsi" w:eastAsiaTheme="minorEastAsia" w:hAnsiTheme="minorHAnsi" w:cstheme="minorBidi"/>
          <w:smallCaps w:val="0"/>
          <w:noProof/>
          <w:sz w:val="22"/>
          <w:szCs w:val="22"/>
        </w:rPr>
      </w:pPr>
      <w:ins w:id="550"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"_Toc52898955"</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LDO XML (1 Board 1 File)</w:t>
        </w:r>
        <w:r>
          <w:rPr>
            <w:noProof/>
            <w:webHidden/>
          </w:rPr>
          <w:tab/>
        </w:r>
        <w:r>
          <w:rPr>
            <w:noProof/>
            <w:webHidden/>
          </w:rPr>
          <w:fldChar w:fldCharType="begin"/>
        </w:r>
        <w:r>
          <w:rPr>
            <w:noProof/>
            <w:webHidden/>
          </w:rPr>
          <w:instrText xml:space="preserve"> PAGEREF _Toc52898955 \h </w:instrText>
        </w:r>
        <w:r>
          <w:rPr>
            <w:noProof/>
            <w:webHidden/>
          </w:rPr>
        </w:r>
      </w:ins>
      <w:r>
        <w:rPr>
          <w:noProof/>
          <w:webHidden/>
        </w:rPr>
        <w:fldChar w:fldCharType="separate"/>
      </w:r>
      <w:ins w:id="551" w:author="Tom Bergeron" w:date="2020-10-06T17:44:00Z">
        <w:r>
          <w:rPr>
            <w:noProof/>
            <w:webHidden/>
          </w:rPr>
          <w:t>101</w:t>
        </w:r>
        <w:r>
          <w:rPr>
            <w:noProof/>
            <w:webHidden/>
          </w:rPr>
          <w:fldChar w:fldCharType="end"/>
        </w:r>
        <w:r w:rsidRPr="00F1136A">
          <w:rPr>
            <w:rStyle w:val="Hyperlink"/>
            <w:noProof/>
          </w:rPr>
          <w:fldChar w:fldCharType="end"/>
        </w:r>
      </w:ins>
    </w:p>
    <w:p w14:paraId="4C333741" w14:textId="688D84D8" w:rsidR="009C0501" w:rsidRDefault="009C0501">
      <w:pPr>
        <w:pStyle w:val="TOC3"/>
        <w:tabs>
          <w:tab w:val="right" w:leader="dot" w:pos="8900"/>
        </w:tabs>
        <w:rPr>
          <w:ins w:id="552" w:author="Tom Bergeron" w:date="2020-10-06T17:44:00Z"/>
          <w:rFonts w:asciiTheme="minorHAnsi" w:eastAsiaTheme="minorEastAsia" w:hAnsiTheme="minorHAnsi" w:cstheme="minorBidi"/>
          <w:smallCaps w:val="0"/>
          <w:noProof/>
          <w:sz w:val="22"/>
          <w:szCs w:val="22"/>
        </w:rPr>
      </w:pPr>
      <w:ins w:id="553"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"_Toc52898956"</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LDO 1 Board 1 File (CSV format)</w:t>
        </w:r>
        <w:r>
          <w:rPr>
            <w:noProof/>
            <w:webHidden/>
          </w:rPr>
          <w:tab/>
        </w:r>
        <w:r>
          <w:rPr>
            <w:noProof/>
            <w:webHidden/>
          </w:rPr>
          <w:fldChar w:fldCharType="begin"/>
        </w:r>
        <w:r>
          <w:rPr>
            <w:noProof/>
            <w:webHidden/>
          </w:rPr>
          <w:instrText xml:space="preserve"> PAGEREF _Toc52898956 \h </w:instrText>
        </w:r>
        <w:r>
          <w:rPr>
            <w:noProof/>
            <w:webHidden/>
          </w:rPr>
        </w:r>
      </w:ins>
      <w:r>
        <w:rPr>
          <w:noProof/>
          <w:webHidden/>
        </w:rPr>
        <w:fldChar w:fldCharType="separate"/>
      </w:r>
      <w:ins w:id="554" w:author="Tom Bergeron" w:date="2020-10-06T17:44:00Z">
        <w:r>
          <w:rPr>
            <w:noProof/>
            <w:webHidden/>
          </w:rPr>
          <w:t>102</w:t>
        </w:r>
        <w:r>
          <w:rPr>
            <w:noProof/>
            <w:webHidden/>
          </w:rPr>
          <w:fldChar w:fldCharType="end"/>
        </w:r>
        <w:r w:rsidRPr="00F1136A">
          <w:rPr>
            <w:rStyle w:val="Hyperlink"/>
            <w:noProof/>
          </w:rPr>
          <w:fldChar w:fldCharType="end"/>
        </w:r>
      </w:ins>
    </w:p>
    <w:p w14:paraId="63DB9453" w14:textId="6FF94502" w:rsidR="009C0501" w:rsidRDefault="009C0501">
      <w:pPr>
        <w:pStyle w:val="TOC2"/>
        <w:tabs>
          <w:tab w:val="right" w:leader="dot" w:pos="8900"/>
        </w:tabs>
        <w:rPr>
          <w:ins w:id="555" w:author="Tom Bergeron" w:date="2020-10-06T17:44:00Z"/>
          <w:rFonts w:asciiTheme="minorHAnsi" w:eastAsiaTheme="minorEastAsia" w:hAnsiTheme="minorHAnsi" w:cstheme="minorBidi"/>
          <w:smallCaps w:val="0"/>
          <w:noProof/>
          <w:sz w:val="22"/>
          <w:szCs w:val="22"/>
        </w:rPr>
      </w:pPr>
      <w:ins w:id="556"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"_Toc52898957"</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Configure LDO</w:t>
        </w:r>
        <w:r>
          <w:rPr>
            <w:noProof/>
            <w:webHidden/>
          </w:rPr>
          <w:tab/>
        </w:r>
        <w:r>
          <w:rPr>
            <w:noProof/>
            <w:webHidden/>
          </w:rPr>
          <w:fldChar w:fldCharType="begin"/>
        </w:r>
        <w:r>
          <w:rPr>
            <w:noProof/>
            <w:webHidden/>
          </w:rPr>
          <w:instrText xml:space="preserve"> PAGEREF _Toc52898957 \h </w:instrText>
        </w:r>
        <w:r>
          <w:rPr>
            <w:noProof/>
            <w:webHidden/>
          </w:rPr>
        </w:r>
      </w:ins>
      <w:r>
        <w:rPr>
          <w:noProof/>
          <w:webHidden/>
        </w:rPr>
        <w:fldChar w:fldCharType="separate"/>
      </w:r>
      <w:ins w:id="557" w:author="Tom Bergeron" w:date="2020-10-06T17:44:00Z">
        <w:r>
          <w:rPr>
            <w:noProof/>
            <w:webHidden/>
          </w:rPr>
          <w:t>102</w:t>
        </w:r>
        <w:r>
          <w:rPr>
            <w:noProof/>
            <w:webHidden/>
          </w:rPr>
          <w:fldChar w:fldCharType="end"/>
        </w:r>
        <w:r w:rsidRPr="00F1136A">
          <w:rPr>
            <w:rStyle w:val="Hyperlink"/>
            <w:noProof/>
          </w:rPr>
          <w:fldChar w:fldCharType="end"/>
        </w:r>
      </w:ins>
    </w:p>
    <w:p w14:paraId="79D61A93" w14:textId="624A1802" w:rsidR="009C0501" w:rsidRDefault="009C0501">
      <w:pPr>
        <w:pStyle w:val="TOC3"/>
        <w:tabs>
          <w:tab w:val="right" w:leader="dot" w:pos="8900"/>
        </w:tabs>
        <w:rPr>
          <w:ins w:id="558" w:author="Tom Bergeron" w:date="2020-10-06T17:44:00Z"/>
          <w:rFonts w:asciiTheme="minorHAnsi" w:eastAsiaTheme="minorEastAsia" w:hAnsiTheme="minorHAnsi" w:cstheme="minorBidi"/>
          <w:smallCaps w:val="0"/>
          <w:noProof/>
          <w:sz w:val="22"/>
          <w:szCs w:val="22"/>
        </w:rPr>
      </w:pPr>
      <w:ins w:id="559"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"_Toc52898958"</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Delete Accumulated LDO Files</w:t>
        </w:r>
        <w:r>
          <w:rPr>
            <w:noProof/>
            <w:webHidden/>
          </w:rPr>
          <w:tab/>
        </w:r>
        <w:r>
          <w:rPr>
            <w:noProof/>
            <w:webHidden/>
          </w:rPr>
          <w:fldChar w:fldCharType="begin"/>
        </w:r>
        <w:r>
          <w:rPr>
            <w:noProof/>
            <w:webHidden/>
          </w:rPr>
          <w:instrText xml:space="preserve"> PAGEREF _Toc52898958 \h </w:instrText>
        </w:r>
        <w:r>
          <w:rPr>
            <w:noProof/>
            <w:webHidden/>
          </w:rPr>
        </w:r>
      </w:ins>
      <w:r>
        <w:rPr>
          <w:noProof/>
          <w:webHidden/>
        </w:rPr>
        <w:fldChar w:fldCharType="separate"/>
      </w:r>
      <w:ins w:id="560" w:author="Tom Bergeron" w:date="2020-10-06T17:44:00Z">
        <w:r>
          <w:rPr>
            <w:noProof/>
            <w:webHidden/>
          </w:rPr>
          <w:t>103</w:t>
        </w:r>
        <w:r>
          <w:rPr>
            <w:noProof/>
            <w:webHidden/>
          </w:rPr>
          <w:fldChar w:fldCharType="end"/>
        </w:r>
        <w:r w:rsidRPr="00F1136A">
          <w:rPr>
            <w:rStyle w:val="Hyperlink"/>
            <w:noProof/>
          </w:rPr>
          <w:fldChar w:fldCharType="end"/>
        </w:r>
      </w:ins>
    </w:p>
    <w:p w14:paraId="25C68538" w14:textId="0FF3F51F" w:rsidR="009C0501" w:rsidRDefault="009C0501">
      <w:pPr>
        <w:pStyle w:val="TOC1"/>
        <w:tabs>
          <w:tab w:val="right" w:leader="dot" w:pos="8900"/>
        </w:tabs>
        <w:rPr>
          <w:ins w:id="561" w:author="Tom Bergeron" w:date="2020-10-06T17:44:00Z"/>
          <w:rFonts w:asciiTheme="minorHAnsi" w:eastAsiaTheme="minorEastAsia" w:hAnsiTheme="minorHAnsi" w:cstheme="minorBidi"/>
          <w:b w:val="0"/>
          <w:caps w:val="0"/>
          <w:noProof/>
          <w:sz w:val="22"/>
          <w:szCs w:val="22"/>
        </w:rPr>
      </w:pPr>
      <w:ins w:id="562"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"_Toc52898959"</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Troubleshoot COM Ports</w:t>
        </w:r>
        <w:r>
          <w:rPr>
            <w:noProof/>
            <w:webHidden/>
          </w:rPr>
          <w:tab/>
        </w:r>
        <w:r>
          <w:rPr>
            <w:noProof/>
            <w:webHidden/>
          </w:rPr>
          <w:fldChar w:fldCharType="begin"/>
        </w:r>
        <w:r>
          <w:rPr>
            <w:noProof/>
            <w:webHidden/>
          </w:rPr>
          <w:instrText xml:space="preserve"> PAGEREF _Toc52898959 \h </w:instrText>
        </w:r>
        <w:r>
          <w:rPr>
            <w:noProof/>
            <w:webHidden/>
          </w:rPr>
        </w:r>
      </w:ins>
      <w:r>
        <w:rPr>
          <w:noProof/>
          <w:webHidden/>
        </w:rPr>
        <w:fldChar w:fldCharType="separate"/>
      </w:r>
      <w:ins w:id="563" w:author="Tom Bergeron" w:date="2020-10-06T17:44:00Z">
        <w:r>
          <w:rPr>
            <w:noProof/>
            <w:webHidden/>
          </w:rPr>
          <w:t>10</w:t>
        </w:r>
        <w:r>
          <w:rPr>
            <w:noProof/>
            <w:webHidden/>
          </w:rPr>
          <w:t>4</w:t>
        </w:r>
        <w:r>
          <w:rPr>
            <w:noProof/>
            <w:webHidden/>
          </w:rPr>
          <w:fldChar w:fldCharType="end"/>
        </w:r>
        <w:r w:rsidRPr="00F1136A">
          <w:rPr>
            <w:rStyle w:val="Hyperlink"/>
            <w:noProof/>
          </w:rPr>
          <w:fldChar w:fldCharType="end"/>
        </w:r>
      </w:ins>
    </w:p>
    <w:p w14:paraId="4BF18D16" w14:textId="5EF6E58A" w:rsidR="009C0501" w:rsidRDefault="009C0501">
      <w:pPr>
        <w:pStyle w:val="TOC3"/>
        <w:tabs>
          <w:tab w:val="right" w:leader="dot" w:pos="8900"/>
        </w:tabs>
        <w:rPr>
          <w:ins w:id="564" w:author="Tom Bergeron" w:date="2020-10-06T17:44:00Z"/>
          <w:rFonts w:asciiTheme="minorHAnsi" w:eastAsiaTheme="minorEastAsia" w:hAnsiTheme="minorHAnsi" w:cstheme="minorBidi"/>
          <w:smallCaps w:val="0"/>
          <w:noProof/>
          <w:sz w:val="22"/>
          <w:szCs w:val="22"/>
        </w:rPr>
      </w:pPr>
      <w:ins w:id="565"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"_Toc52898960"</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Comport.Exe</w:t>
        </w:r>
        <w:r>
          <w:rPr>
            <w:noProof/>
            <w:webHidden/>
          </w:rPr>
          <w:tab/>
        </w:r>
        <w:r>
          <w:rPr>
            <w:noProof/>
            <w:webHidden/>
          </w:rPr>
          <w:fldChar w:fldCharType="begin"/>
        </w:r>
        <w:r>
          <w:rPr>
            <w:noProof/>
            <w:webHidden/>
          </w:rPr>
          <w:instrText xml:space="preserve"> PAGEREF _Toc52898960 \h </w:instrText>
        </w:r>
        <w:r>
          <w:rPr>
            <w:noProof/>
            <w:webHidden/>
          </w:rPr>
        </w:r>
      </w:ins>
      <w:r>
        <w:rPr>
          <w:noProof/>
          <w:webHidden/>
        </w:rPr>
        <w:fldChar w:fldCharType="separate"/>
      </w:r>
      <w:ins w:id="566" w:author="Tom Bergeron" w:date="2020-10-06T17:44:00Z">
        <w:r>
          <w:rPr>
            <w:noProof/>
            <w:webHidden/>
          </w:rPr>
          <w:t>104</w:t>
        </w:r>
        <w:r>
          <w:rPr>
            <w:noProof/>
            <w:webHidden/>
          </w:rPr>
          <w:fldChar w:fldCharType="end"/>
        </w:r>
        <w:r w:rsidRPr="00F1136A">
          <w:rPr>
            <w:rStyle w:val="Hyperlink"/>
            <w:noProof/>
          </w:rPr>
          <w:fldChar w:fldCharType="end"/>
        </w:r>
      </w:ins>
    </w:p>
    <w:p w14:paraId="0CBE535F" w14:textId="4B672939" w:rsidR="009C0501" w:rsidRDefault="009C0501">
      <w:pPr>
        <w:pStyle w:val="TOC1"/>
        <w:tabs>
          <w:tab w:val="right" w:leader="dot" w:pos="8900"/>
        </w:tabs>
        <w:rPr>
          <w:ins w:id="567" w:author="Tom Bergeron" w:date="2020-10-06T17:44:00Z"/>
          <w:rFonts w:asciiTheme="minorHAnsi" w:eastAsiaTheme="minorEastAsia" w:hAnsiTheme="minorHAnsi" w:cstheme="minorBidi"/>
          <w:b w:val="0"/>
          <w:caps w:val="0"/>
          <w:noProof/>
          <w:sz w:val="22"/>
          <w:szCs w:val="22"/>
        </w:rPr>
      </w:pPr>
      <w:ins w:id="568"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"_Toc52898961"</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Alarm Relay</w:t>
        </w:r>
        <w:r>
          <w:rPr>
            <w:noProof/>
            <w:webHidden/>
          </w:rPr>
          <w:tab/>
        </w:r>
        <w:r>
          <w:rPr>
            <w:noProof/>
            <w:webHidden/>
          </w:rPr>
          <w:fldChar w:fldCharType="begin"/>
        </w:r>
        <w:r>
          <w:rPr>
            <w:noProof/>
            <w:webHidden/>
          </w:rPr>
          <w:instrText xml:space="preserve"> PAGEREF _Toc52898961 \h </w:instrText>
        </w:r>
        <w:r>
          <w:rPr>
            <w:noProof/>
            <w:webHidden/>
          </w:rPr>
        </w:r>
      </w:ins>
      <w:r>
        <w:rPr>
          <w:noProof/>
          <w:webHidden/>
        </w:rPr>
        <w:fldChar w:fldCharType="separate"/>
      </w:r>
      <w:ins w:id="569" w:author="Tom Bergeron" w:date="2020-10-06T17:44:00Z">
        <w:r>
          <w:rPr>
            <w:noProof/>
            <w:webHidden/>
          </w:rPr>
          <w:t>106</w:t>
        </w:r>
        <w:r>
          <w:rPr>
            <w:noProof/>
            <w:webHidden/>
          </w:rPr>
          <w:fldChar w:fldCharType="end"/>
        </w:r>
        <w:r w:rsidRPr="00F1136A">
          <w:rPr>
            <w:rStyle w:val="Hyperlink"/>
            <w:noProof/>
          </w:rPr>
          <w:fldChar w:fldCharType="end"/>
        </w:r>
      </w:ins>
    </w:p>
    <w:p w14:paraId="7C9116D6" w14:textId="6D335CFA" w:rsidR="009C0501" w:rsidRDefault="009C0501">
      <w:pPr>
        <w:pStyle w:val="TOC1"/>
        <w:tabs>
          <w:tab w:val="right" w:leader="dot" w:pos="8900"/>
        </w:tabs>
        <w:rPr>
          <w:ins w:id="570" w:author="Tom Bergeron" w:date="2020-10-06T17:44:00Z"/>
          <w:rFonts w:asciiTheme="minorHAnsi" w:eastAsiaTheme="minorEastAsia" w:hAnsiTheme="minorHAnsi" w:cstheme="minorBidi"/>
          <w:b w:val="0"/>
          <w:caps w:val="0"/>
          <w:noProof/>
          <w:sz w:val="22"/>
          <w:szCs w:val="22"/>
        </w:rPr>
      </w:pPr>
      <w:ins w:id="571" w:author="Tom Bergeron" w:date="2020-10-06T17:44:00Z">
        <w:r w:rsidRPr="00F1136A">
          <w:rPr>
            <w:rStyle w:val="Hyperlink"/>
            <w:noProof/>
          </w:rPr>
          <w:fldChar w:fldCharType="begin"/>
        </w:r>
        <w:r w:rsidRPr="00F1136A">
          <w:rPr>
            <w:rStyle w:val="Hyperlink"/>
            <w:noProof/>
          </w:rPr>
          <w:instrText xml:space="preserve"> </w:instrText>
        </w:r>
        <w:r>
          <w:rPr>
            <w:noProof/>
          </w:rPr>
          <w:instrText>HYPERLINK \l "_Toc52898962"</w:instrText>
        </w:r>
        <w:r w:rsidRPr="00F1136A">
          <w:rPr>
            <w:rStyle w:val="Hyperlink"/>
            <w:noProof/>
          </w:rPr>
          <w:instrText xml:space="preserve"> </w:instrText>
        </w:r>
        <w:r w:rsidRPr="00F1136A">
          <w:rPr>
            <w:rStyle w:val="Hyperlink"/>
            <w:noProof/>
          </w:rPr>
        </w:r>
        <w:r w:rsidRPr="00F1136A">
          <w:rPr>
            <w:rStyle w:val="Hyperlink"/>
            <w:noProof/>
          </w:rPr>
          <w:fldChar w:fldCharType="separate"/>
        </w:r>
        <w:r w:rsidRPr="00F1136A">
          <w:rPr>
            <w:rStyle w:val="Hyperlink"/>
            <w:noProof/>
          </w:rPr>
          <w:t>Light Tower</w:t>
        </w:r>
        <w:r>
          <w:rPr>
            <w:noProof/>
            <w:webHidden/>
          </w:rPr>
          <w:tab/>
        </w:r>
        <w:r>
          <w:rPr>
            <w:noProof/>
            <w:webHidden/>
          </w:rPr>
          <w:fldChar w:fldCharType="begin"/>
        </w:r>
        <w:r>
          <w:rPr>
            <w:noProof/>
            <w:webHidden/>
          </w:rPr>
          <w:instrText xml:space="preserve"> PAGEREF _Toc52898962 \h </w:instrText>
        </w:r>
        <w:r>
          <w:rPr>
            <w:noProof/>
            <w:webHidden/>
          </w:rPr>
        </w:r>
      </w:ins>
      <w:r>
        <w:rPr>
          <w:noProof/>
          <w:webHidden/>
        </w:rPr>
        <w:fldChar w:fldCharType="separate"/>
      </w:r>
      <w:ins w:id="572" w:author="Tom Bergeron" w:date="2020-10-06T17:44:00Z">
        <w:r>
          <w:rPr>
            <w:noProof/>
            <w:webHidden/>
          </w:rPr>
          <w:t>106</w:t>
        </w:r>
        <w:r>
          <w:rPr>
            <w:noProof/>
            <w:webHidden/>
          </w:rPr>
          <w:fldChar w:fldCharType="end"/>
        </w:r>
        <w:r w:rsidRPr="00F1136A">
          <w:rPr>
            <w:rStyle w:val="Hyperlink"/>
            <w:noProof/>
          </w:rPr>
          <w:fldChar w:fldCharType="end"/>
        </w:r>
      </w:ins>
    </w:p>
    <w:p w14:paraId="3BACA8F3" w14:textId="0A96A5CA" w:rsidR="009C0501" w:rsidRDefault="009C0501">
      <w:pPr>
        <w:pStyle w:val="TOC2"/>
        <w:tabs>
          <w:tab w:val="right" w:leader="dot" w:pos="8900"/>
        </w:tabs>
        <w:rPr>
          <w:ins w:id="573" w:author="Tom Bergeron" w:date="2020-10-06T17:44:00Z"/>
          <w:rFonts w:asciiTheme="minorHAnsi" w:eastAsiaTheme="minorEastAsia" w:hAnsiTheme="minorHAnsi" w:cstheme="minorBidi"/>
          <w:smallCaps w:val="0"/>
          <w:noProof/>
          <w:sz w:val="22"/>
          <w:szCs w:val="22"/>
        </w:rPr>
      </w:pPr>
    </w:p>
    <w:p w14:paraId="2C52D9C2" w14:textId="69DA4179" w:rsidR="0060126E" w:rsidRPr="006E1668" w:rsidDel="009C0501" w:rsidRDefault="0060126E" w:rsidP="006E1668">
      <w:pPr>
        <w:keepNext/>
        <w:tabs>
          <w:tab w:val="right" w:leader="dot" w:pos="8900"/>
        </w:tabs>
        <w:spacing w:before="120"/>
        <w:rPr>
          <w:del w:id="574" w:author="Tom Bergeron" w:date="2020-10-06T17:44:00Z"/>
          <w:rFonts w:asciiTheme="minorHAnsi" w:eastAsiaTheme="minorEastAsia" w:hAnsiTheme="minorHAnsi" w:cstheme="minorBidi"/>
          <w:smallCaps/>
          <w:noProof/>
          <w:sz w:val="22"/>
          <w:szCs w:val="22"/>
        </w:rPr>
      </w:pPr>
    </w:p>
    <w:p w14:paraId="0178C178" w14:textId="0CD23ADC" w:rsidR="0060126E" w:rsidDel="009C0501" w:rsidRDefault="009C0501">
      <w:pPr>
        <w:pStyle w:val="TOC1"/>
        <w:tabs>
          <w:tab w:val="right" w:leader="dot" w:pos="8900"/>
        </w:tabs>
        <w:rPr>
          <w:del w:id="575" w:author="Tom Bergeron" w:date="2020-10-06T17:44:00Z"/>
          <w:rFonts w:asciiTheme="minorHAnsi" w:eastAsiaTheme="minorEastAsia" w:hAnsiTheme="minorHAnsi" w:cstheme="minorBidi"/>
          <w:b w:val="0"/>
          <w:caps w:val="0"/>
          <w:noProof/>
          <w:sz w:val="22"/>
          <w:szCs w:val="22"/>
        </w:rPr>
      </w:pPr>
      <w:del w:id="576" w:author="Tom Bergeron" w:date="2020-10-06T17:44:00Z">
        <w:r w:rsidDel="009C0501">
          <w:rPr>
            <w:noProof/>
          </w:rPr>
          <w:fldChar w:fldCharType="begin"/>
        </w:r>
        <w:r w:rsidDel="009C0501">
          <w:rPr>
            <w:noProof/>
          </w:rPr>
          <w:delInstrText xml:space="preserve"> HYPERLINK \l "_Toc532827451" </w:delInstrText>
        </w:r>
        <w:r w:rsidDel="009C0501">
          <w:rPr>
            <w:noProof/>
          </w:rPr>
          <w:fldChar w:fldCharType="separate"/>
        </w:r>
      </w:del>
      <w:ins w:id="577" w:author="Tom Bergeron" w:date="2020-10-06T17:44:00Z">
        <w:r>
          <w:rPr>
            <w:b w:val="0"/>
            <w:bCs/>
            <w:noProof/>
          </w:rPr>
          <w:t>Error! Hyperlink reference not valid.</w:t>
        </w:r>
      </w:ins>
      <w:del w:id="578" w:author="Tom Bergeron" w:date="2020-10-06T17:44:00Z">
        <w:r w:rsidR="0060126E" w:rsidRPr="000C208C" w:rsidDel="009C0501">
          <w:rPr>
            <w:rStyle w:val="Hyperlink"/>
            <w:noProof/>
          </w:rPr>
          <w:delText>Software Options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_Toc532827451 \h </w:delInstrText>
        </w:r>
        <w:r w:rsidR="0060126E" w:rsidDel="009C0501">
          <w:rPr>
            <w:noProof/>
            <w:webHidden/>
          </w:rPr>
        </w:r>
        <w:r w:rsidR="0060126E" w:rsidDel="009C0501">
          <w:rPr>
            <w:noProof/>
            <w:webHidden/>
          </w:rPr>
          <w:fldChar w:fldCharType="separate"/>
        </w:r>
        <w:r w:rsidR="0060126E" w:rsidDel="009C0501">
          <w:rPr>
            <w:noProof/>
            <w:webHidden/>
          </w:rPr>
          <w:delText>88</w:delText>
        </w:r>
        <w:r w:rsidR="0060126E" w:rsidDel="009C0501">
          <w:rPr>
            <w:noProof/>
            <w:webHidden/>
          </w:rPr>
          <w:fldChar w:fldCharType="end"/>
        </w:r>
        <w:r w:rsidDel="009C0501">
          <w:rPr>
            <w:noProof/>
          </w:rPr>
          <w:fldChar w:fldCharType="end"/>
        </w:r>
      </w:del>
    </w:p>
    <w:p w14:paraId="10A2D1D8" w14:textId="4D55CAF8" w:rsidR="0060126E" w:rsidDel="009C0501" w:rsidRDefault="009C0501">
      <w:pPr>
        <w:pStyle w:val="TOC2"/>
        <w:tabs>
          <w:tab w:val="right" w:leader="dot" w:pos="8900"/>
        </w:tabs>
        <w:rPr>
          <w:del w:id="579" w:author="Tom Bergeron" w:date="2020-10-06T17:44:00Z"/>
          <w:rFonts w:asciiTheme="minorHAnsi" w:eastAsiaTheme="minorEastAsia" w:hAnsiTheme="minorHAnsi" w:cstheme="minorBidi"/>
          <w:smallCaps w:val="0"/>
          <w:noProof/>
          <w:sz w:val="22"/>
          <w:szCs w:val="22"/>
        </w:rPr>
      </w:pPr>
      <w:del w:id="580" w:author="Tom Bergeron" w:date="2020-10-06T17:44:00Z">
        <w:r w:rsidDel="009C0501">
          <w:rPr>
            <w:noProof/>
          </w:rPr>
          <w:fldChar w:fldCharType="begin"/>
        </w:r>
        <w:r w:rsidDel="009C0501">
          <w:rPr>
            <w:noProof/>
          </w:rPr>
          <w:delInstrText xml:space="preserve"> HYPERLINK \l "_Toc532827452" </w:delInstrText>
        </w:r>
        <w:r w:rsidDel="009C0501">
          <w:rPr>
            <w:noProof/>
          </w:rPr>
          <w:fldChar w:fldCharType="separate"/>
        </w:r>
      </w:del>
      <w:ins w:id="581" w:author="Tom Bergeron" w:date="2020-10-06T17:44:00Z">
        <w:r>
          <w:rPr>
            <w:b/>
            <w:bCs/>
            <w:noProof/>
          </w:rPr>
          <w:t>Error! Hyperlink reference not valid.</w:t>
        </w:r>
      </w:ins>
      <w:del w:id="582" w:author="Tom Bergeron" w:date="2020-10-06T17:44:00Z">
        <w:r w:rsidR="0060126E" w:rsidRPr="000C208C" w:rsidDel="009C0501">
          <w:rPr>
            <w:rStyle w:val="Hyperlink"/>
            <w:noProof/>
          </w:rPr>
          <w:delText>Navigator</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_Toc532827452 \h </w:delInstrText>
        </w:r>
        <w:r w:rsidR="0060126E" w:rsidDel="009C0501">
          <w:rPr>
            <w:noProof/>
            <w:webHidden/>
          </w:rPr>
        </w:r>
        <w:r w:rsidR="0060126E" w:rsidDel="009C0501">
          <w:rPr>
            <w:noProof/>
            <w:webHidden/>
          </w:rPr>
          <w:fldChar w:fldCharType="separate"/>
        </w:r>
        <w:r w:rsidR="0060126E" w:rsidDel="009C0501">
          <w:rPr>
            <w:noProof/>
            <w:webHidden/>
          </w:rPr>
          <w:delText>88</w:delText>
        </w:r>
        <w:r w:rsidR="0060126E" w:rsidDel="009C0501">
          <w:rPr>
            <w:noProof/>
            <w:webHidden/>
          </w:rPr>
          <w:fldChar w:fldCharType="end"/>
        </w:r>
        <w:r w:rsidDel="009C0501">
          <w:rPr>
            <w:noProof/>
          </w:rPr>
          <w:fldChar w:fldCharType="end"/>
        </w:r>
      </w:del>
    </w:p>
    <w:p w14:paraId="5158F641" w14:textId="2D56D2FB" w:rsidR="0060126E" w:rsidDel="009C0501" w:rsidRDefault="009C0501">
      <w:pPr>
        <w:pStyle w:val="TOC2"/>
        <w:tabs>
          <w:tab w:val="right" w:leader="dot" w:pos="8900"/>
        </w:tabs>
        <w:rPr>
          <w:del w:id="583" w:author="Tom Bergeron" w:date="2020-10-06T17:44:00Z"/>
          <w:rFonts w:asciiTheme="minorHAnsi" w:eastAsiaTheme="minorEastAsia" w:hAnsiTheme="minorHAnsi" w:cstheme="minorBidi"/>
          <w:smallCaps w:val="0"/>
          <w:noProof/>
          <w:sz w:val="22"/>
          <w:szCs w:val="22"/>
        </w:rPr>
      </w:pPr>
      <w:del w:id="584" w:author="Tom Bergeron" w:date="2020-10-06T17:44:00Z">
        <w:r w:rsidDel="009C0501">
          <w:rPr>
            <w:noProof/>
          </w:rPr>
          <w:fldChar w:fldCharType="begin"/>
        </w:r>
        <w:r w:rsidDel="009C0501">
          <w:rPr>
            <w:noProof/>
          </w:rPr>
          <w:delInstrText xml:space="preserve"> HYPERLINK \l "_Toc532827453" </w:delInstrText>
        </w:r>
        <w:r w:rsidDel="009C0501">
          <w:rPr>
            <w:noProof/>
          </w:rPr>
          <w:fldChar w:fldCharType="separate"/>
        </w:r>
      </w:del>
      <w:ins w:id="585" w:author="Tom Bergeron" w:date="2020-10-06T17:44:00Z">
        <w:r>
          <w:rPr>
            <w:b/>
            <w:bCs/>
            <w:noProof/>
          </w:rPr>
          <w:t>Error! Hyperlink reference not valid.</w:t>
        </w:r>
      </w:ins>
      <w:del w:id="586" w:author="Tom Bergeron" w:date="2020-10-06T17:44:00Z">
        <w:r w:rsidR="0060126E" w:rsidRPr="000C208C" w:rsidDel="009C0501">
          <w:rPr>
            <w:rStyle w:val="Hyperlink"/>
            <w:noProof/>
          </w:rPr>
          <w:delText>Auto-Focus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_Toc532827453 \h </w:delInstrText>
        </w:r>
        <w:r w:rsidR="0060126E" w:rsidDel="009C0501">
          <w:rPr>
            <w:noProof/>
            <w:webHidden/>
          </w:rPr>
        </w:r>
        <w:r w:rsidR="0060126E" w:rsidDel="009C0501">
          <w:rPr>
            <w:noProof/>
            <w:webHidden/>
          </w:rPr>
          <w:fldChar w:fldCharType="separate"/>
        </w:r>
        <w:r w:rsidR="0060126E" w:rsidDel="009C0501">
          <w:rPr>
            <w:noProof/>
            <w:webHidden/>
          </w:rPr>
          <w:delText>88</w:delText>
        </w:r>
        <w:r w:rsidR="0060126E" w:rsidDel="009C0501">
          <w:rPr>
            <w:noProof/>
            <w:webHidden/>
          </w:rPr>
          <w:fldChar w:fldCharType="end"/>
        </w:r>
        <w:r w:rsidDel="009C0501">
          <w:rPr>
            <w:noProof/>
          </w:rPr>
          <w:fldChar w:fldCharType="end"/>
        </w:r>
      </w:del>
    </w:p>
    <w:p w14:paraId="5CEBF616" w14:textId="57BDF1D2" w:rsidR="0060126E" w:rsidDel="009C0501" w:rsidRDefault="009C0501">
      <w:pPr>
        <w:pStyle w:val="TOC2"/>
        <w:tabs>
          <w:tab w:val="right" w:leader="dot" w:pos="8900"/>
        </w:tabs>
        <w:rPr>
          <w:del w:id="587" w:author="Tom Bergeron" w:date="2020-10-06T17:44:00Z"/>
          <w:rFonts w:asciiTheme="minorHAnsi" w:eastAsiaTheme="minorEastAsia" w:hAnsiTheme="minorHAnsi" w:cstheme="minorBidi"/>
          <w:smallCaps w:val="0"/>
          <w:noProof/>
          <w:sz w:val="22"/>
          <w:szCs w:val="22"/>
        </w:rPr>
      </w:pPr>
      <w:del w:id="588" w:author="Tom Bergeron" w:date="2020-10-06T17:44:00Z">
        <w:r w:rsidDel="009C0501">
          <w:rPr>
            <w:noProof/>
          </w:rPr>
          <w:fldChar w:fldCharType="begin"/>
        </w:r>
        <w:r w:rsidDel="009C0501">
          <w:rPr>
            <w:noProof/>
          </w:rPr>
          <w:delInstrText xml:space="preserve"> HYPERLINK \l "_Toc532827454" </w:delInstrText>
        </w:r>
        <w:r w:rsidDel="009C0501">
          <w:rPr>
            <w:noProof/>
          </w:rPr>
          <w:fldChar w:fldCharType="separate"/>
        </w:r>
      </w:del>
      <w:ins w:id="589" w:author="Tom Bergeron" w:date="2020-10-06T17:44:00Z">
        <w:r>
          <w:rPr>
            <w:b/>
            <w:bCs/>
            <w:noProof/>
          </w:rPr>
          <w:t>Error! Hyperlink reference not valid.</w:t>
        </w:r>
      </w:ins>
      <w:del w:id="590" w:author="Tom Bergeron" w:date="2020-10-06T17:44:00Z">
        <w:r w:rsidR="0060126E" w:rsidRPr="000C208C" w:rsidDel="009C0501">
          <w:rPr>
            <w:rStyle w:val="Hyperlink"/>
            <w:noProof/>
          </w:rPr>
          <w:delText>Navigator/Auto</w:delText>
        </w:r>
        <w:r w:rsidR="0060126E" w:rsidRPr="000C208C" w:rsidDel="009C0501">
          <w:rPr>
            <w:rStyle w:val="Hyperlink"/>
            <w:noProof/>
          </w:rPr>
          <w:noBreakHyphen/>
          <w:delText>Focus Power</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_Toc532827454 \h </w:delInstrText>
        </w:r>
        <w:r w:rsidR="0060126E" w:rsidDel="009C0501">
          <w:rPr>
            <w:noProof/>
            <w:webHidden/>
          </w:rPr>
        </w:r>
        <w:r w:rsidR="0060126E" w:rsidDel="009C0501">
          <w:rPr>
            <w:noProof/>
            <w:webHidden/>
          </w:rPr>
          <w:fldChar w:fldCharType="separate"/>
        </w:r>
        <w:r w:rsidR="0060126E" w:rsidDel="009C0501">
          <w:rPr>
            <w:noProof/>
            <w:webHidden/>
          </w:rPr>
          <w:delText>88</w:delText>
        </w:r>
        <w:r w:rsidR="0060126E" w:rsidDel="009C0501">
          <w:rPr>
            <w:noProof/>
            <w:webHidden/>
          </w:rPr>
          <w:fldChar w:fldCharType="end"/>
        </w:r>
        <w:r w:rsidDel="009C0501">
          <w:rPr>
            <w:noProof/>
          </w:rPr>
          <w:fldChar w:fldCharType="end"/>
        </w:r>
      </w:del>
    </w:p>
    <w:p w14:paraId="634CA3AD" w14:textId="7CB74309" w:rsidR="0060126E" w:rsidDel="009C0501" w:rsidRDefault="009C0501">
      <w:pPr>
        <w:pStyle w:val="TOC2"/>
        <w:tabs>
          <w:tab w:val="right" w:leader="dot" w:pos="8900"/>
        </w:tabs>
        <w:rPr>
          <w:del w:id="591" w:author="Tom Bergeron" w:date="2020-10-06T17:44:00Z"/>
          <w:rFonts w:asciiTheme="minorHAnsi" w:eastAsiaTheme="minorEastAsia" w:hAnsiTheme="minorHAnsi" w:cstheme="minorBidi"/>
          <w:smallCaps w:val="0"/>
          <w:noProof/>
          <w:sz w:val="22"/>
          <w:szCs w:val="22"/>
        </w:rPr>
      </w:pPr>
      <w:del w:id="592" w:author="Tom Bergeron" w:date="2020-10-06T17:44:00Z">
        <w:r w:rsidDel="009C0501">
          <w:rPr>
            <w:noProof/>
          </w:rPr>
          <w:fldChar w:fldCharType="begin"/>
        </w:r>
        <w:r w:rsidDel="009C0501">
          <w:rPr>
            <w:noProof/>
          </w:rPr>
          <w:delInstrText xml:space="preserve"> HYPERLINK \l "_Toc532827455" </w:delInstrText>
        </w:r>
        <w:r w:rsidDel="009C0501">
          <w:rPr>
            <w:noProof/>
          </w:rPr>
          <w:fldChar w:fldCharType="separate"/>
        </w:r>
      </w:del>
      <w:ins w:id="593" w:author="Tom Bergeron" w:date="2020-10-06T17:44:00Z">
        <w:r>
          <w:rPr>
            <w:b/>
            <w:bCs/>
            <w:noProof/>
          </w:rPr>
          <w:t>Error! Hyperlink reference not valid.</w:t>
        </w:r>
      </w:ins>
      <w:del w:id="594" w:author="Tom Bergeron" w:date="2020-10-06T17:44:00Z">
        <w:r w:rsidR="0060126E" w:rsidRPr="000C208C" w:rsidDel="009C0501">
          <w:rPr>
            <w:rStyle w:val="Hyperlink"/>
            <w:noProof/>
          </w:rPr>
          <w:delText>Sweet Spot</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_Toc532827455 \h </w:delInstrText>
        </w:r>
        <w:r w:rsidR="0060126E" w:rsidDel="009C0501">
          <w:rPr>
            <w:noProof/>
            <w:webHidden/>
          </w:rPr>
        </w:r>
        <w:r w:rsidR="0060126E" w:rsidDel="009C0501">
          <w:rPr>
            <w:noProof/>
            <w:webHidden/>
          </w:rPr>
          <w:fldChar w:fldCharType="separate"/>
        </w:r>
        <w:r w:rsidR="0060126E" w:rsidDel="009C0501">
          <w:rPr>
            <w:noProof/>
            <w:webHidden/>
          </w:rPr>
          <w:delText>88</w:delText>
        </w:r>
        <w:r w:rsidR="0060126E" w:rsidDel="009C0501">
          <w:rPr>
            <w:noProof/>
            <w:webHidden/>
          </w:rPr>
          <w:fldChar w:fldCharType="end"/>
        </w:r>
        <w:r w:rsidDel="009C0501">
          <w:rPr>
            <w:noProof/>
          </w:rPr>
          <w:fldChar w:fldCharType="end"/>
        </w:r>
      </w:del>
    </w:p>
    <w:p w14:paraId="0E2FFD17" w14:textId="45C924FF" w:rsidR="0060126E" w:rsidDel="009C0501" w:rsidRDefault="009C0501">
      <w:pPr>
        <w:pStyle w:val="TOC2"/>
        <w:tabs>
          <w:tab w:val="right" w:leader="dot" w:pos="8900"/>
        </w:tabs>
        <w:rPr>
          <w:del w:id="595" w:author="Tom Bergeron" w:date="2020-10-06T17:44:00Z"/>
          <w:rFonts w:asciiTheme="minorHAnsi" w:eastAsiaTheme="minorEastAsia" w:hAnsiTheme="minorHAnsi" w:cstheme="minorBidi"/>
          <w:smallCaps w:val="0"/>
          <w:noProof/>
          <w:sz w:val="22"/>
          <w:szCs w:val="22"/>
        </w:rPr>
      </w:pPr>
      <w:del w:id="596" w:author="Tom Bergeron" w:date="2020-10-06T17:44:00Z">
        <w:r w:rsidDel="009C0501">
          <w:rPr>
            <w:noProof/>
          </w:rPr>
          <w:fldChar w:fldCharType="begin"/>
        </w:r>
        <w:r w:rsidDel="009C0501">
          <w:rPr>
            <w:noProof/>
          </w:rPr>
          <w:delInstrText xml:space="preserve"> HYPERLINK \l "_Toc532827456" </w:delInstrText>
        </w:r>
        <w:r w:rsidDel="009C0501">
          <w:rPr>
            <w:noProof/>
          </w:rPr>
          <w:fldChar w:fldCharType="separate"/>
        </w:r>
      </w:del>
      <w:ins w:id="597" w:author="Tom Bergeron" w:date="2020-10-06T17:44:00Z">
        <w:r>
          <w:rPr>
            <w:b/>
            <w:bCs/>
            <w:noProof/>
          </w:rPr>
          <w:t>Error! Hyperlink reference not valid.</w:t>
        </w:r>
      </w:ins>
      <w:del w:id="598" w:author="Tom Bergeron" w:date="2020-10-06T17:44:00Z">
        <w:r w:rsidR="0060126E" w:rsidRPr="000C208C" w:rsidDel="009C0501">
          <w:rPr>
            <w:rStyle w:val="Hyperlink"/>
            <w:noProof/>
          </w:rPr>
          <w:delText>Statistical Process Control Charts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_Toc532827456 \h </w:delInstrText>
        </w:r>
        <w:r w:rsidR="0060126E" w:rsidDel="009C0501">
          <w:rPr>
            <w:noProof/>
            <w:webHidden/>
          </w:rPr>
        </w:r>
        <w:r w:rsidR="0060126E" w:rsidDel="009C0501">
          <w:rPr>
            <w:noProof/>
            <w:webHidden/>
          </w:rPr>
          <w:fldChar w:fldCharType="separate"/>
        </w:r>
        <w:r w:rsidR="0060126E" w:rsidDel="009C0501">
          <w:rPr>
            <w:noProof/>
            <w:webHidden/>
          </w:rPr>
          <w:delText>88</w:delText>
        </w:r>
        <w:r w:rsidR="0060126E" w:rsidDel="009C0501">
          <w:rPr>
            <w:noProof/>
            <w:webHidden/>
          </w:rPr>
          <w:fldChar w:fldCharType="end"/>
        </w:r>
        <w:r w:rsidDel="009C0501">
          <w:rPr>
            <w:noProof/>
          </w:rPr>
          <w:fldChar w:fldCharType="end"/>
        </w:r>
      </w:del>
    </w:p>
    <w:p w14:paraId="620D1BA4" w14:textId="38F47DD4" w:rsidR="0060126E" w:rsidDel="009C0501" w:rsidRDefault="009C0501">
      <w:pPr>
        <w:pStyle w:val="TOC2"/>
        <w:tabs>
          <w:tab w:val="right" w:leader="dot" w:pos="8900"/>
        </w:tabs>
        <w:rPr>
          <w:del w:id="599" w:author="Tom Bergeron" w:date="2020-10-06T17:44:00Z"/>
          <w:rFonts w:asciiTheme="minorHAnsi" w:eastAsiaTheme="minorEastAsia" w:hAnsiTheme="minorHAnsi" w:cstheme="minorBidi"/>
          <w:smallCaps w:val="0"/>
          <w:noProof/>
          <w:sz w:val="22"/>
          <w:szCs w:val="22"/>
        </w:rPr>
      </w:pPr>
      <w:del w:id="600" w:author="Tom Bergeron" w:date="2020-10-06T17:44:00Z">
        <w:r w:rsidDel="009C0501">
          <w:rPr>
            <w:noProof/>
          </w:rPr>
          <w:fldChar w:fldCharType="begin"/>
        </w:r>
        <w:r w:rsidDel="009C0501">
          <w:rPr>
            <w:noProof/>
          </w:rPr>
          <w:delInstrText xml:space="preserve"> HYPERLINK \l "_Toc532827457" </w:delInstrText>
        </w:r>
        <w:r w:rsidDel="009C0501">
          <w:rPr>
            <w:noProof/>
          </w:rPr>
          <w:fldChar w:fldCharType="separate"/>
        </w:r>
      </w:del>
      <w:ins w:id="601" w:author="Tom Bergeron" w:date="2020-10-06T17:44:00Z">
        <w:r>
          <w:rPr>
            <w:b/>
            <w:bCs/>
            <w:noProof/>
          </w:rPr>
          <w:t>Error! Hyperlink reference not valid.</w:t>
        </w:r>
      </w:ins>
      <w:del w:id="602" w:author="Tom Bergeron" w:date="2020-10-06T17:44:00Z">
        <w:r w:rsidR="0060126E" w:rsidRPr="000C208C" w:rsidDel="009C0501">
          <w:rPr>
            <w:rStyle w:val="Hyperlink"/>
            <w:noProof/>
          </w:rPr>
          <w:delText>Live Data Output</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_Toc532827457 \h </w:delInstrText>
        </w:r>
        <w:r w:rsidR="0060126E" w:rsidDel="009C0501">
          <w:rPr>
            <w:noProof/>
            <w:webHidden/>
          </w:rPr>
        </w:r>
        <w:r w:rsidR="0060126E" w:rsidDel="009C0501">
          <w:rPr>
            <w:noProof/>
            <w:webHidden/>
          </w:rPr>
          <w:fldChar w:fldCharType="separate"/>
        </w:r>
        <w:r w:rsidR="0060126E" w:rsidDel="009C0501">
          <w:rPr>
            <w:noProof/>
            <w:webHidden/>
          </w:rPr>
          <w:delText>88</w:delText>
        </w:r>
        <w:r w:rsidR="0060126E" w:rsidDel="009C0501">
          <w:rPr>
            <w:noProof/>
            <w:webHidden/>
          </w:rPr>
          <w:fldChar w:fldCharType="end"/>
        </w:r>
        <w:r w:rsidDel="009C0501">
          <w:rPr>
            <w:noProof/>
          </w:rPr>
          <w:fldChar w:fldCharType="end"/>
        </w:r>
      </w:del>
    </w:p>
    <w:p w14:paraId="2BEA5CF0" w14:textId="128F6B55" w:rsidR="0060126E" w:rsidDel="009C0501" w:rsidRDefault="009C0501">
      <w:pPr>
        <w:pStyle w:val="TOC1"/>
        <w:tabs>
          <w:tab w:val="right" w:leader="dot" w:pos="8900"/>
        </w:tabs>
        <w:rPr>
          <w:del w:id="603" w:author="Tom Bergeron" w:date="2020-10-06T17:44:00Z"/>
          <w:rFonts w:asciiTheme="minorHAnsi" w:eastAsiaTheme="minorEastAsia" w:hAnsiTheme="minorHAnsi" w:cstheme="minorBidi"/>
          <w:b w:val="0"/>
          <w:caps w:val="0"/>
          <w:noProof/>
          <w:sz w:val="22"/>
          <w:szCs w:val="22"/>
        </w:rPr>
      </w:pPr>
      <w:del w:id="604" w:author="Tom Bergeron" w:date="2020-10-06T17:44:00Z">
        <w:r w:rsidDel="009C0501">
          <w:rPr>
            <w:noProof/>
          </w:rPr>
          <w:fldChar w:fldCharType="begin"/>
        </w:r>
        <w:r w:rsidDel="009C0501">
          <w:rPr>
            <w:noProof/>
          </w:rPr>
          <w:delInstrText xml:space="preserve"> HYPERLINK \l "_Toc532827458" </w:delInstrText>
        </w:r>
        <w:r w:rsidDel="009C0501">
          <w:rPr>
            <w:noProof/>
          </w:rPr>
          <w:fldChar w:fldCharType="separate"/>
        </w:r>
      </w:del>
      <w:ins w:id="605" w:author="Tom Bergeron" w:date="2020-10-06T17:44:00Z">
        <w:r>
          <w:rPr>
            <w:b w:val="0"/>
            <w:bCs/>
            <w:noProof/>
          </w:rPr>
          <w:t>Error! Hyperlink reference not valid.</w:t>
        </w:r>
      </w:ins>
      <w:del w:id="606" w:author="Tom Bergeron" w:date="2020-10-06T17:44:00Z">
        <w:r w:rsidR="0060126E" w:rsidRPr="000C208C" w:rsidDel="009C0501">
          <w:rPr>
            <w:rStyle w:val="Hyperlink"/>
            <w:noProof/>
          </w:rPr>
          <w:delText>Use Navigator to Optimize Profiles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_Toc532827458 \h </w:delInstrText>
        </w:r>
        <w:r w:rsidR="0060126E" w:rsidDel="009C0501">
          <w:rPr>
            <w:noProof/>
            <w:webHidden/>
          </w:rPr>
        </w:r>
        <w:r w:rsidR="0060126E" w:rsidDel="009C0501">
          <w:rPr>
            <w:noProof/>
            <w:webHidden/>
          </w:rPr>
          <w:fldChar w:fldCharType="separate"/>
        </w:r>
        <w:r w:rsidR="0060126E" w:rsidDel="009C0501">
          <w:rPr>
            <w:noProof/>
            <w:webHidden/>
          </w:rPr>
          <w:delText>89</w:delText>
        </w:r>
        <w:r w:rsidR="0060126E" w:rsidDel="009C0501">
          <w:rPr>
            <w:noProof/>
            <w:webHidden/>
          </w:rPr>
          <w:fldChar w:fldCharType="end"/>
        </w:r>
        <w:r w:rsidDel="009C0501">
          <w:rPr>
            <w:noProof/>
          </w:rPr>
          <w:fldChar w:fldCharType="end"/>
        </w:r>
      </w:del>
    </w:p>
    <w:p w14:paraId="58FC2E6A" w14:textId="047AFD42" w:rsidR="0060126E" w:rsidDel="009C0501" w:rsidRDefault="009C0501">
      <w:pPr>
        <w:pStyle w:val="TOC3"/>
        <w:tabs>
          <w:tab w:val="right" w:leader="dot" w:pos="8900"/>
        </w:tabs>
        <w:rPr>
          <w:del w:id="607" w:author="Tom Bergeron" w:date="2020-10-06T17:44:00Z"/>
          <w:rFonts w:asciiTheme="minorHAnsi" w:eastAsiaTheme="minorEastAsia" w:hAnsiTheme="minorHAnsi" w:cstheme="minorBidi"/>
          <w:smallCaps w:val="0"/>
          <w:noProof/>
          <w:sz w:val="22"/>
          <w:szCs w:val="22"/>
        </w:rPr>
      </w:pPr>
      <w:del w:id="608" w:author="Tom Bergeron" w:date="2020-10-06T17:44:00Z">
        <w:r w:rsidDel="009C0501">
          <w:rPr>
            <w:noProof/>
          </w:rPr>
          <w:fldChar w:fldCharType="begin"/>
        </w:r>
        <w:r w:rsidDel="009C0501">
          <w:rPr>
            <w:noProof/>
          </w:rPr>
          <w:delInstrText xml:space="preserve"> HYPERLINK \l "_Toc532827459" </w:delInstrText>
        </w:r>
        <w:r w:rsidDel="009C0501">
          <w:rPr>
            <w:noProof/>
          </w:rPr>
          <w:fldChar w:fldCharType="separate"/>
        </w:r>
      </w:del>
      <w:ins w:id="609" w:author="Tom Bergeron" w:date="2020-10-06T17:44:00Z">
        <w:r>
          <w:rPr>
            <w:b/>
            <w:bCs/>
            <w:noProof/>
          </w:rPr>
          <w:t>Error! Hyperlink reference not valid.</w:t>
        </w:r>
      </w:ins>
      <w:del w:id="610" w:author="Tom Bergeron" w:date="2020-10-06T17:44:00Z">
        <w:r w:rsidR="0060126E" w:rsidRPr="000C208C" w:rsidDel="009C0501">
          <w:rPr>
            <w:rStyle w:val="Hyperlink"/>
            <w:noProof/>
          </w:rPr>
          <w:delText>Search Mode For Optimization</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_Toc532827459 \h </w:delInstrText>
        </w:r>
        <w:r w:rsidR="0060126E" w:rsidDel="009C0501">
          <w:rPr>
            <w:noProof/>
            <w:webHidden/>
          </w:rPr>
        </w:r>
        <w:r w:rsidR="0060126E" w:rsidDel="009C0501">
          <w:rPr>
            <w:noProof/>
            <w:webHidden/>
          </w:rPr>
          <w:fldChar w:fldCharType="separate"/>
        </w:r>
        <w:r w:rsidR="0060126E" w:rsidDel="009C0501">
          <w:rPr>
            <w:noProof/>
            <w:webHidden/>
          </w:rPr>
          <w:delText>89</w:delText>
        </w:r>
        <w:r w:rsidR="0060126E" w:rsidDel="009C0501">
          <w:rPr>
            <w:noProof/>
            <w:webHidden/>
          </w:rPr>
          <w:fldChar w:fldCharType="end"/>
        </w:r>
        <w:r w:rsidDel="009C0501">
          <w:rPr>
            <w:noProof/>
          </w:rPr>
          <w:fldChar w:fldCharType="end"/>
        </w:r>
      </w:del>
    </w:p>
    <w:p w14:paraId="5D8D806F" w14:textId="62BD40CD" w:rsidR="0060126E" w:rsidDel="009C0501" w:rsidRDefault="009C0501">
      <w:pPr>
        <w:pStyle w:val="TOC3"/>
        <w:tabs>
          <w:tab w:val="right" w:leader="dot" w:pos="8900"/>
        </w:tabs>
        <w:rPr>
          <w:del w:id="611" w:author="Tom Bergeron" w:date="2020-10-06T17:44:00Z"/>
          <w:rFonts w:asciiTheme="minorHAnsi" w:eastAsiaTheme="minorEastAsia" w:hAnsiTheme="minorHAnsi" w:cstheme="minorBidi"/>
          <w:smallCaps w:val="0"/>
          <w:noProof/>
          <w:sz w:val="22"/>
          <w:szCs w:val="22"/>
        </w:rPr>
      </w:pPr>
      <w:del w:id="612" w:author="Tom Bergeron" w:date="2020-10-06T17:44:00Z">
        <w:r w:rsidDel="009C0501">
          <w:rPr>
            <w:noProof/>
          </w:rPr>
          <w:fldChar w:fldCharType="begin"/>
        </w:r>
        <w:r w:rsidDel="009C0501">
          <w:rPr>
            <w:noProof/>
          </w:rPr>
          <w:delInstrText xml:space="preserve"> HYPERLINK \l "_Toc532827460" </w:delInstrText>
        </w:r>
        <w:r w:rsidDel="009C0501">
          <w:rPr>
            <w:noProof/>
          </w:rPr>
          <w:fldChar w:fldCharType="separate"/>
        </w:r>
      </w:del>
      <w:ins w:id="613" w:author="Tom Bergeron" w:date="2020-10-06T17:44:00Z">
        <w:r>
          <w:rPr>
            <w:b/>
            <w:bCs/>
            <w:noProof/>
          </w:rPr>
          <w:t>Error! Hyperlink reference not valid.</w:t>
        </w:r>
      </w:ins>
      <w:del w:id="614" w:author="Tom Bergeron" w:date="2020-10-06T17:44:00Z">
        <w:r w:rsidR="0060126E" w:rsidRPr="000C208C" w:rsidDel="009C0501">
          <w:rPr>
            <w:rStyle w:val="Hyperlink"/>
            <w:noProof/>
          </w:rPr>
          <w:delText>Conveyor Speed Constraints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_Toc532827460 \h </w:delInstrText>
        </w:r>
        <w:r w:rsidR="0060126E" w:rsidDel="009C0501">
          <w:rPr>
            <w:noProof/>
            <w:webHidden/>
          </w:rPr>
        </w:r>
        <w:r w:rsidR="0060126E" w:rsidDel="009C0501">
          <w:rPr>
            <w:noProof/>
            <w:webHidden/>
          </w:rPr>
          <w:fldChar w:fldCharType="separate"/>
        </w:r>
        <w:r w:rsidR="0060126E" w:rsidDel="009C0501">
          <w:rPr>
            <w:noProof/>
            <w:webHidden/>
          </w:rPr>
          <w:delText>89</w:delText>
        </w:r>
        <w:r w:rsidR="0060126E" w:rsidDel="009C0501">
          <w:rPr>
            <w:noProof/>
            <w:webHidden/>
          </w:rPr>
          <w:fldChar w:fldCharType="end"/>
        </w:r>
        <w:r w:rsidDel="009C0501">
          <w:rPr>
            <w:noProof/>
          </w:rPr>
          <w:fldChar w:fldCharType="end"/>
        </w:r>
      </w:del>
    </w:p>
    <w:p w14:paraId="1884F9B1" w14:textId="71954B8A" w:rsidR="0060126E" w:rsidDel="009C0501" w:rsidRDefault="009C0501">
      <w:pPr>
        <w:pStyle w:val="TOC1"/>
        <w:tabs>
          <w:tab w:val="right" w:leader="dot" w:pos="8900"/>
        </w:tabs>
        <w:rPr>
          <w:del w:id="615" w:author="Tom Bergeron" w:date="2020-10-06T17:44:00Z"/>
          <w:rFonts w:asciiTheme="minorHAnsi" w:eastAsiaTheme="minorEastAsia" w:hAnsiTheme="minorHAnsi" w:cstheme="minorBidi"/>
          <w:b w:val="0"/>
          <w:caps w:val="0"/>
          <w:noProof/>
          <w:sz w:val="22"/>
          <w:szCs w:val="22"/>
        </w:rPr>
      </w:pPr>
      <w:del w:id="616" w:author="Tom Bergeron" w:date="2020-10-06T17:44:00Z">
        <w:r w:rsidDel="009C0501">
          <w:rPr>
            <w:noProof/>
          </w:rPr>
          <w:fldChar w:fldCharType="begin"/>
        </w:r>
        <w:r w:rsidDel="009C0501">
          <w:rPr>
            <w:noProof/>
          </w:rPr>
          <w:delInstrText xml:space="preserve"> HYPERLINK \l "_Toc532827461" </w:delInstrText>
        </w:r>
        <w:r w:rsidDel="009C0501">
          <w:rPr>
            <w:noProof/>
          </w:rPr>
          <w:fldChar w:fldCharType="separate"/>
        </w:r>
      </w:del>
      <w:ins w:id="617" w:author="Tom Bergeron" w:date="2020-10-06T17:44:00Z">
        <w:r>
          <w:rPr>
            <w:b w:val="0"/>
            <w:bCs/>
            <w:noProof/>
          </w:rPr>
          <w:t>Error! Hyperlink reference not valid.</w:t>
        </w:r>
      </w:ins>
      <w:del w:id="618" w:author="Tom Bergeron" w:date="2020-10-06T17:44:00Z">
        <w:r w:rsidR="0060126E" w:rsidRPr="000C208C" w:rsidDel="009C0501">
          <w:rPr>
            <w:rStyle w:val="Hyperlink"/>
            <w:noProof/>
          </w:rPr>
          <w:delText>Use Auto-Focus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_Toc532827461 \h </w:delInstrText>
        </w:r>
        <w:r w:rsidR="0060126E" w:rsidDel="009C0501">
          <w:rPr>
            <w:noProof/>
            <w:webHidden/>
          </w:rPr>
        </w:r>
        <w:r w:rsidR="0060126E" w:rsidDel="009C0501">
          <w:rPr>
            <w:noProof/>
            <w:webHidden/>
          </w:rPr>
          <w:fldChar w:fldCharType="separate"/>
        </w:r>
        <w:r w:rsidR="0060126E" w:rsidDel="009C0501">
          <w:rPr>
            <w:noProof/>
            <w:webHidden/>
          </w:rPr>
          <w:delText>90</w:delText>
        </w:r>
        <w:r w:rsidR="0060126E" w:rsidDel="009C0501">
          <w:rPr>
            <w:noProof/>
            <w:webHidden/>
          </w:rPr>
          <w:fldChar w:fldCharType="end"/>
        </w:r>
        <w:r w:rsidDel="009C0501">
          <w:rPr>
            <w:noProof/>
          </w:rPr>
          <w:fldChar w:fldCharType="end"/>
        </w:r>
      </w:del>
    </w:p>
    <w:p w14:paraId="406BCD33" w14:textId="51EECBEB" w:rsidR="0060126E" w:rsidDel="009C0501" w:rsidRDefault="009C0501">
      <w:pPr>
        <w:pStyle w:val="TOC2"/>
        <w:tabs>
          <w:tab w:val="right" w:leader="dot" w:pos="8900"/>
        </w:tabs>
        <w:rPr>
          <w:del w:id="619" w:author="Tom Bergeron" w:date="2020-10-06T17:44:00Z"/>
          <w:rFonts w:asciiTheme="minorHAnsi" w:eastAsiaTheme="minorEastAsia" w:hAnsiTheme="minorHAnsi" w:cstheme="minorBidi"/>
          <w:smallCaps w:val="0"/>
          <w:noProof/>
          <w:sz w:val="22"/>
          <w:szCs w:val="22"/>
        </w:rPr>
      </w:pPr>
      <w:del w:id="620" w:author="Tom Bergeron" w:date="2020-10-06T17:44:00Z">
        <w:r w:rsidDel="009C0501">
          <w:rPr>
            <w:noProof/>
          </w:rPr>
          <w:fldChar w:fldCharType="begin"/>
        </w:r>
        <w:r w:rsidDel="009C0501">
          <w:rPr>
            <w:noProof/>
          </w:rPr>
          <w:delInstrText xml:space="preserve"> HYPERLINK \l "_Toc532827462" </w:delInstrText>
        </w:r>
        <w:r w:rsidDel="009C0501">
          <w:rPr>
            <w:noProof/>
          </w:rPr>
          <w:fldChar w:fldCharType="separate"/>
        </w:r>
      </w:del>
      <w:ins w:id="621" w:author="Tom Bergeron" w:date="2020-10-06T17:44:00Z">
        <w:r>
          <w:rPr>
            <w:b/>
            <w:bCs/>
            <w:noProof/>
          </w:rPr>
          <w:t>Error! Hyperlink reference not valid.</w:t>
        </w:r>
      </w:ins>
      <w:del w:id="622" w:author="Tom Bergeron" w:date="2020-10-06T17:44:00Z">
        <w:r w:rsidR="0060126E" w:rsidRPr="000C208C" w:rsidDel="009C0501">
          <w:rPr>
            <w:rStyle w:val="Hyperlink"/>
            <w:noProof/>
          </w:rPr>
          <w:delText>Auto-Focus Tab</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_Toc532827462 \h </w:delInstrText>
        </w:r>
        <w:r w:rsidR="0060126E" w:rsidDel="009C0501">
          <w:rPr>
            <w:noProof/>
            <w:webHidden/>
          </w:rPr>
        </w:r>
        <w:r w:rsidR="0060126E" w:rsidDel="009C0501">
          <w:rPr>
            <w:noProof/>
            <w:webHidden/>
          </w:rPr>
          <w:fldChar w:fldCharType="separate"/>
        </w:r>
        <w:r w:rsidR="0060126E" w:rsidDel="009C0501">
          <w:rPr>
            <w:noProof/>
            <w:webHidden/>
          </w:rPr>
          <w:delText>90</w:delText>
        </w:r>
        <w:r w:rsidR="0060126E" w:rsidDel="009C0501">
          <w:rPr>
            <w:noProof/>
            <w:webHidden/>
          </w:rPr>
          <w:fldChar w:fldCharType="end"/>
        </w:r>
        <w:r w:rsidDel="009C0501">
          <w:rPr>
            <w:noProof/>
          </w:rPr>
          <w:fldChar w:fldCharType="end"/>
        </w:r>
      </w:del>
    </w:p>
    <w:p w14:paraId="02ABE576" w14:textId="36057B6A" w:rsidR="0060126E" w:rsidDel="009C0501" w:rsidRDefault="009C0501">
      <w:pPr>
        <w:pStyle w:val="TOC3"/>
        <w:tabs>
          <w:tab w:val="right" w:leader="dot" w:pos="8900"/>
        </w:tabs>
        <w:rPr>
          <w:del w:id="623" w:author="Tom Bergeron" w:date="2020-10-06T17:44:00Z"/>
          <w:rFonts w:asciiTheme="minorHAnsi" w:eastAsiaTheme="minorEastAsia" w:hAnsiTheme="minorHAnsi" w:cstheme="minorBidi"/>
          <w:smallCaps w:val="0"/>
          <w:noProof/>
          <w:sz w:val="22"/>
          <w:szCs w:val="22"/>
        </w:rPr>
      </w:pPr>
      <w:del w:id="624" w:author="Tom Bergeron" w:date="2020-10-06T17:44:00Z">
        <w:r w:rsidDel="009C0501">
          <w:rPr>
            <w:noProof/>
          </w:rPr>
          <w:fldChar w:fldCharType="begin"/>
        </w:r>
        <w:r w:rsidDel="009C0501">
          <w:rPr>
            <w:noProof/>
          </w:rPr>
          <w:delInstrText xml:space="preserve"> HYPERLINK \l "_Toc532827463" </w:delInstrText>
        </w:r>
        <w:r w:rsidDel="009C0501">
          <w:rPr>
            <w:noProof/>
          </w:rPr>
          <w:fldChar w:fldCharType="separate"/>
        </w:r>
      </w:del>
      <w:ins w:id="625" w:author="Tom Bergeron" w:date="2020-10-06T17:44:00Z">
        <w:r>
          <w:rPr>
            <w:b/>
            <w:bCs/>
            <w:noProof/>
          </w:rPr>
          <w:t>Error! Hyperlink reference not valid.</w:t>
        </w:r>
      </w:ins>
      <w:del w:id="626" w:author="Tom Bergeron" w:date="2020-10-06T17:44:00Z">
        <w:r w:rsidR="0060126E" w:rsidRPr="000C208C" w:rsidDel="009C0501">
          <w:rPr>
            <w:rStyle w:val="Hyperlink"/>
            <w:noProof/>
          </w:rPr>
          <w:delText>Profile Optimization Settings—Search Mode</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_Toc532827463 \h </w:delInstrText>
        </w:r>
        <w:r w:rsidR="0060126E" w:rsidDel="009C0501">
          <w:rPr>
            <w:noProof/>
            <w:webHidden/>
          </w:rPr>
        </w:r>
        <w:r w:rsidR="0060126E" w:rsidDel="009C0501">
          <w:rPr>
            <w:noProof/>
            <w:webHidden/>
          </w:rPr>
          <w:fldChar w:fldCharType="separate"/>
        </w:r>
        <w:r w:rsidR="0060126E" w:rsidDel="009C0501">
          <w:rPr>
            <w:noProof/>
            <w:webHidden/>
          </w:rPr>
          <w:delText>90</w:delText>
        </w:r>
        <w:r w:rsidR="0060126E" w:rsidDel="009C0501">
          <w:rPr>
            <w:noProof/>
            <w:webHidden/>
          </w:rPr>
          <w:fldChar w:fldCharType="end"/>
        </w:r>
        <w:r w:rsidDel="009C0501">
          <w:rPr>
            <w:noProof/>
          </w:rPr>
          <w:fldChar w:fldCharType="end"/>
        </w:r>
      </w:del>
    </w:p>
    <w:p w14:paraId="178EA1BB" w14:textId="748EDB7E" w:rsidR="0060126E" w:rsidDel="009C0501" w:rsidRDefault="009C0501">
      <w:pPr>
        <w:pStyle w:val="TOC2"/>
        <w:tabs>
          <w:tab w:val="right" w:leader="dot" w:pos="8900"/>
        </w:tabs>
        <w:rPr>
          <w:del w:id="627" w:author="Tom Bergeron" w:date="2020-10-06T17:44:00Z"/>
          <w:rFonts w:asciiTheme="minorHAnsi" w:eastAsiaTheme="minorEastAsia" w:hAnsiTheme="minorHAnsi" w:cstheme="minorBidi"/>
          <w:smallCaps w:val="0"/>
          <w:noProof/>
          <w:sz w:val="22"/>
          <w:szCs w:val="22"/>
        </w:rPr>
      </w:pPr>
      <w:del w:id="628" w:author="Tom Bergeron" w:date="2020-10-06T17:44:00Z">
        <w:r w:rsidDel="009C0501">
          <w:rPr>
            <w:noProof/>
          </w:rPr>
          <w:fldChar w:fldCharType="begin"/>
        </w:r>
        <w:r w:rsidDel="009C0501">
          <w:rPr>
            <w:noProof/>
          </w:rPr>
          <w:delInstrText xml:space="preserve"> HYPERLINK \l "_Toc532827464" </w:delInstrText>
        </w:r>
        <w:r w:rsidDel="009C0501">
          <w:rPr>
            <w:noProof/>
          </w:rPr>
          <w:fldChar w:fldCharType="separate"/>
        </w:r>
      </w:del>
      <w:ins w:id="629" w:author="Tom Bergeron" w:date="2020-10-06T17:44:00Z">
        <w:r>
          <w:rPr>
            <w:b/>
            <w:bCs/>
            <w:noProof/>
          </w:rPr>
          <w:t>Error! Hyperlink reference not valid.</w:t>
        </w:r>
      </w:ins>
      <w:del w:id="630" w:author="Tom Bergeron" w:date="2020-10-06T17:44:00Z">
        <w:r w:rsidR="0060126E" w:rsidRPr="000C208C" w:rsidDel="009C0501">
          <w:rPr>
            <w:rStyle w:val="Hyperlink"/>
            <w:noProof/>
          </w:rPr>
          <w:delText>Conveyor Speed Constraints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_Toc532827464 \h </w:delInstrText>
        </w:r>
        <w:r w:rsidR="0060126E" w:rsidDel="009C0501">
          <w:rPr>
            <w:noProof/>
            <w:webHidden/>
          </w:rPr>
        </w:r>
        <w:r w:rsidR="0060126E" w:rsidDel="009C0501">
          <w:rPr>
            <w:noProof/>
            <w:webHidden/>
          </w:rPr>
          <w:fldChar w:fldCharType="separate"/>
        </w:r>
        <w:r w:rsidR="0060126E" w:rsidDel="009C0501">
          <w:rPr>
            <w:noProof/>
            <w:webHidden/>
          </w:rPr>
          <w:delText>90</w:delText>
        </w:r>
        <w:r w:rsidR="0060126E" w:rsidDel="009C0501">
          <w:rPr>
            <w:noProof/>
            <w:webHidden/>
          </w:rPr>
          <w:fldChar w:fldCharType="end"/>
        </w:r>
        <w:r w:rsidDel="009C0501">
          <w:rPr>
            <w:noProof/>
          </w:rPr>
          <w:fldChar w:fldCharType="end"/>
        </w:r>
      </w:del>
    </w:p>
    <w:p w14:paraId="55DF4FD0" w14:textId="0EBBBE8A" w:rsidR="0060126E" w:rsidDel="009C0501" w:rsidRDefault="009C0501">
      <w:pPr>
        <w:pStyle w:val="TOC1"/>
        <w:tabs>
          <w:tab w:val="right" w:leader="dot" w:pos="8900"/>
        </w:tabs>
        <w:rPr>
          <w:del w:id="631" w:author="Tom Bergeron" w:date="2020-10-06T17:44:00Z"/>
          <w:rFonts w:asciiTheme="minorHAnsi" w:eastAsiaTheme="minorEastAsia" w:hAnsiTheme="minorHAnsi" w:cstheme="minorBidi"/>
          <w:b w:val="0"/>
          <w:caps w:val="0"/>
          <w:noProof/>
          <w:sz w:val="22"/>
          <w:szCs w:val="22"/>
        </w:rPr>
      </w:pPr>
      <w:del w:id="632" w:author="Tom Bergeron" w:date="2020-10-06T17:44:00Z">
        <w:r w:rsidDel="009C0501">
          <w:rPr>
            <w:noProof/>
          </w:rPr>
          <w:fldChar w:fldCharType="begin"/>
        </w:r>
        <w:r w:rsidDel="009C0501">
          <w:rPr>
            <w:noProof/>
          </w:rPr>
          <w:delInstrText xml:space="preserve"> HYPERLINK \l "_Toc532827465" </w:delInstrText>
        </w:r>
        <w:r w:rsidDel="009C0501">
          <w:rPr>
            <w:noProof/>
          </w:rPr>
          <w:fldChar w:fldCharType="separate"/>
        </w:r>
      </w:del>
      <w:ins w:id="633" w:author="Tom Bergeron" w:date="2020-10-06T17:44:00Z">
        <w:r>
          <w:rPr>
            <w:b w:val="0"/>
            <w:bCs/>
            <w:noProof/>
          </w:rPr>
          <w:t>Error! Hyperlink reference not valid.</w:t>
        </w:r>
      </w:ins>
      <w:del w:id="634" w:author="Tom Bergeron" w:date="2020-10-06T17:44:00Z">
        <w:r w:rsidR="0060126E" w:rsidRPr="000C208C" w:rsidDel="009C0501">
          <w:rPr>
            <w:rStyle w:val="Hyperlink"/>
            <w:noProof/>
          </w:rPr>
          <w:delText>Save Energy With Navigator and Auto-Focus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_Toc532827465 \h </w:delInstrText>
        </w:r>
        <w:r w:rsidR="0060126E" w:rsidDel="009C0501">
          <w:rPr>
            <w:noProof/>
            <w:webHidden/>
          </w:rPr>
        </w:r>
        <w:r w:rsidR="0060126E" w:rsidDel="009C0501">
          <w:rPr>
            <w:noProof/>
            <w:webHidden/>
          </w:rPr>
          <w:fldChar w:fldCharType="separate"/>
        </w:r>
        <w:r w:rsidR="0060126E" w:rsidDel="009C0501">
          <w:rPr>
            <w:noProof/>
            <w:webHidden/>
          </w:rPr>
          <w:delText>91</w:delText>
        </w:r>
        <w:r w:rsidR="0060126E" w:rsidDel="009C0501">
          <w:rPr>
            <w:noProof/>
            <w:webHidden/>
          </w:rPr>
          <w:fldChar w:fldCharType="end"/>
        </w:r>
        <w:r w:rsidDel="009C0501">
          <w:rPr>
            <w:noProof/>
          </w:rPr>
          <w:fldChar w:fldCharType="end"/>
        </w:r>
      </w:del>
    </w:p>
    <w:p w14:paraId="7305B6FA" w14:textId="5858C8DA" w:rsidR="0060126E" w:rsidDel="009C0501" w:rsidRDefault="009C0501">
      <w:pPr>
        <w:pStyle w:val="TOC2"/>
        <w:tabs>
          <w:tab w:val="right" w:leader="dot" w:pos="8900"/>
        </w:tabs>
        <w:rPr>
          <w:del w:id="635" w:author="Tom Bergeron" w:date="2020-10-06T17:44:00Z"/>
          <w:rFonts w:asciiTheme="minorHAnsi" w:eastAsiaTheme="minorEastAsia" w:hAnsiTheme="minorHAnsi" w:cstheme="minorBidi"/>
          <w:smallCaps w:val="0"/>
          <w:noProof/>
          <w:sz w:val="22"/>
          <w:szCs w:val="22"/>
        </w:rPr>
      </w:pPr>
      <w:del w:id="636" w:author="Tom Bergeron" w:date="2020-10-06T17:44:00Z">
        <w:r w:rsidDel="009C0501">
          <w:rPr>
            <w:noProof/>
          </w:rPr>
          <w:fldChar w:fldCharType="begin"/>
        </w:r>
        <w:r w:rsidDel="009C0501">
          <w:rPr>
            <w:noProof/>
          </w:rPr>
          <w:delInstrText xml:space="preserve"> HYPERLINK \l "_Toc532827466" </w:delInstrText>
        </w:r>
        <w:r w:rsidDel="009C0501">
          <w:rPr>
            <w:noProof/>
          </w:rPr>
          <w:fldChar w:fldCharType="separate"/>
        </w:r>
      </w:del>
      <w:ins w:id="637" w:author="Tom Bergeron" w:date="2020-10-06T17:44:00Z">
        <w:r>
          <w:rPr>
            <w:b/>
            <w:bCs/>
            <w:noProof/>
          </w:rPr>
          <w:t>Error! Hyperlink reference not valid.</w:t>
        </w:r>
      </w:ins>
      <w:del w:id="638" w:author="Tom Bergeron" w:date="2020-10-06T17:44:00Z">
        <w:r w:rsidR="0060126E" w:rsidRPr="000C208C" w:rsidDel="009C0501">
          <w:rPr>
            <w:rStyle w:val="Hyperlink"/>
            <w:noProof/>
          </w:rPr>
          <w:delText>Enable the Power Feature in Auto-Focus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_Toc532827466 \h </w:delInstrText>
        </w:r>
        <w:r w:rsidR="0060126E" w:rsidDel="009C0501">
          <w:rPr>
            <w:noProof/>
            <w:webHidden/>
          </w:rPr>
        </w:r>
        <w:r w:rsidR="0060126E" w:rsidDel="009C0501">
          <w:rPr>
            <w:noProof/>
            <w:webHidden/>
          </w:rPr>
          <w:fldChar w:fldCharType="separate"/>
        </w:r>
        <w:r w:rsidR="0060126E" w:rsidDel="009C0501">
          <w:rPr>
            <w:noProof/>
            <w:webHidden/>
          </w:rPr>
          <w:delText>91</w:delText>
        </w:r>
        <w:r w:rsidR="0060126E" w:rsidDel="009C0501">
          <w:rPr>
            <w:noProof/>
            <w:webHidden/>
          </w:rPr>
          <w:fldChar w:fldCharType="end"/>
        </w:r>
        <w:r w:rsidDel="009C0501">
          <w:rPr>
            <w:noProof/>
          </w:rPr>
          <w:fldChar w:fldCharType="end"/>
        </w:r>
      </w:del>
    </w:p>
    <w:p w14:paraId="3D497B8C" w14:textId="60DA3F99" w:rsidR="0060126E" w:rsidDel="009C0501" w:rsidRDefault="009C0501">
      <w:pPr>
        <w:pStyle w:val="TOC2"/>
        <w:tabs>
          <w:tab w:val="right" w:leader="dot" w:pos="8900"/>
        </w:tabs>
        <w:rPr>
          <w:del w:id="639" w:author="Tom Bergeron" w:date="2020-10-06T17:44:00Z"/>
          <w:rFonts w:asciiTheme="minorHAnsi" w:eastAsiaTheme="minorEastAsia" w:hAnsiTheme="minorHAnsi" w:cstheme="minorBidi"/>
          <w:smallCaps w:val="0"/>
          <w:noProof/>
          <w:sz w:val="22"/>
          <w:szCs w:val="22"/>
        </w:rPr>
      </w:pPr>
      <w:del w:id="640" w:author="Tom Bergeron" w:date="2020-10-06T17:44:00Z">
        <w:r w:rsidDel="009C0501">
          <w:rPr>
            <w:noProof/>
          </w:rPr>
          <w:fldChar w:fldCharType="begin"/>
        </w:r>
        <w:r w:rsidDel="009C0501">
          <w:rPr>
            <w:noProof/>
          </w:rPr>
          <w:delInstrText xml:space="preserve"> HYPERLINK \l "_Toc532827467" </w:delInstrText>
        </w:r>
        <w:r w:rsidDel="009C0501">
          <w:rPr>
            <w:noProof/>
          </w:rPr>
          <w:fldChar w:fldCharType="separate"/>
        </w:r>
      </w:del>
      <w:ins w:id="641" w:author="Tom Bergeron" w:date="2020-10-06T17:44:00Z">
        <w:r>
          <w:rPr>
            <w:b/>
            <w:bCs/>
            <w:noProof/>
          </w:rPr>
          <w:t>Error! Hyperlink reference not valid.</w:t>
        </w:r>
      </w:ins>
      <w:del w:id="642" w:author="Tom Bergeron" w:date="2020-10-06T17:44:00Z">
        <w:r w:rsidR="0060126E" w:rsidRPr="000C208C" w:rsidDel="009C0501">
          <w:rPr>
            <w:rStyle w:val="Hyperlink"/>
            <w:noProof/>
          </w:rPr>
          <w:delText>Enable the Power Feature in Navigator</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_Toc532827467 \h </w:delInstrText>
        </w:r>
        <w:r w:rsidR="0060126E" w:rsidDel="009C0501">
          <w:rPr>
            <w:noProof/>
            <w:webHidden/>
          </w:rPr>
        </w:r>
        <w:r w:rsidR="0060126E" w:rsidDel="009C0501">
          <w:rPr>
            <w:noProof/>
            <w:webHidden/>
          </w:rPr>
          <w:fldChar w:fldCharType="separate"/>
        </w:r>
        <w:r w:rsidR="0060126E" w:rsidDel="009C0501">
          <w:rPr>
            <w:noProof/>
            <w:webHidden/>
          </w:rPr>
          <w:delText>91</w:delText>
        </w:r>
        <w:r w:rsidR="0060126E" w:rsidDel="009C0501">
          <w:rPr>
            <w:noProof/>
            <w:webHidden/>
          </w:rPr>
          <w:fldChar w:fldCharType="end"/>
        </w:r>
        <w:r w:rsidDel="009C0501">
          <w:rPr>
            <w:noProof/>
          </w:rPr>
          <w:fldChar w:fldCharType="end"/>
        </w:r>
      </w:del>
    </w:p>
    <w:p w14:paraId="471584E6" w14:textId="78222DC0" w:rsidR="0060126E" w:rsidDel="009C0501" w:rsidRDefault="009C0501">
      <w:pPr>
        <w:pStyle w:val="TOC1"/>
        <w:tabs>
          <w:tab w:val="right" w:leader="dot" w:pos="8900"/>
        </w:tabs>
        <w:rPr>
          <w:del w:id="643" w:author="Tom Bergeron" w:date="2020-10-06T17:44:00Z"/>
          <w:rFonts w:asciiTheme="minorHAnsi" w:eastAsiaTheme="minorEastAsia" w:hAnsiTheme="minorHAnsi" w:cstheme="minorBidi"/>
          <w:b w:val="0"/>
          <w:caps w:val="0"/>
          <w:noProof/>
          <w:sz w:val="22"/>
          <w:szCs w:val="22"/>
        </w:rPr>
      </w:pPr>
      <w:del w:id="644" w:author="Tom Bergeron" w:date="2020-10-06T17:44:00Z">
        <w:r w:rsidDel="009C0501">
          <w:rPr>
            <w:noProof/>
          </w:rPr>
          <w:fldChar w:fldCharType="begin"/>
        </w:r>
        <w:r w:rsidDel="009C0501">
          <w:rPr>
            <w:noProof/>
          </w:rPr>
          <w:delInstrText xml:space="preserve"> HYPERLINK \l "_Toc532827468" </w:delInstrText>
        </w:r>
        <w:r w:rsidDel="009C0501">
          <w:rPr>
            <w:noProof/>
          </w:rPr>
          <w:fldChar w:fldCharType="separate"/>
        </w:r>
      </w:del>
      <w:ins w:id="645" w:author="Tom Bergeron" w:date="2020-10-06T17:44:00Z">
        <w:r>
          <w:rPr>
            <w:b w:val="0"/>
            <w:bCs/>
            <w:noProof/>
          </w:rPr>
          <w:t>Error! Hyperlink reference not valid.</w:t>
        </w:r>
      </w:ins>
      <w:del w:id="646" w:author="Tom Bergeron" w:date="2020-10-06T17:44:00Z">
        <w:r w:rsidR="0060126E" w:rsidRPr="000C208C" w:rsidDel="009C0501">
          <w:rPr>
            <w:rStyle w:val="Hyperlink"/>
            <w:noProof/>
          </w:rPr>
          <w:delText>Use Sweet Spot Target</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_Toc532827468 \h </w:delInstrText>
        </w:r>
        <w:r w:rsidR="0060126E" w:rsidDel="009C0501">
          <w:rPr>
            <w:noProof/>
            <w:webHidden/>
          </w:rPr>
        </w:r>
        <w:r w:rsidR="0060126E" w:rsidDel="009C0501">
          <w:rPr>
            <w:noProof/>
            <w:webHidden/>
          </w:rPr>
          <w:fldChar w:fldCharType="separate"/>
        </w:r>
        <w:r w:rsidR="0060126E" w:rsidDel="009C0501">
          <w:rPr>
            <w:noProof/>
            <w:webHidden/>
          </w:rPr>
          <w:delText>92</w:delText>
        </w:r>
        <w:r w:rsidR="0060126E" w:rsidDel="009C0501">
          <w:rPr>
            <w:noProof/>
            <w:webHidden/>
          </w:rPr>
          <w:fldChar w:fldCharType="end"/>
        </w:r>
        <w:r w:rsidDel="009C0501">
          <w:rPr>
            <w:noProof/>
          </w:rPr>
          <w:fldChar w:fldCharType="end"/>
        </w:r>
      </w:del>
    </w:p>
    <w:p w14:paraId="1F9839A2" w14:textId="4CBBB30C" w:rsidR="0060126E" w:rsidDel="009C0501" w:rsidRDefault="009C0501">
      <w:pPr>
        <w:pStyle w:val="TOC1"/>
        <w:tabs>
          <w:tab w:val="right" w:leader="dot" w:pos="8900"/>
        </w:tabs>
        <w:rPr>
          <w:del w:id="647" w:author="Tom Bergeron" w:date="2020-10-06T17:44:00Z"/>
          <w:rFonts w:asciiTheme="minorHAnsi" w:eastAsiaTheme="minorEastAsia" w:hAnsiTheme="minorHAnsi" w:cstheme="minorBidi"/>
          <w:b w:val="0"/>
          <w:caps w:val="0"/>
          <w:noProof/>
          <w:sz w:val="22"/>
          <w:szCs w:val="22"/>
        </w:rPr>
      </w:pPr>
      <w:del w:id="648" w:author="Tom Bergeron" w:date="2020-10-06T17:44:00Z">
        <w:r w:rsidDel="009C0501">
          <w:rPr>
            <w:noProof/>
          </w:rPr>
          <w:fldChar w:fldCharType="begin"/>
        </w:r>
        <w:r w:rsidDel="009C0501">
          <w:rPr>
            <w:noProof/>
          </w:rPr>
          <w:delInstrText xml:space="preserve"> HYPERLINK \l "_Toc532827469" </w:delInstrText>
        </w:r>
        <w:r w:rsidDel="009C0501">
          <w:rPr>
            <w:noProof/>
          </w:rPr>
          <w:fldChar w:fldCharType="separate"/>
        </w:r>
      </w:del>
      <w:ins w:id="649" w:author="Tom Bergeron" w:date="2020-10-06T17:44:00Z">
        <w:r>
          <w:rPr>
            <w:b w:val="0"/>
            <w:bCs/>
            <w:noProof/>
          </w:rPr>
          <w:t>Error! Hyperlink reference not valid.</w:t>
        </w:r>
      </w:ins>
      <w:del w:id="650" w:author="Tom Bergeron" w:date="2020-10-06T17:44:00Z">
        <w:r w:rsidR="0060126E" w:rsidRPr="000C208C" w:rsidDel="009C0501">
          <w:rPr>
            <w:rStyle w:val="Hyperlink"/>
            <w:noProof/>
          </w:rPr>
          <w:delText>Use Statistical Process Control Charts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_Toc532827469 \h </w:delInstrText>
        </w:r>
        <w:r w:rsidR="0060126E" w:rsidDel="009C0501">
          <w:rPr>
            <w:noProof/>
            <w:webHidden/>
          </w:rPr>
        </w:r>
        <w:r w:rsidR="0060126E" w:rsidDel="009C0501">
          <w:rPr>
            <w:noProof/>
            <w:webHidden/>
          </w:rPr>
          <w:fldChar w:fldCharType="separate"/>
        </w:r>
        <w:r w:rsidR="0060126E" w:rsidDel="009C0501">
          <w:rPr>
            <w:noProof/>
            <w:webHidden/>
          </w:rPr>
          <w:delText>93</w:delText>
        </w:r>
        <w:r w:rsidR="0060126E" w:rsidDel="009C0501">
          <w:rPr>
            <w:noProof/>
            <w:webHidden/>
          </w:rPr>
          <w:fldChar w:fldCharType="end"/>
        </w:r>
        <w:r w:rsidDel="009C0501">
          <w:rPr>
            <w:noProof/>
          </w:rPr>
          <w:fldChar w:fldCharType="end"/>
        </w:r>
      </w:del>
    </w:p>
    <w:p w14:paraId="2DE7B9AB" w14:textId="7B047588" w:rsidR="0060126E" w:rsidDel="009C0501" w:rsidRDefault="009C0501">
      <w:pPr>
        <w:pStyle w:val="TOC2"/>
        <w:tabs>
          <w:tab w:val="right" w:leader="dot" w:pos="8900"/>
        </w:tabs>
        <w:rPr>
          <w:del w:id="651" w:author="Tom Bergeron" w:date="2020-10-06T17:44:00Z"/>
          <w:rFonts w:asciiTheme="minorHAnsi" w:eastAsiaTheme="minorEastAsia" w:hAnsiTheme="minorHAnsi" w:cstheme="minorBidi"/>
          <w:smallCaps w:val="0"/>
          <w:noProof/>
          <w:sz w:val="22"/>
          <w:szCs w:val="22"/>
        </w:rPr>
      </w:pPr>
      <w:del w:id="652" w:author="Tom Bergeron" w:date="2020-10-06T17:44:00Z">
        <w:r w:rsidDel="009C0501">
          <w:rPr>
            <w:noProof/>
          </w:rPr>
          <w:fldChar w:fldCharType="begin"/>
        </w:r>
        <w:r w:rsidDel="009C0501">
          <w:rPr>
            <w:noProof/>
          </w:rPr>
          <w:delInstrText xml:space="preserve"> HYPERLINK \l "_Toc532827470" </w:delInstrText>
        </w:r>
        <w:r w:rsidDel="009C0501">
          <w:rPr>
            <w:noProof/>
          </w:rPr>
          <w:fldChar w:fldCharType="separate"/>
        </w:r>
      </w:del>
      <w:ins w:id="653" w:author="Tom Bergeron" w:date="2020-10-06T17:44:00Z">
        <w:r>
          <w:rPr>
            <w:b/>
            <w:bCs/>
            <w:noProof/>
          </w:rPr>
          <w:t>Error! Hyperlink reference not valid.</w:t>
        </w:r>
      </w:ins>
      <w:del w:id="654" w:author="Tom Bergeron" w:date="2020-10-06T17:44:00Z">
        <w:r w:rsidR="0060126E" w:rsidRPr="000C208C" w:rsidDel="009C0501">
          <w:rPr>
            <w:rStyle w:val="Hyperlink"/>
            <w:noProof/>
          </w:rPr>
          <w:delText>Live Mode - Charts Tab</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_Toc532827470 \h </w:delInstrText>
        </w:r>
        <w:r w:rsidR="0060126E" w:rsidDel="009C0501">
          <w:rPr>
            <w:noProof/>
            <w:webHidden/>
          </w:rPr>
        </w:r>
        <w:r w:rsidR="0060126E" w:rsidDel="009C0501">
          <w:rPr>
            <w:noProof/>
            <w:webHidden/>
          </w:rPr>
          <w:fldChar w:fldCharType="separate"/>
        </w:r>
        <w:r w:rsidR="0060126E" w:rsidDel="009C0501">
          <w:rPr>
            <w:noProof/>
            <w:webHidden/>
          </w:rPr>
          <w:delText>93</w:delText>
        </w:r>
        <w:r w:rsidR="0060126E" w:rsidDel="009C0501">
          <w:rPr>
            <w:noProof/>
            <w:webHidden/>
          </w:rPr>
          <w:fldChar w:fldCharType="end"/>
        </w:r>
        <w:r w:rsidDel="009C0501">
          <w:rPr>
            <w:noProof/>
          </w:rPr>
          <w:fldChar w:fldCharType="end"/>
        </w:r>
      </w:del>
    </w:p>
    <w:p w14:paraId="2DCAA958" w14:textId="17FE1BAA" w:rsidR="0060126E" w:rsidDel="009C0501" w:rsidRDefault="009C0501">
      <w:pPr>
        <w:pStyle w:val="TOC3"/>
        <w:tabs>
          <w:tab w:val="right" w:leader="dot" w:pos="8900"/>
        </w:tabs>
        <w:rPr>
          <w:del w:id="655" w:author="Tom Bergeron" w:date="2020-10-06T17:44:00Z"/>
          <w:rFonts w:asciiTheme="minorHAnsi" w:eastAsiaTheme="minorEastAsia" w:hAnsiTheme="minorHAnsi" w:cstheme="minorBidi"/>
          <w:smallCaps w:val="0"/>
          <w:noProof/>
          <w:sz w:val="22"/>
          <w:szCs w:val="22"/>
        </w:rPr>
      </w:pPr>
      <w:del w:id="656" w:author="Tom Bergeron" w:date="2020-10-06T17:44:00Z">
        <w:r w:rsidDel="009C0501">
          <w:rPr>
            <w:noProof/>
          </w:rPr>
          <w:fldChar w:fldCharType="begin"/>
        </w:r>
        <w:r w:rsidDel="009C0501">
          <w:rPr>
            <w:noProof/>
          </w:rPr>
          <w:delInstrText xml:space="preserve"> HYPERLINK \l "_Toc532827471" </w:delInstrText>
        </w:r>
        <w:r w:rsidDel="009C0501">
          <w:rPr>
            <w:noProof/>
          </w:rPr>
          <w:fldChar w:fldCharType="separate"/>
        </w:r>
      </w:del>
      <w:ins w:id="657" w:author="Tom Bergeron" w:date="2020-10-06T17:44:00Z">
        <w:r>
          <w:rPr>
            <w:b/>
            <w:bCs/>
            <w:noProof/>
          </w:rPr>
          <w:t>Error! Hyperlink reference not valid.</w:t>
        </w:r>
      </w:ins>
      <w:del w:id="658" w:author="Tom Bergeron" w:date="2020-10-06T17:44:00Z">
        <w:r w:rsidR="0060126E" w:rsidRPr="000C208C" w:rsidDel="009C0501">
          <w:rPr>
            <w:rStyle w:val="Hyperlink"/>
            <w:noProof/>
          </w:rPr>
          <w:delText>View Chart Data</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_Toc532827471 \h </w:delInstrText>
        </w:r>
        <w:r w:rsidR="0060126E" w:rsidDel="009C0501">
          <w:rPr>
            <w:noProof/>
            <w:webHidden/>
          </w:rPr>
        </w:r>
        <w:r w:rsidR="0060126E" w:rsidDel="009C0501">
          <w:rPr>
            <w:noProof/>
            <w:webHidden/>
          </w:rPr>
          <w:fldChar w:fldCharType="separate"/>
        </w:r>
        <w:r w:rsidR="0060126E" w:rsidDel="009C0501">
          <w:rPr>
            <w:noProof/>
            <w:webHidden/>
          </w:rPr>
          <w:delText>94</w:delText>
        </w:r>
        <w:r w:rsidR="0060126E" w:rsidDel="009C0501">
          <w:rPr>
            <w:noProof/>
            <w:webHidden/>
          </w:rPr>
          <w:fldChar w:fldCharType="end"/>
        </w:r>
        <w:r w:rsidDel="009C0501">
          <w:rPr>
            <w:noProof/>
          </w:rPr>
          <w:fldChar w:fldCharType="end"/>
        </w:r>
      </w:del>
    </w:p>
    <w:p w14:paraId="52CF4EBD" w14:textId="38D7D2AD" w:rsidR="0060126E" w:rsidDel="009C0501" w:rsidRDefault="009C0501">
      <w:pPr>
        <w:pStyle w:val="TOC2"/>
        <w:tabs>
          <w:tab w:val="right" w:leader="dot" w:pos="8900"/>
        </w:tabs>
        <w:rPr>
          <w:del w:id="659" w:author="Tom Bergeron" w:date="2020-10-06T17:44:00Z"/>
          <w:rFonts w:asciiTheme="minorHAnsi" w:eastAsiaTheme="minorEastAsia" w:hAnsiTheme="minorHAnsi" w:cstheme="minorBidi"/>
          <w:smallCaps w:val="0"/>
          <w:noProof/>
          <w:sz w:val="22"/>
          <w:szCs w:val="22"/>
        </w:rPr>
      </w:pPr>
      <w:del w:id="660" w:author="Tom Bergeron" w:date="2020-10-06T17:44:00Z">
        <w:r w:rsidDel="009C0501">
          <w:rPr>
            <w:noProof/>
          </w:rPr>
          <w:fldChar w:fldCharType="begin"/>
        </w:r>
        <w:r w:rsidDel="009C0501">
          <w:rPr>
            <w:noProof/>
          </w:rPr>
          <w:delInstrText xml:space="preserve"> HYPERLINK \l "_Toc532827472" </w:delInstrText>
        </w:r>
        <w:r w:rsidDel="009C0501">
          <w:rPr>
            <w:noProof/>
          </w:rPr>
          <w:fldChar w:fldCharType="separate"/>
        </w:r>
      </w:del>
      <w:ins w:id="661" w:author="Tom Bergeron" w:date="2020-10-06T17:44:00Z">
        <w:r>
          <w:rPr>
            <w:b/>
            <w:bCs/>
            <w:noProof/>
          </w:rPr>
          <w:t>Error! Hyperlink reference not valid.</w:t>
        </w:r>
      </w:ins>
      <w:del w:id="662" w:author="Tom Bergeron" w:date="2020-10-06T17:44:00Z">
        <w:r w:rsidR="0060126E" w:rsidRPr="000C208C" w:rsidDel="009C0501">
          <w:rPr>
            <w:rStyle w:val="Hyperlink"/>
            <w:noProof/>
          </w:rPr>
          <w:delText>Historical Mode - Chart Tab</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_Toc532827472 \h </w:delInstrText>
        </w:r>
        <w:r w:rsidR="0060126E" w:rsidDel="009C0501">
          <w:rPr>
            <w:noProof/>
            <w:webHidden/>
          </w:rPr>
        </w:r>
        <w:r w:rsidR="0060126E" w:rsidDel="009C0501">
          <w:rPr>
            <w:noProof/>
            <w:webHidden/>
          </w:rPr>
          <w:fldChar w:fldCharType="separate"/>
        </w:r>
        <w:r w:rsidR="0060126E" w:rsidDel="009C0501">
          <w:rPr>
            <w:noProof/>
            <w:webHidden/>
          </w:rPr>
          <w:delText>95</w:delText>
        </w:r>
        <w:r w:rsidR="0060126E" w:rsidDel="009C0501">
          <w:rPr>
            <w:noProof/>
            <w:webHidden/>
          </w:rPr>
          <w:fldChar w:fldCharType="end"/>
        </w:r>
        <w:r w:rsidDel="009C0501">
          <w:rPr>
            <w:noProof/>
          </w:rPr>
          <w:fldChar w:fldCharType="end"/>
        </w:r>
      </w:del>
    </w:p>
    <w:p w14:paraId="760C8438" w14:textId="5D4D568F" w:rsidR="0060126E" w:rsidDel="009C0501" w:rsidRDefault="009C0501">
      <w:pPr>
        <w:pStyle w:val="TOC3"/>
        <w:tabs>
          <w:tab w:val="right" w:leader="dot" w:pos="8900"/>
        </w:tabs>
        <w:rPr>
          <w:del w:id="663" w:author="Tom Bergeron" w:date="2020-10-06T17:44:00Z"/>
          <w:rFonts w:asciiTheme="minorHAnsi" w:eastAsiaTheme="minorEastAsia" w:hAnsiTheme="minorHAnsi" w:cstheme="minorBidi"/>
          <w:smallCaps w:val="0"/>
          <w:noProof/>
          <w:sz w:val="22"/>
          <w:szCs w:val="22"/>
        </w:rPr>
      </w:pPr>
      <w:del w:id="664" w:author="Tom Bergeron" w:date="2020-10-06T17:44:00Z">
        <w:r w:rsidDel="009C0501">
          <w:rPr>
            <w:noProof/>
          </w:rPr>
          <w:fldChar w:fldCharType="begin"/>
        </w:r>
        <w:r w:rsidDel="009C0501">
          <w:rPr>
            <w:noProof/>
          </w:rPr>
          <w:delInstrText xml:space="preserve"> HYPERLINK \l "_Toc532827473" </w:delInstrText>
        </w:r>
        <w:r w:rsidDel="009C0501">
          <w:rPr>
            <w:noProof/>
          </w:rPr>
          <w:fldChar w:fldCharType="separate"/>
        </w:r>
      </w:del>
      <w:ins w:id="665" w:author="Tom Bergeron" w:date="2020-10-06T17:44:00Z">
        <w:r>
          <w:rPr>
            <w:b/>
            <w:bCs/>
            <w:noProof/>
          </w:rPr>
          <w:t>Error! Hyperlink reference not valid.</w:t>
        </w:r>
      </w:ins>
      <w:del w:id="666" w:author="Tom Bergeron" w:date="2020-10-06T17:44:00Z">
        <w:r w:rsidR="0060126E" w:rsidRPr="000C208C" w:rsidDel="009C0501">
          <w:rPr>
            <w:rStyle w:val="Hyperlink"/>
            <w:noProof/>
          </w:rPr>
          <w:delText>View Control Charts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_Toc532827473 \h </w:delInstrText>
        </w:r>
        <w:r w:rsidR="0060126E" w:rsidDel="009C0501">
          <w:rPr>
            <w:noProof/>
            <w:webHidden/>
          </w:rPr>
        </w:r>
        <w:r w:rsidR="0060126E" w:rsidDel="009C0501">
          <w:rPr>
            <w:noProof/>
            <w:webHidden/>
          </w:rPr>
          <w:fldChar w:fldCharType="separate"/>
        </w:r>
        <w:r w:rsidR="0060126E" w:rsidDel="009C0501">
          <w:rPr>
            <w:noProof/>
            <w:webHidden/>
          </w:rPr>
          <w:delText>95</w:delText>
        </w:r>
        <w:r w:rsidR="0060126E" w:rsidDel="009C0501">
          <w:rPr>
            <w:noProof/>
            <w:webHidden/>
          </w:rPr>
          <w:fldChar w:fldCharType="end"/>
        </w:r>
        <w:r w:rsidDel="009C0501">
          <w:rPr>
            <w:noProof/>
          </w:rPr>
          <w:fldChar w:fldCharType="end"/>
        </w:r>
      </w:del>
    </w:p>
    <w:p w14:paraId="59395732" w14:textId="139E4E31" w:rsidR="0060126E" w:rsidDel="009C0501" w:rsidRDefault="009C0501">
      <w:pPr>
        <w:pStyle w:val="TOC3"/>
        <w:tabs>
          <w:tab w:val="right" w:leader="dot" w:pos="8900"/>
        </w:tabs>
        <w:rPr>
          <w:del w:id="667" w:author="Tom Bergeron" w:date="2020-10-06T17:44:00Z"/>
          <w:rFonts w:asciiTheme="minorHAnsi" w:eastAsiaTheme="minorEastAsia" w:hAnsiTheme="minorHAnsi" w:cstheme="minorBidi"/>
          <w:smallCaps w:val="0"/>
          <w:noProof/>
          <w:sz w:val="22"/>
          <w:szCs w:val="22"/>
        </w:rPr>
      </w:pPr>
      <w:del w:id="668" w:author="Tom Bergeron" w:date="2020-10-06T17:44:00Z">
        <w:r w:rsidDel="009C0501">
          <w:rPr>
            <w:noProof/>
          </w:rPr>
          <w:fldChar w:fldCharType="begin"/>
        </w:r>
        <w:r w:rsidDel="009C0501">
          <w:rPr>
            <w:noProof/>
          </w:rPr>
          <w:delInstrText xml:space="preserve"> HYPERLINK \l "_Toc532827474" </w:delInstrText>
        </w:r>
        <w:r w:rsidDel="009C0501">
          <w:rPr>
            <w:noProof/>
          </w:rPr>
          <w:fldChar w:fldCharType="separate"/>
        </w:r>
      </w:del>
      <w:ins w:id="669" w:author="Tom Bergeron" w:date="2020-10-06T17:44:00Z">
        <w:r>
          <w:rPr>
            <w:b/>
            <w:bCs/>
            <w:noProof/>
          </w:rPr>
          <w:t>Error! Hyperlink reference not valid.</w:t>
        </w:r>
      </w:ins>
      <w:del w:id="670" w:author="Tom Bergeron" w:date="2020-10-06T17:44:00Z">
        <w:r w:rsidR="0060126E" w:rsidRPr="000C208C" w:rsidDel="009C0501">
          <w:rPr>
            <w:rStyle w:val="Hyperlink"/>
            <w:noProof/>
          </w:rPr>
          <w:delText>Viewing Chart Data</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_Toc532827474 \h </w:delInstrText>
        </w:r>
        <w:r w:rsidR="0060126E" w:rsidDel="009C0501">
          <w:rPr>
            <w:noProof/>
            <w:webHidden/>
          </w:rPr>
        </w:r>
        <w:r w:rsidR="0060126E" w:rsidDel="009C0501">
          <w:rPr>
            <w:noProof/>
            <w:webHidden/>
          </w:rPr>
          <w:fldChar w:fldCharType="separate"/>
        </w:r>
        <w:r w:rsidR="0060126E" w:rsidDel="009C0501">
          <w:rPr>
            <w:noProof/>
            <w:webHidden/>
          </w:rPr>
          <w:delText>96</w:delText>
        </w:r>
        <w:r w:rsidR="0060126E" w:rsidDel="009C0501">
          <w:rPr>
            <w:noProof/>
            <w:webHidden/>
          </w:rPr>
          <w:fldChar w:fldCharType="end"/>
        </w:r>
        <w:r w:rsidDel="009C0501">
          <w:rPr>
            <w:noProof/>
          </w:rPr>
          <w:fldChar w:fldCharType="end"/>
        </w:r>
      </w:del>
    </w:p>
    <w:p w14:paraId="07D306F0" w14:textId="66CE10D7" w:rsidR="0060126E" w:rsidDel="009C0501" w:rsidRDefault="009C0501">
      <w:pPr>
        <w:pStyle w:val="TOC3"/>
        <w:tabs>
          <w:tab w:val="right" w:leader="dot" w:pos="8900"/>
        </w:tabs>
        <w:rPr>
          <w:del w:id="671" w:author="Tom Bergeron" w:date="2020-10-06T17:44:00Z"/>
          <w:rFonts w:asciiTheme="minorHAnsi" w:eastAsiaTheme="minorEastAsia" w:hAnsiTheme="minorHAnsi" w:cstheme="minorBidi"/>
          <w:smallCaps w:val="0"/>
          <w:noProof/>
          <w:sz w:val="22"/>
          <w:szCs w:val="22"/>
        </w:rPr>
      </w:pPr>
      <w:del w:id="672" w:author="Tom Bergeron" w:date="2020-10-06T17:44:00Z">
        <w:r w:rsidDel="009C0501">
          <w:rPr>
            <w:noProof/>
          </w:rPr>
          <w:fldChar w:fldCharType="begin"/>
        </w:r>
        <w:r w:rsidDel="009C0501">
          <w:rPr>
            <w:noProof/>
          </w:rPr>
          <w:delInstrText xml:space="preserve"> HYPERLINK \l "_Toc532827475" </w:delInstrText>
        </w:r>
        <w:r w:rsidDel="009C0501">
          <w:rPr>
            <w:noProof/>
          </w:rPr>
          <w:fldChar w:fldCharType="separate"/>
        </w:r>
      </w:del>
      <w:ins w:id="673" w:author="Tom Bergeron" w:date="2020-10-06T17:44:00Z">
        <w:r>
          <w:rPr>
            <w:b/>
            <w:bCs/>
            <w:noProof/>
          </w:rPr>
          <w:t>Error! Hyperlink reference not valid.</w:t>
        </w:r>
      </w:ins>
      <w:del w:id="674" w:author="Tom Bergeron" w:date="2020-10-06T17:44:00Z">
        <w:r w:rsidR="0060126E" w:rsidRPr="000C208C" w:rsidDel="009C0501">
          <w:rPr>
            <w:rStyle w:val="Hyperlink"/>
            <w:noProof/>
          </w:rPr>
          <w:delText>History Mode Chart Options Menu</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_Toc532827475 \h </w:delInstrText>
        </w:r>
        <w:r w:rsidR="0060126E" w:rsidDel="009C0501">
          <w:rPr>
            <w:noProof/>
            <w:webHidden/>
          </w:rPr>
        </w:r>
        <w:r w:rsidR="0060126E" w:rsidDel="009C0501">
          <w:rPr>
            <w:noProof/>
            <w:webHidden/>
          </w:rPr>
          <w:fldChar w:fldCharType="separate"/>
        </w:r>
        <w:r w:rsidR="0060126E" w:rsidDel="009C0501">
          <w:rPr>
            <w:noProof/>
            <w:webHidden/>
          </w:rPr>
          <w:delText>96</w:delText>
        </w:r>
        <w:r w:rsidR="0060126E" w:rsidDel="009C0501">
          <w:rPr>
            <w:noProof/>
            <w:webHidden/>
          </w:rPr>
          <w:fldChar w:fldCharType="end"/>
        </w:r>
        <w:r w:rsidDel="009C0501">
          <w:rPr>
            <w:noProof/>
          </w:rPr>
          <w:fldChar w:fldCharType="end"/>
        </w:r>
      </w:del>
    </w:p>
    <w:p w14:paraId="45BDDCA2" w14:textId="75070EB4" w:rsidR="0060126E" w:rsidDel="009C0501" w:rsidRDefault="009C0501">
      <w:pPr>
        <w:pStyle w:val="TOC1"/>
        <w:tabs>
          <w:tab w:val="right" w:leader="dot" w:pos="8900"/>
        </w:tabs>
        <w:rPr>
          <w:del w:id="675" w:author="Tom Bergeron" w:date="2020-10-06T17:44:00Z"/>
          <w:rFonts w:asciiTheme="minorHAnsi" w:eastAsiaTheme="minorEastAsia" w:hAnsiTheme="minorHAnsi" w:cstheme="minorBidi"/>
          <w:b w:val="0"/>
          <w:caps w:val="0"/>
          <w:noProof/>
          <w:sz w:val="22"/>
          <w:szCs w:val="22"/>
        </w:rPr>
      </w:pPr>
      <w:del w:id="676" w:author="Tom Bergeron" w:date="2020-10-06T17:44:00Z">
        <w:r w:rsidDel="009C0501">
          <w:rPr>
            <w:noProof/>
          </w:rPr>
          <w:fldChar w:fldCharType="begin"/>
        </w:r>
        <w:r w:rsidDel="009C0501">
          <w:rPr>
            <w:noProof/>
          </w:rPr>
          <w:delInstrText xml:space="preserve"> HYPERLINK \l "_Toc532827476" </w:delInstrText>
        </w:r>
        <w:r w:rsidDel="009C0501">
          <w:rPr>
            <w:noProof/>
          </w:rPr>
          <w:fldChar w:fldCharType="separate"/>
        </w:r>
      </w:del>
      <w:ins w:id="677" w:author="Tom Bergeron" w:date="2020-10-06T17:44:00Z">
        <w:r>
          <w:rPr>
            <w:b w:val="0"/>
            <w:bCs/>
            <w:noProof/>
          </w:rPr>
          <w:t>Error! Hyperlink reference not valid.</w:t>
        </w:r>
      </w:ins>
      <w:del w:id="678" w:author="Tom Bergeron" w:date="2020-10-06T17:44:00Z">
        <w:r w:rsidR="0060126E" w:rsidRPr="000C208C" w:rsidDel="009C0501">
          <w:rPr>
            <w:rStyle w:val="Hyperlink"/>
            <w:noProof/>
          </w:rPr>
          <w:delText>Using Live Data Output</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_Toc532827476 \h </w:delInstrText>
        </w:r>
        <w:r w:rsidR="0060126E" w:rsidDel="009C0501">
          <w:rPr>
            <w:noProof/>
            <w:webHidden/>
          </w:rPr>
        </w:r>
        <w:r w:rsidR="0060126E" w:rsidDel="009C0501">
          <w:rPr>
            <w:noProof/>
            <w:webHidden/>
          </w:rPr>
          <w:fldChar w:fldCharType="separate"/>
        </w:r>
        <w:r w:rsidR="0060126E" w:rsidDel="009C0501">
          <w:rPr>
            <w:noProof/>
            <w:webHidden/>
          </w:rPr>
          <w:delText>97</w:delText>
        </w:r>
        <w:r w:rsidR="0060126E" w:rsidDel="009C0501">
          <w:rPr>
            <w:noProof/>
            <w:webHidden/>
          </w:rPr>
          <w:fldChar w:fldCharType="end"/>
        </w:r>
        <w:r w:rsidDel="009C0501">
          <w:rPr>
            <w:noProof/>
          </w:rPr>
          <w:fldChar w:fldCharType="end"/>
        </w:r>
      </w:del>
    </w:p>
    <w:p w14:paraId="1FC61C94" w14:textId="70261B7B" w:rsidR="0060126E" w:rsidDel="009C0501" w:rsidRDefault="009C0501">
      <w:pPr>
        <w:pStyle w:val="TOC2"/>
        <w:tabs>
          <w:tab w:val="right" w:leader="dot" w:pos="8900"/>
        </w:tabs>
        <w:rPr>
          <w:del w:id="679" w:author="Tom Bergeron" w:date="2020-10-06T17:44:00Z"/>
          <w:rFonts w:asciiTheme="minorHAnsi" w:eastAsiaTheme="minorEastAsia" w:hAnsiTheme="minorHAnsi" w:cstheme="minorBidi"/>
          <w:smallCaps w:val="0"/>
          <w:noProof/>
          <w:sz w:val="22"/>
          <w:szCs w:val="22"/>
        </w:rPr>
      </w:pPr>
      <w:del w:id="680" w:author="Tom Bergeron" w:date="2020-10-06T17:44:00Z">
        <w:r w:rsidDel="009C0501">
          <w:rPr>
            <w:noProof/>
          </w:rPr>
          <w:fldChar w:fldCharType="begin"/>
        </w:r>
        <w:r w:rsidDel="009C0501">
          <w:rPr>
            <w:noProof/>
          </w:rPr>
          <w:delInstrText xml:space="preserve"> HYPERLINK \l "_Toc532827477" </w:delInstrText>
        </w:r>
        <w:r w:rsidDel="009C0501">
          <w:rPr>
            <w:noProof/>
          </w:rPr>
          <w:fldChar w:fldCharType="separate"/>
        </w:r>
      </w:del>
      <w:ins w:id="681" w:author="Tom Bergeron" w:date="2020-10-06T17:44:00Z">
        <w:r>
          <w:rPr>
            <w:b/>
            <w:bCs/>
            <w:noProof/>
          </w:rPr>
          <w:t>Error! Hyperlink reference not valid.</w:t>
        </w:r>
      </w:ins>
      <w:del w:id="682" w:author="Tom Bergeron" w:date="2020-10-06T17:44:00Z">
        <w:r w:rsidR="0060126E" w:rsidRPr="000C208C" w:rsidDel="009C0501">
          <w:rPr>
            <w:rStyle w:val="Hyperlink"/>
            <w:noProof/>
          </w:rPr>
          <w:delText>LDO Formats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_Toc532827477 \h </w:delInstrText>
        </w:r>
        <w:r w:rsidR="0060126E" w:rsidDel="009C0501">
          <w:rPr>
            <w:noProof/>
            <w:webHidden/>
          </w:rPr>
        </w:r>
        <w:r w:rsidR="0060126E" w:rsidDel="009C0501">
          <w:rPr>
            <w:noProof/>
            <w:webHidden/>
          </w:rPr>
          <w:fldChar w:fldCharType="separate"/>
        </w:r>
        <w:r w:rsidR="0060126E" w:rsidDel="009C0501">
          <w:rPr>
            <w:noProof/>
            <w:webHidden/>
          </w:rPr>
          <w:delText>98</w:delText>
        </w:r>
        <w:r w:rsidR="0060126E" w:rsidDel="009C0501">
          <w:rPr>
            <w:noProof/>
            <w:webHidden/>
          </w:rPr>
          <w:fldChar w:fldCharType="end"/>
        </w:r>
        <w:r w:rsidDel="009C0501">
          <w:rPr>
            <w:noProof/>
          </w:rPr>
          <w:fldChar w:fldCharType="end"/>
        </w:r>
      </w:del>
    </w:p>
    <w:p w14:paraId="0E43188F" w14:textId="75211B46" w:rsidR="0060126E" w:rsidDel="009C0501" w:rsidRDefault="009C0501">
      <w:pPr>
        <w:pStyle w:val="TOC2"/>
        <w:tabs>
          <w:tab w:val="right" w:leader="dot" w:pos="8900"/>
        </w:tabs>
        <w:rPr>
          <w:del w:id="683" w:author="Tom Bergeron" w:date="2020-10-06T17:44:00Z"/>
          <w:rFonts w:asciiTheme="minorHAnsi" w:eastAsiaTheme="minorEastAsia" w:hAnsiTheme="minorHAnsi" w:cstheme="minorBidi"/>
          <w:smallCaps w:val="0"/>
          <w:noProof/>
          <w:sz w:val="22"/>
          <w:szCs w:val="22"/>
        </w:rPr>
      </w:pPr>
      <w:del w:id="684" w:author="Tom Bergeron" w:date="2020-10-06T17:44:00Z">
        <w:r w:rsidDel="009C0501">
          <w:rPr>
            <w:noProof/>
          </w:rPr>
          <w:fldChar w:fldCharType="begin"/>
        </w:r>
        <w:r w:rsidDel="009C0501">
          <w:rPr>
            <w:noProof/>
          </w:rPr>
          <w:delInstrText xml:space="preserve"> HYPERLINK \l "_Toc532827478" </w:delInstrText>
        </w:r>
        <w:r w:rsidDel="009C0501">
          <w:rPr>
            <w:noProof/>
          </w:rPr>
          <w:fldChar w:fldCharType="separate"/>
        </w:r>
      </w:del>
      <w:ins w:id="685" w:author="Tom Bergeron" w:date="2020-10-06T17:44:00Z">
        <w:r>
          <w:rPr>
            <w:b/>
            <w:bCs/>
            <w:noProof/>
          </w:rPr>
          <w:t>Error! Hyperlink reference not valid.</w:t>
        </w:r>
      </w:ins>
      <w:del w:id="686" w:author="Tom Bergeron" w:date="2020-10-06T17:44:00Z">
        <w:r w:rsidR="0060126E" w:rsidRPr="000C208C" w:rsidDel="009C0501">
          <w:rPr>
            <w:rStyle w:val="Hyperlink"/>
            <w:noProof/>
          </w:rPr>
          <w:delText>Details Of Output Files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_Toc532827478 \h </w:delInstrText>
        </w:r>
        <w:r w:rsidR="0060126E" w:rsidDel="009C0501">
          <w:rPr>
            <w:noProof/>
            <w:webHidden/>
          </w:rPr>
        </w:r>
        <w:r w:rsidR="0060126E" w:rsidDel="009C0501">
          <w:rPr>
            <w:noProof/>
            <w:webHidden/>
          </w:rPr>
          <w:fldChar w:fldCharType="separate"/>
        </w:r>
        <w:r w:rsidR="0060126E" w:rsidDel="009C0501">
          <w:rPr>
            <w:noProof/>
            <w:webHidden/>
          </w:rPr>
          <w:delText>98</w:delText>
        </w:r>
        <w:r w:rsidR="0060126E" w:rsidDel="009C0501">
          <w:rPr>
            <w:noProof/>
            <w:webHidden/>
          </w:rPr>
          <w:fldChar w:fldCharType="end"/>
        </w:r>
        <w:r w:rsidDel="009C0501">
          <w:rPr>
            <w:noProof/>
          </w:rPr>
          <w:fldChar w:fldCharType="end"/>
        </w:r>
      </w:del>
    </w:p>
    <w:p w14:paraId="3F11E1AB" w14:textId="7C485EA3" w:rsidR="0060126E" w:rsidDel="009C0501" w:rsidRDefault="009C0501">
      <w:pPr>
        <w:pStyle w:val="TOC3"/>
        <w:tabs>
          <w:tab w:val="right" w:leader="dot" w:pos="8900"/>
        </w:tabs>
        <w:rPr>
          <w:del w:id="687" w:author="Tom Bergeron" w:date="2020-10-06T17:44:00Z"/>
          <w:rFonts w:asciiTheme="minorHAnsi" w:eastAsiaTheme="minorEastAsia" w:hAnsiTheme="minorHAnsi" w:cstheme="minorBidi"/>
          <w:smallCaps w:val="0"/>
          <w:noProof/>
          <w:sz w:val="22"/>
          <w:szCs w:val="22"/>
        </w:rPr>
      </w:pPr>
      <w:del w:id="688" w:author="Tom Bergeron" w:date="2020-10-06T17:44:00Z">
        <w:r w:rsidDel="009C0501">
          <w:rPr>
            <w:noProof/>
          </w:rPr>
          <w:fldChar w:fldCharType="begin"/>
        </w:r>
        <w:r w:rsidDel="009C0501">
          <w:rPr>
            <w:noProof/>
          </w:rPr>
          <w:delInstrText xml:space="preserve"> HYPERLINK \l "_Toc532827479" </w:delInstrText>
        </w:r>
        <w:r w:rsidDel="009C0501">
          <w:rPr>
            <w:noProof/>
          </w:rPr>
          <w:fldChar w:fldCharType="separate"/>
        </w:r>
      </w:del>
      <w:ins w:id="689" w:author="Tom Bergeron" w:date="2020-10-06T17:44:00Z">
        <w:r>
          <w:rPr>
            <w:b/>
            <w:bCs/>
            <w:noProof/>
          </w:rPr>
          <w:t>Error! Hyperlink reference not valid.</w:t>
        </w:r>
      </w:ins>
      <w:del w:id="690" w:author="Tom Bergeron" w:date="2020-10-06T17:44:00Z">
        <w:r w:rsidR="0060126E" w:rsidRPr="000C208C" w:rsidDel="009C0501">
          <w:rPr>
            <w:rStyle w:val="Hyperlink"/>
            <w:noProof/>
          </w:rPr>
          <w:delText>LDO Standard TSV And CSV For WordPad</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_Toc532827479 \h </w:delInstrText>
        </w:r>
        <w:r w:rsidR="0060126E" w:rsidDel="009C0501">
          <w:rPr>
            <w:noProof/>
            <w:webHidden/>
          </w:rPr>
        </w:r>
        <w:r w:rsidR="0060126E" w:rsidDel="009C0501">
          <w:rPr>
            <w:noProof/>
            <w:webHidden/>
          </w:rPr>
          <w:fldChar w:fldCharType="separate"/>
        </w:r>
        <w:r w:rsidR="0060126E" w:rsidDel="009C0501">
          <w:rPr>
            <w:noProof/>
            <w:webHidden/>
          </w:rPr>
          <w:delText>98</w:delText>
        </w:r>
        <w:r w:rsidR="0060126E" w:rsidDel="009C0501">
          <w:rPr>
            <w:noProof/>
            <w:webHidden/>
          </w:rPr>
          <w:fldChar w:fldCharType="end"/>
        </w:r>
        <w:r w:rsidDel="009C0501">
          <w:rPr>
            <w:noProof/>
          </w:rPr>
          <w:fldChar w:fldCharType="end"/>
        </w:r>
      </w:del>
    </w:p>
    <w:p w14:paraId="2C0B2E0C" w14:textId="28D6704F" w:rsidR="0060126E" w:rsidDel="009C0501" w:rsidRDefault="009C0501">
      <w:pPr>
        <w:pStyle w:val="TOC3"/>
        <w:tabs>
          <w:tab w:val="right" w:leader="dot" w:pos="8900"/>
        </w:tabs>
        <w:rPr>
          <w:del w:id="691" w:author="Tom Bergeron" w:date="2020-10-06T17:44:00Z"/>
          <w:rFonts w:asciiTheme="minorHAnsi" w:eastAsiaTheme="minorEastAsia" w:hAnsiTheme="minorHAnsi" w:cstheme="minorBidi"/>
          <w:smallCaps w:val="0"/>
          <w:noProof/>
          <w:sz w:val="22"/>
          <w:szCs w:val="22"/>
        </w:rPr>
      </w:pPr>
      <w:del w:id="692" w:author="Tom Bergeron" w:date="2020-10-06T17:44:00Z">
        <w:r w:rsidDel="009C0501">
          <w:rPr>
            <w:noProof/>
          </w:rPr>
          <w:fldChar w:fldCharType="begin"/>
        </w:r>
        <w:r w:rsidDel="009C0501">
          <w:rPr>
            <w:noProof/>
          </w:rPr>
          <w:delInstrText xml:space="preserve"> HYPERLINK \l "_Toc532827480" </w:delInstrText>
        </w:r>
        <w:r w:rsidDel="009C0501">
          <w:rPr>
            <w:noProof/>
          </w:rPr>
          <w:fldChar w:fldCharType="separate"/>
        </w:r>
      </w:del>
      <w:ins w:id="693" w:author="Tom Bergeron" w:date="2020-10-06T17:44:00Z">
        <w:r>
          <w:rPr>
            <w:b/>
            <w:bCs/>
            <w:noProof/>
          </w:rPr>
          <w:t>Error! Hyperlink reference not valid.</w:t>
        </w:r>
      </w:ins>
      <w:del w:id="694" w:author="Tom Bergeron" w:date="2020-10-06T17:44:00Z">
        <w:r w:rsidR="0060126E" w:rsidRPr="000C208C" w:rsidDel="009C0501">
          <w:rPr>
            <w:rStyle w:val="Hyperlink"/>
            <w:noProof/>
          </w:rPr>
          <w:delText>LDO Standard TSV And CSV For Excel</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_Toc532827480 \h </w:delInstrText>
        </w:r>
        <w:r w:rsidR="0060126E" w:rsidDel="009C0501">
          <w:rPr>
            <w:noProof/>
            <w:webHidden/>
          </w:rPr>
        </w:r>
        <w:r w:rsidR="0060126E" w:rsidDel="009C0501">
          <w:rPr>
            <w:noProof/>
            <w:webHidden/>
          </w:rPr>
          <w:fldChar w:fldCharType="separate"/>
        </w:r>
        <w:r w:rsidR="0060126E" w:rsidDel="009C0501">
          <w:rPr>
            <w:noProof/>
            <w:webHidden/>
          </w:rPr>
          <w:delText>98</w:delText>
        </w:r>
        <w:r w:rsidR="0060126E" w:rsidDel="009C0501">
          <w:rPr>
            <w:noProof/>
            <w:webHidden/>
          </w:rPr>
          <w:fldChar w:fldCharType="end"/>
        </w:r>
        <w:r w:rsidDel="009C0501">
          <w:rPr>
            <w:noProof/>
          </w:rPr>
          <w:fldChar w:fldCharType="end"/>
        </w:r>
      </w:del>
    </w:p>
    <w:p w14:paraId="43F23C6E" w14:textId="0B5C016F" w:rsidR="0060126E" w:rsidDel="009C0501" w:rsidRDefault="009C0501">
      <w:pPr>
        <w:pStyle w:val="TOC3"/>
        <w:tabs>
          <w:tab w:val="right" w:leader="dot" w:pos="8900"/>
        </w:tabs>
        <w:rPr>
          <w:del w:id="695" w:author="Tom Bergeron" w:date="2020-10-06T17:44:00Z"/>
          <w:rFonts w:asciiTheme="minorHAnsi" w:eastAsiaTheme="minorEastAsia" w:hAnsiTheme="minorHAnsi" w:cstheme="minorBidi"/>
          <w:smallCaps w:val="0"/>
          <w:noProof/>
          <w:sz w:val="22"/>
          <w:szCs w:val="22"/>
        </w:rPr>
      </w:pPr>
      <w:del w:id="696" w:author="Tom Bergeron" w:date="2020-10-06T17:44:00Z">
        <w:r w:rsidDel="009C0501">
          <w:rPr>
            <w:noProof/>
          </w:rPr>
          <w:fldChar w:fldCharType="begin"/>
        </w:r>
        <w:r w:rsidDel="009C0501">
          <w:rPr>
            <w:noProof/>
          </w:rPr>
          <w:delInstrText xml:space="preserve"> HYPERLINK \l "_Toc532827481" </w:delInstrText>
        </w:r>
        <w:r w:rsidDel="009C0501">
          <w:rPr>
            <w:noProof/>
          </w:rPr>
          <w:fldChar w:fldCharType="separate"/>
        </w:r>
      </w:del>
      <w:ins w:id="697" w:author="Tom Bergeron" w:date="2020-10-06T17:44:00Z">
        <w:r>
          <w:rPr>
            <w:b/>
            <w:bCs/>
            <w:noProof/>
          </w:rPr>
          <w:t>Error! Hyperlink reference not valid.</w:t>
        </w:r>
      </w:ins>
      <w:del w:id="698" w:author="Tom Bergeron" w:date="2020-10-06T17:44:00Z">
        <w:r w:rsidR="0060126E" w:rsidRPr="000C208C" w:rsidDel="009C0501">
          <w:rPr>
            <w:rStyle w:val="Hyperlink"/>
            <w:noProof/>
          </w:rPr>
          <w:delText>LDO 1 Board 1 File (Txt Output)</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_Toc532827481 \h </w:delInstrText>
        </w:r>
        <w:r w:rsidR="0060126E" w:rsidDel="009C0501">
          <w:rPr>
            <w:noProof/>
            <w:webHidden/>
          </w:rPr>
        </w:r>
        <w:r w:rsidR="0060126E" w:rsidDel="009C0501">
          <w:rPr>
            <w:noProof/>
            <w:webHidden/>
          </w:rPr>
          <w:fldChar w:fldCharType="separate"/>
        </w:r>
        <w:r w:rsidR="0060126E" w:rsidDel="009C0501">
          <w:rPr>
            <w:noProof/>
            <w:webHidden/>
          </w:rPr>
          <w:delText>98</w:delText>
        </w:r>
        <w:r w:rsidR="0060126E" w:rsidDel="009C0501">
          <w:rPr>
            <w:noProof/>
            <w:webHidden/>
          </w:rPr>
          <w:fldChar w:fldCharType="end"/>
        </w:r>
        <w:r w:rsidDel="009C0501">
          <w:rPr>
            <w:noProof/>
          </w:rPr>
          <w:fldChar w:fldCharType="end"/>
        </w:r>
      </w:del>
    </w:p>
    <w:p w14:paraId="3F051909" w14:textId="65F27993" w:rsidR="0060126E" w:rsidDel="009C0501" w:rsidRDefault="009C0501">
      <w:pPr>
        <w:pStyle w:val="TOC3"/>
        <w:tabs>
          <w:tab w:val="right" w:leader="dot" w:pos="8900"/>
        </w:tabs>
        <w:rPr>
          <w:del w:id="699" w:author="Tom Bergeron" w:date="2020-10-06T17:44:00Z"/>
          <w:rFonts w:asciiTheme="minorHAnsi" w:eastAsiaTheme="minorEastAsia" w:hAnsiTheme="minorHAnsi" w:cstheme="minorBidi"/>
          <w:smallCaps w:val="0"/>
          <w:noProof/>
          <w:sz w:val="22"/>
          <w:szCs w:val="22"/>
        </w:rPr>
      </w:pPr>
      <w:del w:id="700" w:author="Tom Bergeron" w:date="2020-10-06T17:44:00Z">
        <w:r w:rsidDel="009C0501">
          <w:rPr>
            <w:noProof/>
          </w:rPr>
          <w:fldChar w:fldCharType="begin"/>
        </w:r>
        <w:r w:rsidDel="009C0501">
          <w:rPr>
            <w:noProof/>
          </w:rPr>
          <w:delInstrText xml:space="preserve"> HYPERLINK \l "_Toc532827482" </w:delInstrText>
        </w:r>
        <w:r w:rsidDel="009C0501">
          <w:rPr>
            <w:noProof/>
          </w:rPr>
          <w:fldChar w:fldCharType="separate"/>
        </w:r>
      </w:del>
      <w:ins w:id="701" w:author="Tom Bergeron" w:date="2020-10-06T17:44:00Z">
        <w:r>
          <w:rPr>
            <w:b/>
            <w:bCs/>
            <w:noProof/>
          </w:rPr>
          <w:t>Error! Hyperlink reference not valid.</w:t>
        </w:r>
      </w:ins>
      <w:del w:id="702" w:author="Tom Bergeron" w:date="2020-10-06T17:44:00Z">
        <w:r w:rsidR="0060126E" w:rsidRPr="000C208C" w:rsidDel="009C0501">
          <w:rPr>
            <w:rStyle w:val="Hyperlink"/>
            <w:noProof/>
          </w:rPr>
          <w:delText>LDO XML (1 Board 1 File)</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_Toc532827482 \h </w:delInstrText>
        </w:r>
        <w:r w:rsidR="0060126E" w:rsidDel="009C0501">
          <w:rPr>
            <w:noProof/>
            <w:webHidden/>
          </w:rPr>
        </w:r>
        <w:r w:rsidR="0060126E" w:rsidDel="009C0501">
          <w:rPr>
            <w:noProof/>
            <w:webHidden/>
          </w:rPr>
          <w:fldChar w:fldCharType="separate"/>
        </w:r>
        <w:r w:rsidR="0060126E" w:rsidDel="009C0501">
          <w:rPr>
            <w:noProof/>
            <w:webHidden/>
          </w:rPr>
          <w:delText>98</w:delText>
        </w:r>
        <w:r w:rsidR="0060126E" w:rsidDel="009C0501">
          <w:rPr>
            <w:noProof/>
            <w:webHidden/>
          </w:rPr>
          <w:fldChar w:fldCharType="end"/>
        </w:r>
        <w:r w:rsidDel="009C0501">
          <w:rPr>
            <w:noProof/>
          </w:rPr>
          <w:fldChar w:fldCharType="end"/>
        </w:r>
      </w:del>
    </w:p>
    <w:p w14:paraId="419E3647" w14:textId="7CBDB916" w:rsidR="0060126E" w:rsidDel="009C0501" w:rsidRDefault="009C0501">
      <w:pPr>
        <w:pStyle w:val="TOC3"/>
        <w:tabs>
          <w:tab w:val="right" w:leader="dot" w:pos="8900"/>
        </w:tabs>
        <w:rPr>
          <w:del w:id="703" w:author="Tom Bergeron" w:date="2020-10-06T17:44:00Z"/>
          <w:rFonts w:asciiTheme="minorHAnsi" w:eastAsiaTheme="minorEastAsia" w:hAnsiTheme="minorHAnsi" w:cstheme="minorBidi"/>
          <w:smallCaps w:val="0"/>
          <w:noProof/>
          <w:sz w:val="22"/>
          <w:szCs w:val="22"/>
        </w:rPr>
      </w:pPr>
      <w:del w:id="704" w:author="Tom Bergeron" w:date="2020-10-06T17:44:00Z">
        <w:r w:rsidDel="009C0501">
          <w:rPr>
            <w:noProof/>
          </w:rPr>
          <w:fldChar w:fldCharType="begin"/>
        </w:r>
        <w:r w:rsidDel="009C0501">
          <w:rPr>
            <w:noProof/>
          </w:rPr>
          <w:delInstrText xml:space="preserve"> HYPERLINK \l "_Toc532827483" </w:delInstrText>
        </w:r>
        <w:r w:rsidDel="009C0501">
          <w:rPr>
            <w:noProof/>
          </w:rPr>
          <w:fldChar w:fldCharType="separate"/>
        </w:r>
      </w:del>
      <w:ins w:id="705" w:author="Tom Bergeron" w:date="2020-10-06T17:44:00Z">
        <w:r>
          <w:rPr>
            <w:b/>
            <w:bCs/>
            <w:noProof/>
          </w:rPr>
          <w:t>Error! Hyperlink reference not valid.</w:t>
        </w:r>
      </w:ins>
      <w:del w:id="706" w:author="Tom Bergeron" w:date="2020-10-06T17:44:00Z">
        <w:r w:rsidR="0060126E" w:rsidRPr="000C208C" w:rsidDel="009C0501">
          <w:rPr>
            <w:rStyle w:val="Hyperlink"/>
            <w:noProof/>
          </w:rPr>
          <w:delText>LDO 1 Board 1 File (CSV format)</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_Toc532827483 \h </w:delInstrText>
        </w:r>
        <w:r w:rsidR="0060126E" w:rsidDel="009C0501">
          <w:rPr>
            <w:noProof/>
            <w:webHidden/>
          </w:rPr>
        </w:r>
        <w:r w:rsidR="0060126E" w:rsidDel="009C0501">
          <w:rPr>
            <w:noProof/>
            <w:webHidden/>
          </w:rPr>
          <w:fldChar w:fldCharType="separate"/>
        </w:r>
        <w:r w:rsidR="0060126E" w:rsidDel="009C0501">
          <w:rPr>
            <w:noProof/>
            <w:webHidden/>
          </w:rPr>
          <w:delText>99</w:delText>
        </w:r>
        <w:r w:rsidR="0060126E" w:rsidDel="009C0501">
          <w:rPr>
            <w:noProof/>
            <w:webHidden/>
          </w:rPr>
          <w:fldChar w:fldCharType="end"/>
        </w:r>
        <w:r w:rsidDel="009C0501">
          <w:rPr>
            <w:noProof/>
          </w:rPr>
          <w:fldChar w:fldCharType="end"/>
        </w:r>
      </w:del>
    </w:p>
    <w:p w14:paraId="6D950A9F" w14:textId="61E20ECB" w:rsidR="0060126E" w:rsidDel="009C0501" w:rsidRDefault="009C0501">
      <w:pPr>
        <w:pStyle w:val="TOC2"/>
        <w:tabs>
          <w:tab w:val="right" w:leader="dot" w:pos="8900"/>
        </w:tabs>
        <w:rPr>
          <w:del w:id="707" w:author="Tom Bergeron" w:date="2020-10-06T17:44:00Z"/>
          <w:rFonts w:asciiTheme="minorHAnsi" w:eastAsiaTheme="minorEastAsia" w:hAnsiTheme="minorHAnsi" w:cstheme="minorBidi"/>
          <w:smallCaps w:val="0"/>
          <w:noProof/>
          <w:sz w:val="22"/>
          <w:szCs w:val="22"/>
        </w:rPr>
      </w:pPr>
      <w:del w:id="708" w:author="Tom Bergeron" w:date="2020-10-06T17:44:00Z">
        <w:r w:rsidDel="009C0501">
          <w:rPr>
            <w:noProof/>
          </w:rPr>
          <w:fldChar w:fldCharType="begin"/>
        </w:r>
        <w:r w:rsidDel="009C0501">
          <w:rPr>
            <w:noProof/>
          </w:rPr>
          <w:delInstrText xml:space="preserve"> HYPERLINK \l "_Toc532827484" </w:delInstrText>
        </w:r>
        <w:r w:rsidDel="009C0501">
          <w:rPr>
            <w:noProof/>
          </w:rPr>
          <w:fldChar w:fldCharType="separate"/>
        </w:r>
      </w:del>
      <w:ins w:id="709" w:author="Tom Bergeron" w:date="2020-10-06T17:44:00Z">
        <w:r>
          <w:rPr>
            <w:b/>
            <w:bCs/>
            <w:noProof/>
          </w:rPr>
          <w:t>Error! Hyperlink reference not valid.</w:t>
        </w:r>
      </w:ins>
      <w:del w:id="710" w:author="Tom Bergeron" w:date="2020-10-06T17:44:00Z">
        <w:r w:rsidR="0060126E" w:rsidRPr="000C208C" w:rsidDel="009C0501">
          <w:rPr>
            <w:rStyle w:val="Hyperlink"/>
            <w:noProof/>
          </w:rPr>
          <w:delText>Configure LDO</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_Toc532827484 \h </w:delInstrText>
        </w:r>
        <w:r w:rsidR="0060126E" w:rsidDel="009C0501">
          <w:rPr>
            <w:noProof/>
            <w:webHidden/>
          </w:rPr>
        </w:r>
        <w:r w:rsidR="0060126E" w:rsidDel="009C0501">
          <w:rPr>
            <w:noProof/>
            <w:webHidden/>
          </w:rPr>
          <w:fldChar w:fldCharType="separate"/>
        </w:r>
        <w:r w:rsidR="0060126E" w:rsidDel="009C0501">
          <w:rPr>
            <w:noProof/>
            <w:webHidden/>
          </w:rPr>
          <w:delText>99</w:delText>
        </w:r>
        <w:r w:rsidR="0060126E" w:rsidDel="009C0501">
          <w:rPr>
            <w:noProof/>
            <w:webHidden/>
          </w:rPr>
          <w:fldChar w:fldCharType="end"/>
        </w:r>
        <w:r w:rsidDel="009C0501">
          <w:rPr>
            <w:noProof/>
          </w:rPr>
          <w:fldChar w:fldCharType="end"/>
        </w:r>
      </w:del>
    </w:p>
    <w:p w14:paraId="09C564E2" w14:textId="18BB2658" w:rsidR="0060126E" w:rsidDel="009C0501" w:rsidRDefault="009C0501">
      <w:pPr>
        <w:pStyle w:val="TOC3"/>
        <w:tabs>
          <w:tab w:val="right" w:leader="dot" w:pos="8900"/>
        </w:tabs>
        <w:rPr>
          <w:del w:id="711" w:author="Tom Bergeron" w:date="2020-10-06T17:44:00Z"/>
          <w:rFonts w:asciiTheme="minorHAnsi" w:eastAsiaTheme="minorEastAsia" w:hAnsiTheme="minorHAnsi" w:cstheme="minorBidi"/>
          <w:smallCaps w:val="0"/>
          <w:noProof/>
          <w:sz w:val="22"/>
          <w:szCs w:val="22"/>
        </w:rPr>
      </w:pPr>
      <w:del w:id="712" w:author="Tom Bergeron" w:date="2020-10-06T17:44:00Z">
        <w:r w:rsidDel="009C0501">
          <w:rPr>
            <w:noProof/>
          </w:rPr>
          <w:fldChar w:fldCharType="begin"/>
        </w:r>
        <w:r w:rsidDel="009C0501">
          <w:rPr>
            <w:noProof/>
          </w:rPr>
          <w:delInstrText xml:space="preserve"> HYPERLINK \l "_Toc532827485" </w:delInstrText>
        </w:r>
        <w:r w:rsidDel="009C0501">
          <w:rPr>
            <w:noProof/>
          </w:rPr>
          <w:fldChar w:fldCharType="separate"/>
        </w:r>
      </w:del>
      <w:ins w:id="713" w:author="Tom Bergeron" w:date="2020-10-06T17:44:00Z">
        <w:r>
          <w:rPr>
            <w:b/>
            <w:bCs/>
            <w:noProof/>
          </w:rPr>
          <w:t>Error! Hyperlink reference not valid.</w:t>
        </w:r>
      </w:ins>
      <w:del w:id="714" w:author="Tom Bergeron" w:date="2020-10-06T17:44:00Z">
        <w:r w:rsidR="0060126E" w:rsidRPr="000C208C" w:rsidDel="009C0501">
          <w:rPr>
            <w:rStyle w:val="Hyperlink"/>
            <w:noProof/>
          </w:rPr>
          <w:delText>Delete Accumulated LDO Files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_Toc532827485 \h </w:delInstrText>
        </w:r>
        <w:r w:rsidR="0060126E" w:rsidDel="009C0501">
          <w:rPr>
            <w:noProof/>
            <w:webHidden/>
          </w:rPr>
        </w:r>
        <w:r w:rsidR="0060126E" w:rsidDel="009C0501">
          <w:rPr>
            <w:noProof/>
            <w:webHidden/>
          </w:rPr>
          <w:fldChar w:fldCharType="separate"/>
        </w:r>
        <w:r w:rsidR="0060126E" w:rsidDel="009C0501">
          <w:rPr>
            <w:noProof/>
            <w:webHidden/>
          </w:rPr>
          <w:delText>100</w:delText>
        </w:r>
        <w:r w:rsidR="0060126E" w:rsidDel="009C0501">
          <w:rPr>
            <w:noProof/>
            <w:webHidden/>
          </w:rPr>
          <w:fldChar w:fldCharType="end"/>
        </w:r>
        <w:r w:rsidDel="009C0501">
          <w:rPr>
            <w:noProof/>
          </w:rPr>
          <w:fldChar w:fldCharType="end"/>
        </w:r>
      </w:del>
    </w:p>
    <w:p w14:paraId="74BBF3F6" w14:textId="3F32A62D" w:rsidR="0060126E" w:rsidDel="009C0501" w:rsidRDefault="009C0501">
      <w:pPr>
        <w:pStyle w:val="TOC1"/>
        <w:tabs>
          <w:tab w:val="right" w:leader="dot" w:pos="8900"/>
        </w:tabs>
        <w:rPr>
          <w:del w:id="715" w:author="Tom Bergeron" w:date="2020-10-06T17:44:00Z"/>
          <w:rFonts w:asciiTheme="minorHAnsi" w:eastAsiaTheme="minorEastAsia" w:hAnsiTheme="minorHAnsi" w:cstheme="minorBidi"/>
          <w:b w:val="0"/>
          <w:caps w:val="0"/>
          <w:noProof/>
          <w:sz w:val="22"/>
          <w:szCs w:val="22"/>
        </w:rPr>
      </w:pPr>
      <w:del w:id="716" w:author="Tom Bergeron" w:date="2020-10-06T17:44:00Z">
        <w:r w:rsidDel="009C0501">
          <w:rPr>
            <w:noProof/>
          </w:rPr>
          <w:fldChar w:fldCharType="begin"/>
        </w:r>
        <w:r w:rsidDel="009C0501">
          <w:rPr>
            <w:noProof/>
          </w:rPr>
          <w:delInstrText xml:space="preserve"> HYPERLINK \l "_Toc532827486" </w:delInstrText>
        </w:r>
        <w:r w:rsidDel="009C0501">
          <w:rPr>
            <w:noProof/>
          </w:rPr>
          <w:fldChar w:fldCharType="separate"/>
        </w:r>
      </w:del>
      <w:ins w:id="717" w:author="Tom Bergeron" w:date="2020-10-06T17:44:00Z">
        <w:r>
          <w:rPr>
            <w:b w:val="0"/>
            <w:bCs/>
            <w:noProof/>
          </w:rPr>
          <w:t>Error! Hyperlink reference not valid.</w:t>
        </w:r>
      </w:ins>
      <w:del w:id="718" w:author="Tom Bergeron" w:date="2020-10-06T17:44:00Z">
        <w:r w:rsidR="0060126E" w:rsidRPr="000C208C" w:rsidDel="009C0501">
          <w:rPr>
            <w:rStyle w:val="Hyperlink"/>
            <w:noProof/>
          </w:rPr>
          <w:delText>Troubleshoot COM Ports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_Toc532827486 \h </w:delInstrText>
        </w:r>
        <w:r w:rsidR="0060126E" w:rsidDel="009C0501">
          <w:rPr>
            <w:noProof/>
            <w:webHidden/>
          </w:rPr>
        </w:r>
        <w:r w:rsidR="0060126E" w:rsidDel="009C0501">
          <w:rPr>
            <w:noProof/>
            <w:webHidden/>
          </w:rPr>
          <w:fldChar w:fldCharType="separate"/>
        </w:r>
        <w:r w:rsidR="0060126E" w:rsidDel="009C0501">
          <w:rPr>
            <w:noProof/>
            <w:webHidden/>
          </w:rPr>
          <w:delText>101</w:delText>
        </w:r>
        <w:r w:rsidR="0060126E" w:rsidDel="009C0501">
          <w:rPr>
            <w:noProof/>
            <w:webHidden/>
          </w:rPr>
          <w:fldChar w:fldCharType="end"/>
        </w:r>
        <w:r w:rsidDel="009C0501">
          <w:rPr>
            <w:noProof/>
          </w:rPr>
          <w:fldChar w:fldCharType="end"/>
        </w:r>
      </w:del>
    </w:p>
    <w:p w14:paraId="698B179B" w14:textId="363CFACF" w:rsidR="0060126E" w:rsidDel="009C0501" w:rsidRDefault="009C0501">
      <w:pPr>
        <w:pStyle w:val="TOC3"/>
        <w:tabs>
          <w:tab w:val="right" w:leader="dot" w:pos="8900"/>
        </w:tabs>
        <w:rPr>
          <w:del w:id="719" w:author="Tom Bergeron" w:date="2020-10-06T17:44:00Z"/>
          <w:rFonts w:asciiTheme="minorHAnsi" w:eastAsiaTheme="minorEastAsia" w:hAnsiTheme="minorHAnsi" w:cstheme="minorBidi"/>
          <w:smallCaps w:val="0"/>
          <w:noProof/>
          <w:sz w:val="22"/>
          <w:szCs w:val="22"/>
        </w:rPr>
      </w:pPr>
      <w:del w:id="720" w:author="Tom Bergeron" w:date="2020-10-06T17:44:00Z">
        <w:r w:rsidDel="009C0501">
          <w:rPr>
            <w:noProof/>
          </w:rPr>
          <w:fldChar w:fldCharType="begin"/>
        </w:r>
        <w:r w:rsidDel="009C0501">
          <w:rPr>
            <w:noProof/>
          </w:rPr>
          <w:delInstrText xml:space="preserve"> HYPERLINK \l "_Toc532827487" </w:delInstrText>
        </w:r>
        <w:r w:rsidDel="009C0501">
          <w:rPr>
            <w:noProof/>
          </w:rPr>
          <w:fldChar w:fldCharType="separate"/>
        </w:r>
      </w:del>
      <w:ins w:id="721" w:author="Tom Bergeron" w:date="2020-10-06T17:44:00Z">
        <w:r>
          <w:rPr>
            <w:b/>
            <w:bCs/>
            <w:noProof/>
          </w:rPr>
          <w:t>Error! Hyperlink reference not valid.</w:t>
        </w:r>
      </w:ins>
      <w:del w:id="722" w:author="Tom Bergeron" w:date="2020-10-06T17:44:00Z">
        <w:r w:rsidR="0060126E" w:rsidRPr="000C208C" w:rsidDel="009C0501">
          <w:rPr>
            <w:rStyle w:val="Hyperlink"/>
            <w:noProof/>
          </w:rPr>
          <w:delText>Comport.Exe</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_Toc532827487 \h </w:delInstrText>
        </w:r>
        <w:r w:rsidR="0060126E" w:rsidDel="009C0501">
          <w:rPr>
            <w:noProof/>
            <w:webHidden/>
          </w:rPr>
        </w:r>
        <w:r w:rsidR="0060126E" w:rsidDel="009C0501">
          <w:rPr>
            <w:noProof/>
            <w:webHidden/>
          </w:rPr>
          <w:fldChar w:fldCharType="separate"/>
        </w:r>
        <w:r w:rsidR="0060126E" w:rsidDel="009C0501">
          <w:rPr>
            <w:noProof/>
            <w:webHidden/>
          </w:rPr>
          <w:delText>101</w:delText>
        </w:r>
        <w:r w:rsidR="0060126E" w:rsidDel="009C0501">
          <w:rPr>
            <w:noProof/>
            <w:webHidden/>
          </w:rPr>
          <w:fldChar w:fldCharType="end"/>
        </w:r>
        <w:r w:rsidDel="009C0501">
          <w:rPr>
            <w:noProof/>
          </w:rPr>
          <w:fldChar w:fldCharType="end"/>
        </w:r>
      </w:del>
    </w:p>
    <w:p w14:paraId="18157D3D" w14:textId="1DCCBB55" w:rsidR="0060126E" w:rsidDel="009C0501" w:rsidRDefault="009C0501">
      <w:pPr>
        <w:pStyle w:val="TOC1"/>
        <w:tabs>
          <w:tab w:val="right" w:leader="dot" w:pos="8900"/>
        </w:tabs>
        <w:rPr>
          <w:del w:id="723" w:author="Tom Bergeron" w:date="2020-10-06T17:44:00Z"/>
          <w:rFonts w:asciiTheme="minorHAnsi" w:eastAsiaTheme="minorEastAsia" w:hAnsiTheme="minorHAnsi" w:cstheme="minorBidi"/>
          <w:b w:val="0"/>
          <w:caps w:val="0"/>
          <w:noProof/>
          <w:sz w:val="22"/>
          <w:szCs w:val="22"/>
        </w:rPr>
      </w:pPr>
      <w:del w:id="724" w:author="Tom Bergeron" w:date="2020-10-06T17:44:00Z">
        <w:r w:rsidDel="009C0501">
          <w:rPr>
            <w:noProof/>
          </w:rPr>
          <w:fldChar w:fldCharType="begin"/>
        </w:r>
        <w:r w:rsidDel="009C0501">
          <w:rPr>
            <w:noProof/>
          </w:rPr>
          <w:delInstrText xml:space="preserve"> HYPERLINK \l "_Toc532827488" </w:delInstrText>
        </w:r>
        <w:r w:rsidDel="009C0501">
          <w:rPr>
            <w:noProof/>
          </w:rPr>
          <w:fldChar w:fldCharType="separate"/>
        </w:r>
      </w:del>
      <w:ins w:id="725" w:author="Tom Bergeron" w:date="2020-10-06T17:44:00Z">
        <w:r>
          <w:rPr>
            <w:b w:val="0"/>
            <w:bCs/>
            <w:noProof/>
          </w:rPr>
          <w:t>Error! Hyperlink reference not valid.</w:t>
        </w:r>
      </w:ins>
      <w:del w:id="726" w:author="Tom Bergeron" w:date="2020-10-06T17:44:00Z">
        <w:r w:rsidR="0060126E" w:rsidRPr="000C208C" w:rsidDel="009C0501">
          <w:rPr>
            <w:rStyle w:val="Hyperlink"/>
            <w:noProof/>
          </w:rPr>
          <w:delText>Alarm Relay</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_Toc532827488 \h </w:delInstrText>
        </w:r>
        <w:r w:rsidR="0060126E" w:rsidDel="009C0501">
          <w:rPr>
            <w:noProof/>
            <w:webHidden/>
          </w:rPr>
        </w:r>
        <w:r w:rsidR="0060126E" w:rsidDel="009C0501">
          <w:rPr>
            <w:noProof/>
            <w:webHidden/>
          </w:rPr>
          <w:fldChar w:fldCharType="separate"/>
        </w:r>
        <w:r w:rsidR="0060126E" w:rsidDel="009C0501">
          <w:rPr>
            <w:noProof/>
            <w:webHidden/>
          </w:rPr>
          <w:delText>103</w:delText>
        </w:r>
        <w:r w:rsidR="0060126E" w:rsidDel="009C0501">
          <w:rPr>
            <w:noProof/>
            <w:webHidden/>
          </w:rPr>
          <w:fldChar w:fldCharType="end"/>
        </w:r>
        <w:r w:rsidDel="009C0501">
          <w:rPr>
            <w:noProof/>
          </w:rPr>
          <w:fldChar w:fldCharType="end"/>
        </w:r>
      </w:del>
    </w:p>
    <w:p w14:paraId="0B723E2B" w14:textId="4DBFB575" w:rsidR="0060126E" w:rsidDel="009C0501" w:rsidRDefault="009C0501">
      <w:pPr>
        <w:pStyle w:val="TOC1"/>
        <w:tabs>
          <w:tab w:val="right" w:leader="dot" w:pos="8900"/>
        </w:tabs>
        <w:rPr>
          <w:del w:id="727" w:author="Tom Bergeron" w:date="2020-10-06T17:44:00Z"/>
          <w:rFonts w:asciiTheme="minorHAnsi" w:eastAsiaTheme="minorEastAsia" w:hAnsiTheme="minorHAnsi" w:cstheme="minorBidi"/>
          <w:b w:val="0"/>
          <w:caps w:val="0"/>
          <w:noProof/>
          <w:sz w:val="22"/>
          <w:szCs w:val="22"/>
        </w:rPr>
      </w:pPr>
      <w:del w:id="728" w:author="Tom Bergeron" w:date="2020-10-06T17:44:00Z">
        <w:r w:rsidDel="009C0501">
          <w:rPr>
            <w:noProof/>
          </w:rPr>
          <w:fldChar w:fldCharType="begin"/>
        </w:r>
        <w:r w:rsidDel="009C0501">
          <w:rPr>
            <w:noProof/>
          </w:rPr>
          <w:delInstrText xml:space="preserve"> HYPERLINK \l "_Toc532827489" </w:delInstrText>
        </w:r>
        <w:r w:rsidDel="009C0501">
          <w:rPr>
            <w:noProof/>
          </w:rPr>
          <w:fldChar w:fldCharType="separate"/>
        </w:r>
      </w:del>
      <w:ins w:id="729" w:author="Tom Bergeron" w:date="2020-10-06T17:44:00Z">
        <w:r>
          <w:rPr>
            <w:b w:val="0"/>
            <w:bCs/>
            <w:noProof/>
          </w:rPr>
          <w:t>Error! Hyperlink reference not valid.</w:t>
        </w:r>
      </w:ins>
      <w:del w:id="730" w:author="Tom Bergeron" w:date="2020-10-06T17:44:00Z">
        <w:r w:rsidR="0060126E" w:rsidRPr="000C208C" w:rsidDel="009C0501">
          <w:rPr>
            <w:rStyle w:val="Hyperlink"/>
            <w:noProof/>
          </w:rPr>
          <w:delText>Light Tower</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_Toc532827489 \h </w:delInstrText>
        </w:r>
        <w:r w:rsidR="0060126E" w:rsidDel="009C0501">
          <w:rPr>
            <w:noProof/>
            <w:webHidden/>
          </w:rPr>
        </w:r>
        <w:r w:rsidR="0060126E" w:rsidDel="009C0501">
          <w:rPr>
            <w:noProof/>
            <w:webHidden/>
          </w:rPr>
          <w:fldChar w:fldCharType="separate"/>
        </w:r>
        <w:r w:rsidR="0060126E" w:rsidDel="009C0501">
          <w:rPr>
            <w:noProof/>
            <w:webHidden/>
          </w:rPr>
          <w:delText>103</w:delText>
        </w:r>
        <w:r w:rsidR="0060126E" w:rsidDel="009C0501">
          <w:rPr>
            <w:noProof/>
            <w:webHidden/>
          </w:rPr>
          <w:fldChar w:fldCharType="end"/>
        </w:r>
        <w:r w:rsidDel="009C0501">
          <w:rPr>
            <w:noProof/>
          </w:rPr>
          <w:fldChar w:fldCharType="end"/>
        </w:r>
      </w:del>
    </w:p>
    <w:p w14:paraId="2F82BDB5" w14:textId="081CFC7F" w:rsidR="0060126E" w:rsidRPr="0060126E" w:rsidDel="009C0501" w:rsidRDefault="0060126E" w:rsidP="006E1668">
      <w:pPr>
        <w:keepNext/>
        <w:tabs>
          <w:tab w:val="right" w:leader="dot" w:pos="8900"/>
        </w:tabs>
        <w:spacing w:before="120"/>
        <w:rPr>
          <w:del w:id="731" w:author="Tom Bergeron" w:date="2020-10-06T17:44:00Z"/>
          <w:rFonts w:asciiTheme="minorHAnsi" w:eastAsiaTheme="minorEastAsia" w:hAnsiTheme="minorHAnsi" w:cstheme="minorBidi"/>
          <w:noProof/>
          <w:sz w:val="22"/>
          <w:szCs w:val="22"/>
        </w:rPr>
      </w:pPr>
    </w:p>
    <w:p w14:paraId="0D193E9B" w14:textId="179347A5" w:rsidR="0060126E" w:rsidRPr="0060126E" w:rsidDel="009C0501" w:rsidRDefault="0060126E" w:rsidP="006E1668">
      <w:pPr>
        <w:keepNext/>
        <w:tabs>
          <w:tab w:val="right" w:leader="dot" w:pos="8900"/>
        </w:tabs>
        <w:spacing w:before="120"/>
        <w:rPr>
          <w:del w:id="732" w:author="Tom Bergeron" w:date="2020-10-06T17:44:00Z"/>
          <w:rFonts w:asciiTheme="minorHAnsi" w:eastAsiaTheme="minorEastAsia" w:hAnsiTheme="minorHAnsi" w:cstheme="minorBidi"/>
          <w:noProof/>
          <w:sz w:val="22"/>
          <w:szCs w:val="22"/>
        </w:rPr>
      </w:pPr>
    </w:p>
    <w:p w14:paraId="1BF4D468" w14:textId="77777777" w:rsidR="002C32B4" w:rsidRDefault="002C32B4">
      <w:pPr>
        <w:rPr>
          <w:rFonts w:ascii="Arial" w:hAnsi="Arial"/>
        </w:rPr>
      </w:pPr>
      <w:r>
        <w:rPr>
          <w:rFonts w:ascii="Arial" w:hAnsi="Arial"/>
        </w:rPr>
        <w:fldChar w:fldCharType="end"/>
      </w:r>
    </w:p>
    <w:p w14:paraId="1A856DC7" w14:textId="77777777" w:rsidR="002C32B4" w:rsidRDefault="002C32B4"/>
    <w:p w14:paraId="04CB07D8" w14:textId="77777777" w:rsidR="007E12D5" w:rsidRDefault="007E12D5">
      <w:pPr>
        <w:rPr>
          <w:b/>
          <w:sz w:val="44"/>
          <w:szCs w:val="44"/>
        </w:rPr>
      </w:pPr>
      <w:r>
        <w:rPr>
          <w:b/>
          <w:sz w:val="44"/>
          <w:szCs w:val="44"/>
        </w:rPr>
        <w:br w:type="page"/>
      </w:r>
    </w:p>
    <w:p w14:paraId="15C40710" w14:textId="0F59D848" w:rsidR="007E12D5" w:rsidRDefault="007E12D5" w:rsidP="007E12D5">
      <w:pPr>
        <w:spacing w:after="120"/>
        <w:jc w:val="center"/>
        <w:rPr>
          <w:b/>
          <w:sz w:val="44"/>
          <w:szCs w:val="44"/>
        </w:rPr>
      </w:pPr>
      <w:r>
        <w:rPr>
          <w:b/>
          <w:sz w:val="44"/>
          <w:szCs w:val="44"/>
        </w:rPr>
        <w:lastRenderedPageBreak/>
        <w:t>Appendices</w:t>
      </w:r>
    </w:p>
    <w:p w14:paraId="1C4FAD6F" w14:textId="77777777" w:rsidR="007E12D5" w:rsidRDefault="007E12D5" w:rsidP="007E12D5">
      <w:pPr>
        <w:rPr>
          <w:rFonts w:ascii="Arial" w:hAnsi="Arial"/>
        </w:rPr>
      </w:pPr>
    </w:p>
    <w:p w14:paraId="1B3425AD" w14:textId="11C81A0C" w:rsidR="009C0501" w:rsidRPr="009C0501" w:rsidRDefault="007E12D5" w:rsidP="009C0501">
      <w:pPr>
        <w:pStyle w:val="UnresolvedMention"/>
        <w:keepNext/>
        <w:tabs>
          <w:tab w:val="right" w:leader="dot" w:pos="8900"/>
        </w:tabs>
        <w:spacing w:before="120"/>
        <w:rPr>
          <w:ins w:id="733" w:author="Tom Bergeron" w:date="2020-10-06T17:44:00Z"/>
          <w:rFonts w:asciiTheme="minorHAnsi" w:eastAsiaTheme="minorEastAsia" w:hAnsiTheme="minorHAnsi" w:cstheme="minorBidi"/>
          <w:noProof/>
          <w:sz w:val="22"/>
          <w:szCs w:val="22"/>
          <w:rPrChange w:id="734" w:author="Tom Bergeron" w:date="2020-10-06T17:48:00Z">
            <w:rPr>
              <w:ins w:id="735" w:author="Tom Bergeron" w:date="2020-10-06T17:44:00Z"/>
              <w:rFonts w:asciiTheme="minorHAnsi" w:eastAsiaTheme="minorEastAsia" w:hAnsiTheme="minorHAnsi" w:cstheme="minorBidi"/>
              <w:smallCaps w:val="0"/>
              <w:noProof/>
              <w:sz w:val="22"/>
              <w:szCs w:val="22"/>
            </w:rPr>
          </w:rPrChange>
        </w:rPr>
        <w:pPrChange w:id="736" w:author="Tom Bergeron" w:date="2020-10-06T17:48:00Z">
          <w:pPr>
            <w:pStyle w:val="TOC2"/>
            <w:tabs>
              <w:tab w:val="right" w:leader="dot" w:pos="8900"/>
            </w:tabs>
          </w:pPr>
        </w:pPrChange>
      </w:pPr>
      <w:r>
        <w:fldChar w:fldCharType="begin"/>
      </w:r>
      <w:r>
        <w:instrText xml:space="preserve"> TOC \o "1-3" \h \z \u </w:instrText>
      </w:r>
      <w:r>
        <w:fldChar w:fldCharType="separate"/>
      </w:r>
    </w:p>
    <w:p w14:paraId="1EE1FDF1" w14:textId="0DDC1E5E" w:rsidR="009C0501" w:rsidRDefault="009C0501">
      <w:pPr>
        <w:pStyle w:val="TOC2"/>
        <w:tabs>
          <w:tab w:val="right" w:leader="dot" w:pos="8900"/>
        </w:tabs>
        <w:rPr>
          <w:ins w:id="737" w:author="Tom Bergeron" w:date="2020-10-06T17:44:00Z"/>
          <w:rFonts w:asciiTheme="minorHAnsi" w:eastAsiaTheme="minorEastAsia" w:hAnsiTheme="minorHAnsi" w:cstheme="minorBidi"/>
          <w:smallCaps w:val="0"/>
          <w:noProof/>
          <w:sz w:val="22"/>
          <w:szCs w:val="22"/>
        </w:rPr>
      </w:pPr>
    </w:p>
    <w:p w14:paraId="6AB6ACCF" w14:textId="22499912" w:rsidR="009C0501" w:rsidRDefault="009C0501">
      <w:pPr>
        <w:pStyle w:val="TOC1"/>
        <w:tabs>
          <w:tab w:val="right" w:leader="dot" w:pos="8900"/>
        </w:tabs>
        <w:rPr>
          <w:ins w:id="738" w:author="Tom Bergeron" w:date="2020-10-06T17:44:00Z"/>
          <w:rFonts w:asciiTheme="minorHAnsi" w:eastAsiaTheme="minorEastAsia" w:hAnsiTheme="minorHAnsi" w:cstheme="minorBidi"/>
          <w:b w:val="0"/>
          <w:caps w:val="0"/>
          <w:noProof/>
          <w:sz w:val="22"/>
          <w:szCs w:val="22"/>
        </w:rPr>
      </w:pPr>
      <w:ins w:id="739"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"_Toc52899153"</w:instrText>
        </w:r>
        <w:r w:rsidRPr="0089750E">
          <w:rPr>
            <w:rStyle w:val="Hyperlink"/>
            <w:noProof/>
          </w:rPr>
          <w:instrText xml:space="preserve"> </w:instrText>
        </w:r>
      </w:ins>
      <w:ins w:id="740" w:author="Tom Bergeron" w:date="2020-10-06T17:45:00Z">
        <w:r w:rsidRPr="0089750E">
          <w:rPr>
            <w:rStyle w:val="Hyperlink"/>
            <w:noProof/>
          </w:rPr>
        </w:r>
      </w:ins>
      <w:ins w:id="741" w:author="Tom Bergeron" w:date="2020-10-06T17:44:00Z">
        <w:r w:rsidRPr="0089750E">
          <w:rPr>
            <w:rStyle w:val="Hyperlink"/>
            <w:noProof/>
          </w:rPr>
          <w:fldChar w:fldCharType="separate"/>
        </w:r>
        <w:r w:rsidRPr="0089750E">
          <w:rPr>
            <w:rStyle w:val="Hyperlink"/>
            <w:noProof/>
          </w:rPr>
          <w:t>Appendix A: The Process Window Index</w:t>
        </w:r>
        <w:r>
          <w:rPr>
            <w:noProof/>
            <w:webHidden/>
          </w:rPr>
          <w:tab/>
        </w:r>
        <w:r>
          <w:rPr>
            <w:noProof/>
            <w:webHidden/>
          </w:rPr>
          <w:fldChar w:fldCharType="begin"/>
        </w:r>
        <w:r>
          <w:rPr>
            <w:noProof/>
            <w:webHidden/>
          </w:rPr>
          <w:instrText xml:space="preserve"> PAGEREF _Toc52899153 \h </w:instrText>
        </w:r>
      </w:ins>
      <w:ins w:id="742" w:author="Tom Bergeron" w:date="2020-10-06T17:45:00Z">
        <w:r>
          <w:rPr>
            <w:noProof/>
            <w:webHidden/>
          </w:rPr>
        </w:r>
      </w:ins>
      <w:r>
        <w:rPr>
          <w:noProof/>
          <w:webHidden/>
        </w:rPr>
        <w:fldChar w:fldCharType="separate"/>
      </w:r>
      <w:ins w:id="743" w:author="Tom Bergeron" w:date="2020-10-06T17:45:00Z">
        <w:r>
          <w:rPr>
            <w:noProof/>
            <w:webHidden/>
          </w:rPr>
          <w:t>107</w:t>
        </w:r>
      </w:ins>
      <w:ins w:id="744" w:author="Tom Bergeron" w:date="2020-10-06T17:44:00Z">
        <w:r>
          <w:rPr>
            <w:noProof/>
            <w:webHidden/>
          </w:rPr>
          <w:fldChar w:fldCharType="end"/>
        </w:r>
        <w:r w:rsidRPr="0089750E">
          <w:rPr>
            <w:rStyle w:val="Hyperlink"/>
            <w:noProof/>
          </w:rPr>
          <w:fldChar w:fldCharType="end"/>
        </w:r>
      </w:ins>
    </w:p>
    <w:p w14:paraId="7D106932" w14:textId="4EA5CEA1" w:rsidR="009C0501" w:rsidRDefault="009C0501">
      <w:pPr>
        <w:pStyle w:val="TOC2"/>
        <w:tabs>
          <w:tab w:val="right" w:leader="dot" w:pos="8900"/>
        </w:tabs>
        <w:rPr>
          <w:ins w:id="745" w:author="Tom Bergeron" w:date="2020-10-06T17:44:00Z"/>
          <w:rFonts w:asciiTheme="minorHAnsi" w:eastAsiaTheme="minorEastAsia" w:hAnsiTheme="minorHAnsi" w:cstheme="minorBidi"/>
          <w:smallCaps w:val="0"/>
          <w:noProof/>
          <w:sz w:val="22"/>
          <w:szCs w:val="22"/>
        </w:rPr>
      </w:pPr>
      <w:ins w:id="746"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"_Toc52899154"</w:instrText>
        </w:r>
        <w:r w:rsidRPr="0089750E">
          <w:rPr>
            <w:rStyle w:val="Hyperlink"/>
            <w:noProof/>
          </w:rPr>
          <w:instrText xml:space="preserve"> </w:instrText>
        </w:r>
      </w:ins>
      <w:ins w:id="747" w:author="Tom Bergeron" w:date="2020-10-06T17:45:00Z">
        <w:r w:rsidRPr="0089750E">
          <w:rPr>
            <w:rStyle w:val="Hyperlink"/>
            <w:noProof/>
          </w:rPr>
        </w:r>
      </w:ins>
      <w:ins w:id="748" w:author="Tom Bergeron" w:date="2020-10-06T17:44:00Z">
        <w:r w:rsidRPr="0089750E">
          <w:rPr>
            <w:rStyle w:val="Hyperlink"/>
            <w:noProof/>
          </w:rPr>
          <w:fldChar w:fldCharType="separate"/>
        </w:r>
        <w:r w:rsidRPr="0089750E">
          <w:rPr>
            <w:rStyle w:val="Hyperlink"/>
            <w:noProof/>
          </w:rPr>
          <w:t>The Problem</w:t>
        </w:r>
        <w:r>
          <w:rPr>
            <w:noProof/>
            <w:webHidden/>
          </w:rPr>
          <w:tab/>
        </w:r>
        <w:r>
          <w:rPr>
            <w:noProof/>
            <w:webHidden/>
          </w:rPr>
          <w:fldChar w:fldCharType="begin"/>
        </w:r>
        <w:r>
          <w:rPr>
            <w:noProof/>
            <w:webHidden/>
          </w:rPr>
          <w:instrText xml:space="preserve"> PAGEREF _Toc52899154 \h </w:instrText>
        </w:r>
      </w:ins>
      <w:ins w:id="749" w:author="Tom Bergeron" w:date="2020-10-06T17:45:00Z">
        <w:r>
          <w:rPr>
            <w:noProof/>
            <w:webHidden/>
          </w:rPr>
        </w:r>
      </w:ins>
      <w:r>
        <w:rPr>
          <w:noProof/>
          <w:webHidden/>
        </w:rPr>
        <w:fldChar w:fldCharType="separate"/>
      </w:r>
      <w:ins w:id="750" w:author="Tom Bergeron" w:date="2020-10-06T17:45:00Z">
        <w:r>
          <w:rPr>
            <w:noProof/>
            <w:webHidden/>
          </w:rPr>
          <w:t>107</w:t>
        </w:r>
      </w:ins>
      <w:ins w:id="751" w:author="Tom Bergeron" w:date="2020-10-06T17:44:00Z">
        <w:r>
          <w:rPr>
            <w:noProof/>
            <w:webHidden/>
          </w:rPr>
          <w:fldChar w:fldCharType="end"/>
        </w:r>
        <w:r w:rsidRPr="0089750E">
          <w:rPr>
            <w:rStyle w:val="Hyperlink"/>
            <w:noProof/>
          </w:rPr>
          <w:fldChar w:fldCharType="end"/>
        </w:r>
      </w:ins>
    </w:p>
    <w:p w14:paraId="79A0A7DC" w14:textId="01C59E31" w:rsidR="009C0501" w:rsidRDefault="009C0501">
      <w:pPr>
        <w:pStyle w:val="TOC2"/>
        <w:tabs>
          <w:tab w:val="right" w:leader="dot" w:pos="8900"/>
        </w:tabs>
        <w:rPr>
          <w:ins w:id="752" w:author="Tom Bergeron" w:date="2020-10-06T17:44:00Z"/>
          <w:rFonts w:asciiTheme="minorHAnsi" w:eastAsiaTheme="minorEastAsia" w:hAnsiTheme="minorHAnsi" w:cstheme="minorBidi"/>
          <w:smallCaps w:val="0"/>
          <w:noProof/>
          <w:sz w:val="22"/>
          <w:szCs w:val="22"/>
        </w:rPr>
      </w:pPr>
      <w:ins w:id="753"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"_Toc52899155"</w:instrText>
        </w:r>
        <w:r w:rsidRPr="0089750E">
          <w:rPr>
            <w:rStyle w:val="Hyperlink"/>
            <w:noProof/>
          </w:rPr>
          <w:instrText xml:space="preserve"> </w:instrText>
        </w:r>
      </w:ins>
      <w:ins w:id="754" w:author="Tom Bergeron" w:date="2020-10-06T17:45:00Z">
        <w:r w:rsidRPr="0089750E">
          <w:rPr>
            <w:rStyle w:val="Hyperlink"/>
            <w:noProof/>
          </w:rPr>
        </w:r>
      </w:ins>
      <w:ins w:id="755" w:author="Tom Bergeron" w:date="2020-10-06T17:44:00Z">
        <w:r w:rsidRPr="0089750E">
          <w:rPr>
            <w:rStyle w:val="Hyperlink"/>
            <w:noProof/>
          </w:rPr>
          <w:fldChar w:fldCharType="separate"/>
        </w:r>
        <w:r w:rsidRPr="0089750E">
          <w:rPr>
            <w:rStyle w:val="Hyperlink"/>
            <w:noProof/>
          </w:rPr>
          <w:t>Defining the Process Window Index</w:t>
        </w:r>
        <w:r>
          <w:rPr>
            <w:noProof/>
            <w:webHidden/>
          </w:rPr>
          <w:tab/>
        </w:r>
        <w:r>
          <w:rPr>
            <w:noProof/>
            <w:webHidden/>
          </w:rPr>
          <w:fldChar w:fldCharType="begin"/>
        </w:r>
        <w:r>
          <w:rPr>
            <w:noProof/>
            <w:webHidden/>
          </w:rPr>
          <w:instrText xml:space="preserve"> PAGEREF _Toc52899155 \h </w:instrText>
        </w:r>
      </w:ins>
      <w:ins w:id="756" w:author="Tom Bergeron" w:date="2020-10-06T17:45:00Z">
        <w:r>
          <w:rPr>
            <w:noProof/>
            <w:webHidden/>
          </w:rPr>
        </w:r>
      </w:ins>
      <w:r>
        <w:rPr>
          <w:noProof/>
          <w:webHidden/>
        </w:rPr>
        <w:fldChar w:fldCharType="separate"/>
      </w:r>
      <w:ins w:id="757" w:author="Tom Bergeron" w:date="2020-10-06T17:45:00Z">
        <w:r>
          <w:rPr>
            <w:noProof/>
            <w:webHidden/>
          </w:rPr>
          <w:t>107</w:t>
        </w:r>
      </w:ins>
      <w:ins w:id="758" w:author="Tom Bergeron" w:date="2020-10-06T17:44:00Z">
        <w:r>
          <w:rPr>
            <w:noProof/>
            <w:webHidden/>
          </w:rPr>
          <w:fldChar w:fldCharType="end"/>
        </w:r>
        <w:r w:rsidRPr="0089750E">
          <w:rPr>
            <w:rStyle w:val="Hyperlink"/>
            <w:noProof/>
          </w:rPr>
          <w:fldChar w:fldCharType="end"/>
        </w:r>
      </w:ins>
    </w:p>
    <w:p w14:paraId="23549723" w14:textId="2821539A" w:rsidR="009C0501" w:rsidRDefault="009C0501">
      <w:pPr>
        <w:pStyle w:val="TOC2"/>
        <w:tabs>
          <w:tab w:val="right" w:leader="dot" w:pos="8900"/>
        </w:tabs>
        <w:rPr>
          <w:ins w:id="759" w:author="Tom Bergeron" w:date="2020-10-06T17:44:00Z"/>
          <w:rFonts w:asciiTheme="minorHAnsi" w:eastAsiaTheme="minorEastAsia" w:hAnsiTheme="minorHAnsi" w:cstheme="minorBidi"/>
          <w:smallCaps w:val="0"/>
          <w:noProof/>
          <w:sz w:val="22"/>
          <w:szCs w:val="22"/>
        </w:rPr>
      </w:pPr>
      <w:ins w:id="760"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"_Toc52899156"</w:instrText>
        </w:r>
        <w:r w:rsidRPr="0089750E">
          <w:rPr>
            <w:rStyle w:val="Hyperlink"/>
            <w:noProof/>
          </w:rPr>
          <w:instrText xml:space="preserve"> </w:instrText>
        </w:r>
      </w:ins>
      <w:ins w:id="761" w:author="Tom Bergeron" w:date="2020-10-06T17:45:00Z">
        <w:r w:rsidRPr="0089750E">
          <w:rPr>
            <w:rStyle w:val="Hyperlink"/>
            <w:noProof/>
          </w:rPr>
        </w:r>
      </w:ins>
      <w:ins w:id="762" w:author="Tom Bergeron" w:date="2020-10-06T17:44:00Z">
        <w:r w:rsidRPr="0089750E">
          <w:rPr>
            <w:rStyle w:val="Hyperlink"/>
            <w:noProof/>
          </w:rPr>
          <w:fldChar w:fldCharType="separate"/>
        </w:r>
        <w:r w:rsidRPr="0089750E">
          <w:rPr>
            <w:rStyle w:val="Hyperlink"/>
            <w:noProof/>
          </w:rPr>
          <w:t>Calculating the PWI</w:t>
        </w:r>
        <w:r>
          <w:rPr>
            <w:noProof/>
            <w:webHidden/>
          </w:rPr>
          <w:tab/>
        </w:r>
        <w:r>
          <w:rPr>
            <w:noProof/>
            <w:webHidden/>
          </w:rPr>
          <w:fldChar w:fldCharType="begin"/>
        </w:r>
        <w:r>
          <w:rPr>
            <w:noProof/>
            <w:webHidden/>
          </w:rPr>
          <w:instrText xml:space="preserve"> PAGEREF _Toc52899156 \h </w:instrText>
        </w:r>
      </w:ins>
      <w:ins w:id="763" w:author="Tom Bergeron" w:date="2020-10-06T17:45:00Z">
        <w:r>
          <w:rPr>
            <w:noProof/>
            <w:webHidden/>
          </w:rPr>
        </w:r>
      </w:ins>
      <w:r>
        <w:rPr>
          <w:noProof/>
          <w:webHidden/>
        </w:rPr>
        <w:fldChar w:fldCharType="separate"/>
      </w:r>
      <w:ins w:id="764" w:author="Tom Bergeron" w:date="2020-10-06T17:45:00Z">
        <w:r>
          <w:rPr>
            <w:noProof/>
            <w:webHidden/>
          </w:rPr>
          <w:t>108</w:t>
        </w:r>
      </w:ins>
      <w:ins w:id="765" w:author="Tom Bergeron" w:date="2020-10-06T17:44:00Z">
        <w:r>
          <w:rPr>
            <w:noProof/>
            <w:webHidden/>
          </w:rPr>
          <w:fldChar w:fldCharType="end"/>
        </w:r>
        <w:r w:rsidRPr="0089750E">
          <w:rPr>
            <w:rStyle w:val="Hyperlink"/>
            <w:noProof/>
          </w:rPr>
          <w:fldChar w:fldCharType="end"/>
        </w:r>
      </w:ins>
    </w:p>
    <w:p w14:paraId="7F36E90F" w14:textId="0039FCAD" w:rsidR="009C0501" w:rsidRDefault="009C0501">
      <w:pPr>
        <w:pStyle w:val="TOC2"/>
        <w:tabs>
          <w:tab w:val="right" w:leader="dot" w:pos="8900"/>
        </w:tabs>
        <w:rPr>
          <w:ins w:id="766" w:author="Tom Bergeron" w:date="2020-10-06T17:44:00Z"/>
          <w:rFonts w:asciiTheme="minorHAnsi" w:eastAsiaTheme="minorEastAsia" w:hAnsiTheme="minorHAnsi" w:cstheme="minorBidi"/>
          <w:smallCaps w:val="0"/>
          <w:noProof/>
          <w:sz w:val="22"/>
          <w:szCs w:val="22"/>
        </w:rPr>
      </w:pPr>
      <w:ins w:id="767"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"_Toc52899157"</w:instrText>
        </w:r>
        <w:r w:rsidRPr="0089750E">
          <w:rPr>
            <w:rStyle w:val="Hyperlink"/>
            <w:noProof/>
          </w:rPr>
          <w:instrText xml:space="preserve"> </w:instrText>
        </w:r>
      </w:ins>
      <w:ins w:id="768" w:author="Tom Bergeron" w:date="2020-10-06T17:45:00Z">
        <w:r w:rsidRPr="0089750E">
          <w:rPr>
            <w:rStyle w:val="Hyperlink"/>
            <w:noProof/>
          </w:rPr>
        </w:r>
      </w:ins>
      <w:ins w:id="769" w:author="Tom Bergeron" w:date="2020-10-06T17:44:00Z">
        <w:r w:rsidRPr="0089750E">
          <w:rPr>
            <w:rStyle w:val="Hyperlink"/>
            <w:noProof/>
          </w:rPr>
          <w:fldChar w:fldCharType="separate"/>
        </w:r>
        <w:r w:rsidRPr="0089750E">
          <w:rPr>
            <w:rStyle w:val="Hyperlink"/>
            <w:noProof/>
          </w:rPr>
          <w:t>Benefits of Ranking Thermal Profile Performance</w:t>
        </w:r>
        <w:r>
          <w:rPr>
            <w:noProof/>
            <w:webHidden/>
          </w:rPr>
          <w:tab/>
        </w:r>
        <w:r>
          <w:rPr>
            <w:noProof/>
            <w:webHidden/>
          </w:rPr>
          <w:fldChar w:fldCharType="begin"/>
        </w:r>
        <w:r>
          <w:rPr>
            <w:noProof/>
            <w:webHidden/>
          </w:rPr>
          <w:instrText xml:space="preserve"> PAGEREF _Toc52899157 \h </w:instrText>
        </w:r>
      </w:ins>
      <w:ins w:id="770" w:author="Tom Bergeron" w:date="2020-10-06T17:45:00Z">
        <w:r>
          <w:rPr>
            <w:noProof/>
            <w:webHidden/>
          </w:rPr>
        </w:r>
      </w:ins>
      <w:r>
        <w:rPr>
          <w:noProof/>
          <w:webHidden/>
        </w:rPr>
        <w:fldChar w:fldCharType="separate"/>
      </w:r>
      <w:ins w:id="771" w:author="Tom Bergeron" w:date="2020-10-06T17:45:00Z">
        <w:r>
          <w:rPr>
            <w:noProof/>
            <w:webHidden/>
          </w:rPr>
          <w:t>109</w:t>
        </w:r>
      </w:ins>
      <w:ins w:id="772" w:author="Tom Bergeron" w:date="2020-10-06T17:44:00Z">
        <w:r>
          <w:rPr>
            <w:noProof/>
            <w:webHidden/>
          </w:rPr>
          <w:fldChar w:fldCharType="end"/>
        </w:r>
        <w:r w:rsidRPr="0089750E">
          <w:rPr>
            <w:rStyle w:val="Hyperlink"/>
            <w:noProof/>
          </w:rPr>
          <w:fldChar w:fldCharType="end"/>
        </w:r>
      </w:ins>
    </w:p>
    <w:p w14:paraId="7897F25C" w14:textId="252C6667" w:rsidR="009C0501" w:rsidRDefault="009C0501">
      <w:pPr>
        <w:pStyle w:val="TOC2"/>
        <w:tabs>
          <w:tab w:val="right" w:leader="dot" w:pos="8900"/>
        </w:tabs>
        <w:rPr>
          <w:ins w:id="773" w:author="Tom Bergeron" w:date="2020-10-06T17:44:00Z"/>
          <w:rFonts w:asciiTheme="minorHAnsi" w:eastAsiaTheme="minorEastAsia" w:hAnsiTheme="minorHAnsi" w:cstheme="minorBidi"/>
          <w:smallCaps w:val="0"/>
          <w:noProof/>
          <w:sz w:val="22"/>
          <w:szCs w:val="22"/>
        </w:rPr>
      </w:pPr>
      <w:ins w:id="774"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"_Toc52899158"</w:instrText>
        </w:r>
        <w:r w:rsidRPr="0089750E">
          <w:rPr>
            <w:rStyle w:val="Hyperlink"/>
            <w:noProof/>
          </w:rPr>
          <w:instrText xml:space="preserve"> </w:instrText>
        </w:r>
      </w:ins>
      <w:ins w:id="775" w:author="Tom Bergeron" w:date="2020-10-06T17:45:00Z">
        <w:r w:rsidRPr="0089750E">
          <w:rPr>
            <w:rStyle w:val="Hyperlink"/>
            <w:noProof/>
          </w:rPr>
        </w:r>
      </w:ins>
      <w:ins w:id="776" w:author="Tom Bergeron" w:date="2020-10-06T17:44:00Z">
        <w:r w:rsidRPr="0089750E">
          <w:rPr>
            <w:rStyle w:val="Hyperlink"/>
            <w:noProof/>
          </w:rPr>
          <w:fldChar w:fldCharType="separate"/>
        </w:r>
        <w:r w:rsidRPr="0089750E">
          <w:rPr>
            <w:rStyle w:val="Hyperlink"/>
            <w:noProof/>
          </w:rPr>
          <w:t>Conclusion</w:t>
        </w:r>
        <w:r>
          <w:rPr>
            <w:noProof/>
            <w:webHidden/>
          </w:rPr>
          <w:tab/>
        </w:r>
        <w:r>
          <w:rPr>
            <w:noProof/>
            <w:webHidden/>
          </w:rPr>
          <w:fldChar w:fldCharType="begin"/>
        </w:r>
        <w:r>
          <w:rPr>
            <w:noProof/>
            <w:webHidden/>
          </w:rPr>
          <w:instrText xml:space="preserve"> PAGEREF _Toc52899158 \h </w:instrText>
        </w:r>
      </w:ins>
      <w:ins w:id="777" w:author="Tom Bergeron" w:date="2020-10-06T17:45:00Z">
        <w:r>
          <w:rPr>
            <w:noProof/>
            <w:webHidden/>
          </w:rPr>
        </w:r>
      </w:ins>
      <w:r>
        <w:rPr>
          <w:noProof/>
          <w:webHidden/>
        </w:rPr>
        <w:fldChar w:fldCharType="separate"/>
      </w:r>
      <w:ins w:id="778" w:author="Tom Bergeron" w:date="2020-10-06T17:45:00Z">
        <w:r>
          <w:rPr>
            <w:noProof/>
            <w:webHidden/>
          </w:rPr>
          <w:t>109</w:t>
        </w:r>
      </w:ins>
      <w:ins w:id="779" w:author="Tom Bergeron" w:date="2020-10-06T17:44:00Z">
        <w:r>
          <w:rPr>
            <w:noProof/>
            <w:webHidden/>
          </w:rPr>
          <w:fldChar w:fldCharType="end"/>
        </w:r>
        <w:r w:rsidRPr="0089750E">
          <w:rPr>
            <w:rStyle w:val="Hyperlink"/>
            <w:noProof/>
          </w:rPr>
          <w:fldChar w:fldCharType="end"/>
        </w:r>
      </w:ins>
    </w:p>
    <w:p w14:paraId="7839B4D2" w14:textId="11D9E43F" w:rsidR="009C0501" w:rsidRDefault="009C0501">
      <w:pPr>
        <w:pStyle w:val="TOC1"/>
        <w:tabs>
          <w:tab w:val="right" w:leader="dot" w:pos="8900"/>
        </w:tabs>
        <w:rPr>
          <w:ins w:id="780" w:author="Tom Bergeron" w:date="2020-10-06T17:44:00Z"/>
          <w:rFonts w:asciiTheme="minorHAnsi" w:eastAsiaTheme="minorEastAsia" w:hAnsiTheme="minorHAnsi" w:cstheme="minorBidi"/>
          <w:b w:val="0"/>
          <w:caps w:val="0"/>
          <w:noProof/>
          <w:sz w:val="22"/>
          <w:szCs w:val="22"/>
        </w:rPr>
      </w:pPr>
      <w:ins w:id="781"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"_Toc52899159"</w:instrText>
        </w:r>
        <w:r w:rsidRPr="0089750E">
          <w:rPr>
            <w:rStyle w:val="Hyperlink"/>
            <w:noProof/>
          </w:rPr>
          <w:instrText xml:space="preserve"> </w:instrText>
        </w:r>
      </w:ins>
      <w:ins w:id="782" w:author="Tom Bergeron" w:date="2020-10-06T17:45:00Z">
        <w:r w:rsidRPr="0089750E">
          <w:rPr>
            <w:rStyle w:val="Hyperlink"/>
            <w:noProof/>
          </w:rPr>
        </w:r>
      </w:ins>
      <w:ins w:id="783" w:author="Tom Bergeron" w:date="2020-10-06T17:44:00Z">
        <w:r w:rsidRPr="0089750E">
          <w:rPr>
            <w:rStyle w:val="Hyperlink"/>
            <w:noProof/>
          </w:rPr>
          <w:fldChar w:fldCharType="separate"/>
        </w:r>
        <w:r w:rsidRPr="0089750E">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_Toc52899159 \h </w:instrText>
        </w:r>
      </w:ins>
      <w:ins w:id="784" w:author="Tom Bergeron" w:date="2020-10-06T17:45:00Z">
        <w:r>
          <w:rPr>
            <w:noProof/>
            <w:webHidden/>
          </w:rPr>
        </w:r>
      </w:ins>
      <w:r>
        <w:rPr>
          <w:noProof/>
          <w:webHidden/>
        </w:rPr>
        <w:fldChar w:fldCharType="separate"/>
      </w:r>
      <w:ins w:id="785" w:author="Tom Bergeron" w:date="2020-10-06T17:45:00Z">
        <w:r>
          <w:rPr>
            <w:noProof/>
            <w:webHidden/>
          </w:rPr>
          <w:t>110</w:t>
        </w:r>
      </w:ins>
      <w:ins w:id="786" w:author="Tom Bergeron" w:date="2020-10-06T17:44:00Z">
        <w:r>
          <w:rPr>
            <w:noProof/>
            <w:webHidden/>
          </w:rPr>
          <w:fldChar w:fldCharType="end"/>
        </w:r>
        <w:r w:rsidRPr="0089750E">
          <w:rPr>
            <w:rStyle w:val="Hyperlink"/>
            <w:noProof/>
          </w:rPr>
          <w:fldChar w:fldCharType="end"/>
        </w:r>
      </w:ins>
    </w:p>
    <w:p w14:paraId="58DAD0CD" w14:textId="7EB89EF8" w:rsidR="009C0501" w:rsidRDefault="009C0501">
      <w:pPr>
        <w:pStyle w:val="TOC2"/>
        <w:tabs>
          <w:tab w:val="right" w:leader="dot" w:pos="8900"/>
        </w:tabs>
        <w:rPr>
          <w:ins w:id="787" w:author="Tom Bergeron" w:date="2020-10-06T17:44:00Z"/>
          <w:rFonts w:asciiTheme="minorHAnsi" w:eastAsiaTheme="minorEastAsia" w:hAnsiTheme="minorHAnsi" w:cstheme="minorBidi"/>
          <w:smallCaps w:val="0"/>
          <w:noProof/>
          <w:sz w:val="22"/>
          <w:szCs w:val="22"/>
        </w:rPr>
      </w:pPr>
      <w:ins w:id="788"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"_Toc52899160"</w:instrText>
        </w:r>
        <w:r w:rsidRPr="0089750E">
          <w:rPr>
            <w:rStyle w:val="Hyperlink"/>
            <w:noProof/>
          </w:rPr>
          <w:instrText xml:space="preserve"> </w:instrText>
        </w:r>
      </w:ins>
      <w:ins w:id="789" w:author="Tom Bergeron" w:date="2020-10-06T17:45:00Z">
        <w:r w:rsidRPr="0089750E">
          <w:rPr>
            <w:rStyle w:val="Hyperlink"/>
            <w:noProof/>
          </w:rPr>
        </w:r>
      </w:ins>
      <w:ins w:id="790" w:author="Tom Bergeron" w:date="2020-10-06T17:44:00Z">
        <w:r w:rsidRPr="0089750E">
          <w:rPr>
            <w:rStyle w:val="Hyperlink"/>
            <w:noProof/>
          </w:rPr>
          <w:fldChar w:fldCharType="separate"/>
        </w:r>
        <w:r w:rsidRPr="0089750E">
          <w:rPr>
            <w:rStyle w:val="Hyperlink"/>
            <w:noProof/>
          </w:rPr>
          <w:t>For Stand-Alone Software Installations</w:t>
        </w:r>
        <w:r>
          <w:rPr>
            <w:noProof/>
            <w:webHidden/>
          </w:rPr>
          <w:tab/>
        </w:r>
        <w:r>
          <w:rPr>
            <w:noProof/>
            <w:webHidden/>
          </w:rPr>
          <w:fldChar w:fldCharType="begin"/>
        </w:r>
        <w:r>
          <w:rPr>
            <w:noProof/>
            <w:webHidden/>
          </w:rPr>
          <w:instrText xml:space="preserve"> PAGEREF _Toc52899160 \h </w:instrText>
        </w:r>
      </w:ins>
      <w:ins w:id="791" w:author="Tom Bergeron" w:date="2020-10-06T17:45:00Z">
        <w:r>
          <w:rPr>
            <w:noProof/>
            <w:webHidden/>
          </w:rPr>
        </w:r>
      </w:ins>
      <w:r>
        <w:rPr>
          <w:noProof/>
          <w:webHidden/>
        </w:rPr>
        <w:fldChar w:fldCharType="separate"/>
      </w:r>
      <w:ins w:id="792" w:author="Tom Bergeron" w:date="2020-10-06T17:45:00Z">
        <w:r>
          <w:rPr>
            <w:noProof/>
            <w:webHidden/>
          </w:rPr>
          <w:t>110</w:t>
        </w:r>
      </w:ins>
      <w:ins w:id="793" w:author="Tom Bergeron" w:date="2020-10-06T17:44:00Z">
        <w:r>
          <w:rPr>
            <w:noProof/>
            <w:webHidden/>
          </w:rPr>
          <w:fldChar w:fldCharType="end"/>
        </w:r>
        <w:r w:rsidRPr="0089750E">
          <w:rPr>
            <w:rStyle w:val="Hyperlink"/>
            <w:noProof/>
          </w:rPr>
          <w:fldChar w:fldCharType="end"/>
        </w:r>
      </w:ins>
    </w:p>
    <w:p w14:paraId="5D8933B2" w14:textId="577BB3D2" w:rsidR="009C0501" w:rsidRDefault="009C0501">
      <w:pPr>
        <w:pStyle w:val="TOC2"/>
        <w:tabs>
          <w:tab w:val="right" w:leader="dot" w:pos="8900"/>
        </w:tabs>
        <w:rPr>
          <w:ins w:id="794" w:author="Tom Bergeron" w:date="2020-10-06T17:44:00Z"/>
          <w:rFonts w:asciiTheme="minorHAnsi" w:eastAsiaTheme="minorEastAsia" w:hAnsiTheme="minorHAnsi" w:cstheme="minorBidi"/>
          <w:smallCaps w:val="0"/>
          <w:noProof/>
          <w:sz w:val="22"/>
          <w:szCs w:val="22"/>
        </w:rPr>
      </w:pPr>
      <w:ins w:id="795"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"_Toc52899161"</w:instrText>
        </w:r>
        <w:r w:rsidRPr="0089750E">
          <w:rPr>
            <w:rStyle w:val="Hyperlink"/>
            <w:noProof/>
          </w:rPr>
          <w:instrText xml:space="preserve"> </w:instrText>
        </w:r>
      </w:ins>
      <w:ins w:id="796" w:author="Tom Bergeron" w:date="2020-10-06T17:45:00Z">
        <w:r w:rsidRPr="0089750E">
          <w:rPr>
            <w:rStyle w:val="Hyperlink"/>
            <w:noProof/>
          </w:rPr>
        </w:r>
      </w:ins>
      <w:ins w:id="797" w:author="Tom Bergeron" w:date="2020-10-06T17:44:00Z">
        <w:r w:rsidRPr="0089750E">
          <w:rPr>
            <w:rStyle w:val="Hyperlink"/>
            <w:noProof/>
          </w:rPr>
          <w:fldChar w:fldCharType="separate"/>
        </w:r>
        <w:r w:rsidRPr="0089750E">
          <w:rPr>
            <w:rStyle w:val="Hyperlink"/>
            <w:noProof/>
          </w:rPr>
          <w:t>For Oven Controller Software Installations</w:t>
        </w:r>
        <w:r>
          <w:rPr>
            <w:noProof/>
            <w:webHidden/>
          </w:rPr>
          <w:tab/>
        </w:r>
        <w:r>
          <w:rPr>
            <w:noProof/>
            <w:webHidden/>
          </w:rPr>
          <w:fldChar w:fldCharType="begin"/>
        </w:r>
        <w:r>
          <w:rPr>
            <w:noProof/>
            <w:webHidden/>
          </w:rPr>
          <w:instrText xml:space="preserve"> PAGEREF _Toc52899161 \h </w:instrText>
        </w:r>
      </w:ins>
      <w:ins w:id="798" w:author="Tom Bergeron" w:date="2020-10-06T17:45:00Z">
        <w:r>
          <w:rPr>
            <w:noProof/>
            <w:webHidden/>
          </w:rPr>
        </w:r>
      </w:ins>
      <w:r>
        <w:rPr>
          <w:noProof/>
          <w:webHidden/>
        </w:rPr>
        <w:fldChar w:fldCharType="separate"/>
      </w:r>
      <w:ins w:id="799" w:author="Tom Bergeron" w:date="2020-10-06T17:45:00Z">
        <w:r>
          <w:rPr>
            <w:noProof/>
            <w:webHidden/>
          </w:rPr>
          <w:t>112</w:t>
        </w:r>
      </w:ins>
      <w:ins w:id="800" w:author="Tom Bergeron" w:date="2020-10-06T17:44:00Z">
        <w:r>
          <w:rPr>
            <w:noProof/>
            <w:webHidden/>
          </w:rPr>
          <w:fldChar w:fldCharType="end"/>
        </w:r>
        <w:r w:rsidRPr="0089750E">
          <w:rPr>
            <w:rStyle w:val="Hyperlink"/>
            <w:noProof/>
          </w:rPr>
          <w:fldChar w:fldCharType="end"/>
        </w:r>
      </w:ins>
    </w:p>
    <w:p w14:paraId="73910ABA" w14:textId="160A8F3A" w:rsidR="009C0501" w:rsidRDefault="009C0501">
      <w:pPr>
        <w:pStyle w:val="TOC1"/>
        <w:tabs>
          <w:tab w:val="right" w:leader="dot" w:pos="8900"/>
        </w:tabs>
        <w:rPr>
          <w:ins w:id="801" w:author="Tom Bergeron" w:date="2020-10-06T17:44:00Z"/>
          <w:rFonts w:asciiTheme="minorHAnsi" w:eastAsiaTheme="minorEastAsia" w:hAnsiTheme="minorHAnsi" w:cstheme="minorBidi"/>
          <w:b w:val="0"/>
          <w:caps w:val="0"/>
          <w:noProof/>
          <w:sz w:val="22"/>
          <w:szCs w:val="22"/>
        </w:rPr>
      </w:pPr>
      <w:ins w:id="802"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"_Toc52899162"</w:instrText>
        </w:r>
        <w:r w:rsidRPr="0089750E">
          <w:rPr>
            <w:rStyle w:val="Hyperlink"/>
            <w:noProof/>
          </w:rPr>
          <w:instrText xml:space="preserve"> </w:instrText>
        </w:r>
      </w:ins>
      <w:ins w:id="803" w:author="Tom Bergeron" w:date="2020-10-06T17:45:00Z">
        <w:r w:rsidRPr="0089750E">
          <w:rPr>
            <w:rStyle w:val="Hyperlink"/>
            <w:noProof/>
          </w:rPr>
        </w:r>
      </w:ins>
      <w:ins w:id="804" w:author="Tom Bergeron" w:date="2020-10-06T17:44:00Z">
        <w:r w:rsidRPr="0089750E">
          <w:rPr>
            <w:rStyle w:val="Hyperlink"/>
            <w:noProof/>
          </w:rPr>
          <w:fldChar w:fldCharType="separate"/>
        </w:r>
        <w:r w:rsidRPr="0089750E">
          <w:rPr>
            <w:rStyle w:val="Hyperlink"/>
            <w:noProof/>
          </w:rPr>
          <w:t>Appendix C: Configuration Program</w:t>
        </w:r>
        <w:r>
          <w:rPr>
            <w:noProof/>
            <w:webHidden/>
          </w:rPr>
          <w:tab/>
        </w:r>
        <w:r>
          <w:rPr>
            <w:noProof/>
            <w:webHidden/>
          </w:rPr>
          <w:fldChar w:fldCharType="begin"/>
        </w:r>
        <w:r>
          <w:rPr>
            <w:noProof/>
            <w:webHidden/>
          </w:rPr>
          <w:instrText xml:space="preserve"> PAGEREF _Toc52899162 \h </w:instrText>
        </w:r>
      </w:ins>
      <w:ins w:id="805" w:author="Tom Bergeron" w:date="2020-10-06T17:45:00Z">
        <w:r>
          <w:rPr>
            <w:noProof/>
            <w:webHidden/>
          </w:rPr>
        </w:r>
      </w:ins>
      <w:r>
        <w:rPr>
          <w:noProof/>
          <w:webHidden/>
        </w:rPr>
        <w:fldChar w:fldCharType="separate"/>
      </w:r>
      <w:ins w:id="806" w:author="Tom Bergeron" w:date="2020-10-06T17:45:00Z">
        <w:r>
          <w:rPr>
            <w:noProof/>
            <w:webHidden/>
          </w:rPr>
          <w:t>114</w:t>
        </w:r>
      </w:ins>
      <w:ins w:id="807" w:author="Tom Bergeron" w:date="2020-10-06T17:44:00Z">
        <w:r>
          <w:rPr>
            <w:noProof/>
            <w:webHidden/>
          </w:rPr>
          <w:fldChar w:fldCharType="end"/>
        </w:r>
        <w:r w:rsidRPr="0089750E">
          <w:rPr>
            <w:rStyle w:val="Hyperlink"/>
            <w:noProof/>
          </w:rPr>
          <w:fldChar w:fldCharType="end"/>
        </w:r>
      </w:ins>
    </w:p>
    <w:p w14:paraId="1E558453" w14:textId="7DED25C2" w:rsidR="009C0501" w:rsidRDefault="009C0501">
      <w:pPr>
        <w:pStyle w:val="TOC2"/>
        <w:tabs>
          <w:tab w:val="right" w:leader="dot" w:pos="8900"/>
        </w:tabs>
        <w:rPr>
          <w:ins w:id="808" w:author="Tom Bergeron" w:date="2020-10-06T17:44:00Z"/>
          <w:rFonts w:asciiTheme="minorHAnsi" w:eastAsiaTheme="minorEastAsia" w:hAnsiTheme="minorHAnsi" w:cstheme="minorBidi"/>
          <w:smallCaps w:val="0"/>
          <w:noProof/>
          <w:sz w:val="22"/>
          <w:szCs w:val="22"/>
        </w:rPr>
      </w:pPr>
      <w:ins w:id="809"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"_Toc52899163"</w:instrText>
        </w:r>
        <w:r w:rsidRPr="0089750E">
          <w:rPr>
            <w:rStyle w:val="Hyperlink"/>
            <w:noProof/>
          </w:rPr>
          <w:instrText xml:space="preserve"> </w:instrText>
        </w:r>
      </w:ins>
      <w:ins w:id="810" w:author="Tom Bergeron" w:date="2020-10-06T17:45:00Z">
        <w:r w:rsidRPr="0089750E">
          <w:rPr>
            <w:rStyle w:val="Hyperlink"/>
            <w:noProof/>
          </w:rPr>
        </w:r>
      </w:ins>
      <w:ins w:id="811" w:author="Tom Bergeron" w:date="2020-10-06T17:44:00Z">
        <w:r w:rsidRPr="0089750E">
          <w:rPr>
            <w:rStyle w:val="Hyperlink"/>
            <w:noProof/>
          </w:rPr>
          <w:fldChar w:fldCharType="separate"/>
        </w:r>
        <w:r w:rsidRPr="0089750E">
          <w:rPr>
            <w:rStyle w:val="Hyperlink"/>
            <w:noProof/>
          </w:rPr>
          <w:t>User Settings Tab</w:t>
        </w:r>
        <w:r>
          <w:rPr>
            <w:noProof/>
            <w:webHidden/>
          </w:rPr>
          <w:tab/>
        </w:r>
        <w:r>
          <w:rPr>
            <w:noProof/>
            <w:webHidden/>
          </w:rPr>
          <w:fldChar w:fldCharType="begin"/>
        </w:r>
        <w:r>
          <w:rPr>
            <w:noProof/>
            <w:webHidden/>
          </w:rPr>
          <w:instrText xml:space="preserve"> PAGEREF _Toc52899163 \h </w:instrText>
        </w:r>
      </w:ins>
      <w:ins w:id="812" w:author="Tom Bergeron" w:date="2020-10-06T17:45:00Z">
        <w:r>
          <w:rPr>
            <w:noProof/>
            <w:webHidden/>
          </w:rPr>
        </w:r>
      </w:ins>
      <w:r>
        <w:rPr>
          <w:noProof/>
          <w:webHidden/>
        </w:rPr>
        <w:fldChar w:fldCharType="separate"/>
      </w:r>
      <w:ins w:id="813" w:author="Tom Bergeron" w:date="2020-10-06T17:45:00Z">
        <w:r>
          <w:rPr>
            <w:noProof/>
            <w:webHidden/>
          </w:rPr>
          <w:t>114</w:t>
        </w:r>
      </w:ins>
      <w:ins w:id="814" w:author="Tom Bergeron" w:date="2020-10-06T17:44:00Z">
        <w:r>
          <w:rPr>
            <w:noProof/>
            <w:webHidden/>
          </w:rPr>
          <w:fldChar w:fldCharType="end"/>
        </w:r>
        <w:r w:rsidRPr="0089750E">
          <w:rPr>
            <w:rStyle w:val="Hyperlink"/>
            <w:noProof/>
          </w:rPr>
          <w:fldChar w:fldCharType="end"/>
        </w:r>
      </w:ins>
    </w:p>
    <w:p w14:paraId="51C21647" w14:textId="77FDBB83" w:rsidR="009C0501" w:rsidRDefault="009C0501">
      <w:pPr>
        <w:pStyle w:val="TOC3"/>
        <w:tabs>
          <w:tab w:val="right" w:leader="dot" w:pos="8900"/>
        </w:tabs>
        <w:rPr>
          <w:ins w:id="815" w:author="Tom Bergeron" w:date="2020-10-06T17:44:00Z"/>
          <w:rFonts w:asciiTheme="minorHAnsi" w:eastAsiaTheme="minorEastAsia" w:hAnsiTheme="minorHAnsi" w:cstheme="minorBidi"/>
          <w:smallCaps w:val="0"/>
          <w:noProof/>
          <w:sz w:val="22"/>
          <w:szCs w:val="22"/>
        </w:rPr>
      </w:pPr>
      <w:ins w:id="816"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"_Toc52899164"</w:instrText>
        </w:r>
        <w:r w:rsidRPr="0089750E">
          <w:rPr>
            <w:rStyle w:val="Hyperlink"/>
            <w:noProof/>
          </w:rPr>
          <w:instrText xml:space="preserve"> </w:instrText>
        </w:r>
      </w:ins>
      <w:ins w:id="817" w:author="Tom Bergeron" w:date="2020-10-06T17:45:00Z">
        <w:r w:rsidRPr="0089750E">
          <w:rPr>
            <w:rStyle w:val="Hyperlink"/>
            <w:noProof/>
          </w:rPr>
        </w:r>
      </w:ins>
      <w:ins w:id="818" w:author="Tom Bergeron" w:date="2020-10-06T17:44:00Z">
        <w:r w:rsidRPr="0089750E">
          <w:rPr>
            <w:rStyle w:val="Hyperlink"/>
            <w:noProof/>
          </w:rPr>
          <w:fldChar w:fldCharType="separate"/>
        </w:r>
        <w:r w:rsidRPr="0089750E">
          <w:rPr>
            <w:rStyle w:val="Hyperlink"/>
            <w:noProof/>
          </w:rPr>
          <w:t>Use Baseline Profile Expiration</w:t>
        </w:r>
        <w:r>
          <w:rPr>
            <w:noProof/>
            <w:webHidden/>
          </w:rPr>
          <w:tab/>
        </w:r>
        <w:r>
          <w:rPr>
            <w:noProof/>
            <w:webHidden/>
          </w:rPr>
          <w:fldChar w:fldCharType="begin"/>
        </w:r>
        <w:r>
          <w:rPr>
            <w:noProof/>
            <w:webHidden/>
          </w:rPr>
          <w:instrText xml:space="preserve"> PAGEREF _Toc52899164 \h </w:instrText>
        </w:r>
      </w:ins>
      <w:ins w:id="819" w:author="Tom Bergeron" w:date="2020-10-06T17:45:00Z">
        <w:r>
          <w:rPr>
            <w:noProof/>
            <w:webHidden/>
          </w:rPr>
        </w:r>
      </w:ins>
      <w:r>
        <w:rPr>
          <w:noProof/>
          <w:webHidden/>
        </w:rPr>
        <w:fldChar w:fldCharType="separate"/>
      </w:r>
      <w:ins w:id="820" w:author="Tom Bergeron" w:date="2020-10-06T17:45:00Z">
        <w:r>
          <w:rPr>
            <w:noProof/>
            <w:webHidden/>
          </w:rPr>
          <w:t>115</w:t>
        </w:r>
      </w:ins>
      <w:ins w:id="821" w:author="Tom Bergeron" w:date="2020-10-06T17:44:00Z">
        <w:r>
          <w:rPr>
            <w:noProof/>
            <w:webHidden/>
          </w:rPr>
          <w:fldChar w:fldCharType="end"/>
        </w:r>
        <w:r w:rsidRPr="0089750E">
          <w:rPr>
            <w:rStyle w:val="Hyperlink"/>
            <w:noProof/>
          </w:rPr>
          <w:fldChar w:fldCharType="end"/>
        </w:r>
      </w:ins>
    </w:p>
    <w:p w14:paraId="1DDD8F7E" w14:textId="459B0713" w:rsidR="009C0501" w:rsidRDefault="009C0501">
      <w:pPr>
        <w:pStyle w:val="TOC2"/>
        <w:tabs>
          <w:tab w:val="right" w:leader="dot" w:pos="8900"/>
        </w:tabs>
        <w:rPr>
          <w:ins w:id="822" w:author="Tom Bergeron" w:date="2020-10-06T17:44:00Z"/>
          <w:rFonts w:asciiTheme="minorHAnsi" w:eastAsiaTheme="minorEastAsia" w:hAnsiTheme="minorHAnsi" w:cstheme="minorBidi"/>
          <w:smallCaps w:val="0"/>
          <w:noProof/>
          <w:sz w:val="22"/>
          <w:szCs w:val="22"/>
        </w:rPr>
      </w:pPr>
      <w:ins w:id="823"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"_Toc52899165"</w:instrText>
        </w:r>
        <w:r w:rsidRPr="0089750E">
          <w:rPr>
            <w:rStyle w:val="Hyperlink"/>
            <w:noProof/>
          </w:rPr>
          <w:instrText xml:space="preserve"> </w:instrText>
        </w:r>
      </w:ins>
      <w:ins w:id="824" w:author="Tom Bergeron" w:date="2020-10-06T17:45:00Z">
        <w:r w:rsidRPr="0089750E">
          <w:rPr>
            <w:rStyle w:val="Hyperlink"/>
            <w:noProof/>
          </w:rPr>
        </w:r>
      </w:ins>
      <w:ins w:id="825" w:author="Tom Bergeron" w:date="2020-10-06T17:44:00Z">
        <w:r w:rsidRPr="0089750E">
          <w:rPr>
            <w:rStyle w:val="Hyperlink"/>
            <w:noProof/>
          </w:rPr>
          <w:fldChar w:fldCharType="separate"/>
        </w:r>
        <w:r w:rsidRPr="0089750E">
          <w:rPr>
            <w:rStyle w:val="Hyperlink"/>
            <w:noProof/>
          </w:rPr>
          <w:t>Shifting Tab</w:t>
        </w:r>
        <w:r>
          <w:rPr>
            <w:noProof/>
            <w:webHidden/>
          </w:rPr>
          <w:tab/>
        </w:r>
        <w:r>
          <w:rPr>
            <w:noProof/>
            <w:webHidden/>
          </w:rPr>
          <w:fldChar w:fldCharType="begin"/>
        </w:r>
        <w:r>
          <w:rPr>
            <w:noProof/>
            <w:webHidden/>
          </w:rPr>
          <w:instrText xml:space="preserve"> PAGEREF _Toc52899165 \h </w:instrText>
        </w:r>
      </w:ins>
      <w:ins w:id="826" w:author="Tom Bergeron" w:date="2020-10-06T17:45:00Z">
        <w:r>
          <w:rPr>
            <w:noProof/>
            <w:webHidden/>
          </w:rPr>
        </w:r>
      </w:ins>
      <w:r>
        <w:rPr>
          <w:noProof/>
          <w:webHidden/>
        </w:rPr>
        <w:fldChar w:fldCharType="separate"/>
      </w:r>
      <w:ins w:id="827" w:author="Tom Bergeron" w:date="2020-10-06T17:45:00Z">
        <w:r>
          <w:rPr>
            <w:noProof/>
            <w:webHidden/>
          </w:rPr>
          <w:t>116</w:t>
        </w:r>
      </w:ins>
      <w:ins w:id="828" w:author="Tom Bergeron" w:date="2020-10-06T17:44:00Z">
        <w:r>
          <w:rPr>
            <w:noProof/>
            <w:webHidden/>
          </w:rPr>
          <w:fldChar w:fldCharType="end"/>
        </w:r>
        <w:r w:rsidRPr="0089750E">
          <w:rPr>
            <w:rStyle w:val="Hyperlink"/>
            <w:noProof/>
          </w:rPr>
          <w:fldChar w:fldCharType="end"/>
        </w:r>
      </w:ins>
    </w:p>
    <w:p w14:paraId="57D68540" w14:textId="36BA2813" w:rsidR="009C0501" w:rsidRDefault="009C0501">
      <w:pPr>
        <w:pStyle w:val="TOC2"/>
        <w:tabs>
          <w:tab w:val="right" w:leader="dot" w:pos="8900"/>
        </w:tabs>
        <w:rPr>
          <w:ins w:id="829" w:author="Tom Bergeron" w:date="2020-10-06T17:44:00Z"/>
          <w:rFonts w:asciiTheme="minorHAnsi" w:eastAsiaTheme="minorEastAsia" w:hAnsiTheme="minorHAnsi" w:cstheme="minorBidi"/>
          <w:smallCaps w:val="0"/>
          <w:noProof/>
          <w:sz w:val="22"/>
          <w:szCs w:val="22"/>
        </w:rPr>
      </w:pPr>
      <w:ins w:id="830"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"_Toc52899166"</w:instrText>
        </w:r>
        <w:r w:rsidRPr="0089750E">
          <w:rPr>
            <w:rStyle w:val="Hyperlink"/>
            <w:noProof/>
          </w:rPr>
          <w:instrText xml:space="preserve"> </w:instrText>
        </w:r>
      </w:ins>
      <w:ins w:id="831" w:author="Tom Bergeron" w:date="2020-10-06T17:45:00Z">
        <w:r w:rsidRPr="0089750E">
          <w:rPr>
            <w:rStyle w:val="Hyperlink"/>
            <w:noProof/>
          </w:rPr>
        </w:r>
      </w:ins>
      <w:ins w:id="832" w:author="Tom Bergeron" w:date="2020-10-06T17:44:00Z">
        <w:r w:rsidRPr="0089750E">
          <w:rPr>
            <w:rStyle w:val="Hyperlink"/>
            <w:noProof/>
          </w:rPr>
          <w:fldChar w:fldCharType="separate"/>
        </w:r>
        <w:r w:rsidRPr="0089750E">
          <w:rPr>
            <w:rStyle w:val="Hyperlink"/>
            <w:noProof/>
          </w:rPr>
          <w:t>Decimal Tab</w:t>
        </w:r>
        <w:r>
          <w:rPr>
            <w:noProof/>
            <w:webHidden/>
          </w:rPr>
          <w:tab/>
        </w:r>
        <w:r>
          <w:rPr>
            <w:noProof/>
            <w:webHidden/>
          </w:rPr>
          <w:fldChar w:fldCharType="begin"/>
        </w:r>
        <w:r>
          <w:rPr>
            <w:noProof/>
            <w:webHidden/>
          </w:rPr>
          <w:instrText xml:space="preserve"> PAGEREF _Toc52899166 \h </w:instrText>
        </w:r>
      </w:ins>
      <w:ins w:id="833" w:author="Tom Bergeron" w:date="2020-10-06T17:45:00Z">
        <w:r>
          <w:rPr>
            <w:noProof/>
            <w:webHidden/>
          </w:rPr>
        </w:r>
      </w:ins>
      <w:r>
        <w:rPr>
          <w:noProof/>
          <w:webHidden/>
        </w:rPr>
        <w:fldChar w:fldCharType="separate"/>
      </w:r>
      <w:ins w:id="834" w:author="Tom Bergeron" w:date="2020-10-06T17:45:00Z">
        <w:r>
          <w:rPr>
            <w:noProof/>
            <w:webHidden/>
          </w:rPr>
          <w:t>116</w:t>
        </w:r>
      </w:ins>
      <w:ins w:id="835" w:author="Tom Bergeron" w:date="2020-10-06T17:44:00Z">
        <w:r>
          <w:rPr>
            <w:noProof/>
            <w:webHidden/>
          </w:rPr>
          <w:fldChar w:fldCharType="end"/>
        </w:r>
        <w:r w:rsidRPr="0089750E">
          <w:rPr>
            <w:rStyle w:val="Hyperlink"/>
            <w:noProof/>
          </w:rPr>
          <w:fldChar w:fldCharType="end"/>
        </w:r>
      </w:ins>
    </w:p>
    <w:p w14:paraId="5BC2D618" w14:textId="31CA0356" w:rsidR="009C0501" w:rsidRDefault="009C0501">
      <w:pPr>
        <w:pStyle w:val="TOC2"/>
        <w:tabs>
          <w:tab w:val="right" w:leader="dot" w:pos="8900"/>
        </w:tabs>
        <w:rPr>
          <w:ins w:id="836" w:author="Tom Bergeron" w:date="2020-10-06T17:44:00Z"/>
          <w:rFonts w:asciiTheme="minorHAnsi" w:eastAsiaTheme="minorEastAsia" w:hAnsiTheme="minorHAnsi" w:cstheme="minorBidi"/>
          <w:smallCaps w:val="0"/>
          <w:noProof/>
          <w:sz w:val="22"/>
          <w:szCs w:val="22"/>
        </w:rPr>
      </w:pPr>
      <w:ins w:id="837"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"_Toc52899167"</w:instrText>
        </w:r>
        <w:r w:rsidRPr="0089750E">
          <w:rPr>
            <w:rStyle w:val="Hyperlink"/>
            <w:noProof/>
          </w:rPr>
          <w:instrText xml:space="preserve"> </w:instrText>
        </w:r>
      </w:ins>
      <w:ins w:id="838" w:author="Tom Bergeron" w:date="2020-10-06T17:45:00Z">
        <w:r w:rsidRPr="0089750E">
          <w:rPr>
            <w:rStyle w:val="Hyperlink"/>
            <w:noProof/>
          </w:rPr>
        </w:r>
      </w:ins>
      <w:ins w:id="839" w:author="Tom Bergeron" w:date="2020-10-06T17:44:00Z">
        <w:r w:rsidRPr="0089750E">
          <w:rPr>
            <w:rStyle w:val="Hyperlink"/>
            <w:noProof/>
          </w:rPr>
          <w:fldChar w:fldCharType="separate"/>
        </w:r>
        <w:r w:rsidRPr="0089750E">
          <w:rPr>
            <w:rStyle w:val="Hyperlink"/>
            <w:noProof/>
          </w:rPr>
          <w:t>Hardware Tab</w:t>
        </w:r>
        <w:r>
          <w:rPr>
            <w:noProof/>
            <w:webHidden/>
          </w:rPr>
          <w:tab/>
        </w:r>
        <w:r>
          <w:rPr>
            <w:noProof/>
            <w:webHidden/>
          </w:rPr>
          <w:fldChar w:fldCharType="begin"/>
        </w:r>
        <w:r>
          <w:rPr>
            <w:noProof/>
            <w:webHidden/>
          </w:rPr>
          <w:instrText xml:space="preserve"> PAGEREF _Toc52899167 \h </w:instrText>
        </w:r>
      </w:ins>
      <w:ins w:id="840" w:author="Tom Bergeron" w:date="2020-10-06T17:45:00Z">
        <w:r>
          <w:rPr>
            <w:noProof/>
            <w:webHidden/>
          </w:rPr>
        </w:r>
      </w:ins>
      <w:r>
        <w:rPr>
          <w:noProof/>
          <w:webHidden/>
        </w:rPr>
        <w:fldChar w:fldCharType="separate"/>
      </w:r>
      <w:ins w:id="841" w:author="Tom Bergeron" w:date="2020-10-06T17:45:00Z">
        <w:r>
          <w:rPr>
            <w:noProof/>
            <w:webHidden/>
          </w:rPr>
          <w:t>116</w:t>
        </w:r>
      </w:ins>
      <w:ins w:id="842" w:author="Tom Bergeron" w:date="2020-10-06T17:44:00Z">
        <w:r>
          <w:rPr>
            <w:noProof/>
            <w:webHidden/>
          </w:rPr>
          <w:fldChar w:fldCharType="end"/>
        </w:r>
        <w:r w:rsidRPr="0089750E">
          <w:rPr>
            <w:rStyle w:val="Hyperlink"/>
            <w:noProof/>
          </w:rPr>
          <w:fldChar w:fldCharType="end"/>
        </w:r>
      </w:ins>
    </w:p>
    <w:p w14:paraId="5C9C3B7F" w14:textId="633690D9" w:rsidR="009C0501" w:rsidRDefault="009C0501">
      <w:pPr>
        <w:pStyle w:val="TOC2"/>
        <w:tabs>
          <w:tab w:val="right" w:leader="dot" w:pos="8900"/>
        </w:tabs>
        <w:rPr>
          <w:ins w:id="843" w:author="Tom Bergeron" w:date="2020-10-06T17:44:00Z"/>
          <w:rFonts w:asciiTheme="minorHAnsi" w:eastAsiaTheme="minorEastAsia" w:hAnsiTheme="minorHAnsi" w:cstheme="minorBidi"/>
          <w:smallCaps w:val="0"/>
          <w:noProof/>
          <w:sz w:val="22"/>
          <w:szCs w:val="22"/>
        </w:rPr>
      </w:pPr>
      <w:ins w:id="844"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"_Toc52899168"</w:instrText>
        </w:r>
        <w:r w:rsidRPr="0089750E">
          <w:rPr>
            <w:rStyle w:val="Hyperlink"/>
            <w:noProof/>
          </w:rPr>
          <w:instrText xml:space="preserve"> </w:instrText>
        </w:r>
      </w:ins>
      <w:ins w:id="845" w:author="Tom Bergeron" w:date="2020-10-06T17:45:00Z">
        <w:r w:rsidRPr="0089750E">
          <w:rPr>
            <w:rStyle w:val="Hyperlink"/>
            <w:noProof/>
          </w:rPr>
        </w:r>
      </w:ins>
      <w:ins w:id="846" w:author="Tom Bergeron" w:date="2020-10-06T17:44:00Z">
        <w:r w:rsidRPr="0089750E">
          <w:rPr>
            <w:rStyle w:val="Hyperlink"/>
            <w:noProof/>
          </w:rPr>
          <w:fldChar w:fldCharType="separate"/>
        </w:r>
        <w:r w:rsidRPr="0089750E">
          <w:rPr>
            <w:rStyle w:val="Hyperlink"/>
            <w:noProof/>
          </w:rPr>
          <w:t>Message Config Tab</w:t>
        </w:r>
        <w:r>
          <w:rPr>
            <w:noProof/>
            <w:webHidden/>
          </w:rPr>
          <w:tab/>
        </w:r>
        <w:r>
          <w:rPr>
            <w:noProof/>
            <w:webHidden/>
          </w:rPr>
          <w:fldChar w:fldCharType="begin"/>
        </w:r>
        <w:r>
          <w:rPr>
            <w:noProof/>
            <w:webHidden/>
          </w:rPr>
          <w:instrText xml:space="preserve"> PAGEREF _Toc52899168 \h </w:instrText>
        </w:r>
      </w:ins>
      <w:ins w:id="847" w:author="Tom Bergeron" w:date="2020-10-06T17:45:00Z">
        <w:r>
          <w:rPr>
            <w:noProof/>
            <w:webHidden/>
          </w:rPr>
        </w:r>
      </w:ins>
      <w:r>
        <w:rPr>
          <w:noProof/>
          <w:webHidden/>
        </w:rPr>
        <w:fldChar w:fldCharType="separate"/>
      </w:r>
      <w:ins w:id="848" w:author="Tom Bergeron" w:date="2020-10-06T17:45:00Z">
        <w:r>
          <w:rPr>
            <w:noProof/>
            <w:webHidden/>
          </w:rPr>
          <w:t>116</w:t>
        </w:r>
      </w:ins>
      <w:ins w:id="849" w:author="Tom Bergeron" w:date="2020-10-06T17:44:00Z">
        <w:r>
          <w:rPr>
            <w:noProof/>
            <w:webHidden/>
          </w:rPr>
          <w:fldChar w:fldCharType="end"/>
        </w:r>
        <w:r w:rsidRPr="0089750E">
          <w:rPr>
            <w:rStyle w:val="Hyperlink"/>
            <w:noProof/>
          </w:rPr>
          <w:fldChar w:fldCharType="end"/>
        </w:r>
      </w:ins>
    </w:p>
    <w:p w14:paraId="70A35CBD" w14:textId="41B2026E" w:rsidR="009C0501" w:rsidRDefault="009C0501">
      <w:pPr>
        <w:pStyle w:val="TOC2"/>
        <w:tabs>
          <w:tab w:val="right" w:leader="dot" w:pos="8900"/>
        </w:tabs>
        <w:rPr>
          <w:ins w:id="850" w:author="Tom Bergeron" w:date="2020-10-06T17:44:00Z"/>
          <w:rFonts w:asciiTheme="minorHAnsi" w:eastAsiaTheme="minorEastAsia" w:hAnsiTheme="minorHAnsi" w:cstheme="minorBidi"/>
          <w:smallCaps w:val="0"/>
          <w:noProof/>
          <w:sz w:val="22"/>
          <w:szCs w:val="22"/>
        </w:rPr>
      </w:pPr>
      <w:ins w:id="851"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"_Toc52899169"</w:instrText>
        </w:r>
        <w:r w:rsidRPr="0089750E">
          <w:rPr>
            <w:rStyle w:val="Hyperlink"/>
            <w:noProof/>
          </w:rPr>
          <w:instrText xml:space="preserve"> </w:instrText>
        </w:r>
      </w:ins>
      <w:ins w:id="852" w:author="Tom Bergeron" w:date="2020-10-06T17:45:00Z">
        <w:r w:rsidRPr="0089750E">
          <w:rPr>
            <w:rStyle w:val="Hyperlink"/>
            <w:noProof/>
          </w:rPr>
        </w:r>
      </w:ins>
      <w:ins w:id="853" w:author="Tom Bergeron" w:date="2020-10-06T17:44:00Z">
        <w:r w:rsidRPr="0089750E">
          <w:rPr>
            <w:rStyle w:val="Hyperlink"/>
            <w:noProof/>
          </w:rPr>
          <w:fldChar w:fldCharType="separate"/>
        </w:r>
        <w:r w:rsidRPr="0089750E">
          <w:rPr>
            <w:rStyle w:val="Hyperlink"/>
            <w:noProof/>
          </w:rPr>
          <w:t>Password Control – Multi User</w:t>
        </w:r>
        <w:r>
          <w:rPr>
            <w:noProof/>
            <w:webHidden/>
          </w:rPr>
          <w:tab/>
        </w:r>
        <w:r>
          <w:rPr>
            <w:noProof/>
            <w:webHidden/>
          </w:rPr>
          <w:fldChar w:fldCharType="begin"/>
        </w:r>
        <w:r>
          <w:rPr>
            <w:noProof/>
            <w:webHidden/>
          </w:rPr>
          <w:instrText xml:space="preserve"> PAGEREF _Toc52899169 \h </w:instrText>
        </w:r>
      </w:ins>
      <w:ins w:id="854" w:author="Tom Bergeron" w:date="2020-10-06T17:45:00Z">
        <w:r>
          <w:rPr>
            <w:noProof/>
            <w:webHidden/>
          </w:rPr>
        </w:r>
      </w:ins>
      <w:r>
        <w:rPr>
          <w:noProof/>
          <w:webHidden/>
        </w:rPr>
        <w:fldChar w:fldCharType="separate"/>
      </w:r>
      <w:ins w:id="855" w:author="Tom Bergeron" w:date="2020-10-06T17:45:00Z">
        <w:r>
          <w:rPr>
            <w:noProof/>
            <w:webHidden/>
          </w:rPr>
          <w:t>117</w:t>
        </w:r>
      </w:ins>
      <w:ins w:id="856" w:author="Tom Bergeron" w:date="2020-10-06T17:44:00Z">
        <w:r>
          <w:rPr>
            <w:noProof/>
            <w:webHidden/>
          </w:rPr>
          <w:fldChar w:fldCharType="end"/>
        </w:r>
        <w:r w:rsidRPr="0089750E">
          <w:rPr>
            <w:rStyle w:val="Hyperlink"/>
            <w:noProof/>
          </w:rPr>
          <w:fldChar w:fldCharType="end"/>
        </w:r>
      </w:ins>
    </w:p>
    <w:p w14:paraId="4629A430" w14:textId="7E9693A4" w:rsidR="009C0501" w:rsidRDefault="009C0501">
      <w:pPr>
        <w:pStyle w:val="TOC3"/>
        <w:tabs>
          <w:tab w:val="right" w:leader="dot" w:pos="8900"/>
        </w:tabs>
        <w:rPr>
          <w:ins w:id="857" w:author="Tom Bergeron" w:date="2020-10-06T17:44:00Z"/>
          <w:rFonts w:asciiTheme="minorHAnsi" w:eastAsiaTheme="minorEastAsia" w:hAnsiTheme="minorHAnsi" w:cstheme="minorBidi"/>
          <w:smallCaps w:val="0"/>
          <w:noProof/>
          <w:sz w:val="22"/>
          <w:szCs w:val="22"/>
        </w:rPr>
      </w:pPr>
      <w:ins w:id="858"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"_Toc52899170"</w:instrText>
        </w:r>
        <w:r w:rsidRPr="0089750E">
          <w:rPr>
            <w:rStyle w:val="Hyperlink"/>
            <w:noProof/>
          </w:rPr>
          <w:instrText xml:space="preserve"> </w:instrText>
        </w:r>
      </w:ins>
      <w:ins w:id="859" w:author="Tom Bergeron" w:date="2020-10-06T17:45:00Z">
        <w:r w:rsidRPr="0089750E">
          <w:rPr>
            <w:rStyle w:val="Hyperlink"/>
            <w:noProof/>
          </w:rPr>
        </w:r>
      </w:ins>
      <w:ins w:id="860" w:author="Tom Bergeron" w:date="2020-10-06T17:44:00Z">
        <w:r w:rsidRPr="0089750E">
          <w:rPr>
            <w:rStyle w:val="Hyperlink"/>
            <w:noProof/>
          </w:rPr>
          <w:fldChar w:fldCharType="separate"/>
        </w:r>
        <w:r w:rsidRPr="0089750E">
          <w:rPr>
            <w:rStyle w:val="Hyperlink"/>
            <w:noProof/>
          </w:rPr>
          <w:t>Access to the Password Control Tab</w:t>
        </w:r>
        <w:r>
          <w:rPr>
            <w:noProof/>
            <w:webHidden/>
          </w:rPr>
          <w:tab/>
        </w:r>
        <w:r>
          <w:rPr>
            <w:noProof/>
            <w:webHidden/>
          </w:rPr>
          <w:fldChar w:fldCharType="begin"/>
        </w:r>
        <w:r>
          <w:rPr>
            <w:noProof/>
            <w:webHidden/>
          </w:rPr>
          <w:instrText xml:space="preserve"> PAGEREF _Toc52899170 \h </w:instrText>
        </w:r>
      </w:ins>
      <w:ins w:id="861" w:author="Tom Bergeron" w:date="2020-10-06T17:45:00Z">
        <w:r>
          <w:rPr>
            <w:noProof/>
            <w:webHidden/>
          </w:rPr>
        </w:r>
      </w:ins>
      <w:r>
        <w:rPr>
          <w:noProof/>
          <w:webHidden/>
        </w:rPr>
        <w:fldChar w:fldCharType="separate"/>
      </w:r>
      <w:ins w:id="862" w:author="Tom Bergeron" w:date="2020-10-06T17:45:00Z">
        <w:r>
          <w:rPr>
            <w:noProof/>
            <w:webHidden/>
          </w:rPr>
          <w:t>117</w:t>
        </w:r>
      </w:ins>
      <w:ins w:id="863" w:author="Tom Bergeron" w:date="2020-10-06T17:44:00Z">
        <w:r>
          <w:rPr>
            <w:noProof/>
            <w:webHidden/>
          </w:rPr>
          <w:fldChar w:fldCharType="end"/>
        </w:r>
        <w:r w:rsidRPr="0089750E">
          <w:rPr>
            <w:rStyle w:val="Hyperlink"/>
            <w:noProof/>
          </w:rPr>
          <w:fldChar w:fldCharType="end"/>
        </w:r>
      </w:ins>
    </w:p>
    <w:p w14:paraId="468CA412" w14:textId="0B701533" w:rsidR="009C0501" w:rsidRDefault="009C0501">
      <w:pPr>
        <w:pStyle w:val="TOC3"/>
        <w:tabs>
          <w:tab w:val="right" w:leader="dot" w:pos="8900"/>
        </w:tabs>
        <w:rPr>
          <w:ins w:id="864" w:author="Tom Bergeron" w:date="2020-10-06T17:44:00Z"/>
          <w:rFonts w:asciiTheme="minorHAnsi" w:eastAsiaTheme="minorEastAsia" w:hAnsiTheme="minorHAnsi" w:cstheme="minorBidi"/>
          <w:smallCaps w:val="0"/>
          <w:noProof/>
          <w:sz w:val="22"/>
          <w:szCs w:val="22"/>
        </w:rPr>
      </w:pPr>
      <w:ins w:id="865"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"_Toc52899171"</w:instrText>
        </w:r>
        <w:r w:rsidRPr="0089750E">
          <w:rPr>
            <w:rStyle w:val="Hyperlink"/>
            <w:noProof/>
          </w:rPr>
          <w:instrText xml:space="preserve"> </w:instrText>
        </w:r>
      </w:ins>
      <w:ins w:id="866" w:author="Tom Bergeron" w:date="2020-10-06T17:45:00Z">
        <w:r w:rsidRPr="0089750E">
          <w:rPr>
            <w:rStyle w:val="Hyperlink"/>
            <w:noProof/>
          </w:rPr>
        </w:r>
      </w:ins>
      <w:ins w:id="867" w:author="Tom Bergeron" w:date="2020-10-06T17:44:00Z">
        <w:r w:rsidRPr="0089750E">
          <w:rPr>
            <w:rStyle w:val="Hyperlink"/>
            <w:noProof/>
          </w:rPr>
          <w:fldChar w:fldCharType="separate"/>
        </w:r>
        <w:r w:rsidRPr="0089750E">
          <w:rPr>
            <w:rStyle w:val="Hyperlink"/>
            <w:noProof/>
          </w:rPr>
          <w:t>Multi User Control</w:t>
        </w:r>
        <w:r>
          <w:rPr>
            <w:noProof/>
            <w:webHidden/>
          </w:rPr>
          <w:tab/>
        </w:r>
        <w:r>
          <w:rPr>
            <w:noProof/>
            <w:webHidden/>
          </w:rPr>
          <w:fldChar w:fldCharType="begin"/>
        </w:r>
        <w:r>
          <w:rPr>
            <w:noProof/>
            <w:webHidden/>
          </w:rPr>
          <w:instrText xml:space="preserve"> PAGEREF _Toc52899171 \h </w:instrText>
        </w:r>
      </w:ins>
      <w:ins w:id="868" w:author="Tom Bergeron" w:date="2020-10-06T17:45:00Z">
        <w:r>
          <w:rPr>
            <w:noProof/>
            <w:webHidden/>
          </w:rPr>
        </w:r>
      </w:ins>
      <w:r>
        <w:rPr>
          <w:noProof/>
          <w:webHidden/>
        </w:rPr>
        <w:fldChar w:fldCharType="separate"/>
      </w:r>
      <w:ins w:id="869" w:author="Tom Bergeron" w:date="2020-10-06T17:45:00Z">
        <w:r>
          <w:rPr>
            <w:noProof/>
            <w:webHidden/>
          </w:rPr>
          <w:t>118</w:t>
        </w:r>
      </w:ins>
      <w:ins w:id="870" w:author="Tom Bergeron" w:date="2020-10-06T17:44:00Z">
        <w:r>
          <w:rPr>
            <w:noProof/>
            <w:webHidden/>
          </w:rPr>
          <w:fldChar w:fldCharType="end"/>
        </w:r>
        <w:r w:rsidRPr="0089750E">
          <w:rPr>
            <w:rStyle w:val="Hyperlink"/>
            <w:noProof/>
          </w:rPr>
          <w:fldChar w:fldCharType="end"/>
        </w:r>
      </w:ins>
    </w:p>
    <w:p w14:paraId="1C7F3031" w14:textId="4C4A95A7" w:rsidR="009C0501" w:rsidRDefault="009C0501">
      <w:pPr>
        <w:pStyle w:val="TOC3"/>
        <w:tabs>
          <w:tab w:val="right" w:leader="dot" w:pos="8900"/>
        </w:tabs>
        <w:rPr>
          <w:ins w:id="871" w:author="Tom Bergeron" w:date="2020-10-06T17:44:00Z"/>
          <w:rFonts w:asciiTheme="minorHAnsi" w:eastAsiaTheme="minorEastAsia" w:hAnsiTheme="minorHAnsi" w:cstheme="minorBidi"/>
          <w:smallCaps w:val="0"/>
          <w:noProof/>
          <w:sz w:val="22"/>
          <w:szCs w:val="22"/>
        </w:rPr>
      </w:pPr>
      <w:ins w:id="872"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"_Toc52899172"</w:instrText>
        </w:r>
        <w:r w:rsidRPr="0089750E">
          <w:rPr>
            <w:rStyle w:val="Hyperlink"/>
            <w:noProof/>
          </w:rPr>
          <w:instrText xml:space="preserve"> </w:instrText>
        </w:r>
      </w:ins>
      <w:ins w:id="873" w:author="Tom Bergeron" w:date="2020-10-06T17:45:00Z">
        <w:r w:rsidRPr="0089750E">
          <w:rPr>
            <w:rStyle w:val="Hyperlink"/>
            <w:noProof/>
          </w:rPr>
        </w:r>
      </w:ins>
      <w:ins w:id="874" w:author="Tom Bergeron" w:date="2020-10-06T17:44:00Z">
        <w:r w:rsidRPr="0089750E">
          <w:rPr>
            <w:rStyle w:val="Hyperlink"/>
            <w:noProof/>
          </w:rPr>
          <w:fldChar w:fldCharType="separate"/>
        </w:r>
        <w:r w:rsidRPr="0089750E">
          <w:rPr>
            <w:rStyle w:val="Hyperlink"/>
            <w:noProof/>
          </w:rPr>
          <w:t>Password Control Tab</w:t>
        </w:r>
        <w:r>
          <w:rPr>
            <w:noProof/>
            <w:webHidden/>
          </w:rPr>
          <w:tab/>
        </w:r>
        <w:r>
          <w:rPr>
            <w:noProof/>
            <w:webHidden/>
          </w:rPr>
          <w:fldChar w:fldCharType="begin"/>
        </w:r>
        <w:r>
          <w:rPr>
            <w:noProof/>
            <w:webHidden/>
          </w:rPr>
          <w:instrText xml:space="preserve"> PAGEREF _Toc52899172 \h </w:instrText>
        </w:r>
      </w:ins>
      <w:ins w:id="875" w:author="Tom Bergeron" w:date="2020-10-06T17:45:00Z">
        <w:r>
          <w:rPr>
            <w:noProof/>
            <w:webHidden/>
          </w:rPr>
        </w:r>
      </w:ins>
      <w:r>
        <w:rPr>
          <w:noProof/>
          <w:webHidden/>
        </w:rPr>
        <w:fldChar w:fldCharType="separate"/>
      </w:r>
      <w:ins w:id="876" w:author="Tom Bergeron" w:date="2020-10-06T17:45:00Z">
        <w:r>
          <w:rPr>
            <w:noProof/>
            <w:webHidden/>
          </w:rPr>
          <w:t>119</w:t>
        </w:r>
      </w:ins>
      <w:ins w:id="877" w:author="Tom Bergeron" w:date="2020-10-06T17:44:00Z">
        <w:r>
          <w:rPr>
            <w:noProof/>
            <w:webHidden/>
          </w:rPr>
          <w:fldChar w:fldCharType="end"/>
        </w:r>
        <w:r w:rsidRPr="0089750E">
          <w:rPr>
            <w:rStyle w:val="Hyperlink"/>
            <w:noProof/>
          </w:rPr>
          <w:fldChar w:fldCharType="end"/>
        </w:r>
      </w:ins>
    </w:p>
    <w:p w14:paraId="56687F9F" w14:textId="1F5A4DBD" w:rsidR="009C0501" w:rsidRDefault="009C0501">
      <w:pPr>
        <w:pStyle w:val="TOC3"/>
        <w:tabs>
          <w:tab w:val="right" w:leader="dot" w:pos="8900"/>
        </w:tabs>
        <w:rPr>
          <w:ins w:id="878" w:author="Tom Bergeron" w:date="2020-10-06T17:44:00Z"/>
          <w:rFonts w:asciiTheme="minorHAnsi" w:eastAsiaTheme="minorEastAsia" w:hAnsiTheme="minorHAnsi" w:cstheme="minorBidi"/>
          <w:smallCaps w:val="0"/>
          <w:noProof/>
          <w:sz w:val="22"/>
          <w:szCs w:val="22"/>
        </w:rPr>
      </w:pPr>
      <w:ins w:id="879"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"_Toc52899173"</w:instrText>
        </w:r>
        <w:r w:rsidRPr="0089750E">
          <w:rPr>
            <w:rStyle w:val="Hyperlink"/>
            <w:noProof/>
          </w:rPr>
          <w:instrText xml:space="preserve"> </w:instrText>
        </w:r>
      </w:ins>
      <w:ins w:id="880" w:author="Tom Bergeron" w:date="2020-10-06T17:45:00Z">
        <w:r w:rsidRPr="0089750E">
          <w:rPr>
            <w:rStyle w:val="Hyperlink"/>
            <w:noProof/>
          </w:rPr>
        </w:r>
      </w:ins>
      <w:ins w:id="881" w:author="Tom Bergeron" w:date="2020-10-06T17:44:00Z">
        <w:r w:rsidRPr="0089750E">
          <w:rPr>
            <w:rStyle w:val="Hyperlink"/>
            <w:noProof/>
          </w:rPr>
          <w:fldChar w:fldCharType="separate"/>
        </w:r>
        <w:r w:rsidRPr="0089750E">
          <w:rPr>
            <w:rStyle w:val="Hyperlink"/>
            <w:noProof/>
          </w:rPr>
          <w:t>User Type Area</w:t>
        </w:r>
        <w:r>
          <w:rPr>
            <w:noProof/>
            <w:webHidden/>
          </w:rPr>
          <w:tab/>
        </w:r>
        <w:r>
          <w:rPr>
            <w:noProof/>
            <w:webHidden/>
          </w:rPr>
          <w:fldChar w:fldCharType="begin"/>
        </w:r>
        <w:r>
          <w:rPr>
            <w:noProof/>
            <w:webHidden/>
          </w:rPr>
          <w:instrText xml:space="preserve"> PAGEREF _Toc52899173 \h </w:instrText>
        </w:r>
      </w:ins>
      <w:ins w:id="882" w:author="Tom Bergeron" w:date="2020-10-06T17:45:00Z">
        <w:r>
          <w:rPr>
            <w:noProof/>
            <w:webHidden/>
          </w:rPr>
        </w:r>
      </w:ins>
      <w:r>
        <w:rPr>
          <w:noProof/>
          <w:webHidden/>
        </w:rPr>
        <w:fldChar w:fldCharType="separate"/>
      </w:r>
      <w:ins w:id="883" w:author="Tom Bergeron" w:date="2020-10-06T17:45:00Z">
        <w:r>
          <w:rPr>
            <w:noProof/>
            <w:webHidden/>
          </w:rPr>
          <w:t>121</w:t>
        </w:r>
      </w:ins>
      <w:ins w:id="884" w:author="Tom Bergeron" w:date="2020-10-06T17:44:00Z">
        <w:r>
          <w:rPr>
            <w:noProof/>
            <w:webHidden/>
          </w:rPr>
          <w:fldChar w:fldCharType="end"/>
        </w:r>
        <w:r w:rsidRPr="0089750E">
          <w:rPr>
            <w:rStyle w:val="Hyperlink"/>
            <w:noProof/>
          </w:rPr>
          <w:fldChar w:fldCharType="end"/>
        </w:r>
      </w:ins>
    </w:p>
    <w:p w14:paraId="01F4DCF8" w14:textId="31C308C3" w:rsidR="009C0501" w:rsidRDefault="009C0501">
      <w:pPr>
        <w:pStyle w:val="TOC3"/>
        <w:tabs>
          <w:tab w:val="right" w:leader="dot" w:pos="8900"/>
        </w:tabs>
        <w:rPr>
          <w:ins w:id="885" w:author="Tom Bergeron" w:date="2020-10-06T17:44:00Z"/>
          <w:rFonts w:asciiTheme="minorHAnsi" w:eastAsiaTheme="minorEastAsia" w:hAnsiTheme="minorHAnsi" w:cstheme="minorBidi"/>
          <w:smallCaps w:val="0"/>
          <w:noProof/>
          <w:sz w:val="22"/>
          <w:szCs w:val="22"/>
        </w:rPr>
      </w:pPr>
      <w:ins w:id="886"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"_Toc52899174"</w:instrText>
        </w:r>
        <w:r w:rsidRPr="0089750E">
          <w:rPr>
            <w:rStyle w:val="Hyperlink"/>
            <w:noProof/>
          </w:rPr>
          <w:instrText xml:space="preserve"> </w:instrText>
        </w:r>
      </w:ins>
      <w:ins w:id="887" w:author="Tom Bergeron" w:date="2020-10-06T17:45:00Z">
        <w:r w:rsidRPr="0089750E">
          <w:rPr>
            <w:rStyle w:val="Hyperlink"/>
            <w:noProof/>
          </w:rPr>
        </w:r>
      </w:ins>
      <w:ins w:id="888" w:author="Tom Bergeron" w:date="2020-10-06T17:44:00Z">
        <w:r w:rsidRPr="0089750E">
          <w:rPr>
            <w:rStyle w:val="Hyperlink"/>
            <w:noProof/>
          </w:rPr>
          <w:fldChar w:fldCharType="separate"/>
        </w:r>
        <w:r w:rsidRPr="0089750E">
          <w:rPr>
            <w:rStyle w:val="Hyperlink"/>
            <w:noProof/>
          </w:rPr>
          <w:t>Password Area</w:t>
        </w:r>
        <w:r>
          <w:rPr>
            <w:noProof/>
            <w:webHidden/>
          </w:rPr>
          <w:tab/>
        </w:r>
        <w:r>
          <w:rPr>
            <w:noProof/>
            <w:webHidden/>
          </w:rPr>
          <w:fldChar w:fldCharType="begin"/>
        </w:r>
        <w:r>
          <w:rPr>
            <w:noProof/>
            <w:webHidden/>
          </w:rPr>
          <w:instrText xml:space="preserve"> PAGEREF _Toc52899174 \h </w:instrText>
        </w:r>
      </w:ins>
      <w:ins w:id="889" w:author="Tom Bergeron" w:date="2020-10-06T17:45:00Z">
        <w:r>
          <w:rPr>
            <w:noProof/>
            <w:webHidden/>
          </w:rPr>
        </w:r>
      </w:ins>
      <w:r>
        <w:rPr>
          <w:noProof/>
          <w:webHidden/>
        </w:rPr>
        <w:fldChar w:fldCharType="separate"/>
      </w:r>
      <w:ins w:id="890" w:author="Tom Bergeron" w:date="2020-10-06T17:45:00Z">
        <w:r>
          <w:rPr>
            <w:noProof/>
            <w:webHidden/>
          </w:rPr>
          <w:t>122</w:t>
        </w:r>
      </w:ins>
      <w:ins w:id="891" w:author="Tom Bergeron" w:date="2020-10-06T17:44:00Z">
        <w:r>
          <w:rPr>
            <w:noProof/>
            <w:webHidden/>
          </w:rPr>
          <w:fldChar w:fldCharType="end"/>
        </w:r>
        <w:r w:rsidRPr="0089750E">
          <w:rPr>
            <w:rStyle w:val="Hyperlink"/>
            <w:noProof/>
          </w:rPr>
          <w:fldChar w:fldCharType="end"/>
        </w:r>
      </w:ins>
    </w:p>
    <w:p w14:paraId="29CDC048" w14:textId="06ADBE71" w:rsidR="009C0501" w:rsidRDefault="009C0501">
      <w:pPr>
        <w:pStyle w:val="TOC3"/>
        <w:tabs>
          <w:tab w:val="right" w:leader="dot" w:pos="8900"/>
        </w:tabs>
        <w:rPr>
          <w:ins w:id="892" w:author="Tom Bergeron" w:date="2020-10-06T17:44:00Z"/>
          <w:rFonts w:asciiTheme="minorHAnsi" w:eastAsiaTheme="minorEastAsia" w:hAnsiTheme="minorHAnsi" w:cstheme="minorBidi"/>
          <w:smallCaps w:val="0"/>
          <w:noProof/>
          <w:sz w:val="22"/>
          <w:szCs w:val="22"/>
        </w:rPr>
      </w:pPr>
      <w:ins w:id="893"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"_Toc52899175"</w:instrText>
        </w:r>
        <w:r w:rsidRPr="0089750E">
          <w:rPr>
            <w:rStyle w:val="Hyperlink"/>
            <w:noProof/>
          </w:rPr>
          <w:instrText xml:space="preserve"> </w:instrText>
        </w:r>
      </w:ins>
      <w:ins w:id="894" w:author="Tom Bergeron" w:date="2020-10-06T17:45:00Z">
        <w:r w:rsidRPr="0089750E">
          <w:rPr>
            <w:rStyle w:val="Hyperlink"/>
            <w:noProof/>
          </w:rPr>
        </w:r>
      </w:ins>
      <w:ins w:id="895" w:author="Tom Bergeron" w:date="2020-10-06T17:44:00Z">
        <w:r w:rsidRPr="0089750E">
          <w:rPr>
            <w:rStyle w:val="Hyperlink"/>
            <w:noProof/>
          </w:rPr>
          <w:fldChar w:fldCharType="separate"/>
        </w:r>
        <w:r w:rsidRPr="0089750E">
          <w:rPr>
            <w:rStyle w:val="Hyperlink"/>
            <w:noProof/>
          </w:rPr>
          <w:t>Password Timer Area</w:t>
        </w:r>
        <w:r>
          <w:rPr>
            <w:noProof/>
            <w:webHidden/>
          </w:rPr>
          <w:tab/>
        </w:r>
        <w:r>
          <w:rPr>
            <w:noProof/>
            <w:webHidden/>
          </w:rPr>
          <w:fldChar w:fldCharType="begin"/>
        </w:r>
        <w:r>
          <w:rPr>
            <w:noProof/>
            <w:webHidden/>
          </w:rPr>
          <w:instrText xml:space="preserve"> PAGEREF _Toc52899175 \h </w:instrText>
        </w:r>
      </w:ins>
      <w:ins w:id="896" w:author="Tom Bergeron" w:date="2020-10-06T17:45:00Z">
        <w:r>
          <w:rPr>
            <w:noProof/>
            <w:webHidden/>
          </w:rPr>
        </w:r>
      </w:ins>
      <w:r>
        <w:rPr>
          <w:noProof/>
          <w:webHidden/>
        </w:rPr>
        <w:fldChar w:fldCharType="separate"/>
      </w:r>
      <w:ins w:id="897" w:author="Tom Bergeron" w:date="2020-10-06T17:45:00Z">
        <w:r>
          <w:rPr>
            <w:noProof/>
            <w:webHidden/>
          </w:rPr>
          <w:t>122</w:t>
        </w:r>
      </w:ins>
      <w:ins w:id="898" w:author="Tom Bergeron" w:date="2020-10-06T17:44:00Z">
        <w:r>
          <w:rPr>
            <w:noProof/>
            <w:webHidden/>
          </w:rPr>
          <w:fldChar w:fldCharType="end"/>
        </w:r>
        <w:r w:rsidRPr="0089750E">
          <w:rPr>
            <w:rStyle w:val="Hyperlink"/>
            <w:noProof/>
          </w:rPr>
          <w:fldChar w:fldCharType="end"/>
        </w:r>
      </w:ins>
    </w:p>
    <w:p w14:paraId="555647C0" w14:textId="47CA4E96" w:rsidR="009C0501" w:rsidRDefault="009C0501">
      <w:pPr>
        <w:pStyle w:val="TOC3"/>
        <w:tabs>
          <w:tab w:val="right" w:leader="dot" w:pos="8900"/>
        </w:tabs>
        <w:rPr>
          <w:ins w:id="899" w:author="Tom Bergeron" w:date="2020-10-06T17:44:00Z"/>
          <w:rFonts w:asciiTheme="minorHAnsi" w:eastAsiaTheme="minorEastAsia" w:hAnsiTheme="minorHAnsi" w:cstheme="minorBidi"/>
          <w:smallCaps w:val="0"/>
          <w:noProof/>
          <w:sz w:val="22"/>
          <w:szCs w:val="22"/>
        </w:rPr>
      </w:pPr>
      <w:ins w:id="900"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"_Toc52899176"</w:instrText>
        </w:r>
        <w:r w:rsidRPr="0089750E">
          <w:rPr>
            <w:rStyle w:val="Hyperlink"/>
            <w:noProof/>
          </w:rPr>
          <w:instrText xml:space="preserve"> </w:instrText>
        </w:r>
      </w:ins>
      <w:ins w:id="901" w:author="Tom Bergeron" w:date="2020-10-06T17:45:00Z">
        <w:r w:rsidRPr="0089750E">
          <w:rPr>
            <w:rStyle w:val="Hyperlink"/>
            <w:noProof/>
          </w:rPr>
        </w:r>
      </w:ins>
      <w:ins w:id="902" w:author="Tom Bergeron" w:date="2020-10-06T17:44:00Z">
        <w:r w:rsidRPr="0089750E">
          <w:rPr>
            <w:rStyle w:val="Hyperlink"/>
            <w:noProof/>
          </w:rPr>
          <w:fldChar w:fldCharType="separate"/>
        </w:r>
        <w:r w:rsidRPr="0089750E">
          <w:rPr>
            <w:rStyle w:val="Hyperlink"/>
            <w:noProof/>
          </w:rPr>
          <w:t>Main Screen With Password Control</w:t>
        </w:r>
        <w:r>
          <w:rPr>
            <w:noProof/>
            <w:webHidden/>
          </w:rPr>
          <w:tab/>
        </w:r>
        <w:r>
          <w:rPr>
            <w:noProof/>
            <w:webHidden/>
          </w:rPr>
          <w:fldChar w:fldCharType="begin"/>
        </w:r>
        <w:r>
          <w:rPr>
            <w:noProof/>
            <w:webHidden/>
          </w:rPr>
          <w:instrText xml:space="preserve"> PAGEREF _Toc52899176 \h </w:instrText>
        </w:r>
      </w:ins>
      <w:ins w:id="903" w:author="Tom Bergeron" w:date="2020-10-06T17:45:00Z">
        <w:r>
          <w:rPr>
            <w:noProof/>
            <w:webHidden/>
          </w:rPr>
        </w:r>
      </w:ins>
      <w:r>
        <w:rPr>
          <w:noProof/>
          <w:webHidden/>
        </w:rPr>
        <w:fldChar w:fldCharType="separate"/>
      </w:r>
      <w:ins w:id="904" w:author="Tom Bergeron" w:date="2020-10-06T17:45:00Z">
        <w:r>
          <w:rPr>
            <w:noProof/>
            <w:webHidden/>
          </w:rPr>
          <w:t>123</w:t>
        </w:r>
      </w:ins>
      <w:ins w:id="905" w:author="Tom Bergeron" w:date="2020-10-06T17:44:00Z">
        <w:r>
          <w:rPr>
            <w:noProof/>
            <w:webHidden/>
          </w:rPr>
          <w:fldChar w:fldCharType="end"/>
        </w:r>
        <w:r w:rsidRPr="0089750E">
          <w:rPr>
            <w:rStyle w:val="Hyperlink"/>
            <w:noProof/>
          </w:rPr>
          <w:fldChar w:fldCharType="end"/>
        </w:r>
      </w:ins>
    </w:p>
    <w:p w14:paraId="6A0B6711" w14:textId="6E25AE66" w:rsidR="009C0501" w:rsidRDefault="009C0501">
      <w:pPr>
        <w:pStyle w:val="TOC3"/>
        <w:tabs>
          <w:tab w:val="right" w:leader="dot" w:pos="8900"/>
        </w:tabs>
        <w:rPr>
          <w:ins w:id="906" w:author="Tom Bergeron" w:date="2020-10-06T17:44:00Z"/>
          <w:rFonts w:asciiTheme="minorHAnsi" w:eastAsiaTheme="minorEastAsia" w:hAnsiTheme="minorHAnsi" w:cstheme="minorBidi"/>
          <w:smallCaps w:val="0"/>
          <w:noProof/>
          <w:sz w:val="22"/>
          <w:szCs w:val="22"/>
        </w:rPr>
      </w:pPr>
      <w:ins w:id="907"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"_Toc52899177"</w:instrText>
        </w:r>
        <w:r w:rsidRPr="0089750E">
          <w:rPr>
            <w:rStyle w:val="Hyperlink"/>
            <w:noProof/>
          </w:rPr>
          <w:instrText xml:space="preserve"> </w:instrText>
        </w:r>
      </w:ins>
      <w:ins w:id="908" w:author="Tom Bergeron" w:date="2020-10-06T17:45:00Z">
        <w:r w:rsidRPr="0089750E">
          <w:rPr>
            <w:rStyle w:val="Hyperlink"/>
            <w:noProof/>
          </w:rPr>
        </w:r>
      </w:ins>
      <w:ins w:id="909" w:author="Tom Bergeron" w:date="2020-10-06T17:44:00Z">
        <w:r w:rsidRPr="0089750E">
          <w:rPr>
            <w:rStyle w:val="Hyperlink"/>
            <w:noProof/>
          </w:rPr>
          <w:fldChar w:fldCharType="separate"/>
        </w:r>
        <w:r w:rsidRPr="0089750E">
          <w:rPr>
            <w:rStyle w:val="Hyperlink"/>
            <w:noProof/>
          </w:rPr>
          <w:t>Main Screen Log In</w:t>
        </w:r>
        <w:r>
          <w:rPr>
            <w:noProof/>
            <w:webHidden/>
          </w:rPr>
          <w:tab/>
        </w:r>
        <w:r>
          <w:rPr>
            <w:noProof/>
            <w:webHidden/>
          </w:rPr>
          <w:fldChar w:fldCharType="begin"/>
        </w:r>
        <w:r>
          <w:rPr>
            <w:noProof/>
            <w:webHidden/>
          </w:rPr>
          <w:instrText xml:space="preserve"> PAGEREF _Toc52899177 \h </w:instrText>
        </w:r>
      </w:ins>
      <w:ins w:id="910" w:author="Tom Bergeron" w:date="2020-10-06T17:45:00Z">
        <w:r>
          <w:rPr>
            <w:noProof/>
            <w:webHidden/>
          </w:rPr>
        </w:r>
      </w:ins>
      <w:r>
        <w:rPr>
          <w:noProof/>
          <w:webHidden/>
        </w:rPr>
        <w:fldChar w:fldCharType="separate"/>
      </w:r>
      <w:ins w:id="911" w:author="Tom Bergeron" w:date="2020-10-06T17:45:00Z">
        <w:r>
          <w:rPr>
            <w:noProof/>
            <w:webHidden/>
          </w:rPr>
          <w:t>124</w:t>
        </w:r>
      </w:ins>
      <w:ins w:id="912" w:author="Tom Bergeron" w:date="2020-10-06T17:44:00Z">
        <w:r>
          <w:rPr>
            <w:noProof/>
            <w:webHidden/>
          </w:rPr>
          <w:fldChar w:fldCharType="end"/>
        </w:r>
        <w:r w:rsidRPr="0089750E">
          <w:rPr>
            <w:rStyle w:val="Hyperlink"/>
            <w:noProof/>
          </w:rPr>
          <w:fldChar w:fldCharType="end"/>
        </w:r>
      </w:ins>
    </w:p>
    <w:p w14:paraId="527DDA9B" w14:textId="14847CED" w:rsidR="009C0501" w:rsidRDefault="009C0501">
      <w:pPr>
        <w:pStyle w:val="TOC1"/>
        <w:tabs>
          <w:tab w:val="right" w:leader="dot" w:pos="8900"/>
        </w:tabs>
        <w:rPr>
          <w:ins w:id="913" w:author="Tom Bergeron" w:date="2020-10-06T17:44:00Z"/>
          <w:rFonts w:asciiTheme="minorHAnsi" w:eastAsiaTheme="minorEastAsia" w:hAnsiTheme="minorHAnsi" w:cstheme="minorBidi"/>
          <w:b w:val="0"/>
          <w:caps w:val="0"/>
          <w:noProof/>
          <w:sz w:val="22"/>
          <w:szCs w:val="22"/>
        </w:rPr>
      </w:pPr>
      <w:ins w:id="914"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"_Toc52899178"</w:instrText>
        </w:r>
        <w:r w:rsidRPr="0089750E">
          <w:rPr>
            <w:rStyle w:val="Hyperlink"/>
            <w:noProof/>
          </w:rPr>
          <w:instrText xml:space="preserve"> </w:instrText>
        </w:r>
      </w:ins>
      <w:ins w:id="915" w:author="Tom Bergeron" w:date="2020-10-06T17:45:00Z">
        <w:r w:rsidRPr="0089750E">
          <w:rPr>
            <w:rStyle w:val="Hyperlink"/>
            <w:noProof/>
          </w:rPr>
        </w:r>
      </w:ins>
      <w:ins w:id="916" w:author="Tom Bergeron" w:date="2020-10-06T17:44:00Z">
        <w:r w:rsidRPr="0089750E">
          <w:rPr>
            <w:rStyle w:val="Hyperlink"/>
            <w:noProof/>
          </w:rPr>
          <w:fldChar w:fldCharType="separate"/>
        </w:r>
        <w:r w:rsidRPr="0089750E">
          <w:rPr>
            <w:rStyle w:val="Hyperlink"/>
            <w:noProof/>
          </w:rPr>
          <w:t>Contact KIC</w:t>
        </w:r>
        <w:r>
          <w:rPr>
            <w:noProof/>
            <w:webHidden/>
          </w:rPr>
          <w:tab/>
        </w:r>
        <w:r>
          <w:rPr>
            <w:noProof/>
            <w:webHidden/>
          </w:rPr>
          <w:fldChar w:fldCharType="begin"/>
        </w:r>
        <w:r>
          <w:rPr>
            <w:noProof/>
            <w:webHidden/>
          </w:rPr>
          <w:instrText xml:space="preserve"> PAGEREF _Toc52899178 \h </w:instrText>
        </w:r>
      </w:ins>
      <w:ins w:id="917" w:author="Tom Bergeron" w:date="2020-10-06T17:45:00Z">
        <w:r>
          <w:rPr>
            <w:noProof/>
            <w:webHidden/>
          </w:rPr>
        </w:r>
      </w:ins>
      <w:r>
        <w:rPr>
          <w:noProof/>
          <w:webHidden/>
        </w:rPr>
        <w:fldChar w:fldCharType="separate"/>
      </w:r>
      <w:ins w:id="918" w:author="Tom Bergeron" w:date="2020-10-06T17:45:00Z">
        <w:r>
          <w:rPr>
            <w:noProof/>
            <w:webHidden/>
          </w:rPr>
          <w:t>126</w:t>
        </w:r>
      </w:ins>
      <w:ins w:id="919" w:author="Tom Bergeron" w:date="2020-10-06T17:44:00Z">
        <w:r>
          <w:rPr>
            <w:noProof/>
            <w:webHidden/>
          </w:rPr>
          <w:fldChar w:fldCharType="end"/>
        </w:r>
        <w:r w:rsidRPr="0089750E">
          <w:rPr>
            <w:rStyle w:val="Hyperlink"/>
            <w:noProof/>
          </w:rPr>
          <w:fldChar w:fldCharType="end"/>
        </w:r>
      </w:ins>
    </w:p>
    <w:p w14:paraId="41384792" w14:textId="048CF078" w:rsidR="009C0501" w:rsidRDefault="009C0501">
      <w:pPr>
        <w:pStyle w:val="TOC2"/>
        <w:tabs>
          <w:tab w:val="right" w:leader="dot" w:pos="8900"/>
        </w:tabs>
        <w:rPr>
          <w:ins w:id="920" w:author="Tom Bergeron" w:date="2020-10-06T17:44:00Z"/>
          <w:rFonts w:asciiTheme="minorHAnsi" w:eastAsiaTheme="minorEastAsia" w:hAnsiTheme="minorHAnsi" w:cstheme="minorBidi"/>
          <w:smallCaps w:val="0"/>
          <w:noProof/>
          <w:sz w:val="22"/>
          <w:szCs w:val="22"/>
        </w:rPr>
      </w:pPr>
      <w:ins w:id="921"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"_Toc52899179"</w:instrText>
        </w:r>
        <w:r w:rsidRPr="0089750E">
          <w:rPr>
            <w:rStyle w:val="Hyperlink"/>
            <w:noProof/>
          </w:rPr>
          <w:instrText xml:space="preserve"> </w:instrText>
        </w:r>
      </w:ins>
      <w:ins w:id="922" w:author="Tom Bergeron" w:date="2020-10-06T17:45:00Z">
        <w:r w:rsidRPr="0089750E">
          <w:rPr>
            <w:rStyle w:val="Hyperlink"/>
            <w:noProof/>
          </w:rPr>
        </w:r>
      </w:ins>
      <w:ins w:id="923" w:author="Tom Bergeron" w:date="2020-10-06T17:44:00Z">
        <w:r w:rsidRPr="0089750E">
          <w:rPr>
            <w:rStyle w:val="Hyperlink"/>
            <w:noProof/>
          </w:rPr>
          <w:fldChar w:fldCharType="separate"/>
        </w:r>
        <w:r w:rsidRPr="0089750E">
          <w:rPr>
            <w:rStyle w:val="Hyperlink"/>
            <w:noProof/>
          </w:rPr>
          <w:t>On the Web</w:t>
        </w:r>
        <w:r>
          <w:rPr>
            <w:noProof/>
            <w:webHidden/>
          </w:rPr>
          <w:tab/>
        </w:r>
        <w:r>
          <w:rPr>
            <w:noProof/>
            <w:webHidden/>
          </w:rPr>
          <w:fldChar w:fldCharType="begin"/>
        </w:r>
        <w:r>
          <w:rPr>
            <w:noProof/>
            <w:webHidden/>
          </w:rPr>
          <w:instrText xml:space="preserve"> PAGEREF _Toc52899179 \h </w:instrText>
        </w:r>
      </w:ins>
      <w:ins w:id="924" w:author="Tom Bergeron" w:date="2020-10-06T17:45:00Z">
        <w:r>
          <w:rPr>
            <w:noProof/>
            <w:webHidden/>
          </w:rPr>
        </w:r>
      </w:ins>
      <w:r>
        <w:rPr>
          <w:noProof/>
          <w:webHidden/>
        </w:rPr>
        <w:fldChar w:fldCharType="separate"/>
      </w:r>
      <w:ins w:id="925" w:author="Tom Bergeron" w:date="2020-10-06T17:45:00Z">
        <w:r>
          <w:rPr>
            <w:noProof/>
            <w:webHidden/>
          </w:rPr>
          <w:t>126</w:t>
        </w:r>
      </w:ins>
      <w:ins w:id="926" w:author="Tom Bergeron" w:date="2020-10-06T17:44:00Z">
        <w:r>
          <w:rPr>
            <w:noProof/>
            <w:webHidden/>
          </w:rPr>
          <w:fldChar w:fldCharType="end"/>
        </w:r>
        <w:r w:rsidRPr="0089750E">
          <w:rPr>
            <w:rStyle w:val="Hyperlink"/>
            <w:noProof/>
          </w:rPr>
          <w:fldChar w:fldCharType="end"/>
        </w:r>
      </w:ins>
    </w:p>
    <w:p w14:paraId="271E8F05" w14:textId="0CBBA67C" w:rsidR="009C0501" w:rsidRDefault="009C0501">
      <w:pPr>
        <w:pStyle w:val="TOC2"/>
        <w:tabs>
          <w:tab w:val="right" w:leader="dot" w:pos="8900"/>
        </w:tabs>
        <w:rPr>
          <w:ins w:id="927" w:author="Tom Bergeron" w:date="2020-10-06T17:44:00Z"/>
          <w:rFonts w:asciiTheme="minorHAnsi" w:eastAsiaTheme="minorEastAsia" w:hAnsiTheme="minorHAnsi" w:cstheme="minorBidi"/>
          <w:smallCaps w:val="0"/>
          <w:noProof/>
          <w:sz w:val="22"/>
          <w:szCs w:val="22"/>
        </w:rPr>
      </w:pPr>
      <w:ins w:id="928"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"_Toc52899180"</w:instrText>
        </w:r>
        <w:r w:rsidRPr="0089750E">
          <w:rPr>
            <w:rStyle w:val="Hyperlink"/>
            <w:noProof/>
          </w:rPr>
          <w:instrText xml:space="preserve"> </w:instrText>
        </w:r>
      </w:ins>
      <w:ins w:id="929" w:author="Tom Bergeron" w:date="2020-10-06T17:45:00Z">
        <w:r w:rsidRPr="0089750E">
          <w:rPr>
            <w:rStyle w:val="Hyperlink"/>
            <w:noProof/>
          </w:rPr>
        </w:r>
      </w:ins>
      <w:ins w:id="930" w:author="Tom Bergeron" w:date="2020-10-06T17:44:00Z">
        <w:r w:rsidRPr="0089750E">
          <w:rPr>
            <w:rStyle w:val="Hyperlink"/>
            <w:noProof/>
          </w:rPr>
          <w:fldChar w:fldCharType="separate"/>
        </w:r>
        <w:r w:rsidRPr="0089750E">
          <w:rPr>
            <w:rStyle w:val="Hyperlink"/>
            <w:noProof/>
          </w:rPr>
          <w:t>KIC Technical Support</w:t>
        </w:r>
        <w:r>
          <w:rPr>
            <w:noProof/>
            <w:webHidden/>
          </w:rPr>
          <w:tab/>
        </w:r>
        <w:r>
          <w:rPr>
            <w:noProof/>
            <w:webHidden/>
          </w:rPr>
          <w:fldChar w:fldCharType="begin"/>
        </w:r>
        <w:r>
          <w:rPr>
            <w:noProof/>
            <w:webHidden/>
          </w:rPr>
          <w:instrText xml:space="preserve"> PAGEREF _Toc52899180 \h </w:instrText>
        </w:r>
      </w:ins>
      <w:ins w:id="931" w:author="Tom Bergeron" w:date="2020-10-06T17:45:00Z">
        <w:r>
          <w:rPr>
            <w:noProof/>
            <w:webHidden/>
          </w:rPr>
        </w:r>
      </w:ins>
      <w:r>
        <w:rPr>
          <w:noProof/>
          <w:webHidden/>
        </w:rPr>
        <w:fldChar w:fldCharType="separate"/>
      </w:r>
      <w:ins w:id="932" w:author="Tom Bergeron" w:date="2020-10-06T17:45:00Z">
        <w:r>
          <w:rPr>
            <w:noProof/>
            <w:webHidden/>
          </w:rPr>
          <w:t>126</w:t>
        </w:r>
      </w:ins>
      <w:ins w:id="933" w:author="Tom Bergeron" w:date="2020-10-06T17:44:00Z">
        <w:r>
          <w:rPr>
            <w:noProof/>
            <w:webHidden/>
          </w:rPr>
          <w:fldChar w:fldCharType="end"/>
        </w:r>
        <w:r w:rsidRPr="0089750E">
          <w:rPr>
            <w:rStyle w:val="Hyperlink"/>
            <w:noProof/>
          </w:rPr>
          <w:fldChar w:fldCharType="end"/>
        </w:r>
      </w:ins>
    </w:p>
    <w:p w14:paraId="5A618AA2" w14:textId="10A76068" w:rsidR="009C0501" w:rsidRDefault="009C0501">
      <w:pPr>
        <w:pStyle w:val="TOC2"/>
        <w:tabs>
          <w:tab w:val="right" w:leader="dot" w:pos="8900"/>
        </w:tabs>
        <w:rPr>
          <w:ins w:id="934" w:author="Tom Bergeron" w:date="2020-10-06T17:44:00Z"/>
          <w:rFonts w:asciiTheme="minorHAnsi" w:eastAsiaTheme="minorEastAsia" w:hAnsiTheme="minorHAnsi" w:cstheme="minorBidi"/>
          <w:smallCaps w:val="0"/>
          <w:noProof/>
          <w:sz w:val="22"/>
          <w:szCs w:val="22"/>
        </w:rPr>
      </w:pPr>
      <w:ins w:id="935"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"_Toc52899181"</w:instrText>
        </w:r>
        <w:r w:rsidRPr="0089750E">
          <w:rPr>
            <w:rStyle w:val="Hyperlink"/>
            <w:noProof/>
          </w:rPr>
          <w:instrText xml:space="preserve"> </w:instrText>
        </w:r>
      </w:ins>
      <w:ins w:id="936" w:author="Tom Bergeron" w:date="2020-10-06T17:45:00Z">
        <w:r w:rsidRPr="0089750E">
          <w:rPr>
            <w:rStyle w:val="Hyperlink"/>
            <w:noProof/>
          </w:rPr>
        </w:r>
      </w:ins>
      <w:ins w:id="937" w:author="Tom Bergeron" w:date="2020-10-06T17:44:00Z">
        <w:r w:rsidRPr="0089750E">
          <w:rPr>
            <w:rStyle w:val="Hyperlink"/>
            <w:noProof/>
          </w:rPr>
          <w:fldChar w:fldCharType="separate"/>
        </w:r>
        <w:r w:rsidRPr="0089750E">
          <w:rPr>
            <w:rStyle w:val="Hyperlink"/>
            <w:noProof/>
          </w:rPr>
          <w:t>KIC Product Training</w:t>
        </w:r>
        <w:r>
          <w:rPr>
            <w:noProof/>
            <w:webHidden/>
          </w:rPr>
          <w:tab/>
        </w:r>
        <w:r>
          <w:rPr>
            <w:noProof/>
            <w:webHidden/>
          </w:rPr>
          <w:fldChar w:fldCharType="begin"/>
        </w:r>
        <w:r>
          <w:rPr>
            <w:noProof/>
            <w:webHidden/>
          </w:rPr>
          <w:instrText xml:space="preserve"> PAGEREF _Toc52899181 \h </w:instrText>
        </w:r>
      </w:ins>
      <w:ins w:id="938" w:author="Tom Bergeron" w:date="2020-10-06T17:45:00Z">
        <w:r>
          <w:rPr>
            <w:noProof/>
            <w:webHidden/>
          </w:rPr>
        </w:r>
      </w:ins>
      <w:r>
        <w:rPr>
          <w:noProof/>
          <w:webHidden/>
        </w:rPr>
        <w:fldChar w:fldCharType="separate"/>
      </w:r>
      <w:ins w:id="939" w:author="Tom Bergeron" w:date="2020-10-06T17:45:00Z">
        <w:r>
          <w:rPr>
            <w:noProof/>
            <w:webHidden/>
          </w:rPr>
          <w:t>126</w:t>
        </w:r>
      </w:ins>
      <w:ins w:id="940" w:author="Tom Bergeron" w:date="2020-10-06T17:44:00Z">
        <w:r>
          <w:rPr>
            <w:noProof/>
            <w:webHidden/>
          </w:rPr>
          <w:fldChar w:fldCharType="end"/>
        </w:r>
        <w:r w:rsidRPr="0089750E">
          <w:rPr>
            <w:rStyle w:val="Hyperlink"/>
            <w:noProof/>
          </w:rPr>
          <w:fldChar w:fldCharType="end"/>
        </w:r>
      </w:ins>
    </w:p>
    <w:p w14:paraId="6B103E31" w14:textId="3687803B" w:rsidR="009C0501" w:rsidRDefault="009C0501">
      <w:pPr>
        <w:pStyle w:val="TOC2"/>
        <w:tabs>
          <w:tab w:val="right" w:leader="dot" w:pos="8900"/>
        </w:tabs>
        <w:rPr>
          <w:ins w:id="941" w:author="Tom Bergeron" w:date="2020-10-06T17:44:00Z"/>
          <w:rFonts w:asciiTheme="minorHAnsi" w:eastAsiaTheme="minorEastAsia" w:hAnsiTheme="minorHAnsi" w:cstheme="minorBidi"/>
          <w:smallCaps w:val="0"/>
          <w:noProof/>
          <w:sz w:val="22"/>
          <w:szCs w:val="22"/>
        </w:rPr>
      </w:pPr>
      <w:ins w:id="942"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"_Toc52899182"</w:instrText>
        </w:r>
        <w:r w:rsidRPr="0089750E">
          <w:rPr>
            <w:rStyle w:val="Hyperlink"/>
            <w:noProof/>
          </w:rPr>
          <w:instrText xml:space="preserve"> </w:instrText>
        </w:r>
      </w:ins>
      <w:ins w:id="943" w:author="Tom Bergeron" w:date="2020-10-06T17:45:00Z">
        <w:r w:rsidRPr="0089750E">
          <w:rPr>
            <w:rStyle w:val="Hyperlink"/>
            <w:noProof/>
          </w:rPr>
        </w:r>
      </w:ins>
      <w:ins w:id="944" w:author="Tom Bergeron" w:date="2020-10-06T17:44:00Z">
        <w:r w:rsidRPr="0089750E">
          <w:rPr>
            <w:rStyle w:val="Hyperlink"/>
            <w:noProof/>
          </w:rPr>
          <w:fldChar w:fldCharType="separate"/>
        </w:r>
        <w:r w:rsidRPr="0089750E">
          <w:rPr>
            <w:rStyle w:val="Hyperlink"/>
            <w:noProof/>
          </w:rPr>
          <w:t>KIC Sales</w:t>
        </w:r>
        <w:r>
          <w:rPr>
            <w:noProof/>
            <w:webHidden/>
          </w:rPr>
          <w:tab/>
        </w:r>
        <w:r>
          <w:rPr>
            <w:noProof/>
            <w:webHidden/>
          </w:rPr>
          <w:fldChar w:fldCharType="begin"/>
        </w:r>
        <w:r>
          <w:rPr>
            <w:noProof/>
            <w:webHidden/>
          </w:rPr>
          <w:instrText xml:space="preserve"> PAGEREF _Toc52899182 \h </w:instrText>
        </w:r>
      </w:ins>
      <w:ins w:id="945" w:author="Tom Bergeron" w:date="2020-10-06T17:45:00Z">
        <w:r>
          <w:rPr>
            <w:noProof/>
            <w:webHidden/>
          </w:rPr>
        </w:r>
      </w:ins>
      <w:r>
        <w:rPr>
          <w:noProof/>
          <w:webHidden/>
        </w:rPr>
        <w:fldChar w:fldCharType="separate"/>
      </w:r>
      <w:ins w:id="946" w:author="Tom Bergeron" w:date="2020-10-06T17:45:00Z">
        <w:r>
          <w:rPr>
            <w:noProof/>
            <w:webHidden/>
          </w:rPr>
          <w:t>126</w:t>
        </w:r>
      </w:ins>
      <w:ins w:id="947" w:author="Tom Bergeron" w:date="2020-10-06T17:44:00Z">
        <w:r>
          <w:rPr>
            <w:noProof/>
            <w:webHidden/>
          </w:rPr>
          <w:fldChar w:fldCharType="end"/>
        </w:r>
        <w:r w:rsidRPr="0089750E">
          <w:rPr>
            <w:rStyle w:val="Hyperlink"/>
            <w:noProof/>
          </w:rPr>
          <w:fldChar w:fldCharType="end"/>
        </w:r>
      </w:ins>
    </w:p>
    <w:p w14:paraId="692ED9BB" w14:textId="7E5FE3A9" w:rsidR="009C0501" w:rsidRDefault="009C0501">
      <w:pPr>
        <w:pStyle w:val="TOC2"/>
        <w:tabs>
          <w:tab w:val="right" w:leader="dot" w:pos="8900"/>
        </w:tabs>
        <w:rPr>
          <w:ins w:id="948" w:author="Tom Bergeron" w:date="2020-10-06T17:44:00Z"/>
          <w:rFonts w:asciiTheme="minorHAnsi" w:eastAsiaTheme="minorEastAsia" w:hAnsiTheme="minorHAnsi" w:cstheme="minorBidi"/>
          <w:smallCaps w:val="0"/>
          <w:noProof/>
          <w:sz w:val="22"/>
          <w:szCs w:val="22"/>
        </w:rPr>
      </w:pPr>
      <w:ins w:id="949" w:author="Tom Bergeron" w:date="2020-10-06T17:44:00Z">
        <w:r w:rsidRPr="0089750E">
          <w:rPr>
            <w:rStyle w:val="Hyperlink"/>
            <w:noProof/>
          </w:rPr>
          <w:fldChar w:fldCharType="begin"/>
        </w:r>
        <w:r w:rsidRPr="0089750E">
          <w:rPr>
            <w:rStyle w:val="Hyperlink"/>
            <w:noProof/>
          </w:rPr>
          <w:instrText xml:space="preserve"> </w:instrText>
        </w:r>
        <w:r>
          <w:rPr>
            <w:noProof/>
          </w:rPr>
          <w:instrText>HYPERLINK \l "_Toc52899183"</w:instrText>
        </w:r>
        <w:r w:rsidRPr="0089750E">
          <w:rPr>
            <w:rStyle w:val="Hyperlink"/>
            <w:noProof/>
          </w:rPr>
          <w:instrText xml:space="preserve"> </w:instrText>
        </w:r>
      </w:ins>
      <w:ins w:id="950" w:author="Tom Bergeron" w:date="2020-10-06T17:45:00Z">
        <w:r w:rsidRPr="0089750E">
          <w:rPr>
            <w:rStyle w:val="Hyperlink"/>
            <w:noProof/>
          </w:rPr>
        </w:r>
      </w:ins>
      <w:ins w:id="951" w:author="Tom Bergeron" w:date="2020-10-06T17:44:00Z">
        <w:r w:rsidRPr="0089750E">
          <w:rPr>
            <w:rStyle w:val="Hyperlink"/>
            <w:noProof/>
          </w:rPr>
          <w:fldChar w:fldCharType="separate"/>
        </w:r>
        <w:r w:rsidRPr="0089750E">
          <w:rPr>
            <w:rStyle w:val="Hyperlink"/>
            <w:noProof/>
          </w:rPr>
          <w:t>Find the KIC Representative in Your Area</w:t>
        </w:r>
        <w:r>
          <w:rPr>
            <w:noProof/>
            <w:webHidden/>
          </w:rPr>
          <w:tab/>
        </w:r>
        <w:r>
          <w:rPr>
            <w:noProof/>
            <w:webHidden/>
          </w:rPr>
          <w:fldChar w:fldCharType="begin"/>
        </w:r>
        <w:r>
          <w:rPr>
            <w:noProof/>
            <w:webHidden/>
          </w:rPr>
          <w:instrText xml:space="preserve"> PAGEREF _Toc52899183 \h </w:instrText>
        </w:r>
      </w:ins>
      <w:ins w:id="952" w:author="Tom Bergeron" w:date="2020-10-06T17:45:00Z">
        <w:r>
          <w:rPr>
            <w:noProof/>
            <w:webHidden/>
          </w:rPr>
        </w:r>
      </w:ins>
      <w:r>
        <w:rPr>
          <w:noProof/>
          <w:webHidden/>
        </w:rPr>
        <w:fldChar w:fldCharType="separate"/>
      </w:r>
      <w:ins w:id="953" w:author="Tom Bergeron" w:date="2020-10-06T17:45:00Z">
        <w:r>
          <w:rPr>
            <w:noProof/>
            <w:webHidden/>
          </w:rPr>
          <w:t>126</w:t>
        </w:r>
      </w:ins>
      <w:ins w:id="954" w:author="Tom Bergeron" w:date="2020-10-06T17:44:00Z">
        <w:r>
          <w:rPr>
            <w:noProof/>
            <w:webHidden/>
          </w:rPr>
          <w:fldChar w:fldCharType="end"/>
        </w:r>
        <w:r w:rsidRPr="0089750E">
          <w:rPr>
            <w:rStyle w:val="Hyperlink"/>
            <w:noProof/>
          </w:rPr>
          <w:fldChar w:fldCharType="end"/>
        </w:r>
      </w:ins>
    </w:p>
    <w:p w14:paraId="33BAF50E" w14:textId="4563C58E" w:rsidR="0060126E" w:rsidRPr="0060126E" w:rsidDel="009C0501" w:rsidRDefault="0060126E" w:rsidP="006E1668">
      <w:pPr>
        <w:keepNext/>
        <w:tabs>
          <w:tab w:val="right" w:leader="dot" w:pos="8900"/>
        </w:tabs>
        <w:spacing w:before="120"/>
        <w:rPr>
          <w:del w:id="955" w:author="Tom Bergeron" w:date="2020-10-06T17:44:00Z"/>
          <w:rFonts w:asciiTheme="minorHAnsi" w:eastAsiaTheme="minorEastAsia" w:hAnsiTheme="minorHAnsi" w:cstheme="minorBidi"/>
          <w:noProof/>
          <w:sz w:val="22"/>
          <w:szCs w:val="22"/>
        </w:rPr>
      </w:pPr>
    </w:p>
    <w:p w14:paraId="2657F547" w14:textId="0868632F" w:rsidR="0060126E" w:rsidDel="009C0501" w:rsidRDefault="009C0501">
      <w:pPr>
        <w:pStyle w:val="TOC1"/>
        <w:tabs>
          <w:tab w:val="right" w:leader="dot" w:pos="8900"/>
        </w:tabs>
        <w:rPr>
          <w:del w:id="956" w:author="Tom Bergeron" w:date="2020-10-06T17:44:00Z"/>
          <w:rFonts w:asciiTheme="minorHAnsi" w:eastAsiaTheme="minorEastAsia" w:hAnsiTheme="minorHAnsi" w:cstheme="minorBidi"/>
          <w:b w:val="0"/>
          <w:caps w:val="0"/>
          <w:noProof/>
          <w:sz w:val="22"/>
          <w:szCs w:val="22"/>
        </w:rPr>
      </w:pPr>
      <w:del w:id="957" w:author="Tom Bergeron" w:date="2020-10-06T17:44:00Z">
        <w:r w:rsidDel="009C0501">
          <w:rPr>
            <w:noProof/>
          </w:rPr>
          <w:fldChar w:fldCharType="begin"/>
        </w:r>
        <w:r w:rsidDel="009C0501">
          <w:rPr>
            <w:noProof/>
          </w:rPr>
          <w:delInstrText xml:space="preserve"> HYPERLINK \l "_Toc532827898" </w:delInstrText>
        </w:r>
        <w:r w:rsidDel="009C0501">
          <w:rPr>
            <w:noProof/>
          </w:rPr>
          <w:fldChar w:fldCharType="separate"/>
        </w:r>
      </w:del>
      <w:ins w:id="958" w:author="Tom Bergeron" w:date="2020-10-06T17:45:00Z">
        <w:r>
          <w:rPr>
            <w:b w:val="0"/>
            <w:bCs/>
            <w:noProof/>
          </w:rPr>
          <w:t>Error! Hyperlink reference not valid.</w:t>
        </w:r>
      </w:ins>
      <w:del w:id="959" w:author="Tom Bergeron" w:date="2020-10-06T17:44:00Z">
        <w:r w:rsidR="0060126E" w:rsidRPr="00F60FF6" w:rsidDel="009C0501">
          <w:rPr>
            <w:rStyle w:val="Hyperlink"/>
            <w:noProof/>
          </w:rPr>
          <w:delText>Appendix A: The Process Window Index</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_Toc532827898 \h </w:delInstrText>
        </w:r>
        <w:r w:rsidR="0060126E" w:rsidDel="009C0501">
          <w:rPr>
            <w:noProof/>
            <w:webHidden/>
          </w:rPr>
        </w:r>
        <w:r w:rsidR="0060126E" w:rsidDel="009C0501">
          <w:rPr>
            <w:noProof/>
            <w:webHidden/>
          </w:rPr>
          <w:fldChar w:fldCharType="separate"/>
        </w:r>
        <w:r w:rsidR="0060126E" w:rsidDel="009C0501">
          <w:rPr>
            <w:noProof/>
            <w:webHidden/>
          </w:rPr>
          <w:delText>104</w:delText>
        </w:r>
        <w:r w:rsidR="0060126E" w:rsidDel="009C0501">
          <w:rPr>
            <w:noProof/>
            <w:webHidden/>
          </w:rPr>
          <w:fldChar w:fldCharType="end"/>
        </w:r>
        <w:r w:rsidDel="009C0501">
          <w:rPr>
            <w:noProof/>
          </w:rPr>
          <w:fldChar w:fldCharType="end"/>
        </w:r>
      </w:del>
    </w:p>
    <w:p w14:paraId="17695A72" w14:textId="6A1B3689" w:rsidR="0060126E" w:rsidDel="009C0501" w:rsidRDefault="009C0501">
      <w:pPr>
        <w:pStyle w:val="TOC2"/>
        <w:tabs>
          <w:tab w:val="right" w:leader="dot" w:pos="8900"/>
        </w:tabs>
        <w:rPr>
          <w:del w:id="960" w:author="Tom Bergeron" w:date="2020-10-06T17:44:00Z"/>
          <w:rFonts w:asciiTheme="minorHAnsi" w:eastAsiaTheme="minorEastAsia" w:hAnsiTheme="minorHAnsi" w:cstheme="minorBidi"/>
          <w:smallCaps w:val="0"/>
          <w:noProof/>
          <w:sz w:val="22"/>
          <w:szCs w:val="22"/>
        </w:rPr>
      </w:pPr>
      <w:del w:id="961" w:author="Tom Bergeron" w:date="2020-10-06T17:44:00Z">
        <w:r w:rsidDel="009C0501">
          <w:rPr>
            <w:noProof/>
          </w:rPr>
          <w:fldChar w:fldCharType="begin"/>
        </w:r>
        <w:r w:rsidDel="009C0501">
          <w:rPr>
            <w:noProof/>
          </w:rPr>
          <w:delInstrText xml:space="preserve"> HYPERLINK \l "_Toc532827899" </w:delInstrText>
        </w:r>
        <w:r w:rsidDel="009C0501">
          <w:rPr>
            <w:noProof/>
          </w:rPr>
          <w:fldChar w:fldCharType="separate"/>
        </w:r>
      </w:del>
      <w:ins w:id="962" w:author="Tom Bergeron" w:date="2020-10-06T17:45:00Z">
        <w:r>
          <w:rPr>
            <w:b/>
            <w:bCs/>
            <w:noProof/>
          </w:rPr>
          <w:t>Error! Hyperlink reference not valid.</w:t>
        </w:r>
      </w:ins>
      <w:del w:id="963" w:author="Tom Bergeron" w:date="2020-10-06T17:44:00Z">
        <w:r w:rsidR="0060126E" w:rsidRPr="00F60FF6" w:rsidDel="009C0501">
          <w:rPr>
            <w:rStyle w:val="Hyperlink"/>
            <w:noProof/>
          </w:rPr>
          <w:delText>The Problem</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_Toc532827899 \h </w:delInstrText>
        </w:r>
        <w:r w:rsidR="0060126E" w:rsidDel="009C0501">
          <w:rPr>
            <w:noProof/>
            <w:webHidden/>
          </w:rPr>
        </w:r>
        <w:r w:rsidR="0060126E" w:rsidDel="009C0501">
          <w:rPr>
            <w:noProof/>
            <w:webHidden/>
          </w:rPr>
          <w:fldChar w:fldCharType="separate"/>
        </w:r>
        <w:r w:rsidR="0060126E" w:rsidDel="009C0501">
          <w:rPr>
            <w:noProof/>
            <w:webHidden/>
          </w:rPr>
          <w:delText>104</w:delText>
        </w:r>
        <w:r w:rsidR="0060126E" w:rsidDel="009C0501">
          <w:rPr>
            <w:noProof/>
            <w:webHidden/>
          </w:rPr>
          <w:fldChar w:fldCharType="end"/>
        </w:r>
        <w:r w:rsidDel="009C0501">
          <w:rPr>
            <w:noProof/>
          </w:rPr>
          <w:fldChar w:fldCharType="end"/>
        </w:r>
      </w:del>
    </w:p>
    <w:p w14:paraId="3FBF7CFD" w14:textId="1E5E0D62" w:rsidR="0060126E" w:rsidDel="009C0501" w:rsidRDefault="009C0501">
      <w:pPr>
        <w:pStyle w:val="TOC2"/>
        <w:tabs>
          <w:tab w:val="right" w:leader="dot" w:pos="8900"/>
        </w:tabs>
        <w:rPr>
          <w:del w:id="964" w:author="Tom Bergeron" w:date="2020-10-06T17:44:00Z"/>
          <w:rFonts w:asciiTheme="minorHAnsi" w:eastAsiaTheme="minorEastAsia" w:hAnsiTheme="minorHAnsi" w:cstheme="minorBidi"/>
          <w:smallCaps w:val="0"/>
          <w:noProof/>
          <w:sz w:val="22"/>
          <w:szCs w:val="22"/>
        </w:rPr>
      </w:pPr>
      <w:del w:id="965" w:author="Tom Bergeron" w:date="2020-10-06T17:44:00Z">
        <w:r w:rsidDel="009C0501">
          <w:rPr>
            <w:noProof/>
          </w:rPr>
          <w:fldChar w:fldCharType="begin"/>
        </w:r>
        <w:r w:rsidDel="009C0501">
          <w:rPr>
            <w:noProof/>
          </w:rPr>
          <w:delInstrText xml:space="preserve"> HYPERLINK \l "_Toc532827900" </w:delInstrText>
        </w:r>
        <w:r w:rsidDel="009C0501">
          <w:rPr>
            <w:noProof/>
          </w:rPr>
          <w:fldChar w:fldCharType="separate"/>
        </w:r>
      </w:del>
      <w:ins w:id="966" w:author="Tom Bergeron" w:date="2020-10-06T17:45:00Z">
        <w:r>
          <w:rPr>
            <w:b/>
            <w:bCs/>
            <w:noProof/>
          </w:rPr>
          <w:t>Error! Hyperlink reference not valid.</w:t>
        </w:r>
      </w:ins>
      <w:del w:id="967" w:author="Tom Bergeron" w:date="2020-10-06T17:44:00Z">
        <w:r w:rsidR="0060126E" w:rsidRPr="00F60FF6" w:rsidDel="009C0501">
          <w:rPr>
            <w:rStyle w:val="Hyperlink"/>
            <w:noProof/>
          </w:rPr>
          <w:delText>Defining the Process Window Index</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_Toc532827900 \h </w:delInstrText>
        </w:r>
        <w:r w:rsidR="0060126E" w:rsidDel="009C0501">
          <w:rPr>
            <w:noProof/>
            <w:webHidden/>
          </w:rPr>
        </w:r>
        <w:r w:rsidR="0060126E" w:rsidDel="009C0501">
          <w:rPr>
            <w:noProof/>
            <w:webHidden/>
          </w:rPr>
          <w:fldChar w:fldCharType="separate"/>
        </w:r>
        <w:r w:rsidR="0060126E" w:rsidDel="009C0501">
          <w:rPr>
            <w:noProof/>
            <w:webHidden/>
          </w:rPr>
          <w:delText>104</w:delText>
        </w:r>
        <w:r w:rsidR="0060126E" w:rsidDel="009C0501">
          <w:rPr>
            <w:noProof/>
            <w:webHidden/>
          </w:rPr>
          <w:fldChar w:fldCharType="end"/>
        </w:r>
        <w:r w:rsidDel="009C0501">
          <w:rPr>
            <w:noProof/>
          </w:rPr>
          <w:fldChar w:fldCharType="end"/>
        </w:r>
      </w:del>
    </w:p>
    <w:p w14:paraId="302ACAE1" w14:textId="03B7E84E" w:rsidR="0060126E" w:rsidDel="009C0501" w:rsidRDefault="009C0501">
      <w:pPr>
        <w:pStyle w:val="TOC2"/>
        <w:tabs>
          <w:tab w:val="right" w:leader="dot" w:pos="8900"/>
        </w:tabs>
        <w:rPr>
          <w:del w:id="968" w:author="Tom Bergeron" w:date="2020-10-06T17:44:00Z"/>
          <w:rFonts w:asciiTheme="minorHAnsi" w:eastAsiaTheme="minorEastAsia" w:hAnsiTheme="minorHAnsi" w:cstheme="minorBidi"/>
          <w:smallCaps w:val="0"/>
          <w:noProof/>
          <w:sz w:val="22"/>
          <w:szCs w:val="22"/>
        </w:rPr>
      </w:pPr>
      <w:del w:id="969" w:author="Tom Bergeron" w:date="2020-10-06T17:44:00Z">
        <w:r w:rsidDel="009C0501">
          <w:rPr>
            <w:noProof/>
          </w:rPr>
          <w:fldChar w:fldCharType="begin"/>
        </w:r>
        <w:r w:rsidDel="009C0501">
          <w:rPr>
            <w:noProof/>
          </w:rPr>
          <w:delInstrText xml:space="preserve"> HYPERLINK \l "_Toc532827901" </w:delInstrText>
        </w:r>
        <w:r w:rsidDel="009C0501">
          <w:rPr>
            <w:noProof/>
          </w:rPr>
          <w:fldChar w:fldCharType="separate"/>
        </w:r>
      </w:del>
      <w:ins w:id="970" w:author="Tom Bergeron" w:date="2020-10-06T17:45:00Z">
        <w:r>
          <w:rPr>
            <w:b/>
            <w:bCs/>
            <w:noProof/>
          </w:rPr>
          <w:t>Error! Hyperlink reference not valid.</w:t>
        </w:r>
      </w:ins>
      <w:del w:id="971" w:author="Tom Bergeron" w:date="2020-10-06T17:44:00Z">
        <w:r w:rsidR="0060126E" w:rsidRPr="00F60FF6" w:rsidDel="009C0501">
          <w:rPr>
            <w:rStyle w:val="Hyperlink"/>
            <w:noProof/>
          </w:rPr>
          <w:delText>Calculating the PWI</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_Toc532827901 \h </w:delInstrText>
        </w:r>
        <w:r w:rsidR="0060126E" w:rsidDel="009C0501">
          <w:rPr>
            <w:noProof/>
            <w:webHidden/>
          </w:rPr>
        </w:r>
        <w:r w:rsidR="0060126E" w:rsidDel="009C0501">
          <w:rPr>
            <w:noProof/>
            <w:webHidden/>
          </w:rPr>
          <w:fldChar w:fldCharType="separate"/>
        </w:r>
        <w:r w:rsidR="0060126E" w:rsidDel="009C0501">
          <w:rPr>
            <w:noProof/>
            <w:webHidden/>
          </w:rPr>
          <w:delText>105</w:delText>
        </w:r>
        <w:r w:rsidR="0060126E" w:rsidDel="009C0501">
          <w:rPr>
            <w:noProof/>
            <w:webHidden/>
          </w:rPr>
          <w:fldChar w:fldCharType="end"/>
        </w:r>
        <w:r w:rsidDel="009C0501">
          <w:rPr>
            <w:noProof/>
          </w:rPr>
          <w:fldChar w:fldCharType="end"/>
        </w:r>
      </w:del>
    </w:p>
    <w:p w14:paraId="74B5F2D3" w14:textId="5CF0EA84" w:rsidR="0060126E" w:rsidDel="009C0501" w:rsidRDefault="009C0501">
      <w:pPr>
        <w:pStyle w:val="TOC2"/>
        <w:tabs>
          <w:tab w:val="right" w:leader="dot" w:pos="8900"/>
        </w:tabs>
        <w:rPr>
          <w:del w:id="972" w:author="Tom Bergeron" w:date="2020-10-06T17:44:00Z"/>
          <w:rFonts w:asciiTheme="minorHAnsi" w:eastAsiaTheme="minorEastAsia" w:hAnsiTheme="minorHAnsi" w:cstheme="minorBidi"/>
          <w:smallCaps w:val="0"/>
          <w:noProof/>
          <w:sz w:val="22"/>
          <w:szCs w:val="22"/>
        </w:rPr>
      </w:pPr>
      <w:del w:id="973" w:author="Tom Bergeron" w:date="2020-10-06T17:44:00Z">
        <w:r w:rsidDel="009C0501">
          <w:rPr>
            <w:noProof/>
          </w:rPr>
          <w:fldChar w:fldCharType="begin"/>
        </w:r>
        <w:r w:rsidDel="009C0501">
          <w:rPr>
            <w:noProof/>
          </w:rPr>
          <w:delInstrText xml:space="preserve"> HYPERLINK \l "_Toc532827902" </w:delInstrText>
        </w:r>
        <w:r w:rsidDel="009C0501">
          <w:rPr>
            <w:noProof/>
          </w:rPr>
          <w:fldChar w:fldCharType="separate"/>
        </w:r>
      </w:del>
      <w:ins w:id="974" w:author="Tom Bergeron" w:date="2020-10-06T17:45:00Z">
        <w:r>
          <w:rPr>
            <w:b/>
            <w:bCs/>
            <w:noProof/>
          </w:rPr>
          <w:t>Error! Hyperlink reference not valid.</w:t>
        </w:r>
      </w:ins>
      <w:del w:id="975" w:author="Tom Bergeron" w:date="2020-10-06T17:44:00Z">
        <w:r w:rsidR="0060126E" w:rsidRPr="00F60FF6" w:rsidDel="009C0501">
          <w:rPr>
            <w:rStyle w:val="Hyperlink"/>
            <w:noProof/>
          </w:rPr>
          <w:delText>Benefits of Ranking Thermal Profile Performance</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_Toc532827902 \h </w:delInstrText>
        </w:r>
        <w:r w:rsidR="0060126E" w:rsidDel="009C0501">
          <w:rPr>
            <w:noProof/>
            <w:webHidden/>
          </w:rPr>
        </w:r>
        <w:r w:rsidR="0060126E" w:rsidDel="009C0501">
          <w:rPr>
            <w:noProof/>
            <w:webHidden/>
          </w:rPr>
          <w:fldChar w:fldCharType="separate"/>
        </w:r>
        <w:r w:rsidR="0060126E" w:rsidDel="009C0501">
          <w:rPr>
            <w:noProof/>
            <w:webHidden/>
          </w:rPr>
          <w:delText>106</w:delText>
        </w:r>
        <w:r w:rsidR="0060126E" w:rsidDel="009C0501">
          <w:rPr>
            <w:noProof/>
            <w:webHidden/>
          </w:rPr>
          <w:fldChar w:fldCharType="end"/>
        </w:r>
        <w:r w:rsidDel="009C0501">
          <w:rPr>
            <w:noProof/>
          </w:rPr>
          <w:fldChar w:fldCharType="end"/>
        </w:r>
      </w:del>
    </w:p>
    <w:p w14:paraId="033187BC" w14:textId="3B650271" w:rsidR="0060126E" w:rsidDel="009C0501" w:rsidRDefault="009C0501">
      <w:pPr>
        <w:pStyle w:val="TOC2"/>
        <w:tabs>
          <w:tab w:val="right" w:leader="dot" w:pos="8900"/>
        </w:tabs>
        <w:rPr>
          <w:del w:id="976" w:author="Tom Bergeron" w:date="2020-10-06T17:44:00Z"/>
          <w:rFonts w:asciiTheme="minorHAnsi" w:eastAsiaTheme="minorEastAsia" w:hAnsiTheme="minorHAnsi" w:cstheme="minorBidi"/>
          <w:smallCaps w:val="0"/>
          <w:noProof/>
          <w:sz w:val="22"/>
          <w:szCs w:val="22"/>
        </w:rPr>
      </w:pPr>
      <w:del w:id="977" w:author="Tom Bergeron" w:date="2020-10-06T17:44:00Z">
        <w:r w:rsidDel="009C0501">
          <w:rPr>
            <w:noProof/>
          </w:rPr>
          <w:fldChar w:fldCharType="begin"/>
        </w:r>
        <w:r w:rsidDel="009C0501">
          <w:rPr>
            <w:noProof/>
          </w:rPr>
          <w:delInstrText xml:space="preserve"> HYPERLINK \l "_Toc532827903" </w:delInstrText>
        </w:r>
        <w:r w:rsidDel="009C0501">
          <w:rPr>
            <w:noProof/>
          </w:rPr>
          <w:fldChar w:fldCharType="separate"/>
        </w:r>
      </w:del>
      <w:ins w:id="978" w:author="Tom Bergeron" w:date="2020-10-06T17:45:00Z">
        <w:r>
          <w:rPr>
            <w:b/>
            <w:bCs/>
            <w:noProof/>
          </w:rPr>
          <w:t>Error! Hyperlink reference not valid.</w:t>
        </w:r>
      </w:ins>
      <w:del w:id="979" w:author="Tom Bergeron" w:date="2020-10-06T17:44:00Z">
        <w:r w:rsidR="0060126E" w:rsidRPr="00F60FF6" w:rsidDel="009C0501">
          <w:rPr>
            <w:rStyle w:val="Hyperlink"/>
            <w:noProof/>
          </w:rPr>
          <w:delText>Conclusion</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_Toc532827903 \h </w:delInstrText>
        </w:r>
        <w:r w:rsidR="0060126E" w:rsidDel="009C0501">
          <w:rPr>
            <w:noProof/>
            <w:webHidden/>
          </w:rPr>
        </w:r>
        <w:r w:rsidR="0060126E" w:rsidDel="009C0501">
          <w:rPr>
            <w:noProof/>
            <w:webHidden/>
          </w:rPr>
          <w:fldChar w:fldCharType="separate"/>
        </w:r>
        <w:r w:rsidR="0060126E" w:rsidDel="009C0501">
          <w:rPr>
            <w:noProof/>
            <w:webHidden/>
          </w:rPr>
          <w:delText>106</w:delText>
        </w:r>
        <w:r w:rsidR="0060126E" w:rsidDel="009C0501">
          <w:rPr>
            <w:noProof/>
            <w:webHidden/>
          </w:rPr>
          <w:fldChar w:fldCharType="end"/>
        </w:r>
        <w:r w:rsidDel="009C0501">
          <w:rPr>
            <w:noProof/>
          </w:rPr>
          <w:fldChar w:fldCharType="end"/>
        </w:r>
      </w:del>
    </w:p>
    <w:p w14:paraId="1E30ED2C" w14:textId="13CC92C1" w:rsidR="0060126E" w:rsidDel="009C0501" w:rsidRDefault="009C0501">
      <w:pPr>
        <w:pStyle w:val="TOC1"/>
        <w:tabs>
          <w:tab w:val="right" w:leader="dot" w:pos="8900"/>
        </w:tabs>
        <w:rPr>
          <w:del w:id="980" w:author="Tom Bergeron" w:date="2020-10-06T17:44:00Z"/>
          <w:rFonts w:asciiTheme="minorHAnsi" w:eastAsiaTheme="minorEastAsia" w:hAnsiTheme="minorHAnsi" w:cstheme="minorBidi"/>
          <w:b w:val="0"/>
          <w:caps w:val="0"/>
          <w:noProof/>
          <w:sz w:val="22"/>
          <w:szCs w:val="22"/>
        </w:rPr>
      </w:pPr>
      <w:del w:id="981" w:author="Tom Bergeron" w:date="2020-10-06T17:44:00Z">
        <w:r w:rsidDel="009C0501">
          <w:rPr>
            <w:noProof/>
          </w:rPr>
          <w:fldChar w:fldCharType="begin"/>
        </w:r>
        <w:r w:rsidDel="009C0501">
          <w:rPr>
            <w:noProof/>
          </w:rPr>
          <w:delInstrText xml:space="preserve"> HYPERLINK \l "_Toc532827904" </w:delInstrText>
        </w:r>
        <w:r w:rsidDel="009C0501">
          <w:rPr>
            <w:noProof/>
          </w:rPr>
          <w:fldChar w:fldCharType="separate"/>
        </w:r>
      </w:del>
      <w:ins w:id="982" w:author="Tom Bergeron" w:date="2020-10-06T17:45:00Z">
        <w:r>
          <w:rPr>
            <w:b w:val="0"/>
            <w:bCs/>
            <w:noProof/>
          </w:rPr>
          <w:t>Error! Hyperlink reference not valid.</w:t>
        </w:r>
      </w:ins>
      <w:del w:id="983" w:author="Tom Bergeron" w:date="2020-10-06T17:44:00Z">
        <w:r w:rsidR="0060126E" w:rsidRPr="00F60FF6" w:rsidDel="009C0501">
          <w:rPr>
            <w:rStyle w:val="Hyperlink"/>
            <w:noProof/>
          </w:rPr>
          <w:delText>Appendix B: Recalculating Zone Delta Limits From Navigator/Auto-Focus Predictions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_Toc532827904 \h </w:delInstrText>
        </w:r>
        <w:r w:rsidR="0060126E" w:rsidDel="009C0501">
          <w:rPr>
            <w:noProof/>
            <w:webHidden/>
          </w:rPr>
        </w:r>
        <w:r w:rsidR="0060126E" w:rsidDel="009C0501">
          <w:rPr>
            <w:noProof/>
            <w:webHidden/>
          </w:rPr>
          <w:fldChar w:fldCharType="separate"/>
        </w:r>
        <w:r w:rsidR="0060126E" w:rsidDel="009C0501">
          <w:rPr>
            <w:noProof/>
            <w:webHidden/>
          </w:rPr>
          <w:delText>107</w:delText>
        </w:r>
        <w:r w:rsidR="0060126E" w:rsidDel="009C0501">
          <w:rPr>
            <w:noProof/>
            <w:webHidden/>
          </w:rPr>
          <w:fldChar w:fldCharType="end"/>
        </w:r>
        <w:r w:rsidDel="009C0501">
          <w:rPr>
            <w:noProof/>
          </w:rPr>
          <w:fldChar w:fldCharType="end"/>
        </w:r>
      </w:del>
    </w:p>
    <w:p w14:paraId="56077B77" w14:textId="2789FFEF" w:rsidR="0060126E" w:rsidDel="009C0501" w:rsidRDefault="009C0501">
      <w:pPr>
        <w:pStyle w:val="TOC2"/>
        <w:tabs>
          <w:tab w:val="right" w:leader="dot" w:pos="8900"/>
        </w:tabs>
        <w:rPr>
          <w:del w:id="984" w:author="Tom Bergeron" w:date="2020-10-06T17:44:00Z"/>
          <w:rFonts w:asciiTheme="minorHAnsi" w:eastAsiaTheme="minorEastAsia" w:hAnsiTheme="minorHAnsi" w:cstheme="minorBidi"/>
          <w:smallCaps w:val="0"/>
          <w:noProof/>
          <w:sz w:val="22"/>
          <w:szCs w:val="22"/>
        </w:rPr>
      </w:pPr>
      <w:del w:id="985" w:author="Tom Bergeron" w:date="2020-10-06T17:44:00Z">
        <w:r w:rsidDel="009C0501">
          <w:rPr>
            <w:noProof/>
          </w:rPr>
          <w:fldChar w:fldCharType="begin"/>
        </w:r>
        <w:r w:rsidDel="009C0501">
          <w:rPr>
            <w:noProof/>
          </w:rPr>
          <w:delInstrText xml:space="preserve"> HYPERLINK \l "_Toc532827905" </w:delInstrText>
        </w:r>
        <w:r w:rsidDel="009C0501">
          <w:rPr>
            <w:noProof/>
          </w:rPr>
          <w:fldChar w:fldCharType="separate"/>
        </w:r>
      </w:del>
      <w:ins w:id="986" w:author="Tom Bergeron" w:date="2020-10-06T17:45:00Z">
        <w:r>
          <w:rPr>
            <w:b/>
            <w:bCs/>
            <w:noProof/>
          </w:rPr>
          <w:t>Error! Hyperlink reference not valid.</w:t>
        </w:r>
      </w:ins>
      <w:del w:id="987" w:author="Tom Bergeron" w:date="2020-10-06T17:44:00Z">
        <w:r w:rsidR="0060126E" w:rsidRPr="00F60FF6" w:rsidDel="009C0501">
          <w:rPr>
            <w:rStyle w:val="Hyperlink"/>
            <w:noProof/>
          </w:rPr>
          <w:delText>For Stand-Alone Software Installations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_Toc532827905 \h </w:delInstrText>
        </w:r>
        <w:r w:rsidR="0060126E" w:rsidDel="009C0501">
          <w:rPr>
            <w:noProof/>
            <w:webHidden/>
          </w:rPr>
        </w:r>
        <w:r w:rsidR="0060126E" w:rsidDel="009C0501">
          <w:rPr>
            <w:noProof/>
            <w:webHidden/>
          </w:rPr>
          <w:fldChar w:fldCharType="separate"/>
        </w:r>
        <w:r w:rsidR="0060126E" w:rsidDel="009C0501">
          <w:rPr>
            <w:noProof/>
            <w:webHidden/>
          </w:rPr>
          <w:delText>107</w:delText>
        </w:r>
        <w:r w:rsidR="0060126E" w:rsidDel="009C0501">
          <w:rPr>
            <w:noProof/>
            <w:webHidden/>
          </w:rPr>
          <w:fldChar w:fldCharType="end"/>
        </w:r>
        <w:r w:rsidDel="009C0501">
          <w:rPr>
            <w:noProof/>
          </w:rPr>
          <w:fldChar w:fldCharType="end"/>
        </w:r>
      </w:del>
    </w:p>
    <w:p w14:paraId="781863D6" w14:textId="6281265E" w:rsidR="0060126E" w:rsidDel="009C0501" w:rsidRDefault="009C0501">
      <w:pPr>
        <w:pStyle w:val="TOC2"/>
        <w:tabs>
          <w:tab w:val="right" w:leader="dot" w:pos="8900"/>
        </w:tabs>
        <w:rPr>
          <w:del w:id="988" w:author="Tom Bergeron" w:date="2020-10-06T17:44:00Z"/>
          <w:rFonts w:asciiTheme="minorHAnsi" w:eastAsiaTheme="minorEastAsia" w:hAnsiTheme="minorHAnsi" w:cstheme="minorBidi"/>
          <w:smallCaps w:val="0"/>
          <w:noProof/>
          <w:sz w:val="22"/>
          <w:szCs w:val="22"/>
        </w:rPr>
      </w:pPr>
      <w:del w:id="989" w:author="Tom Bergeron" w:date="2020-10-06T17:44:00Z">
        <w:r w:rsidDel="009C0501">
          <w:rPr>
            <w:noProof/>
          </w:rPr>
          <w:fldChar w:fldCharType="begin"/>
        </w:r>
        <w:r w:rsidDel="009C0501">
          <w:rPr>
            <w:noProof/>
          </w:rPr>
          <w:delInstrText xml:space="preserve"> HYPERLINK \l "_Toc532827906" </w:delInstrText>
        </w:r>
        <w:r w:rsidDel="009C0501">
          <w:rPr>
            <w:noProof/>
          </w:rPr>
          <w:fldChar w:fldCharType="separate"/>
        </w:r>
      </w:del>
      <w:ins w:id="990" w:author="Tom Bergeron" w:date="2020-10-06T17:45:00Z">
        <w:r>
          <w:rPr>
            <w:b/>
            <w:bCs/>
            <w:noProof/>
          </w:rPr>
          <w:t>Error! Hyperlink reference not valid.</w:t>
        </w:r>
      </w:ins>
      <w:del w:id="991" w:author="Tom Bergeron" w:date="2020-10-06T17:44:00Z">
        <w:r w:rsidR="0060126E" w:rsidRPr="00F60FF6" w:rsidDel="009C0501">
          <w:rPr>
            <w:rStyle w:val="Hyperlink"/>
            <w:noProof/>
          </w:rPr>
          <w:delText>For Oven Controller Software Installations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_Toc532827906 \h </w:delInstrText>
        </w:r>
        <w:r w:rsidR="0060126E" w:rsidDel="009C0501">
          <w:rPr>
            <w:noProof/>
            <w:webHidden/>
          </w:rPr>
        </w:r>
        <w:r w:rsidR="0060126E" w:rsidDel="009C0501">
          <w:rPr>
            <w:noProof/>
            <w:webHidden/>
          </w:rPr>
          <w:fldChar w:fldCharType="separate"/>
        </w:r>
        <w:r w:rsidR="0060126E" w:rsidDel="009C0501">
          <w:rPr>
            <w:noProof/>
            <w:webHidden/>
          </w:rPr>
          <w:delText>109</w:delText>
        </w:r>
        <w:r w:rsidR="0060126E" w:rsidDel="009C0501">
          <w:rPr>
            <w:noProof/>
            <w:webHidden/>
          </w:rPr>
          <w:fldChar w:fldCharType="end"/>
        </w:r>
        <w:r w:rsidDel="009C0501">
          <w:rPr>
            <w:noProof/>
          </w:rPr>
          <w:fldChar w:fldCharType="end"/>
        </w:r>
      </w:del>
    </w:p>
    <w:p w14:paraId="5ABB0040" w14:textId="015FBCC1" w:rsidR="0060126E" w:rsidDel="009C0501" w:rsidRDefault="009C0501">
      <w:pPr>
        <w:pStyle w:val="TOC1"/>
        <w:tabs>
          <w:tab w:val="right" w:leader="dot" w:pos="8900"/>
        </w:tabs>
        <w:rPr>
          <w:del w:id="992" w:author="Tom Bergeron" w:date="2020-10-06T17:44:00Z"/>
          <w:rFonts w:asciiTheme="minorHAnsi" w:eastAsiaTheme="minorEastAsia" w:hAnsiTheme="minorHAnsi" w:cstheme="minorBidi"/>
          <w:b w:val="0"/>
          <w:caps w:val="0"/>
          <w:noProof/>
          <w:sz w:val="22"/>
          <w:szCs w:val="22"/>
        </w:rPr>
      </w:pPr>
      <w:del w:id="993" w:author="Tom Bergeron" w:date="2020-10-06T17:44:00Z">
        <w:r w:rsidDel="009C0501">
          <w:rPr>
            <w:noProof/>
          </w:rPr>
          <w:fldChar w:fldCharType="begin"/>
        </w:r>
        <w:r w:rsidDel="009C0501">
          <w:rPr>
            <w:noProof/>
          </w:rPr>
          <w:delInstrText xml:space="preserve"> HYPERLINK \l "_Toc532827907" </w:delInstrText>
        </w:r>
        <w:r w:rsidDel="009C0501">
          <w:rPr>
            <w:noProof/>
          </w:rPr>
          <w:fldChar w:fldCharType="separate"/>
        </w:r>
      </w:del>
      <w:ins w:id="994" w:author="Tom Bergeron" w:date="2020-10-06T17:45:00Z">
        <w:r>
          <w:rPr>
            <w:b w:val="0"/>
            <w:bCs/>
            <w:noProof/>
          </w:rPr>
          <w:t>Error! Hyperlink reference not valid.</w:t>
        </w:r>
      </w:ins>
      <w:del w:id="995" w:author="Tom Bergeron" w:date="2020-10-06T17:44:00Z">
        <w:r w:rsidR="0060126E" w:rsidRPr="00F60FF6" w:rsidDel="009C0501">
          <w:rPr>
            <w:rStyle w:val="Hyperlink"/>
            <w:noProof/>
          </w:rPr>
          <w:delText>Appendix C: Configuration Program</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_Toc532827907 \h </w:delInstrText>
        </w:r>
        <w:r w:rsidR="0060126E" w:rsidDel="009C0501">
          <w:rPr>
            <w:noProof/>
            <w:webHidden/>
          </w:rPr>
        </w:r>
        <w:r w:rsidR="0060126E" w:rsidDel="009C0501">
          <w:rPr>
            <w:noProof/>
            <w:webHidden/>
          </w:rPr>
          <w:fldChar w:fldCharType="separate"/>
        </w:r>
        <w:r w:rsidR="0060126E" w:rsidDel="009C0501">
          <w:rPr>
            <w:noProof/>
            <w:webHidden/>
          </w:rPr>
          <w:delText>111</w:delText>
        </w:r>
        <w:r w:rsidR="0060126E" w:rsidDel="009C0501">
          <w:rPr>
            <w:noProof/>
            <w:webHidden/>
          </w:rPr>
          <w:fldChar w:fldCharType="end"/>
        </w:r>
        <w:r w:rsidDel="009C0501">
          <w:rPr>
            <w:noProof/>
          </w:rPr>
          <w:fldChar w:fldCharType="end"/>
        </w:r>
      </w:del>
    </w:p>
    <w:p w14:paraId="53058CA9" w14:textId="2C4317FF" w:rsidR="0060126E" w:rsidDel="009C0501" w:rsidRDefault="009C0501">
      <w:pPr>
        <w:pStyle w:val="TOC2"/>
        <w:tabs>
          <w:tab w:val="right" w:leader="dot" w:pos="8900"/>
        </w:tabs>
        <w:rPr>
          <w:del w:id="996" w:author="Tom Bergeron" w:date="2020-10-06T17:44:00Z"/>
          <w:rFonts w:asciiTheme="minorHAnsi" w:eastAsiaTheme="minorEastAsia" w:hAnsiTheme="minorHAnsi" w:cstheme="minorBidi"/>
          <w:smallCaps w:val="0"/>
          <w:noProof/>
          <w:sz w:val="22"/>
          <w:szCs w:val="22"/>
        </w:rPr>
      </w:pPr>
      <w:del w:id="997" w:author="Tom Bergeron" w:date="2020-10-06T17:44:00Z">
        <w:r w:rsidDel="009C0501">
          <w:rPr>
            <w:noProof/>
          </w:rPr>
          <w:fldChar w:fldCharType="begin"/>
        </w:r>
        <w:r w:rsidDel="009C0501">
          <w:rPr>
            <w:noProof/>
          </w:rPr>
          <w:delInstrText xml:space="preserve"> HYPERLINK \l "_Toc532827908" </w:delInstrText>
        </w:r>
        <w:r w:rsidDel="009C0501">
          <w:rPr>
            <w:noProof/>
          </w:rPr>
          <w:fldChar w:fldCharType="separate"/>
        </w:r>
      </w:del>
      <w:ins w:id="998" w:author="Tom Bergeron" w:date="2020-10-06T17:45:00Z">
        <w:r>
          <w:rPr>
            <w:b/>
            <w:bCs/>
            <w:noProof/>
          </w:rPr>
          <w:t>Error! Hyperlink reference not valid.</w:t>
        </w:r>
      </w:ins>
      <w:del w:id="999" w:author="Tom Bergeron" w:date="2020-10-06T17:44:00Z">
        <w:r w:rsidR="0060126E" w:rsidRPr="00F60FF6" w:rsidDel="009C0501">
          <w:rPr>
            <w:rStyle w:val="Hyperlink"/>
            <w:noProof/>
          </w:rPr>
          <w:delText>User Settings Tab</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_Toc532827908 \h </w:delInstrText>
        </w:r>
        <w:r w:rsidR="0060126E" w:rsidDel="009C0501">
          <w:rPr>
            <w:noProof/>
            <w:webHidden/>
          </w:rPr>
        </w:r>
        <w:r w:rsidR="0060126E" w:rsidDel="009C0501">
          <w:rPr>
            <w:noProof/>
            <w:webHidden/>
          </w:rPr>
          <w:fldChar w:fldCharType="separate"/>
        </w:r>
        <w:r w:rsidR="0060126E" w:rsidDel="009C0501">
          <w:rPr>
            <w:noProof/>
            <w:webHidden/>
          </w:rPr>
          <w:delText>111</w:delText>
        </w:r>
        <w:r w:rsidR="0060126E" w:rsidDel="009C0501">
          <w:rPr>
            <w:noProof/>
            <w:webHidden/>
          </w:rPr>
          <w:fldChar w:fldCharType="end"/>
        </w:r>
        <w:r w:rsidDel="009C0501">
          <w:rPr>
            <w:noProof/>
          </w:rPr>
          <w:fldChar w:fldCharType="end"/>
        </w:r>
      </w:del>
    </w:p>
    <w:p w14:paraId="16F22170" w14:textId="00BCEFA1" w:rsidR="0060126E" w:rsidDel="009C0501" w:rsidRDefault="009C0501">
      <w:pPr>
        <w:pStyle w:val="TOC3"/>
        <w:tabs>
          <w:tab w:val="right" w:leader="dot" w:pos="8900"/>
        </w:tabs>
        <w:rPr>
          <w:del w:id="1000" w:author="Tom Bergeron" w:date="2020-10-06T17:44:00Z"/>
          <w:rFonts w:asciiTheme="minorHAnsi" w:eastAsiaTheme="minorEastAsia" w:hAnsiTheme="minorHAnsi" w:cstheme="minorBidi"/>
          <w:smallCaps w:val="0"/>
          <w:noProof/>
          <w:sz w:val="22"/>
          <w:szCs w:val="22"/>
        </w:rPr>
      </w:pPr>
      <w:del w:id="1001" w:author="Tom Bergeron" w:date="2020-10-06T17:44:00Z">
        <w:r w:rsidDel="009C0501">
          <w:rPr>
            <w:noProof/>
          </w:rPr>
          <w:fldChar w:fldCharType="begin"/>
        </w:r>
        <w:r w:rsidDel="009C0501">
          <w:rPr>
            <w:noProof/>
          </w:rPr>
          <w:delInstrText xml:space="preserve"> HYPERLINK \l "_Toc532827909" </w:delInstrText>
        </w:r>
        <w:r w:rsidDel="009C0501">
          <w:rPr>
            <w:noProof/>
          </w:rPr>
          <w:fldChar w:fldCharType="separate"/>
        </w:r>
      </w:del>
      <w:ins w:id="1002" w:author="Tom Bergeron" w:date="2020-10-06T17:45:00Z">
        <w:r>
          <w:rPr>
            <w:b/>
            <w:bCs/>
            <w:noProof/>
          </w:rPr>
          <w:t>Error! Hyperlink reference not valid.</w:t>
        </w:r>
      </w:ins>
      <w:del w:id="1003" w:author="Tom Bergeron" w:date="2020-10-06T17:44:00Z">
        <w:r w:rsidR="0060126E" w:rsidRPr="00F60FF6" w:rsidDel="009C0501">
          <w:rPr>
            <w:rStyle w:val="Hyperlink"/>
            <w:noProof/>
          </w:rPr>
          <w:delText>Use Baseline Profile Expiration</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_Toc532827909 \h </w:delInstrText>
        </w:r>
        <w:r w:rsidR="0060126E" w:rsidDel="009C0501">
          <w:rPr>
            <w:noProof/>
            <w:webHidden/>
          </w:rPr>
        </w:r>
        <w:r w:rsidR="0060126E" w:rsidDel="009C0501">
          <w:rPr>
            <w:noProof/>
            <w:webHidden/>
          </w:rPr>
          <w:fldChar w:fldCharType="separate"/>
        </w:r>
        <w:r w:rsidR="0060126E" w:rsidDel="009C0501">
          <w:rPr>
            <w:noProof/>
            <w:webHidden/>
          </w:rPr>
          <w:delText>112</w:delText>
        </w:r>
        <w:r w:rsidR="0060126E" w:rsidDel="009C0501">
          <w:rPr>
            <w:noProof/>
            <w:webHidden/>
          </w:rPr>
          <w:fldChar w:fldCharType="end"/>
        </w:r>
        <w:r w:rsidDel="009C0501">
          <w:rPr>
            <w:noProof/>
          </w:rPr>
          <w:fldChar w:fldCharType="end"/>
        </w:r>
      </w:del>
    </w:p>
    <w:p w14:paraId="61F98AB2" w14:textId="4F75D180" w:rsidR="0060126E" w:rsidDel="009C0501" w:rsidRDefault="009C0501">
      <w:pPr>
        <w:pStyle w:val="TOC2"/>
        <w:tabs>
          <w:tab w:val="right" w:leader="dot" w:pos="8900"/>
        </w:tabs>
        <w:rPr>
          <w:del w:id="1004" w:author="Tom Bergeron" w:date="2020-10-06T17:44:00Z"/>
          <w:rFonts w:asciiTheme="minorHAnsi" w:eastAsiaTheme="minorEastAsia" w:hAnsiTheme="minorHAnsi" w:cstheme="minorBidi"/>
          <w:smallCaps w:val="0"/>
          <w:noProof/>
          <w:sz w:val="22"/>
          <w:szCs w:val="22"/>
        </w:rPr>
      </w:pPr>
      <w:del w:id="1005" w:author="Tom Bergeron" w:date="2020-10-06T17:44:00Z">
        <w:r w:rsidDel="009C0501">
          <w:rPr>
            <w:noProof/>
          </w:rPr>
          <w:fldChar w:fldCharType="begin"/>
        </w:r>
        <w:r w:rsidDel="009C0501">
          <w:rPr>
            <w:noProof/>
          </w:rPr>
          <w:delInstrText xml:space="preserve"> HYPERLINK \l "_Toc532827910" </w:delInstrText>
        </w:r>
        <w:r w:rsidDel="009C0501">
          <w:rPr>
            <w:noProof/>
          </w:rPr>
          <w:fldChar w:fldCharType="separate"/>
        </w:r>
      </w:del>
      <w:ins w:id="1006" w:author="Tom Bergeron" w:date="2020-10-06T17:45:00Z">
        <w:r>
          <w:rPr>
            <w:b/>
            <w:bCs/>
            <w:noProof/>
          </w:rPr>
          <w:t>Error! Hyperlink reference not valid.</w:t>
        </w:r>
      </w:ins>
      <w:del w:id="1007" w:author="Tom Bergeron" w:date="2020-10-06T17:44:00Z">
        <w:r w:rsidR="0060126E" w:rsidRPr="00F60FF6" w:rsidDel="009C0501">
          <w:rPr>
            <w:rStyle w:val="Hyperlink"/>
            <w:noProof/>
          </w:rPr>
          <w:delText>Shifting Tab</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_Toc532827910 \h </w:delInstrText>
        </w:r>
        <w:r w:rsidR="0060126E" w:rsidDel="009C0501">
          <w:rPr>
            <w:noProof/>
            <w:webHidden/>
          </w:rPr>
        </w:r>
        <w:r w:rsidR="0060126E" w:rsidDel="009C0501">
          <w:rPr>
            <w:noProof/>
            <w:webHidden/>
          </w:rPr>
          <w:fldChar w:fldCharType="separate"/>
        </w:r>
        <w:r w:rsidR="0060126E" w:rsidDel="009C0501">
          <w:rPr>
            <w:noProof/>
            <w:webHidden/>
          </w:rPr>
          <w:delText>113</w:delText>
        </w:r>
        <w:r w:rsidR="0060126E" w:rsidDel="009C0501">
          <w:rPr>
            <w:noProof/>
            <w:webHidden/>
          </w:rPr>
          <w:fldChar w:fldCharType="end"/>
        </w:r>
        <w:r w:rsidDel="009C0501">
          <w:rPr>
            <w:noProof/>
          </w:rPr>
          <w:fldChar w:fldCharType="end"/>
        </w:r>
      </w:del>
    </w:p>
    <w:p w14:paraId="3D4AB3AB" w14:textId="04BADC48" w:rsidR="0060126E" w:rsidDel="009C0501" w:rsidRDefault="009C0501">
      <w:pPr>
        <w:pStyle w:val="TOC2"/>
        <w:tabs>
          <w:tab w:val="right" w:leader="dot" w:pos="8900"/>
        </w:tabs>
        <w:rPr>
          <w:del w:id="1008" w:author="Tom Bergeron" w:date="2020-10-06T17:44:00Z"/>
          <w:rFonts w:asciiTheme="minorHAnsi" w:eastAsiaTheme="minorEastAsia" w:hAnsiTheme="minorHAnsi" w:cstheme="minorBidi"/>
          <w:smallCaps w:val="0"/>
          <w:noProof/>
          <w:sz w:val="22"/>
          <w:szCs w:val="22"/>
        </w:rPr>
      </w:pPr>
      <w:del w:id="1009" w:author="Tom Bergeron" w:date="2020-10-06T17:44:00Z">
        <w:r w:rsidDel="009C0501">
          <w:rPr>
            <w:noProof/>
          </w:rPr>
          <w:fldChar w:fldCharType="begin"/>
        </w:r>
        <w:r w:rsidDel="009C0501">
          <w:rPr>
            <w:noProof/>
          </w:rPr>
          <w:delInstrText xml:space="preserve"> HYPERLINK \l "_Toc532827911" </w:delInstrText>
        </w:r>
        <w:r w:rsidDel="009C0501">
          <w:rPr>
            <w:noProof/>
          </w:rPr>
          <w:fldChar w:fldCharType="separate"/>
        </w:r>
      </w:del>
      <w:ins w:id="1010" w:author="Tom Bergeron" w:date="2020-10-06T17:45:00Z">
        <w:r>
          <w:rPr>
            <w:b/>
            <w:bCs/>
            <w:noProof/>
          </w:rPr>
          <w:t>Error! Hyperlink reference not valid.</w:t>
        </w:r>
      </w:ins>
      <w:del w:id="1011" w:author="Tom Bergeron" w:date="2020-10-06T17:44:00Z">
        <w:r w:rsidR="0060126E" w:rsidRPr="00F60FF6" w:rsidDel="009C0501">
          <w:rPr>
            <w:rStyle w:val="Hyperlink"/>
            <w:noProof/>
          </w:rPr>
          <w:delText>Decimal Tab</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_Toc532827911 \h </w:delInstrText>
        </w:r>
        <w:r w:rsidR="0060126E" w:rsidDel="009C0501">
          <w:rPr>
            <w:noProof/>
            <w:webHidden/>
          </w:rPr>
        </w:r>
        <w:r w:rsidR="0060126E" w:rsidDel="009C0501">
          <w:rPr>
            <w:noProof/>
            <w:webHidden/>
          </w:rPr>
          <w:fldChar w:fldCharType="separate"/>
        </w:r>
        <w:r w:rsidR="0060126E" w:rsidDel="009C0501">
          <w:rPr>
            <w:noProof/>
            <w:webHidden/>
          </w:rPr>
          <w:delText>113</w:delText>
        </w:r>
        <w:r w:rsidR="0060126E" w:rsidDel="009C0501">
          <w:rPr>
            <w:noProof/>
            <w:webHidden/>
          </w:rPr>
          <w:fldChar w:fldCharType="end"/>
        </w:r>
        <w:r w:rsidDel="009C0501">
          <w:rPr>
            <w:noProof/>
          </w:rPr>
          <w:fldChar w:fldCharType="end"/>
        </w:r>
      </w:del>
    </w:p>
    <w:p w14:paraId="75DB7B43" w14:textId="3E52BE0B" w:rsidR="0060126E" w:rsidDel="009C0501" w:rsidRDefault="009C0501">
      <w:pPr>
        <w:pStyle w:val="TOC2"/>
        <w:tabs>
          <w:tab w:val="right" w:leader="dot" w:pos="8900"/>
        </w:tabs>
        <w:rPr>
          <w:del w:id="1012" w:author="Tom Bergeron" w:date="2020-10-06T17:44:00Z"/>
          <w:rFonts w:asciiTheme="minorHAnsi" w:eastAsiaTheme="minorEastAsia" w:hAnsiTheme="minorHAnsi" w:cstheme="minorBidi"/>
          <w:smallCaps w:val="0"/>
          <w:noProof/>
          <w:sz w:val="22"/>
          <w:szCs w:val="22"/>
        </w:rPr>
      </w:pPr>
      <w:del w:id="1013" w:author="Tom Bergeron" w:date="2020-10-06T17:44:00Z">
        <w:r w:rsidDel="009C0501">
          <w:rPr>
            <w:noProof/>
          </w:rPr>
          <w:fldChar w:fldCharType="begin"/>
        </w:r>
        <w:r w:rsidDel="009C0501">
          <w:rPr>
            <w:noProof/>
          </w:rPr>
          <w:delInstrText xml:space="preserve"> HYPERLINK \l "_Toc532827912" </w:delInstrText>
        </w:r>
        <w:r w:rsidDel="009C0501">
          <w:rPr>
            <w:noProof/>
          </w:rPr>
          <w:fldChar w:fldCharType="separate"/>
        </w:r>
      </w:del>
      <w:ins w:id="1014" w:author="Tom Bergeron" w:date="2020-10-06T17:45:00Z">
        <w:r>
          <w:rPr>
            <w:b/>
            <w:bCs/>
            <w:noProof/>
          </w:rPr>
          <w:t>Error! Hyperlink reference not valid.</w:t>
        </w:r>
      </w:ins>
      <w:del w:id="1015" w:author="Tom Bergeron" w:date="2020-10-06T17:44:00Z">
        <w:r w:rsidR="0060126E" w:rsidRPr="00F60FF6" w:rsidDel="009C0501">
          <w:rPr>
            <w:rStyle w:val="Hyperlink"/>
            <w:noProof/>
          </w:rPr>
          <w:delText>Hardware Tab</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_Toc532827912 \h </w:delInstrText>
        </w:r>
        <w:r w:rsidR="0060126E" w:rsidDel="009C0501">
          <w:rPr>
            <w:noProof/>
            <w:webHidden/>
          </w:rPr>
        </w:r>
        <w:r w:rsidR="0060126E" w:rsidDel="009C0501">
          <w:rPr>
            <w:noProof/>
            <w:webHidden/>
          </w:rPr>
          <w:fldChar w:fldCharType="separate"/>
        </w:r>
        <w:r w:rsidR="0060126E" w:rsidDel="009C0501">
          <w:rPr>
            <w:noProof/>
            <w:webHidden/>
          </w:rPr>
          <w:delText>113</w:delText>
        </w:r>
        <w:r w:rsidR="0060126E" w:rsidDel="009C0501">
          <w:rPr>
            <w:noProof/>
            <w:webHidden/>
          </w:rPr>
          <w:fldChar w:fldCharType="end"/>
        </w:r>
        <w:r w:rsidDel="009C0501">
          <w:rPr>
            <w:noProof/>
          </w:rPr>
          <w:fldChar w:fldCharType="end"/>
        </w:r>
      </w:del>
    </w:p>
    <w:p w14:paraId="0014B8DF" w14:textId="5A2F9AF4" w:rsidR="0060126E" w:rsidDel="009C0501" w:rsidRDefault="009C0501">
      <w:pPr>
        <w:pStyle w:val="TOC2"/>
        <w:tabs>
          <w:tab w:val="right" w:leader="dot" w:pos="8900"/>
        </w:tabs>
        <w:rPr>
          <w:del w:id="1016" w:author="Tom Bergeron" w:date="2020-10-06T17:44:00Z"/>
          <w:rFonts w:asciiTheme="minorHAnsi" w:eastAsiaTheme="minorEastAsia" w:hAnsiTheme="minorHAnsi" w:cstheme="minorBidi"/>
          <w:smallCaps w:val="0"/>
          <w:noProof/>
          <w:sz w:val="22"/>
          <w:szCs w:val="22"/>
        </w:rPr>
      </w:pPr>
      <w:del w:id="1017" w:author="Tom Bergeron" w:date="2020-10-06T17:44:00Z">
        <w:r w:rsidDel="009C0501">
          <w:rPr>
            <w:noProof/>
          </w:rPr>
          <w:fldChar w:fldCharType="begin"/>
        </w:r>
        <w:r w:rsidDel="009C0501">
          <w:rPr>
            <w:noProof/>
          </w:rPr>
          <w:delInstrText xml:space="preserve"> HYPERLINK \l "_Toc532827913" </w:delInstrText>
        </w:r>
        <w:r w:rsidDel="009C0501">
          <w:rPr>
            <w:noProof/>
          </w:rPr>
          <w:fldChar w:fldCharType="separate"/>
        </w:r>
      </w:del>
      <w:ins w:id="1018" w:author="Tom Bergeron" w:date="2020-10-06T17:45:00Z">
        <w:r>
          <w:rPr>
            <w:b/>
            <w:bCs/>
            <w:noProof/>
          </w:rPr>
          <w:t>Error! Hyperlink reference not valid.</w:t>
        </w:r>
      </w:ins>
      <w:del w:id="1019" w:author="Tom Bergeron" w:date="2020-10-06T17:44:00Z">
        <w:r w:rsidR="0060126E" w:rsidRPr="00F60FF6" w:rsidDel="009C0501">
          <w:rPr>
            <w:rStyle w:val="Hyperlink"/>
            <w:noProof/>
          </w:rPr>
          <w:delText>Message Config Tab</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_Toc532827913 \h </w:delInstrText>
        </w:r>
        <w:r w:rsidR="0060126E" w:rsidDel="009C0501">
          <w:rPr>
            <w:noProof/>
            <w:webHidden/>
          </w:rPr>
        </w:r>
        <w:r w:rsidR="0060126E" w:rsidDel="009C0501">
          <w:rPr>
            <w:noProof/>
            <w:webHidden/>
          </w:rPr>
          <w:fldChar w:fldCharType="separate"/>
        </w:r>
        <w:r w:rsidR="0060126E" w:rsidDel="009C0501">
          <w:rPr>
            <w:noProof/>
            <w:webHidden/>
          </w:rPr>
          <w:delText>113</w:delText>
        </w:r>
        <w:r w:rsidR="0060126E" w:rsidDel="009C0501">
          <w:rPr>
            <w:noProof/>
            <w:webHidden/>
          </w:rPr>
          <w:fldChar w:fldCharType="end"/>
        </w:r>
        <w:r w:rsidDel="009C0501">
          <w:rPr>
            <w:noProof/>
          </w:rPr>
          <w:fldChar w:fldCharType="end"/>
        </w:r>
      </w:del>
    </w:p>
    <w:p w14:paraId="3604FC7C" w14:textId="2BE0AC5B" w:rsidR="0060126E" w:rsidDel="009C0501" w:rsidRDefault="009C0501">
      <w:pPr>
        <w:pStyle w:val="TOC2"/>
        <w:tabs>
          <w:tab w:val="right" w:leader="dot" w:pos="8900"/>
        </w:tabs>
        <w:rPr>
          <w:del w:id="1020" w:author="Tom Bergeron" w:date="2020-10-06T17:44:00Z"/>
          <w:rFonts w:asciiTheme="minorHAnsi" w:eastAsiaTheme="minorEastAsia" w:hAnsiTheme="minorHAnsi" w:cstheme="minorBidi"/>
          <w:smallCaps w:val="0"/>
          <w:noProof/>
          <w:sz w:val="22"/>
          <w:szCs w:val="22"/>
        </w:rPr>
      </w:pPr>
      <w:del w:id="1021" w:author="Tom Bergeron" w:date="2020-10-06T17:44:00Z">
        <w:r w:rsidDel="009C0501">
          <w:rPr>
            <w:noProof/>
          </w:rPr>
          <w:fldChar w:fldCharType="begin"/>
        </w:r>
        <w:r w:rsidDel="009C0501">
          <w:rPr>
            <w:noProof/>
          </w:rPr>
          <w:delInstrText xml:space="preserve"> HYPERLINK \l "_Toc532827914" </w:delInstrText>
        </w:r>
        <w:r w:rsidDel="009C0501">
          <w:rPr>
            <w:noProof/>
          </w:rPr>
          <w:fldChar w:fldCharType="separate"/>
        </w:r>
      </w:del>
      <w:ins w:id="1022" w:author="Tom Bergeron" w:date="2020-10-06T17:45:00Z">
        <w:r>
          <w:rPr>
            <w:b/>
            <w:bCs/>
            <w:noProof/>
          </w:rPr>
          <w:t>Error! Hyperlink reference not valid.</w:t>
        </w:r>
      </w:ins>
      <w:del w:id="1023" w:author="Tom Bergeron" w:date="2020-10-06T17:44:00Z">
        <w:r w:rsidR="0060126E" w:rsidRPr="00F60FF6" w:rsidDel="009C0501">
          <w:rPr>
            <w:rStyle w:val="Hyperlink"/>
            <w:noProof/>
          </w:rPr>
          <w:delText>Password Control – Multi User</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_Toc532827914 \h </w:delInstrText>
        </w:r>
        <w:r w:rsidR="0060126E" w:rsidDel="009C0501">
          <w:rPr>
            <w:noProof/>
            <w:webHidden/>
          </w:rPr>
        </w:r>
        <w:r w:rsidR="0060126E" w:rsidDel="009C0501">
          <w:rPr>
            <w:noProof/>
            <w:webHidden/>
          </w:rPr>
          <w:fldChar w:fldCharType="separate"/>
        </w:r>
        <w:r w:rsidR="0060126E" w:rsidDel="009C0501">
          <w:rPr>
            <w:noProof/>
            <w:webHidden/>
          </w:rPr>
          <w:delText>114</w:delText>
        </w:r>
        <w:r w:rsidR="0060126E" w:rsidDel="009C0501">
          <w:rPr>
            <w:noProof/>
            <w:webHidden/>
          </w:rPr>
          <w:fldChar w:fldCharType="end"/>
        </w:r>
        <w:r w:rsidDel="009C0501">
          <w:rPr>
            <w:noProof/>
          </w:rPr>
          <w:fldChar w:fldCharType="end"/>
        </w:r>
      </w:del>
    </w:p>
    <w:p w14:paraId="7856E0BC" w14:textId="088DE1BF" w:rsidR="0060126E" w:rsidDel="009C0501" w:rsidRDefault="009C0501">
      <w:pPr>
        <w:pStyle w:val="TOC3"/>
        <w:tabs>
          <w:tab w:val="right" w:leader="dot" w:pos="8900"/>
        </w:tabs>
        <w:rPr>
          <w:del w:id="1024" w:author="Tom Bergeron" w:date="2020-10-06T17:44:00Z"/>
          <w:rFonts w:asciiTheme="minorHAnsi" w:eastAsiaTheme="minorEastAsia" w:hAnsiTheme="minorHAnsi" w:cstheme="minorBidi"/>
          <w:smallCaps w:val="0"/>
          <w:noProof/>
          <w:sz w:val="22"/>
          <w:szCs w:val="22"/>
        </w:rPr>
      </w:pPr>
      <w:del w:id="1025" w:author="Tom Bergeron" w:date="2020-10-06T17:44:00Z">
        <w:r w:rsidDel="009C0501">
          <w:rPr>
            <w:noProof/>
          </w:rPr>
          <w:fldChar w:fldCharType="begin"/>
        </w:r>
        <w:r w:rsidDel="009C0501">
          <w:rPr>
            <w:noProof/>
          </w:rPr>
          <w:delInstrText xml:space="preserve"> HYPERLINK \l "_Toc532827915" </w:delInstrText>
        </w:r>
        <w:r w:rsidDel="009C0501">
          <w:rPr>
            <w:noProof/>
          </w:rPr>
          <w:fldChar w:fldCharType="separate"/>
        </w:r>
      </w:del>
      <w:ins w:id="1026" w:author="Tom Bergeron" w:date="2020-10-06T17:45:00Z">
        <w:r>
          <w:rPr>
            <w:b/>
            <w:bCs/>
            <w:noProof/>
          </w:rPr>
          <w:t>Error! Hyperlink reference not valid.</w:t>
        </w:r>
      </w:ins>
      <w:del w:id="1027" w:author="Tom Bergeron" w:date="2020-10-06T17:44:00Z">
        <w:r w:rsidR="0060126E" w:rsidRPr="00F60FF6" w:rsidDel="009C0501">
          <w:rPr>
            <w:rStyle w:val="Hyperlink"/>
            <w:noProof/>
          </w:rPr>
          <w:delText>Access to the Password Control Tab</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_Toc532827915 \h </w:delInstrText>
        </w:r>
        <w:r w:rsidR="0060126E" w:rsidDel="009C0501">
          <w:rPr>
            <w:noProof/>
            <w:webHidden/>
          </w:rPr>
        </w:r>
        <w:r w:rsidR="0060126E" w:rsidDel="009C0501">
          <w:rPr>
            <w:noProof/>
            <w:webHidden/>
          </w:rPr>
          <w:fldChar w:fldCharType="separate"/>
        </w:r>
        <w:r w:rsidR="0060126E" w:rsidDel="009C0501">
          <w:rPr>
            <w:noProof/>
            <w:webHidden/>
          </w:rPr>
          <w:delText>114</w:delText>
        </w:r>
        <w:r w:rsidR="0060126E" w:rsidDel="009C0501">
          <w:rPr>
            <w:noProof/>
            <w:webHidden/>
          </w:rPr>
          <w:fldChar w:fldCharType="end"/>
        </w:r>
        <w:r w:rsidDel="009C0501">
          <w:rPr>
            <w:noProof/>
          </w:rPr>
          <w:fldChar w:fldCharType="end"/>
        </w:r>
      </w:del>
    </w:p>
    <w:p w14:paraId="37F882E9" w14:textId="73468747" w:rsidR="0060126E" w:rsidDel="009C0501" w:rsidRDefault="009C0501">
      <w:pPr>
        <w:pStyle w:val="TOC3"/>
        <w:tabs>
          <w:tab w:val="right" w:leader="dot" w:pos="8900"/>
        </w:tabs>
        <w:rPr>
          <w:del w:id="1028" w:author="Tom Bergeron" w:date="2020-10-06T17:44:00Z"/>
          <w:rFonts w:asciiTheme="minorHAnsi" w:eastAsiaTheme="minorEastAsia" w:hAnsiTheme="minorHAnsi" w:cstheme="minorBidi"/>
          <w:smallCaps w:val="0"/>
          <w:noProof/>
          <w:sz w:val="22"/>
          <w:szCs w:val="22"/>
        </w:rPr>
      </w:pPr>
      <w:del w:id="1029" w:author="Tom Bergeron" w:date="2020-10-06T17:44:00Z">
        <w:r w:rsidDel="009C0501">
          <w:rPr>
            <w:noProof/>
          </w:rPr>
          <w:fldChar w:fldCharType="begin"/>
        </w:r>
        <w:r w:rsidDel="009C0501">
          <w:rPr>
            <w:noProof/>
          </w:rPr>
          <w:delInstrText xml:space="preserve"> HYPERLINK \l "_Toc532827916" </w:delInstrText>
        </w:r>
        <w:r w:rsidDel="009C0501">
          <w:rPr>
            <w:noProof/>
          </w:rPr>
          <w:fldChar w:fldCharType="separate"/>
        </w:r>
      </w:del>
      <w:ins w:id="1030" w:author="Tom Bergeron" w:date="2020-10-06T17:45:00Z">
        <w:r>
          <w:rPr>
            <w:b/>
            <w:bCs/>
            <w:noProof/>
          </w:rPr>
          <w:t>Error! Hyperlink reference not valid.</w:t>
        </w:r>
      </w:ins>
      <w:del w:id="1031" w:author="Tom Bergeron" w:date="2020-10-06T17:44:00Z">
        <w:r w:rsidR="0060126E" w:rsidRPr="00F60FF6" w:rsidDel="009C0501">
          <w:rPr>
            <w:rStyle w:val="Hyperlink"/>
            <w:noProof/>
          </w:rPr>
          <w:delText>Multi User Control</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_Toc532827916 \h </w:delInstrText>
        </w:r>
        <w:r w:rsidR="0060126E" w:rsidDel="009C0501">
          <w:rPr>
            <w:noProof/>
            <w:webHidden/>
          </w:rPr>
        </w:r>
        <w:r w:rsidR="0060126E" w:rsidDel="009C0501">
          <w:rPr>
            <w:noProof/>
            <w:webHidden/>
          </w:rPr>
          <w:fldChar w:fldCharType="separate"/>
        </w:r>
        <w:r w:rsidR="0060126E" w:rsidDel="009C0501">
          <w:rPr>
            <w:noProof/>
            <w:webHidden/>
          </w:rPr>
          <w:delText>115</w:delText>
        </w:r>
        <w:r w:rsidR="0060126E" w:rsidDel="009C0501">
          <w:rPr>
            <w:noProof/>
            <w:webHidden/>
          </w:rPr>
          <w:fldChar w:fldCharType="end"/>
        </w:r>
        <w:r w:rsidDel="009C0501">
          <w:rPr>
            <w:noProof/>
          </w:rPr>
          <w:fldChar w:fldCharType="end"/>
        </w:r>
      </w:del>
    </w:p>
    <w:p w14:paraId="53C2ECCD" w14:textId="42063E62" w:rsidR="0060126E" w:rsidDel="009C0501" w:rsidRDefault="009C0501">
      <w:pPr>
        <w:pStyle w:val="TOC3"/>
        <w:tabs>
          <w:tab w:val="right" w:leader="dot" w:pos="8900"/>
        </w:tabs>
        <w:rPr>
          <w:del w:id="1032" w:author="Tom Bergeron" w:date="2020-10-06T17:44:00Z"/>
          <w:rFonts w:asciiTheme="minorHAnsi" w:eastAsiaTheme="minorEastAsia" w:hAnsiTheme="minorHAnsi" w:cstheme="minorBidi"/>
          <w:smallCaps w:val="0"/>
          <w:noProof/>
          <w:sz w:val="22"/>
          <w:szCs w:val="22"/>
        </w:rPr>
      </w:pPr>
      <w:del w:id="1033" w:author="Tom Bergeron" w:date="2020-10-06T17:44:00Z">
        <w:r w:rsidDel="009C0501">
          <w:rPr>
            <w:noProof/>
          </w:rPr>
          <w:fldChar w:fldCharType="begin"/>
        </w:r>
        <w:r w:rsidDel="009C0501">
          <w:rPr>
            <w:noProof/>
          </w:rPr>
          <w:delInstrText xml:space="preserve"> HYPERLINK \l "_Toc532827917" </w:delInstrText>
        </w:r>
        <w:r w:rsidDel="009C0501">
          <w:rPr>
            <w:noProof/>
          </w:rPr>
          <w:fldChar w:fldCharType="separate"/>
        </w:r>
      </w:del>
      <w:ins w:id="1034" w:author="Tom Bergeron" w:date="2020-10-06T17:45:00Z">
        <w:r>
          <w:rPr>
            <w:b/>
            <w:bCs/>
            <w:noProof/>
          </w:rPr>
          <w:t>Error! Hyperlink reference not valid.</w:t>
        </w:r>
      </w:ins>
      <w:del w:id="1035" w:author="Tom Bergeron" w:date="2020-10-06T17:44:00Z">
        <w:r w:rsidR="0060126E" w:rsidRPr="00F60FF6" w:rsidDel="009C0501">
          <w:rPr>
            <w:rStyle w:val="Hyperlink"/>
            <w:noProof/>
          </w:rPr>
          <w:delText>Password Control Tab</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_Toc532827917 \h </w:delInstrText>
        </w:r>
        <w:r w:rsidR="0060126E" w:rsidDel="009C0501">
          <w:rPr>
            <w:noProof/>
            <w:webHidden/>
          </w:rPr>
        </w:r>
        <w:r w:rsidR="0060126E" w:rsidDel="009C0501">
          <w:rPr>
            <w:noProof/>
            <w:webHidden/>
          </w:rPr>
          <w:fldChar w:fldCharType="separate"/>
        </w:r>
        <w:r w:rsidR="0060126E" w:rsidDel="009C0501">
          <w:rPr>
            <w:noProof/>
            <w:webHidden/>
          </w:rPr>
          <w:delText>116</w:delText>
        </w:r>
        <w:r w:rsidR="0060126E" w:rsidDel="009C0501">
          <w:rPr>
            <w:noProof/>
            <w:webHidden/>
          </w:rPr>
          <w:fldChar w:fldCharType="end"/>
        </w:r>
        <w:r w:rsidDel="009C0501">
          <w:rPr>
            <w:noProof/>
          </w:rPr>
          <w:fldChar w:fldCharType="end"/>
        </w:r>
      </w:del>
    </w:p>
    <w:p w14:paraId="78034B3D" w14:textId="401E2858" w:rsidR="0060126E" w:rsidDel="009C0501" w:rsidRDefault="009C0501">
      <w:pPr>
        <w:pStyle w:val="TOC3"/>
        <w:tabs>
          <w:tab w:val="right" w:leader="dot" w:pos="8900"/>
        </w:tabs>
        <w:rPr>
          <w:del w:id="1036" w:author="Tom Bergeron" w:date="2020-10-06T17:44:00Z"/>
          <w:rFonts w:asciiTheme="minorHAnsi" w:eastAsiaTheme="minorEastAsia" w:hAnsiTheme="minorHAnsi" w:cstheme="minorBidi"/>
          <w:smallCaps w:val="0"/>
          <w:noProof/>
          <w:sz w:val="22"/>
          <w:szCs w:val="22"/>
        </w:rPr>
      </w:pPr>
      <w:del w:id="1037" w:author="Tom Bergeron" w:date="2020-10-06T17:44:00Z">
        <w:r w:rsidDel="009C0501">
          <w:rPr>
            <w:noProof/>
          </w:rPr>
          <w:fldChar w:fldCharType="begin"/>
        </w:r>
        <w:r w:rsidDel="009C0501">
          <w:rPr>
            <w:noProof/>
          </w:rPr>
          <w:delInstrText xml:space="preserve"> HYPERLINK \l "_Toc532827918" </w:delInstrText>
        </w:r>
        <w:r w:rsidDel="009C0501">
          <w:rPr>
            <w:noProof/>
          </w:rPr>
          <w:fldChar w:fldCharType="separate"/>
        </w:r>
      </w:del>
      <w:ins w:id="1038" w:author="Tom Bergeron" w:date="2020-10-06T17:45:00Z">
        <w:r>
          <w:rPr>
            <w:b/>
            <w:bCs/>
            <w:noProof/>
          </w:rPr>
          <w:t>Error! Hyperlink reference not valid.</w:t>
        </w:r>
      </w:ins>
      <w:del w:id="1039" w:author="Tom Bergeron" w:date="2020-10-06T17:44:00Z">
        <w:r w:rsidR="0060126E" w:rsidRPr="00F60FF6" w:rsidDel="009C0501">
          <w:rPr>
            <w:rStyle w:val="Hyperlink"/>
            <w:noProof/>
          </w:rPr>
          <w:delText>User Type Area</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_Toc532827918 \h </w:delInstrText>
        </w:r>
        <w:r w:rsidR="0060126E" w:rsidDel="009C0501">
          <w:rPr>
            <w:noProof/>
            <w:webHidden/>
          </w:rPr>
        </w:r>
        <w:r w:rsidR="0060126E" w:rsidDel="009C0501">
          <w:rPr>
            <w:noProof/>
            <w:webHidden/>
          </w:rPr>
          <w:fldChar w:fldCharType="separate"/>
        </w:r>
        <w:r w:rsidR="0060126E" w:rsidDel="009C0501">
          <w:rPr>
            <w:noProof/>
            <w:webHidden/>
          </w:rPr>
          <w:delText>118</w:delText>
        </w:r>
        <w:r w:rsidR="0060126E" w:rsidDel="009C0501">
          <w:rPr>
            <w:noProof/>
            <w:webHidden/>
          </w:rPr>
          <w:fldChar w:fldCharType="end"/>
        </w:r>
        <w:r w:rsidDel="009C0501">
          <w:rPr>
            <w:noProof/>
          </w:rPr>
          <w:fldChar w:fldCharType="end"/>
        </w:r>
      </w:del>
    </w:p>
    <w:p w14:paraId="316A4A0A" w14:textId="418062A7" w:rsidR="0060126E" w:rsidDel="009C0501" w:rsidRDefault="009C0501">
      <w:pPr>
        <w:pStyle w:val="TOC3"/>
        <w:tabs>
          <w:tab w:val="right" w:leader="dot" w:pos="8900"/>
        </w:tabs>
        <w:rPr>
          <w:del w:id="1040" w:author="Tom Bergeron" w:date="2020-10-06T17:44:00Z"/>
          <w:rFonts w:asciiTheme="minorHAnsi" w:eastAsiaTheme="minorEastAsia" w:hAnsiTheme="minorHAnsi" w:cstheme="minorBidi"/>
          <w:smallCaps w:val="0"/>
          <w:noProof/>
          <w:sz w:val="22"/>
          <w:szCs w:val="22"/>
        </w:rPr>
      </w:pPr>
      <w:del w:id="1041" w:author="Tom Bergeron" w:date="2020-10-06T17:44:00Z">
        <w:r w:rsidDel="009C0501">
          <w:rPr>
            <w:noProof/>
          </w:rPr>
          <w:fldChar w:fldCharType="begin"/>
        </w:r>
        <w:r w:rsidDel="009C0501">
          <w:rPr>
            <w:noProof/>
          </w:rPr>
          <w:delInstrText xml:space="preserve"> HYPERLINK \l "_Toc532827919" </w:delInstrText>
        </w:r>
        <w:r w:rsidDel="009C0501">
          <w:rPr>
            <w:noProof/>
          </w:rPr>
          <w:fldChar w:fldCharType="separate"/>
        </w:r>
      </w:del>
      <w:ins w:id="1042" w:author="Tom Bergeron" w:date="2020-10-06T17:45:00Z">
        <w:r>
          <w:rPr>
            <w:b/>
            <w:bCs/>
            <w:noProof/>
          </w:rPr>
          <w:t>Error! Hyperlink reference not valid.</w:t>
        </w:r>
      </w:ins>
      <w:del w:id="1043" w:author="Tom Bergeron" w:date="2020-10-06T17:44:00Z">
        <w:r w:rsidR="0060126E" w:rsidRPr="00F60FF6" w:rsidDel="009C0501">
          <w:rPr>
            <w:rStyle w:val="Hyperlink"/>
            <w:noProof/>
          </w:rPr>
          <w:delText>Password Area</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_Toc532827919 \h </w:delInstrText>
        </w:r>
        <w:r w:rsidR="0060126E" w:rsidDel="009C0501">
          <w:rPr>
            <w:noProof/>
            <w:webHidden/>
          </w:rPr>
        </w:r>
        <w:r w:rsidR="0060126E" w:rsidDel="009C0501">
          <w:rPr>
            <w:noProof/>
            <w:webHidden/>
          </w:rPr>
          <w:fldChar w:fldCharType="separate"/>
        </w:r>
        <w:r w:rsidR="0060126E" w:rsidDel="009C0501">
          <w:rPr>
            <w:noProof/>
            <w:webHidden/>
          </w:rPr>
          <w:delText>119</w:delText>
        </w:r>
        <w:r w:rsidR="0060126E" w:rsidDel="009C0501">
          <w:rPr>
            <w:noProof/>
            <w:webHidden/>
          </w:rPr>
          <w:fldChar w:fldCharType="end"/>
        </w:r>
        <w:r w:rsidDel="009C0501">
          <w:rPr>
            <w:noProof/>
          </w:rPr>
          <w:fldChar w:fldCharType="end"/>
        </w:r>
      </w:del>
    </w:p>
    <w:p w14:paraId="55A7243E" w14:textId="68BA3C62" w:rsidR="0060126E" w:rsidDel="009C0501" w:rsidRDefault="009C0501">
      <w:pPr>
        <w:pStyle w:val="TOC3"/>
        <w:tabs>
          <w:tab w:val="right" w:leader="dot" w:pos="8900"/>
        </w:tabs>
        <w:rPr>
          <w:del w:id="1044" w:author="Tom Bergeron" w:date="2020-10-06T17:44:00Z"/>
          <w:rFonts w:asciiTheme="minorHAnsi" w:eastAsiaTheme="minorEastAsia" w:hAnsiTheme="minorHAnsi" w:cstheme="minorBidi"/>
          <w:smallCaps w:val="0"/>
          <w:noProof/>
          <w:sz w:val="22"/>
          <w:szCs w:val="22"/>
        </w:rPr>
      </w:pPr>
      <w:del w:id="1045" w:author="Tom Bergeron" w:date="2020-10-06T17:44:00Z">
        <w:r w:rsidDel="009C0501">
          <w:rPr>
            <w:noProof/>
          </w:rPr>
          <w:fldChar w:fldCharType="begin"/>
        </w:r>
        <w:r w:rsidDel="009C0501">
          <w:rPr>
            <w:noProof/>
          </w:rPr>
          <w:delInstrText xml:space="preserve"> HYPERLINK \l "_Toc532827920" </w:delInstrText>
        </w:r>
        <w:r w:rsidDel="009C0501">
          <w:rPr>
            <w:noProof/>
          </w:rPr>
          <w:fldChar w:fldCharType="separate"/>
        </w:r>
      </w:del>
      <w:ins w:id="1046" w:author="Tom Bergeron" w:date="2020-10-06T17:45:00Z">
        <w:r>
          <w:rPr>
            <w:b/>
            <w:bCs/>
            <w:noProof/>
          </w:rPr>
          <w:t>Error! Hyperlink reference not valid.</w:t>
        </w:r>
      </w:ins>
      <w:del w:id="1047" w:author="Tom Bergeron" w:date="2020-10-06T17:44:00Z">
        <w:r w:rsidR="0060126E" w:rsidRPr="00F60FF6" w:rsidDel="009C0501">
          <w:rPr>
            <w:rStyle w:val="Hyperlink"/>
            <w:noProof/>
          </w:rPr>
          <w:delText>Password Timer Area</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_Toc532827920 \h </w:delInstrText>
        </w:r>
        <w:r w:rsidR="0060126E" w:rsidDel="009C0501">
          <w:rPr>
            <w:noProof/>
            <w:webHidden/>
          </w:rPr>
        </w:r>
        <w:r w:rsidR="0060126E" w:rsidDel="009C0501">
          <w:rPr>
            <w:noProof/>
            <w:webHidden/>
          </w:rPr>
          <w:fldChar w:fldCharType="separate"/>
        </w:r>
        <w:r w:rsidR="0060126E" w:rsidDel="009C0501">
          <w:rPr>
            <w:noProof/>
            <w:webHidden/>
          </w:rPr>
          <w:delText>119</w:delText>
        </w:r>
        <w:r w:rsidR="0060126E" w:rsidDel="009C0501">
          <w:rPr>
            <w:noProof/>
            <w:webHidden/>
          </w:rPr>
          <w:fldChar w:fldCharType="end"/>
        </w:r>
        <w:r w:rsidDel="009C0501">
          <w:rPr>
            <w:noProof/>
          </w:rPr>
          <w:fldChar w:fldCharType="end"/>
        </w:r>
      </w:del>
    </w:p>
    <w:p w14:paraId="08264AB9" w14:textId="09C281A7" w:rsidR="0060126E" w:rsidDel="009C0501" w:rsidRDefault="009C0501">
      <w:pPr>
        <w:pStyle w:val="TOC3"/>
        <w:tabs>
          <w:tab w:val="right" w:leader="dot" w:pos="8900"/>
        </w:tabs>
        <w:rPr>
          <w:del w:id="1048" w:author="Tom Bergeron" w:date="2020-10-06T17:44:00Z"/>
          <w:rFonts w:asciiTheme="minorHAnsi" w:eastAsiaTheme="minorEastAsia" w:hAnsiTheme="minorHAnsi" w:cstheme="minorBidi"/>
          <w:smallCaps w:val="0"/>
          <w:noProof/>
          <w:sz w:val="22"/>
          <w:szCs w:val="22"/>
        </w:rPr>
      </w:pPr>
      <w:del w:id="1049" w:author="Tom Bergeron" w:date="2020-10-06T17:44:00Z">
        <w:r w:rsidDel="009C0501">
          <w:rPr>
            <w:noProof/>
          </w:rPr>
          <w:fldChar w:fldCharType="begin"/>
        </w:r>
        <w:r w:rsidDel="009C0501">
          <w:rPr>
            <w:noProof/>
          </w:rPr>
          <w:delInstrText xml:space="preserve"> HYPERLINK \l "_Toc532827921" </w:delInstrText>
        </w:r>
        <w:r w:rsidDel="009C0501">
          <w:rPr>
            <w:noProof/>
          </w:rPr>
          <w:fldChar w:fldCharType="separate"/>
        </w:r>
      </w:del>
      <w:ins w:id="1050" w:author="Tom Bergeron" w:date="2020-10-06T17:45:00Z">
        <w:r>
          <w:rPr>
            <w:b/>
            <w:bCs/>
            <w:noProof/>
          </w:rPr>
          <w:t>Error! Hyperlink reference not valid.</w:t>
        </w:r>
      </w:ins>
      <w:del w:id="1051" w:author="Tom Bergeron" w:date="2020-10-06T17:44:00Z">
        <w:r w:rsidR="0060126E" w:rsidRPr="00F60FF6" w:rsidDel="009C0501">
          <w:rPr>
            <w:rStyle w:val="Hyperlink"/>
            <w:noProof/>
          </w:rPr>
          <w:delText>Main Screen With Password Control</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_Toc532827921 \h </w:delInstrText>
        </w:r>
        <w:r w:rsidR="0060126E" w:rsidDel="009C0501">
          <w:rPr>
            <w:noProof/>
            <w:webHidden/>
          </w:rPr>
        </w:r>
        <w:r w:rsidR="0060126E" w:rsidDel="009C0501">
          <w:rPr>
            <w:noProof/>
            <w:webHidden/>
          </w:rPr>
          <w:fldChar w:fldCharType="separate"/>
        </w:r>
        <w:r w:rsidR="0060126E" w:rsidDel="009C0501">
          <w:rPr>
            <w:noProof/>
            <w:webHidden/>
          </w:rPr>
          <w:delText>120</w:delText>
        </w:r>
        <w:r w:rsidR="0060126E" w:rsidDel="009C0501">
          <w:rPr>
            <w:noProof/>
            <w:webHidden/>
          </w:rPr>
          <w:fldChar w:fldCharType="end"/>
        </w:r>
        <w:r w:rsidDel="009C0501">
          <w:rPr>
            <w:noProof/>
          </w:rPr>
          <w:fldChar w:fldCharType="end"/>
        </w:r>
      </w:del>
    </w:p>
    <w:p w14:paraId="400D59C6" w14:textId="1556E119" w:rsidR="0060126E" w:rsidDel="009C0501" w:rsidRDefault="009C0501">
      <w:pPr>
        <w:pStyle w:val="TOC3"/>
        <w:tabs>
          <w:tab w:val="right" w:leader="dot" w:pos="8900"/>
        </w:tabs>
        <w:rPr>
          <w:del w:id="1052" w:author="Tom Bergeron" w:date="2020-10-06T17:44:00Z"/>
          <w:rStyle w:val="Hyperlink"/>
          <w:noProof/>
        </w:rPr>
      </w:pPr>
      <w:del w:id="1053" w:author="Tom Bergeron" w:date="2020-10-06T17:44:00Z">
        <w:r w:rsidDel="009C0501">
          <w:rPr>
            <w:noProof/>
          </w:rPr>
          <w:fldChar w:fldCharType="begin"/>
        </w:r>
        <w:r w:rsidDel="009C0501">
          <w:rPr>
            <w:noProof/>
          </w:rPr>
          <w:delInstrText xml:space="preserve"> HYPERLINK \l "_Toc532827922" </w:delInstrText>
        </w:r>
        <w:r w:rsidDel="009C0501">
          <w:rPr>
            <w:noProof/>
          </w:rPr>
          <w:fldChar w:fldCharType="separate"/>
        </w:r>
      </w:del>
      <w:ins w:id="1054" w:author="Tom Bergeron" w:date="2020-10-06T17:45:00Z">
        <w:r>
          <w:rPr>
            <w:b/>
            <w:bCs/>
            <w:noProof/>
          </w:rPr>
          <w:t>Error! Hyperlink reference not valid.</w:t>
        </w:r>
      </w:ins>
      <w:del w:id="1055" w:author="Tom Bergeron" w:date="2020-10-06T17:44:00Z">
        <w:r w:rsidR="0060126E" w:rsidRPr="00F60FF6" w:rsidDel="009C0501">
          <w:rPr>
            <w:rStyle w:val="Hyperlink"/>
            <w:noProof/>
          </w:rPr>
          <w:delText>Main Screen Log In</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_Toc532827922 \h </w:delInstrText>
        </w:r>
        <w:r w:rsidR="0060126E" w:rsidDel="009C0501">
          <w:rPr>
            <w:noProof/>
            <w:webHidden/>
          </w:rPr>
        </w:r>
        <w:r w:rsidR="0060126E" w:rsidDel="009C0501">
          <w:rPr>
            <w:noProof/>
            <w:webHidden/>
          </w:rPr>
          <w:fldChar w:fldCharType="separate"/>
        </w:r>
        <w:r w:rsidR="0060126E" w:rsidDel="009C0501">
          <w:rPr>
            <w:noProof/>
            <w:webHidden/>
          </w:rPr>
          <w:delText>121</w:delText>
        </w:r>
        <w:r w:rsidR="0060126E" w:rsidDel="009C0501">
          <w:rPr>
            <w:noProof/>
            <w:webHidden/>
          </w:rPr>
          <w:fldChar w:fldCharType="end"/>
        </w:r>
        <w:r w:rsidDel="009C0501">
          <w:rPr>
            <w:noProof/>
          </w:rPr>
          <w:fldChar w:fldCharType="end"/>
        </w:r>
      </w:del>
    </w:p>
    <w:p w14:paraId="1642939C" w14:textId="132596B9" w:rsidR="0060126E" w:rsidRPr="006E1668" w:rsidDel="009C0501" w:rsidRDefault="0060126E" w:rsidP="006E1668">
      <w:pPr>
        <w:rPr>
          <w:del w:id="1056" w:author="Tom Bergeron" w:date="2020-10-06T17:44:00Z"/>
          <w:rFonts w:eastAsiaTheme="minorEastAsia"/>
          <w:smallCaps/>
          <w:noProof/>
        </w:rPr>
      </w:pPr>
    </w:p>
    <w:p w14:paraId="5B39CE1B" w14:textId="2497DB6B" w:rsidR="0060126E" w:rsidDel="009C0501" w:rsidRDefault="009C0501">
      <w:pPr>
        <w:pStyle w:val="TOC1"/>
        <w:tabs>
          <w:tab w:val="right" w:leader="dot" w:pos="8900"/>
        </w:tabs>
        <w:rPr>
          <w:del w:id="1057" w:author="Tom Bergeron" w:date="2020-10-06T17:44:00Z"/>
          <w:rFonts w:asciiTheme="minorHAnsi" w:eastAsiaTheme="minorEastAsia" w:hAnsiTheme="minorHAnsi" w:cstheme="minorBidi"/>
          <w:b w:val="0"/>
          <w:caps w:val="0"/>
          <w:noProof/>
          <w:sz w:val="22"/>
          <w:szCs w:val="22"/>
        </w:rPr>
      </w:pPr>
      <w:del w:id="1058" w:author="Tom Bergeron" w:date="2020-10-06T17:44:00Z">
        <w:r w:rsidDel="009C0501">
          <w:rPr>
            <w:noProof/>
          </w:rPr>
          <w:fldChar w:fldCharType="begin"/>
        </w:r>
        <w:r w:rsidDel="009C0501">
          <w:rPr>
            <w:noProof/>
          </w:rPr>
          <w:delInstrText xml:space="preserve"> HYPERLINK \l "_Toc532827923" </w:delInstrText>
        </w:r>
        <w:r w:rsidDel="009C0501">
          <w:rPr>
            <w:noProof/>
          </w:rPr>
          <w:fldChar w:fldCharType="separate"/>
        </w:r>
      </w:del>
      <w:ins w:id="1059" w:author="Tom Bergeron" w:date="2020-10-06T17:45:00Z">
        <w:r>
          <w:rPr>
            <w:b w:val="0"/>
            <w:bCs/>
            <w:noProof/>
          </w:rPr>
          <w:t>Error! Hyperlink reference not valid.</w:t>
        </w:r>
      </w:ins>
      <w:del w:id="1060" w:author="Tom Bergeron" w:date="2020-10-06T17:44:00Z">
        <w:r w:rsidR="0060126E" w:rsidRPr="00F60FF6" w:rsidDel="009C0501">
          <w:rPr>
            <w:rStyle w:val="Hyperlink"/>
            <w:noProof/>
          </w:rPr>
          <w:delText>Contact KIC</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_Toc532827923 \h </w:delInstrText>
        </w:r>
        <w:r w:rsidR="0060126E" w:rsidDel="009C0501">
          <w:rPr>
            <w:noProof/>
            <w:webHidden/>
          </w:rPr>
        </w:r>
        <w:r w:rsidR="0060126E" w:rsidDel="009C0501">
          <w:rPr>
            <w:noProof/>
            <w:webHidden/>
          </w:rPr>
          <w:fldChar w:fldCharType="separate"/>
        </w:r>
        <w:r w:rsidR="0060126E" w:rsidDel="009C0501">
          <w:rPr>
            <w:noProof/>
            <w:webHidden/>
          </w:rPr>
          <w:delText>123</w:delText>
        </w:r>
        <w:r w:rsidR="0060126E" w:rsidDel="009C0501">
          <w:rPr>
            <w:noProof/>
            <w:webHidden/>
          </w:rPr>
          <w:fldChar w:fldCharType="end"/>
        </w:r>
        <w:r w:rsidDel="009C0501">
          <w:rPr>
            <w:noProof/>
          </w:rPr>
          <w:fldChar w:fldCharType="end"/>
        </w:r>
      </w:del>
    </w:p>
    <w:p w14:paraId="53A4BF18" w14:textId="770B939A" w:rsidR="0060126E" w:rsidDel="009C0501" w:rsidRDefault="009C0501">
      <w:pPr>
        <w:pStyle w:val="TOC2"/>
        <w:tabs>
          <w:tab w:val="right" w:leader="dot" w:pos="8900"/>
        </w:tabs>
        <w:rPr>
          <w:del w:id="1061" w:author="Tom Bergeron" w:date="2020-10-06T17:44:00Z"/>
          <w:rFonts w:asciiTheme="minorHAnsi" w:eastAsiaTheme="minorEastAsia" w:hAnsiTheme="minorHAnsi" w:cstheme="minorBidi"/>
          <w:smallCaps w:val="0"/>
          <w:noProof/>
          <w:sz w:val="22"/>
          <w:szCs w:val="22"/>
        </w:rPr>
      </w:pPr>
      <w:del w:id="1062" w:author="Tom Bergeron" w:date="2020-10-06T17:44:00Z">
        <w:r w:rsidDel="009C0501">
          <w:rPr>
            <w:noProof/>
          </w:rPr>
          <w:fldChar w:fldCharType="begin"/>
        </w:r>
        <w:r w:rsidDel="009C0501">
          <w:rPr>
            <w:noProof/>
          </w:rPr>
          <w:delInstrText xml:space="preserve"> HYPERLINK \l "_Toc532827924" </w:delInstrText>
        </w:r>
        <w:r w:rsidDel="009C0501">
          <w:rPr>
            <w:noProof/>
          </w:rPr>
          <w:fldChar w:fldCharType="separate"/>
        </w:r>
      </w:del>
      <w:ins w:id="1063" w:author="Tom Bergeron" w:date="2020-10-06T17:45:00Z">
        <w:r>
          <w:rPr>
            <w:b/>
            <w:bCs/>
            <w:noProof/>
          </w:rPr>
          <w:t>Error! Hyperlink reference not valid.</w:t>
        </w:r>
      </w:ins>
      <w:del w:id="1064" w:author="Tom Bergeron" w:date="2020-10-06T17:44:00Z">
        <w:r w:rsidR="0060126E" w:rsidRPr="00F60FF6" w:rsidDel="009C0501">
          <w:rPr>
            <w:rStyle w:val="Hyperlink"/>
            <w:noProof/>
          </w:rPr>
          <w:delText>On the Web</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_Toc532827924 \h </w:delInstrText>
        </w:r>
        <w:r w:rsidR="0060126E" w:rsidDel="009C0501">
          <w:rPr>
            <w:noProof/>
            <w:webHidden/>
          </w:rPr>
        </w:r>
        <w:r w:rsidR="0060126E" w:rsidDel="009C0501">
          <w:rPr>
            <w:noProof/>
            <w:webHidden/>
          </w:rPr>
          <w:fldChar w:fldCharType="separate"/>
        </w:r>
        <w:r w:rsidR="0060126E" w:rsidDel="009C0501">
          <w:rPr>
            <w:noProof/>
            <w:webHidden/>
          </w:rPr>
          <w:delText>123</w:delText>
        </w:r>
        <w:r w:rsidR="0060126E" w:rsidDel="009C0501">
          <w:rPr>
            <w:noProof/>
            <w:webHidden/>
          </w:rPr>
          <w:fldChar w:fldCharType="end"/>
        </w:r>
        <w:r w:rsidDel="009C0501">
          <w:rPr>
            <w:noProof/>
          </w:rPr>
          <w:fldChar w:fldCharType="end"/>
        </w:r>
      </w:del>
    </w:p>
    <w:p w14:paraId="7243DB06" w14:textId="020B3AD5" w:rsidR="0060126E" w:rsidDel="009C0501" w:rsidRDefault="009C0501">
      <w:pPr>
        <w:pStyle w:val="TOC2"/>
        <w:tabs>
          <w:tab w:val="right" w:leader="dot" w:pos="8900"/>
        </w:tabs>
        <w:rPr>
          <w:del w:id="1065" w:author="Tom Bergeron" w:date="2020-10-06T17:44:00Z"/>
          <w:rFonts w:asciiTheme="minorHAnsi" w:eastAsiaTheme="minorEastAsia" w:hAnsiTheme="minorHAnsi" w:cstheme="minorBidi"/>
          <w:smallCaps w:val="0"/>
          <w:noProof/>
          <w:sz w:val="22"/>
          <w:szCs w:val="22"/>
        </w:rPr>
      </w:pPr>
      <w:del w:id="1066" w:author="Tom Bergeron" w:date="2020-10-06T17:44:00Z">
        <w:r w:rsidDel="009C0501">
          <w:rPr>
            <w:noProof/>
          </w:rPr>
          <w:fldChar w:fldCharType="begin"/>
        </w:r>
        <w:r w:rsidDel="009C0501">
          <w:rPr>
            <w:noProof/>
          </w:rPr>
          <w:delInstrText xml:space="preserve"> HYPERLINK \l "_Toc532827925" </w:delInstrText>
        </w:r>
        <w:r w:rsidDel="009C0501">
          <w:rPr>
            <w:noProof/>
          </w:rPr>
          <w:fldChar w:fldCharType="separate"/>
        </w:r>
      </w:del>
      <w:ins w:id="1067" w:author="Tom Bergeron" w:date="2020-10-06T17:45:00Z">
        <w:r>
          <w:rPr>
            <w:b/>
            <w:bCs/>
            <w:noProof/>
          </w:rPr>
          <w:t>Error! Hyperlink reference not valid.</w:t>
        </w:r>
      </w:ins>
      <w:del w:id="1068" w:author="Tom Bergeron" w:date="2020-10-06T17:44:00Z">
        <w:r w:rsidR="0060126E" w:rsidRPr="00F60FF6" w:rsidDel="009C0501">
          <w:rPr>
            <w:rStyle w:val="Hyperlink"/>
            <w:noProof/>
          </w:rPr>
          <w:delText>KIC Technical Support</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_Toc532827925 \h </w:delInstrText>
        </w:r>
        <w:r w:rsidR="0060126E" w:rsidDel="009C0501">
          <w:rPr>
            <w:noProof/>
            <w:webHidden/>
          </w:rPr>
        </w:r>
        <w:r w:rsidR="0060126E" w:rsidDel="009C0501">
          <w:rPr>
            <w:noProof/>
            <w:webHidden/>
          </w:rPr>
          <w:fldChar w:fldCharType="separate"/>
        </w:r>
        <w:r w:rsidR="0060126E" w:rsidDel="009C0501">
          <w:rPr>
            <w:noProof/>
            <w:webHidden/>
          </w:rPr>
          <w:delText>123</w:delText>
        </w:r>
        <w:r w:rsidR="0060126E" w:rsidDel="009C0501">
          <w:rPr>
            <w:noProof/>
            <w:webHidden/>
          </w:rPr>
          <w:fldChar w:fldCharType="end"/>
        </w:r>
        <w:r w:rsidDel="009C0501">
          <w:rPr>
            <w:noProof/>
          </w:rPr>
          <w:fldChar w:fldCharType="end"/>
        </w:r>
      </w:del>
    </w:p>
    <w:p w14:paraId="3036772E" w14:textId="44BBB042" w:rsidR="0060126E" w:rsidDel="009C0501" w:rsidRDefault="009C0501">
      <w:pPr>
        <w:pStyle w:val="TOC2"/>
        <w:tabs>
          <w:tab w:val="right" w:leader="dot" w:pos="8900"/>
        </w:tabs>
        <w:rPr>
          <w:del w:id="1069" w:author="Tom Bergeron" w:date="2020-10-06T17:44:00Z"/>
          <w:rFonts w:asciiTheme="minorHAnsi" w:eastAsiaTheme="minorEastAsia" w:hAnsiTheme="minorHAnsi" w:cstheme="minorBidi"/>
          <w:smallCaps w:val="0"/>
          <w:noProof/>
          <w:sz w:val="22"/>
          <w:szCs w:val="22"/>
        </w:rPr>
      </w:pPr>
      <w:del w:id="1070" w:author="Tom Bergeron" w:date="2020-10-06T17:44:00Z">
        <w:r w:rsidDel="009C0501">
          <w:rPr>
            <w:noProof/>
          </w:rPr>
          <w:fldChar w:fldCharType="begin"/>
        </w:r>
        <w:r w:rsidDel="009C0501">
          <w:rPr>
            <w:noProof/>
          </w:rPr>
          <w:delInstrText xml:space="preserve"> HYPERLINK \l "_Toc532827926" </w:delInstrText>
        </w:r>
        <w:r w:rsidDel="009C0501">
          <w:rPr>
            <w:noProof/>
          </w:rPr>
          <w:fldChar w:fldCharType="separate"/>
        </w:r>
      </w:del>
      <w:ins w:id="1071" w:author="Tom Bergeron" w:date="2020-10-06T17:45:00Z">
        <w:r>
          <w:rPr>
            <w:b/>
            <w:bCs/>
            <w:noProof/>
          </w:rPr>
          <w:t>Error! Hyperlink reference not valid.</w:t>
        </w:r>
      </w:ins>
      <w:del w:id="1072" w:author="Tom Bergeron" w:date="2020-10-06T17:44:00Z">
        <w:r w:rsidR="0060126E" w:rsidRPr="00F60FF6" w:rsidDel="009C0501">
          <w:rPr>
            <w:rStyle w:val="Hyperlink"/>
            <w:noProof/>
          </w:rPr>
          <w:delText>KIC Product Training</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_Toc532827926 \h </w:delInstrText>
        </w:r>
        <w:r w:rsidR="0060126E" w:rsidDel="009C0501">
          <w:rPr>
            <w:noProof/>
            <w:webHidden/>
          </w:rPr>
        </w:r>
        <w:r w:rsidR="0060126E" w:rsidDel="009C0501">
          <w:rPr>
            <w:noProof/>
            <w:webHidden/>
          </w:rPr>
          <w:fldChar w:fldCharType="separate"/>
        </w:r>
        <w:r w:rsidR="0060126E" w:rsidDel="009C0501">
          <w:rPr>
            <w:noProof/>
            <w:webHidden/>
          </w:rPr>
          <w:delText>123</w:delText>
        </w:r>
        <w:r w:rsidR="0060126E" w:rsidDel="009C0501">
          <w:rPr>
            <w:noProof/>
            <w:webHidden/>
          </w:rPr>
          <w:fldChar w:fldCharType="end"/>
        </w:r>
        <w:r w:rsidDel="009C0501">
          <w:rPr>
            <w:noProof/>
          </w:rPr>
          <w:fldChar w:fldCharType="end"/>
        </w:r>
      </w:del>
    </w:p>
    <w:p w14:paraId="3486FF3F" w14:textId="2B7618D4" w:rsidR="0060126E" w:rsidDel="009C0501" w:rsidRDefault="009C0501">
      <w:pPr>
        <w:pStyle w:val="TOC2"/>
        <w:tabs>
          <w:tab w:val="right" w:leader="dot" w:pos="8900"/>
        </w:tabs>
        <w:rPr>
          <w:del w:id="1073" w:author="Tom Bergeron" w:date="2020-10-06T17:44:00Z"/>
          <w:rFonts w:asciiTheme="minorHAnsi" w:eastAsiaTheme="minorEastAsia" w:hAnsiTheme="minorHAnsi" w:cstheme="minorBidi"/>
          <w:smallCaps w:val="0"/>
          <w:noProof/>
          <w:sz w:val="22"/>
          <w:szCs w:val="22"/>
        </w:rPr>
      </w:pPr>
      <w:del w:id="1074" w:author="Tom Bergeron" w:date="2020-10-06T17:44:00Z">
        <w:r w:rsidDel="009C0501">
          <w:rPr>
            <w:noProof/>
          </w:rPr>
          <w:fldChar w:fldCharType="begin"/>
        </w:r>
        <w:r w:rsidDel="009C0501">
          <w:rPr>
            <w:noProof/>
          </w:rPr>
          <w:delInstrText xml:space="preserve"> HYPERLINK \l "_Toc532827927" </w:delInstrText>
        </w:r>
        <w:r w:rsidDel="009C0501">
          <w:rPr>
            <w:noProof/>
          </w:rPr>
          <w:fldChar w:fldCharType="separate"/>
        </w:r>
      </w:del>
      <w:ins w:id="1075" w:author="Tom Bergeron" w:date="2020-10-06T17:45:00Z">
        <w:r>
          <w:rPr>
            <w:b/>
            <w:bCs/>
            <w:noProof/>
          </w:rPr>
          <w:t>Error! Hyperlink reference not valid.</w:t>
        </w:r>
      </w:ins>
      <w:del w:id="1076" w:author="Tom Bergeron" w:date="2020-10-06T17:44:00Z">
        <w:r w:rsidR="0060126E" w:rsidRPr="00F60FF6" w:rsidDel="009C0501">
          <w:rPr>
            <w:rStyle w:val="Hyperlink"/>
            <w:noProof/>
          </w:rPr>
          <w:delText>KIC Sales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_Toc532827927 \h </w:delInstrText>
        </w:r>
        <w:r w:rsidR="0060126E" w:rsidDel="009C0501">
          <w:rPr>
            <w:noProof/>
            <w:webHidden/>
          </w:rPr>
        </w:r>
        <w:r w:rsidR="0060126E" w:rsidDel="009C0501">
          <w:rPr>
            <w:noProof/>
            <w:webHidden/>
          </w:rPr>
          <w:fldChar w:fldCharType="separate"/>
        </w:r>
        <w:r w:rsidR="0060126E" w:rsidDel="009C0501">
          <w:rPr>
            <w:noProof/>
            <w:webHidden/>
          </w:rPr>
          <w:delText>123</w:delText>
        </w:r>
        <w:r w:rsidR="0060126E" w:rsidDel="009C0501">
          <w:rPr>
            <w:noProof/>
            <w:webHidden/>
          </w:rPr>
          <w:fldChar w:fldCharType="end"/>
        </w:r>
        <w:r w:rsidDel="009C0501">
          <w:rPr>
            <w:noProof/>
          </w:rPr>
          <w:fldChar w:fldCharType="end"/>
        </w:r>
      </w:del>
    </w:p>
    <w:p w14:paraId="39FADE11" w14:textId="4E5C82DB" w:rsidR="0060126E" w:rsidDel="009C0501" w:rsidRDefault="009C0501">
      <w:pPr>
        <w:pStyle w:val="TOC2"/>
        <w:tabs>
          <w:tab w:val="right" w:leader="dot" w:pos="8900"/>
        </w:tabs>
        <w:rPr>
          <w:del w:id="1077" w:author="Tom Bergeron" w:date="2020-10-06T17:44:00Z"/>
          <w:rFonts w:asciiTheme="minorHAnsi" w:eastAsiaTheme="minorEastAsia" w:hAnsiTheme="minorHAnsi" w:cstheme="minorBidi"/>
          <w:smallCaps w:val="0"/>
          <w:noProof/>
          <w:sz w:val="22"/>
          <w:szCs w:val="22"/>
        </w:rPr>
      </w:pPr>
      <w:del w:id="1078" w:author="Tom Bergeron" w:date="2020-10-06T17:44:00Z">
        <w:r w:rsidDel="009C0501">
          <w:rPr>
            <w:noProof/>
          </w:rPr>
          <w:fldChar w:fldCharType="begin"/>
        </w:r>
        <w:r w:rsidDel="009C0501">
          <w:rPr>
            <w:noProof/>
          </w:rPr>
          <w:delInstrText xml:space="preserve"> HYPERLINK \l "_Toc532827928" </w:delInstrText>
        </w:r>
        <w:r w:rsidDel="009C0501">
          <w:rPr>
            <w:noProof/>
          </w:rPr>
          <w:fldChar w:fldCharType="separate"/>
        </w:r>
      </w:del>
      <w:ins w:id="1079" w:author="Tom Bergeron" w:date="2020-10-06T17:45:00Z">
        <w:r>
          <w:rPr>
            <w:b/>
            <w:bCs/>
            <w:noProof/>
          </w:rPr>
          <w:t>Error! Hyperlink reference not valid.</w:t>
        </w:r>
      </w:ins>
      <w:del w:id="1080" w:author="Tom Bergeron" w:date="2020-10-06T17:44:00Z">
        <w:r w:rsidR="0060126E" w:rsidRPr="00F60FF6" w:rsidDel="009C0501">
          <w:rPr>
            <w:rStyle w:val="Hyperlink"/>
            <w:noProof/>
          </w:rPr>
          <w:delText>Find the KIC Representative in Your Area</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_Toc532827928 \h </w:delInstrText>
        </w:r>
        <w:r w:rsidR="0060126E" w:rsidDel="009C0501">
          <w:rPr>
            <w:noProof/>
            <w:webHidden/>
          </w:rPr>
        </w:r>
        <w:r w:rsidR="0060126E" w:rsidDel="009C0501">
          <w:rPr>
            <w:noProof/>
            <w:webHidden/>
          </w:rPr>
          <w:fldChar w:fldCharType="separate"/>
        </w:r>
        <w:r w:rsidR="0060126E" w:rsidDel="009C0501">
          <w:rPr>
            <w:noProof/>
            <w:webHidden/>
          </w:rPr>
          <w:delText>123</w:delText>
        </w:r>
        <w:r w:rsidR="0060126E" w:rsidDel="009C0501">
          <w:rPr>
            <w:noProof/>
            <w:webHidden/>
          </w:rPr>
          <w:fldChar w:fldCharType="end"/>
        </w:r>
        <w:r w:rsidDel="009C0501">
          <w:rPr>
            <w:noProof/>
          </w:rPr>
          <w:fldChar w:fldCharType="end"/>
        </w:r>
      </w:del>
    </w:p>
    <w:p w14:paraId="6F6D61E9" w14:textId="77777777"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4"/>
          <w:headerReference w:type="default" r:id="rId15"/>
          <w:footerReference w:type="default" r:id="rId16"/>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1085" w:name="_Toc329852085"/>
      <w:bookmarkStart w:id="1086" w:name="_Toc331173654"/>
      <w:bookmarkStart w:id="1087" w:name="_Toc332208761"/>
      <w:bookmarkStart w:id="1088" w:name="_Toc332274008"/>
      <w:bookmarkStart w:id="1089" w:name="_Toc367109129"/>
      <w:bookmarkStart w:id="1090" w:name="_Toc394486328"/>
      <w:bookmarkStart w:id="1091" w:name="_Toc394583534"/>
      <w:bookmarkStart w:id="1092" w:name="_Toc468171250"/>
      <w:bookmarkStart w:id="1093" w:name="_Toc468549166"/>
      <w:bookmarkStart w:id="1094" w:name="_Toc468552684"/>
      <w:bookmarkStart w:id="1095" w:name="_Toc329784590"/>
      <w:bookmarkStart w:id="1096" w:name="_Toc84240637"/>
      <w:bookmarkStart w:id="1097"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1085"/>
      <w:bookmarkEnd w:id="1086"/>
      <w:bookmarkEnd w:id="1087"/>
      <w:bookmarkEnd w:id="1088"/>
      <w:bookmarkEnd w:id="1089"/>
      <w:bookmarkEnd w:id="1090"/>
      <w:bookmarkEnd w:id="1091"/>
      <w:bookmarkEnd w:id="1092"/>
      <w:bookmarkEnd w:id="1093"/>
      <w:bookmarkEnd w:id="1094"/>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DC71E4">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1098" w:name="_Toc468549167"/>
      <w:bookmarkStart w:id="1099" w:name="_Toc468552685"/>
      <w:r>
        <w:rPr>
          <w:rFonts w:ascii="Arial" w:hAnsi="Arial" w:cs="Arial"/>
          <w:b/>
          <w:color w:val="1F497D" w:themeColor="text2"/>
          <w:sz w:val="40"/>
          <w:szCs w:val="40"/>
        </w:rPr>
        <w:br w:type="page"/>
      </w:r>
    </w:p>
    <w:p w14:paraId="4AD9BC6A" w14:textId="37D74EFD" w:rsidR="006710B0" w:rsidRPr="00907313" w:rsidRDefault="006C7149" w:rsidP="00907313">
      <w:pPr>
        <w:spacing w:before="240" w:after="240"/>
        <w:rPr>
          <w:rFonts w:ascii="Arial" w:hAnsi="Arial" w:cs="Arial"/>
          <w:b/>
          <w:color w:val="1F497D" w:themeColor="text2"/>
          <w:sz w:val="40"/>
          <w:szCs w:val="40"/>
        </w:rPr>
      </w:pPr>
      <w:r w:rsidRPr="00907313">
        <w:rPr>
          <w:rFonts w:ascii="Arial" w:hAnsi="Arial" w:cs="Arial"/>
          <w:b/>
          <w:color w:val="1F497D" w:themeColor="text2"/>
          <w:sz w:val="40"/>
          <w:szCs w:val="40"/>
        </w:rPr>
        <w:lastRenderedPageBreak/>
        <w:t>Part 1: The Basic System</w:t>
      </w:r>
      <w:bookmarkEnd w:id="1098"/>
      <w:bookmarkEnd w:id="1099"/>
    </w:p>
    <w:p w14:paraId="1E1E0042" w14:textId="77777777" w:rsidR="00B56108" w:rsidRPr="00B56108" w:rsidDel="009C0501" w:rsidRDefault="00B56108" w:rsidP="00B56108">
      <w:pPr>
        <w:rPr>
          <w:del w:id="1100" w:author="Tom Bergeron" w:date="2020-10-06T17:40:00Z"/>
        </w:rPr>
      </w:pPr>
    </w:p>
    <w:p w14:paraId="6D456F3E" w14:textId="2CD471F0" w:rsidR="002A5DB7" w:rsidDel="009C0501" w:rsidRDefault="006710B0" w:rsidP="009C0501">
      <w:pPr>
        <w:pStyle w:val="TOC1"/>
        <w:tabs>
          <w:tab w:val="right" w:leader="dot" w:pos="9350"/>
        </w:tabs>
        <w:rPr>
          <w:del w:id="1101" w:author="Tom Bergeron" w:date="2020-10-06T17:40:00Z"/>
          <w:rFonts w:asciiTheme="minorHAnsi" w:eastAsiaTheme="minorEastAsia" w:hAnsiTheme="minorHAnsi" w:cstheme="minorBidi"/>
          <w:b w:val="0"/>
          <w:caps w:val="0"/>
          <w:noProof/>
          <w:sz w:val="22"/>
          <w:szCs w:val="22"/>
        </w:rPr>
        <w:pPrChange w:id="1102" w:author="Tom Bergeron" w:date="2020-10-06T17:48:00Z">
          <w:pPr>
            <w:pStyle w:val="TOC1"/>
            <w:tabs>
              <w:tab w:val="right" w:leader="dot" w:pos="9350"/>
            </w:tabs>
          </w:pPr>
        </w:pPrChange>
      </w:pPr>
      <w:del w:id="1103" w:author="Tom Bergeron" w:date="2020-10-06T17:48:00Z">
        <w:r w:rsidDel="009C0501">
          <w:fldChar w:fldCharType="begin"/>
        </w:r>
        <w:r w:rsidDel="009C0501">
          <w:delInstrText xml:space="preserve"> TOC \h \z \t "Heading 1,1" </w:delInstrText>
        </w:r>
        <w:r w:rsidDel="009C0501">
          <w:fldChar w:fldCharType="separate"/>
        </w:r>
      </w:del>
      <w:del w:id="1104" w:author="Tom Bergeron" w:date="2020-10-06T17:40:00Z">
        <w:r w:rsidR="009C0501" w:rsidDel="009C0501">
          <w:rPr>
            <w:noProof/>
          </w:rPr>
          <w:fldChar w:fldCharType="begin"/>
        </w:r>
        <w:r w:rsidR="009C0501" w:rsidDel="009C0501">
          <w:rPr>
            <w:noProof/>
          </w:rPr>
          <w:delInstrText xml:space="preserve"> HYPERLINK \l "_Toc532892533" </w:delInstrText>
        </w:r>
        <w:r w:rsidR="009C0501" w:rsidDel="009C0501">
          <w:rPr>
            <w:noProof/>
          </w:rPr>
          <w:fldChar w:fldCharType="separate"/>
        </w:r>
        <w:r w:rsidR="002A5DB7" w:rsidRPr="00486DF9" w:rsidDel="009C0501">
          <w:rPr>
            <w:rStyle w:val="Hyperlink"/>
            <w:rFonts w:cs="Arial"/>
            <w:bCs/>
            <w:iCs/>
            <w:noProof/>
          </w:rPr>
          <w:delText>The Hardware</w:delText>
        </w:r>
        <w:r w:rsidR="002A5DB7" w:rsidDel="009C0501">
          <w:rPr>
            <w:noProof/>
            <w:webHidden/>
          </w:rPr>
          <w:tab/>
        </w:r>
        <w:r w:rsidR="002A5DB7" w:rsidDel="009C0501">
          <w:rPr>
            <w:noProof/>
            <w:webHidden/>
          </w:rPr>
          <w:fldChar w:fldCharType="begin"/>
        </w:r>
        <w:r w:rsidR="002A5DB7" w:rsidDel="009C0501">
          <w:rPr>
            <w:noProof/>
            <w:webHidden/>
          </w:rPr>
          <w:delInstrText xml:space="preserve"> PAGEREF _Toc532892533 \h </w:delInstrText>
        </w:r>
        <w:r w:rsidR="002A5DB7" w:rsidDel="009C0501">
          <w:rPr>
            <w:noProof/>
            <w:webHidden/>
          </w:rPr>
        </w:r>
        <w:r w:rsidR="002A5DB7" w:rsidDel="009C0501">
          <w:rPr>
            <w:noProof/>
            <w:webHidden/>
          </w:rPr>
          <w:fldChar w:fldCharType="separate"/>
        </w:r>
        <w:r w:rsidR="002A5DB7" w:rsidDel="009C0501">
          <w:rPr>
            <w:noProof/>
            <w:webHidden/>
          </w:rPr>
          <w:delText>3</w:delText>
        </w:r>
        <w:r w:rsidR="002A5DB7" w:rsidDel="009C0501">
          <w:rPr>
            <w:noProof/>
            <w:webHidden/>
          </w:rPr>
          <w:fldChar w:fldCharType="end"/>
        </w:r>
        <w:r w:rsidR="009C0501" w:rsidDel="009C0501">
          <w:rPr>
            <w:noProof/>
          </w:rPr>
          <w:fldChar w:fldCharType="end"/>
        </w:r>
      </w:del>
    </w:p>
    <w:p w14:paraId="1BC99ACE" w14:textId="4903AE4C" w:rsidR="002A5DB7" w:rsidDel="009C0501" w:rsidRDefault="009C0501" w:rsidP="009C0501">
      <w:pPr>
        <w:pStyle w:val="TOC1"/>
        <w:rPr>
          <w:del w:id="1105" w:author="Tom Bergeron" w:date="2020-10-06T17:40:00Z"/>
          <w:rFonts w:asciiTheme="minorHAnsi" w:eastAsiaTheme="minorEastAsia" w:hAnsiTheme="minorHAnsi" w:cstheme="minorBidi"/>
          <w:b w:val="0"/>
          <w:caps w:val="0"/>
          <w:noProof/>
          <w:sz w:val="22"/>
          <w:szCs w:val="22"/>
        </w:rPr>
        <w:pPrChange w:id="1106" w:author="Tom Bergeron" w:date="2020-10-06T17:48:00Z">
          <w:pPr>
            <w:pStyle w:val="TOC1"/>
            <w:tabs>
              <w:tab w:val="right" w:leader="dot" w:pos="9350"/>
            </w:tabs>
          </w:pPr>
        </w:pPrChange>
      </w:pPr>
      <w:del w:id="1107" w:author="Tom Bergeron" w:date="2020-10-06T17:40:00Z">
        <w:r w:rsidDel="009C0501">
          <w:rPr>
            <w:noProof/>
          </w:rPr>
          <w:fldChar w:fldCharType="begin"/>
        </w:r>
        <w:r w:rsidDel="009C0501">
          <w:rPr>
            <w:noProof/>
          </w:rPr>
          <w:delInstrText xml:space="preserve"> HYPERLINK \l "_Toc532892534" </w:delInstrText>
        </w:r>
        <w:r w:rsidDel="009C0501">
          <w:rPr>
            <w:noProof/>
          </w:rPr>
          <w:fldChar w:fldCharType="separate"/>
        </w:r>
        <w:r w:rsidR="002A5DB7" w:rsidRPr="00486DF9" w:rsidDel="009C0501">
          <w:rPr>
            <w:rStyle w:val="Hyperlink"/>
            <w:noProof/>
          </w:rPr>
          <w:delText>Dual Lane Systems</w:delText>
        </w:r>
        <w:r w:rsidR="002A5DB7" w:rsidDel="009C0501">
          <w:rPr>
            <w:noProof/>
            <w:webHidden/>
          </w:rPr>
          <w:tab/>
        </w:r>
        <w:r w:rsidR="002A5DB7" w:rsidDel="009C0501">
          <w:rPr>
            <w:noProof/>
            <w:webHidden/>
          </w:rPr>
          <w:fldChar w:fldCharType="begin"/>
        </w:r>
        <w:r w:rsidR="002A5DB7" w:rsidDel="009C0501">
          <w:rPr>
            <w:noProof/>
            <w:webHidden/>
          </w:rPr>
          <w:delInstrText xml:space="preserve"> PAGEREF _Toc532892534 \h </w:delInstrText>
        </w:r>
        <w:r w:rsidR="002A5DB7" w:rsidDel="009C0501">
          <w:rPr>
            <w:noProof/>
            <w:webHidden/>
          </w:rPr>
        </w:r>
        <w:r w:rsidR="002A5DB7" w:rsidDel="009C0501">
          <w:rPr>
            <w:noProof/>
            <w:webHidden/>
          </w:rPr>
          <w:fldChar w:fldCharType="separate"/>
        </w:r>
        <w:r w:rsidR="002A5DB7" w:rsidDel="009C0501">
          <w:rPr>
            <w:noProof/>
            <w:webHidden/>
          </w:rPr>
          <w:delText>6</w:delText>
        </w:r>
        <w:r w:rsidR="002A5DB7" w:rsidDel="009C0501">
          <w:rPr>
            <w:noProof/>
            <w:webHidden/>
          </w:rPr>
          <w:fldChar w:fldCharType="end"/>
        </w:r>
        <w:r w:rsidDel="009C0501">
          <w:rPr>
            <w:noProof/>
          </w:rPr>
          <w:fldChar w:fldCharType="end"/>
        </w:r>
      </w:del>
    </w:p>
    <w:p w14:paraId="20449F4A" w14:textId="2D4266B6" w:rsidR="002A5DB7" w:rsidDel="009C0501" w:rsidRDefault="009C0501" w:rsidP="009C0501">
      <w:pPr>
        <w:pStyle w:val="TOC1"/>
        <w:rPr>
          <w:del w:id="1108" w:author="Tom Bergeron" w:date="2020-10-06T17:40:00Z"/>
          <w:rFonts w:asciiTheme="minorHAnsi" w:eastAsiaTheme="minorEastAsia" w:hAnsiTheme="minorHAnsi" w:cstheme="minorBidi"/>
          <w:b w:val="0"/>
          <w:caps w:val="0"/>
          <w:noProof/>
          <w:sz w:val="22"/>
          <w:szCs w:val="22"/>
        </w:rPr>
        <w:pPrChange w:id="1109" w:author="Tom Bergeron" w:date="2020-10-06T17:48:00Z">
          <w:pPr>
            <w:pStyle w:val="TOC1"/>
            <w:tabs>
              <w:tab w:val="right" w:leader="dot" w:pos="9350"/>
            </w:tabs>
          </w:pPr>
        </w:pPrChange>
      </w:pPr>
      <w:del w:id="1110" w:author="Tom Bergeron" w:date="2020-10-06T17:40:00Z">
        <w:r w:rsidDel="009C0501">
          <w:rPr>
            <w:noProof/>
          </w:rPr>
          <w:fldChar w:fldCharType="begin"/>
        </w:r>
        <w:r w:rsidDel="009C0501">
          <w:rPr>
            <w:noProof/>
          </w:rPr>
          <w:delInstrText xml:space="preserve"> HYPERLINK \l "_Toc532892535" </w:delInstrText>
        </w:r>
        <w:r w:rsidDel="009C0501">
          <w:rPr>
            <w:noProof/>
          </w:rPr>
          <w:fldChar w:fldCharType="separate"/>
        </w:r>
        <w:r w:rsidR="002A5DB7" w:rsidRPr="00486DF9" w:rsidDel="009C0501">
          <w:rPr>
            <w:rStyle w:val="Hyperlink"/>
            <w:noProof/>
          </w:rPr>
          <w:delText>Install the Software</w:delText>
        </w:r>
        <w:r w:rsidR="002A5DB7" w:rsidDel="009C0501">
          <w:rPr>
            <w:noProof/>
            <w:webHidden/>
          </w:rPr>
          <w:tab/>
        </w:r>
        <w:r w:rsidR="002A5DB7" w:rsidDel="009C0501">
          <w:rPr>
            <w:noProof/>
            <w:webHidden/>
          </w:rPr>
          <w:fldChar w:fldCharType="begin"/>
        </w:r>
        <w:r w:rsidR="002A5DB7" w:rsidDel="009C0501">
          <w:rPr>
            <w:noProof/>
            <w:webHidden/>
          </w:rPr>
          <w:delInstrText xml:space="preserve"> PAGEREF _Toc532892535 \h </w:delInstrText>
        </w:r>
        <w:r w:rsidR="002A5DB7" w:rsidDel="009C0501">
          <w:rPr>
            <w:noProof/>
            <w:webHidden/>
          </w:rPr>
        </w:r>
        <w:r w:rsidR="002A5DB7" w:rsidDel="009C0501">
          <w:rPr>
            <w:noProof/>
            <w:webHidden/>
          </w:rPr>
          <w:fldChar w:fldCharType="separate"/>
        </w:r>
        <w:r w:rsidR="002A5DB7" w:rsidDel="009C0501">
          <w:rPr>
            <w:noProof/>
            <w:webHidden/>
          </w:rPr>
          <w:delText>7</w:delText>
        </w:r>
        <w:r w:rsidR="002A5DB7" w:rsidDel="009C0501">
          <w:rPr>
            <w:noProof/>
            <w:webHidden/>
          </w:rPr>
          <w:fldChar w:fldCharType="end"/>
        </w:r>
        <w:r w:rsidDel="009C0501">
          <w:rPr>
            <w:noProof/>
          </w:rPr>
          <w:fldChar w:fldCharType="end"/>
        </w:r>
      </w:del>
    </w:p>
    <w:p w14:paraId="039F942E" w14:textId="676B2A6F" w:rsidR="002A5DB7" w:rsidDel="009C0501" w:rsidRDefault="009C0501" w:rsidP="009C0501">
      <w:pPr>
        <w:pStyle w:val="TOC1"/>
        <w:rPr>
          <w:del w:id="1111" w:author="Tom Bergeron" w:date="2020-10-06T17:40:00Z"/>
          <w:rFonts w:asciiTheme="minorHAnsi" w:eastAsiaTheme="minorEastAsia" w:hAnsiTheme="minorHAnsi" w:cstheme="minorBidi"/>
          <w:b w:val="0"/>
          <w:caps w:val="0"/>
          <w:noProof/>
          <w:sz w:val="22"/>
          <w:szCs w:val="22"/>
        </w:rPr>
        <w:pPrChange w:id="1112" w:author="Tom Bergeron" w:date="2020-10-06T17:48:00Z">
          <w:pPr>
            <w:pStyle w:val="TOC1"/>
            <w:tabs>
              <w:tab w:val="right" w:leader="dot" w:pos="9350"/>
            </w:tabs>
          </w:pPr>
        </w:pPrChange>
      </w:pPr>
      <w:del w:id="1113" w:author="Tom Bergeron" w:date="2020-10-06T17:40:00Z">
        <w:r w:rsidDel="009C0501">
          <w:rPr>
            <w:noProof/>
          </w:rPr>
          <w:fldChar w:fldCharType="begin"/>
        </w:r>
        <w:r w:rsidDel="009C0501">
          <w:rPr>
            <w:noProof/>
          </w:rPr>
          <w:delInstrText xml:space="preserve"> HYPERLINK \l "_Toc532892536" </w:delInstrText>
        </w:r>
        <w:r w:rsidDel="009C0501">
          <w:rPr>
            <w:noProof/>
          </w:rPr>
          <w:fldChar w:fldCharType="separate"/>
        </w:r>
        <w:r w:rsidR="002A5DB7" w:rsidRPr="00486DF9" w:rsidDel="009C0501">
          <w:rPr>
            <w:rStyle w:val="Hyperlink"/>
            <w:noProof/>
          </w:rPr>
          <w:delText>The Main Screen</w:delText>
        </w:r>
        <w:r w:rsidR="002A5DB7" w:rsidDel="009C0501">
          <w:rPr>
            <w:noProof/>
            <w:webHidden/>
          </w:rPr>
          <w:tab/>
        </w:r>
        <w:r w:rsidR="002A5DB7" w:rsidDel="009C0501">
          <w:rPr>
            <w:noProof/>
            <w:webHidden/>
          </w:rPr>
          <w:fldChar w:fldCharType="begin"/>
        </w:r>
        <w:r w:rsidR="002A5DB7" w:rsidDel="009C0501">
          <w:rPr>
            <w:noProof/>
            <w:webHidden/>
          </w:rPr>
          <w:delInstrText xml:space="preserve"> PAGEREF _Toc532892536 \h </w:delInstrText>
        </w:r>
        <w:r w:rsidR="002A5DB7" w:rsidDel="009C0501">
          <w:rPr>
            <w:noProof/>
            <w:webHidden/>
          </w:rPr>
        </w:r>
        <w:r w:rsidR="002A5DB7" w:rsidDel="009C0501">
          <w:rPr>
            <w:noProof/>
            <w:webHidden/>
          </w:rPr>
          <w:fldChar w:fldCharType="separate"/>
        </w:r>
        <w:r w:rsidR="002A5DB7" w:rsidDel="009C0501">
          <w:rPr>
            <w:noProof/>
            <w:webHidden/>
          </w:rPr>
          <w:delText>10</w:delText>
        </w:r>
        <w:r w:rsidR="002A5DB7" w:rsidDel="009C0501">
          <w:rPr>
            <w:noProof/>
            <w:webHidden/>
          </w:rPr>
          <w:fldChar w:fldCharType="end"/>
        </w:r>
        <w:r w:rsidDel="009C0501">
          <w:rPr>
            <w:noProof/>
          </w:rPr>
          <w:fldChar w:fldCharType="end"/>
        </w:r>
      </w:del>
    </w:p>
    <w:p w14:paraId="1C046854" w14:textId="7DC7125F" w:rsidR="002A5DB7" w:rsidDel="009C0501" w:rsidRDefault="009C0501" w:rsidP="009C0501">
      <w:pPr>
        <w:pStyle w:val="TOC1"/>
        <w:rPr>
          <w:del w:id="1114" w:author="Tom Bergeron" w:date="2020-10-06T17:40:00Z"/>
          <w:rFonts w:asciiTheme="minorHAnsi" w:eastAsiaTheme="minorEastAsia" w:hAnsiTheme="minorHAnsi" w:cstheme="minorBidi"/>
          <w:b w:val="0"/>
          <w:caps w:val="0"/>
          <w:noProof/>
          <w:sz w:val="22"/>
          <w:szCs w:val="22"/>
        </w:rPr>
        <w:pPrChange w:id="1115" w:author="Tom Bergeron" w:date="2020-10-06T17:48:00Z">
          <w:pPr>
            <w:pStyle w:val="TOC1"/>
            <w:tabs>
              <w:tab w:val="right" w:leader="dot" w:pos="9350"/>
            </w:tabs>
          </w:pPr>
        </w:pPrChange>
      </w:pPr>
      <w:del w:id="1116" w:author="Tom Bergeron" w:date="2020-10-06T17:40:00Z">
        <w:r w:rsidDel="009C0501">
          <w:rPr>
            <w:noProof/>
          </w:rPr>
          <w:fldChar w:fldCharType="begin"/>
        </w:r>
        <w:r w:rsidDel="009C0501">
          <w:rPr>
            <w:noProof/>
          </w:rPr>
          <w:delInstrText xml:space="preserve"> HYPERLINK \l "_Toc532892537" </w:delInstrText>
        </w:r>
        <w:r w:rsidDel="009C0501">
          <w:rPr>
            <w:noProof/>
          </w:rPr>
          <w:fldChar w:fldCharType="separate"/>
        </w:r>
        <w:r w:rsidR="002A5DB7" w:rsidRPr="00486DF9" w:rsidDel="009C0501">
          <w:rPr>
            <w:rStyle w:val="Hyperlink"/>
            <w:noProof/>
          </w:rPr>
          <w:delText>Global Preferences</w:delText>
        </w:r>
        <w:r w:rsidR="002A5DB7" w:rsidDel="009C0501">
          <w:rPr>
            <w:noProof/>
            <w:webHidden/>
          </w:rPr>
          <w:tab/>
        </w:r>
        <w:r w:rsidR="002A5DB7" w:rsidDel="009C0501">
          <w:rPr>
            <w:noProof/>
            <w:webHidden/>
          </w:rPr>
          <w:fldChar w:fldCharType="begin"/>
        </w:r>
        <w:r w:rsidR="002A5DB7" w:rsidDel="009C0501">
          <w:rPr>
            <w:noProof/>
            <w:webHidden/>
          </w:rPr>
          <w:delInstrText xml:space="preserve"> PAGEREF _Toc532892537 \h </w:delInstrText>
        </w:r>
        <w:r w:rsidR="002A5DB7" w:rsidDel="009C0501">
          <w:rPr>
            <w:noProof/>
            <w:webHidden/>
          </w:rPr>
        </w:r>
        <w:r w:rsidR="002A5DB7" w:rsidDel="009C0501">
          <w:rPr>
            <w:noProof/>
            <w:webHidden/>
          </w:rPr>
          <w:fldChar w:fldCharType="separate"/>
        </w:r>
        <w:r w:rsidR="002A5DB7" w:rsidDel="009C0501">
          <w:rPr>
            <w:noProof/>
            <w:webHidden/>
          </w:rPr>
          <w:delText>11</w:delText>
        </w:r>
        <w:r w:rsidR="002A5DB7" w:rsidDel="009C0501">
          <w:rPr>
            <w:noProof/>
            <w:webHidden/>
          </w:rPr>
          <w:fldChar w:fldCharType="end"/>
        </w:r>
        <w:r w:rsidDel="009C0501">
          <w:rPr>
            <w:noProof/>
          </w:rPr>
          <w:fldChar w:fldCharType="end"/>
        </w:r>
      </w:del>
    </w:p>
    <w:p w14:paraId="70231A28" w14:textId="5918CFDB" w:rsidR="002A5DB7" w:rsidDel="009C0501" w:rsidRDefault="009C0501" w:rsidP="009C0501">
      <w:pPr>
        <w:pStyle w:val="TOC1"/>
        <w:rPr>
          <w:del w:id="1117" w:author="Tom Bergeron" w:date="2020-10-06T17:40:00Z"/>
          <w:rFonts w:asciiTheme="minorHAnsi" w:eastAsiaTheme="minorEastAsia" w:hAnsiTheme="minorHAnsi" w:cstheme="minorBidi"/>
          <w:b w:val="0"/>
          <w:caps w:val="0"/>
          <w:noProof/>
          <w:sz w:val="22"/>
          <w:szCs w:val="22"/>
        </w:rPr>
        <w:pPrChange w:id="1118" w:author="Tom Bergeron" w:date="2020-10-06T17:48:00Z">
          <w:pPr>
            <w:pStyle w:val="TOC1"/>
            <w:tabs>
              <w:tab w:val="right" w:leader="dot" w:pos="9350"/>
            </w:tabs>
          </w:pPr>
        </w:pPrChange>
      </w:pPr>
      <w:del w:id="1119" w:author="Tom Bergeron" w:date="2020-10-06T17:40:00Z">
        <w:r w:rsidDel="009C0501">
          <w:rPr>
            <w:noProof/>
          </w:rPr>
          <w:fldChar w:fldCharType="begin"/>
        </w:r>
        <w:r w:rsidDel="009C0501">
          <w:rPr>
            <w:noProof/>
          </w:rPr>
          <w:delInstrText xml:space="preserve"> HYPERLINK \l "_Toc532892538" </w:delInstrText>
        </w:r>
        <w:r w:rsidDel="009C0501">
          <w:rPr>
            <w:noProof/>
          </w:rPr>
          <w:fldChar w:fldCharType="separate"/>
        </w:r>
        <w:r w:rsidR="002A5DB7" w:rsidRPr="00486DF9" w:rsidDel="009C0501">
          <w:rPr>
            <w:rStyle w:val="Hyperlink"/>
            <w:noProof/>
          </w:rPr>
          <w:delText>Define/Edit Process Window</w:delText>
        </w:r>
        <w:r w:rsidR="002A5DB7" w:rsidDel="009C0501">
          <w:rPr>
            <w:noProof/>
            <w:webHidden/>
          </w:rPr>
          <w:tab/>
        </w:r>
        <w:r w:rsidR="002A5DB7" w:rsidDel="009C0501">
          <w:rPr>
            <w:noProof/>
            <w:webHidden/>
          </w:rPr>
          <w:fldChar w:fldCharType="begin"/>
        </w:r>
        <w:r w:rsidR="002A5DB7" w:rsidDel="009C0501">
          <w:rPr>
            <w:noProof/>
            <w:webHidden/>
          </w:rPr>
          <w:delInstrText xml:space="preserve"> PAGEREF _Toc532892538 \h </w:delInstrText>
        </w:r>
        <w:r w:rsidR="002A5DB7" w:rsidDel="009C0501">
          <w:rPr>
            <w:noProof/>
            <w:webHidden/>
          </w:rPr>
        </w:r>
        <w:r w:rsidR="002A5DB7" w:rsidDel="009C0501">
          <w:rPr>
            <w:noProof/>
            <w:webHidden/>
          </w:rPr>
          <w:fldChar w:fldCharType="separate"/>
        </w:r>
        <w:r w:rsidR="002A5DB7" w:rsidDel="009C0501">
          <w:rPr>
            <w:noProof/>
            <w:webHidden/>
          </w:rPr>
          <w:delText>17</w:delText>
        </w:r>
        <w:r w:rsidR="002A5DB7" w:rsidDel="009C0501">
          <w:rPr>
            <w:noProof/>
            <w:webHidden/>
          </w:rPr>
          <w:fldChar w:fldCharType="end"/>
        </w:r>
        <w:r w:rsidDel="009C0501">
          <w:rPr>
            <w:noProof/>
          </w:rPr>
          <w:fldChar w:fldCharType="end"/>
        </w:r>
      </w:del>
    </w:p>
    <w:p w14:paraId="0DAF60DA" w14:textId="27EADC74" w:rsidR="002A5DB7" w:rsidDel="009C0501" w:rsidRDefault="009C0501" w:rsidP="009C0501">
      <w:pPr>
        <w:pStyle w:val="TOC1"/>
        <w:rPr>
          <w:del w:id="1120" w:author="Tom Bergeron" w:date="2020-10-06T17:40:00Z"/>
          <w:rFonts w:asciiTheme="minorHAnsi" w:eastAsiaTheme="minorEastAsia" w:hAnsiTheme="minorHAnsi" w:cstheme="minorBidi"/>
          <w:b w:val="0"/>
          <w:caps w:val="0"/>
          <w:noProof/>
          <w:sz w:val="22"/>
          <w:szCs w:val="22"/>
        </w:rPr>
        <w:pPrChange w:id="1121" w:author="Tom Bergeron" w:date="2020-10-06T17:48:00Z">
          <w:pPr>
            <w:pStyle w:val="TOC1"/>
            <w:tabs>
              <w:tab w:val="right" w:leader="dot" w:pos="9350"/>
            </w:tabs>
          </w:pPr>
        </w:pPrChange>
      </w:pPr>
      <w:del w:id="1122" w:author="Tom Bergeron" w:date="2020-10-06T17:40:00Z">
        <w:r w:rsidDel="009C0501">
          <w:rPr>
            <w:noProof/>
          </w:rPr>
          <w:fldChar w:fldCharType="begin"/>
        </w:r>
        <w:r w:rsidDel="009C0501">
          <w:rPr>
            <w:noProof/>
          </w:rPr>
          <w:delInstrText xml:space="preserve"> HYPERLINK \l "_Toc532892539" </w:delInstrText>
        </w:r>
        <w:r w:rsidDel="009C0501">
          <w:rPr>
            <w:noProof/>
          </w:rPr>
          <w:fldChar w:fldCharType="separate"/>
        </w:r>
        <w:r w:rsidR="002A5DB7" w:rsidRPr="00486DF9" w:rsidDel="009C0501">
          <w:rPr>
            <w:rStyle w:val="Hyperlink"/>
            <w:noProof/>
          </w:rPr>
          <w:delText>Hardware Status Screen</w:delText>
        </w:r>
        <w:r w:rsidR="002A5DB7" w:rsidDel="009C0501">
          <w:rPr>
            <w:noProof/>
            <w:webHidden/>
          </w:rPr>
          <w:tab/>
        </w:r>
        <w:r w:rsidR="002A5DB7" w:rsidDel="009C0501">
          <w:rPr>
            <w:noProof/>
            <w:webHidden/>
          </w:rPr>
          <w:fldChar w:fldCharType="begin"/>
        </w:r>
        <w:r w:rsidR="002A5DB7" w:rsidDel="009C0501">
          <w:rPr>
            <w:noProof/>
            <w:webHidden/>
          </w:rPr>
          <w:delInstrText xml:space="preserve"> PAGEREF _Toc532892539 \h </w:delInstrText>
        </w:r>
        <w:r w:rsidR="002A5DB7" w:rsidDel="009C0501">
          <w:rPr>
            <w:noProof/>
            <w:webHidden/>
          </w:rPr>
        </w:r>
        <w:r w:rsidR="002A5DB7" w:rsidDel="009C0501">
          <w:rPr>
            <w:noProof/>
            <w:webHidden/>
          </w:rPr>
          <w:fldChar w:fldCharType="separate"/>
        </w:r>
        <w:r w:rsidR="002A5DB7" w:rsidDel="009C0501">
          <w:rPr>
            <w:noProof/>
            <w:webHidden/>
          </w:rPr>
          <w:delText>24</w:delText>
        </w:r>
        <w:r w:rsidR="002A5DB7" w:rsidDel="009C0501">
          <w:rPr>
            <w:noProof/>
            <w:webHidden/>
          </w:rPr>
          <w:fldChar w:fldCharType="end"/>
        </w:r>
        <w:r w:rsidDel="009C0501">
          <w:rPr>
            <w:noProof/>
          </w:rPr>
          <w:fldChar w:fldCharType="end"/>
        </w:r>
      </w:del>
    </w:p>
    <w:p w14:paraId="1C234977" w14:textId="78180416" w:rsidR="002A5DB7" w:rsidDel="009C0501" w:rsidRDefault="009C0501" w:rsidP="009C0501">
      <w:pPr>
        <w:pStyle w:val="TOC1"/>
        <w:rPr>
          <w:del w:id="1123" w:author="Tom Bergeron" w:date="2020-10-06T17:40:00Z"/>
          <w:rFonts w:asciiTheme="minorHAnsi" w:eastAsiaTheme="minorEastAsia" w:hAnsiTheme="minorHAnsi" w:cstheme="minorBidi"/>
          <w:b w:val="0"/>
          <w:caps w:val="0"/>
          <w:noProof/>
          <w:sz w:val="22"/>
          <w:szCs w:val="22"/>
        </w:rPr>
        <w:pPrChange w:id="1124" w:author="Tom Bergeron" w:date="2020-10-06T17:48:00Z">
          <w:pPr>
            <w:pStyle w:val="TOC1"/>
            <w:tabs>
              <w:tab w:val="right" w:leader="dot" w:pos="9350"/>
            </w:tabs>
          </w:pPr>
        </w:pPrChange>
      </w:pPr>
      <w:del w:id="1125" w:author="Tom Bergeron" w:date="2020-10-06T17:40:00Z">
        <w:r w:rsidDel="009C0501">
          <w:rPr>
            <w:noProof/>
          </w:rPr>
          <w:fldChar w:fldCharType="begin"/>
        </w:r>
        <w:r w:rsidDel="009C0501">
          <w:rPr>
            <w:noProof/>
          </w:rPr>
          <w:delInstrText xml:space="preserve"> HYPERLINK \l "_Toc532892540" </w:delInstrText>
        </w:r>
        <w:r w:rsidDel="009C0501">
          <w:rPr>
            <w:noProof/>
          </w:rPr>
          <w:fldChar w:fldCharType="separate"/>
        </w:r>
        <w:r w:rsidR="002A5DB7" w:rsidRPr="00486DF9" w:rsidDel="009C0501">
          <w:rPr>
            <w:rStyle w:val="Hyperlink"/>
            <w:noProof/>
          </w:rPr>
          <w:delText>Run a Profile</w:delText>
        </w:r>
        <w:r w:rsidR="002A5DB7" w:rsidDel="009C0501">
          <w:rPr>
            <w:noProof/>
            <w:webHidden/>
          </w:rPr>
          <w:tab/>
        </w:r>
        <w:r w:rsidR="002A5DB7" w:rsidDel="009C0501">
          <w:rPr>
            <w:noProof/>
            <w:webHidden/>
          </w:rPr>
          <w:fldChar w:fldCharType="begin"/>
        </w:r>
        <w:r w:rsidR="002A5DB7" w:rsidDel="009C0501">
          <w:rPr>
            <w:noProof/>
            <w:webHidden/>
          </w:rPr>
          <w:delInstrText xml:space="preserve"> PAGEREF _Toc532892540 \h </w:delInstrText>
        </w:r>
        <w:r w:rsidR="002A5DB7" w:rsidDel="009C0501">
          <w:rPr>
            <w:noProof/>
            <w:webHidden/>
          </w:rPr>
        </w:r>
        <w:r w:rsidR="002A5DB7" w:rsidDel="009C0501">
          <w:rPr>
            <w:noProof/>
            <w:webHidden/>
          </w:rPr>
          <w:fldChar w:fldCharType="separate"/>
        </w:r>
        <w:r w:rsidR="002A5DB7" w:rsidDel="009C0501">
          <w:rPr>
            <w:noProof/>
            <w:webHidden/>
          </w:rPr>
          <w:delText>25</w:delText>
        </w:r>
        <w:r w:rsidR="002A5DB7" w:rsidDel="009C0501">
          <w:rPr>
            <w:noProof/>
            <w:webHidden/>
          </w:rPr>
          <w:fldChar w:fldCharType="end"/>
        </w:r>
        <w:r w:rsidDel="009C0501">
          <w:rPr>
            <w:noProof/>
          </w:rPr>
          <w:fldChar w:fldCharType="end"/>
        </w:r>
      </w:del>
    </w:p>
    <w:p w14:paraId="10C60B89" w14:textId="4C61B7CD" w:rsidR="002A5DB7" w:rsidDel="009C0501" w:rsidRDefault="009C0501" w:rsidP="009C0501">
      <w:pPr>
        <w:pStyle w:val="TOC1"/>
        <w:rPr>
          <w:del w:id="1126" w:author="Tom Bergeron" w:date="2020-10-06T17:40:00Z"/>
          <w:rFonts w:asciiTheme="minorHAnsi" w:eastAsiaTheme="minorEastAsia" w:hAnsiTheme="minorHAnsi" w:cstheme="minorBidi"/>
          <w:b w:val="0"/>
          <w:caps w:val="0"/>
          <w:noProof/>
          <w:sz w:val="22"/>
          <w:szCs w:val="22"/>
        </w:rPr>
        <w:pPrChange w:id="1127" w:author="Tom Bergeron" w:date="2020-10-06T17:48:00Z">
          <w:pPr>
            <w:pStyle w:val="TOC1"/>
            <w:tabs>
              <w:tab w:val="right" w:leader="dot" w:pos="9350"/>
            </w:tabs>
          </w:pPr>
        </w:pPrChange>
      </w:pPr>
      <w:del w:id="1128" w:author="Tom Bergeron" w:date="2020-10-06T17:40:00Z">
        <w:r w:rsidDel="009C0501">
          <w:rPr>
            <w:noProof/>
          </w:rPr>
          <w:fldChar w:fldCharType="begin"/>
        </w:r>
        <w:r w:rsidDel="009C0501">
          <w:rPr>
            <w:noProof/>
          </w:rPr>
          <w:delInstrText xml:space="preserve"> HYPERLINK \l "_Toc532892541" </w:delInstrText>
        </w:r>
        <w:r w:rsidDel="009C0501">
          <w:rPr>
            <w:noProof/>
          </w:rPr>
          <w:fldChar w:fldCharType="separate"/>
        </w:r>
        <w:r w:rsidR="002A5DB7" w:rsidRPr="00486DF9" w:rsidDel="009C0501">
          <w:rPr>
            <w:rStyle w:val="Hyperlink"/>
            <w:noProof/>
          </w:rPr>
          <w:delText>Profile Explorer</w:delText>
        </w:r>
        <w:r w:rsidR="002A5DB7" w:rsidDel="009C0501">
          <w:rPr>
            <w:noProof/>
            <w:webHidden/>
          </w:rPr>
          <w:tab/>
        </w:r>
        <w:r w:rsidR="002A5DB7" w:rsidDel="009C0501">
          <w:rPr>
            <w:noProof/>
            <w:webHidden/>
          </w:rPr>
          <w:fldChar w:fldCharType="begin"/>
        </w:r>
        <w:r w:rsidR="002A5DB7" w:rsidDel="009C0501">
          <w:rPr>
            <w:noProof/>
            <w:webHidden/>
          </w:rPr>
          <w:delInstrText xml:space="preserve"> PAGEREF _Toc532892541 \h </w:delInstrText>
        </w:r>
        <w:r w:rsidR="002A5DB7" w:rsidDel="009C0501">
          <w:rPr>
            <w:noProof/>
            <w:webHidden/>
          </w:rPr>
        </w:r>
        <w:r w:rsidR="002A5DB7" w:rsidDel="009C0501">
          <w:rPr>
            <w:noProof/>
            <w:webHidden/>
          </w:rPr>
          <w:fldChar w:fldCharType="separate"/>
        </w:r>
        <w:r w:rsidR="002A5DB7" w:rsidDel="009C0501">
          <w:rPr>
            <w:noProof/>
            <w:webHidden/>
          </w:rPr>
          <w:delText>49</w:delText>
        </w:r>
        <w:r w:rsidR="002A5DB7" w:rsidDel="009C0501">
          <w:rPr>
            <w:noProof/>
            <w:webHidden/>
          </w:rPr>
          <w:fldChar w:fldCharType="end"/>
        </w:r>
        <w:r w:rsidDel="009C0501">
          <w:rPr>
            <w:noProof/>
          </w:rPr>
          <w:fldChar w:fldCharType="end"/>
        </w:r>
      </w:del>
    </w:p>
    <w:p w14:paraId="18B54E2E" w14:textId="5BD51E65" w:rsidR="002A5DB7" w:rsidDel="009C0501" w:rsidRDefault="009C0501" w:rsidP="009C0501">
      <w:pPr>
        <w:pStyle w:val="TOC1"/>
        <w:rPr>
          <w:del w:id="1129" w:author="Tom Bergeron" w:date="2020-10-06T17:40:00Z"/>
          <w:rFonts w:asciiTheme="minorHAnsi" w:eastAsiaTheme="minorEastAsia" w:hAnsiTheme="minorHAnsi" w:cstheme="minorBidi"/>
          <w:b w:val="0"/>
          <w:caps w:val="0"/>
          <w:noProof/>
          <w:sz w:val="22"/>
          <w:szCs w:val="22"/>
        </w:rPr>
        <w:pPrChange w:id="1130" w:author="Tom Bergeron" w:date="2020-10-06T17:48:00Z">
          <w:pPr>
            <w:pStyle w:val="TOC1"/>
            <w:tabs>
              <w:tab w:val="right" w:leader="dot" w:pos="9350"/>
            </w:tabs>
          </w:pPr>
        </w:pPrChange>
      </w:pPr>
      <w:del w:id="1131" w:author="Tom Bergeron" w:date="2020-10-06T17:40:00Z">
        <w:r w:rsidDel="009C0501">
          <w:rPr>
            <w:noProof/>
          </w:rPr>
          <w:fldChar w:fldCharType="begin"/>
        </w:r>
        <w:r w:rsidDel="009C0501">
          <w:rPr>
            <w:noProof/>
          </w:rPr>
          <w:delInstrText xml:space="preserve"> HYPERLINK \l "_Toc532892542" </w:delInstrText>
        </w:r>
        <w:r w:rsidDel="009C0501">
          <w:rPr>
            <w:noProof/>
          </w:rPr>
          <w:fldChar w:fldCharType="separate"/>
        </w:r>
        <w:r w:rsidR="002A5DB7" w:rsidRPr="00486DF9" w:rsidDel="009C0501">
          <w:rPr>
            <w:rStyle w:val="Hyperlink"/>
            <w:noProof/>
          </w:rPr>
          <w:delText>Virtual Profiling</w:delText>
        </w:r>
        <w:r w:rsidR="002A5DB7" w:rsidDel="009C0501">
          <w:rPr>
            <w:noProof/>
            <w:webHidden/>
          </w:rPr>
          <w:tab/>
        </w:r>
        <w:r w:rsidR="002A5DB7" w:rsidDel="009C0501">
          <w:rPr>
            <w:noProof/>
            <w:webHidden/>
          </w:rPr>
          <w:fldChar w:fldCharType="begin"/>
        </w:r>
        <w:r w:rsidR="002A5DB7" w:rsidDel="009C0501">
          <w:rPr>
            <w:noProof/>
            <w:webHidden/>
          </w:rPr>
          <w:delInstrText xml:space="preserve"> PAGEREF _Toc532892542 \h </w:delInstrText>
        </w:r>
        <w:r w:rsidR="002A5DB7" w:rsidDel="009C0501">
          <w:rPr>
            <w:noProof/>
            <w:webHidden/>
          </w:rPr>
        </w:r>
        <w:r w:rsidR="002A5DB7" w:rsidDel="009C0501">
          <w:rPr>
            <w:noProof/>
            <w:webHidden/>
          </w:rPr>
          <w:fldChar w:fldCharType="separate"/>
        </w:r>
        <w:r w:rsidR="002A5DB7" w:rsidDel="009C0501">
          <w:rPr>
            <w:noProof/>
            <w:webHidden/>
          </w:rPr>
          <w:delText>55</w:delText>
        </w:r>
        <w:r w:rsidR="002A5DB7" w:rsidDel="009C0501">
          <w:rPr>
            <w:noProof/>
            <w:webHidden/>
          </w:rPr>
          <w:fldChar w:fldCharType="end"/>
        </w:r>
        <w:r w:rsidDel="009C0501">
          <w:rPr>
            <w:noProof/>
          </w:rPr>
          <w:fldChar w:fldCharType="end"/>
        </w:r>
      </w:del>
    </w:p>
    <w:p w14:paraId="7E84F228" w14:textId="19FBEA40" w:rsidR="002A5DB7" w:rsidDel="009C0501" w:rsidRDefault="009C0501" w:rsidP="009C0501">
      <w:pPr>
        <w:pStyle w:val="TOC1"/>
        <w:rPr>
          <w:del w:id="1132" w:author="Tom Bergeron" w:date="2020-10-06T17:40:00Z"/>
          <w:rFonts w:asciiTheme="minorHAnsi" w:eastAsiaTheme="minorEastAsia" w:hAnsiTheme="minorHAnsi" w:cstheme="minorBidi"/>
          <w:b w:val="0"/>
          <w:caps w:val="0"/>
          <w:noProof/>
          <w:sz w:val="22"/>
          <w:szCs w:val="22"/>
        </w:rPr>
        <w:pPrChange w:id="1133" w:author="Tom Bergeron" w:date="2020-10-06T17:48:00Z">
          <w:pPr>
            <w:pStyle w:val="TOC1"/>
            <w:tabs>
              <w:tab w:val="right" w:leader="dot" w:pos="9350"/>
            </w:tabs>
          </w:pPr>
        </w:pPrChange>
      </w:pPr>
      <w:del w:id="1134" w:author="Tom Bergeron" w:date="2020-10-06T17:40:00Z">
        <w:r w:rsidDel="009C0501">
          <w:rPr>
            <w:noProof/>
          </w:rPr>
          <w:fldChar w:fldCharType="begin"/>
        </w:r>
        <w:r w:rsidDel="009C0501">
          <w:rPr>
            <w:noProof/>
          </w:rPr>
          <w:delInstrText xml:space="preserve"> HYPERLINK \l "_Toc532892543" </w:delInstrText>
        </w:r>
        <w:r w:rsidDel="009C0501">
          <w:rPr>
            <w:noProof/>
          </w:rPr>
          <w:fldChar w:fldCharType="separate"/>
        </w:r>
        <w:r w:rsidR="002A5DB7" w:rsidRPr="00486DF9" w:rsidDel="009C0501">
          <w:rPr>
            <w:rStyle w:val="Hyperlink"/>
            <w:noProof/>
          </w:rPr>
          <w:delText>Password Protection</w:delText>
        </w:r>
        <w:r w:rsidR="002A5DB7" w:rsidDel="009C0501">
          <w:rPr>
            <w:noProof/>
            <w:webHidden/>
          </w:rPr>
          <w:tab/>
        </w:r>
        <w:r w:rsidR="002A5DB7" w:rsidDel="009C0501">
          <w:rPr>
            <w:noProof/>
            <w:webHidden/>
          </w:rPr>
          <w:fldChar w:fldCharType="begin"/>
        </w:r>
        <w:r w:rsidR="002A5DB7" w:rsidDel="009C0501">
          <w:rPr>
            <w:noProof/>
            <w:webHidden/>
          </w:rPr>
          <w:delInstrText xml:space="preserve"> PAGEREF _Toc532892543 \h </w:delInstrText>
        </w:r>
        <w:r w:rsidR="002A5DB7" w:rsidDel="009C0501">
          <w:rPr>
            <w:noProof/>
            <w:webHidden/>
          </w:rPr>
        </w:r>
        <w:r w:rsidR="002A5DB7" w:rsidDel="009C0501">
          <w:rPr>
            <w:noProof/>
            <w:webHidden/>
          </w:rPr>
          <w:fldChar w:fldCharType="separate"/>
        </w:r>
        <w:r w:rsidR="002A5DB7" w:rsidDel="009C0501">
          <w:rPr>
            <w:noProof/>
            <w:webHidden/>
          </w:rPr>
          <w:delText>67</w:delText>
        </w:r>
        <w:r w:rsidR="002A5DB7" w:rsidDel="009C0501">
          <w:rPr>
            <w:noProof/>
            <w:webHidden/>
          </w:rPr>
          <w:fldChar w:fldCharType="end"/>
        </w:r>
        <w:r w:rsidDel="009C0501">
          <w:rPr>
            <w:noProof/>
          </w:rPr>
          <w:fldChar w:fldCharType="end"/>
        </w:r>
      </w:del>
    </w:p>
    <w:p w14:paraId="4D4AD241" w14:textId="3CA46C65" w:rsidR="002A5DB7" w:rsidDel="009C0501" w:rsidRDefault="009C0501" w:rsidP="009C0501">
      <w:pPr>
        <w:pStyle w:val="TOC1"/>
        <w:rPr>
          <w:del w:id="1135" w:author="Tom Bergeron" w:date="2020-10-06T17:40:00Z"/>
          <w:rFonts w:asciiTheme="minorHAnsi" w:eastAsiaTheme="minorEastAsia" w:hAnsiTheme="minorHAnsi" w:cstheme="minorBidi"/>
          <w:b w:val="0"/>
          <w:caps w:val="0"/>
          <w:noProof/>
          <w:sz w:val="22"/>
          <w:szCs w:val="22"/>
        </w:rPr>
        <w:pPrChange w:id="1136" w:author="Tom Bergeron" w:date="2020-10-06T17:48:00Z">
          <w:pPr>
            <w:pStyle w:val="TOC1"/>
            <w:tabs>
              <w:tab w:val="right" w:leader="dot" w:pos="9350"/>
            </w:tabs>
          </w:pPr>
        </w:pPrChange>
      </w:pPr>
      <w:del w:id="1137" w:author="Tom Bergeron" w:date="2020-10-06T17:40:00Z">
        <w:r w:rsidDel="009C0501">
          <w:rPr>
            <w:noProof/>
          </w:rPr>
          <w:fldChar w:fldCharType="begin"/>
        </w:r>
        <w:r w:rsidDel="009C0501">
          <w:rPr>
            <w:noProof/>
          </w:rPr>
          <w:delInstrText xml:space="preserve"> HYPERLINK \l "_Toc532892544" </w:delInstrText>
        </w:r>
        <w:r w:rsidDel="009C0501">
          <w:rPr>
            <w:noProof/>
          </w:rPr>
          <w:fldChar w:fldCharType="separate"/>
        </w:r>
        <w:r w:rsidR="002A5DB7" w:rsidRPr="00486DF9" w:rsidDel="009C0501">
          <w:rPr>
            <w:rStyle w:val="Hyperlink"/>
            <w:noProof/>
          </w:rPr>
          <w:delText>Printing</w:delText>
        </w:r>
        <w:r w:rsidR="002A5DB7" w:rsidDel="009C0501">
          <w:rPr>
            <w:noProof/>
            <w:webHidden/>
          </w:rPr>
          <w:tab/>
        </w:r>
        <w:r w:rsidR="002A5DB7" w:rsidDel="009C0501">
          <w:rPr>
            <w:noProof/>
            <w:webHidden/>
          </w:rPr>
          <w:fldChar w:fldCharType="begin"/>
        </w:r>
        <w:r w:rsidR="002A5DB7" w:rsidDel="009C0501">
          <w:rPr>
            <w:noProof/>
            <w:webHidden/>
          </w:rPr>
          <w:delInstrText xml:space="preserve"> PAGEREF _Toc532892544 \h </w:delInstrText>
        </w:r>
        <w:r w:rsidR="002A5DB7" w:rsidDel="009C0501">
          <w:rPr>
            <w:noProof/>
            <w:webHidden/>
          </w:rPr>
        </w:r>
        <w:r w:rsidR="002A5DB7" w:rsidDel="009C0501">
          <w:rPr>
            <w:noProof/>
            <w:webHidden/>
          </w:rPr>
          <w:fldChar w:fldCharType="separate"/>
        </w:r>
        <w:r w:rsidR="002A5DB7" w:rsidDel="009C0501">
          <w:rPr>
            <w:noProof/>
            <w:webHidden/>
          </w:rPr>
          <w:delText>68</w:delText>
        </w:r>
        <w:r w:rsidR="002A5DB7" w:rsidDel="009C0501">
          <w:rPr>
            <w:noProof/>
            <w:webHidden/>
          </w:rPr>
          <w:fldChar w:fldCharType="end"/>
        </w:r>
        <w:r w:rsidDel="009C0501">
          <w:rPr>
            <w:noProof/>
          </w:rPr>
          <w:fldChar w:fldCharType="end"/>
        </w:r>
      </w:del>
    </w:p>
    <w:p w14:paraId="4A70ECD7" w14:textId="0ADF2D25" w:rsidR="002A5DB7" w:rsidDel="009C0501" w:rsidRDefault="009C0501" w:rsidP="009C0501">
      <w:pPr>
        <w:pStyle w:val="TOC1"/>
        <w:rPr>
          <w:del w:id="1138" w:author="Tom Bergeron" w:date="2020-10-06T17:40:00Z"/>
          <w:rFonts w:asciiTheme="minorHAnsi" w:eastAsiaTheme="minorEastAsia" w:hAnsiTheme="minorHAnsi" w:cstheme="minorBidi"/>
          <w:b w:val="0"/>
          <w:caps w:val="0"/>
          <w:noProof/>
          <w:sz w:val="22"/>
          <w:szCs w:val="22"/>
        </w:rPr>
        <w:pPrChange w:id="1139" w:author="Tom Bergeron" w:date="2020-10-06T17:48:00Z">
          <w:pPr>
            <w:pStyle w:val="TOC1"/>
            <w:tabs>
              <w:tab w:val="right" w:leader="dot" w:pos="9350"/>
            </w:tabs>
          </w:pPr>
        </w:pPrChange>
      </w:pPr>
      <w:del w:id="1140" w:author="Tom Bergeron" w:date="2020-10-06T17:40:00Z">
        <w:r w:rsidDel="009C0501">
          <w:rPr>
            <w:noProof/>
          </w:rPr>
          <w:fldChar w:fldCharType="begin"/>
        </w:r>
        <w:r w:rsidDel="009C0501">
          <w:rPr>
            <w:noProof/>
          </w:rPr>
          <w:delInstrText xml:space="preserve"> HYPERLINK \l "_Toc532892545" </w:delInstrText>
        </w:r>
        <w:r w:rsidDel="009C0501">
          <w:rPr>
            <w:noProof/>
          </w:rPr>
          <w:fldChar w:fldCharType="separate"/>
        </w:r>
        <w:r w:rsidR="002A5DB7" w:rsidRPr="00486DF9" w:rsidDel="009C0501">
          <w:rPr>
            <w:rStyle w:val="Hyperlink"/>
            <w:noProof/>
          </w:rPr>
          <w:delText>Write Data to and View Data Over a Network</w:delText>
        </w:r>
        <w:r w:rsidR="002A5DB7" w:rsidDel="009C0501">
          <w:rPr>
            <w:noProof/>
            <w:webHidden/>
          </w:rPr>
          <w:tab/>
        </w:r>
        <w:r w:rsidR="002A5DB7" w:rsidDel="009C0501">
          <w:rPr>
            <w:noProof/>
            <w:webHidden/>
          </w:rPr>
          <w:fldChar w:fldCharType="begin"/>
        </w:r>
        <w:r w:rsidR="002A5DB7" w:rsidDel="009C0501">
          <w:rPr>
            <w:noProof/>
            <w:webHidden/>
          </w:rPr>
          <w:delInstrText xml:space="preserve"> PAGEREF _Toc532892545 \h </w:delInstrText>
        </w:r>
        <w:r w:rsidR="002A5DB7" w:rsidDel="009C0501">
          <w:rPr>
            <w:noProof/>
            <w:webHidden/>
          </w:rPr>
        </w:r>
        <w:r w:rsidR="002A5DB7" w:rsidDel="009C0501">
          <w:rPr>
            <w:noProof/>
            <w:webHidden/>
          </w:rPr>
          <w:fldChar w:fldCharType="separate"/>
        </w:r>
        <w:r w:rsidR="002A5DB7" w:rsidDel="009C0501">
          <w:rPr>
            <w:noProof/>
            <w:webHidden/>
          </w:rPr>
          <w:delText>70</w:delText>
        </w:r>
        <w:r w:rsidR="002A5DB7" w:rsidDel="009C0501">
          <w:rPr>
            <w:noProof/>
            <w:webHidden/>
          </w:rPr>
          <w:fldChar w:fldCharType="end"/>
        </w:r>
        <w:r w:rsidDel="009C0501">
          <w:rPr>
            <w:noProof/>
          </w:rPr>
          <w:fldChar w:fldCharType="end"/>
        </w:r>
      </w:del>
    </w:p>
    <w:p w14:paraId="693ADD27" w14:textId="2ED39EBD" w:rsidR="002A5DB7" w:rsidDel="009C0501" w:rsidRDefault="009C0501" w:rsidP="009C0501">
      <w:pPr>
        <w:pStyle w:val="TOC1"/>
        <w:rPr>
          <w:del w:id="1141" w:author="Tom Bergeron" w:date="2020-10-06T17:40:00Z"/>
          <w:rFonts w:asciiTheme="minorHAnsi" w:eastAsiaTheme="minorEastAsia" w:hAnsiTheme="minorHAnsi" w:cstheme="minorBidi"/>
          <w:b w:val="0"/>
          <w:caps w:val="0"/>
          <w:noProof/>
          <w:sz w:val="22"/>
          <w:szCs w:val="22"/>
        </w:rPr>
        <w:pPrChange w:id="1142" w:author="Tom Bergeron" w:date="2020-10-06T17:48:00Z">
          <w:pPr>
            <w:pStyle w:val="TOC1"/>
            <w:tabs>
              <w:tab w:val="right" w:leader="dot" w:pos="9350"/>
            </w:tabs>
          </w:pPr>
        </w:pPrChange>
      </w:pPr>
      <w:del w:id="1143" w:author="Tom Bergeron" w:date="2020-10-06T17:40:00Z">
        <w:r w:rsidDel="009C0501">
          <w:rPr>
            <w:noProof/>
          </w:rPr>
          <w:fldChar w:fldCharType="begin"/>
        </w:r>
        <w:r w:rsidDel="009C0501">
          <w:rPr>
            <w:noProof/>
          </w:rPr>
          <w:delInstrText xml:space="preserve"> HYPERLINK \l "_Toc532892546" </w:delInstrText>
        </w:r>
        <w:r w:rsidDel="009C0501">
          <w:rPr>
            <w:noProof/>
          </w:rPr>
          <w:fldChar w:fldCharType="separate"/>
        </w:r>
        <w:r w:rsidR="002A5DB7" w:rsidRPr="00486DF9" w:rsidDel="009C0501">
          <w:rPr>
            <w:rStyle w:val="Hyperlink"/>
            <w:noProof/>
          </w:rPr>
          <w:delText>Messages During Profiling and Baseline Profiling</w:delText>
        </w:r>
        <w:r w:rsidR="002A5DB7" w:rsidDel="009C0501">
          <w:rPr>
            <w:noProof/>
            <w:webHidden/>
          </w:rPr>
          <w:tab/>
        </w:r>
        <w:r w:rsidR="002A5DB7" w:rsidDel="009C0501">
          <w:rPr>
            <w:noProof/>
            <w:webHidden/>
          </w:rPr>
          <w:fldChar w:fldCharType="begin"/>
        </w:r>
        <w:r w:rsidR="002A5DB7" w:rsidDel="009C0501">
          <w:rPr>
            <w:noProof/>
            <w:webHidden/>
          </w:rPr>
          <w:delInstrText xml:space="preserve"> PAGEREF _Toc532892546 \h </w:delInstrText>
        </w:r>
        <w:r w:rsidR="002A5DB7" w:rsidDel="009C0501">
          <w:rPr>
            <w:noProof/>
            <w:webHidden/>
          </w:rPr>
        </w:r>
        <w:r w:rsidR="002A5DB7" w:rsidDel="009C0501">
          <w:rPr>
            <w:noProof/>
            <w:webHidden/>
          </w:rPr>
          <w:fldChar w:fldCharType="separate"/>
        </w:r>
        <w:r w:rsidR="002A5DB7" w:rsidDel="009C0501">
          <w:rPr>
            <w:noProof/>
            <w:webHidden/>
          </w:rPr>
          <w:delText>74</w:delText>
        </w:r>
        <w:r w:rsidR="002A5DB7" w:rsidDel="009C0501">
          <w:rPr>
            <w:noProof/>
            <w:webHidden/>
          </w:rPr>
          <w:fldChar w:fldCharType="end"/>
        </w:r>
        <w:r w:rsidDel="009C0501">
          <w:rPr>
            <w:noProof/>
          </w:rPr>
          <w:fldChar w:fldCharType="end"/>
        </w:r>
      </w:del>
    </w:p>
    <w:p w14:paraId="12431456" w14:textId="077D7847" w:rsidR="002A5DB7" w:rsidDel="009C0501" w:rsidRDefault="009C0501" w:rsidP="009C0501">
      <w:pPr>
        <w:pStyle w:val="TOC1"/>
        <w:rPr>
          <w:del w:id="1144" w:author="Tom Bergeron" w:date="2020-10-06T17:40:00Z"/>
          <w:rFonts w:asciiTheme="minorHAnsi" w:eastAsiaTheme="minorEastAsia" w:hAnsiTheme="minorHAnsi" w:cstheme="minorBidi"/>
          <w:b w:val="0"/>
          <w:caps w:val="0"/>
          <w:noProof/>
          <w:sz w:val="22"/>
          <w:szCs w:val="22"/>
        </w:rPr>
        <w:pPrChange w:id="1145" w:author="Tom Bergeron" w:date="2020-10-06T17:48:00Z">
          <w:pPr>
            <w:pStyle w:val="TOC1"/>
            <w:tabs>
              <w:tab w:val="right" w:leader="dot" w:pos="9350"/>
            </w:tabs>
          </w:pPr>
        </w:pPrChange>
      </w:pPr>
      <w:del w:id="1146" w:author="Tom Bergeron" w:date="2020-10-06T17:40:00Z">
        <w:r w:rsidDel="009C0501">
          <w:rPr>
            <w:noProof/>
          </w:rPr>
          <w:fldChar w:fldCharType="begin"/>
        </w:r>
        <w:r w:rsidDel="009C0501">
          <w:rPr>
            <w:noProof/>
          </w:rPr>
          <w:delInstrText xml:space="preserve"> HYPERLINK \l "_Toc532892547" </w:delInstrText>
        </w:r>
        <w:r w:rsidDel="009C0501">
          <w:rPr>
            <w:noProof/>
          </w:rPr>
          <w:fldChar w:fldCharType="separate"/>
        </w:r>
        <w:r w:rsidR="002A5DB7" w:rsidRPr="00486DF9" w:rsidDel="009C0501">
          <w:rPr>
            <w:rStyle w:val="Hyperlink"/>
            <w:noProof/>
          </w:rPr>
          <w:delText>Communicate with Oven Controllers</w:delText>
        </w:r>
        <w:r w:rsidR="002A5DB7" w:rsidDel="009C0501">
          <w:rPr>
            <w:noProof/>
            <w:webHidden/>
          </w:rPr>
          <w:tab/>
        </w:r>
        <w:r w:rsidR="002A5DB7" w:rsidDel="009C0501">
          <w:rPr>
            <w:noProof/>
            <w:webHidden/>
          </w:rPr>
          <w:fldChar w:fldCharType="begin"/>
        </w:r>
        <w:r w:rsidR="002A5DB7" w:rsidDel="009C0501">
          <w:rPr>
            <w:noProof/>
            <w:webHidden/>
          </w:rPr>
          <w:delInstrText xml:space="preserve"> PAGEREF _Toc532892547 \h </w:delInstrText>
        </w:r>
        <w:r w:rsidR="002A5DB7" w:rsidDel="009C0501">
          <w:rPr>
            <w:noProof/>
            <w:webHidden/>
          </w:rPr>
        </w:r>
        <w:r w:rsidR="002A5DB7" w:rsidDel="009C0501">
          <w:rPr>
            <w:noProof/>
            <w:webHidden/>
          </w:rPr>
          <w:fldChar w:fldCharType="separate"/>
        </w:r>
        <w:r w:rsidR="002A5DB7" w:rsidDel="009C0501">
          <w:rPr>
            <w:noProof/>
            <w:webHidden/>
          </w:rPr>
          <w:delText>77</w:delText>
        </w:r>
        <w:r w:rsidR="002A5DB7" w:rsidDel="009C0501">
          <w:rPr>
            <w:noProof/>
            <w:webHidden/>
          </w:rPr>
          <w:fldChar w:fldCharType="end"/>
        </w:r>
        <w:r w:rsidDel="009C0501">
          <w:rPr>
            <w:noProof/>
          </w:rPr>
          <w:fldChar w:fldCharType="end"/>
        </w:r>
      </w:del>
    </w:p>
    <w:p w14:paraId="326FE1B0" w14:textId="737BF76F" w:rsidR="002A5DB7" w:rsidDel="009C0501" w:rsidRDefault="009C0501" w:rsidP="009C0501">
      <w:pPr>
        <w:pStyle w:val="TOC1"/>
        <w:rPr>
          <w:del w:id="1147" w:author="Tom Bergeron" w:date="2020-10-06T17:40:00Z"/>
          <w:rFonts w:asciiTheme="minorHAnsi" w:eastAsiaTheme="minorEastAsia" w:hAnsiTheme="minorHAnsi" w:cstheme="minorBidi"/>
          <w:b w:val="0"/>
          <w:caps w:val="0"/>
          <w:noProof/>
          <w:sz w:val="22"/>
          <w:szCs w:val="22"/>
        </w:rPr>
        <w:pPrChange w:id="1148" w:author="Tom Bergeron" w:date="2020-10-06T17:48:00Z">
          <w:pPr>
            <w:pStyle w:val="TOC1"/>
            <w:tabs>
              <w:tab w:val="right" w:leader="dot" w:pos="9350"/>
            </w:tabs>
          </w:pPr>
        </w:pPrChange>
      </w:pPr>
      <w:del w:id="1149" w:author="Tom Bergeron" w:date="2020-10-06T17:40:00Z">
        <w:r w:rsidDel="009C0501">
          <w:rPr>
            <w:noProof/>
          </w:rPr>
          <w:fldChar w:fldCharType="begin"/>
        </w:r>
        <w:r w:rsidDel="009C0501">
          <w:rPr>
            <w:noProof/>
          </w:rPr>
          <w:delInstrText xml:space="preserve"> HYPERLINK \l "_Toc532892548" </w:delInstrText>
        </w:r>
        <w:r w:rsidDel="009C0501">
          <w:rPr>
            <w:noProof/>
          </w:rPr>
          <w:fldChar w:fldCharType="separate"/>
        </w:r>
        <w:r w:rsidR="002A5DB7" w:rsidRPr="00486DF9" w:rsidDel="009C0501">
          <w:rPr>
            <w:rStyle w:val="Hyperlink"/>
            <w:noProof/>
          </w:rPr>
          <w:delText>Dual Lane Systems And Functionality</w:delText>
        </w:r>
        <w:r w:rsidR="002A5DB7" w:rsidDel="009C0501">
          <w:rPr>
            <w:noProof/>
            <w:webHidden/>
          </w:rPr>
          <w:tab/>
        </w:r>
        <w:r w:rsidR="002A5DB7" w:rsidDel="009C0501">
          <w:rPr>
            <w:noProof/>
            <w:webHidden/>
          </w:rPr>
          <w:fldChar w:fldCharType="begin"/>
        </w:r>
        <w:r w:rsidR="002A5DB7" w:rsidDel="009C0501">
          <w:rPr>
            <w:noProof/>
            <w:webHidden/>
          </w:rPr>
          <w:delInstrText xml:space="preserve"> PAGEREF _Toc532892548 \h </w:delInstrText>
        </w:r>
        <w:r w:rsidR="002A5DB7" w:rsidDel="009C0501">
          <w:rPr>
            <w:noProof/>
            <w:webHidden/>
          </w:rPr>
        </w:r>
        <w:r w:rsidR="002A5DB7" w:rsidDel="009C0501">
          <w:rPr>
            <w:noProof/>
            <w:webHidden/>
          </w:rPr>
          <w:fldChar w:fldCharType="separate"/>
        </w:r>
        <w:r w:rsidR="002A5DB7" w:rsidDel="009C0501">
          <w:rPr>
            <w:noProof/>
            <w:webHidden/>
          </w:rPr>
          <w:delText>84</w:delText>
        </w:r>
        <w:r w:rsidR="002A5DB7" w:rsidDel="009C0501">
          <w:rPr>
            <w:noProof/>
            <w:webHidden/>
          </w:rPr>
          <w:fldChar w:fldCharType="end"/>
        </w:r>
        <w:r w:rsidDel="009C0501">
          <w:rPr>
            <w:noProof/>
          </w:rPr>
          <w:fldChar w:fldCharType="end"/>
        </w:r>
      </w:del>
    </w:p>
    <w:p w14:paraId="7B361F5A" w14:textId="77892423" w:rsidR="002A5DB7" w:rsidDel="009C0501" w:rsidRDefault="002A5DB7" w:rsidP="009C0501">
      <w:pPr>
        <w:pStyle w:val="TOC1"/>
        <w:rPr>
          <w:del w:id="1150" w:author="Tom Bergeron" w:date="2020-10-06T17:45:00Z"/>
          <w:rFonts w:asciiTheme="minorHAnsi" w:eastAsiaTheme="minorEastAsia" w:hAnsiTheme="minorHAnsi" w:cstheme="minorBidi"/>
          <w:b w:val="0"/>
          <w:caps w:val="0"/>
          <w:noProof/>
          <w:sz w:val="22"/>
          <w:szCs w:val="22"/>
        </w:rPr>
        <w:pPrChange w:id="1151" w:author="Tom Bergeron" w:date="2020-10-06T17:48:00Z">
          <w:pPr>
            <w:pStyle w:val="TOC1"/>
            <w:tabs>
              <w:tab w:val="right" w:leader="dot" w:pos="9350"/>
            </w:tabs>
          </w:pPr>
        </w:pPrChange>
      </w:pPr>
    </w:p>
    <w:p w14:paraId="0962D44F" w14:textId="6D23CE71" w:rsidR="006710B0" w:rsidRDefault="006710B0" w:rsidP="009C0501">
      <w:pPr>
        <w:pStyle w:val="TOC1"/>
        <w:pPrChange w:id="1152" w:author="Tom Bergeron" w:date="2020-10-06T17:48:00Z">
          <w:pPr/>
        </w:pPrChange>
      </w:pPr>
      <w:del w:id="1153" w:author="Tom Bergeron" w:date="2020-10-06T17:48:00Z">
        <w:r w:rsidDel="009C0501">
          <w:fldChar w:fldCharType="end"/>
        </w:r>
      </w:del>
    </w:p>
    <w:p w14:paraId="2F77967E" w14:textId="77777777" w:rsidR="00C370A5" w:rsidRDefault="00C370A5" w:rsidP="006710B0"/>
    <w:p w14:paraId="19D537AB" w14:textId="77777777" w:rsidR="009B32F4" w:rsidRPr="00957413" w:rsidRDefault="006C7149" w:rsidP="0026146F">
      <w:pPr>
        <w:pStyle w:val="Heading1"/>
      </w:pPr>
      <w:bookmarkStart w:id="1154" w:name="_Toc119468062"/>
      <w:bookmarkStart w:id="1155" w:name="_Toc329784592"/>
      <w:bookmarkStart w:id="1156" w:name="_Toc331173656"/>
      <w:bookmarkStart w:id="1157" w:name="_Toc332208763"/>
      <w:bookmarkStart w:id="1158" w:name="_Toc332274010"/>
      <w:bookmarkStart w:id="1159" w:name="_Toc367109131"/>
      <w:bookmarkStart w:id="1160" w:name="_Toc394486330"/>
      <w:bookmarkStart w:id="1161" w:name="_Toc394583536"/>
      <w:bookmarkStart w:id="1162" w:name="_Toc468171251"/>
      <w:bookmarkStart w:id="1163" w:name="_Toc468549168"/>
      <w:bookmarkStart w:id="1164" w:name="_Toc468552686"/>
      <w:bookmarkStart w:id="1165" w:name="_Toc469041213"/>
      <w:bookmarkStart w:id="1166" w:name="_Toc469041319"/>
      <w:bookmarkStart w:id="1167" w:name="_Toc469043278"/>
      <w:bookmarkStart w:id="1168" w:name="_Toc469044912"/>
      <w:bookmarkStart w:id="1169" w:name="_Toc469139208"/>
      <w:bookmarkStart w:id="1170" w:name="_Toc469143765"/>
      <w:bookmarkStart w:id="1171" w:name="_Toc469152523"/>
      <w:bookmarkStart w:id="1172" w:name="_Toc469152653"/>
      <w:bookmarkStart w:id="1173" w:name="_Toc491174752"/>
      <w:bookmarkStart w:id="1174" w:name="_Toc491175153"/>
      <w:bookmarkStart w:id="1175" w:name="_Toc494303984"/>
      <w:bookmarkStart w:id="1176" w:name="_Toc494304191"/>
      <w:bookmarkStart w:id="1177" w:name="_Toc532827334"/>
      <w:bookmarkStart w:id="1178" w:name="_Toc532827578"/>
      <w:bookmarkStart w:id="1179" w:name="_Toc532827742"/>
      <w:bookmarkStart w:id="1180" w:name="_Toc52898693"/>
      <w:bookmarkStart w:id="1181" w:name="_Toc52898804"/>
      <w:bookmarkStart w:id="1182" w:name="_Toc52898994"/>
      <w:bookmarkStart w:id="1183" w:name="_Toc52899184"/>
      <w:bookmarkEnd w:id="1095"/>
      <w:bookmarkEnd w:id="1096"/>
      <w:bookmarkEnd w:id="1097"/>
      <w:r w:rsidRPr="00957413">
        <w:rPr>
          <w:rStyle w:val="Heading2Char"/>
          <w:b/>
        </w:rPr>
        <w:lastRenderedPageBreak/>
        <w:t>The Hardware</w:t>
      </w:r>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(eTPU)</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8F51FF">
      <w:pPr>
        <w:pStyle w:val="Heading3"/>
      </w:pPr>
      <w:bookmarkStart w:id="1184" w:name="_Toc469043279"/>
      <w:bookmarkStart w:id="1185" w:name="_Toc469044913"/>
      <w:bookmarkStart w:id="1186" w:name="_Toc469139209"/>
      <w:bookmarkStart w:id="1187" w:name="_Toc469152654"/>
      <w:bookmarkStart w:id="1188" w:name="_Toc491174753"/>
      <w:bookmarkStart w:id="1189" w:name="_Toc494303985"/>
      <w:bookmarkStart w:id="1190" w:name="_Toc532827335"/>
      <w:bookmarkStart w:id="1191" w:name="_Toc532827743"/>
      <w:bookmarkStart w:id="1192" w:name="_Toc52898805"/>
      <w:bookmarkStart w:id="1193" w:name="_Toc52898995"/>
      <w:r w:rsidRPr="006D130E">
        <w:t>eTPU</w:t>
      </w:r>
      <w:bookmarkEnd w:id="1184"/>
      <w:bookmarkEnd w:id="1185"/>
      <w:bookmarkEnd w:id="1186"/>
      <w:bookmarkEnd w:id="1187"/>
      <w:bookmarkEnd w:id="1188"/>
      <w:bookmarkEnd w:id="1189"/>
      <w:bookmarkEnd w:id="1190"/>
      <w:bookmarkEnd w:id="1191"/>
      <w:bookmarkEnd w:id="1192"/>
      <w:bookmarkEnd w:id="1193"/>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8F51FF">
      <w:pPr>
        <w:pStyle w:val="Heading3"/>
      </w:pPr>
      <w:bookmarkStart w:id="1194" w:name="_Toc469043280"/>
      <w:bookmarkStart w:id="1195" w:name="_Toc469044914"/>
      <w:bookmarkStart w:id="1196" w:name="_Toc469139210"/>
      <w:bookmarkStart w:id="1197" w:name="_Toc469152655"/>
      <w:bookmarkStart w:id="1198" w:name="_Toc491174754"/>
      <w:bookmarkStart w:id="1199" w:name="_Toc494303986"/>
      <w:bookmarkStart w:id="1200" w:name="_Toc532827336"/>
      <w:bookmarkStart w:id="1201" w:name="_Toc532827744"/>
      <w:bookmarkStart w:id="1202" w:name="_Toc52898806"/>
      <w:bookmarkStart w:id="1203" w:name="_Toc52898996"/>
      <w:r w:rsidRPr="006D130E">
        <w:t>Probes</w:t>
      </w:r>
      <w:bookmarkEnd w:id="1194"/>
      <w:bookmarkEnd w:id="1195"/>
      <w:bookmarkEnd w:id="1196"/>
      <w:bookmarkEnd w:id="1197"/>
      <w:bookmarkEnd w:id="1198"/>
      <w:bookmarkEnd w:id="1199"/>
      <w:bookmarkEnd w:id="1200"/>
      <w:bookmarkEnd w:id="1201"/>
      <w:bookmarkEnd w:id="1202"/>
      <w:bookmarkEnd w:id="1203"/>
    </w:p>
    <w:p w14:paraId="488B6383" w14:textId="7409075B"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r w:rsidR="009C0501">
        <w:fldChar w:fldCharType="begin"/>
      </w:r>
      <w:r w:rsidR="009C0501">
        <w:instrText xml:space="preserve"> HYPERLINK \l "_Hardware_Diagram" </w:instrText>
      </w:r>
      <w:ins w:id="1204" w:author="Tom Bergeron" w:date="2020-10-06T17:45:00Z"/>
      <w:r w:rsidR="009C0501">
        <w:fldChar w:fldCharType="separate"/>
      </w:r>
      <w:r w:rsidR="00373EF7" w:rsidRPr="006D130E">
        <w:rPr>
          <w:rStyle w:val="Hyperlink"/>
          <w:color w:val="auto"/>
        </w:rPr>
        <w:t>Hardware Diagram</w:t>
      </w:r>
      <w:r w:rsidR="009C0501">
        <w:rPr>
          <w:rStyle w:val="Hyperlink"/>
          <w:color w:val="auto"/>
        </w:rPr>
        <w:fldChar w:fldCharType="end"/>
      </w:r>
      <w:r w:rsidRPr="006D130E">
        <w:t>.</w:t>
      </w:r>
    </w:p>
    <w:p w14:paraId="267573A1" w14:textId="77777777" w:rsidR="009B32F4" w:rsidRPr="006D130E" w:rsidRDefault="00C653DF" w:rsidP="008F51FF">
      <w:pPr>
        <w:pStyle w:val="Heading3"/>
      </w:pPr>
      <w:bookmarkStart w:id="1205" w:name="_Toc469043281"/>
      <w:bookmarkStart w:id="1206" w:name="_Toc469044915"/>
      <w:bookmarkStart w:id="1207" w:name="_Toc469139211"/>
      <w:bookmarkStart w:id="1208" w:name="_Toc469152656"/>
      <w:bookmarkStart w:id="1209" w:name="_Toc491174755"/>
      <w:bookmarkStart w:id="1210" w:name="_Toc494303987"/>
      <w:bookmarkStart w:id="1211" w:name="_Toc532827337"/>
      <w:bookmarkStart w:id="1212" w:name="_Toc532827745"/>
      <w:bookmarkStart w:id="1213" w:name="_Toc52898807"/>
      <w:bookmarkStart w:id="1214" w:name="_Toc52898997"/>
      <w:r w:rsidRPr="006D130E">
        <w:t>Board Sensor</w:t>
      </w:r>
      <w:bookmarkEnd w:id="1205"/>
      <w:bookmarkEnd w:id="1206"/>
      <w:bookmarkEnd w:id="1207"/>
      <w:bookmarkEnd w:id="1208"/>
      <w:bookmarkEnd w:id="1209"/>
      <w:bookmarkEnd w:id="1210"/>
      <w:bookmarkEnd w:id="1211"/>
      <w:bookmarkEnd w:id="1212"/>
      <w:bookmarkEnd w:id="1213"/>
      <w:bookmarkEnd w:id="1214"/>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8F51FF">
      <w:pPr>
        <w:pStyle w:val="Heading3"/>
        <w:rPr>
          <w:rStyle w:val="Heading3Char"/>
          <w:b/>
        </w:rPr>
      </w:pPr>
      <w:bookmarkStart w:id="1215" w:name="_Toc469043282"/>
      <w:bookmarkStart w:id="1216" w:name="_Toc469044916"/>
      <w:bookmarkStart w:id="1217" w:name="_Toc469139212"/>
      <w:bookmarkStart w:id="1218" w:name="_Toc469152657"/>
      <w:bookmarkStart w:id="1219" w:name="_Toc491174756"/>
      <w:bookmarkStart w:id="1220" w:name="_Toc494303988"/>
      <w:bookmarkStart w:id="1221" w:name="_Toc532827338"/>
      <w:bookmarkStart w:id="1222" w:name="_Toc532827746"/>
      <w:bookmarkStart w:id="1223" w:name="_Toc52898808"/>
      <w:bookmarkStart w:id="1224" w:name="_Toc52898998"/>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1215"/>
      <w:bookmarkEnd w:id="1216"/>
      <w:bookmarkEnd w:id="1217"/>
      <w:bookmarkEnd w:id="1218"/>
      <w:bookmarkEnd w:id="1219"/>
      <w:bookmarkEnd w:id="1220"/>
      <w:bookmarkEnd w:id="1221"/>
      <w:bookmarkEnd w:id="1222"/>
      <w:bookmarkEnd w:id="1223"/>
      <w:bookmarkEnd w:id="1224"/>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77777777"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8F51FF">
      <w:pPr>
        <w:pStyle w:val="Heading3"/>
      </w:pPr>
      <w:bookmarkStart w:id="1225" w:name="_Toc469043283"/>
      <w:bookmarkStart w:id="1226" w:name="_Toc469044917"/>
      <w:bookmarkStart w:id="1227" w:name="_Toc469139213"/>
      <w:bookmarkStart w:id="1228" w:name="_Toc469152658"/>
      <w:bookmarkStart w:id="1229" w:name="_Toc491174757"/>
      <w:bookmarkStart w:id="1230" w:name="_Toc494303989"/>
      <w:bookmarkStart w:id="1231" w:name="_Toc532827339"/>
      <w:bookmarkStart w:id="1232" w:name="_Toc532827747"/>
      <w:bookmarkStart w:id="1233" w:name="_Toc52898809"/>
      <w:bookmarkStart w:id="1234" w:name="_Toc52898999"/>
      <w:r w:rsidRPr="00C653DF">
        <w:lastRenderedPageBreak/>
        <w:t>P</w:t>
      </w:r>
      <w:r w:rsidR="00254777" w:rsidRPr="00C653DF">
        <w:t>rofiler</w:t>
      </w:r>
      <w:bookmarkEnd w:id="1225"/>
      <w:bookmarkEnd w:id="1226"/>
      <w:bookmarkEnd w:id="1227"/>
      <w:bookmarkEnd w:id="1228"/>
      <w:bookmarkEnd w:id="1229"/>
      <w:bookmarkEnd w:id="1230"/>
      <w:bookmarkEnd w:id="1231"/>
      <w:bookmarkEnd w:id="1232"/>
      <w:bookmarkEnd w:id="1233"/>
      <w:bookmarkEnd w:id="1234"/>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77777777" w:rsidR="00254777" w:rsidRDefault="00254777" w:rsidP="00CC3E3C">
      <w:r w:rsidRPr="00C653DF">
        <w:t>You can use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0D50650C" w14:textId="60412957" w:rsidR="00921AFD" w:rsidRDefault="00921AFD" w:rsidP="00EC5CED">
      <w:pPr>
        <w:numPr>
          <w:ilvl w:val="0"/>
          <w:numId w:val="14"/>
        </w:numPr>
        <w:spacing w:after="60"/>
      </w:pPr>
      <w:r>
        <w:t>SPS Smart Profiler</w:t>
      </w:r>
    </w:p>
    <w:p w14:paraId="49632EA7" w14:textId="77777777" w:rsidR="00254777" w:rsidRPr="00C653DF" w:rsidRDefault="00254777" w:rsidP="00EC5CED">
      <w:pPr>
        <w:numPr>
          <w:ilvl w:val="0"/>
          <w:numId w:val="14"/>
        </w:numPr>
        <w:spacing w:after="60"/>
      </w:pPr>
      <w:r w:rsidRPr="00C653DF">
        <w:t>SlimKIC 2000</w:t>
      </w:r>
    </w:p>
    <w:p w14:paraId="7D018844" w14:textId="77777777" w:rsidR="00254777" w:rsidRPr="00C653DF" w:rsidRDefault="00254777" w:rsidP="00EC5CED">
      <w:pPr>
        <w:numPr>
          <w:ilvl w:val="0"/>
          <w:numId w:val="14"/>
        </w:numPr>
        <w:spacing w:before="60" w:after="60"/>
      </w:pPr>
      <w:r w:rsidRPr="00C653DF">
        <w:t>KIC Explorer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374D359D" w14:textId="23485B6E" w:rsidR="00790B75" w:rsidRPr="00C653DF" w:rsidRDefault="002B4F6A" w:rsidP="006E1668">
      <w:pPr>
        <w:pStyle w:val="ListParagraph"/>
        <w:numPr>
          <w:ilvl w:val="0"/>
          <w:numId w:val="14"/>
        </w:numPr>
        <w:spacing w:after="60"/>
      </w:pPr>
      <w:r w:rsidRPr="00C653DF">
        <w:t>K</w:t>
      </w:r>
      <w:r w:rsidRPr="00C653DF">
        <w:rPr>
          <w:position w:val="8"/>
        </w:rPr>
        <w:t>2</w:t>
      </w:r>
    </w:p>
    <w:p w14:paraId="280EA4B9" w14:textId="77777777" w:rsidR="00790B75" w:rsidRDefault="00790B75" w:rsidP="00790B75">
      <w:pPr>
        <w:spacing w:after="60"/>
        <w:ind w:left="360"/>
      </w:pPr>
    </w:p>
    <w:p w14:paraId="54D21B22" w14:textId="77777777" w:rsidR="00254777" w:rsidRDefault="00254777" w:rsidP="00254777"/>
    <w:p w14:paraId="1B67BD99" w14:textId="419CB2FA"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t xml:space="preserve"> </w:t>
      </w:r>
      <w:r w:rsidR="00231DC4">
        <w:t>(The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modes—data</w:t>
      </w:r>
      <w:r w:rsidRPr="003E6083">
        <w:t>log and wireless</w:t>
      </w:r>
      <w:r>
        <w:rPr>
          <w:i/>
        </w:rPr>
        <w:t>.</w:t>
      </w:r>
      <w:r w:rsidR="00860424">
        <w:t xml:space="preserve">  In standard data</w:t>
      </w:r>
      <w:r>
        <w:t xml:space="preserve">log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61BCAFFE" w14:textId="383BB199" w:rsidR="00921AFD" w:rsidRDefault="00921AFD" w:rsidP="00907313">
      <w:pPr>
        <w:pStyle w:val="ListParagraph"/>
        <w:numPr>
          <w:ilvl w:val="0"/>
          <w:numId w:val="89"/>
        </w:numPr>
        <w:spacing w:after="60"/>
      </w:pPr>
      <w:r>
        <w:t>SPS Smart Profiler Hardware Guide (Publication Number PTG-330310-000)</w:t>
      </w:r>
    </w:p>
    <w:p w14:paraId="42119117" w14:textId="230FAD5E" w:rsidR="00C01441" w:rsidRDefault="00254777" w:rsidP="00907313">
      <w:pPr>
        <w:pStyle w:val="ListParagraph"/>
        <w:numPr>
          <w:ilvl w:val="0"/>
          <w:numId w:val="89"/>
        </w:numPr>
        <w:spacing w:after="60"/>
      </w:pPr>
      <w:r>
        <w:t>SlimKIC 2000 Profiler Hardware Guide, (Publication Number SLK-332310-000)</w:t>
      </w:r>
    </w:p>
    <w:p w14:paraId="7FC9FED1" w14:textId="77777777" w:rsidR="00254777" w:rsidRDefault="00254777" w:rsidP="00C01441">
      <w:pPr>
        <w:pStyle w:val="ListParagraph"/>
        <w:numPr>
          <w:ilvl w:val="0"/>
          <w:numId w:val="89"/>
        </w:numPr>
      </w:pPr>
      <w:r>
        <w:t>KIC Explorer Profiler Hardware Guide, (Publication Number EXP-330310-000)</w:t>
      </w:r>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pPr>
        <w:pStyle w:val="Heading2"/>
      </w:pPr>
      <w:bookmarkStart w:id="1235" w:name="_Hardware_Diagram"/>
      <w:bookmarkStart w:id="1236" w:name="_Toc469043284"/>
      <w:bookmarkStart w:id="1237" w:name="_Toc469044918"/>
      <w:bookmarkStart w:id="1238" w:name="_Toc469139214"/>
      <w:bookmarkStart w:id="1239" w:name="_Toc469152659"/>
      <w:bookmarkStart w:id="1240" w:name="_Toc491174758"/>
      <w:bookmarkStart w:id="1241" w:name="_Toc494303990"/>
      <w:bookmarkStart w:id="1242" w:name="_Toc532827340"/>
      <w:bookmarkStart w:id="1243" w:name="_Toc532827748"/>
      <w:bookmarkStart w:id="1244" w:name="_Ref392775168"/>
      <w:bookmarkStart w:id="1245" w:name="_Toc394411680"/>
      <w:bookmarkStart w:id="1246" w:name="_Toc394486318"/>
      <w:bookmarkStart w:id="1247" w:name="_Toc394583251"/>
      <w:bookmarkStart w:id="1248" w:name="_Toc394583407"/>
      <w:bookmarkStart w:id="1249" w:name="_Toc468168389"/>
      <w:bookmarkStart w:id="1250" w:name="_Toc52898694"/>
      <w:bookmarkStart w:id="1251" w:name="_Toc52898810"/>
      <w:bookmarkStart w:id="1252" w:name="_Toc52899000"/>
      <w:bookmarkEnd w:id="1235"/>
      <w:r>
        <w:lastRenderedPageBreak/>
        <w:t>Hardware Diagram</w:t>
      </w:r>
      <w:bookmarkEnd w:id="1236"/>
      <w:bookmarkEnd w:id="1237"/>
      <w:bookmarkEnd w:id="1238"/>
      <w:bookmarkEnd w:id="1239"/>
      <w:bookmarkEnd w:id="1240"/>
      <w:bookmarkEnd w:id="1241"/>
      <w:bookmarkEnd w:id="1242"/>
      <w:bookmarkEnd w:id="1243"/>
      <w:bookmarkEnd w:id="1250"/>
      <w:bookmarkEnd w:id="1251"/>
      <w:bookmarkEnd w:id="1252"/>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338AFAA9" w:rsidR="0067399E" w:rsidRDefault="00864AAD" w:rsidP="0067399E">
      <w:pPr>
        <w:keepNext/>
      </w:pPr>
      <w:r>
        <w:rPr>
          <w:noProof/>
        </w:rPr>
        <w:drawing>
          <wp:inline distT="0" distB="0" distL="0" distR="0" wp14:anchorId="70F7CABD" wp14:editId="4B055B85">
            <wp:extent cx="5943600" cy="55784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 New.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578475"/>
                    </a:xfrm>
                    <a:prstGeom prst="rect">
                      <a:avLst/>
                    </a:prstGeom>
                  </pic:spPr>
                </pic:pic>
              </a:graphicData>
            </a:graphic>
          </wp:inline>
        </w:drawing>
      </w:r>
    </w:p>
    <w:p w14:paraId="6870A9B5" w14:textId="7D66FD04" w:rsidR="0067399E" w:rsidRDefault="0067399E" w:rsidP="0067399E">
      <w:pPr>
        <w:pStyle w:val="Caption"/>
      </w:pPr>
      <w:r>
        <w:t xml:space="preserve">Figure </w:t>
      </w:r>
      <w:fldSimple w:instr=" SEQ Figure \* ARABIC ">
        <w:r w:rsidR="009C0501">
          <w:rPr>
            <w:noProof/>
          </w:rPr>
          <w:t>1</w:t>
        </w:r>
      </w:fldSimple>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77777777" w:rsidR="0067399E" w:rsidRDefault="0067399E" w:rsidP="0067399E"/>
    <w:p w14:paraId="7CEBFC9C" w14:textId="77777777" w:rsidR="0067399E" w:rsidRDefault="0067399E" w:rsidP="0067399E"/>
    <w:p w14:paraId="0446D9FF" w14:textId="77777777" w:rsidR="0067399E" w:rsidRDefault="0067399E" w:rsidP="0067399E"/>
    <w:p w14:paraId="2D25BFB7" w14:textId="77777777" w:rsidR="005C51AD" w:rsidRDefault="006C7149" w:rsidP="0026146F">
      <w:pPr>
        <w:pStyle w:val="Heading1"/>
      </w:pPr>
      <w:bookmarkStart w:id="1253" w:name="_Toc468171252"/>
      <w:bookmarkStart w:id="1254" w:name="_Toc468549169"/>
      <w:bookmarkStart w:id="1255" w:name="_Toc468552687"/>
      <w:bookmarkStart w:id="1256" w:name="_Toc469041214"/>
      <w:bookmarkStart w:id="1257" w:name="_Toc469041320"/>
      <w:bookmarkStart w:id="1258" w:name="_Toc469043285"/>
      <w:bookmarkStart w:id="1259" w:name="_Toc469044919"/>
      <w:bookmarkStart w:id="1260" w:name="_Toc469139215"/>
      <w:bookmarkStart w:id="1261" w:name="_Toc469143766"/>
      <w:bookmarkStart w:id="1262" w:name="_Toc469152524"/>
      <w:bookmarkStart w:id="1263" w:name="_Toc469152660"/>
      <w:bookmarkStart w:id="1264" w:name="_Toc491174759"/>
      <w:bookmarkStart w:id="1265" w:name="_Toc491175154"/>
      <w:bookmarkStart w:id="1266" w:name="_Toc494303991"/>
      <w:bookmarkStart w:id="1267" w:name="_Toc494304192"/>
      <w:bookmarkStart w:id="1268" w:name="_Toc532827341"/>
      <w:bookmarkStart w:id="1269" w:name="_Toc532827579"/>
      <w:bookmarkStart w:id="1270" w:name="_Toc532827749"/>
      <w:bookmarkStart w:id="1271" w:name="_Toc52898695"/>
      <w:bookmarkStart w:id="1272" w:name="_Toc52898811"/>
      <w:bookmarkStart w:id="1273" w:name="_Toc52899001"/>
      <w:bookmarkStart w:id="1274" w:name="_Toc52899185"/>
      <w:r>
        <w:lastRenderedPageBreak/>
        <w:t>Dual Lane Systems</w:t>
      </w:r>
      <w:bookmarkEnd w:id="1244"/>
      <w:bookmarkEnd w:id="1245"/>
      <w:bookmarkEnd w:id="1246"/>
      <w:bookmarkEnd w:id="1247"/>
      <w:bookmarkEnd w:id="1248"/>
      <w:bookmarkEnd w:id="1249"/>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p>
    <w:p w14:paraId="0B30BB54" w14:textId="1AE71C70" w:rsidR="00E767B9" w:rsidRPr="00E767B9" w:rsidRDefault="005C51AD" w:rsidP="006E1668">
      <w:r>
        <w:t xml:space="preserve">The automatic system </w:t>
      </w:r>
      <w:r w:rsidR="0067399E">
        <w:t xml:space="preserve">can </w:t>
      </w:r>
      <w:r>
        <w:t>monitor production t</w:t>
      </w:r>
      <w:r w:rsidR="0067399E">
        <w:t>hrough dual lane reflow ovens.</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1D75BAA8" w:rsidR="0067399E" w:rsidRDefault="005C51AD" w:rsidP="00E767B9">
      <w:r>
        <w:t xml:space="preserve">  </w:t>
      </w:r>
      <w:bookmarkStart w:id="1275" w:name="_Toc119468061"/>
      <w:bookmarkStart w:id="1276" w:name="_Toc329784593"/>
    </w:p>
    <w:p w14:paraId="42E341A4" w14:textId="77777777" w:rsidR="0067399E" w:rsidRDefault="0067399E" w:rsidP="0067399E"/>
    <w:p w14:paraId="2359FCC8" w14:textId="7305880C" w:rsidR="0055000C" w:rsidRDefault="0055000C" w:rsidP="0067399E">
      <w:r>
        <w:t xml:space="preserve">See </w:t>
      </w:r>
      <w:r w:rsidR="009C0501">
        <w:fldChar w:fldCharType="begin"/>
      </w:r>
      <w:r w:rsidR="009C0501">
        <w:instrText xml:space="preserve"> HYPERLINK \l "_Dual_Lane_Systems" </w:instrText>
      </w:r>
      <w:ins w:id="1277" w:author="Tom Bergeron" w:date="2020-10-06T17:45:00Z"/>
      <w:r w:rsidR="009C0501">
        <w:fldChar w:fldCharType="separate"/>
      </w:r>
      <w:r w:rsidRPr="0055000C">
        <w:rPr>
          <w:rStyle w:val="Hyperlink"/>
        </w:rPr>
        <w:t>Dual Lane Systems and Functionality</w:t>
      </w:r>
      <w:r w:rsidR="009C0501">
        <w:rPr>
          <w:rStyle w:val="Hyperlink"/>
        </w:rPr>
        <w:fldChar w:fldCharType="end"/>
      </w:r>
      <w:r>
        <w:t xml:space="preserve"> for details on installation and configuration.</w:t>
      </w:r>
    </w:p>
    <w:p w14:paraId="4E435414" w14:textId="77777777" w:rsidR="00E767B9" w:rsidRDefault="00E767B9">
      <w:pPr>
        <w:rPr>
          <w:rFonts w:ascii="Arial" w:hAnsi="Arial" w:cs="Arial"/>
          <w:b/>
          <w:bCs/>
          <w:iCs/>
          <w:sz w:val="32"/>
          <w:szCs w:val="28"/>
        </w:rPr>
      </w:pPr>
      <w:bookmarkStart w:id="1278" w:name="_Toc486325557"/>
      <w:bookmarkStart w:id="1279" w:name="_Toc488490431"/>
      <w:bookmarkStart w:id="1280" w:name="_Toc119468068"/>
      <w:bookmarkStart w:id="1281" w:name="_Toc329784591"/>
      <w:bookmarkStart w:id="1282" w:name="_Toc331173655"/>
      <w:bookmarkStart w:id="1283" w:name="_Toc332208762"/>
      <w:bookmarkStart w:id="1284" w:name="_Toc332274009"/>
      <w:bookmarkStart w:id="1285" w:name="_Toc367109130"/>
      <w:bookmarkStart w:id="1286" w:name="_Toc394486329"/>
      <w:bookmarkStart w:id="1287" w:name="_Toc394583535"/>
      <w:bookmarkEnd w:id="1275"/>
      <w:bookmarkEnd w:id="1276"/>
      <w:r>
        <w:br w:type="page"/>
      </w:r>
    </w:p>
    <w:p w14:paraId="07FD71CA" w14:textId="5B53E54F" w:rsidR="007224D2" w:rsidRDefault="00C653DF" w:rsidP="006E1668">
      <w:pPr>
        <w:pStyle w:val="Heading1"/>
      </w:pPr>
      <w:bookmarkStart w:id="1288" w:name="_Toc469043286"/>
      <w:bookmarkStart w:id="1289" w:name="_Toc469044920"/>
      <w:bookmarkStart w:id="1290" w:name="_Toc469139216"/>
      <w:bookmarkStart w:id="1291" w:name="_Toc469152661"/>
      <w:bookmarkStart w:id="1292" w:name="_Toc491174760"/>
      <w:bookmarkStart w:id="1293" w:name="_Toc491175155"/>
      <w:bookmarkStart w:id="1294" w:name="_Toc494303992"/>
      <w:bookmarkStart w:id="1295" w:name="_Toc494304193"/>
      <w:bookmarkStart w:id="1296" w:name="_Toc532827342"/>
      <w:bookmarkStart w:id="1297" w:name="_Toc532827580"/>
      <w:bookmarkStart w:id="1298" w:name="_Toc532827750"/>
      <w:bookmarkStart w:id="1299" w:name="_Toc52898696"/>
      <w:bookmarkStart w:id="1300" w:name="_Toc52898812"/>
      <w:bookmarkStart w:id="1301" w:name="_Toc52899002"/>
      <w:bookmarkStart w:id="1302" w:name="_Toc52899186"/>
      <w:r>
        <w:lastRenderedPageBreak/>
        <w:t>Install</w:t>
      </w:r>
      <w:r w:rsidR="007224D2">
        <w:t xml:space="preserve"> </w:t>
      </w:r>
      <w:bookmarkEnd w:id="1278"/>
      <w:r w:rsidR="00D80151">
        <w:t>t</w:t>
      </w:r>
      <w:r w:rsidR="00754243">
        <w:t>he Software</w:t>
      </w:r>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p>
    <w:p w14:paraId="210302CA" w14:textId="77777777" w:rsidR="007224D2" w:rsidRPr="00923F10" w:rsidRDefault="007224D2" w:rsidP="008F51FF">
      <w:pPr>
        <w:pStyle w:val="Heading3"/>
      </w:pPr>
      <w:bookmarkStart w:id="1303" w:name="_Toc486325556"/>
      <w:bookmarkStart w:id="1304" w:name="_Toc488490430"/>
      <w:bookmarkStart w:id="1305" w:name="_Toc119468065"/>
      <w:bookmarkStart w:id="1306" w:name="_Toc236802862"/>
      <w:bookmarkStart w:id="1307" w:name="_Toc469043287"/>
      <w:bookmarkStart w:id="1308" w:name="_Toc469044921"/>
      <w:bookmarkStart w:id="1309" w:name="_Toc469139217"/>
      <w:bookmarkStart w:id="1310" w:name="_Toc469152662"/>
      <w:bookmarkStart w:id="1311" w:name="_Toc491174761"/>
      <w:bookmarkStart w:id="1312" w:name="_Toc494303993"/>
      <w:bookmarkStart w:id="1313" w:name="_Toc532827343"/>
      <w:bookmarkStart w:id="1314" w:name="_Toc532827751"/>
      <w:bookmarkStart w:id="1315" w:name="_Toc52898813"/>
      <w:bookmarkStart w:id="1316" w:name="_Toc52899003"/>
      <w:r w:rsidRPr="00923F10">
        <w:t xml:space="preserve">Minimum </w:t>
      </w:r>
      <w:r>
        <w:t xml:space="preserve">PC </w:t>
      </w:r>
      <w:r w:rsidR="00C653DF">
        <w:t>System R</w:t>
      </w:r>
      <w:r w:rsidR="00C653DF" w:rsidRPr="00923F10">
        <w:t>equirements</w:t>
      </w:r>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RDefault="007224D2" w:rsidP="00AA5614">
      <w:pPr>
        <w:pStyle w:val="ListParagraph"/>
        <w:numPr>
          <w:ilvl w:val="0"/>
          <w:numId w:val="90"/>
        </w:numPr>
      </w:pPr>
      <w:r>
        <w:t>1 available USB port (for software key)</w:t>
      </w:r>
    </w:p>
    <w:p w14:paraId="64A01A75" w14:textId="77777777" w:rsidR="007224D2" w:rsidRPr="00F137CC" w:rsidRDefault="007224D2" w:rsidP="00AA5614">
      <w:pPr>
        <w:pStyle w:val="ListParagraph"/>
        <w:numPr>
          <w:ilvl w:val="0"/>
          <w:numId w:val="90"/>
        </w:numPr>
      </w:pPr>
      <w:r>
        <w:t>1 available USB port for data download (used with serial-to-USB adapter for SlimKIC 2000 profiler)</w:t>
      </w:r>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140E94B4" w14:textId="36412F78" w:rsidR="007224D2" w:rsidRDefault="007224D2" w:rsidP="00AA5614">
      <w:pPr>
        <w:pStyle w:val="ListParagraph"/>
        <w:numPr>
          <w:ilvl w:val="0"/>
          <w:numId w:val="90"/>
        </w:numPr>
      </w:pPr>
      <w:r>
        <w:t>For product compatibility with</w:t>
      </w:r>
      <w:r w:rsidRPr="00F137CC">
        <w:t xml:space="preserve"> Windows®</w:t>
      </w:r>
      <w:r>
        <w:t xml:space="preserve"> operating systems, visit our website at </w:t>
      </w:r>
      <w:r w:rsidR="009C0501">
        <w:fldChar w:fldCharType="begin"/>
      </w:r>
      <w:r w:rsidR="009C0501">
        <w:instrText xml:space="preserve"> HYPERLINK "http://kicthermal.com/support-download/os-compatibility-chart" </w:instrText>
      </w:r>
      <w:ins w:id="1317" w:author="Tom Bergeron" w:date="2020-10-06T17:45:00Z"/>
      <w:r w:rsidR="009C0501">
        <w:fldChar w:fldCharType="separate"/>
      </w:r>
      <w:r w:rsidRPr="006F1D3E">
        <w:rPr>
          <w:rStyle w:val="Hyperlink"/>
        </w:rPr>
        <w:t>http://kicthermal.com/support-download/os-compatibility-chart</w:t>
      </w:r>
      <w:r w:rsidR="009C0501">
        <w:rPr>
          <w:rStyle w:val="Hyperlink"/>
        </w:rPr>
        <w:fldChar w:fldCharType="end"/>
      </w:r>
    </w:p>
    <w:p w14:paraId="61927BA1" w14:textId="4FD721D0" w:rsidR="009C2049" w:rsidRPr="00913FB3" w:rsidRDefault="007224D2">
      <w:pPr>
        <w:ind w:left="360"/>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8F51FF">
      <w:pPr>
        <w:pStyle w:val="Heading3"/>
      </w:pPr>
      <w:bookmarkStart w:id="1318" w:name="_Toc469043288"/>
      <w:bookmarkStart w:id="1319" w:name="_Toc469044922"/>
      <w:bookmarkStart w:id="1320" w:name="_Toc469139218"/>
      <w:bookmarkStart w:id="1321" w:name="_Toc469152663"/>
      <w:bookmarkStart w:id="1322" w:name="_Toc491174762"/>
      <w:bookmarkStart w:id="1323" w:name="_Toc494303994"/>
      <w:bookmarkStart w:id="1324" w:name="_Toc532827344"/>
      <w:bookmarkStart w:id="1325" w:name="_Toc532827752"/>
      <w:bookmarkStart w:id="1326" w:name="_Toc52898814"/>
      <w:bookmarkStart w:id="1327" w:name="_Toc52899004"/>
      <w:r>
        <w:t>Note Before Installation</w:t>
      </w:r>
      <w:bookmarkEnd w:id="1318"/>
      <w:bookmarkEnd w:id="1319"/>
      <w:bookmarkEnd w:id="1320"/>
      <w:bookmarkEnd w:id="1321"/>
      <w:bookmarkEnd w:id="1322"/>
      <w:bookmarkEnd w:id="1323"/>
      <w:bookmarkEnd w:id="1324"/>
      <w:bookmarkEnd w:id="1325"/>
      <w:bookmarkEnd w:id="1326"/>
      <w:bookmarkEnd w:id="1327"/>
    </w:p>
    <w:p w14:paraId="72E8B76B" w14:textId="22D2BE71" w:rsidR="007224D2" w:rsidRPr="00C653DF" w:rsidRDefault="007224D2" w:rsidP="00907313">
      <w:pPr>
        <w:pStyle w:val="ListParagraph"/>
        <w:numPr>
          <w:ilvl w:val="0"/>
          <w:numId w:val="135"/>
        </w:numPr>
        <w:spacing w:after="60"/>
      </w:pPr>
      <w:r>
        <w:t>Shut</w:t>
      </w:r>
      <w:r w:rsidR="009C2049">
        <w:t xml:space="preserve"> </w:t>
      </w:r>
      <w:r>
        <w:t xml:space="preserve">down all other applications as a precaution against software conflicts.  </w:t>
      </w:r>
    </w:p>
    <w:p w14:paraId="51D94046" w14:textId="77777777" w:rsidR="007224D2" w:rsidRPr="00C653DF" w:rsidRDefault="007224D2" w:rsidP="00907313">
      <w:pPr>
        <w:pStyle w:val="ListParagraph"/>
        <w:numPr>
          <w:ilvl w:val="0"/>
          <w:numId w:val="135"/>
        </w:numPr>
        <w:spacing w:after="60"/>
      </w:pPr>
      <w:r>
        <w:t>SlimKIC 2000 profiler users should disable or uninstall all applications that interface with the PC through a serial COM port, other than your oven controller software.  For example: PDA communication software.</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921AFD">
      <w:pPr>
        <w:pStyle w:val="Heading3"/>
      </w:pPr>
      <w:bookmarkStart w:id="1328" w:name="_Ref113956992"/>
      <w:bookmarkStart w:id="1329" w:name="_Toc466454395"/>
      <w:bookmarkStart w:id="1330" w:name="_Toc491174763"/>
      <w:bookmarkStart w:id="1331" w:name="_Toc494303995"/>
      <w:bookmarkStart w:id="1332" w:name="_Toc532827345"/>
      <w:bookmarkStart w:id="1333" w:name="_Toc532827753"/>
      <w:bookmarkStart w:id="1334" w:name="_Toc52898815"/>
      <w:bookmarkStart w:id="1335" w:name="_Toc52899005"/>
      <w:r>
        <w:t>Languages</w:t>
      </w:r>
      <w:bookmarkEnd w:id="1328"/>
      <w:bookmarkEnd w:id="1329"/>
      <w:bookmarkEnd w:id="1330"/>
      <w:bookmarkEnd w:id="1331"/>
      <w:bookmarkEnd w:id="1332"/>
      <w:bookmarkEnd w:id="1333"/>
      <w:bookmarkEnd w:id="1334"/>
      <w:bookmarkEnd w:id="1335"/>
    </w:p>
    <w:p w14:paraId="198C53D4" w14:textId="77777777" w:rsidR="00921AFD" w:rsidRDefault="00921AFD" w:rsidP="00921AFD">
      <w:pPr>
        <w:keepNext/>
        <w:spacing w:after="120"/>
      </w:pPr>
      <w:r>
        <w:t>The software supports the following languages:</w:t>
      </w:r>
    </w:p>
    <w:tbl>
      <w:tblPr>
        <w:tblW w:w="0" w:type="auto"/>
        <w:tblLook w:val="04A0" w:firstRow="1" w:lastRow="0" w:firstColumn="1" w:lastColumn="0" w:noHBand="0" w:noVBand="1"/>
      </w:tblPr>
      <w:tblGrid>
        <w:gridCol w:w="2448"/>
        <w:gridCol w:w="7128"/>
      </w:tblGrid>
      <w:tr w:rsidR="00921AFD" w14:paraId="4E80332E" w14:textId="77777777" w:rsidTr="00D57F01">
        <w:tc>
          <w:tcPr>
            <w:tcW w:w="2448" w:type="dxa"/>
            <w:shd w:val="clear" w:color="auto" w:fill="auto"/>
          </w:tcPr>
          <w:p w14:paraId="3778A616" w14:textId="77777777" w:rsidR="00921AFD" w:rsidRPr="00004D1B" w:rsidRDefault="00921AFD" w:rsidP="00921AFD">
            <w:pPr>
              <w:numPr>
                <w:ilvl w:val="0"/>
                <w:numId w:val="142"/>
              </w:numPr>
            </w:pPr>
            <w:r w:rsidRPr="00004D1B">
              <w:t>English</w:t>
            </w:r>
          </w:p>
        </w:tc>
        <w:tc>
          <w:tcPr>
            <w:tcW w:w="7128" w:type="dxa"/>
            <w:shd w:val="clear" w:color="auto" w:fill="auto"/>
          </w:tcPr>
          <w:p w14:paraId="2A886B11" w14:textId="77777777" w:rsidR="00921AFD" w:rsidRDefault="00921AFD" w:rsidP="00921AFD">
            <w:pPr>
              <w:numPr>
                <w:ilvl w:val="0"/>
                <w:numId w:val="143"/>
              </w:numPr>
            </w:pPr>
            <w:r w:rsidRPr="00004D1B">
              <w:t>Japanese</w:t>
            </w:r>
          </w:p>
        </w:tc>
      </w:tr>
      <w:tr w:rsidR="00921AFD" w14:paraId="15F3246C" w14:textId="77777777" w:rsidTr="00D57F01">
        <w:tc>
          <w:tcPr>
            <w:tcW w:w="2448" w:type="dxa"/>
            <w:shd w:val="clear" w:color="auto" w:fill="auto"/>
          </w:tcPr>
          <w:p w14:paraId="27385AE8" w14:textId="77777777" w:rsidR="00921AFD" w:rsidRPr="00004D1B" w:rsidRDefault="00921AFD" w:rsidP="00921AFD">
            <w:pPr>
              <w:numPr>
                <w:ilvl w:val="0"/>
                <w:numId w:val="142"/>
              </w:numPr>
            </w:pPr>
            <w:r w:rsidRPr="00004D1B">
              <w:t>German</w:t>
            </w:r>
          </w:p>
        </w:tc>
        <w:tc>
          <w:tcPr>
            <w:tcW w:w="7128" w:type="dxa"/>
            <w:shd w:val="clear" w:color="auto" w:fill="auto"/>
          </w:tcPr>
          <w:p w14:paraId="38043F0A" w14:textId="77777777" w:rsidR="00921AFD" w:rsidRDefault="00921AFD" w:rsidP="00921AFD">
            <w:pPr>
              <w:numPr>
                <w:ilvl w:val="0"/>
                <w:numId w:val="143"/>
              </w:numPr>
            </w:pPr>
            <w:r w:rsidRPr="00004D1B">
              <w:t>Korean</w:t>
            </w:r>
          </w:p>
        </w:tc>
      </w:tr>
      <w:tr w:rsidR="00921AFD" w14:paraId="2C3660E0" w14:textId="77777777" w:rsidTr="00D57F01">
        <w:tc>
          <w:tcPr>
            <w:tcW w:w="2448" w:type="dxa"/>
            <w:shd w:val="clear" w:color="auto" w:fill="auto"/>
          </w:tcPr>
          <w:p w14:paraId="2BC90925" w14:textId="77777777" w:rsidR="00921AFD" w:rsidRPr="00004D1B" w:rsidRDefault="00921AFD" w:rsidP="00921AFD">
            <w:pPr>
              <w:numPr>
                <w:ilvl w:val="0"/>
                <w:numId w:val="142"/>
              </w:numPr>
            </w:pPr>
            <w:r w:rsidRPr="00004D1B">
              <w:t>Spanish</w:t>
            </w:r>
          </w:p>
        </w:tc>
        <w:tc>
          <w:tcPr>
            <w:tcW w:w="7128" w:type="dxa"/>
            <w:shd w:val="clear" w:color="auto" w:fill="auto"/>
          </w:tcPr>
          <w:p w14:paraId="5A7095F9" w14:textId="77777777" w:rsidR="00921AFD" w:rsidRDefault="00921AFD" w:rsidP="00921AFD">
            <w:pPr>
              <w:numPr>
                <w:ilvl w:val="0"/>
                <w:numId w:val="143"/>
              </w:numPr>
            </w:pPr>
            <w:r w:rsidRPr="00004D1B">
              <w:t>Simplified Chinese</w:t>
            </w:r>
          </w:p>
        </w:tc>
      </w:tr>
      <w:tr w:rsidR="00921AFD" w14:paraId="738E4E7A" w14:textId="77777777" w:rsidTr="00D57F01">
        <w:tc>
          <w:tcPr>
            <w:tcW w:w="2448" w:type="dxa"/>
            <w:shd w:val="clear" w:color="auto" w:fill="auto"/>
          </w:tcPr>
          <w:p w14:paraId="3D2F4F09" w14:textId="77777777" w:rsidR="00921AFD" w:rsidRDefault="00921AFD" w:rsidP="00D57F01"/>
        </w:tc>
        <w:tc>
          <w:tcPr>
            <w:tcW w:w="7128" w:type="dxa"/>
            <w:shd w:val="clear" w:color="auto" w:fill="auto"/>
          </w:tcPr>
          <w:p w14:paraId="5AF7E80E" w14:textId="77777777" w:rsidR="00921AFD" w:rsidRDefault="00921AFD" w:rsidP="00921AFD">
            <w:pPr>
              <w:numPr>
                <w:ilvl w:val="0"/>
                <w:numId w:val="143"/>
              </w:numPr>
            </w:pPr>
            <w:r w:rsidRPr="00004D1B">
              <w:t>Traditional Chinese</w:t>
            </w:r>
          </w:p>
        </w:tc>
      </w:tr>
    </w:tbl>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77777777" w:rsidR="00921AFD" w:rsidRDefault="00921AFD" w:rsidP="00921AFD">
      <w:pPr>
        <w:pStyle w:val="ListBullet2"/>
        <w:spacing w:before="60" w:after="60"/>
        <w:ind w:left="360"/>
      </w:pPr>
      <w:r>
        <w:t>English, German, and Spanish can be run on any of the supported Windows operating systems.</w:t>
      </w:r>
    </w:p>
    <w:p w14:paraId="6D89C262" w14:textId="77777777" w:rsidR="00921AFD" w:rsidRDefault="00921AFD" w:rsidP="00921AFD">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58F31533" w14:textId="77777777" w:rsidR="00921AFD" w:rsidRDefault="00921AFD" w:rsidP="00921AFD">
      <w:pPr>
        <w:pStyle w:val="ListBullet2"/>
        <w:spacing w:before="60" w:after="60"/>
        <w:ind w:left="360"/>
      </w:pPr>
      <w:r>
        <w:t xml:space="preserve">To run the software in Japanese, the operating system must be Windows-Japanese version.  </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746B5044" w14:textId="02223739" w:rsidR="007224D2" w:rsidRDefault="00921AFD" w:rsidP="006E1668">
      <w:pPr>
        <w:pStyle w:val="Heading3"/>
      </w:pPr>
      <w:bookmarkStart w:id="1336" w:name="_Toc491174764"/>
      <w:bookmarkStart w:id="1337" w:name="_Toc494303996"/>
      <w:bookmarkStart w:id="1338" w:name="_Toc532827346"/>
      <w:bookmarkStart w:id="1339" w:name="_Toc532827754"/>
      <w:bookmarkStart w:id="1340" w:name="_Toc52898816"/>
      <w:bookmarkStart w:id="1341" w:name="_Toc52899006"/>
      <w:r w:rsidRPr="00921AFD">
        <w:t>Install</w:t>
      </w:r>
      <w:bookmarkEnd w:id="1336"/>
      <w:bookmarkEnd w:id="1337"/>
      <w:bookmarkEnd w:id="1338"/>
      <w:bookmarkEnd w:id="1339"/>
      <w:bookmarkEnd w:id="1340"/>
      <w:bookmarkEnd w:id="1341"/>
    </w:p>
    <w:p w14:paraId="1AD56EC8" w14:textId="77777777" w:rsidR="007E1554" w:rsidRDefault="007E1554" w:rsidP="007E1554">
      <w:pPr>
        <w:pStyle w:val="ListBullet"/>
        <w:numPr>
          <w:ilvl w:val="0"/>
          <w:numId w:val="13"/>
        </w:numPr>
      </w:pPr>
      <w:r>
        <w:t>Insert the USB flash drive into a USB port on your computer.</w:t>
      </w:r>
    </w:p>
    <w:p w14:paraId="0907A475" w14:textId="77777777" w:rsidR="007E1554" w:rsidRDefault="007E1554" w:rsidP="007E1554">
      <w:pPr>
        <w:pStyle w:val="ListBullet"/>
        <w:numPr>
          <w:ilvl w:val="0"/>
          <w:numId w:val="0"/>
        </w:numPr>
      </w:pPr>
    </w:p>
    <w:p w14:paraId="053CE005" w14:textId="77777777" w:rsidR="007E1554" w:rsidRDefault="007E1554" w:rsidP="007E1554">
      <w:pPr>
        <w:pStyle w:val="ListBullet"/>
        <w:numPr>
          <w:ilvl w:val="0"/>
          <w:numId w:val="13"/>
        </w:numPr>
      </w:pPr>
      <w:r>
        <w:t xml:space="preserve">Depending upon your computer setup, a dialog box may appear. If it does, select </w:t>
      </w:r>
      <w:r w:rsidRPr="00FE662B">
        <w:rPr>
          <w:b/>
        </w:rPr>
        <w:t>Open</w:t>
      </w:r>
      <w:r>
        <w:t xml:space="preserve"> folder to view </w:t>
      </w:r>
      <w:r w:rsidRPr="00FE662B">
        <w:rPr>
          <w:b/>
        </w:rPr>
        <w:t>files</w:t>
      </w:r>
      <w:r>
        <w:t>. If a dialog box does not appear, use Windows Explorer to browse to the USB flash drive directory.</w:t>
      </w:r>
    </w:p>
    <w:p w14:paraId="0B6AC62F" w14:textId="77777777" w:rsidR="007E1554" w:rsidRDefault="007E1554" w:rsidP="007E1554">
      <w:pPr>
        <w:pStyle w:val="ListBullet"/>
        <w:numPr>
          <w:ilvl w:val="0"/>
          <w:numId w:val="0"/>
        </w:numPr>
      </w:pPr>
    </w:p>
    <w:p w14:paraId="1A41AC8D" w14:textId="64856EE5" w:rsidR="007E1554" w:rsidRDefault="007E1554" w:rsidP="007E1554">
      <w:pPr>
        <w:pStyle w:val="ListBullet"/>
        <w:numPr>
          <w:ilvl w:val="0"/>
          <w:numId w:val="13"/>
        </w:numPr>
      </w:pPr>
      <w:r>
        <w:t>Double-click the installation file in the root directory to begin the installation.</w:t>
      </w:r>
    </w:p>
    <w:p w14:paraId="6DFC2094" w14:textId="0C7EE8D1" w:rsidR="007E1554" w:rsidRDefault="007E1554" w:rsidP="006E1668">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Pr>
          <w:rFonts w:ascii="Courier New" w:hAnsi="Courier New" w:cs="Courier New"/>
          <w:sz w:val="18"/>
          <w:szCs w:val="18"/>
        </w:rPr>
        <w:t>C:\software root directory_Old_MM-DD_YYYY</w:t>
      </w:r>
    </w:p>
    <w:p w14:paraId="03A9DFCF" w14:textId="75AD3296" w:rsidR="00E767B9" w:rsidRDefault="00921AFD" w:rsidP="00424624">
      <w:pPr>
        <w:pStyle w:val="ListParagraph"/>
        <w:rPr>
          <w:rFonts w:ascii="Arial" w:hAnsi="Arial" w:cs="Arial"/>
          <w:b/>
          <w:bCs/>
          <w:sz w:val="28"/>
          <w:szCs w:val="26"/>
        </w:rPr>
      </w:pPr>
      <w:r w:rsidRPr="00E719F2">
        <w:rPr>
          <w:b/>
        </w:rPr>
        <w:t>Note</w:t>
      </w:r>
      <w:r w:rsidRPr="00E60C45">
        <w:t>: If you have question</w:t>
      </w:r>
      <w:r>
        <w:t>s</w:t>
      </w:r>
      <w:r w:rsidRPr="00E60C45">
        <w:t xml:space="preserve"> regarding your hardware or software configuration contact Tech Support.</w:t>
      </w:r>
      <w:bookmarkStart w:id="1342" w:name="_Toc467446317"/>
    </w:p>
    <w:p w14:paraId="26FBBB87" w14:textId="77777777" w:rsidR="0052715E" w:rsidRPr="00C653DF" w:rsidRDefault="00A92C42" w:rsidP="008F51FF">
      <w:pPr>
        <w:pStyle w:val="Heading3"/>
      </w:pPr>
      <w:bookmarkStart w:id="1343" w:name="_Toc469043289"/>
      <w:bookmarkStart w:id="1344" w:name="_Toc469044923"/>
      <w:bookmarkStart w:id="1345" w:name="_Toc469139219"/>
      <w:bookmarkStart w:id="1346" w:name="_Toc469152664"/>
      <w:bookmarkStart w:id="1347" w:name="_Toc491174765"/>
      <w:bookmarkStart w:id="1348" w:name="_Toc494303997"/>
      <w:bookmarkStart w:id="1349" w:name="_Toc532827347"/>
      <w:bookmarkStart w:id="1350" w:name="_Toc532827755"/>
      <w:bookmarkStart w:id="1351" w:name="_Toc52898817"/>
      <w:bookmarkStart w:id="1352" w:name="_Toc52899007"/>
      <w:r w:rsidRPr="00C653DF">
        <w:lastRenderedPageBreak/>
        <w:t>Start</w:t>
      </w:r>
      <w:r w:rsidR="0052715E" w:rsidRPr="00C653DF">
        <w:t xml:space="preserve"> </w:t>
      </w:r>
      <w:r w:rsidR="00C653DF">
        <w:t>t</w:t>
      </w:r>
      <w:r w:rsidR="00C653DF" w:rsidRPr="00C653DF">
        <w:t xml:space="preserve">he </w:t>
      </w:r>
      <w:r w:rsidR="0052715E" w:rsidRPr="00C653DF">
        <w:t>Software</w:t>
      </w:r>
      <w:bookmarkEnd w:id="1342"/>
      <w:bookmarkEnd w:id="1343"/>
      <w:bookmarkEnd w:id="1344"/>
      <w:bookmarkEnd w:id="1345"/>
      <w:bookmarkEnd w:id="1346"/>
      <w:bookmarkEnd w:id="1347"/>
      <w:bookmarkEnd w:id="1348"/>
      <w:bookmarkEnd w:id="1349"/>
      <w:bookmarkEnd w:id="1350"/>
      <w:bookmarkEnd w:id="1351"/>
      <w:bookmarkEnd w:id="1352"/>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Click the Windows Start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4895153E" w:rsidR="0052715E" w:rsidRPr="00B14737" w:rsidRDefault="00F30B5C" w:rsidP="0052715E">
      <w:pPr>
        <w:ind w:left="360"/>
        <w:jc w:val="center"/>
      </w:pPr>
      <w:r>
        <w:rPr>
          <w:noProof/>
        </w:rPr>
        <w:drawing>
          <wp:inline distT="0" distB="0" distL="0" distR="0" wp14:anchorId="767128BD" wp14:editId="6C9946B8">
            <wp:extent cx="4430584" cy="2807208"/>
            <wp:effectExtent l="0" t="0" r="8255" b="0"/>
            <wp:docPr id="2793" name="Picture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tartup screen.png"/>
                    <pic:cNvPicPr/>
                  </pic:nvPicPr>
                  <pic:blipFill>
                    <a:blip r:embed="rId18">
                      <a:extLst>
                        <a:ext uri="{28A0092B-C50C-407E-A947-70E740481C1C}">
                          <a14:useLocalDpi xmlns:a14="http://schemas.microsoft.com/office/drawing/2010/main" val="0"/>
                        </a:ext>
                      </a:extLst>
                    </a:blip>
                    <a:stretch>
                      <a:fillRect/>
                    </a:stretch>
                  </pic:blipFill>
                  <pic:spPr>
                    <a:xfrm>
                      <a:off x="0" y="0"/>
                      <a:ext cx="4430584" cy="2807208"/>
                    </a:xfrm>
                    <a:prstGeom prst="rect">
                      <a:avLst/>
                    </a:prstGeom>
                  </pic:spPr>
                </pic:pic>
              </a:graphicData>
            </a:graphic>
          </wp:inline>
        </w:drawing>
      </w:r>
    </w:p>
    <w:p w14:paraId="699C6BD4" w14:textId="424F031D" w:rsidR="00A92C42" w:rsidRPr="00B14737" w:rsidRDefault="00A92C42" w:rsidP="00A92C42">
      <w:pPr>
        <w:pStyle w:val="Caption"/>
      </w:pPr>
      <w:r w:rsidRPr="00B14737">
        <w:t xml:space="preserve">Figure </w:t>
      </w:r>
      <w:fldSimple w:instr=" SEQ Figure \* ARABIC ">
        <w:r w:rsidR="009C0501">
          <w:rPr>
            <w:noProof/>
          </w:rPr>
          <w:t>2</w:t>
        </w:r>
      </w:fldSimple>
      <w:r w:rsidRPr="00B14737">
        <w:t xml:space="preserve">: </w:t>
      </w:r>
      <w:r w:rsidR="00986F94">
        <w:t>Missing USB Dongle notification</w:t>
      </w:r>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w:t>
      </w:r>
      <w:proofErr w:type="gramStart"/>
      <w:r w:rsidRPr="00B14737">
        <w:t>key</w:t>
      </w:r>
      <w:proofErr w:type="gramEnd"/>
      <w:r w:rsidRPr="00B14737">
        <w:t xml:space="preserve"> and click </w:t>
      </w:r>
      <w:r w:rsidRPr="00B14737">
        <w:rPr>
          <w:b/>
        </w:rPr>
        <w:t>OK</w:t>
      </w:r>
      <w:r w:rsidRPr="00B14737">
        <w:t>.</w:t>
      </w:r>
    </w:p>
    <w:bookmarkEnd w:id="0"/>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6121C8AA" w:rsidR="0052715E" w:rsidRDefault="00FD18FE" w:rsidP="00C653DF">
      <w:pPr>
        <w:ind w:left="360"/>
      </w:pPr>
      <w:r>
        <w:lastRenderedPageBreak/>
        <w:t>T</w:t>
      </w:r>
      <w:r w:rsidR="0052715E" w:rsidRPr="00C653DF">
        <w:t xml:space="preserve">he first screen in the software will prompt you to either enter the current belt speed for the </w:t>
      </w:r>
      <w:proofErr w:type="gramStart"/>
      <w:r w:rsidR="0052715E" w:rsidRPr="00C653DF">
        <w:t>oven, or</w:t>
      </w:r>
      <w:proofErr w:type="gramEnd"/>
      <w:r w:rsidR="0052715E" w:rsidRPr="00C653DF">
        <w:t xml:space="preserve"> choose to work in History mode.  See </w:t>
      </w:r>
      <w:r w:rsidR="0052715E" w:rsidRPr="00C653DF">
        <w:fldChar w:fldCharType="begin"/>
      </w:r>
      <w:r w:rsidR="0052715E" w:rsidRPr="00C653DF">
        <w:instrText xml:space="preserve"> REF _Ref185667915 \h  \* MERGEFORMAT </w:instrText>
      </w:r>
      <w:r w:rsidR="0052715E" w:rsidRPr="00C653DF">
        <w:fldChar w:fldCharType="separate"/>
      </w:r>
      <w:r w:rsidR="009C0501">
        <w:t xml:space="preserve">Figure </w:t>
      </w:r>
      <w:r w:rsidR="009C0501">
        <w:rPr>
          <w:noProof/>
        </w:rPr>
        <w:t>3</w:t>
      </w:r>
      <w:r w:rsidR="0052715E" w:rsidRPr="00C653DF">
        <w:fldChar w:fldCharType="end"/>
      </w:r>
      <w:r w:rsidR="0052715E" w:rsidRPr="00C653DF">
        <w:t>.</w:t>
      </w:r>
    </w:p>
    <w:p w14:paraId="73821A19" w14:textId="77777777" w:rsidR="009C2049" w:rsidRPr="00C653DF" w:rsidRDefault="009C2049" w:rsidP="00C653DF">
      <w:pPr>
        <w:ind w:left="360"/>
      </w:pPr>
    </w:p>
    <w:p w14:paraId="33C6946C" w14:textId="413C397D" w:rsidR="0052715E" w:rsidRPr="00C653DF" w:rsidRDefault="0052715E" w:rsidP="00C653DF">
      <w:pPr>
        <w:ind w:left="36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in not enable</w:t>
      </w:r>
      <w:r w:rsidR="00986F94">
        <w:t>d</w:t>
      </w:r>
      <w:r w:rsidR="00A92C42" w:rsidRPr="00C653DF">
        <w:t xml:space="preserve">. </w:t>
      </w:r>
    </w:p>
    <w:p w14:paraId="6438C042" w14:textId="77777777" w:rsidR="0052715E" w:rsidRPr="00C653DF" w:rsidRDefault="0052715E"/>
    <w:p w14:paraId="703499B0" w14:textId="1A5CB4F5" w:rsidR="006614E7" w:rsidRDefault="000E0382" w:rsidP="006614E7">
      <w:pPr>
        <w:jc w:val="center"/>
      </w:pPr>
      <w:r>
        <w:rPr>
          <w:noProof/>
        </w:rPr>
        <mc:AlternateContent>
          <mc:Choice Requires="wpg">
            <w:drawing>
              <wp:anchor distT="0" distB="0" distL="114300" distR="114300" simplePos="0" relativeHeight="251622912" behindDoc="0" locked="0" layoutInCell="1" allowOverlap="1" wp14:anchorId="0A0EE3C5" wp14:editId="195B2532">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9C0501" w:rsidRPr="00DF1BAE" w:rsidRDefault="009C0501" w:rsidP="00F26E04">
                              <w:pPr>
                                <w:rPr>
                                  <w:b/>
                                </w:rPr>
                              </w:pPr>
                              <w:r>
                                <w:rPr>
                                  <w:b/>
                                </w:rPr>
                                <w:t>View History</w:t>
                              </w:r>
                              <w:r w:rsidRPr="00DF1BAE">
                                <w:rPr>
                                  <w:b/>
                                </w:rPr>
                                <w:t xml:space="preserve"> Mode-</w:t>
                              </w:r>
                            </w:p>
                            <w:p w14:paraId="3B1040F0" w14:textId="77777777" w:rsidR="009C0501" w:rsidRDefault="009C0501"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1622912"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9C0501" w:rsidRPr="00DF1BAE" w:rsidRDefault="009C0501" w:rsidP="00F26E04">
                        <w:pPr>
                          <w:rPr>
                            <w:b/>
                          </w:rPr>
                        </w:pPr>
                        <w:r>
                          <w:rPr>
                            <w:b/>
                          </w:rPr>
                          <w:t>View History</w:t>
                        </w:r>
                        <w:r w:rsidRPr="00DF1BAE">
                          <w:rPr>
                            <w:b/>
                          </w:rPr>
                          <w:t xml:space="preserve"> Mode-</w:t>
                        </w:r>
                      </w:p>
                      <w:p w14:paraId="3B1040F0" w14:textId="77777777" w:rsidR="009C0501" w:rsidRDefault="009C0501"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621888" behindDoc="0" locked="0" layoutInCell="1" allowOverlap="1" wp14:anchorId="015E426D" wp14:editId="58AEAF87">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9C0501" w:rsidRDefault="009C0501"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1621888"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9C0501" w:rsidRDefault="009C0501" w:rsidP="00F26E04">
                        <w:r w:rsidRPr="00DF1BAE">
                          <w:rPr>
                            <w:b/>
                          </w:rPr>
                          <w:t>Production Mode -</w:t>
                        </w:r>
                        <w:r>
                          <w:t>Choose this button to run profiles and Virtual Profiles.</w:t>
                        </w:r>
                      </w:p>
                    </w:txbxContent>
                  </v:textbox>
                </v:shape>
              </v:group>
            </w:pict>
          </mc:Fallback>
        </mc:AlternateContent>
      </w:r>
      <w:r w:rsidR="00F30B5C">
        <w:rPr>
          <w:noProof/>
        </w:rPr>
        <w:drawing>
          <wp:inline distT="0" distB="0" distL="0" distR="0" wp14:anchorId="284CDE4B" wp14:editId="08B078D6">
            <wp:extent cx="4618662" cy="2615184"/>
            <wp:effectExtent l="0" t="0" r="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peed screen.png"/>
                    <pic:cNvPicPr/>
                  </pic:nvPicPr>
                  <pic:blipFill>
                    <a:blip r:embed="rId19">
                      <a:extLst>
                        <a:ext uri="{28A0092B-C50C-407E-A947-70E740481C1C}">
                          <a14:useLocalDpi xmlns:a14="http://schemas.microsoft.com/office/drawing/2010/main" val="0"/>
                        </a:ext>
                      </a:extLst>
                    </a:blip>
                    <a:stretch>
                      <a:fillRect/>
                    </a:stretch>
                  </pic:blipFill>
                  <pic:spPr>
                    <a:xfrm>
                      <a:off x="0" y="0"/>
                      <a:ext cx="4618662" cy="2615184"/>
                    </a:xfrm>
                    <a:prstGeom prst="rect">
                      <a:avLst/>
                    </a:prstGeom>
                  </pic:spPr>
                </pic:pic>
              </a:graphicData>
            </a:graphic>
          </wp:inline>
        </w:drawing>
      </w:r>
    </w:p>
    <w:p w14:paraId="2CF8DC7D" w14:textId="3143DB9E" w:rsidR="008708F9" w:rsidRDefault="00D41AFB" w:rsidP="00F5043F">
      <w:pPr>
        <w:pStyle w:val="Caption"/>
      </w:pPr>
      <w:bookmarkStart w:id="1353" w:name="_Ref185667915"/>
      <w:r>
        <w:t xml:space="preserve">Figure </w:t>
      </w:r>
      <w:fldSimple w:instr=" SEQ Figure \* ARABIC ">
        <w:r w:rsidR="009C0501">
          <w:rPr>
            <w:noProof/>
          </w:rPr>
          <w:t>3</w:t>
        </w:r>
      </w:fldSimple>
      <w:bookmarkEnd w:id="1353"/>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54912DB0"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3E6083">
        <w:rPr>
          <w:rStyle w:val="PlainTextChar"/>
        </w:rPr>
        <w:t>C:\</w:t>
      </w:r>
      <w:r w:rsidR="001A5791">
        <w:rPr>
          <w:rStyle w:val="PlainTextChar"/>
        </w:rPr>
        <w:t>software root directory</w:t>
      </w:r>
      <w:r w:rsidR="002F5D36" w:rsidRPr="003E6083">
        <w:rPr>
          <w:rStyle w:val="PlainTextChar"/>
        </w:rPr>
        <w:t>\</w:t>
      </w:r>
      <w:proofErr w:type="spellStart"/>
      <w:r w:rsidR="00E8013C">
        <w:rPr>
          <w:rStyle w:val="PlainTextChar"/>
        </w:rPr>
        <w:t>APP</w:t>
      </w:r>
      <w:r w:rsidR="000A0C15" w:rsidRPr="003E6083">
        <w:rPr>
          <w:rStyle w:val="PlainTextChar"/>
        </w:rPr>
        <w:t>forViewer</w:t>
      </w:r>
      <w:proofErr w:type="spellEnd"/>
      <w:r w:rsidR="000A0C15" w:rsidRPr="003E6083">
        <w:rPr>
          <w:rStyle w:val="PlainTextChar"/>
        </w:rPr>
        <w:t>\KICHost.exe</w:t>
      </w:r>
      <w:r w:rsidR="000A0C15" w:rsidRPr="003E6083">
        <w:t>.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xml:space="preserve">.  Historical data will be available for any </w:t>
      </w:r>
      <w:r w:rsidR="00FF34E1">
        <w:t>virtual profiles</w:t>
      </w:r>
      <w:r w:rsidR="008708F9" w:rsidRPr="003E6083">
        <w:t xml:space="preserve"> that</w:t>
      </w:r>
      <w:r w:rsidR="00544D11" w:rsidRPr="003E6083">
        <w:t xml:space="preserve"> have already </w:t>
      </w:r>
      <w:r w:rsidR="00FF34E1">
        <w:t>been calculated</w:t>
      </w:r>
      <w:r w:rsidR="00544D11" w:rsidRPr="003E6083">
        <w:t>.</w:t>
      </w:r>
    </w:p>
    <w:p w14:paraId="182B09DB" w14:textId="77777777" w:rsidR="006B59B0" w:rsidRDefault="006B59B0"/>
    <w:p w14:paraId="4625CBC2" w14:textId="70D97C30"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A92C42">
        <w:rPr>
          <w:i/>
        </w:rPr>
        <w:t xml:space="preserve">I am not </w:t>
      </w:r>
      <w:r w:rsidR="006B59B0" w:rsidRPr="006C7149">
        <w:rPr>
          <w:i/>
        </w:rPr>
        <w:t>going to</w:t>
      </w:r>
      <w:r w:rsidR="00A92C42" w:rsidRPr="006C7149">
        <w:rPr>
          <w:i/>
        </w:rPr>
        <w:t xml:space="preserve"> run </w:t>
      </w:r>
      <w:r w:rsidR="006B59B0" w:rsidRPr="006C7149">
        <w:rPr>
          <w:i/>
        </w:rPr>
        <w:t>profile</w:t>
      </w:r>
      <w:r w:rsidR="00A92C42" w:rsidRPr="006C7149">
        <w:rPr>
          <w:i/>
        </w:rPr>
        <w:t>s</w:t>
      </w:r>
      <w:r w:rsidR="006B59B0" w:rsidRPr="006C7149">
        <w:rPr>
          <w:i/>
        </w:rPr>
        <w:t xml:space="preserve"> or </w:t>
      </w:r>
      <w:r w:rsidR="00A92C42" w:rsidRPr="006C7149">
        <w:rPr>
          <w:i/>
        </w:rPr>
        <w:t xml:space="preserve">live </w:t>
      </w:r>
      <w:r w:rsidR="006B59B0" w:rsidRPr="006C7149">
        <w:rPr>
          <w:i/>
        </w:rPr>
        <w:t>Virtual Profil</w:t>
      </w:r>
      <w:r w:rsidR="00FD18FE">
        <w:rPr>
          <w:i/>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986F94">
        <w:t>P</w:t>
      </w:r>
      <w:r w:rsidR="006B59B0" w:rsidRPr="003E6083">
        <w:t xml:space="preserve">rofile </w:t>
      </w:r>
      <w:r w:rsidR="00986F94">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1354" w:name="_Toc119468072"/>
      <w:bookmarkStart w:id="1355" w:name="_Toc329784594"/>
      <w:bookmarkStart w:id="1356" w:name="_Toc329852086"/>
      <w:bookmarkStart w:id="1357" w:name="_Toc331173658"/>
      <w:bookmarkStart w:id="1358" w:name="_Toc332208765"/>
      <w:bookmarkStart w:id="1359" w:name="_Toc332274012"/>
      <w:bookmarkStart w:id="1360" w:name="_Toc367109133"/>
      <w:bookmarkStart w:id="1361" w:name="_Toc394486332"/>
      <w:bookmarkStart w:id="1362" w:name="_Toc394583538"/>
      <w:bookmarkStart w:id="1363" w:name="_Toc468171253"/>
      <w:bookmarkStart w:id="1364" w:name="_Toc468549170"/>
      <w:bookmarkStart w:id="1365" w:name="_Toc468552688"/>
      <w:bookmarkStart w:id="1366" w:name="_Toc469041215"/>
      <w:bookmarkStart w:id="1367" w:name="_Toc469041321"/>
      <w:bookmarkStart w:id="1368" w:name="_Toc469043290"/>
      <w:bookmarkStart w:id="1369" w:name="_Toc469044924"/>
      <w:bookmarkStart w:id="1370" w:name="_Toc469139220"/>
      <w:bookmarkStart w:id="1371" w:name="_Toc469143767"/>
      <w:bookmarkStart w:id="1372" w:name="_Toc469152525"/>
      <w:bookmarkStart w:id="1373" w:name="_Toc469152665"/>
      <w:bookmarkStart w:id="1374" w:name="_Toc491174766"/>
      <w:bookmarkStart w:id="1375" w:name="_Toc491175156"/>
      <w:bookmarkStart w:id="1376" w:name="_Toc494303998"/>
      <w:bookmarkStart w:id="1377" w:name="_Toc494304194"/>
      <w:bookmarkStart w:id="1378" w:name="_Toc532827348"/>
      <w:bookmarkStart w:id="1379" w:name="_Toc532827581"/>
      <w:bookmarkStart w:id="1380" w:name="_Toc532827756"/>
      <w:bookmarkStart w:id="1381" w:name="_Toc52898697"/>
      <w:bookmarkStart w:id="1382" w:name="_Toc52898818"/>
      <w:bookmarkStart w:id="1383" w:name="_Toc52899008"/>
      <w:bookmarkStart w:id="1384" w:name="_Toc52899187"/>
      <w:r>
        <w:lastRenderedPageBreak/>
        <w:t>The Main Screen</w:t>
      </w:r>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p>
    <w:p w14:paraId="2B049E56" w14:textId="3FDDBF62"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9C0501">
        <w:t xml:space="preserve">Figure </w:t>
      </w:r>
      <w:r w:rsidR="009C0501">
        <w:rPr>
          <w:noProof/>
        </w:rPr>
        <w:t>4</w:t>
      </w:r>
      <w:r w:rsidR="00D312FE">
        <w:fldChar w:fldCharType="end"/>
      </w:r>
      <w:r w:rsidR="00D41AFB" w:rsidRPr="00D312FE">
        <w:t>.</w:t>
      </w:r>
    </w:p>
    <w:p w14:paraId="6B3B166B" w14:textId="77777777" w:rsidR="006614E7" w:rsidRDefault="006614E7" w:rsidP="00D50042">
      <w:pPr>
        <w:jc w:val="center"/>
        <w:rPr>
          <w:noProof/>
        </w:rPr>
      </w:pPr>
    </w:p>
    <w:p w14:paraId="54D7E428" w14:textId="7196CEC7" w:rsidR="00D41AFB" w:rsidRDefault="009317F7" w:rsidP="009C2049">
      <w:pPr>
        <w:keepNext/>
        <w:jc w:val="center"/>
      </w:pPr>
      <w:r>
        <w:rPr>
          <w:noProof/>
        </w:rPr>
        <w:drawing>
          <wp:inline distT="0" distB="0" distL="0" distR="0" wp14:anchorId="61B360E8" wp14:editId="09468429">
            <wp:extent cx="2412365" cy="1809273"/>
            <wp:effectExtent l="0" t="0" r="6985" b="635"/>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KV2 main screenX5.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412365" cy="1809273"/>
                    </a:xfrm>
                    <a:prstGeom prst="rect">
                      <a:avLst/>
                    </a:prstGeom>
                    <a:noFill/>
                    <a:ln>
                      <a:noFill/>
                    </a:ln>
                  </pic:spPr>
                </pic:pic>
              </a:graphicData>
            </a:graphic>
          </wp:inline>
        </w:drawing>
      </w:r>
      <w:r w:rsidR="000E0382">
        <w:rPr>
          <w:noProof/>
        </w:rPr>
        <mc:AlternateContent>
          <mc:Choice Requires="wpg">
            <w:drawing>
              <wp:anchor distT="0" distB="0" distL="114300" distR="114300" simplePos="0" relativeHeight="251620864" behindDoc="0" locked="0" layoutInCell="1" allowOverlap="1" wp14:anchorId="141224CD" wp14:editId="75186BAD">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9C0501" w:rsidRPr="00D25D8D" w:rsidRDefault="009C0501"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1620864"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9C0501" w:rsidRPr="00D25D8D" w:rsidRDefault="009C0501"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sidR="000E0382">
        <w:rPr>
          <w:noProof/>
        </w:rPr>
        <mc:AlternateContent>
          <mc:Choice Requires="wpg">
            <w:drawing>
              <wp:anchor distT="0" distB="0" distL="114300" distR="114300" simplePos="0" relativeHeight="251623936" behindDoc="0" locked="0" layoutInCell="1" allowOverlap="1" wp14:anchorId="6F15BA29" wp14:editId="44E7C60E">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9C0501" w:rsidRPr="00D25D8D" w:rsidRDefault="009C0501"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1623936"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9C0501" w:rsidRPr="00D25D8D" w:rsidRDefault="009C0501"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sidR="000E0382">
        <w:rPr>
          <w:noProof/>
        </w:rPr>
        <mc:AlternateContent>
          <mc:Choice Requires="wpg">
            <w:drawing>
              <wp:anchor distT="0" distB="0" distL="114300" distR="114300" simplePos="0" relativeHeight="251624960" behindDoc="0" locked="0" layoutInCell="1" allowOverlap="1" wp14:anchorId="50F82AFF" wp14:editId="0AA5EAD2">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9C0501" w:rsidRPr="00D25D8D" w:rsidRDefault="009C0501"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1624960"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9C0501" w:rsidRPr="00D25D8D" w:rsidRDefault="009C0501"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sidR="000E0382">
        <w:rPr>
          <w:noProof/>
        </w:rPr>
        <mc:AlternateContent>
          <mc:Choice Requires="wpg">
            <w:drawing>
              <wp:anchor distT="0" distB="0" distL="114300" distR="114300" simplePos="0" relativeHeight="251627008" behindDoc="0" locked="0" layoutInCell="1" allowOverlap="1" wp14:anchorId="34595C4A" wp14:editId="1A2E24B3">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9C0501" w:rsidRPr="00D25D8D" w:rsidRDefault="009C0501"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162700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9C0501" w:rsidRPr="00D25D8D" w:rsidRDefault="009C0501"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sidR="000E0382">
        <w:rPr>
          <w:noProof/>
        </w:rPr>
        <mc:AlternateContent>
          <mc:Choice Requires="wpg">
            <w:drawing>
              <wp:anchor distT="0" distB="0" distL="114300" distR="114300" simplePos="0" relativeHeight="251625984" behindDoc="0" locked="0" layoutInCell="1" allowOverlap="1" wp14:anchorId="379E563C" wp14:editId="7742B985">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9C0501" w:rsidRPr="00D25D8D" w:rsidRDefault="009C0501"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162598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9C0501" w:rsidRPr="00D25D8D" w:rsidRDefault="009C0501"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p>
    <w:p w14:paraId="7958B1E9" w14:textId="0F92C9F6" w:rsidR="008708F9" w:rsidRPr="0025224B" w:rsidRDefault="00D41AFB" w:rsidP="00F5043F">
      <w:pPr>
        <w:pStyle w:val="Caption"/>
      </w:pPr>
      <w:bookmarkStart w:id="1385" w:name="_Ref185668349"/>
      <w:r>
        <w:t xml:space="preserve">Figure </w:t>
      </w:r>
      <w:fldSimple w:instr=" SEQ Figure \* ARABIC ">
        <w:r w:rsidR="009C0501">
          <w:rPr>
            <w:noProof/>
          </w:rPr>
          <w:t>4</w:t>
        </w:r>
      </w:fldSimple>
      <w:bookmarkEnd w:id="1385"/>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464F57E5">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1EF01B43" w:rsidR="00E23971" w:rsidRDefault="00E23971" w:rsidP="006C7149">
            <w:pPr>
              <w:ind w:left="1170"/>
            </w:pPr>
            <w:r>
              <w:t>Set units of measure, Maximum product start temperature, Oven name, Password</w:t>
            </w:r>
            <w:r w:rsidR="00FF1CC0">
              <w:t>,</w:t>
            </w:r>
            <w:r>
              <w:t xml:space="preserve"> 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6CEBBC10">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2A9AA3C8">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0989EDC7">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0B738EAA">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6B34B90A">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1386"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1387" w:name="_Toc119468074"/>
      <w:bookmarkStart w:id="1388" w:name="_Toc329784595"/>
      <w:bookmarkStart w:id="1389" w:name="_Toc329852087"/>
      <w:bookmarkStart w:id="1390" w:name="_Toc331173659"/>
      <w:bookmarkStart w:id="1391" w:name="_Toc332208766"/>
      <w:bookmarkStart w:id="1392" w:name="_Toc332274013"/>
      <w:bookmarkStart w:id="1393" w:name="_Toc367109134"/>
      <w:bookmarkStart w:id="1394" w:name="_Toc394486333"/>
      <w:bookmarkStart w:id="1395" w:name="_Toc394583539"/>
      <w:bookmarkStart w:id="1396" w:name="_Toc468171254"/>
      <w:bookmarkStart w:id="1397" w:name="_Toc468549171"/>
      <w:bookmarkStart w:id="1398" w:name="_Toc468552689"/>
      <w:bookmarkStart w:id="1399" w:name="_Toc469041216"/>
      <w:bookmarkStart w:id="1400" w:name="_Toc469041322"/>
      <w:bookmarkStart w:id="1401" w:name="_Toc469043291"/>
      <w:bookmarkStart w:id="1402" w:name="_Toc469044925"/>
      <w:bookmarkStart w:id="1403" w:name="_Toc469139221"/>
      <w:bookmarkStart w:id="1404" w:name="_Toc469143768"/>
      <w:bookmarkStart w:id="1405" w:name="_Toc469152526"/>
      <w:bookmarkStart w:id="1406" w:name="_Toc469152666"/>
      <w:bookmarkStart w:id="1407" w:name="_Toc491174767"/>
      <w:bookmarkStart w:id="1408" w:name="_Toc491175157"/>
      <w:bookmarkStart w:id="1409" w:name="_Toc494303999"/>
      <w:bookmarkStart w:id="1410" w:name="_Toc494304195"/>
      <w:bookmarkStart w:id="1411" w:name="_Toc532827349"/>
      <w:bookmarkStart w:id="1412" w:name="_Toc532827582"/>
      <w:bookmarkStart w:id="1413" w:name="_Toc532827757"/>
      <w:bookmarkStart w:id="1414" w:name="_Toc52898698"/>
      <w:bookmarkStart w:id="1415" w:name="_Toc52898819"/>
      <w:bookmarkStart w:id="1416" w:name="_Toc52899009"/>
      <w:bookmarkStart w:id="1417" w:name="_Toc52899188"/>
      <w:bookmarkEnd w:id="1386"/>
      <w:r>
        <w:rPr>
          <w:noProof/>
        </w:rPr>
        <w:lastRenderedPageBreak/>
        <w:drawing>
          <wp:anchor distT="0" distB="0" distL="114300" distR="114300" simplePos="0" relativeHeight="251662848" behindDoc="0" locked="0" layoutInCell="1" allowOverlap="1" wp14:anchorId="7A060327" wp14:editId="60ABB80E">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p>
    <w:p w14:paraId="2594B6B1" w14:textId="77777777" w:rsidR="008708F9" w:rsidRDefault="008708F9" w:rsidP="00194E1A">
      <w:pPr>
        <w:rPr>
          <w:noProof/>
        </w:rPr>
      </w:pPr>
    </w:p>
    <w:p w14:paraId="5531583A" w14:textId="77777777" w:rsidR="008708F9" w:rsidRDefault="00636C9A">
      <w:pPr>
        <w:pStyle w:val="Heading2"/>
        <w:rPr>
          <w:noProof/>
        </w:rPr>
      </w:pPr>
      <w:bookmarkStart w:id="1418" w:name="_Toc119468075"/>
      <w:bookmarkStart w:id="1419" w:name="_Toc329784596"/>
      <w:bookmarkStart w:id="1420" w:name="_Toc469043292"/>
      <w:bookmarkStart w:id="1421" w:name="_Toc469044926"/>
      <w:bookmarkStart w:id="1422" w:name="_Toc469139222"/>
      <w:bookmarkStart w:id="1423" w:name="_Toc469152667"/>
      <w:bookmarkStart w:id="1424" w:name="_Toc491174768"/>
      <w:bookmarkStart w:id="1425" w:name="_Toc494304000"/>
      <w:bookmarkStart w:id="1426" w:name="_Toc532827350"/>
      <w:bookmarkStart w:id="1427" w:name="_Toc532827758"/>
      <w:bookmarkStart w:id="1428" w:name="_Toc52898699"/>
      <w:bookmarkStart w:id="1429" w:name="_Toc52898820"/>
      <w:bookmarkStart w:id="1430" w:name="_Toc52899010"/>
      <w:r>
        <w:rPr>
          <w:noProof/>
        </w:rPr>
        <w:t xml:space="preserve">Global </w:t>
      </w:r>
      <w:r w:rsidR="00754243">
        <w:rPr>
          <w:noProof/>
        </w:rPr>
        <w:t>Tab</w:t>
      </w:r>
      <w:bookmarkEnd w:id="1418"/>
      <w:bookmarkEnd w:id="1419"/>
      <w:bookmarkEnd w:id="1420"/>
      <w:bookmarkEnd w:id="1421"/>
      <w:bookmarkEnd w:id="1422"/>
      <w:bookmarkEnd w:id="1423"/>
      <w:bookmarkEnd w:id="1424"/>
      <w:bookmarkEnd w:id="1425"/>
      <w:bookmarkEnd w:id="1426"/>
      <w:bookmarkEnd w:id="1427"/>
      <w:bookmarkEnd w:id="1428"/>
      <w:bookmarkEnd w:id="1429"/>
      <w:bookmarkEnd w:id="1430"/>
    </w:p>
    <w:p w14:paraId="61127E30" w14:textId="418795D7" w:rsidR="00D41AFB" w:rsidRDefault="00AC4A2D" w:rsidP="009C2049">
      <w:pPr>
        <w:keepNext/>
        <w:jc w:val="center"/>
      </w:pPr>
      <w:r>
        <w:rPr>
          <w:noProof/>
        </w:rPr>
        <w:drawing>
          <wp:inline distT="0" distB="0" distL="0" distR="0" wp14:anchorId="7397A6AC" wp14:editId="5B5DC231">
            <wp:extent cx="4056244" cy="3374136"/>
            <wp:effectExtent l="0" t="0" r="1905" b="0"/>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56244" cy="3374136"/>
                    </a:xfrm>
                    <a:prstGeom prst="rect">
                      <a:avLst/>
                    </a:prstGeom>
                  </pic:spPr>
                </pic:pic>
              </a:graphicData>
            </a:graphic>
          </wp:inline>
        </w:drawing>
      </w:r>
    </w:p>
    <w:p w14:paraId="1D7FDE77" w14:textId="4832533A" w:rsidR="006E207C" w:rsidRPr="0026496C" w:rsidRDefault="00FF1CC0" w:rsidP="00F5043F">
      <w:pPr>
        <w:pStyle w:val="Caption"/>
        <w:rPr>
          <w:rFonts w:ascii="Trebuchet MS" w:hAnsi="Trebuchet MS"/>
          <w:color w:val="FF0000"/>
          <w:sz w:val="32"/>
          <w:szCs w:val="32"/>
        </w:rPr>
      </w:pPr>
      <w:r>
        <w:rPr>
          <w:color w:val="FF0000"/>
        </w:rPr>
        <w:t xml:space="preserve"> </w:t>
      </w:r>
      <w:r w:rsidR="00D41AFB">
        <w:t xml:space="preserve">Figure </w:t>
      </w:r>
      <w:fldSimple w:instr=" SEQ Figure \* ARABIC ">
        <w:r w:rsidR="009C0501">
          <w:rPr>
            <w:noProof/>
          </w:rPr>
          <w:t>5</w:t>
        </w:r>
      </w:fldSimple>
      <w:r w:rsidR="00311E47">
        <w:t>: Preferences – Global Tab</w:t>
      </w:r>
    </w:p>
    <w:p w14:paraId="4D864BB4" w14:textId="77777777" w:rsidR="00311E47" w:rsidRPr="00311E47" w:rsidRDefault="00311E47" w:rsidP="006C7149"/>
    <w:p w14:paraId="34131561" w14:textId="2FD3AE93" w:rsidR="008708F9" w:rsidRDefault="008708F9" w:rsidP="006C7149">
      <w:pPr>
        <w:rPr>
          <w:i/>
        </w:rPr>
      </w:pPr>
      <w:r>
        <w:rPr>
          <w:b/>
        </w:rPr>
        <w:t>Units of Measure</w:t>
      </w:r>
      <w:r w:rsidR="000D35E3">
        <w:t xml:space="preserve"> – There are four </w:t>
      </w:r>
      <w:r>
        <w:t>drop</w:t>
      </w:r>
      <w:ins w:id="1431" w:author="Tom Bergeron" w:date="2020-09-29T13:30:00Z">
        <w:r w:rsidR="00D85B1D">
          <w:t>-</w:t>
        </w:r>
      </w:ins>
      <w:del w:id="1432" w:author="Tom Bergeron" w:date="2020-09-29T13:30:00Z">
        <w:r w:rsidDel="00D85B1D">
          <w:delText xml:space="preserve"> </w:delText>
        </w:r>
      </w:del>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77777777" w:rsidR="008708F9" w:rsidRPr="003E6083" w:rsidRDefault="008708F9" w:rsidP="006C7149">
      <w:r>
        <w:rPr>
          <w:b/>
        </w:rPr>
        <w:t>Oven Name –</w:t>
      </w:r>
      <w:r w:rsidR="00046A1A">
        <w:rPr>
          <w:b/>
        </w:rPr>
        <w:t xml:space="preserve"> </w:t>
      </w:r>
      <w:r>
        <w:t xml:space="preserve">Enter </w:t>
      </w:r>
      <w:r w:rsidR="004A03B4">
        <w:t>a</w:t>
      </w:r>
      <w:r>
        <w:t xml:space="preserve"> name for your oven</w:t>
      </w:r>
      <w:del w:id="1433" w:author="Tom Bergeron" w:date="2020-09-29T13:30:00Z">
        <w:r w:rsidDel="00D85B1D">
          <w:delText>,</w:delText>
        </w:r>
      </w:del>
      <w:r>
        <w:t xml:space="preserve">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4873CA79" w:rsidR="00C87B8A" w:rsidRDefault="00C87B8A" w:rsidP="006C7149">
      <w:r>
        <w:rPr>
          <w:b/>
        </w:rPr>
        <w:t>Profiling Hardware</w:t>
      </w:r>
      <w:r>
        <w:t xml:space="preserve"> – Specify the model of your profiler, the number of channels (7, 9, or 12), and, if using the </w:t>
      </w:r>
      <w:r w:rsidR="00C7068C">
        <w:t xml:space="preserve">SPS Smart Profiler, </w:t>
      </w:r>
      <w:r>
        <w:t xml:space="preserve">SlimKIC 2000, X5, or the </w:t>
      </w:r>
      <w:r w:rsidR="00B11991">
        <w:t xml:space="preserve">KIC </w:t>
      </w:r>
      <w:r>
        <w:t>Explorer, specify the data transmission mode (</w:t>
      </w:r>
      <w:r w:rsidRPr="003E6083">
        <w:t>Datalogger or Transmitter</w:t>
      </w:r>
      <w:r>
        <w:t>).</w:t>
      </w:r>
    </w:p>
    <w:p w14:paraId="63334004" w14:textId="77777777" w:rsidR="008708F9" w:rsidRDefault="008708F9" w:rsidP="006C7149"/>
    <w:p w14:paraId="402BB730" w14:textId="2D3C163E"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4DAFB189" w:rsidR="008708F9" w:rsidRDefault="008708F9" w:rsidP="006C7149">
      <w:r>
        <w:rPr>
          <w:b/>
        </w:rPr>
        <w:t>Engineer Password</w:t>
      </w:r>
      <w:r>
        <w:t xml:space="preserve"> – By checking this and entering a password you can control access to certain menus in the software.  </w:t>
      </w:r>
      <w:r w:rsidRPr="003E6083">
        <w:t xml:space="preserve">See </w:t>
      </w:r>
      <w:r w:rsidR="009C0501">
        <w:fldChar w:fldCharType="begin"/>
      </w:r>
      <w:r w:rsidR="009C0501">
        <w:instrText xml:space="preserve"> HYPERLINK \l "_Password_protection" </w:instrText>
      </w:r>
      <w:ins w:id="1434" w:author="Tom Bergeron" w:date="2020-10-06T17:45:00Z"/>
      <w:r w:rsidR="009C0501">
        <w:fldChar w:fldCharType="separate"/>
      </w:r>
      <w:r w:rsidRPr="005D0C19">
        <w:rPr>
          <w:rStyle w:val="Hyperlink"/>
        </w:rPr>
        <w:t>Password Protection</w:t>
      </w:r>
      <w:r w:rsidR="009C0501">
        <w:rPr>
          <w:rStyle w:val="Hyperlink"/>
        </w:rPr>
        <w:fldChar w:fldCharType="end"/>
      </w:r>
      <w:r>
        <w:rPr>
          <w:i/>
        </w:rPr>
        <w:t xml:space="preserve"> </w:t>
      </w:r>
      <w:r>
        <w:t>section of this manual for details.</w:t>
      </w:r>
    </w:p>
    <w:p w14:paraId="316B9E9C" w14:textId="77777777" w:rsidR="005D0C19" w:rsidRDefault="006C7149" w:rsidP="008F51FF">
      <w:pPr>
        <w:pStyle w:val="Heading3"/>
        <w:rPr>
          <w:noProof/>
        </w:rPr>
      </w:pPr>
      <w:bookmarkStart w:id="1435" w:name="_Toc467442498"/>
      <w:bookmarkStart w:id="1436" w:name="_Toc469043293"/>
      <w:bookmarkStart w:id="1437" w:name="_Toc469044927"/>
      <w:bookmarkStart w:id="1438" w:name="_Toc469139223"/>
      <w:bookmarkStart w:id="1439" w:name="_Toc469152668"/>
      <w:bookmarkStart w:id="1440" w:name="_Toc491174769"/>
      <w:bookmarkStart w:id="1441" w:name="_Toc494304001"/>
      <w:bookmarkStart w:id="1442" w:name="_Toc532827351"/>
      <w:bookmarkStart w:id="1443" w:name="_Toc532827759"/>
      <w:bookmarkStart w:id="1444" w:name="_Toc119468077"/>
      <w:bookmarkStart w:id="1445" w:name="_Toc329784597"/>
      <w:bookmarkStart w:id="1446" w:name="_Toc486325570"/>
      <w:bookmarkStart w:id="1447" w:name="_Toc488490440"/>
      <w:bookmarkStart w:id="1448" w:name="_Toc52898821"/>
      <w:bookmarkStart w:id="1449" w:name="_Toc52899011"/>
      <w:r>
        <w:rPr>
          <w:noProof/>
        </w:rPr>
        <w:lastRenderedPageBreak/>
        <w:t xml:space="preserve">Define Your </w:t>
      </w:r>
      <w:r w:rsidR="005D0C19">
        <w:rPr>
          <w:noProof/>
        </w:rPr>
        <w:t>Oven</w:t>
      </w:r>
      <w:bookmarkEnd w:id="1435"/>
      <w:bookmarkEnd w:id="1436"/>
      <w:bookmarkEnd w:id="1437"/>
      <w:bookmarkEnd w:id="1438"/>
      <w:bookmarkEnd w:id="1439"/>
      <w:bookmarkEnd w:id="1440"/>
      <w:bookmarkEnd w:id="1441"/>
      <w:bookmarkEnd w:id="1442"/>
      <w:bookmarkEnd w:id="1443"/>
      <w:bookmarkEnd w:id="1448"/>
      <w:bookmarkEnd w:id="1449"/>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77777777" w:rsidR="005D0C19" w:rsidRDefault="005D0C19" w:rsidP="00AA5614">
            <w:pPr>
              <w:pStyle w:val="ListParagraph"/>
              <w:numPr>
                <w:ilvl w:val="0"/>
                <w:numId w:val="35"/>
              </w:numPr>
              <w:ind w:left="360"/>
              <w:contextualSpacing/>
            </w:pPr>
            <w:r>
              <w:t xml:space="preserve">On the </w:t>
            </w:r>
            <w:r>
              <w:rPr>
                <w:b/>
              </w:rPr>
              <w:t>Global Preferences</w:t>
            </w:r>
            <w:r>
              <w:t xml:space="preserve"> screen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20A55033">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7ADCA912" w:rsidR="005D0C19" w:rsidRDefault="00625660" w:rsidP="005D0C19">
            <w:r>
              <w:rPr>
                <w:noProof/>
              </w:rPr>
              <w:drawing>
                <wp:inline distT="0" distB="0" distL="0" distR="0" wp14:anchorId="72B072E5" wp14:editId="362EA034">
                  <wp:extent cx="2948940" cy="2453005"/>
                  <wp:effectExtent l="0" t="0" r="3810" b="4445"/>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8940" cy="2453005"/>
                          </a:xfrm>
                          <a:prstGeom prst="rect">
                            <a:avLst/>
                          </a:prstGeom>
                        </pic:spPr>
                      </pic:pic>
                    </a:graphicData>
                  </a:graphic>
                </wp:inline>
              </w:drawing>
            </w:r>
          </w:p>
          <w:p w14:paraId="0C4E5AEA" w14:textId="25D51814" w:rsidR="000E4CE3" w:rsidRDefault="000E4CE3" w:rsidP="000E4CE3">
            <w:pPr>
              <w:pStyle w:val="Caption"/>
            </w:pPr>
            <w:r>
              <w:t xml:space="preserve">Figure </w:t>
            </w:r>
            <w:fldSimple w:instr=" SEQ Figure \* ARABIC ">
              <w:r w:rsidR="009C0501">
                <w:rPr>
                  <w:noProof/>
                </w:rPr>
                <w:t>6</w:t>
              </w:r>
            </w:fldSimple>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2B55183B" w:rsidR="005D0C19" w:rsidRPr="006C7149" w:rsidRDefault="005D0C19" w:rsidP="000E4CE3">
            <w:r w:rsidRPr="009236A0">
              <w:t>The Verify the Length of Each Zone and the Minimum and Maximum Setpoint Temperatures screen</w:t>
            </w:r>
            <w:r w:rsidR="006C7149" w:rsidRPr="006C7149">
              <w:t xml:space="preserve">. See </w:t>
            </w:r>
            <w:r w:rsidR="006C7149" w:rsidRPr="006C7149">
              <w:fldChar w:fldCharType="begin"/>
            </w:r>
            <w:r w:rsidR="006C7149" w:rsidRPr="006C7149">
              <w:instrText xml:space="preserve"> REF _Ref468532713 \h  \* MERGEFORMAT </w:instrText>
            </w:r>
            <w:r w:rsidR="006C7149" w:rsidRPr="006C7149">
              <w:fldChar w:fldCharType="separate"/>
            </w:r>
            <w:ins w:id="1450" w:author="Tom Bergeron" w:date="2020-10-06T17:45:00Z">
              <w:r w:rsidR="009C0501" w:rsidRPr="009C0501">
                <w:rPr>
                  <w:rPrChange w:id="1451" w:author="Tom Bergeron" w:date="2020-10-06T17:45:00Z">
                    <w:rPr>
                      <w:rFonts w:ascii="Arial" w:hAnsi="Arial" w:cs="Arial"/>
                      <w:sz w:val="16"/>
                      <w:szCs w:val="16"/>
                    </w:rPr>
                  </w:rPrChange>
                </w:rPr>
                <w:t xml:space="preserve">Figure </w:t>
              </w:r>
              <w:r w:rsidR="009C0501" w:rsidRPr="009C0501">
                <w:rPr>
                  <w:noProof/>
                  <w:rPrChange w:id="1452" w:author="Tom Bergeron" w:date="2020-10-06T17:45:00Z">
                    <w:rPr>
                      <w:rFonts w:ascii="Arial" w:hAnsi="Arial" w:cs="Arial"/>
                      <w:noProof/>
                      <w:sz w:val="16"/>
                      <w:szCs w:val="16"/>
                    </w:rPr>
                  </w:rPrChange>
                </w:rPr>
                <w:t>7</w:t>
              </w:r>
            </w:ins>
            <w:del w:id="1453" w:author="Tom Bergeron" w:date="2020-10-06T17:45:00Z">
              <w:r w:rsidR="0013342E" w:rsidRPr="0013342E" w:rsidDel="009C0501">
                <w:delText xml:space="preserve">Figure </w:delText>
              </w:r>
              <w:r w:rsidR="0013342E" w:rsidRPr="0013342E" w:rsidDel="009C0501">
                <w:rPr>
                  <w:noProof/>
                </w:rPr>
                <w:delText>7</w:delText>
              </w:r>
            </w:del>
            <w:r w:rsidR="006C7149" w:rsidRPr="006C7149">
              <w:fldChar w:fldCharType="end"/>
            </w:r>
            <w:r w:rsidR="006C7149" w:rsidRPr="006C7149">
              <w:t>.</w:t>
            </w:r>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656704" behindDoc="0" locked="0" layoutInCell="1" allowOverlap="1" wp14:anchorId="46C3D043" wp14:editId="55093846">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135EB1" id="Rectangle 4621" o:spid="_x0000_s1026" style="position:absolute;margin-left:154.1pt;margin-top:24.4pt;width:65.05pt;height:15.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" filled="f" fillcolor="#bbe0e3" strokecolor="#c00000" strokeweight="1pt">
                      <w10:wrap anchory="line"/>
                    </v:rect>
                  </w:pict>
                </mc:Fallback>
              </mc:AlternateContent>
            </w:r>
            <w:r w:rsidRPr="00CD2633">
              <w:rPr>
                <w:noProof/>
              </w:rPr>
              <w:drawing>
                <wp:inline distT="0" distB="0" distL="0" distR="0" wp14:anchorId="2ACF8043" wp14:editId="5DC0C419">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1ED6C2F9" w:rsidR="005D0C19" w:rsidRPr="00A51897" w:rsidRDefault="005D0C19" w:rsidP="005D0C19">
            <w:pPr>
              <w:jc w:val="center"/>
              <w:rPr>
                <w:rFonts w:ascii="Arial" w:hAnsi="Arial" w:cs="Arial"/>
                <w:noProof/>
                <w:sz w:val="16"/>
                <w:szCs w:val="16"/>
              </w:rPr>
            </w:pPr>
            <w:bookmarkStart w:id="1454" w:name="_Ref468532713"/>
            <w:bookmarkStart w:id="1455" w:name="_Ref468167618"/>
            <w:bookmarkStart w:id="1456"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9C0501">
              <w:rPr>
                <w:rFonts w:ascii="Arial" w:hAnsi="Arial" w:cs="Arial"/>
                <w:noProof/>
                <w:sz w:val="16"/>
                <w:szCs w:val="16"/>
              </w:rPr>
              <w:t>7</w:t>
            </w:r>
            <w:r w:rsidRPr="00A51897">
              <w:rPr>
                <w:rFonts w:ascii="Arial" w:hAnsi="Arial" w:cs="Arial"/>
                <w:sz w:val="16"/>
                <w:szCs w:val="16"/>
              </w:rPr>
              <w:fldChar w:fldCharType="end"/>
            </w:r>
            <w:bookmarkEnd w:id="1454"/>
            <w:r w:rsidR="000E4CE3">
              <w:rPr>
                <w:rFonts w:ascii="Arial" w:hAnsi="Arial" w:cs="Arial"/>
                <w:sz w:val="16"/>
                <w:szCs w:val="16"/>
              </w:rPr>
              <w:t xml:space="preserve">: </w:t>
            </w:r>
            <w:bookmarkEnd w:id="1455"/>
            <w:r w:rsidR="000E4CE3">
              <w:rPr>
                <w:rFonts w:ascii="Arial" w:hAnsi="Arial" w:cs="Arial"/>
                <w:sz w:val="16"/>
                <w:szCs w:val="16"/>
              </w:rPr>
              <w:t>Verify Zone Length</w:t>
            </w:r>
            <w:bookmarkEnd w:id="1456"/>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72FE34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7777777" w:rsidR="005D0C19" w:rsidRPr="007B25C4" w:rsidRDefault="005D0C19" w:rsidP="00AA5614">
            <w:pPr>
              <w:pStyle w:val="ListParagraph"/>
              <w:keepNext/>
              <w:numPr>
                <w:ilvl w:val="0"/>
                <w:numId w:val="35"/>
              </w:numPr>
              <w:ind w:left="360"/>
              <w:contextualSpacing/>
            </w:pPr>
            <w:r>
              <w:t xml:space="preserve">Click the green check button </w:t>
            </w:r>
            <w:r w:rsidRPr="00A51897">
              <w:rPr>
                <w:noProof/>
                <w:position w:val="-8"/>
              </w:rPr>
              <w:drawing>
                <wp:inline distT="0" distB="0" distL="0" distR="0" wp14:anchorId="3938D66F" wp14:editId="132DE4DF">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3FA9EBA7" w14:textId="7E4F16EA" w:rsidR="008708F9" w:rsidRDefault="009317F7">
      <w:pPr>
        <w:pStyle w:val="Heading2"/>
      </w:pPr>
      <w:bookmarkStart w:id="1457" w:name="_Toc469043294"/>
      <w:bookmarkStart w:id="1458" w:name="_Toc469044928"/>
      <w:bookmarkStart w:id="1459" w:name="_Toc469139224"/>
      <w:bookmarkStart w:id="1460" w:name="_Toc469152669"/>
      <w:bookmarkStart w:id="1461" w:name="_Toc491174770"/>
      <w:bookmarkStart w:id="1462" w:name="_Toc494304002"/>
      <w:bookmarkStart w:id="1463" w:name="_Toc532827352"/>
      <w:bookmarkStart w:id="1464" w:name="_Toc532827760"/>
      <w:bookmarkStart w:id="1465" w:name="_Toc52898700"/>
      <w:bookmarkStart w:id="1466" w:name="_Toc52898822"/>
      <w:bookmarkStart w:id="1467" w:name="_Toc52899012"/>
      <w:r>
        <w:lastRenderedPageBreak/>
        <w:t xml:space="preserve">KIC </w:t>
      </w:r>
      <w:r w:rsidRPr="009317F7">
        <w:t>Vision</w:t>
      </w:r>
      <w:r>
        <w:t>2</w:t>
      </w:r>
      <w:r w:rsidR="00636C9A">
        <w:t xml:space="preserve"> </w:t>
      </w:r>
      <w:r w:rsidR="00754243">
        <w:t>Tab</w:t>
      </w:r>
      <w:bookmarkEnd w:id="1444"/>
      <w:bookmarkEnd w:id="1445"/>
      <w:bookmarkEnd w:id="1457"/>
      <w:bookmarkEnd w:id="1458"/>
      <w:bookmarkEnd w:id="1459"/>
      <w:bookmarkEnd w:id="1460"/>
      <w:bookmarkEnd w:id="1461"/>
      <w:bookmarkEnd w:id="1462"/>
      <w:bookmarkEnd w:id="1463"/>
      <w:bookmarkEnd w:id="1464"/>
      <w:bookmarkEnd w:id="1465"/>
      <w:bookmarkEnd w:id="1466"/>
      <w:bookmarkEnd w:id="1467"/>
    </w:p>
    <w:p w14:paraId="74C241E7" w14:textId="3B2F071E" w:rsidR="00D41AFB" w:rsidRDefault="0010708B" w:rsidP="009C2049">
      <w:pPr>
        <w:keepNext/>
        <w:jc w:val="center"/>
      </w:pPr>
      <w:r>
        <w:rPr>
          <w:noProof/>
        </w:rPr>
        <w:drawing>
          <wp:inline distT="0" distB="0" distL="0" distR="0" wp14:anchorId="0F23AE63" wp14:editId="5F8DF8A2">
            <wp:extent cx="4539915" cy="3776472"/>
            <wp:effectExtent l="0" t="0" r="0" b="0"/>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on2 Tab.png"/>
                    <pic:cNvPicPr/>
                  </pic:nvPicPr>
                  <pic:blipFill>
                    <a:blip r:embed="rId33">
                      <a:extLst>
                        <a:ext uri="{28A0092B-C50C-407E-A947-70E740481C1C}">
                          <a14:useLocalDpi xmlns:a14="http://schemas.microsoft.com/office/drawing/2010/main" val="0"/>
                        </a:ext>
                      </a:extLst>
                    </a:blip>
                    <a:stretch>
                      <a:fillRect/>
                    </a:stretch>
                  </pic:blipFill>
                  <pic:spPr>
                    <a:xfrm>
                      <a:off x="0" y="0"/>
                      <a:ext cx="4539915" cy="3776472"/>
                    </a:xfrm>
                    <a:prstGeom prst="rect">
                      <a:avLst/>
                    </a:prstGeom>
                  </pic:spPr>
                </pic:pic>
              </a:graphicData>
            </a:graphic>
          </wp:inline>
        </w:drawing>
      </w:r>
    </w:p>
    <w:p w14:paraId="5B672BC2" w14:textId="692F43EB" w:rsidR="0026496C" w:rsidRPr="0026496C" w:rsidRDefault="00D41AFB" w:rsidP="0026496C">
      <w:pPr>
        <w:pStyle w:val="Caption"/>
        <w:rPr>
          <w:rFonts w:ascii="Trebuchet MS" w:hAnsi="Trebuchet MS"/>
          <w:color w:val="FF0000"/>
          <w:sz w:val="32"/>
          <w:szCs w:val="32"/>
        </w:rPr>
      </w:pPr>
      <w:r>
        <w:t xml:space="preserve">Figure </w:t>
      </w:r>
      <w:fldSimple w:instr=" SEQ Figure \* ARABIC ">
        <w:r w:rsidR="009C0501">
          <w:rPr>
            <w:noProof/>
          </w:rPr>
          <w:t>8</w:t>
        </w:r>
      </w:fldSimple>
      <w:r w:rsidR="00934045">
        <w:t xml:space="preserve">: </w:t>
      </w:r>
      <w:r w:rsidR="009E1EFB">
        <w:t xml:space="preserve">Global </w:t>
      </w:r>
      <w:r w:rsidR="00934045">
        <w:t>Preferences – </w:t>
      </w:r>
      <w:r w:rsidR="001C582A">
        <w:t>KIC Vision2</w:t>
      </w:r>
      <w:r w:rsidR="000011F6">
        <w:t xml:space="preserve"> </w:t>
      </w:r>
      <w:r w:rsidR="00934045">
        <w:t>Tab</w:t>
      </w:r>
    </w:p>
    <w:p w14:paraId="2006A099" w14:textId="77777777" w:rsidR="008708F9" w:rsidRPr="004A4194" w:rsidRDefault="008708F9" w:rsidP="00F5043F">
      <w:pPr>
        <w:pStyle w:val="Caption"/>
        <w:rPr>
          <w:noProof/>
        </w:rPr>
      </w:pPr>
    </w:p>
    <w:p w14:paraId="394BCF5F" w14:textId="77777777" w:rsidR="0031087C" w:rsidRDefault="0031087C" w:rsidP="0031087C"/>
    <w:p w14:paraId="594FDCDD" w14:textId="4D287345" w:rsidR="00027152" w:rsidRPr="00027152" w:rsidRDefault="009317F7" w:rsidP="00027152">
      <w:pPr>
        <w:spacing w:after="120"/>
      </w:pPr>
      <w:r>
        <w:t xml:space="preserve">Settings on the </w:t>
      </w:r>
      <w:r w:rsidRPr="006E1668">
        <w:rPr>
          <w:i/>
        </w:rPr>
        <w:t>KIC Vision2</w:t>
      </w:r>
      <w:r w:rsidR="00027152">
        <w:rPr>
          <w:color w:val="FF0000"/>
        </w:rPr>
        <w:t xml:space="preserve"> </w:t>
      </w:r>
      <w:r w:rsidR="00027152" w:rsidRPr="00027152">
        <w:t>tab let you:</w:t>
      </w:r>
    </w:p>
    <w:p w14:paraId="67D8E2B3" w14:textId="7DC70589" w:rsidR="00027152" w:rsidRPr="00027152" w:rsidRDefault="001C582A" w:rsidP="00027152">
      <w:pPr>
        <w:numPr>
          <w:ilvl w:val="0"/>
          <w:numId w:val="15"/>
        </w:numPr>
      </w:pPr>
      <w:r>
        <w:t>Specify time</w:t>
      </w:r>
      <w:r w:rsidR="00027152" w:rsidRPr="00027152">
        <w:t xml:space="preserve"> intervals for the software to generate Virtual Profiles.</w:t>
      </w:r>
    </w:p>
    <w:p w14:paraId="067DD3C2" w14:textId="77777777" w:rsidR="00027152" w:rsidRPr="00027152" w:rsidRDefault="00027152" w:rsidP="00027152">
      <w:pPr>
        <w:numPr>
          <w:ilvl w:val="0"/>
          <w:numId w:val="15"/>
        </w:numPr>
      </w:pPr>
      <w:r w:rsidRPr="00027152">
        <w:t>Enter parameters for computing the Process Capability Index (Cpk).</w:t>
      </w:r>
    </w:p>
    <w:p w14:paraId="24316E14" w14:textId="77777777" w:rsidR="00027152" w:rsidRPr="00027152" w:rsidRDefault="00027152" w:rsidP="00027152">
      <w:pPr>
        <w:numPr>
          <w:ilvl w:val="0"/>
          <w:numId w:val="15"/>
        </w:numPr>
      </w:pPr>
      <w:r w:rsidRPr="00027152">
        <w:t>Set operating limits related to the Process Window Index (PWI).</w:t>
      </w:r>
    </w:p>
    <w:p w14:paraId="1758BC60" w14:textId="77777777" w:rsidR="00027152" w:rsidRPr="00027152" w:rsidRDefault="00027152" w:rsidP="006E1668">
      <w:pPr>
        <w:pStyle w:val="Heading3"/>
      </w:pPr>
      <w:bookmarkStart w:id="1468" w:name="_Toc410590245"/>
      <w:bookmarkStart w:id="1469" w:name="_Toc491174771"/>
      <w:bookmarkStart w:id="1470" w:name="_Toc494304003"/>
      <w:bookmarkStart w:id="1471" w:name="_Toc532827353"/>
      <w:bookmarkStart w:id="1472" w:name="_Toc532827761"/>
      <w:bookmarkStart w:id="1473" w:name="_Toc52898823"/>
      <w:bookmarkStart w:id="1474" w:name="_Toc52899013"/>
      <w:r w:rsidRPr="00027152">
        <w:t>Specifying VP generation</w:t>
      </w:r>
      <w:bookmarkEnd w:id="1468"/>
      <w:bookmarkEnd w:id="1469"/>
      <w:bookmarkEnd w:id="1470"/>
      <w:bookmarkEnd w:id="1471"/>
      <w:bookmarkEnd w:id="1472"/>
      <w:bookmarkEnd w:id="1473"/>
      <w:bookmarkEnd w:id="1474"/>
    </w:p>
    <w:p w14:paraId="423F70D0" w14:textId="77777777" w:rsidR="00027152" w:rsidRPr="00027152" w:rsidRDefault="00027152" w:rsidP="00027152">
      <w:pPr>
        <w:numPr>
          <w:ilvl w:val="0"/>
          <w:numId w:val="15"/>
        </w:numPr>
      </w:pPr>
      <w:r w:rsidRPr="00027152">
        <w:rPr>
          <w:b/>
        </w:rPr>
        <w:t>Virtual Profile Record Frequency</w:t>
      </w:r>
      <w:r w:rsidRPr="00027152">
        <w:t xml:space="preserve"> – Enter the time between each automatic profile.  Limits: 1-24 hours.  </w:t>
      </w:r>
    </w:p>
    <w:p w14:paraId="16D7AF69" w14:textId="77777777" w:rsidR="00027152" w:rsidRPr="00027152" w:rsidRDefault="00027152" w:rsidP="00027152">
      <w:pPr>
        <w:numPr>
          <w:ilvl w:val="0"/>
          <w:numId w:val="15"/>
        </w:numPr>
      </w:pPr>
      <w:r w:rsidRPr="00027152">
        <w:rPr>
          <w:b/>
        </w:rPr>
        <w:t>Minutes to Create Initial VP</w:t>
      </w:r>
      <w:r w:rsidRPr="00027152">
        <w:t xml:space="preserve"> - Enter the amount of time after the Virtual Profile is started in which the first automatic profile is collected.   Limits: 2-60 mins.  </w:t>
      </w:r>
    </w:p>
    <w:p w14:paraId="5B9135C4" w14:textId="77777777" w:rsidR="00702DB9" w:rsidRDefault="00702DB9" w:rsidP="00702DB9"/>
    <w:p w14:paraId="653AA46C" w14:textId="77777777" w:rsidR="00702DB9" w:rsidRDefault="00702DB9" w:rsidP="00702DB9"/>
    <w:p w14:paraId="15C29F2D"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04B2EAA7" w14:textId="77777777" w:rsidR="0031087C" w:rsidRDefault="0031087C" w:rsidP="0031087C"/>
    <w:p w14:paraId="5EE0BE8A" w14:textId="77777777" w:rsidR="006C1BAA" w:rsidRDefault="00B320A5" w:rsidP="008F51FF">
      <w:pPr>
        <w:pStyle w:val="Heading3"/>
      </w:pPr>
      <w:bookmarkStart w:id="1475" w:name="_Toc469043295"/>
      <w:bookmarkStart w:id="1476" w:name="_Toc469044929"/>
      <w:bookmarkStart w:id="1477" w:name="_Toc469139225"/>
      <w:bookmarkStart w:id="1478" w:name="_Toc469152670"/>
      <w:bookmarkStart w:id="1479" w:name="_Toc491174772"/>
      <w:bookmarkStart w:id="1480" w:name="_Toc494304004"/>
      <w:bookmarkStart w:id="1481" w:name="_Toc532827354"/>
      <w:bookmarkStart w:id="1482" w:name="_Toc532827762"/>
      <w:bookmarkStart w:id="1483" w:name="_Toc52898824"/>
      <w:bookmarkStart w:id="1484" w:name="_Toc52899014"/>
      <w:r>
        <w:lastRenderedPageBreak/>
        <w:t>Specifying</w:t>
      </w:r>
      <w:r w:rsidR="006C1BAA" w:rsidRPr="006C1BAA">
        <w:t xml:space="preserve"> Cpk</w:t>
      </w:r>
      <w:r w:rsidR="00636C9A">
        <w:t xml:space="preserve"> </w:t>
      </w:r>
      <w:r w:rsidR="00C653DF">
        <w:t>Computation Values</w:t>
      </w:r>
      <w:bookmarkEnd w:id="1475"/>
      <w:bookmarkEnd w:id="1476"/>
      <w:bookmarkEnd w:id="1477"/>
      <w:bookmarkEnd w:id="1478"/>
      <w:bookmarkEnd w:id="1479"/>
      <w:bookmarkEnd w:id="1480"/>
      <w:bookmarkEnd w:id="1481"/>
      <w:bookmarkEnd w:id="1482"/>
      <w:bookmarkEnd w:id="1483"/>
      <w:bookmarkEnd w:id="1484"/>
    </w:p>
    <w:p w14:paraId="6EFAA4F9" w14:textId="77777777" w:rsidR="000559C3" w:rsidRDefault="000E0382" w:rsidP="00CF6717">
      <w:pPr>
        <w:keepNext/>
        <w:jc w:val="center"/>
      </w:pPr>
      <w:r>
        <w:rPr>
          <w:noProof/>
        </w:rPr>
        <w:drawing>
          <wp:inline distT="0" distB="0" distL="0" distR="0" wp14:anchorId="6F3D3CFB" wp14:editId="64884354">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is enabled,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Enter the maximum number of data points to calculate Cpk.  The Cpk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BB1A024" w14:textId="77777777" w:rsidR="0026496C" w:rsidRDefault="0026496C" w:rsidP="006C7149"/>
    <w:p w14:paraId="58595F24" w14:textId="77777777"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in order for any given profile to qualify as a Virtual Profile baseline.  If the PWI for a profile is lower than this value, it can be used as a Virtual Profile baseline.  By </w:t>
      </w:r>
      <w:proofErr w:type="gramStart"/>
      <w:r w:rsidRPr="003E6083">
        <w:t>default</w:t>
      </w:r>
      <w:proofErr w:type="gramEnd"/>
      <w:r w:rsidRPr="003E6083">
        <w:t xml:space="preserve">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8F51FF">
      <w:pPr>
        <w:pStyle w:val="Heading3"/>
      </w:pPr>
      <w:bookmarkStart w:id="1485" w:name="_Toc469043296"/>
      <w:bookmarkStart w:id="1486" w:name="_Toc469044930"/>
      <w:bookmarkStart w:id="1487" w:name="_Toc469139226"/>
      <w:bookmarkStart w:id="1488" w:name="_Toc469152671"/>
      <w:bookmarkStart w:id="1489" w:name="_Toc491174773"/>
      <w:bookmarkStart w:id="1490" w:name="_Toc494304005"/>
      <w:bookmarkStart w:id="1491" w:name="_Toc532827355"/>
      <w:bookmarkStart w:id="1492" w:name="_Toc532827763"/>
      <w:bookmarkStart w:id="1493" w:name="_Toc52898825"/>
      <w:bookmarkStart w:id="1494" w:name="_Toc52899015"/>
      <w:r w:rsidRPr="00F74DAC">
        <w:lastRenderedPageBreak/>
        <w:t>How</w:t>
      </w:r>
      <w:r w:rsidR="003C657F" w:rsidRPr="00F74DAC">
        <w:t xml:space="preserve"> </w:t>
      </w:r>
      <w:r w:rsidR="006C7149">
        <w:t>t</w:t>
      </w:r>
      <w:r w:rsidR="00C653DF" w:rsidRPr="00F74DAC">
        <w:t xml:space="preserve">he Software Calculates </w:t>
      </w:r>
      <w:r w:rsidRPr="00F74DAC">
        <w:t>Cpk</w:t>
      </w:r>
      <w:bookmarkEnd w:id="1485"/>
      <w:bookmarkEnd w:id="1486"/>
      <w:bookmarkEnd w:id="1487"/>
      <w:bookmarkEnd w:id="1488"/>
      <w:bookmarkEnd w:id="1489"/>
      <w:bookmarkEnd w:id="1490"/>
      <w:bookmarkEnd w:id="1491"/>
      <w:bookmarkEnd w:id="1492"/>
      <w:bookmarkEnd w:id="1493"/>
      <w:bookmarkEnd w:id="1494"/>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629056" behindDoc="0" locked="1" layoutInCell="1" allowOverlap="1" wp14:anchorId="4D752C02" wp14:editId="5A8BDD9B">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0A23CE0" id="Line 3221" o:spid="_x0000_s1026" style="position:absolute;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" strokeweight=".5pt">
                <w10:anchorlock/>
              </v:line>
            </w:pict>
          </mc:Fallback>
        </mc:AlternateContent>
      </w:r>
      <w:r>
        <w:rPr>
          <w:noProof/>
        </w:rPr>
        <mc:AlternateContent>
          <mc:Choice Requires="wps">
            <w:drawing>
              <wp:inline distT="0" distB="0" distL="0" distR="0" wp14:anchorId="09FD3B5C" wp14:editId="42C17952">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9C0501" w:rsidRPr="00287D78" w:rsidRDefault="009C0501"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9C0501" w:rsidRPr="00287D78" w:rsidRDefault="009C0501" w:rsidP="009C2049">
                            <w:pPr>
                              <w:rPr>
                                <w:rFonts w:ascii="Symbol" w:hAnsi="Symbol"/>
                                <w:b/>
                              </w:rPr>
                            </w:pPr>
                          </w:p>
                          <w:p w14:paraId="62E14183" w14:textId="77777777" w:rsidR="009C0501" w:rsidRPr="00287D78" w:rsidRDefault="009C0501" w:rsidP="009C2049">
                            <w:pPr>
                              <w:pStyle w:val="List"/>
                            </w:pPr>
                            <w:r w:rsidRPr="00287D78">
                              <w:rPr>
                                <w:rFonts w:ascii="Symbol" w:hAnsi="Symbol"/>
                              </w:rPr>
                              <w:t></w:t>
                            </w:r>
                            <w:r w:rsidRPr="00287D78">
                              <w:t xml:space="preserve"> = Mean of the data points</w:t>
                            </w:r>
                          </w:p>
                          <w:p w14:paraId="769B3460" w14:textId="77777777" w:rsidR="009C0501" w:rsidRPr="00287D78" w:rsidRDefault="009C0501"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9C0501" w:rsidRDefault="009C0501" w:rsidP="009C2049">
                            <w:pPr>
                              <w:pStyle w:val="List"/>
                              <w:rPr>
                                <w:rFonts w:ascii="Symbol" w:hAnsi="Symbol"/>
                              </w:rPr>
                            </w:pPr>
                            <w:r>
                              <w:rPr>
                                <w:rFonts w:ascii="Symbol" w:hAnsi="Symbol"/>
                              </w:rPr>
                              <w:t></w:t>
                            </w:r>
                          </w:p>
                          <w:p w14:paraId="034E3A8A" w14:textId="77777777" w:rsidR="009C0501" w:rsidRPr="00287D78" w:rsidRDefault="009C0501"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9C0501" w:rsidRPr="00287D78" w:rsidRDefault="009C0501" w:rsidP="009C2049">
                            <w:pPr>
                              <w:rPr>
                                <w:rFonts w:ascii="Symbol" w:hAnsi="Symbol"/>
                                <w:b/>
                              </w:rPr>
                            </w:pPr>
                          </w:p>
                          <w:p w14:paraId="0727B909" w14:textId="77777777" w:rsidR="009C0501" w:rsidRPr="00287D78" w:rsidRDefault="009C0501"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9C0501" w:rsidRPr="00287D78" w:rsidRDefault="009C0501"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" strokecolor="red" strokeweight="1.5pt">
                <v:textbox>
                  <w:txbxContent>
                    <w:p w14:paraId="3C6968E8" w14:textId="77777777" w:rsidR="009C0501" w:rsidRPr="00287D78" w:rsidRDefault="009C0501"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9C0501" w:rsidRPr="00287D78" w:rsidRDefault="009C0501" w:rsidP="009C2049">
                      <w:pPr>
                        <w:rPr>
                          <w:rFonts w:ascii="Symbol" w:hAnsi="Symbol"/>
                          <w:b/>
                        </w:rPr>
                      </w:pPr>
                    </w:p>
                    <w:p w14:paraId="62E14183" w14:textId="77777777" w:rsidR="009C0501" w:rsidRPr="00287D78" w:rsidRDefault="009C0501" w:rsidP="009C2049">
                      <w:pPr>
                        <w:pStyle w:val="List"/>
                      </w:pPr>
                      <w:r w:rsidRPr="00287D78">
                        <w:rPr>
                          <w:rFonts w:ascii="Symbol" w:hAnsi="Symbol"/>
                        </w:rPr>
                        <w:t></w:t>
                      </w:r>
                      <w:r w:rsidRPr="00287D78">
                        <w:t xml:space="preserve"> = Mean of the data points</w:t>
                      </w:r>
                    </w:p>
                    <w:p w14:paraId="769B3460" w14:textId="77777777" w:rsidR="009C0501" w:rsidRPr="00287D78" w:rsidRDefault="009C0501"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9C0501" w:rsidRDefault="009C0501" w:rsidP="009C2049">
                      <w:pPr>
                        <w:pStyle w:val="List"/>
                        <w:rPr>
                          <w:rFonts w:ascii="Symbol" w:hAnsi="Symbol"/>
                        </w:rPr>
                      </w:pPr>
                      <w:r>
                        <w:rPr>
                          <w:rFonts w:ascii="Symbol" w:hAnsi="Symbol"/>
                        </w:rPr>
                        <w:t></w:t>
                      </w:r>
                    </w:p>
                    <w:p w14:paraId="034E3A8A" w14:textId="77777777" w:rsidR="009C0501" w:rsidRPr="00287D78" w:rsidRDefault="009C0501"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9C0501" w:rsidRPr="00287D78" w:rsidRDefault="009C0501" w:rsidP="009C2049">
                      <w:pPr>
                        <w:rPr>
                          <w:rFonts w:ascii="Symbol" w:hAnsi="Symbol"/>
                          <w:b/>
                        </w:rPr>
                      </w:pPr>
                    </w:p>
                    <w:p w14:paraId="0727B909" w14:textId="77777777" w:rsidR="009C0501" w:rsidRPr="00287D78" w:rsidRDefault="009C0501"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9C0501" w:rsidRPr="00287D78" w:rsidRDefault="009C0501" w:rsidP="009C2049">
                      <w:pPr>
                        <w:pStyle w:val="List"/>
                      </w:pPr>
                      <w:r w:rsidRPr="00287D78">
                        <w:t>X = Set or group of data, observations, or measurements</w:t>
                      </w:r>
                    </w:p>
                  </w:txbxContent>
                </v:textbox>
                <w10:anchorlock/>
              </v:shape>
            </w:pict>
          </mc:Fallback>
        </mc:AlternateContent>
      </w:r>
    </w:p>
    <w:p w14:paraId="241F6FB0" w14:textId="76235C6E" w:rsidR="008708F9" w:rsidRDefault="00D41AFB" w:rsidP="00730A42">
      <w:pPr>
        <w:pStyle w:val="Caption"/>
      </w:pPr>
      <w:r>
        <w:t xml:space="preserve">Figure </w:t>
      </w:r>
      <w:fldSimple w:instr=" SEQ Figure \* ARABIC ">
        <w:r w:rsidR="009C0501">
          <w:rPr>
            <w:noProof/>
          </w:rPr>
          <w:t>9</w:t>
        </w:r>
      </w:fldSimple>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7766BB0A" w14:textId="77777777" w:rsidR="00D85B1D" w:rsidRDefault="00D85B1D" w:rsidP="00D85B1D">
      <w:pPr>
        <w:rPr>
          <w:ins w:id="1495" w:author="Tom Bergeron" w:date="2020-09-29T13:36:00Z"/>
        </w:rPr>
      </w:pPr>
      <w:bookmarkStart w:id="1496" w:name="_Hlk52287223"/>
      <w:ins w:id="1497" w:author="Tom Bergeron" w:date="2020-09-29T13:36:00Z">
        <w:r>
          <w:t>Here is a simple example.  Let us set the Points to Compute Cpk to five, and the five PWI values are as follows: 68%, 88%, 70%, 64%, and 65%.</w:t>
        </w:r>
      </w:ins>
    </w:p>
    <w:p w14:paraId="3B2269BE" w14:textId="77777777" w:rsidR="00D85B1D" w:rsidRDefault="00D85B1D" w:rsidP="00D85B1D">
      <w:pPr>
        <w:rPr>
          <w:ins w:id="1498" w:author="Tom Bergeron" w:date="2020-09-29T13:36:00Z"/>
        </w:rPr>
      </w:pPr>
    </w:p>
    <w:p w14:paraId="323F6249" w14:textId="77777777" w:rsidR="00D85B1D" w:rsidRPr="006C7149" w:rsidRDefault="00D85B1D" w:rsidP="00D85B1D">
      <w:pPr>
        <w:rPr>
          <w:ins w:id="1499" w:author="Tom Bergeron" w:date="2020-09-29T13:36:00Z"/>
        </w:rPr>
      </w:pPr>
      <w:ins w:id="1500" w:author="Tom Bergeron" w:date="2020-09-29T13:36:00Z">
        <w:r w:rsidRPr="006C7149">
          <w:t>Mean</w:t>
        </w:r>
        <w:r w:rsidRPr="006C7149">
          <w:tab/>
          <w:t xml:space="preserve">= (68 + 88 + 70 + 64 + </w:t>
        </w:r>
        <w:r>
          <w:t>65</w:t>
        </w:r>
        <w:r w:rsidRPr="006C7149">
          <w:t xml:space="preserve">) </w:t>
        </w:r>
        <w:r w:rsidRPr="006C7149">
          <w:sym w:font="Symbol" w:char="F0B8"/>
        </w:r>
        <w:r w:rsidRPr="006C7149">
          <w:t xml:space="preserve"> 5</w:t>
        </w:r>
      </w:ins>
    </w:p>
    <w:p w14:paraId="44AA5034" w14:textId="77777777" w:rsidR="00D85B1D" w:rsidRPr="006C7149" w:rsidRDefault="00D85B1D" w:rsidP="00D85B1D">
      <w:pPr>
        <w:rPr>
          <w:ins w:id="1501" w:author="Tom Bergeron" w:date="2020-09-29T13:36:00Z"/>
        </w:rPr>
      </w:pPr>
      <w:ins w:id="1502" w:author="Tom Bergeron" w:date="2020-09-29T13:36:00Z">
        <w:r w:rsidRPr="006C7149">
          <w:tab/>
          <w:t xml:space="preserve">= </w:t>
        </w:r>
        <w:r>
          <w:t>71</w:t>
        </w:r>
      </w:ins>
    </w:p>
    <w:p w14:paraId="54D3B1E2" w14:textId="77777777" w:rsidR="00D85B1D" w:rsidRPr="006C7149" w:rsidRDefault="00D85B1D" w:rsidP="00D85B1D">
      <w:pPr>
        <w:rPr>
          <w:ins w:id="1503" w:author="Tom Bergeron" w:date="2020-09-29T13:36:00Z"/>
        </w:rPr>
      </w:pPr>
    </w:p>
    <w:p w14:paraId="585C0085" w14:textId="77777777" w:rsidR="00D85B1D" w:rsidRPr="006C7149" w:rsidRDefault="00D85B1D" w:rsidP="00D85B1D">
      <w:pPr>
        <w:rPr>
          <w:ins w:id="1504" w:author="Tom Bergeron" w:date="2020-09-29T13:36:00Z"/>
        </w:rPr>
      </w:pPr>
      <w:ins w:id="1505" w:author="Tom Bergeron" w:date="2020-09-29T13:36:00Z">
        <w:r w:rsidRPr="006C7149">
          <w:rPr>
            <w:noProof/>
          </w:rPr>
          <mc:AlternateContent>
            <mc:Choice Requires="wps">
              <w:drawing>
                <wp:anchor distT="0" distB="0" distL="114300" distR="114300" simplePos="0" relativeHeight="251695616" behindDoc="0" locked="0" layoutInCell="1" allowOverlap="1" wp14:anchorId="2C3968B6" wp14:editId="3172CB8F">
                  <wp:simplePos x="0" y="0"/>
                  <wp:positionH relativeFrom="column">
                    <wp:posOffset>631190</wp:posOffset>
                  </wp:positionH>
                  <wp:positionV relativeFrom="paragraph">
                    <wp:posOffset>164465</wp:posOffset>
                  </wp:positionV>
                  <wp:extent cx="1280160" cy="0"/>
                  <wp:effectExtent l="0" t="0" r="0" b="0"/>
                  <wp:wrapNone/>
                  <wp:docPr id="2"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F1C32A1" id="Line 3223" o:spid="_x0000_s1026" style="position:absolute;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" strokeweight=".5pt"/>
              </w:pict>
            </mc:Fallback>
          </mc:AlternateContent>
        </w:r>
        <w:r w:rsidRPr="006C7149">
          <w:rPr>
            <w:noProof/>
          </w:rPr>
          <mc:AlternateContent>
            <mc:Choice Requires="wps">
              <w:drawing>
                <wp:anchor distT="0" distB="0" distL="114300" distR="114300" simplePos="0" relativeHeight="251694592" behindDoc="0" locked="0" layoutInCell="1" allowOverlap="1" wp14:anchorId="1BF804B1" wp14:editId="14D8C8AE">
                  <wp:simplePos x="0" y="0"/>
                  <wp:positionH relativeFrom="column">
                    <wp:posOffset>631190</wp:posOffset>
                  </wp:positionH>
                  <wp:positionV relativeFrom="paragraph">
                    <wp:posOffset>8890</wp:posOffset>
                  </wp:positionV>
                  <wp:extent cx="3520440" cy="0"/>
                  <wp:effectExtent l="0" t="0" r="0" b="0"/>
                  <wp:wrapNone/>
                  <wp:docPr id="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430A2B0" id="Line 3222" o:spid="_x0000_s1026" style="position:absolute;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" strokeweight=".5pt"/>
              </w:pict>
            </mc:Fallback>
          </mc:AlternateContent>
        </w:r>
        <w:proofErr w:type="spellStart"/>
        <w:r w:rsidRPr="006C7149">
          <w:t>StdDev</w:t>
        </w:r>
        <w:proofErr w:type="spellEnd"/>
        <w:r w:rsidRPr="006C7149">
          <w:tab/>
          <w:t>= √ ((5 • (68</w:t>
        </w:r>
        <w:r w:rsidRPr="006C7149">
          <w:rPr>
            <w:vertAlign w:val="superscript"/>
          </w:rPr>
          <w:t>2</w:t>
        </w:r>
        <w:r w:rsidRPr="006C7149">
          <w:t xml:space="preserve"> + 88</w:t>
        </w:r>
        <w:r w:rsidRPr="006C7149">
          <w:rPr>
            <w:vertAlign w:val="superscript"/>
          </w:rPr>
          <w:t>2</w:t>
        </w:r>
        <w:r w:rsidRPr="006C7149">
          <w:t xml:space="preserve"> + 70</w:t>
        </w:r>
        <w:r w:rsidRPr="006C7149">
          <w:rPr>
            <w:vertAlign w:val="superscript"/>
          </w:rPr>
          <w:t>2</w:t>
        </w:r>
        <w:r w:rsidRPr="006C7149">
          <w:t xml:space="preserve"> + 64</w:t>
        </w:r>
        <w:r w:rsidRPr="006C7149">
          <w:rPr>
            <w:vertAlign w:val="superscript"/>
          </w:rPr>
          <w:t>2</w:t>
        </w:r>
        <w:r w:rsidRPr="006C7149">
          <w:t xml:space="preserve"> + </w:t>
        </w:r>
        <w:r>
          <w:t>65</w:t>
        </w:r>
        <w:r w:rsidRPr="006C7149">
          <w:rPr>
            <w:vertAlign w:val="superscript"/>
          </w:rPr>
          <w:t>2</w:t>
        </w:r>
        <w:r w:rsidRPr="006C7149">
          <w:t xml:space="preserve">)) – (68 + 88 + 70 + 64 + </w:t>
        </w:r>
        <w:r>
          <w:t>65</w:t>
        </w:r>
        <w:r w:rsidRPr="006C7149">
          <w:t>)</w:t>
        </w:r>
        <w:r w:rsidRPr="006C7149">
          <w:rPr>
            <w:vertAlign w:val="superscript"/>
          </w:rPr>
          <w:t>2</w:t>
        </w:r>
        <w:r w:rsidRPr="006C7149">
          <w:t xml:space="preserve">) </w:t>
        </w:r>
        <w:r w:rsidRPr="006C7149">
          <w:sym w:font="Symbol" w:char="F0B8"/>
        </w:r>
        <w:r w:rsidRPr="006C7149">
          <w:t xml:space="preserve"> 5</w:t>
        </w:r>
        <w:r w:rsidRPr="006C7149">
          <w:rPr>
            <w:vertAlign w:val="superscript"/>
          </w:rPr>
          <w:t>2</w:t>
        </w:r>
      </w:ins>
    </w:p>
    <w:p w14:paraId="5C8CCADA" w14:textId="77777777" w:rsidR="00D85B1D" w:rsidRPr="006C7149" w:rsidRDefault="00D85B1D" w:rsidP="00D85B1D">
      <w:pPr>
        <w:rPr>
          <w:ins w:id="1506" w:author="Tom Bergeron" w:date="2020-09-29T13:36:00Z"/>
        </w:rPr>
      </w:pPr>
      <w:ins w:id="1507" w:author="Tom Bergeron" w:date="2020-09-29T13:36:00Z">
        <w:r w:rsidRPr="006C7149">
          <w:rPr>
            <w:noProof/>
          </w:rPr>
          <mc:AlternateContent>
            <mc:Choice Requires="wps">
              <w:drawing>
                <wp:anchor distT="0" distB="0" distL="114300" distR="114300" simplePos="0" relativeHeight="251696640" behindDoc="0" locked="0" layoutInCell="1" allowOverlap="1" wp14:anchorId="5B976E89" wp14:editId="5B7867DE">
                  <wp:simplePos x="0" y="0"/>
                  <wp:positionH relativeFrom="column">
                    <wp:posOffset>631190</wp:posOffset>
                  </wp:positionH>
                  <wp:positionV relativeFrom="paragraph">
                    <wp:posOffset>155575</wp:posOffset>
                  </wp:positionV>
                  <wp:extent cx="274320" cy="0"/>
                  <wp:effectExtent l="0" t="0" r="0" b="0"/>
                  <wp:wrapNone/>
                  <wp:docPr id="5"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01A77E5" id="Line 3224" o:spid="_x0000_s1026" style="position:absolute;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" strokeweight=".5pt"/>
              </w:pict>
            </mc:Fallback>
          </mc:AlternateContent>
        </w:r>
        <w:r w:rsidRPr="006C7149">
          <w:tab/>
          <w:t>= √ (1</w:t>
        </w:r>
        <w:r>
          <w:t>27945</w:t>
        </w:r>
        <w:r w:rsidRPr="006C7149">
          <w:t xml:space="preserve"> – 1</w:t>
        </w:r>
        <w:r>
          <w:t>26025</w:t>
        </w:r>
        <w:r w:rsidRPr="006C7149">
          <w:t xml:space="preserve">) </w:t>
        </w:r>
        <w:r w:rsidRPr="006C7149">
          <w:sym w:font="Symbol" w:char="F0B8"/>
        </w:r>
        <w:r w:rsidRPr="006C7149">
          <w:t xml:space="preserve"> 25</w:t>
        </w:r>
      </w:ins>
    </w:p>
    <w:p w14:paraId="204EF38D" w14:textId="77777777" w:rsidR="00D85B1D" w:rsidRPr="006C7149" w:rsidRDefault="00D85B1D" w:rsidP="00D85B1D">
      <w:pPr>
        <w:rPr>
          <w:ins w:id="1508" w:author="Tom Bergeron" w:date="2020-09-29T13:36:00Z"/>
        </w:rPr>
      </w:pPr>
      <w:ins w:id="1509" w:author="Tom Bergeron" w:date="2020-09-29T13:36:00Z">
        <w:r w:rsidRPr="006C7149">
          <w:tab/>
          <w:t xml:space="preserve">= √ </w:t>
        </w:r>
        <w:r>
          <w:t>76.8</w:t>
        </w:r>
      </w:ins>
    </w:p>
    <w:p w14:paraId="0FE22059" w14:textId="77777777" w:rsidR="00D85B1D" w:rsidRPr="002C2643" w:rsidRDefault="00D85B1D" w:rsidP="00D85B1D">
      <w:pPr>
        <w:rPr>
          <w:ins w:id="1510" w:author="Tom Bergeron" w:date="2020-09-29T13:36:00Z"/>
        </w:rPr>
      </w:pPr>
      <w:ins w:id="1511" w:author="Tom Bergeron" w:date="2020-09-29T13:36:00Z">
        <w:r w:rsidRPr="002C2643">
          <w:tab/>
          <w:t xml:space="preserve">= </w:t>
        </w:r>
        <w:r>
          <w:t>8.76</w:t>
        </w:r>
      </w:ins>
    </w:p>
    <w:p w14:paraId="70FFABAE" w14:textId="77777777" w:rsidR="00D85B1D" w:rsidRDefault="00D85B1D" w:rsidP="00D85B1D">
      <w:pPr>
        <w:rPr>
          <w:ins w:id="1512" w:author="Tom Bergeron" w:date="2020-09-29T13:36:00Z"/>
        </w:rPr>
      </w:pPr>
    </w:p>
    <w:p w14:paraId="1B6A18A4" w14:textId="77777777" w:rsidR="00D85B1D" w:rsidRDefault="00D85B1D" w:rsidP="00D85B1D">
      <w:pPr>
        <w:rPr>
          <w:ins w:id="1513" w:author="Tom Bergeron" w:date="2020-09-29T13:36:00Z"/>
        </w:rPr>
      </w:pPr>
      <w:ins w:id="1514" w:author="Tom Bergeron" w:date="2020-09-29T13:36:00Z">
        <w:r>
          <w:t>By definition, the overall PWI is always positive and the limit is always 100%.</w:t>
        </w:r>
      </w:ins>
    </w:p>
    <w:p w14:paraId="50400ABE" w14:textId="77777777" w:rsidR="00D85B1D" w:rsidRDefault="00D85B1D" w:rsidP="00D85B1D">
      <w:pPr>
        <w:rPr>
          <w:ins w:id="1515" w:author="Tom Bergeron" w:date="2020-09-29T13:36:00Z"/>
        </w:rPr>
      </w:pPr>
    </w:p>
    <w:p w14:paraId="43E8F995" w14:textId="77777777" w:rsidR="00D85B1D" w:rsidRPr="002C2643" w:rsidRDefault="00D85B1D" w:rsidP="00D85B1D">
      <w:pPr>
        <w:rPr>
          <w:ins w:id="1516" w:author="Tom Bergeron" w:date="2020-09-29T13:36:00Z"/>
        </w:rPr>
      </w:pPr>
      <w:ins w:id="1517" w:author="Tom Bergeron" w:date="2020-09-29T13:36:00Z">
        <w:r w:rsidRPr="002C2643">
          <w:t>Cpk</w:t>
        </w:r>
        <w:r w:rsidRPr="002C2643">
          <w:tab/>
          <w:t xml:space="preserve">= </w:t>
        </w:r>
        <w:r w:rsidRPr="002C2643">
          <w:sym w:font="Symbol" w:char="F0BD"/>
        </w:r>
        <w:r>
          <w:t>71</w:t>
        </w:r>
        <w:r w:rsidRPr="002C2643">
          <w:t xml:space="preserve"> – 100</w:t>
        </w:r>
        <w:r w:rsidRPr="002C2643">
          <w:sym w:font="Symbol" w:char="F0BD"/>
        </w:r>
        <w:r w:rsidRPr="002C2643">
          <w:t xml:space="preserve"> </w:t>
        </w:r>
        <w:r w:rsidRPr="002C2643">
          <w:sym w:font="Symbol" w:char="F0B8"/>
        </w:r>
        <w:r w:rsidRPr="002C2643">
          <w:t xml:space="preserve"> (3 • </w:t>
        </w:r>
        <w:r>
          <w:t>8.76</w:t>
        </w:r>
        <w:r w:rsidRPr="002C2643">
          <w:t>)</w:t>
        </w:r>
      </w:ins>
    </w:p>
    <w:p w14:paraId="5BBBABCF" w14:textId="77777777" w:rsidR="00D85B1D" w:rsidRPr="002C2643" w:rsidRDefault="00D85B1D" w:rsidP="00D85B1D">
      <w:pPr>
        <w:rPr>
          <w:ins w:id="1518" w:author="Tom Bergeron" w:date="2020-09-29T13:36:00Z"/>
        </w:rPr>
      </w:pPr>
      <w:ins w:id="1519" w:author="Tom Bergeron" w:date="2020-09-29T13:36:00Z">
        <w:r w:rsidRPr="002C2643">
          <w:tab/>
          <w:t xml:space="preserve">= </w:t>
        </w:r>
        <w:r>
          <w:t>29</w:t>
        </w:r>
        <w:r w:rsidRPr="002C2643">
          <w:t xml:space="preserve"> </w:t>
        </w:r>
        <w:r w:rsidRPr="002C2643">
          <w:sym w:font="Symbol" w:char="F0B8"/>
        </w:r>
        <w:r w:rsidRPr="002C2643">
          <w:t xml:space="preserve"> 2</w:t>
        </w:r>
        <w:r>
          <w:t>6.29</w:t>
        </w:r>
      </w:ins>
    </w:p>
    <w:p w14:paraId="49BB0681" w14:textId="77777777" w:rsidR="00D85B1D" w:rsidRPr="002C2643" w:rsidRDefault="00D85B1D" w:rsidP="00D85B1D">
      <w:pPr>
        <w:rPr>
          <w:ins w:id="1520" w:author="Tom Bergeron" w:date="2020-09-29T13:36:00Z"/>
        </w:rPr>
      </w:pPr>
      <w:ins w:id="1521" w:author="Tom Bergeron" w:date="2020-09-29T13:36:00Z">
        <w:r w:rsidRPr="002C2643">
          <w:tab/>
          <w:t>= 1.1</w:t>
        </w:r>
        <w:r>
          <w:t>0</w:t>
        </w:r>
      </w:ins>
    </w:p>
    <w:p w14:paraId="26F568B1" w14:textId="77777777" w:rsidR="00D85B1D" w:rsidRDefault="00D85B1D" w:rsidP="00D85B1D">
      <w:pPr>
        <w:rPr>
          <w:ins w:id="1522" w:author="Tom Bergeron" w:date="2020-09-29T13:36:00Z"/>
        </w:rPr>
      </w:pPr>
    </w:p>
    <w:p w14:paraId="2FBE225F" w14:textId="77777777" w:rsidR="00D85B1D" w:rsidRDefault="00D85B1D" w:rsidP="00D85B1D">
      <w:pPr>
        <w:rPr>
          <w:ins w:id="1523" w:author="Tom Bergeron" w:date="2020-09-29T13:36:00Z"/>
        </w:rPr>
      </w:pPr>
      <w:ins w:id="1524" w:author="Tom Bergeron" w:date="2020-09-29T13:36:00Z">
        <w:r>
          <w:t>Therefore, while the worst PWI is 88%, the Cpk is 1.10, which is below the typical target minimum of 1.33.  This tells us that the chance that the process drift out of spec is too high and this process should be improved.</w:t>
        </w:r>
      </w:ins>
    </w:p>
    <w:p w14:paraId="5E94F29E" w14:textId="32201F4E" w:rsidR="008708F9" w:rsidDel="00D85B1D" w:rsidRDefault="002B6238" w:rsidP="00DA3596">
      <w:pPr>
        <w:rPr>
          <w:del w:id="1525" w:author="Tom Bergeron" w:date="2020-09-29T13:36:00Z"/>
        </w:rPr>
      </w:pPr>
      <w:del w:id="1526" w:author="Tom Bergeron" w:date="2020-09-29T13:36:00Z">
        <w:r w:rsidDel="00D85B1D">
          <w:delText>Here is</w:delText>
        </w:r>
        <w:r w:rsidR="008708F9" w:rsidDel="00D85B1D">
          <w:delText xml:space="preserve"> a simple example.  </w:delText>
        </w:r>
        <w:r w:rsidDel="00D85B1D">
          <w:delText>Let us</w:delText>
        </w:r>
        <w:r w:rsidR="008708F9" w:rsidDel="00D85B1D">
          <w:delText xml:space="preserve"> set the Points to Comput</w:delText>
        </w:r>
        <w:r w:rsidR="006A3615" w:rsidDel="00D85B1D">
          <w:delText xml:space="preserve">e </w:delText>
        </w:r>
        <w:r w:rsidDel="00D85B1D">
          <w:delText>Cpk to</w:delText>
        </w:r>
        <w:r w:rsidR="008708F9" w:rsidDel="00D85B1D">
          <w:delText xml:space="preserve"> </w:delText>
        </w:r>
        <w:r w:rsidR="00723CD7" w:rsidDel="00D85B1D">
          <w:delText>five</w:delText>
        </w:r>
        <w:r w:rsidR="008708F9" w:rsidDel="00D85B1D">
          <w:delText xml:space="preserve">, and the </w:delText>
        </w:r>
        <w:r w:rsidR="00305F32" w:rsidDel="00D85B1D">
          <w:delText>five</w:delText>
        </w:r>
        <w:r w:rsidR="008708F9" w:rsidDel="00D85B1D">
          <w:delText xml:space="preserve"> PWI values are as follows: 68%, 88%, 70%, 64%, and </w:delText>
        </w:r>
      </w:del>
      <w:del w:id="1527" w:author="Tom Bergeron" w:date="2020-09-29T13:34:00Z">
        <w:r w:rsidR="008708F9" w:rsidDel="00D85B1D">
          <w:delText>50</w:delText>
        </w:r>
      </w:del>
      <w:del w:id="1528" w:author="Tom Bergeron" w:date="2020-09-29T13:36:00Z">
        <w:r w:rsidR="008708F9" w:rsidDel="00D85B1D">
          <w:delText>%.</w:delText>
        </w:r>
      </w:del>
    </w:p>
    <w:p w14:paraId="132C8E3D" w14:textId="155DD4BF" w:rsidR="008708F9" w:rsidDel="00D85B1D" w:rsidRDefault="008708F9" w:rsidP="00DA3596">
      <w:pPr>
        <w:rPr>
          <w:del w:id="1529" w:author="Tom Bergeron" w:date="2020-09-29T13:36:00Z"/>
        </w:rPr>
      </w:pPr>
    </w:p>
    <w:p w14:paraId="2F5970C9" w14:textId="68F9BFBA" w:rsidR="002C2643" w:rsidRPr="006C7149" w:rsidDel="00D85B1D" w:rsidRDefault="008708F9" w:rsidP="00DA3596">
      <w:pPr>
        <w:rPr>
          <w:del w:id="1530" w:author="Tom Bergeron" w:date="2020-09-29T13:36:00Z"/>
        </w:rPr>
      </w:pPr>
      <w:del w:id="1531" w:author="Tom Bergeron" w:date="2020-09-29T13:36:00Z">
        <w:r w:rsidRPr="006C7149" w:rsidDel="00D85B1D">
          <w:delText>Mean</w:delText>
        </w:r>
        <w:r w:rsidR="002B6238" w:rsidRPr="006C7149" w:rsidDel="00D85B1D">
          <w:tab/>
        </w:r>
        <w:r w:rsidRPr="006C7149" w:rsidDel="00D85B1D">
          <w:delText xml:space="preserve">= (68 </w:delText>
        </w:r>
        <w:r w:rsidR="006A3615" w:rsidRPr="006C7149" w:rsidDel="00D85B1D">
          <w:delText>+ 8</w:delText>
        </w:r>
        <w:r w:rsidR="001750CD" w:rsidRPr="006C7149" w:rsidDel="00D85B1D">
          <w:delText>8</w:delText>
        </w:r>
        <w:r w:rsidR="00F74DAC" w:rsidRPr="006C7149" w:rsidDel="00D85B1D">
          <w:delText xml:space="preserve"> + 70 + 64 + </w:delText>
        </w:r>
      </w:del>
      <w:del w:id="1532" w:author="Tom Bergeron" w:date="2020-09-29T13:34:00Z">
        <w:r w:rsidR="00F74DAC" w:rsidRPr="006C7149" w:rsidDel="00D85B1D">
          <w:delText>50</w:delText>
        </w:r>
      </w:del>
      <w:del w:id="1533" w:author="Tom Bergeron" w:date="2020-09-29T13:36:00Z">
        <w:r w:rsidRPr="006C7149" w:rsidDel="00D85B1D">
          <w:delText xml:space="preserve">) </w:delText>
        </w:r>
        <w:r w:rsidR="002C2643" w:rsidRPr="006C7149" w:rsidDel="00D85B1D">
          <w:sym w:font="Symbol" w:char="F0B8"/>
        </w:r>
        <w:r w:rsidR="002C2643" w:rsidRPr="006C7149" w:rsidDel="00D85B1D">
          <w:delText xml:space="preserve"> 5</w:delText>
        </w:r>
      </w:del>
    </w:p>
    <w:p w14:paraId="15489275" w14:textId="79B97FEF" w:rsidR="008708F9" w:rsidRPr="006C7149" w:rsidDel="00D85B1D" w:rsidRDefault="002C2643" w:rsidP="00DA3596">
      <w:pPr>
        <w:rPr>
          <w:del w:id="1534" w:author="Tom Bergeron" w:date="2020-09-29T13:36:00Z"/>
        </w:rPr>
      </w:pPr>
      <w:del w:id="1535" w:author="Tom Bergeron" w:date="2020-09-29T13:36:00Z">
        <w:r w:rsidRPr="006C7149" w:rsidDel="00D85B1D">
          <w:tab/>
        </w:r>
        <w:r w:rsidR="008708F9" w:rsidRPr="006C7149" w:rsidDel="00D85B1D">
          <w:delText xml:space="preserve">= </w:delText>
        </w:r>
      </w:del>
      <w:del w:id="1536" w:author="Tom Bergeron" w:date="2020-09-29T13:34:00Z">
        <w:r w:rsidR="008708F9" w:rsidRPr="006C7149" w:rsidDel="00D85B1D">
          <w:delText>68</w:delText>
        </w:r>
      </w:del>
    </w:p>
    <w:p w14:paraId="1C275844" w14:textId="5C6DF201" w:rsidR="002C2643" w:rsidRPr="006C7149" w:rsidDel="00D85B1D" w:rsidRDefault="002C2643" w:rsidP="00DA3596">
      <w:pPr>
        <w:rPr>
          <w:del w:id="1537" w:author="Tom Bergeron" w:date="2020-09-29T13:36:00Z"/>
        </w:rPr>
      </w:pPr>
    </w:p>
    <w:p w14:paraId="2C71E04D" w14:textId="38AA8840" w:rsidR="008708F9" w:rsidRPr="006C7149" w:rsidDel="00D85B1D" w:rsidRDefault="000E0382" w:rsidP="00DA3596">
      <w:pPr>
        <w:rPr>
          <w:del w:id="1538" w:author="Tom Bergeron" w:date="2020-09-29T13:36:00Z"/>
        </w:rPr>
      </w:pPr>
      <w:del w:id="1539" w:author="Tom Bergeron" w:date="2020-09-29T13:36:00Z">
        <w:r w:rsidRPr="006C7149" w:rsidDel="00D85B1D">
          <w:rPr>
            <w:noProof/>
          </w:rPr>
          <mc:AlternateContent>
            <mc:Choice Requires="wps">
              <w:drawing>
                <wp:anchor distT="0" distB="0" distL="114300" distR="114300" simplePos="0" relativeHeight="251631104" behindDoc="0" locked="0" layoutInCell="1" allowOverlap="1" wp14:anchorId="32C6D1AB" wp14:editId="13581BDA">
                  <wp:simplePos x="0" y="0"/>
                  <wp:positionH relativeFrom="column">
                    <wp:posOffset>631190</wp:posOffset>
                  </wp:positionH>
                  <wp:positionV relativeFrom="paragraph">
                    <wp:posOffset>164465</wp:posOffset>
                  </wp:positionV>
                  <wp:extent cx="1280160" cy="0"/>
                  <wp:effectExtent l="0" t="0" r="0" b="0"/>
                  <wp:wrapNone/>
                  <wp:docPr id="2765"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8777AC8" id="Line 3223" o:spid="_x0000_s1026" style="position:absolute;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" strokeweight=".5pt"/>
              </w:pict>
            </mc:Fallback>
          </mc:AlternateContent>
        </w:r>
        <w:r w:rsidRPr="006C7149" w:rsidDel="00D85B1D">
          <w:rPr>
            <w:noProof/>
          </w:rPr>
          <mc:AlternateContent>
            <mc:Choice Requires="wps">
              <w:drawing>
                <wp:anchor distT="0" distB="0" distL="114300" distR="114300" simplePos="0" relativeHeight="251630080" behindDoc="0" locked="0" layoutInCell="1" allowOverlap="1" wp14:anchorId="428EA84A" wp14:editId="3631449A">
                  <wp:simplePos x="0" y="0"/>
                  <wp:positionH relativeFrom="column">
                    <wp:posOffset>631190</wp:posOffset>
                  </wp:positionH>
                  <wp:positionV relativeFrom="paragraph">
                    <wp:posOffset>8890</wp:posOffset>
                  </wp:positionV>
                  <wp:extent cx="3520440" cy="0"/>
                  <wp:effectExtent l="0" t="0" r="0" b="0"/>
                  <wp:wrapNone/>
                  <wp:docPr id="276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CC584DE" id="Line 3222" o:spid="_x0000_s1026" style="position:absolute;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" strokeweight=".5pt"/>
              </w:pict>
            </mc:Fallback>
          </mc:AlternateContent>
        </w:r>
        <w:r w:rsidR="008708F9" w:rsidRPr="006C7149" w:rsidDel="00D85B1D">
          <w:delText>StdDev</w:delText>
        </w:r>
        <w:r w:rsidR="00DA3596" w:rsidRPr="006C7149" w:rsidDel="00D85B1D">
          <w:tab/>
        </w:r>
        <w:r w:rsidR="008708F9" w:rsidRPr="006C7149" w:rsidDel="00D85B1D">
          <w:delText xml:space="preserve">= </w:delText>
        </w:r>
        <w:r w:rsidR="009F2823" w:rsidRPr="006C7149" w:rsidDel="00D85B1D">
          <w:delText xml:space="preserve">√ </w:delText>
        </w:r>
        <w:r w:rsidR="006A3615" w:rsidRPr="006C7149" w:rsidDel="00D85B1D">
          <w:delText>(</w:delText>
        </w:r>
        <w:r w:rsidR="008708F9" w:rsidRPr="006C7149" w:rsidDel="00D85B1D">
          <w:delText xml:space="preserve">(5 </w:delText>
        </w:r>
        <w:r w:rsidR="00DA3596" w:rsidRPr="006C7149" w:rsidDel="00D85B1D">
          <w:delText xml:space="preserve">• </w:delText>
        </w:r>
        <w:r w:rsidR="008708F9" w:rsidRPr="006C7149" w:rsidDel="00D85B1D">
          <w:delText>(68</w:delText>
        </w:r>
        <w:r w:rsidR="008708F9" w:rsidRPr="006C7149" w:rsidDel="00D85B1D">
          <w:rPr>
            <w:vertAlign w:val="superscript"/>
          </w:rPr>
          <w:delText>2</w:delText>
        </w:r>
        <w:r w:rsidR="008708F9" w:rsidRPr="006C7149" w:rsidDel="00D85B1D">
          <w:delText xml:space="preserve"> + 8</w:delText>
        </w:r>
        <w:r w:rsidR="001750CD" w:rsidRPr="006C7149" w:rsidDel="00D85B1D">
          <w:delText>8</w:delText>
        </w:r>
        <w:r w:rsidR="008708F9" w:rsidRPr="006C7149" w:rsidDel="00D85B1D">
          <w:rPr>
            <w:vertAlign w:val="superscript"/>
          </w:rPr>
          <w:delText>2</w:delText>
        </w:r>
        <w:r w:rsidR="008708F9" w:rsidRPr="006C7149" w:rsidDel="00D85B1D">
          <w:delText xml:space="preserve"> + 70</w:delText>
        </w:r>
        <w:r w:rsidR="008708F9" w:rsidRPr="006C7149" w:rsidDel="00D85B1D">
          <w:rPr>
            <w:vertAlign w:val="superscript"/>
          </w:rPr>
          <w:delText>2</w:delText>
        </w:r>
        <w:r w:rsidR="008708F9" w:rsidRPr="006C7149" w:rsidDel="00D85B1D">
          <w:delText xml:space="preserve"> + 64</w:delText>
        </w:r>
        <w:r w:rsidR="008708F9" w:rsidRPr="006C7149" w:rsidDel="00D85B1D">
          <w:rPr>
            <w:vertAlign w:val="superscript"/>
          </w:rPr>
          <w:delText>2</w:delText>
        </w:r>
        <w:r w:rsidR="00F74DAC" w:rsidRPr="006C7149" w:rsidDel="00D85B1D">
          <w:delText xml:space="preserve"> + </w:delText>
        </w:r>
      </w:del>
      <w:del w:id="1540" w:author="Tom Bergeron" w:date="2020-09-29T13:34:00Z">
        <w:r w:rsidR="00F74DAC" w:rsidRPr="006C7149" w:rsidDel="00D85B1D">
          <w:delText>50</w:delText>
        </w:r>
      </w:del>
      <w:del w:id="1541" w:author="Tom Bergeron" w:date="2020-09-29T13:36:00Z">
        <w:r w:rsidR="008708F9" w:rsidRPr="006C7149" w:rsidDel="00D85B1D">
          <w:rPr>
            <w:vertAlign w:val="superscript"/>
          </w:rPr>
          <w:delText>2</w:delText>
        </w:r>
        <w:r w:rsidR="008708F9" w:rsidRPr="006C7149" w:rsidDel="00D85B1D">
          <w:delText>)) – (68 + 8</w:delText>
        </w:r>
        <w:r w:rsidR="001750CD" w:rsidRPr="006C7149" w:rsidDel="00D85B1D">
          <w:delText>8</w:delText>
        </w:r>
        <w:r w:rsidR="00F74DAC" w:rsidRPr="006C7149" w:rsidDel="00D85B1D">
          <w:delText xml:space="preserve"> + 70 + 64 + </w:delText>
        </w:r>
      </w:del>
      <w:del w:id="1542" w:author="Tom Bergeron" w:date="2020-09-29T13:34:00Z">
        <w:r w:rsidR="00F74DAC" w:rsidRPr="006C7149" w:rsidDel="00D85B1D">
          <w:delText>50</w:delText>
        </w:r>
      </w:del>
      <w:del w:id="1543" w:author="Tom Bergeron" w:date="2020-09-29T13:36:00Z">
        <w:r w:rsidR="008708F9" w:rsidRPr="006C7149" w:rsidDel="00D85B1D">
          <w:delText>)</w:delText>
        </w:r>
        <w:r w:rsidR="006A3615" w:rsidRPr="006C7149" w:rsidDel="00D85B1D">
          <w:rPr>
            <w:vertAlign w:val="superscript"/>
          </w:rPr>
          <w:delText>2</w:delText>
        </w:r>
        <w:r w:rsidR="006A3615" w:rsidRPr="006C7149" w:rsidDel="00D85B1D">
          <w:delText>)</w:delText>
        </w:r>
        <w:r w:rsidR="008708F9" w:rsidRPr="006C7149" w:rsidDel="00D85B1D">
          <w:delText xml:space="preserve"> </w:delText>
        </w:r>
        <w:r w:rsidR="00F07460" w:rsidRPr="006C7149" w:rsidDel="00D85B1D">
          <w:sym w:font="Symbol" w:char="F0B8"/>
        </w:r>
        <w:r w:rsidR="008708F9" w:rsidRPr="006C7149" w:rsidDel="00D85B1D">
          <w:delText xml:space="preserve"> </w:delText>
        </w:r>
        <w:r w:rsidR="006A3615" w:rsidRPr="006C7149" w:rsidDel="00D85B1D">
          <w:delText>5</w:delText>
        </w:r>
        <w:r w:rsidR="006A3615" w:rsidRPr="006C7149" w:rsidDel="00D85B1D">
          <w:rPr>
            <w:vertAlign w:val="superscript"/>
          </w:rPr>
          <w:delText>2</w:delText>
        </w:r>
      </w:del>
    </w:p>
    <w:p w14:paraId="27B6BB46" w14:textId="1CF7CE82" w:rsidR="008708F9" w:rsidRPr="006C7149" w:rsidDel="00D85B1D" w:rsidRDefault="000E0382" w:rsidP="00DA3596">
      <w:pPr>
        <w:rPr>
          <w:del w:id="1544" w:author="Tom Bergeron" w:date="2020-09-29T13:36:00Z"/>
        </w:rPr>
      </w:pPr>
      <w:del w:id="1545" w:author="Tom Bergeron" w:date="2020-09-29T13:36:00Z">
        <w:r w:rsidRPr="006C7149" w:rsidDel="00D85B1D">
          <w:rPr>
            <w:noProof/>
          </w:rPr>
          <mc:AlternateContent>
            <mc:Choice Requires="wps">
              <w:drawing>
                <wp:anchor distT="0" distB="0" distL="114300" distR="114300" simplePos="0" relativeHeight="251632128" behindDoc="0" locked="0" layoutInCell="1" allowOverlap="1" wp14:anchorId="6E702CC3" wp14:editId="1B218996">
                  <wp:simplePos x="0" y="0"/>
                  <wp:positionH relativeFrom="column">
                    <wp:posOffset>631190</wp:posOffset>
                  </wp:positionH>
                  <wp:positionV relativeFrom="paragraph">
                    <wp:posOffset>155575</wp:posOffset>
                  </wp:positionV>
                  <wp:extent cx="274320" cy="0"/>
                  <wp:effectExtent l="0" t="0" r="0" b="0"/>
                  <wp:wrapNone/>
                  <wp:docPr id="2763"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C15F63F" id="Line 3224" o:spid="_x0000_s1026" style="position:absolute;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" strokeweight=".5pt"/>
              </w:pict>
            </mc:Fallback>
          </mc:AlternateContent>
        </w:r>
        <w:r w:rsidR="008708F9" w:rsidRPr="006C7149" w:rsidDel="00D85B1D">
          <w:tab/>
          <w:delText xml:space="preserve">= </w:delText>
        </w:r>
        <w:r w:rsidR="009F2823" w:rsidRPr="006C7149" w:rsidDel="00D85B1D">
          <w:delText xml:space="preserve">√ </w:delText>
        </w:r>
        <w:r w:rsidR="006A3615" w:rsidRPr="006C7149" w:rsidDel="00D85B1D">
          <w:delText>(</w:delText>
        </w:r>
        <w:r w:rsidR="008708F9" w:rsidRPr="006C7149" w:rsidDel="00D85B1D">
          <w:delText xml:space="preserve">117670 – 115600) </w:delText>
        </w:r>
        <w:r w:rsidR="00F07460" w:rsidRPr="006C7149" w:rsidDel="00D85B1D">
          <w:sym w:font="Symbol" w:char="F0B8"/>
        </w:r>
        <w:r w:rsidR="00DA3596" w:rsidRPr="006C7149" w:rsidDel="00D85B1D">
          <w:delText xml:space="preserve"> </w:delText>
        </w:r>
        <w:r w:rsidR="009F2823" w:rsidRPr="006C7149" w:rsidDel="00D85B1D">
          <w:delText>25</w:delText>
        </w:r>
      </w:del>
    </w:p>
    <w:p w14:paraId="283B22FB" w14:textId="153FF854" w:rsidR="008708F9" w:rsidRPr="006C7149" w:rsidDel="00D85B1D" w:rsidRDefault="008708F9" w:rsidP="00DA3596">
      <w:pPr>
        <w:rPr>
          <w:del w:id="1546" w:author="Tom Bergeron" w:date="2020-09-29T13:36:00Z"/>
        </w:rPr>
      </w:pPr>
      <w:del w:id="1547" w:author="Tom Bergeron" w:date="2020-09-29T13:36:00Z">
        <w:r w:rsidRPr="006C7149" w:rsidDel="00D85B1D">
          <w:tab/>
          <w:delText xml:space="preserve">= </w:delText>
        </w:r>
        <w:r w:rsidR="009F2823" w:rsidRPr="006C7149" w:rsidDel="00D85B1D">
          <w:delText>√ 82.8</w:delText>
        </w:r>
      </w:del>
    </w:p>
    <w:p w14:paraId="7FB9B3A6" w14:textId="69FFDCE2" w:rsidR="008708F9" w:rsidRPr="002C2643" w:rsidDel="00D85B1D" w:rsidRDefault="008708F9" w:rsidP="00DA3596">
      <w:pPr>
        <w:rPr>
          <w:del w:id="1548" w:author="Tom Bergeron" w:date="2020-09-29T13:36:00Z"/>
        </w:rPr>
      </w:pPr>
      <w:del w:id="1549" w:author="Tom Bergeron" w:date="2020-09-29T13:36:00Z">
        <w:r w:rsidRPr="002C2643" w:rsidDel="00D85B1D">
          <w:tab/>
          <w:delText>= 9.10</w:delText>
        </w:r>
      </w:del>
    </w:p>
    <w:p w14:paraId="122DD78D" w14:textId="17C9B52D" w:rsidR="008708F9" w:rsidDel="00D85B1D" w:rsidRDefault="008708F9" w:rsidP="00DA3596">
      <w:pPr>
        <w:rPr>
          <w:del w:id="1550" w:author="Tom Bergeron" w:date="2020-09-29T13:36:00Z"/>
        </w:rPr>
      </w:pPr>
    </w:p>
    <w:p w14:paraId="03B2F399" w14:textId="300A9C79" w:rsidR="008708F9" w:rsidDel="00D85B1D" w:rsidRDefault="008708F9" w:rsidP="00DA3596">
      <w:pPr>
        <w:rPr>
          <w:del w:id="1551" w:author="Tom Bergeron" w:date="2020-09-29T13:36:00Z"/>
        </w:rPr>
      </w:pPr>
      <w:del w:id="1552" w:author="Tom Bergeron" w:date="2020-09-29T13:36:00Z">
        <w:r w:rsidDel="00D85B1D">
          <w:delText xml:space="preserve">By </w:delText>
        </w:r>
        <w:r w:rsidR="002B6238" w:rsidDel="00D85B1D">
          <w:delText>definition,</w:delText>
        </w:r>
        <w:r w:rsidDel="00D85B1D">
          <w:delText xml:space="preserve"> the overall PWI is always positive and the limit is always 100%.</w:delText>
        </w:r>
      </w:del>
    </w:p>
    <w:p w14:paraId="0337F0FA" w14:textId="22219358" w:rsidR="008708F9" w:rsidDel="00D85B1D" w:rsidRDefault="008708F9" w:rsidP="00DA3596">
      <w:pPr>
        <w:rPr>
          <w:del w:id="1553" w:author="Tom Bergeron" w:date="2020-09-29T13:36:00Z"/>
        </w:rPr>
      </w:pPr>
    </w:p>
    <w:p w14:paraId="142469BC" w14:textId="1A5B9259" w:rsidR="008708F9" w:rsidRPr="002C2643" w:rsidDel="00D85B1D" w:rsidRDefault="008708F9" w:rsidP="00DA3596">
      <w:pPr>
        <w:rPr>
          <w:del w:id="1554" w:author="Tom Bergeron" w:date="2020-09-29T13:36:00Z"/>
        </w:rPr>
      </w:pPr>
      <w:del w:id="1555" w:author="Tom Bergeron" w:date="2020-09-29T13:36:00Z">
        <w:r w:rsidRPr="002C2643" w:rsidDel="00D85B1D">
          <w:delText>Cpk</w:delText>
        </w:r>
        <w:r w:rsidR="00DA3596" w:rsidRPr="002C2643" w:rsidDel="00D85B1D">
          <w:tab/>
        </w:r>
        <w:r w:rsidRPr="002C2643" w:rsidDel="00D85B1D">
          <w:delText xml:space="preserve">= </w:delText>
        </w:r>
        <w:r w:rsidR="00F07460" w:rsidRPr="002C2643" w:rsidDel="00D85B1D">
          <w:sym w:font="Symbol" w:char="F0BD"/>
        </w:r>
        <w:r w:rsidRPr="002C2643" w:rsidDel="00D85B1D">
          <w:delText>68 – 100</w:delText>
        </w:r>
        <w:r w:rsidR="00F07460" w:rsidRPr="002C2643" w:rsidDel="00D85B1D">
          <w:sym w:font="Symbol" w:char="F0BD"/>
        </w:r>
        <w:r w:rsidRPr="002C2643" w:rsidDel="00D85B1D">
          <w:delText xml:space="preserve"> </w:delText>
        </w:r>
        <w:r w:rsidR="00F07460" w:rsidRPr="002C2643" w:rsidDel="00D85B1D">
          <w:sym w:font="Symbol" w:char="F0B8"/>
        </w:r>
        <w:r w:rsidRPr="002C2643" w:rsidDel="00D85B1D">
          <w:delText xml:space="preserve"> (3 </w:delText>
        </w:r>
        <w:r w:rsidR="00DA3596" w:rsidRPr="002C2643" w:rsidDel="00D85B1D">
          <w:delText>•</w:delText>
        </w:r>
        <w:r w:rsidRPr="002C2643" w:rsidDel="00D85B1D">
          <w:delText xml:space="preserve"> 9.10)</w:delText>
        </w:r>
      </w:del>
    </w:p>
    <w:p w14:paraId="53F90CA4" w14:textId="57FBE3DA" w:rsidR="008708F9" w:rsidRPr="002C2643" w:rsidDel="00D85B1D" w:rsidRDefault="00DA3596" w:rsidP="00DA3596">
      <w:pPr>
        <w:rPr>
          <w:del w:id="1556" w:author="Tom Bergeron" w:date="2020-09-29T13:36:00Z"/>
        </w:rPr>
      </w:pPr>
      <w:del w:id="1557" w:author="Tom Bergeron" w:date="2020-09-29T13:36:00Z">
        <w:r w:rsidRPr="002C2643" w:rsidDel="00D85B1D">
          <w:tab/>
        </w:r>
        <w:r w:rsidR="008708F9" w:rsidRPr="002C2643" w:rsidDel="00D85B1D">
          <w:delText xml:space="preserve">= 32 </w:delText>
        </w:r>
        <w:r w:rsidR="00F07460" w:rsidRPr="002C2643" w:rsidDel="00D85B1D">
          <w:sym w:font="Symbol" w:char="F0B8"/>
        </w:r>
        <w:r w:rsidR="008708F9" w:rsidRPr="002C2643" w:rsidDel="00D85B1D">
          <w:delText xml:space="preserve"> 27.31</w:delText>
        </w:r>
      </w:del>
    </w:p>
    <w:p w14:paraId="1466DB07" w14:textId="077A642A" w:rsidR="008708F9" w:rsidRPr="002C2643" w:rsidDel="00D85B1D" w:rsidRDefault="00DA3596" w:rsidP="00DA3596">
      <w:pPr>
        <w:rPr>
          <w:del w:id="1558" w:author="Tom Bergeron" w:date="2020-09-29T13:36:00Z"/>
        </w:rPr>
      </w:pPr>
      <w:del w:id="1559" w:author="Tom Bergeron" w:date="2020-09-29T13:36:00Z">
        <w:r w:rsidRPr="002C2643" w:rsidDel="00D85B1D">
          <w:tab/>
        </w:r>
        <w:r w:rsidR="008708F9" w:rsidRPr="002C2643" w:rsidDel="00D85B1D">
          <w:delText>= 1.17</w:delText>
        </w:r>
      </w:del>
    </w:p>
    <w:p w14:paraId="48ED6127" w14:textId="7D615DBF" w:rsidR="008708F9" w:rsidDel="00D85B1D" w:rsidRDefault="008708F9" w:rsidP="00DA3596">
      <w:pPr>
        <w:rPr>
          <w:del w:id="1560" w:author="Tom Bergeron" w:date="2020-09-29T13:36:00Z"/>
        </w:rPr>
      </w:pPr>
    </w:p>
    <w:p w14:paraId="55B4E531" w14:textId="65DA010A" w:rsidR="008708F9" w:rsidDel="00D85B1D" w:rsidRDefault="00723CD7" w:rsidP="00DA3596">
      <w:pPr>
        <w:rPr>
          <w:del w:id="1561" w:author="Tom Bergeron" w:date="2020-09-29T13:36:00Z"/>
        </w:rPr>
      </w:pPr>
      <w:del w:id="1562" w:author="Tom Bergeron" w:date="2020-09-29T13:36:00Z">
        <w:r w:rsidDel="00D85B1D">
          <w:delText>Therefore,</w:delText>
        </w:r>
        <w:r w:rsidR="008708F9" w:rsidDel="00D85B1D">
          <w:delText xml:space="preserve"> while the worst PWI is 83%, the Cpk is </w:delText>
        </w:r>
        <w:r w:rsidDel="00D85B1D">
          <w:delText>1.17, which</w:delText>
        </w:r>
        <w:r w:rsidR="008708F9" w:rsidDel="00D85B1D">
          <w:delText xml:space="preserve"> is below the typical target minimum of 1.33.  This tells us that the chance that the process drift out of spec is too high and th</w:delText>
        </w:r>
        <w:r w:rsidR="002B6238" w:rsidDel="00D85B1D">
          <w:delText>is process should be improved.</w:delText>
        </w:r>
      </w:del>
    </w:p>
    <w:p w14:paraId="17C96258" w14:textId="77777777" w:rsidR="008708F9" w:rsidRDefault="008708F9" w:rsidP="00DA3596"/>
    <w:p w14:paraId="23CE7FC5" w14:textId="77777777" w:rsidR="008708F9" w:rsidRDefault="00291D51" w:rsidP="00DA3596">
      <w:r>
        <w:t xml:space="preserve">Here is </w:t>
      </w:r>
      <w:r w:rsidR="008708F9">
        <w:t>five more sample PWIs: 91%, 91%, 92%, 89%,</w:t>
      </w:r>
      <w:r w:rsidR="002B6238">
        <w:t xml:space="preserve"> and</w:t>
      </w:r>
      <w:r w:rsidR="008708F9">
        <w:t xml:space="preserve"> 90%.</w:t>
      </w:r>
    </w:p>
    <w:bookmarkEnd w:id="1496"/>
    <w:p w14:paraId="44086C14" w14:textId="77777777" w:rsidR="002B6238" w:rsidRDefault="002B6238" w:rsidP="00DA3596"/>
    <w:p w14:paraId="122707FF" w14:textId="77777777" w:rsidR="008708F9" w:rsidRPr="002C2643" w:rsidRDefault="00DA3596" w:rsidP="00DA3596">
      <w:r w:rsidRPr="002C2643">
        <w:t>Mean</w:t>
      </w:r>
      <w:r w:rsidRPr="002C2643">
        <w:tab/>
      </w:r>
      <w:r w:rsidR="008708F9" w:rsidRPr="002C2643">
        <w:t>= 90.6.</w:t>
      </w:r>
    </w:p>
    <w:p w14:paraId="7E6A751C" w14:textId="77777777" w:rsidR="002B6238" w:rsidRPr="002C2643" w:rsidRDefault="000E0382" w:rsidP="00DA3596">
      <w:r>
        <w:rPr>
          <w:noProof/>
        </w:rPr>
        <mc:AlternateContent>
          <mc:Choice Requires="wps">
            <w:drawing>
              <wp:anchor distT="0" distB="0" distL="114300" distR="114300" simplePos="0" relativeHeight="251633152" behindDoc="0" locked="0" layoutInCell="1" allowOverlap="1" wp14:anchorId="163C11D6" wp14:editId="70A7F776">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EFAE0E8" id="Line 3225" o:spid="_x0000_s1026" style="position:absolute;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" strokeweight=".5pt"/>
            </w:pict>
          </mc:Fallback>
        </mc:AlternateContent>
      </w:r>
    </w:p>
    <w:p w14:paraId="551BAB35" w14:textId="77777777" w:rsidR="008708F9" w:rsidRPr="002C2643" w:rsidRDefault="00DA3596" w:rsidP="00DA3596">
      <w:proofErr w:type="spellStart"/>
      <w:r w:rsidRPr="002C2643">
        <w:t>StdDev</w:t>
      </w:r>
      <w:proofErr w:type="spellEnd"/>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183E9CC" w14:textId="77777777" w:rsidR="008708F9" w:rsidRPr="002C2643" w:rsidRDefault="00DA3596" w:rsidP="00DA3596">
      <w:r w:rsidRPr="002C2643">
        <w:tab/>
      </w:r>
      <w:r w:rsidR="008708F9" w:rsidRPr="002C2643">
        <w:t>= 1.02</w:t>
      </w:r>
    </w:p>
    <w:p w14:paraId="5CACECE8" w14:textId="77777777" w:rsidR="002B6238" w:rsidRPr="002C2643" w:rsidRDefault="002B6238" w:rsidP="00DA3596"/>
    <w:p w14:paraId="71096A27"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13A4D43" w14:textId="77777777" w:rsidR="008708F9" w:rsidRPr="002C2643" w:rsidRDefault="00DA3596" w:rsidP="00DA3596">
      <w:r w:rsidRPr="002C2643">
        <w:tab/>
      </w:r>
      <w:r w:rsidR="008708F9" w:rsidRPr="002C2643">
        <w:t>= 3.07</w:t>
      </w:r>
    </w:p>
    <w:p w14:paraId="04B2B6D2" w14:textId="77777777" w:rsidR="008708F9" w:rsidRDefault="008708F9" w:rsidP="00DA3596"/>
    <w:p w14:paraId="571C4199" w14:textId="547166FF" w:rsidR="008708F9" w:rsidRDefault="008708F9" w:rsidP="00DA3596">
      <w:r>
        <w:t>Even though every PWI in the second list is considerabl</w:t>
      </w:r>
      <w:r w:rsidR="001C582A">
        <w:t>y</w:t>
      </w:r>
      <w:r>
        <w:t xml:space="preserve"> higher/worse than the worst PWI in the first list, the Cpk is a very good 3.07.  Such a high Cpk indicates that there is very little chance this process will drift out of spec.  The reason </w:t>
      </w:r>
      <w:r w:rsidR="001C582A">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481EB07E" w14:textId="240E69C7" w:rsidR="00F74DAC" w:rsidRPr="0010465A" w:rsidRDefault="00F74DAC" w:rsidP="00F74DAC">
      <w:pPr>
        <w:jc w:val="center"/>
        <w:rPr>
          <w:lang w:val="en"/>
        </w:rPr>
      </w:pPr>
      <w:bookmarkStart w:id="1563" w:name="_Toc332208767"/>
      <w:bookmarkStart w:id="1564" w:name="_Toc332274014"/>
      <w:bookmarkStart w:id="1565" w:name="_Toc367109135"/>
      <w:bookmarkStart w:id="1566" w:name="_Toc394486334"/>
      <w:bookmarkStart w:id="1567" w:name="_Toc394583540"/>
    </w:p>
    <w:p w14:paraId="5C65B2A8" w14:textId="00671CE9" w:rsidR="00F74DAC" w:rsidRDefault="00F74DAC" w:rsidP="005F2D29">
      <w:pPr>
        <w:pStyle w:val="Caption"/>
        <w:jc w:val="left"/>
      </w:pPr>
    </w:p>
    <w:p w14:paraId="4483AB8D" w14:textId="77777777" w:rsidR="00F74DAC" w:rsidRDefault="00F74DAC" w:rsidP="00F74DAC"/>
    <w:p w14:paraId="30B92132" w14:textId="07438503" w:rsidR="00866C36" w:rsidRDefault="00690AED" w:rsidP="00991084">
      <w:pPr>
        <w:pStyle w:val="Heading2"/>
      </w:pPr>
      <w:bookmarkStart w:id="1568" w:name="_Toc491174774"/>
      <w:bookmarkStart w:id="1569" w:name="_Toc494304006"/>
      <w:bookmarkStart w:id="1570" w:name="_Toc532827356"/>
      <w:bookmarkStart w:id="1571" w:name="_Toc532827764"/>
      <w:bookmarkStart w:id="1572" w:name="_Toc52898701"/>
      <w:bookmarkStart w:id="1573" w:name="_Toc52898826"/>
      <w:bookmarkStart w:id="1574" w:name="_Toc52899016"/>
      <w:bookmarkEnd w:id="1563"/>
      <w:bookmarkEnd w:id="1564"/>
      <w:bookmarkEnd w:id="1565"/>
      <w:bookmarkEnd w:id="1566"/>
      <w:bookmarkEnd w:id="1567"/>
      <w:r>
        <w:lastRenderedPageBreak/>
        <w:t>Data Backup</w:t>
      </w:r>
      <w:r w:rsidR="00866C36">
        <w:t xml:space="preserve"> Tab</w:t>
      </w:r>
      <w:bookmarkEnd w:id="1568"/>
      <w:bookmarkEnd w:id="1569"/>
      <w:bookmarkEnd w:id="1570"/>
      <w:bookmarkEnd w:id="1571"/>
      <w:bookmarkEnd w:id="1572"/>
      <w:bookmarkEnd w:id="1573"/>
      <w:bookmarkEnd w:id="1574"/>
    </w:p>
    <w:p w14:paraId="3E548886" w14:textId="3324FB1B" w:rsidR="0002491C" w:rsidRDefault="00625660" w:rsidP="006E1668">
      <w:pPr>
        <w:jc w:val="center"/>
      </w:pPr>
      <w:r>
        <w:rPr>
          <w:noProof/>
        </w:rPr>
        <w:drawing>
          <wp:inline distT="0" distB="0" distL="0" distR="0" wp14:anchorId="32DDD221" wp14:editId="0F676277">
            <wp:extent cx="3915784" cy="640080"/>
            <wp:effectExtent l="0" t="0" r="8890" b="762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ckup Tab.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15784" cy="640080"/>
                    </a:xfrm>
                    <a:prstGeom prst="rect">
                      <a:avLst/>
                    </a:prstGeom>
                  </pic:spPr>
                </pic:pic>
              </a:graphicData>
            </a:graphic>
          </wp:inline>
        </w:drawing>
      </w:r>
    </w:p>
    <w:p w14:paraId="0984E4F7" w14:textId="77777777" w:rsidR="0002491C" w:rsidRDefault="0002491C" w:rsidP="00991084"/>
    <w:p w14:paraId="05E2424D" w14:textId="77777777" w:rsidR="00E34326" w:rsidRDefault="00C343C4" w:rsidP="008F51FF">
      <w:pPr>
        <w:pStyle w:val="Heading3"/>
      </w:pPr>
      <w:bookmarkStart w:id="1575" w:name="_Toc469043301"/>
      <w:bookmarkStart w:id="1576" w:name="_Toc469044935"/>
      <w:bookmarkStart w:id="1577" w:name="_Toc469139231"/>
      <w:bookmarkStart w:id="1578" w:name="_Toc469152676"/>
      <w:bookmarkStart w:id="1579" w:name="_Toc491174775"/>
      <w:bookmarkStart w:id="1580" w:name="_Toc494304007"/>
      <w:bookmarkStart w:id="1581" w:name="_Toc532827357"/>
      <w:bookmarkStart w:id="1582" w:name="_Toc532827765"/>
      <w:bookmarkStart w:id="1583" w:name="_Toc52898827"/>
      <w:bookmarkStart w:id="1584" w:name="_Toc52899017"/>
      <w:r>
        <w:t>Copy</w:t>
      </w:r>
      <w:r w:rsidR="00E34326">
        <w:t xml:space="preserve"> </w:t>
      </w:r>
      <w:r w:rsidR="00116513">
        <w:t>Data to t</w:t>
      </w:r>
      <w:r w:rsidR="00C653DF">
        <w:t>he Network</w:t>
      </w:r>
      <w:bookmarkEnd w:id="1575"/>
      <w:bookmarkEnd w:id="1576"/>
      <w:bookmarkEnd w:id="1577"/>
      <w:bookmarkEnd w:id="1578"/>
      <w:bookmarkEnd w:id="1579"/>
      <w:bookmarkEnd w:id="1580"/>
      <w:bookmarkEnd w:id="1581"/>
      <w:bookmarkEnd w:id="1582"/>
      <w:bookmarkEnd w:id="1583"/>
      <w:bookmarkEnd w:id="1584"/>
      <w:r w:rsidR="00C653DF">
        <w:t xml:space="preserve"> </w:t>
      </w:r>
    </w:p>
    <w:p w14:paraId="541647DB" w14:textId="77777777"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r w:rsidRPr="003B35A2">
        <w:rPr>
          <w:i/>
        </w:rPr>
        <w:t>CopyToNetwork</w:t>
      </w:r>
      <w:r>
        <w:t xml:space="preserve"> settings. </w:t>
      </w:r>
    </w:p>
    <w:p w14:paraId="75CF8C20" w14:textId="77777777" w:rsidR="00E34326" w:rsidRDefault="00E34326" w:rsidP="00E34326"/>
    <w:p w14:paraId="363F9339" w14:textId="401BD9D4" w:rsidR="00E34326" w:rsidRDefault="00D85B1D" w:rsidP="00E34326">
      <w:pPr>
        <w:keepNext/>
        <w:jc w:val="center"/>
      </w:pPr>
      <w:ins w:id="1585" w:author="Tom Bergeron" w:date="2020-09-29T13:37:00Z">
        <w:r>
          <w:rPr>
            <w:noProof/>
          </w:rPr>
          <w:drawing>
            <wp:inline distT="0" distB="0" distL="0" distR="0" wp14:anchorId="0780659F" wp14:editId="63C742CD">
              <wp:extent cx="2221992" cy="1828800"/>
              <wp:effectExtent l="0" t="0" r="6985" b="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ell pho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ins>
      <w:del w:id="1586" w:author="Tom Bergeron" w:date="2020-09-29T13:37:00Z">
        <w:r w:rsidR="000E0382" w:rsidDel="00D85B1D">
          <w:rPr>
            <w:noProof/>
          </w:rPr>
          <w:drawing>
            <wp:inline distT="0" distB="0" distL="0" distR="0" wp14:anchorId="65A775B8" wp14:editId="4E702A84">
              <wp:extent cx="2201545" cy="1828800"/>
              <wp:effectExtent l="19050" t="19050" r="2730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01545" cy="1828800"/>
                      </a:xfrm>
                      <a:prstGeom prst="rect">
                        <a:avLst/>
                      </a:prstGeom>
                      <a:noFill/>
                      <a:ln w="6350" cmpd="sng">
                        <a:solidFill>
                          <a:srgbClr val="000000"/>
                        </a:solidFill>
                        <a:miter lim="800000"/>
                        <a:headEnd/>
                        <a:tailEnd/>
                      </a:ln>
                      <a:effectLst/>
                    </pic:spPr>
                  </pic:pic>
                </a:graphicData>
              </a:graphic>
            </wp:inline>
          </w:drawing>
        </w:r>
      </w:del>
    </w:p>
    <w:p w14:paraId="3FFFC541" w14:textId="43D0AC11" w:rsidR="00E34326" w:rsidRDefault="00E34326" w:rsidP="00E34326">
      <w:pPr>
        <w:pStyle w:val="Caption"/>
      </w:pPr>
      <w:r>
        <w:t xml:space="preserve">Figure </w:t>
      </w:r>
      <w:fldSimple w:instr=" SEQ Figure \* ARABIC ">
        <w:ins w:id="1587" w:author="Tom Bergeron" w:date="2020-10-06T17:45:00Z">
          <w:r w:rsidR="009C0501">
            <w:rPr>
              <w:noProof/>
            </w:rPr>
            <w:t>10</w:t>
          </w:r>
        </w:ins>
        <w:del w:id="1588" w:author="Tom Bergeron" w:date="2020-10-06T17:45:00Z">
          <w:r w:rsidR="0013342E" w:rsidDel="009C0501">
            <w:rPr>
              <w:noProof/>
            </w:rPr>
            <w:delText>11</w:delText>
          </w:r>
        </w:del>
      </w:fldSimple>
      <w:r>
        <w:t>: CopyToNetwork software tool screen</w:t>
      </w:r>
    </w:p>
    <w:p w14:paraId="523F1665" w14:textId="77777777" w:rsidR="00E34326" w:rsidRPr="003B35A2" w:rsidRDefault="00E34326" w:rsidP="00E34326"/>
    <w:p w14:paraId="594AFAFB" w14:textId="7D6D7F37" w:rsidR="00E34326" w:rsidRDefault="00E34326" w:rsidP="00E34326">
      <w:pPr>
        <w:rPr>
          <w:ins w:id="1589" w:author="Tom Bergeron" w:date="2020-09-29T13:37:00Z"/>
        </w:rPr>
      </w:pPr>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6CB64C20" w14:textId="7F9CB7FE" w:rsidR="00D85B1D" w:rsidRDefault="00D85B1D" w:rsidP="00E34326">
      <w:bookmarkStart w:id="1590" w:name="_Hlk52287304"/>
      <w:ins w:id="1591" w:author="Tom Bergeron" w:date="2020-09-29T13:37:00Z">
        <w:r>
          <w:t xml:space="preserve">Note: The </w:t>
        </w:r>
        <w:r w:rsidRPr="0083560A">
          <w:rPr>
            <w:i/>
            <w:iCs/>
          </w:rPr>
          <w:t>Baseline Profiles</w:t>
        </w:r>
        <w:r>
          <w:t xml:space="preserve"> selection creates a separate folder of ONLY the current baseline profiles for your products. It does NOT save any other profiles that may be in your directory. </w:t>
        </w:r>
      </w:ins>
    </w:p>
    <w:bookmarkEnd w:id="1590"/>
    <w:p w14:paraId="2C8B444E" w14:textId="77777777" w:rsidR="00E34326" w:rsidRDefault="00E34326" w:rsidP="00E34326"/>
    <w:p w14:paraId="75C824FF" w14:textId="77777777" w:rsidR="00E34326" w:rsidRDefault="00E34326" w:rsidP="00116513">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77777777" w:rsidR="00E34326" w:rsidRDefault="000E0382" w:rsidP="00C343C4">
      <w:pPr>
        <w:jc w:val="center"/>
      </w:pPr>
      <w:r>
        <w:rPr>
          <w:noProof/>
        </w:rPr>
        <w:drawing>
          <wp:inline distT="0" distB="0" distL="0" distR="0" wp14:anchorId="374112A9" wp14:editId="41F0E048">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p>
    <w:p w14:paraId="1A9D1618" w14:textId="102DDEB6" w:rsidR="00E34326" w:rsidRDefault="00E34326" w:rsidP="00E34326">
      <w:pPr>
        <w:pStyle w:val="Caption"/>
      </w:pPr>
      <w:r>
        <w:t xml:space="preserve">Figure </w:t>
      </w:r>
      <w:fldSimple w:instr=" SEQ Figure \* ARABIC ">
        <w:ins w:id="1592" w:author="Tom Bergeron" w:date="2020-10-06T17:45:00Z">
          <w:r w:rsidR="009C0501">
            <w:rPr>
              <w:noProof/>
            </w:rPr>
            <w:t>11</w:t>
          </w:r>
        </w:ins>
        <w:del w:id="1593" w:author="Tom Bergeron" w:date="2020-10-06T17:45:00Z">
          <w:r w:rsidR="0013342E" w:rsidDel="009C0501">
            <w:rPr>
              <w:noProof/>
            </w:rPr>
            <w:delText>12</w:delText>
          </w:r>
        </w:del>
      </w:fldSimple>
      <w:r>
        <w:t>: CopyToNetwork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Notes</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w:t>
      </w:r>
      <w:proofErr w:type="spellStart"/>
      <w:r w:rsidRPr="009C2049">
        <w:rPr>
          <w:rStyle w:val="PlainTextChar"/>
        </w:rPr>
        <w:t>Data_Backup</w:t>
      </w:r>
      <w:proofErr w:type="spellEnd"/>
      <w:r w:rsidRPr="001A516F">
        <w:t>_ folder until the network path or connection has been reestablished.</w:t>
      </w:r>
    </w:p>
    <w:p w14:paraId="11D67BD5" w14:textId="77777777" w:rsidR="00E34326" w:rsidRPr="001A516F" w:rsidRDefault="00E34326" w:rsidP="00116513"/>
    <w:p w14:paraId="6C594C34" w14:textId="30F937A2" w:rsidR="00E34326" w:rsidRPr="001A516F" w:rsidRDefault="00E34326" w:rsidP="00AA5614">
      <w:pPr>
        <w:pStyle w:val="ListParagraph"/>
        <w:numPr>
          <w:ilvl w:val="0"/>
          <w:numId w:val="92"/>
        </w:numPr>
      </w:pPr>
      <w:r w:rsidRPr="00186824">
        <w:t>The CopyToNetwork</w:t>
      </w:r>
      <w:r w:rsidRPr="001A516F">
        <w:t xml:space="preserve"> tool launch</w:t>
      </w:r>
      <w:r>
        <w:t>es</w:t>
      </w:r>
      <w:r w:rsidRPr="001A516F">
        <w:t xml:space="preserve"> automatically as long as the </w:t>
      </w:r>
      <w:r w:rsidRPr="00685028">
        <w:t xml:space="preserve">Copy </w:t>
      </w:r>
      <w:r w:rsidR="001C582A">
        <w:t xml:space="preserve">Data </w:t>
      </w:r>
      <w:r w:rsidRPr="00685028">
        <w:t>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Del="00D85B1D" w:rsidRDefault="00E7531E" w:rsidP="00AA5614">
      <w:pPr>
        <w:pStyle w:val="ListParagraph"/>
        <w:numPr>
          <w:ilvl w:val="0"/>
          <w:numId w:val="92"/>
        </w:numPr>
        <w:rPr>
          <w:del w:id="1594" w:author="Tom Bergeron" w:date="2020-09-29T13:37:00Z"/>
        </w:rPr>
      </w:pPr>
      <w:r>
        <w:t>Whenever any selected folder is updated with new/modified information, the new information is automatically backed up to the network location without any further user interaction.</w:t>
      </w:r>
    </w:p>
    <w:p w14:paraId="5FB0F46A" w14:textId="77777777" w:rsidR="00E34326" w:rsidRDefault="00E34326">
      <w:pPr>
        <w:pStyle w:val="ListParagraph"/>
        <w:numPr>
          <w:ilvl w:val="0"/>
          <w:numId w:val="92"/>
        </w:numPr>
        <w:pPrChange w:id="1595" w:author="Tom Bergeron" w:date="2020-09-29T13:37:00Z">
          <w:pPr/>
        </w:pPrChange>
      </w:pPr>
    </w:p>
    <w:p w14:paraId="229D7960" w14:textId="77777777" w:rsidR="008708F9" w:rsidRPr="00922305" w:rsidRDefault="00C343C4" w:rsidP="0026146F">
      <w:pPr>
        <w:pStyle w:val="Heading1"/>
      </w:pPr>
      <w:bookmarkStart w:id="1596" w:name="_Process_Window_Setup"/>
      <w:bookmarkStart w:id="1597" w:name="_Define/Edit_Process_Window"/>
      <w:bookmarkStart w:id="1598" w:name="_Ref91061158"/>
      <w:bookmarkStart w:id="1599" w:name="_Toc119468079"/>
      <w:bookmarkStart w:id="1600" w:name="_Toc329784598"/>
      <w:bookmarkStart w:id="1601" w:name="_Toc329852088"/>
      <w:bookmarkStart w:id="1602" w:name="_Toc331173660"/>
      <w:bookmarkStart w:id="1603" w:name="_Toc332208768"/>
      <w:bookmarkStart w:id="1604" w:name="_Toc332274015"/>
      <w:bookmarkStart w:id="1605" w:name="_Toc367109136"/>
      <w:bookmarkStart w:id="1606" w:name="_Toc394486335"/>
      <w:bookmarkStart w:id="1607" w:name="_Toc394583541"/>
      <w:bookmarkStart w:id="1608" w:name="_Toc468171257"/>
      <w:bookmarkStart w:id="1609" w:name="_Toc468549172"/>
      <w:bookmarkStart w:id="1610" w:name="_Toc468552690"/>
      <w:bookmarkStart w:id="1611" w:name="_Toc469041217"/>
      <w:bookmarkStart w:id="1612" w:name="_Toc469041323"/>
      <w:bookmarkStart w:id="1613" w:name="_Toc469043302"/>
      <w:bookmarkStart w:id="1614" w:name="_Toc469044936"/>
      <w:bookmarkStart w:id="1615" w:name="_Toc469139232"/>
      <w:bookmarkStart w:id="1616" w:name="_Toc469143769"/>
      <w:bookmarkStart w:id="1617" w:name="_Toc469152527"/>
      <w:bookmarkStart w:id="1618" w:name="_Toc469152677"/>
      <w:bookmarkStart w:id="1619" w:name="_Toc491174776"/>
      <w:bookmarkStart w:id="1620" w:name="_Toc491175158"/>
      <w:bookmarkStart w:id="1621" w:name="_Toc494304008"/>
      <w:bookmarkStart w:id="1622" w:name="_Toc494304196"/>
      <w:bookmarkStart w:id="1623" w:name="_Toc532827358"/>
      <w:bookmarkStart w:id="1624" w:name="_Toc532827583"/>
      <w:bookmarkStart w:id="1625" w:name="_Toc532827766"/>
      <w:bookmarkStart w:id="1626" w:name="_Toc52898702"/>
      <w:bookmarkStart w:id="1627" w:name="_Toc52898828"/>
      <w:bookmarkStart w:id="1628" w:name="_Toc52899018"/>
      <w:bookmarkStart w:id="1629" w:name="_Toc52899189"/>
      <w:bookmarkEnd w:id="1596"/>
      <w:bookmarkEnd w:id="1597"/>
      <w:r>
        <w:rPr>
          <w:noProof/>
        </w:rPr>
        <w:lastRenderedPageBreak/>
        <w:drawing>
          <wp:anchor distT="0" distB="0" distL="114300" distR="114300" simplePos="0" relativeHeight="251663872" behindDoc="0" locked="0" layoutInCell="1" allowOverlap="1" wp14:anchorId="79713397" wp14:editId="50D8FC47">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9C0501">
        <w:rPr>
          <w:noProof/>
        </w:rPr>
        <w:object w:dxaOrig="0" w:dyaOrig="0"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3" type="#_x0000_t75" style="position:absolute;margin-left:160.65pt;margin-top:-534.95pt;width:107.25pt;height:59.25pt;z-index:251700736;mso-wrap-edited:f;mso-position-horizontal-relative:text;mso-position-vertical-relative:page" wrapcoords="-151 0 -151 21327 21600 21327 21600 0 -151 0" o:allowincell="f">
            <v:imagedata r:id="rId39" o:title=""/>
            <w10:wrap anchory="page"/>
          </v:shape>
          <o:OLEObject Type="Embed" ProgID="PBrush" ShapeID="_x0000_s1083" DrawAspect="Content" ObjectID="_1663511859" r:id="rId40"/>
        </w:object>
      </w:r>
      <w:r>
        <w:t xml:space="preserve">Define/Edit </w:t>
      </w:r>
      <w:r w:rsidR="006C7149">
        <w:t>Process Window</w:t>
      </w:r>
      <w:bookmarkEnd w:id="1446"/>
      <w:bookmarkEnd w:id="144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2F530CA1">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628032" behindDoc="0" locked="0" layoutInCell="1" allowOverlap="1" wp14:anchorId="63E44C43" wp14:editId="2018585A">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9C0501" w:rsidRPr="00C604DD" w:rsidRDefault="009C0501"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4.05pt;margin-top:67.1pt;width:117pt;height:82.25pt;z-index:251628032;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9C0501" w:rsidRPr="00C604DD" w:rsidRDefault="009C0501"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334DB99C" w:rsidR="008708F9" w:rsidRDefault="00D41AFB" w:rsidP="00F5043F">
      <w:pPr>
        <w:pStyle w:val="Caption"/>
      </w:pPr>
      <w:r>
        <w:t xml:space="preserve">Figure </w:t>
      </w:r>
      <w:fldSimple w:instr=" SEQ Figure \* ARABIC ">
        <w:ins w:id="1630" w:author="Tom Bergeron" w:date="2020-10-06T17:45:00Z">
          <w:r w:rsidR="009C0501">
            <w:rPr>
              <w:noProof/>
            </w:rPr>
            <w:t>12</w:t>
          </w:r>
        </w:ins>
        <w:del w:id="1631" w:author="Tom Bergeron" w:date="2020-10-06T17:45:00Z">
          <w:r w:rsidR="0013342E" w:rsidDel="009C0501">
            <w:rPr>
              <w:noProof/>
            </w:rPr>
            <w:delText>13</w:delText>
          </w:r>
        </w:del>
      </w:fldSimple>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77777777" w:rsidR="008708F9" w:rsidRPr="00186824" w:rsidRDefault="005058BE">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47D67043" w:rsidR="004A5823" w:rsidRDefault="004A5823" w:rsidP="00116513">
      <w:r w:rsidRPr="00092BE2">
        <w:rPr>
          <w:b/>
        </w:rPr>
        <w:t>Change Specs Name</w:t>
      </w:r>
      <w:r w:rsidRPr="00092BE2">
        <w:t xml:space="preserve"> – Opens an external application allowing you to customize the name of any individual statistic. (See </w:t>
      </w:r>
      <w:r w:rsidR="009C0501">
        <w:fldChar w:fldCharType="begin"/>
      </w:r>
      <w:r w:rsidR="009C0501">
        <w:instrText xml:space="preserve"> HYPERLINK \l "_Change_Specs_Name" </w:instrText>
      </w:r>
      <w:ins w:id="1632" w:author="Tom Bergeron" w:date="2020-10-06T17:45:00Z"/>
      <w:r w:rsidR="009C0501">
        <w:fldChar w:fldCharType="separate"/>
      </w:r>
      <w:r w:rsidR="005D0ACF" w:rsidRPr="005D0ACF">
        <w:rPr>
          <w:rStyle w:val="Hyperlink"/>
        </w:rPr>
        <w:t>Change Specs Name</w:t>
      </w:r>
      <w:r w:rsidR="009C0501">
        <w:rPr>
          <w:rStyle w:val="Hyperlink"/>
        </w:rPr>
        <w:fldChar w:fldCharType="end"/>
      </w:r>
      <w:r w:rsidR="005D0ACF">
        <w:t xml:space="preserve"> </w:t>
      </w:r>
      <w:r w:rsidRPr="00092BE2">
        <w:t>for additional details)</w:t>
      </w:r>
      <w:r>
        <w:t>.</w:t>
      </w:r>
    </w:p>
    <w:p w14:paraId="20F2E8EA" w14:textId="77777777" w:rsidR="008708F9" w:rsidRDefault="00754243">
      <w:pPr>
        <w:pStyle w:val="Heading2"/>
      </w:pPr>
      <w:bookmarkStart w:id="1633" w:name="_Toc488490441"/>
      <w:bookmarkStart w:id="1634" w:name="_Toc119468080"/>
      <w:bookmarkStart w:id="1635" w:name="_Toc329784599"/>
      <w:bookmarkStart w:id="1636" w:name="_Toc469043303"/>
      <w:bookmarkStart w:id="1637" w:name="_Toc469044937"/>
      <w:bookmarkStart w:id="1638" w:name="_Toc469139233"/>
      <w:bookmarkStart w:id="1639" w:name="_Toc469152678"/>
      <w:bookmarkStart w:id="1640" w:name="_Toc491174777"/>
      <w:bookmarkStart w:id="1641" w:name="_Toc494304009"/>
      <w:bookmarkStart w:id="1642" w:name="_Toc532827359"/>
      <w:bookmarkStart w:id="1643" w:name="_Toc532827767"/>
      <w:bookmarkStart w:id="1644" w:name="_Toc52898703"/>
      <w:bookmarkStart w:id="1645" w:name="_Toc52898829"/>
      <w:bookmarkStart w:id="1646" w:name="_Toc52899019"/>
      <w:r>
        <w:lastRenderedPageBreak/>
        <w:t>Solder Paste Menu</w:t>
      </w:r>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p>
    <w:p w14:paraId="21DE0A9D" w14:textId="77777777" w:rsidR="008708F9" w:rsidRDefault="008708F9" w:rsidP="009C2049">
      <w:pPr>
        <w:jc w:val="center"/>
      </w:pPr>
      <w:r>
        <w:object w:dxaOrig="2010" w:dyaOrig="750" w14:anchorId="03D1341E">
          <v:shape id="_x0000_i1026" type="#_x0000_t75" style="width:101.25pt;height:38.25pt" o:ole="" o:bordertopcolor="this" o:borderleftcolor="this" o:borderbottomcolor="this" o:borderrightcolor="this" fillcolor="window">
            <v:imagedata r:id="rId42" o:title=""/>
            <w10:bordertop type="single" width="6"/>
            <w10:borderleft type="single" width="6"/>
            <w10:borderbottom type="single" width="6"/>
            <w10:borderright type="single" width="6"/>
          </v:shape>
          <o:OLEObject Type="Embed" ProgID="PBrush" ShapeID="_x0000_i1026" DrawAspect="Content" ObjectID="_1663511849" r:id="rId43"/>
        </w:object>
      </w:r>
    </w:p>
    <w:p w14:paraId="5E49E5F3" w14:textId="77777777" w:rsidR="008708F9" w:rsidRDefault="008708F9"/>
    <w:p w14:paraId="54078EF7" w14:textId="77777777" w:rsidR="00D41AFB" w:rsidRDefault="000E0382" w:rsidP="009C2049">
      <w:pPr>
        <w:keepNext/>
        <w:jc w:val="center"/>
      </w:pPr>
      <w:r>
        <w:rPr>
          <w:noProof/>
        </w:rPr>
        <w:drawing>
          <wp:inline distT="0" distB="0" distL="0" distR="0" wp14:anchorId="66517E26" wp14:editId="610242B2">
            <wp:extent cx="4501515" cy="3685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01515" cy="3685540"/>
                    </a:xfrm>
                    <a:prstGeom prst="rect">
                      <a:avLst/>
                    </a:prstGeom>
                    <a:noFill/>
                    <a:ln>
                      <a:noFill/>
                    </a:ln>
                  </pic:spPr>
                </pic:pic>
              </a:graphicData>
            </a:graphic>
          </wp:inline>
        </w:drawing>
      </w:r>
    </w:p>
    <w:p w14:paraId="410484F4" w14:textId="726FE32F" w:rsidR="008708F9" w:rsidRDefault="00D41AFB" w:rsidP="00F5043F">
      <w:pPr>
        <w:pStyle w:val="Caption"/>
        <w:rPr>
          <w:noProof/>
        </w:rPr>
      </w:pPr>
      <w:bookmarkStart w:id="1647" w:name="_Ref185671013"/>
      <w:r>
        <w:t xml:space="preserve">Figure </w:t>
      </w:r>
      <w:fldSimple w:instr=" SEQ Figure \* ARABIC ">
        <w:ins w:id="1648" w:author="Tom Bergeron" w:date="2020-10-06T17:45:00Z">
          <w:r w:rsidR="009C0501">
            <w:rPr>
              <w:noProof/>
            </w:rPr>
            <w:t>13</w:t>
          </w:r>
        </w:ins>
        <w:del w:id="1649" w:author="Tom Bergeron" w:date="2020-10-06T17:45:00Z">
          <w:r w:rsidR="0013342E" w:rsidDel="009C0501">
            <w:rPr>
              <w:noProof/>
            </w:rPr>
            <w:delText>14</w:delText>
          </w:r>
        </w:del>
      </w:fldSimple>
      <w:bookmarkEnd w:id="1647"/>
      <w:r w:rsidR="00435384">
        <w:t>: Solder Paste Menu</w:t>
      </w:r>
    </w:p>
    <w:p w14:paraId="656D5BB5" w14:textId="77777777" w:rsidR="008708F9" w:rsidRDefault="008708F9" w:rsidP="00194E1A"/>
    <w:p w14:paraId="2F640B24" w14:textId="192063C4"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ins w:id="1650" w:author="Tom Bergeron" w:date="2020-10-06T17:45:00Z">
        <w:r w:rsidR="009C0501">
          <w:t xml:space="preserve">Figure </w:t>
        </w:r>
        <w:r w:rsidR="009C0501">
          <w:rPr>
            <w:noProof/>
          </w:rPr>
          <w:t>13</w:t>
        </w:r>
      </w:ins>
      <w:del w:id="1651" w:author="Tom Bergeron" w:date="2020-10-06T17:45:00Z">
        <w:r w:rsidR="0013342E" w:rsidDel="009C0501">
          <w:delText xml:space="preserve">Figure </w:delText>
        </w:r>
        <w:r w:rsidR="0013342E" w:rsidDel="009C0501">
          <w:rPr>
            <w:noProof/>
          </w:rPr>
          <w:delText>14</w:delText>
        </w:r>
      </w:del>
      <w:r w:rsidR="00090076">
        <w:fldChar w:fldCharType="end"/>
      </w:r>
      <w:r w:rsidR="00D41AFB" w:rsidRPr="00090076">
        <w:t>.</w:t>
      </w:r>
    </w:p>
    <w:p w14:paraId="2C0C3C7F" w14:textId="77777777" w:rsidR="008708F9" w:rsidRDefault="008708F9"/>
    <w:p w14:paraId="6C79947F" w14:textId="77777777" w:rsidR="008708F9" w:rsidRDefault="008708F9" w:rsidP="00194E1A">
      <w:pPr>
        <w:pStyle w:val="ListBullet"/>
      </w:pPr>
      <w:r>
        <w:t xml:space="preserve">Clicking the </w:t>
      </w:r>
      <w:r w:rsidR="00A46BC1">
        <w:rPr>
          <w:b/>
        </w:rPr>
        <w:t>green c</w:t>
      </w:r>
      <w:r>
        <w:rPr>
          <w:b/>
        </w:rPr>
        <w:t>heck</w:t>
      </w:r>
      <w:r>
        <w:t xml:space="preserve"> 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77777777" w:rsidR="008708F9" w:rsidRPr="00186824" w:rsidRDefault="008708F9" w:rsidP="00194E1A">
      <w:pPr>
        <w:pStyle w:val="ListBullet"/>
      </w:pPr>
      <w:r>
        <w:t xml:space="preserve">Clicking the </w:t>
      </w:r>
      <w:r w:rsidR="00860424" w:rsidRPr="00860424">
        <w:t>r</w:t>
      </w:r>
      <w:r w:rsidRPr="00860424">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77777777" w:rsidR="009E3543" w:rsidRDefault="009E3543" w:rsidP="009E3543">
      <w:bookmarkStart w:id="1652" w:name="_Toc486325573"/>
      <w:bookmarkStart w:id="1653" w:name="_Toc488490442"/>
      <w:r w:rsidRPr="00A012A9">
        <w:rPr>
          <w:b/>
        </w:rPr>
        <w:t>Note</w:t>
      </w:r>
      <w:r>
        <w:t>:  Updates to the solder paste list occur on a regular basis.  Check for new additions at www.kicthermal.com.</w:t>
      </w:r>
    </w:p>
    <w:p w14:paraId="339674DF" w14:textId="77777777" w:rsidR="009E3543" w:rsidRDefault="009E3543" w:rsidP="009E3543"/>
    <w:p w14:paraId="2E0E6BB3" w14:textId="77777777" w:rsidR="008708F9" w:rsidRDefault="008708F9"/>
    <w:p w14:paraId="7A467FF3" w14:textId="77777777" w:rsidR="008708F9" w:rsidRDefault="00754243">
      <w:pPr>
        <w:pStyle w:val="Heading2"/>
      </w:pPr>
      <w:r>
        <w:br w:type="page"/>
      </w:r>
      <w:bookmarkStart w:id="1654" w:name="_Edit_Specs"/>
      <w:bookmarkStart w:id="1655" w:name="_Ref91061038"/>
      <w:bookmarkStart w:id="1656" w:name="_Toc119468081"/>
      <w:bookmarkStart w:id="1657" w:name="_Toc329784600"/>
      <w:bookmarkStart w:id="1658" w:name="_Toc469043304"/>
      <w:bookmarkStart w:id="1659" w:name="_Toc469044938"/>
      <w:bookmarkStart w:id="1660" w:name="_Toc469139234"/>
      <w:bookmarkStart w:id="1661" w:name="_Toc469152679"/>
      <w:bookmarkStart w:id="1662" w:name="_Toc491174778"/>
      <w:bookmarkStart w:id="1663" w:name="_Toc494304010"/>
      <w:bookmarkStart w:id="1664" w:name="_Toc532827360"/>
      <w:bookmarkStart w:id="1665" w:name="_Toc532827768"/>
      <w:bookmarkStart w:id="1666" w:name="_Toc52898704"/>
      <w:bookmarkStart w:id="1667" w:name="_Toc52898830"/>
      <w:bookmarkStart w:id="1668" w:name="_Toc52899020"/>
      <w:bookmarkEnd w:id="1654"/>
      <w:r>
        <w:lastRenderedPageBreak/>
        <w:t>Edit Specs</w:t>
      </w:r>
      <w:bookmarkEnd w:id="1652"/>
      <w:bookmarkEnd w:id="1653"/>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p>
    <w:p w14:paraId="7DA789E1" w14:textId="77777777" w:rsidR="002F7683" w:rsidRPr="002F7683" w:rsidRDefault="008708F9" w:rsidP="009C2049">
      <w:pPr>
        <w:jc w:val="center"/>
        <w:rPr>
          <w:noProof/>
        </w:rPr>
      </w:pPr>
      <w:r>
        <w:rPr>
          <w:noProof/>
        </w:rPr>
        <w:object w:dxaOrig="1995" w:dyaOrig="780" w14:anchorId="5D07A953">
          <v:shape id="_x0000_i1027" type="#_x0000_t75" style="width:101.25pt;height:38.25pt" o:ole="" fillcolor="window">
            <v:imagedata r:id="rId45" o:title=""/>
          </v:shape>
          <o:OLEObject Type="Embed" ProgID="PBrush" ShapeID="_x0000_i1027" DrawAspect="Content" ObjectID="_1663511850" r:id="rId46"/>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2EC583E0">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1A573985" w:rsidR="008708F9" w:rsidRPr="0025224B" w:rsidRDefault="00D41AFB" w:rsidP="00F5043F">
      <w:pPr>
        <w:pStyle w:val="Caption"/>
      </w:pPr>
      <w:bookmarkStart w:id="1669" w:name="_Ref185671484"/>
      <w:r>
        <w:t xml:space="preserve">Figure </w:t>
      </w:r>
      <w:fldSimple w:instr=" SEQ Figure \* ARABIC ">
        <w:ins w:id="1670" w:author="Tom Bergeron" w:date="2020-10-06T17:45:00Z">
          <w:r w:rsidR="009C0501">
            <w:rPr>
              <w:noProof/>
            </w:rPr>
            <w:t>14</w:t>
          </w:r>
        </w:ins>
        <w:del w:id="1671" w:author="Tom Bergeron" w:date="2020-10-06T17:45:00Z">
          <w:r w:rsidR="0013342E" w:rsidDel="009C0501">
            <w:rPr>
              <w:noProof/>
            </w:rPr>
            <w:delText>15</w:delText>
          </w:r>
        </w:del>
      </w:fldSimple>
      <w:bookmarkEnd w:id="1669"/>
      <w:r w:rsidR="00435384">
        <w:t>: Process Window Edit Specs</w:t>
      </w:r>
    </w:p>
    <w:p w14:paraId="4855A5A6" w14:textId="77777777" w:rsidR="008708F9" w:rsidRDefault="008708F9" w:rsidP="00194E1A"/>
    <w:p w14:paraId="18C09FAF" w14:textId="4C894B05"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ins w:id="1672" w:author="Tom Bergeron" w:date="2020-10-06T17:45:00Z">
        <w:r w:rsidR="009C0501">
          <w:t xml:space="preserve">Figure </w:t>
        </w:r>
        <w:r w:rsidR="009C0501">
          <w:rPr>
            <w:noProof/>
          </w:rPr>
          <w:t>14</w:t>
        </w:r>
      </w:ins>
      <w:del w:id="1673" w:author="Tom Bergeron" w:date="2020-10-06T17:45:00Z">
        <w:r w:rsidR="0013342E" w:rsidDel="009C0501">
          <w:delText xml:space="preserve">Figure </w:delText>
        </w:r>
        <w:r w:rsidR="0013342E" w:rsidDel="009C0501">
          <w:rPr>
            <w:noProof/>
          </w:rPr>
          <w:delText>15</w:delText>
        </w:r>
      </w:del>
      <w:r w:rsidR="00BD655D">
        <w:fldChar w:fldCharType="end"/>
      </w:r>
      <w:r w:rsidR="00D41AFB" w:rsidRPr="00D41AFB">
        <w:rPr>
          <w:color w:val="FF0000"/>
        </w:rPr>
        <w:t>.</w:t>
      </w:r>
    </w:p>
    <w:p w14:paraId="30BAAFE7" w14:textId="77777777" w:rsidR="00DA2F1E" w:rsidRDefault="00DA2F1E"/>
    <w:p w14:paraId="04FAF4A8" w14:textId="5DB6C73B" w:rsidR="008708F9" w:rsidRPr="00186824" w:rsidRDefault="00DA2F1E">
      <w:r>
        <w:t xml:space="preserve">There is a single </w:t>
      </w:r>
      <w:del w:id="1674" w:author="Tom Bergeron" w:date="2020-09-29T15:55:00Z">
        <w:r w:rsidDel="00CB1AD7">
          <w:delText>drop down</w:delText>
        </w:r>
      </w:del>
      <w:ins w:id="1675" w:author="Tom Bergeron" w:date="2020-09-29T15:55:00Z">
        <w:r w:rsidR="00CB1AD7">
          <w:t>drop-down</w:t>
        </w:r>
      </w:ins>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77777777" w:rsidR="008708F9" w:rsidRDefault="008708F9">
      <w:r>
        <w:t xml:space="preserve">Once you have completed all spec modifications you can click on the </w:t>
      </w:r>
      <w:r w:rsidR="000A2FFD">
        <w:rPr>
          <w:b/>
        </w:rPr>
        <w:t>g</w:t>
      </w:r>
      <w:r>
        <w:rPr>
          <w:b/>
        </w:rPr>
        <w:t>reen check “DONE”</w:t>
      </w:r>
      <w:r>
        <w:t xml:space="preserve"> button and your changes will be applied.  Clicking on the </w:t>
      </w:r>
      <w:r w:rsidR="000A2FFD">
        <w:rPr>
          <w:b/>
        </w:rPr>
        <w:t>r</w:t>
      </w:r>
      <w:r>
        <w:rPr>
          <w:b/>
        </w:rPr>
        <w:t>ed X “CANCEL”</w:t>
      </w:r>
      <w:r>
        <w:t xml:space="preserve"> 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8F51FF">
      <w:pPr>
        <w:pStyle w:val="Heading3"/>
      </w:pPr>
      <w:bookmarkStart w:id="1676" w:name="_Toc119468082"/>
      <w:r>
        <w:br w:type="page"/>
      </w:r>
      <w:bookmarkStart w:id="1677" w:name="_Toc329784601"/>
      <w:bookmarkStart w:id="1678" w:name="_Toc469043305"/>
      <w:bookmarkStart w:id="1679" w:name="_Toc469044939"/>
      <w:bookmarkStart w:id="1680" w:name="_Toc469139235"/>
      <w:bookmarkStart w:id="1681" w:name="_Toc469152680"/>
      <w:bookmarkStart w:id="1682" w:name="_Toc491174779"/>
      <w:bookmarkStart w:id="1683" w:name="_Toc494304011"/>
      <w:bookmarkStart w:id="1684" w:name="_Toc532827361"/>
      <w:bookmarkStart w:id="1685" w:name="_Toc532827769"/>
      <w:bookmarkStart w:id="1686" w:name="_Toc52898831"/>
      <w:bookmarkStart w:id="1687" w:name="_Toc52899021"/>
      <w:r w:rsidR="005D0ACF">
        <w:lastRenderedPageBreak/>
        <w:t>Specify</w:t>
      </w:r>
      <w:r w:rsidR="00636C9A">
        <w:t xml:space="preserve"> </w:t>
      </w:r>
      <w:r w:rsidR="00C343C4">
        <w:t>Different Specs f</w:t>
      </w:r>
      <w:r>
        <w:t>or Individual T</w:t>
      </w:r>
      <w:r w:rsidR="00C343C4">
        <w:t>C</w:t>
      </w:r>
      <w:r>
        <w:t>s</w:t>
      </w:r>
      <w:bookmarkEnd w:id="1676"/>
      <w:bookmarkEnd w:id="1677"/>
      <w:bookmarkEnd w:id="1678"/>
      <w:bookmarkEnd w:id="1679"/>
      <w:bookmarkEnd w:id="1680"/>
      <w:bookmarkEnd w:id="1681"/>
      <w:bookmarkEnd w:id="1682"/>
      <w:bookmarkEnd w:id="1683"/>
      <w:bookmarkEnd w:id="1684"/>
      <w:bookmarkEnd w:id="1685"/>
      <w:bookmarkEnd w:id="1686"/>
      <w:bookmarkEnd w:id="1687"/>
    </w:p>
    <w:p w14:paraId="1008DB36" w14:textId="77777777" w:rsidR="00D41AFB" w:rsidRDefault="004A5823" w:rsidP="00C343C4">
      <w:pPr>
        <w:jc w:val="center"/>
      </w:pPr>
      <w:r>
        <w:rPr>
          <w:noProof/>
        </w:rPr>
        <mc:AlternateContent>
          <mc:Choice Requires="wps">
            <w:drawing>
              <wp:anchor distT="0" distB="0" distL="114300" distR="114300" simplePos="0" relativeHeight="251653632" behindDoc="0" locked="0" layoutInCell="1" allowOverlap="1" wp14:anchorId="4E67FC6C" wp14:editId="6A6100B7">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3EC99B" id="Line 2973" o:spid="_x0000_s1026" style="position:absolute;flip:x;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" strokecolor="red" strokeweight="1.5pt">
                <v:stroke endarrow="block"/>
              </v:line>
            </w:pict>
          </mc:Fallback>
        </mc:AlternateContent>
      </w:r>
      <w:r>
        <w:rPr>
          <w:noProof/>
        </w:rPr>
        <w:drawing>
          <wp:inline distT="0" distB="0" distL="0" distR="0" wp14:anchorId="1D46A434" wp14:editId="26654C3E">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652608" behindDoc="0" locked="0" layoutInCell="1" allowOverlap="1" wp14:anchorId="00C4D888" wp14:editId="172A9F3F">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9C0501" w:rsidRDefault="009C0501"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" strokecolor="red" strokeweight="1.5pt">
                <v:textbox>
                  <w:txbxContent>
                    <w:p w14:paraId="5589ECB0" w14:textId="77777777" w:rsidR="009C0501" w:rsidRDefault="009C0501"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26525F51" w:rsidR="00BE4981" w:rsidRPr="004A5823" w:rsidRDefault="00D41AFB" w:rsidP="00F5043F">
      <w:pPr>
        <w:pStyle w:val="Caption"/>
        <w:rPr>
          <w:rFonts w:ascii="Trebuchet MS" w:hAnsi="Trebuchet MS"/>
          <w:color w:val="FF0000"/>
          <w:sz w:val="24"/>
          <w:szCs w:val="24"/>
        </w:rPr>
      </w:pPr>
      <w:bookmarkStart w:id="1688" w:name="_Ref185671788"/>
      <w:r>
        <w:t xml:space="preserve">Figure </w:t>
      </w:r>
      <w:fldSimple w:instr=" SEQ Figure \* ARABIC ">
        <w:ins w:id="1689" w:author="Tom Bergeron" w:date="2020-10-06T17:45:00Z">
          <w:r w:rsidR="009C0501">
            <w:rPr>
              <w:noProof/>
            </w:rPr>
            <w:t>15</w:t>
          </w:r>
        </w:ins>
        <w:del w:id="1690" w:author="Tom Bergeron" w:date="2020-10-06T17:45:00Z">
          <w:r w:rsidR="0013342E" w:rsidDel="009C0501">
            <w:rPr>
              <w:noProof/>
            </w:rPr>
            <w:delText>16</w:delText>
          </w:r>
        </w:del>
      </w:fldSimple>
      <w:bookmarkEnd w:id="1688"/>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8F51FF">
      <w:pPr>
        <w:pStyle w:val="Heading3"/>
      </w:pPr>
      <w:bookmarkStart w:id="1691" w:name="_Toc469043306"/>
      <w:bookmarkStart w:id="1692" w:name="_Toc469044940"/>
      <w:bookmarkStart w:id="1693" w:name="_Toc469139236"/>
      <w:bookmarkStart w:id="1694" w:name="_Toc469152681"/>
      <w:bookmarkStart w:id="1695" w:name="_Toc491174780"/>
      <w:bookmarkStart w:id="1696" w:name="_Toc494304012"/>
      <w:bookmarkStart w:id="1697" w:name="_Toc532827362"/>
      <w:bookmarkStart w:id="1698" w:name="_Toc532827770"/>
      <w:bookmarkStart w:id="1699" w:name="_Toc52898832"/>
      <w:bookmarkStart w:id="1700" w:name="_Toc52899022"/>
      <w:r w:rsidRPr="007A0D7E">
        <w:t>T</w:t>
      </w:r>
      <w:r w:rsidR="00C343C4">
        <w:t xml:space="preserve">C </w:t>
      </w:r>
      <w:r w:rsidRPr="007A0D7E">
        <w:t>Selection &amp; Label</w:t>
      </w:r>
      <w:bookmarkEnd w:id="1691"/>
      <w:bookmarkEnd w:id="1692"/>
      <w:bookmarkEnd w:id="1693"/>
      <w:bookmarkEnd w:id="1694"/>
      <w:bookmarkEnd w:id="1695"/>
      <w:bookmarkEnd w:id="1696"/>
      <w:bookmarkEnd w:id="1697"/>
      <w:bookmarkEnd w:id="1698"/>
      <w:bookmarkEnd w:id="1699"/>
      <w:bookmarkEnd w:id="1700"/>
    </w:p>
    <w:p w14:paraId="7AFF2373" w14:textId="76A4CE79"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r w:rsidR="009C0501">
        <w:fldChar w:fldCharType="begin"/>
      </w:r>
      <w:r w:rsidR="009C0501">
        <w:instrText xml:space="preserve"> HYPERLINK \l "_Define/Edit_Process_Window" </w:instrText>
      </w:r>
      <w:ins w:id="1701" w:author="Tom Bergeron" w:date="2020-10-06T17:45:00Z"/>
      <w:r w:rsidR="009C0501">
        <w:fldChar w:fldCharType="separate"/>
      </w:r>
      <w:r w:rsidR="00205334" w:rsidRPr="005D0ACF">
        <w:rPr>
          <w:rStyle w:val="Hyperlink"/>
        </w:rPr>
        <w:t>Process Window Setup</w:t>
      </w:r>
      <w:r w:rsidR="009C0501">
        <w:rPr>
          <w:rStyle w:val="Hyperlink"/>
        </w:rPr>
        <w:fldChar w:fldCharType="end"/>
      </w:r>
      <w:r w:rsidR="00205334" w:rsidRPr="00186824">
        <w:t xml:space="preserve"> screen, the Edit Specs screen </w:t>
      </w:r>
      <w:r w:rsidR="007D2AF2" w:rsidRPr="00186824">
        <w:t xml:space="preserve">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ins w:id="1702" w:author="Tom Bergeron" w:date="2020-10-06T17:45:00Z">
        <w:r w:rsidR="009C0501">
          <w:t xml:space="preserve">Figure </w:t>
        </w:r>
        <w:r w:rsidR="009C0501">
          <w:rPr>
            <w:noProof/>
          </w:rPr>
          <w:t>15</w:t>
        </w:r>
      </w:ins>
      <w:del w:id="1703" w:author="Tom Bergeron" w:date="2020-10-06T17:45:00Z">
        <w:r w:rsidR="0013342E" w:rsidDel="009C0501">
          <w:delText xml:space="preserve">Figure </w:delText>
        </w:r>
        <w:r w:rsidR="0013342E" w:rsidDel="009C0501">
          <w:rPr>
            <w:noProof/>
          </w:rPr>
          <w:delText>16</w:delText>
        </w:r>
      </w:del>
      <w:r w:rsidR="007D2AF2" w:rsidRPr="00186824">
        <w:fldChar w:fldCharType="end"/>
      </w:r>
      <w:r w:rsidR="007D2AF2" w:rsidRPr="00186824">
        <w:t>.</w:t>
      </w:r>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rsidP="00BB1B4C">
      <w:pPr>
        <w:rPr>
          <w:b/>
        </w:rPr>
      </w:pPr>
      <w:r w:rsidRPr="00585CF3">
        <w:t xml:space="preserve">Note: </w:t>
      </w:r>
      <w:r w:rsidR="00BF7588" w:rsidRPr="00585CF3">
        <w:rPr>
          <w:b/>
        </w:rPr>
        <w:t xml:space="preserve">When </w:t>
      </w:r>
      <w:r w:rsidR="007D2AF2" w:rsidRPr="00585CF3">
        <w:rPr>
          <w:b/>
        </w:rPr>
        <w:t>using separate specs</w:t>
      </w:r>
      <w:r w:rsidR="00BF7588" w:rsidRPr="00585CF3">
        <w:rPr>
          <w:b/>
        </w:rPr>
        <w:t xml:space="preserve">, </w:t>
      </w:r>
      <w:r w:rsidR="007D2AF2" w:rsidRPr="00585CF3">
        <w:rPr>
          <w:b/>
        </w:rPr>
        <w:t>the Edit Specs screen</w:t>
      </w:r>
      <w:r w:rsidR="00BF7588" w:rsidRPr="00585CF3">
        <w:rPr>
          <w:b/>
        </w:rPr>
        <w:t xml:space="preserve"> is the only place where you can select or deselect </w:t>
      </w:r>
      <w:r w:rsidR="00925F83" w:rsidRPr="00585CF3">
        <w:rPr>
          <w:b/>
        </w:rPr>
        <w:t>which TC</w:t>
      </w:r>
      <w:r w:rsidR="00BF7588" w:rsidRPr="00585CF3">
        <w:rPr>
          <w:b/>
        </w:rPr>
        <w:t>s will be used for a profile.</w:t>
      </w:r>
    </w:p>
    <w:p w14:paraId="6CE19C3F" w14:textId="77777777" w:rsidR="00245281" w:rsidRPr="00245281" w:rsidRDefault="00245281" w:rsidP="00245281"/>
    <w:p w14:paraId="263404D0" w14:textId="77777777" w:rsidR="00BF7588" w:rsidRPr="00186824" w:rsidRDefault="00BF7588" w:rsidP="00245281">
      <w:r w:rsidRPr="00186824">
        <w:t>Once you have compl</w:t>
      </w:r>
      <w:r w:rsidR="005D0ACF">
        <w:t xml:space="preserve">eted all edits of the specs, </w:t>
      </w:r>
      <w:r w:rsidRPr="00186824">
        <w:t xml:space="preserve">click the </w:t>
      </w:r>
      <w:r w:rsidR="000A2FFD">
        <w:t>g</w:t>
      </w:r>
      <w:r w:rsidRPr="00186824">
        <w:t xml:space="preserve">reen </w:t>
      </w:r>
      <w:r w:rsidR="000A2FFD">
        <w:t>c</w:t>
      </w:r>
      <w:r w:rsidRPr="00186824">
        <w:t xml:space="preserve">heck button and your changes will be applied.  Clicking the </w:t>
      </w:r>
      <w:r w:rsidR="000A2FFD">
        <w:t>r</w:t>
      </w:r>
      <w:r w:rsidRPr="00186824">
        <w:t>ed X</w:t>
      </w:r>
      <w:r w:rsidRPr="00186824">
        <w:rPr>
          <w:b/>
        </w:rPr>
        <w:t xml:space="preserve"> </w:t>
      </w:r>
      <w:r w:rsidRPr="00186824">
        <w:t>(Cancel) 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640320" behindDoc="0" locked="0" layoutInCell="1" allowOverlap="1" wp14:anchorId="777DD142" wp14:editId="592BFA9E">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2B7770" id="Oval 4149" o:spid="_x0000_s1026" style="position:absolute;margin-left:196.5pt;margin-top:97.2pt;width:59.5pt;height:54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" filled="f" fillcolor="#bbe0e3" strokecolor="red" strokeweight="1.5pt">
                <w10:wrap anchory="line"/>
              </v:oval>
            </w:pict>
          </mc:Fallback>
        </mc:AlternateContent>
      </w:r>
      <w:r w:rsidR="004A5823">
        <w:rPr>
          <w:noProof/>
        </w:rPr>
        <w:drawing>
          <wp:inline distT="0" distB="0" distL="0" distR="0" wp14:anchorId="7DDB01C4" wp14:editId="073A6B39">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874004" cy="2286000"/>
                    </a:xfrm>
                    <a:prstGeom prst="rect">
                      <a:avLst/>
                    </a:prstGeom>
                  </pic:spPr>
                </pic:pic>
              </a:graphicData>
            </a:graphic>
          </wp:inline>
        </w:drawing>
      </w:r>
    </w:p>
    <w:p w14:paraId="1B91AD3F" w14:textId="1F8F2381" w:rsidR="00D41AFB" w:rsidRPr="00D41AFB" w:rsidRDefault="00D41AFB" w:rsidP="004A5823">
      <w:pPr>
        <w:pStyle w:val="Caption"/>
      </w:pPr>
      <w:bookmarkStart w:id="1704" w:name="_Ref185671808"/>
      <w:r>
        <w:t xml:space="preserve">Figure </w:t>
      </w:r>
      <w:fldSimple w:instr=" SEQ Figure \* ARABIC ">
        <w:ins w:id="1705" w:author="Tom Bergeron" w:date="2020-10-06T17:45:00Z">
          <w:r w:rsidR="009C0501">
            <w:rPr>
              <w:noProof/>
            </w:rPr>
            <w:t>16</w:t>
          </w:r>
        </w:ins>
        <w:del w:id="1706" w:author="Tom Bergeron" w:date="2020-10-06T17:45:00Z">
          <w:r w:rsidR="0013342E" w:rsidDel="009C0501">
            <w:rPr>
              <w:noProof/>
            </w:rPr>
            <w:delText>17</w:delText>
          </w:r>
        </w:del>
      </w:fldSimple>
      <w:bookmarkEnd w:id="1704"/>
      <w:r w:rsidR="00435384">
        <w:t>: Process Window Select TC to View</w:t>
      </w:r>
    </w:p>
    <w:p w14:paraId="3EB00C20" w14:textId="77777777" w:rsidR="005D0ACF" w:rsidRPr="005D0ACF" w:rsidRDefault="005D0ACF"/>
    <w:p w14:paraId="02CDF0FC" w14:textId="16719873"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ins w:id="1707" w:author="Tom Bergeron" w:date="2020-10-06T17:45:00Z">
        <w:r w:rsidR="009C0501">
          <w:t xml:space="preserve">Figure </w:t>
        </w:r>
        <w:r w:rsidR="009C0501">
          <w:rPr>
            <w:noProof/>
          </w:rPr>
          <w:t>16</w:t>
        </w:r>
      </w:ins>
      <w:del w:id="1708" w:author="Tom Bergeron" w:date="2020-10-06T17:45:00Z">
        <w:r w:rsidR="0013342E" w:rsidDel="009C0501">
          <w:delText xml:space="preserve">Figure </w:delText>
        </w:r>
        <w:r w:rsidR="0013342E" w:rsidDel="009C0501">
          <w:rPr>
            <w:noProof/>
          </w:rPr>
          <w:delText>17</w:delText>
        </w:r>
      </w:del>
      <w:r w:rsidR="005F134F">
        <w:fldChar w:fldCharType="end"/>
      </w:r>
      <w:r w:rsidR="00D41AFB" w:rsidRPr="005F134F">
        <w:t>.</w:t>
      </w:r>
    </w:p>
    <w:p w14:paraId="31A2A05B" w14:textId="77777777" w:rsidR="004A5823" w:rsidRPr="005D0ACF" w:rsidRDefault="00C653DF" w:rsidP="008F51FF">
      <w:pPr>
        <w:pStyle w:val="Heading3"/>
        <w:rPr>
          <w:rFonts w:ascii="Trebuchet MS" w:hAnsi="Trebuchet MS"/>
          <w:noProof/>
          <w:szCs w:val="24"/>
        </w:rPr>
      </w:pPr>
      <w:bookmarkStart w:id="1709" w:name="_Change_Specs_Name"/>
      <w:bookmarkStart w:id="1710" w:name="_Toc469043307"/>
      <w:bookmarkStart w:id="1711" w:name="_Toc469044941"/>
      <w:bookmarkStart w:id="1712" w:name="_Toc469139237"/>
      <w:bookmarkStart w:id="1713" w:name="_Toc469152682"/>
      <w:bookmarkStart w:id="1714" w:name="_Toc491174781"/>
      <w:bookmarkStart w:id="1715" w:name="_Toc494304013"/>
      <w:bookmarkStart w:id="1716" w:name="_Toc532827363"/>
      <w:bookmarkStart w:id="1717" w:name="_Toc532827771"/>
      <w:bookmarkStart w:id="1718" w:name="_Toc52898833"/>
      <w:bookmarkStart w:id="1719" w:name="_Toc52899023"/>
      <w:bookmarkEnd w:id="1709"/>
      <w:r w:rsidRPr="005D0ACF">
        <w:lastRenderedPageBreak/>
        <w:t>Change Specs Name</w:t>
      </w:r>
      <w:bookmarkEnd w:id="1710"/>
      <w:bookmarkEnd w:id="1711"/>
      <w:bookmarkEnd w:id="1712"/>
      <w:bookmarkEnd w:id="1713"/>
      <w:bookmarkEnd w:id="1714"/>
      <w:bookmarkEnd w:id="1715"/>
      <w:bookmarkEnd w:id="1716"/>
      <w:bookmarkEnd w:id="1717"/>
      <w:bookmarkEnd w:id="1718"/>
      <w:bookmarkEnd w:id="1719"/>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67302BCB">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79C04C29">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5D0ACF">
        <w:rPr>
          <w:i/>
          <w:noProof/>
        </w:rPr>
        <w:t xml:space="preserve">Change Specs Name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pPr>
        <w:pStyle w:val="Heading2"/>
      </w:pPr>
      <w:bookmarkStart w:id="1720" w:name="_Toc486325574"/>
      <w:bookmarkStart w:id="1721" w:name="_Toc488490443"/>
      <w:bookmarkStart w:id="1722" w:name="_Toc119468083"/>
      <w:bookmarkStart w:id="1723" w:name="_Toc329784602"/>
      <w:bookmarkStart w:id="1724" w:name="_Toc469043308"/>
      <w:bookmarkStart w:id="1725" w:name="_Toc469044942"/>
      <w:bookmarkStart w:id="1726" w:name="_Toc469139238"/>
      <w:bookmarkStart w:id="1727" w:name="_Toc469152683"/>
      <w:bookmarkStart w:id="1728" w:name="_Toc491174782"/>
      <w:bookmarkStart w:id="1729" w:name="_Toc494304014"/>
      <w:bookmarkStart w:id="1730" w:name="_Toc532827364"/>
      <w:bookmarkStart w:id="1731" w:name="_Toc532827772"/>
      <w:bookmarkStart w:id="1732" w:name="_Toc52898705"/>
      <w:bookmarkStart w:id="1733" w:name="_Toc52898834"/>
      <w:bookmarkStart w:id="1734" w:name="_Toc52899024"/>
      <w:r>
        <w:lastRenderedPageBreak/>
        <w:t>Sav</w:t>
      </w:r>
      <w:r w:rsidR="005D0ACF">
        <w:t xml:space="preserve">e </w:t>
      </w:r>
      <w:r>
        <w:t>Process Window</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p>
    <w:p w14:paraId="4EEF6A9C" w14:textId="77777777" w:rsidR="00D41AFB" w:rsidRDefault="004A5823" w:rsidP="009C2049">
      <w:pPr>
        <w:keepNext/>
        <w:jc w:val="center"/>
      </w:pPr>
      <w:r>
        <w:rPr>
          <w:noProof/>
        </w:rPr>
        <w:drawing>
          <wp:inline distT="0" distB="0" distL="0" distR="0" wp14:anchorId="6FA6700A" wp14:editId="10DAD275">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862661" cy="3072384"/>
                    </a:xfrm>
                    <a:prstGeom prst="rect">
                      <a:avLst/>
                    </a:prstGeom>
                  </pic:spPr>
                </pic:pic>
              </a:graphicData>
            </a:graphic>
          </wp:inline>
        </w:drawing>
      </w:r>
    </w:p>
    <w:p w14:paraId="51D9BBB0" w14:textId="6D707329" w:rsidR="008708F9" w:rsidRPr="0025224B" w:rsidRDefault="00D41AFB" w:rsidP="00F5043F">
      <w:pPr>
        <w:pStyle w:val="Caption"/>
      </w:pPr>
      <w:bookmarkStart w:id="1735" w:name="_Ref185673863"/>
      <w:r>
        <w:t xml:space="preserve">Figure </w:t>
      </w:r>
      <w:fldSimple w:instr=" SEQ Figure \* ARABIC ">
        <w:ins w:id="1736" w:author="Tom Bergeron" w:date="2020-10-06T17:45:00Z">
          <w:r w:rsidR="009C0501">
            <w:rPr>
              <w:noProof/>
            </w:rPr>
            <w:t>17</w:t>
          </w:r>
        </w:ins>
        <w:del w:id="1737" w:author="Tom Bergeron" w:date="2020-10-06T17:45:00Z">
          <w:r w:rsidR="0013342E" w:rsidDel="009C0501">
            <w:rPr>
              <w:noProof/>
            </w:rPr>
            <w:delText>18</w:delText>
          </w:r>
        </w:del>
      </w:fldSimple>
      <w:bookmarkEnd w:id="1735"/>
      <w:r w:rsidR="00F639E2">
        <w:t>: Save Process Window</w:t>
      </w:r>
    </w:p>
    <w:p w14:paraId="290220B0" w14:textId="77777777" w:rsidR="008708F9" w:rsidRDefault="008708F9"/>
    <w:p w14:paraId="51ACB9EE" w14:textId="6610D396" w:rsidR="008708F9" w:rsidRPr="00186824" w:rsidRDefault="008708F9">
      <w:r>
        <w:rPr>
          <w:b/>
        </w:rPr>
        <w:t>To save</w:t>
      </w:r>
      <w:r>
        <w:t xml:space="preserve"> - </w:t>
      </w:r>
      <w:r w:rsidRPr="00186824">
        <w:t xml:space="preserve">Click </w:t>
      </w:r>
      <w:r w:rsidRPr="000A2FFD">
        <w:t xml:space="preserve">the </w:t>
      </w:r>
      <w:r w:rsidR="000A2FFD" w:rsidRPr="000A2FFD">
        <w:t>g</w:t>
      </w:r>
      <w:r w:rsidR="00BF7588" w:rsidRPr="000A2FFD">
        <w:t xml:space="preserve">reen check </w:t>
      </w:r>
      <w:r w:rsidRPr="00186824">
        <w:t xml:space="preserve">button.  A dialog box will appear asking if you want to </w:t>
      </w:r>
      <w:bookmarkStart w:id="1738" w:name="_Toc486325575"/>
      <w:bookmarkStart w:id="1739"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See</w:t>
      </w:r>
      <w:r w:rsidR="007E0F66" w:rsidRPr="00186824">
        <w:t xml:space="preserve"> </w:t>
      </w:r>
      <w:r w:rsidR="007E0F66" w:rsidRPr="00186824">
        <w:fldChar w:fldCharType="begin"/>
      </w:r>
      <w:r w:rsidR="007E0F66" w:rsidRPr="00186824">
        <w:instrText xml:space="preserve"> REF _Ref185673863 \h </w:instrText>
      </w:r>
      <w:r w:rsidR="00186824" w:rsidRPr="00186824">
        <w:instrText xml:space="preserve"> \* MERGEFORMAT </w:instrText>
      </w:r>
      <w:r w:rsidR="007E0F66" w:rsidRPr="00186824">
        <w:fldChar w:fldCharType="separate"/>
      </w:r>
      <w:ins w:id="1740" w:author="Tom Bergeron" w:date="2020-10-06T17:45:00Z">
        <w:r w:rsidR="009C0501">
          <w:t xml:space="preserve">Figure </w:t>
        </w:r>
        <w:r w:rsidR="009C0501">
          <w:rPr>
            <w:noProof/>
          </w:rPr>
          <w:t>17</w:t>
        </w:r>
      </w:ins>
      <w:del w:id="1741" w:author="Tom Bergeron" w:date="2020-10-06T17:45:00Z">
        <w:r w:rsidR="0013342E" w:rsidDel="009C0501">
          <w:delText xml:space="preserve">Figure </w:delText>
        </w:r>
        <w:r w:rsidR="0013342E" w:rsidDel="009C0501">
          <w:rPr>
            <w:noProof/>
          </w:rPr>
          <w:delText>18</w:delText>
        </w:r>
      </w:del>
      <w:r w:rsidR="007E0F66" w:rsidRPr="00186824">
        <w:fldChar w:fldCharType="end"/>
      </w:r>
      <w:r w:rsidR="002F0447" w:rsidRPr="00186824">
        <w:t xml:space="preserve"> and </w:t>
      </w:r>
      <w:r w:rsidR="002F0447" w:rsidRPr="00186824">
        <w:fldChar w:fldCharType="begin"/>
      </w:r>
      <w:r w:rsidR="002F0447" w:rsidRPr="00186824">
        <w:instrText xml:space="preserve"> REF _Ref209341352 \h </w:instrText>
      </w:r>
      <w:r w:rsidR="00186824" w:rsidRPr="00186824">
        <w:instrText xml:space="preserve"> \* MERGEFORMAT </w:instrText>
      </w:r>
      <w:r w:rsidR="002F0447" w:rsidRPr="00186824">
        <w:fldChar w:fldCharType="separate"/>
      </w:r>
      <w:ins w:id="1742" w:author="Tom Bergeron" w:date="2020-10-06T17:45:00Z">
        <w:r w:rsidR="009C0501">
          <w:t xml:space="preserve">Figure </w:t>
        </w:r>
        <w:r w:rsidR="009C0501">
          <w:rPr>
            <w:noProof/>
          </w:rPr>
          <w:t>18</w:t>
        </w:r>
      </w:ins>
      <w:del w:id="1743" w:author="Tom Bergeron" w:date="2020-10-06T17:45:00Z">
        <w:r w:rsidR="0013342E" w:rsidDel="009C0501">
          <w:delText xml:space="preserve">Figure </w:delText>
        </w:r>
        <w:r w:rsidR="0013342E" w:rsidDel="009C0501">
          <w:rPr>
            <w:noProof/>
          </w:rPr>
          <w:delText>19</w:delText>
        </w:r>
      </w:del>
      <w:r w:rsidR="002F0447" w:rsidRPr="00186824">
        <w:fldChar w:fldCharType="end"/>
      </w:r>
      <w:r w:rsidR="002F0447" w:rsidRPr="00186824">
        <w:t xml:space="preserve">.  </w:t>
      </w:r>
    </w:p>
    <w:p w14:paraId="6A65CFED" w14:textId="77777777" w:rsidR="008708F9" w:rsidRDefault="008708F9"/>
    <w:p w14:paraId="5EE6A996" w14:textId="77777777" w:rsidR="00194666" w:rsidRDefault="000E0382" w:rsidP="009C2049">
      <w:pPr>
        <w:keepNext/>
        <w:jc w:val="center"/>
      </w:pPr>
      <w:r>
        <w:rPr>
          <w:noProof/>
        </w:rPr>
        <w:drawing>
          <wp:inline distT="0" distB="0" distL="0" distR="0" wp14:anchorId="2E6170AB" wp14:editId="35C89D0F">
            <wp:extent cx="3277870"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77870" cy="949325"/>
                    </a:xfrm>
                    <a:prstGeom prst="rect">
                      <a:avLst/>
                    </a:prstGeom>
                    <a:noFill/>
                    <a:ln>
                      <a:noFill/>
                    </a:ln>
                  </pic:spPr>
                </pic:pic>
              </a:graphicData>
            </a:graphic>
          </wp:inline>
        </w:drawing>
      </w:r>
    </w:p>
    <w:p w14:paraId="5204CE4F" w14:textId="055FAC21" w:rsidR="008708F9" w:rsidRDefault="00194666" w:rsidP="00F5043F">
      <w:pPr>
        <w:pStyle w:val="Caption"/>
      </w:pPr>
      <w:bookmarkStart w:id="1744" w:name="_Ref209341352"/>
      <w:r>
        <w:t xml:space="preserve">Figure </w:t>
      </w:r>
      <w:fldSimple w:instr=" SEQ Figure \* ARABIC ">
        <w:ins w:id="1745" w:author="Tom Bergeron" w:date="2020-10-06T17:45:00Z">
          <w:r w:rsidR="009C0501">
            <w:rPr>
              <w:noProof/>
            </w:rPr>
            <w:t>18</w:t>
          </w:r>
        </w:ins>
        <w:del w:id="1746" w:author="Tom Bergeron" w:date="2020-10-06T17:45:00Z">
          <w:r w:rsidR="0013342E" w:rsidDel="009C0501">
            <w:rPr>
              <w:noProof/>
            </w:rPr>
            <w:delText>19</w:delText>
          </w:r>
        </w:del>
      </w:fldSimple>
      <w:bookmarkEnd w:id="1744"/>
      <w:r w:rsidR="00F639E2">
        <w:t>: Add Process Window Prompt</w:t>
      </w:r>
    </w:p>
    <w:p w14:paraId="1D6B9F58" w14:textId="77777777" w:rsidR="00857F6F" w:rsidRDefault="00857F6F"/>
    <w:p w14:paraId="44CCA2FF" w14:textId="77777777"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r w:rsidR="000A2FFD" w:rsidRPr="000A2FFD">
        <w:t>r</w:t>
      </w:r>
      <w:r w:rsidRPr="000A2FFD">
        <w:t>ed X “Cancel button”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pPr>
        <w:pStyle w:val="Heading2"/>
      </w:pPr>
      <w:bookmarkStart w:id="1747" w:name="_Toc469043309"/>
      <w:bookmarkStart w:id="1748" w:name="_Toc469044943"/>
      <w:bookmarkStart w:id="1749" w:name="_Toc469139239"/>
      <w:bookmarkStart w:id="1750" w:name="_Toc469152684"/>
      <w:bookmarkStart w:id="1751" w:name="_Toc491174783"/>
      <w:bookmarkStart w:id="1752" w:name="_Toc494304015"/>
      <w:bookmarkStart w:id="1753" w:name="_Toc532827365"/>
      <w:bookmarkStart w:id="1754" w:name="_Toc532827773"/>
      <w:bookmarkStart w:id="1755" w:name="_Toc52898706"/>
      <w:bookmarkStart w:id="1756" w:name="_Toc52898835"/>
      <w:bookmarkStart w:id="1757" w:name="_Toc52899025"/>
      <w:r>
        <w:lastRenderedPageBreak/>
        <w:t>Import</w:t>
      </w:r>
      <w:r w:rsidR="00157356">
        <w:t xml:space="preserve"> </w:t>
      </w:r>
      <w:r w:rsidR="00754243">
        <w:t>Legacy Process Windows</w:t>
      </w:r>
      <w:bookmarkEnd w:id="1747"/>
      <w:bookmarkEnd w:id="1748"/>
      <w:bookmarkEnd w:id="1749"/>
      <w:bookmarkEnd w:id="1750"/>
      <w:bookmarkEnd w:id="1751"/>
      <w:bookmarkEnd w:id="1752"/>
      <w:bookmarkEnd w:id="1753"/>
      <w:bookmarkEnd w:id="1754"/>
      <w:bookmarkEnd w:id="1755"/>
      <w:bookmarkEnd w:id="1756"/>
      <w:bookmarkEnd w:id="1757"/>
    </w:p>
    <w:p w14:paraId="1FE26F47" w14:textId="77777777" w:rsidR="00157356" w:rsidRDefault="00157356" w:rsidP="00157356">
      <w:r>
        <w:t xml:space="preserve">You can import process windows that </w:t>
      </w:r>
      <w:proofErr w:type="gramStart"/>
      <w:r>
        <w:t>you’ve</w:t>
      </w:r>
      <w:proofErr w:type="gramEnd"/>
      <w:r>
        <w:t xml:space="preser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6C3E1805">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252C7446">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35757008">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56"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Open the C:\software root folder\</w:t>
            </w:r>
            <w:proofErr w:type="spellStart"/>
            <w:r w:rsidRPr="005D0ACF">
              <w:t>ProcessSpecs</w:t>
            </w:r>
            <w:proofErr w:type="spellEnd"/>
            <w:r w:rsidRPr="005D0ACF">
              <w:t xml:space="preserve">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028" type="#_x0000_t75" style="width:198.75pt;height:87pt" o:ole="">
                  <v:imagedata r:id="rId57" o:title=""/>
                </v:shape>
                <o:OLEObject Type="Embed" ProgID="PBrush" ShapeID="_x0000_i1028" DrawAspect="Content" ObjectID="_1663511851" r:id="rId58"/>
              </w:object>
            </w:r>
            <w:r w:rsidR="00D5165D">
              <w:rPr>
                <w:noProof/>
              </w:rPr>
              <w:drawing>
                <wp:anchor distT="0" distB="0" distL="114300" distR="114300" simplePos="0" relativeHeight="251657728" behindDoc="1" locked="0" layoutInCell="1" allowOverlap="1" wp14:anchorId="257ADE91" wp14:editId="7557AB22">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1758" w:name="_Toc119468084"/>
      <w:bookmarkStart w:id="1759" w:name="_Toc329784603"/>
      <w:bookmarkStart w:id="1760" w:name="_Toc329852089"/>
      <w:bookmarkStart w:id="1761" w:name="_Toc331173661"/>
      <w:bookmarkStart w:id="1762" w:name="_Toc332208769"/>
      <w:bookmarkStart w:id="1763" w:name="_Toc332274016"/>
      <w:bookmarkStart w:id="1764" w:name="_Toc367109137"/>
      <w:bookmarkStart w:id="1765" w:name="_Toc394486336"/>
      <w:bookmarkStart w:id="1766" w:name="_Toc394583542"/>
      <w:bookmarkStart w:id="1767" w:name="_Toc468171258"/>
      <w:bookmarkStart w:id="1768" w:name="_Toc468549173"/>
      <w:bookmarkStart w:id="1769" w:name="_Toc468552691"/>
      <w:bookmarkStart w:id="1770" w:name="_Toc469041218"/>
      <w:bookmarkStart w:id="1771" w:name="_Toc469041324"/>
      <w:bookmarkStart w:id="1772" w:name="_Toc469043310"/>
      <w:bookmarkStart w:id="1773" w:name="_Toc469044944"/>
      <w:bookmarkStart w:id="1774" w:name="_Toc469139240"/>
      <w:bookmarkStart w:id="1775" w:name="_Toc469143770"/>
      <w:bookmarkStart w:id="1776" w:name="_Toc469152528"/>
      <w:bookmarkStart w:id="1777" w:name="_Toc469152685"/>
      <w:bookmarkStart w:id="1778" w:name="_Toc491174784"/>
      <w:bookmarkStart w:id="1779" w:name="_Toc491175159"/>
      <w:bookmarkStart w:id="1780" w:name="_Toc494304016"/>
      <w:bookmarkStart w:id="1781" w:name="_Toc494304197"/>
      <w:bookmarkStart w:id="1782" w:name="_Toc532827366"/>
      <w:bookmarkStart w:id="1783" w:name="_Toc532827584"/>
      <w:bookmarkStart w:id="1784" w:name="_Toc532827774"/>
      <w:bookmarkStart w:id="1785" w:name="_Toc52898707"/>
      <w:bookmarkStart w:id="1786" w:name="_Toc52898836"/>
      <w:bookmarkStart w:id="1787" w:name="_Toc52899026"/>
      <w:bookmarkStart w:id="1788" w:name="_Toc52899190"/>
      <w:r>
        <w:rPr>
          <w:noProof/>
        </w:rPr>
        <w:lastRenderedPageBreak/>
        <w:drawing>
          <wp:anchor distT="0" distB="0" distL="114300" distR="114300" simplePos="0" relativeHeight="251664896" behindDoc="0" locked="0" layoutInCell="1" allowOverlap="1" wp14:anchorId="05F2670B" wp14:editId="3F4D3B73">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1758"/>
      <w:r w:rsidR="00942166">
        <w:t xml:space="preserve"> </w:t>
      </w:r>
      <w:r w:rsidR="006C7149">
        <w:t>Screen</w:t>
      </w:r>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14:paraId="5443D3E9" w14:textId="77777777" w:rsidR="008708F9" w:rsidRDefault="008708F9" w:rsidP="00194E1A">
      <w:pPr>
        <w:rPr>
          <w:noProof/>
        </w:rPr>
      </w:pPr>
    </w:p>
    <w:p w14:paraId="49258496" w14:textId="1950DE93" w:rsidR="00942166" w:rsidRPr="0033367E" w:rsidRDefault="00E545FA" w:rsidP="00D5165D">
      <w:pPr>
        <w:jc w:val="center"/>
      </w:pPr>
      <w:r>
        <w:rPr>
          <w:noProof/>
        </w:rPr>
        <w:drawing>
          <wp:inline distT="0" distB="0" distL="0" distR="0" wp14:anchorId="00DF8BF4" wp14:editId="10EE8D9C">
            <wp:extent cx="3680621" cy="3136392"/>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Statu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80621" cy="3136392"/>
                    </a:xfrm>
                    <a:prstGeom prst="rect">
                      <a:avLst/>
                    </a:prstGeom>
                  </pic:spPr>
                </pic:pic>
              </a:graphicData>
            </a:graphic>
          </wp:inline>
        </w:drawing>
      </w:r>
    </w:p>
    <w:p w14:paraId="3F5C3A65" w14:textId="08CBB3CA" w:rsidR="008708F9" w:rsidRDefault="00194666" w:rsidP="00F5043F">
      <w:pPr>
        <w:pStyle w:val="Caption"/>
      </w:pPr>
      <w:bookmarkStart w:id="1789" w:name="_Ref185674530"/>
      <w:r>
        <w:t xml:space="preserve">Figure </w:t>
      </w:r>
      <w:fldSimple w:instr=" SEQ Figure \* ARABIC ">
        <w:ins w:id="1790" w:author="Tom Bergeron" w:date="2020-10-06T17:45:00Z">
          <w:r w:rsidR="009C0501">
            <w:rPr>
              <w:noProof/>
            </w:rPr>
            <w:t>19</w:t>
          </w:r>
        </w:ins>
        <w:del w:id="1791" w:author="Tom Bergeron" w:date="2020-10-06T17:45:00Z">
          <w:r w:rsidR="0013342E" w:rsidDel="009C0501">
            <w:rPr>
              <w:noProof/>
            </w:rPr>
            <w:delText>20</w:delText>
          </w:r>
        </w:del>
      </w:fldSimple>
      <w:bookmarkEnd w:id="1789"/>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63D814A5" w:rsidR="007A746E" w:rsidRDefault="005058BE" w:rsidP="0029047F">
      <w:r>
        <w:rPr>
          <w:b/>
        </w:rPr>
        <w:t xml:space="preserve">Oven </w:t>
      </w:r>
      <w:r w:rsidR="0029047F">
        <w:rPr>
          <w:b/>
        </w:rPr>
        <w:t>C</w:t>
      </w:r>
      <w:r w:rsidR="008708F9">
        <w:rPr>
          <w:b/>
        </w:rPr>
        <w:t>ontroller –</w:t>
      </w:r>
      <w:r w:rsidR="008708F9">
        <w:t xml:space="preserve"> When connected to an oven that is capable of communicating with the software, the software will display oven status and display t</w:t>
      </w:r>
      <w:r w:rsidR="00194E1A">
        <w:t>he oven control</w:t>
      </w:r>
      <w:r w:rsidR="001C582A">
        <w:t>ler</w:t>
      </w:r>
      <w:r w:rsidR="00194E1A">
        <w:t xml:space="preserve">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r>
        <w:t>Profil</w:t>
      </w:r>
      <w:r w:rsidR="00C115E5" w:rsidRPr="00E1141B">
        <w:t>er communication status</w:t>
      </w:r>
      <w:r w:rsidR="005141A6" w:rsidRPr="00E1141B">
        <w:t>.</w:t>
      </w:r>
    </w:p>
    <w:p w14:paraId="612CE35B" w14:textId="77777777" w:rsidR="00C115E5" w:rsidRPr="00E1141B" w:rsidRDefault="00C115E5" w:rsidP="00AA5614">
      <w:pPr>
        <w:pStyle w:val="ListParagraph"/>
        <w:numPr>
          <w:ilvl w:val="0"/>
          <w:numId w:val="94"/>
        </w:numPr>
        <w:ind w:left="1260"/>
      </w:pPr>
      <w:r w:rsidRPr="00E1141B">
        <w:t>COM port – when connected.</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1BEDFE87" w:rsidR="00C115E5" w:rsidRPr="00E1141B" w:rsidRDefault="00C115E5" w:rsidP="00AA5614">
      <w:pPr>
        <w:pStyle w:val="ListParagraph"/>
        <w:numPr>
          <w:ilvl w:val="0"/>
          <w:numId w:val="94"/>
        </w:numPr>
        <w:ind w:left="1260"/>
      </w:pPr>
      <w:r w:rsidRPr="00E1141B">
        <w:t xml:space="preserve">Battery </w:t>
      </w:r>
      <w:ins w:id="1792" w:author="Tom Bergeron" w:date="2020-09-29T13:41:00Z">
        <w:r w:rsidR="003C3235">
          <w:t>information</w:t>
        </w:r>
      </w:ins>
      <w:del w:id="1793" w:author="Tom Bergeron" w:date="2020-09-29T13:41:00Z">
        <w:r w:rsidR="00740503" w:rsidDel="003C3235">
          <w:delText>V</w:delText>
        </w:r>
        <w:r w:rsidRPr="00E1141B" w:rsidDel="003C3235">
          <w:delText>oltage</w:delText>
        </w:r>
      </w:del>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all of the features currently programmed on the USB Dongle key.</w:t>
      </w:r>
    </w:p>
    <w:p w14:paraId="3BB81536" w14:textId="77777777" w:rsidR="0029047F" w:rsidRDefault="0029047F" w:rsidP="00D5165D">
      <w:pPr>
        <w:pStyle w:val="List"/>
      </w:pPr>
    </w:p>
    <w:p w14:paraId="20128FD6" w14:textId="0B71F20E"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ins w:id="1794" w:author="Tom Bergeron" w:date="2020-09-29T13:42:00Z">
        <w:r w:rsidR="003C3235">
          <w:t>for</w:t>
        </w:r>
      </w:ins>
      <w:del w:id="1795" w:author="Tom Bergeron" w:date="2020-09-29T13:42:00Z">
        <w:r w:rsidDel="003C3235">
          <w:delText>in re</w:delText>
        </w:r>
      </w:del>
      <w:del w:id="1796" w:author="Tom Bergeron" w:date="2020-09-29T13:41:00Z">
        <w:r w:rsidDel="003C3235">
          <w:delText>gards to</w:delText>
        </w:r>
      </w:del>
      <w:r>
        <w:t xml:space="preserve"> the </w:t>
      </w:r>
      <w:r w:rsidRPr="00E1141B">
        <w:t>Board Sensor, and Conveyor Speed Encoder</w:t>
      </w:r>
      <w:r w:rsidR="009E0929" w:rsidRPr="00E1141B">
        <w:t>.</w:t>
      </w:r>
    </w:p>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D5165D" w:rsidRDefault="0029047F" w:rsidP="0029047F"/>
    <w:p w14:paraId="37F588CB" w14:textId="7A74DB5F" w:rsidR="00BF7588" w:rsidRPr="00942266" w:rsidRDefault="00BF7588" w:rsidP="0029047F">
      <w:r>
        <w:rPr>
          <w:b/>
        </w:rPr>
        <w:t xml:space="preserve">Test </w:t>
      </w:r>
      <w:r w:rsidR="008802C1">
        <w:rPr>
          <w:b/>
        </w:rPr>
        <w:t>e</w:t>
      </w:r>
      <w:r>
        <w:rPr>
          <w:b/>
        </w:rPr>
        <w:t xml:space="preserve">TPU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as long as the </w:t>
      </w:r>
      <w:r w:rsidR="00C40A54" w:rsidRPr="00942266">
        <w:t>software is detecting the eTPU device</w:t>
      </w:r>
      <w:r w:rsidRPr="00942266">
        <w:t>.</w:t>
      </w:r>
    </w:p>
    <w:p w14:paraId="618D984E" w14:textId="77777777" w:rsidR="00C115E5" w:rsidRPr="00D5165D" w:rsidRDefault="00232568" w:rsidP="00822E03">
      <w:pPr>
        <w:ind w:left="720"/>
      </w:pPr>
      <w:r w:rsidRPr="00822E03">
        <w:rPr>
          <w:b/>
        </w:rPr>
        <w:t>Tip</w:t>
      </w:r>
      <w:r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6277377E" w:rsidR="008708F9" w:rsidRPr="00102D27" w:rsidRDefault="0029047F" w:rsidP="0026146F">
      <w:pPr>
        <w:pStyle w:val="Heading1"/>
      </w:pPr>
      <w:bookmarkStart w:id="1797" w:name="_Toc119468085"/>
      <w:bookmarkStart w:id="1798" w:name="_Toc329784604"/>
      <w:bookmarkStart w:id="1799" w:name="_Toc329852090"/>
      <w:bookmarkStart w:id="1800" w:name="_Toc331173662"/>
      <w:bookmarkStart w:id="1801" w:name="_Toc332208770"/>
      <w:bookmarkStart w:id="1802" w:name="_Toc332274017"/>
      <w:bookmarkStart w:id="1803" w:name="_Toc367109138"/>
      <w:bookmarkStart w:id="1804" w:name="_Toc394486337"/>
      <w:bookmarkStart w:id="1805" w:name="_Toc394583543"/>
      <w:bookmarkStart w:id="1806" w:name="_Toc468171259"/>
      <w:bookmarkStart w:id="1807" w:name="_Toc468549174"/>
      <w:bookmarkStart w:id="1808" w:name="_Toc468552692"/>
      <w:bookmarkStart w:id="1809" w:name="_Toc469041219"/>
      <w:bookmarkStart w:id="1810" w:name="_Toc469041325"/>
      <w:bookmarkStart w:id="1811" w:name="_Toc469043311"/>
      <w:bookmarkStart w:id="1812" w:name="_Toc469044945"/>
      <w:bookmarkStart w:id="1813" w:name="_Toc469139241"/>
      <w:bookmarkStart w:id="1814" w:name="_Toc469143771"/>
      <w:bookmarkStart w:id="1815" w:name="_Toc469152529"/>
      <w:bookmarkStart w:id="1816" w:name="_Toc469152686"/>
      <w:bookmarkStart w:id="1817" w:name="_Toc491174785"/>
      <w:bookmarkStart w:id="1818" w:name="_Toc491175160"/>
      <w:bookmarkStart w:id="1819" w:name="_Toc494304017"/>
      <w:bookmarkStart w:id="1820" w:name="_Toc494304198"/>
      <w:bookmarkStart w:id="1821" w:name="_Toc532827367"/>
      <w:bookmarkStart w:id="1822" w:name="_Toc532827585"/>
      <w:bookmarkStart w:id="1823" w:name="_Toc532827775"/>
      <w:bookmarkStart w:id="1824" w:name="_Toc52898708"/>
      <w:bookmarkStart w:id="1825" w:name="_Toc52898837"/>
      <w:bookmarkStart w:id="1826" w:name="_Toc52899027"/>
      <w:bookmarkStart w:id="1827" w:name="_Toc52899191"/>
      <w:r>
        <w:rPr>
          <w:noProof/>
        </w:rPr>
        <w:lastRenderedPageBreak/>
        <w:drawing>
          <wp:anchor distT="0" distB="0" distL="114300" distR="114300" simplePos="0" relativeHeight="251665920" behindDoc="0" locked="0" layoutInCell="1" allowOverlap="1" wp14:anchorId="130CA7B3" wp14:editId="71E6F5CE">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1738"/>
      <w:bookmarkEnd w:id="1739"/>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p>
    <w:p w14:paraId="22061CB3" w14:textId="77777777" w:rsidR="008708F9" w:rsidRDefault="008708F9" w:rsidP="00102D27">
      <w:pPr>
        <w:rPr>
          <w:noProof/>
        </w:rPr>
      </w:pPr>
    </w:p>
    <w:p w14:paraId="5F87D5F1" w14:textId="77777777"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bottom</w:t>
      </w:r>
      <w:del w:id="1828" w:author="Tom Bergeron" w:date="2020-09-29T13:42:00Z">
        <w:r w:rsidR="002948B1" w:rsidRPr="00754243" w:rsidDel="003C3235">
          <w:delText xml:space="preserve"> </w:delText>
        </w:r>
      </w:del>
      <w:r w:rsidR="002948B1" w:rsidRPr="00754243">
        <w:t xml:space="preserve"> to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BB1B4C">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77777777" w:rsidR="00194666" w:rsidRDefault="00D5165D" w:rsidP="009C2049">
      <w:pPr>
        <w:keepNext/>
        <w:jc w:val="center"/>
      </w:pPr>
      <w:r w:rsidRPr="00D5165D">
        <w:rPr>
          <w:noProof/>
        </w:rPr>
        <mc:AlternateContent>
          <mc:Choice Requires="wpg">
            <w:drawing>
              <wp:anchor distT="0" distB="0" distL="114300" distR="114300" simplePos="0" relativeHeight="251658752" behindDoc="0" locked="0" layoutInCell="1" allowOverlap="1" wp14:anchorId="3C7189D6" wp14:editId="4470DB0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9C0501" w:rsidRPr="009072DD" w:rsidRDefault="009C0501"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9C0501" w:rsidRPr="009072DD" w:rsidRDefault="009C0501"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9C0501" w:rsidRPr="009072DD" w:rsidRDefault="009C0501"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658752;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9C0501" w:rsidRPr="009072DD" w:rsidRDefault="009C0501"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9C0501" w:rsidRPr="009072DD" w:rsidRDefault="009C0501"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9C0501" w:rsidRPr="009072DD" w:rsidRDefault="009C0501"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0E0382">
        <w:rPr>
          <w:noProof/>
        </w:rPr>
        <w:drawing>
          <wp:inline distT="0" distB="0" distL="0" distR="0" wp14:anchorId="233B7A54" wp14:editId="388F19F8">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p>
    <w:p w14:paraId="2B4244E8" w14:textId="2531F05A" w:rsidR="008708F9" w:rsidRPr="0025224B" w:rsidRDefault="00194666" w:rsidP="00F5043F">
      <w:pPr>
        <w:pStyle w:val="Caption"/>
      </w:pPr>
      <w:r>
        <w:t xml:space="preserve">Figure </w:t>
      </w:r>
      <w:fldSimple w:instr=" SEQ Figure \* ARABIC ">
        <w:ins w:id="1829" w:author="Tom Bergeron" w:date="2020-10-06T17:45:00Z">
          <w:r w:rsidR="009C0501">
            <w:rPr>
              <w:noProof/>
            </w:rPr>
            <w:t>20</w:t>
          </w:r>
        </w:ins>
        <w:del w:id="1830" w:author="Tom Bergeron" w:date="2020-10-06T17:45:00Z">
          <w:r w:rsidR="0013342E" w:rsidDel="009C0501">
            <w:rPr>
              <w:noProof/>
            </w:rPr>
            <w:delText>21</w:delText>
          </w:r>
        </w:del>
      </w:fldSimple>
      <w:r w:rsidR="001D41DE">
        <w:t>: Run a Profile Screen #1</w:t>
      </w:r>
    </w:p>
    <w:p w14:paraId="285A3A12" w14:textId="77777777" w:rsidR="00FE4897" w:rsidRDefault="00FE4897" w:rsidP="00102D27"/>
    <w:p w14:paraId="28728A73" w14:textId="4AEEA65C"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del w:id="1831" w:author="Tom Bergeron" w:date="2020-09-29T13:42:00Z">
        <w:r w:rsidR="008708F9" w:rsidDel="003C3235">
          <w:delText>drop down</w:delText>
        </w:r>
      </w:del>
      <w:ins w:id="1832" w:author="Tom Bergeron" w:date="2020-09-29T13:42:00Z">
        <w:r w:rsidR="003C3235">
          <w:t>drop-down</w:t>
        </w:r>
      </w:ins>
      <w:r w:rsidR="008708F9">
        <w:t xml:space="preserve"> list.</w:t>
      </w:r>
    </w:p>
    <w:p w14:paraId="4D36234F" w14:textId="77777777" w:rsidR="0029047F" w:rsidRDefault="0029047F" w:rsidP="0029047F"/>
    <w:p w14:paraId="30F57D1E" w14:textId="46C945CA"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del w:id="1833" w:author="Tom Bergeron" w:date="2020-09-29T13:42:00Z">
        <w:r w:rsidR="008708F9" w:rsidDel="003C3235">
          <w:delText>drop down</w:delText>
        </w:r>
      </w:del>
      <w:ins w:id="1834" w:author="Tom Bergeron" w:date="2020-09-29T13:42:00Z">
        <w:r w:rsidR="003C3235">
          <w:t>drop-down</w:t>
        </w:r>
      </w:ins>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3287232F" w:rsidR="000372EC" w:rsidRDefault="000372EC" w:rsidP="0029047F">
      <w:r>
        <w:rPr>
          <w:b/>
        </w:rPr>
        <w:t xml:space="preserve">Application </w:t>
      </w:r>
      <w:r w:rsidRPr="00186824">
        <w:t>– Select your Application type from the list.  The software will function depending on the selected Application type.  Some variables that might change depending on the selected Application type are</w:t>
      </w:r>
      <w:ins w:id="1835" w:author="Tom Bergeron" w:date="2020-09-29T13:42:00Z">
        <w:r w:rsidR="003C3235">
          <w:t>:</w:t>
        </w:r>
      </w:ins>
      <w:del w:id="1836" w:author="Tom Bergeron" w:date="2020-09-29T13:42:00Z">
        <w:r w:rsidRPr="00186824" w:rsidDel="003C3235">
          <w:delText>:</w:delText>
        </w:r>
      </w:del>
      <w:r w:rsidRPr="00186824">
        <w:t xml:space="preserv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4C4EC582" w14:textId="77777777" w:rsidR="003C3235" w:rsidRDefault="003C3235" w:rsidP="003C3235">
      <w:pPr>
        <w:rPr>
          <w:ins w:id="1837" w:author="Tom Bergeron" w:date="2020-09-29T13:42:00Z"/>
        </w:rPr>
      </w:pPr>
      <w:bookmarkStart w:id="1838" w:name="_Hlk52287420"/>
      <w:ins w:id="1839" w:author="Tom Bergeron" w:date="2020-09-29T13:42:00Z">
        <w:r>
          <w:rPr>
            <w:b/>
          </w:rPr>
          <w:t>Oven Name</w:t>
        </w:r>
        <w:r>
          <w:t xml:space="preserve"> – The oven will have information about the number of zones saved with it as well as other zone information.</w:t>
        </w:r>
        <w:r w:rsidRPr="00142812">
          <w:t xml:space="preserve"> </w:t>
        </w:r>
        <w:r>
          <w:t>These details, as well as the oven name, are entered into the Global Preferences screen.</w:t>
        </w:r>
      </w:ins>
    </w:p>
    <w:bookmarkEnd w:id="1838"/>
    <w:p w14:paraId="7088A6A1" w14:textId="1E437EBC" w:rsidR="008708F9" w:rsidRPr="00102D27" w:rsidDel="003C3235" w:rsidRDefault="005058BE" w:rsidP="0029047F">
      <w:pPr>
        <w:rPr>
          <w:del w:id="1840" w:author="Tom Bergeron" w:date="2020-09-29T13:42:00Z"/>
          <w:b/>
        </w:rPr>
      </w:pPr>
      <w:del w:id="1841" w:author="Tom Bergeron" w:date="2020-09-29T13:42:00Z">
        <w:r w:rsidDel="003C3235">
          <w:rPr>
            <w:b/>
          </w:rPr>
          <w:delText xml:space="preserve">Oven </w:delText>
        </w:r>
        <w:r w:rsidR="0029047F" w:rsidDel="003C3235">
          <w:rPr>
            <w:b/>
          </w:rPr>
          <w:delText>N</w:delText>
        </w:r>
        <w:r w:rsidR="00A07BDB" w:rsidDel="003C3235">
          <w:rPr>
            <w:b/>
          </w:rPr>
          <w:delText>ame:</w:delText>
        </w:r>
      </w:del>
    </w:p>
    <w:p w14:paraId="456D6CD1" w14:textId="4FF54F75" w:rsidR="008708F9" w:rsidRPr="0029047F" w:rsidDel="003C3235" w:rsidRDefault="008708F9" w:rsidP="00AA5614">
      <w:pPr>
        <w:pStyle w:val="ListParagraph"/>
        <w:numPr>
          <w:ilvl w:val="0"/>
          <w:numId w:val="95"/>
        </w:numPr>
        <w:rPr>
          <w:del w:id="1842" w:author="Tom Bergeron" w:date="2020-09-29T13:42:00Z"/>
          <w:strike/>
        </w:rPr>
      </w:pPr>
      <w:del w:id="1843" w:author="Tom Bergeron" w:date="2020-09-29T13:42:00Z">
        <w:r w:rsidDel="003C3235">
          <w:delText>The oven will have information about the number of zones saved with it as w</w:delText>
        </w:r>
        <w:r w:rsidR="0029047F" w:rsidDel="003C3235">
          <w:delText>ell as other zone information.</w:delText>
        </w:r>
      </w:del>
    </w:p>
    <w:p w14:paraId="11F4715C" w14:textId="66545506" w:rsidR="00034E55" w:rsidDel="003C3235" w:rsidRDefault="00034E55" w:rsidP="00AA5614">
      <w:pPr>
        <w:pStyle w:val="ListParagraph"/>
        <w:numPr>
          <w:ilvl w:val="0"/>
          <w:numId w:val="95"/>
        </w:numPr>
        <w:rPr>
          <w:del w:id="1844" w:author="Tom Bergeron" w:date="2020-09-29T13:42:00Z"/>
        </w:rPr>
      </w:pPr>
      <w:del w:id="1845" w:author="Tom Bergeron" w:date="2020-09-29T13:42:00Z">
        <w:r w:rsidRPr="00034E55" w:rsidDel="003C3235">
          <w:delText xml:space="preserve">If you are running the software on an oven controller computer that is communicating with the </w:delText>
        </w:r>
        <w:r w:rsidR="002948B1" w:rsidRPr="00754243" w:rsidDel="003C3235">
          <w:delText>automatic system</w:delText>
        </w:r>
        <w:r w:rsidR="002948B1" w:rsidRPr="0029047F" w:rsidDel="003C3235">
          <w:rPr>
            <w:color w:val="FF0000"/>
          </w:rPr>
          <w:delText xml:space="preserve"> </w:delText>
        </w:r>
        <w:r w:rsidDel="003C3235">
          <w:delText>software</w:delText>
        </w:r>
        <w:r w:rsidRPr="00034E55" w:rsidDel="003C3235">
          <w:delText>, the Entering Oven Recipe screen shown on the next few pages is skipped because the software already has the recipe information from the oven controller.</w:delText>
        </w:r>
      </w:del>
    </w:p>
    <w:p w14:paraId="69AD8B52" w14:textId="77777777" w:rsidR="0029047F" w:rsidRPr="00034E55" w:rsidRDefault="0029047F" w:rsidP="0029047F"/>
    <w:p w14:paraId="41C6ABC5" w14:textId="77777777" w:rsidR="008708F9" w:rsidRPr="00186824" w:rsidRDefault="005058BE" w:rsidP="0029047F">
      <w:r>
        <w:rPr>
          <w:b/>
        </w:rPr>
        <w:t xml:space="preserve">Profile </w:t>
      </w:r>
      <w:r w:rsidR="00740503">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7DB87C61" w14:textId="77777777" w:rsidR="00CB7395" w:rsidRDefault="0029047F">
      <w:pPr>
        <w:pStyle w:val="Heading2"/>
        <w:rPr>
          <w:noProof/>
        </w:rPr>
      </w:pPr>
      <w:bookmarkStart w:id="1846" w:name="_Toc322712143"/>
      <w:bookmarkStart w:id="1847" w:name="_Toc329249423"/>
      <w:bookmarkStart w:id="1848" w:name="_Toc469043312"/>
      <w:bookmarkStart w:id="1849" w:name="_Toc469044946"/>
      <w:bookmarkStart w:id="1850" w:name="_Toc469139242"/>
      <w:bookmarkStart w:id="1851" w:name="_Toc469152687"/>
      <w:bookmarkStart w:id="1852" w:name="_Toc491174786"/>
      <w:bookmarkStart w:id="1853" w:name="_Toc494304018"/>
      <w:bookmarkStart w:id="1854" w:name="_Toc532827368"/>
      <w:bookmarkStart w:id="1855" w:name="_Toc532827776"/>
      <w:bookmarkStart w:id="1856" w:name="_Toc315443423"/>
      <w:bookmarkStart w:id="1857" w:name="_Toc316649882"/>
      <w:bookmarkStart w:id="1858" w:name="_Toc329784608"/>
      <w:bookmarkStart w:id="1859" w:name="_Ref113957180"/>
      <w:bookmarkStart w:id="1860" w:name="_Toc494599902"/>
      <w:bookmarkStart w:id="1861" w:name="_Toc52898709"/>
      <w:bookmarkStart w:id="1862" w:name="_Toc52898838"/>
      <w:bookmarkStart w:id="1863" w:name="_Toc52899028"/>
      <w:r>
        <w:rPr>
          <w:noProof/>
        </w:rPr>
        <w:lastRenderedPageBreak/>
        <w:t>Specify</w:t>
      </w:r>
      <w:r w:rsidR="00CB7395">
        <w:rPr>
          <w:noProof/>
        </w:rPr>
        <w:t xml:space="preserve"> </w:t>
      </w:r>
      <w:r w:rsidR="00754243">
        <w:rPr>
          <w:noProof/>
        </w:rPr>
        <w:t>Oven Characteristics</w:t>
      </w:r>
      <w:bookmarkEnd w:id="1846"/>
      <w:bookmarkEnd w:id="1847"/>
      <w:bookmarkEnd w:id="1848"/>
      <w:bookmarkEnd w:id="1849"/>
      <w:bookmarkEnd w:id="1850"/>
      <w:bookmarkEnd w:id="1851"/>
      <w:bookmarkEnd w:id="1852"/>
      <w:bookmarkEnd w:id="1853"/>
      <w:bookmarkEnd w:id="1854"/>
      <w:bookmarkEnd w:id="1855"/>
      <w:bookmarkEnd w:id="1861"/>
      <w:bookmarkEnd w:id="1862"/>
      <w:bookmarkEnd w:id="1863"/>
    </w:p>
    <w:p w14:paraId="298890F2" w14:textId="77777777"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w:t>
      </w:r>
      <w:proofErr w:type="gramStart"/>
      <w:r>
        <w:t xml:space="preserve">extension </w:t>
      </w:r>
      <w:r w:rsidRPr="009D7BF7">
        <w:rPr>
          <w:rStyle w:val="PlainTextChar"/>
        </w:rPr>
        <w:t>.</w:t>
      </w:r>
      <w:proofErr w:type="spellStart"/>
      <w:r w:rsidRPr="009D7BF7">
        <w:rPr>
          <w:rStyle w:val="PlainTextChar"/>
        </w:rPr>
        <w:t>kiccfg</w:t>
      </w:r>
      <w:proofErr w:type="spellEnd"/>
      <w:proofErr w:type="gramEnd"/>
      <w:r>
        <w:t xml:space="preserve"> to the name you entered and stores the file in this location:</w:t>
      </w:r>
    </w:p>
    <w:p w14:paraId="772D698E" w14:textId="77777777" w:rsidR="00CB7395" w:rsidRDefault="00CB7395" w:rsidP="00CB7395">
      <w:pPr>
        <w:rPr>
          <w:rStyle w:val="PlainTextChar"/>
        </w:rPr>
      </w:pPr>
      <w:r>
        <w:rPr>
          <w:rStyle w:val="PlainTextChar"/>
        </w:rPr>
        <w:t>C:\</w:t>
      </w:r>
      <w:r w:rsidR="00243F9D">
        <w:rPr>
          <w:rStyle w:val="PlainTextChar"/>
        </w:rPr>
        <w:t>Software Root Directory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8F51FF">
      <w:pPr>
        <w:pStyle w:val="Heading3"/>
        <w:rPr>
          <w:noProof/>
        </w:rPr>
      </w:pPr>
      <w:bookmarkStart w:id="1864" w:name="_Toc358296238"/>
      <w:bookmarkStart w:id="1865" w:name="_Toc358298403"/>
      <w:bookmarkStart w:id="1866" w:name="_Toc469043313"/>
      <w:bookmarkStart w:id="1867" w:name="_Toc469044947"/>
      <w:bookmarkStart w:id="1868" w:name="_Toc469139243"/>
      <w:bookmarkStart w:id="1869" w:name="_Toc469152688"/>
      <w:bookmarkStart w:id="1870" w:name="_Toc491174787"/>
      <w:bookmarkStart w:id="1871" w:name="_Toc494304019"/>
      <w:bookmarkStart w:id="1872" w:name="_Toc532827369"/>
      <w:bookmarkStart w:id="1873" w:name="_Toc532827777"/>
      <w:bookmarkStart w:id="1874" w:name="_Toc52898839"/>
      <w:bookmarkStart w:id="1875" w:name="_Toc52899029"/>
      <w:r>
        <w:rPr>
          <w:noProof/>
        </w:rPr>
        <w:lastRenderedPageBreak/>
        <w:t>Specify An Oven Recipe</w:t>
      </w:r>
      <w:bookmarkEnd w:id="1864"/>
      <w:bookmarkEnd w:id="1865"/>
      <w:bookmarkEnd w:id="1866"/>
      <w:bookmarkEnd w:id="1867"/>
      <w:bookmarkEnd w:id="1868"/>
      <w:bookmarkEnd w:id="1869"/>
      <w:bookmarkEnd w:id="1870"/>
      <w:bookmarkEnd w:id="1871"/>
      <w:bookmarkEnd w:id="1872"/>
      <w:bookmarkEnd w:id="1873"/>
      <w:bookmarkEnd w:id="1874"/>
      <w:bookmarkEnd w:id="1875"/>
    </w:p>
    <w:tbl>
      <w:tblPr>
        <w:tblW w:w="9682" w:type="dxa"/>
        <w:tblLayout w:type="fixed"/>
        <w:tblLook w:val="04A0" w:firstRow="1" w:lastRow="0" w:firstColumn="1" w:lastColumn="0" w:noHBand="0" w:noVBand="1"/>
      </w:tblPr>
      <w:tblGrid>
        <w:gridCol w:w="4738"/>
        <w:gridCol w:w="50"/>
        <w:gridCol w:w="4894"/>
      </w:tblGrid>
      <w:tr w:rsidR="0055760E" w14:paraId="10390C51" w14:textId="77777777" w:rsidTr="00D32BD1">
        <w:trPr>
          <w:trHeight w:val="4374"/>
        </w:trPr>
        <w:tc>
          <w:tcPr>
            <w:tcW w:w="4738" w:type="dxa"/>
            <w:shd w:val="clear" w:color="auto" w:fill="auto"/>
          </w:tcPr>
          <w:p w14:paraId="5B19988A" w14:textId="0AB930DC"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 (</w:t>
            </w:r>
            <w:r w:rsidRPr="0029047F">
              <w:fldChar w:fldCharType="begin"/>
            </w:r>
            <w:r w:rsidRPr="0029047F">
              <w:instrText xml:space="preserve"> REF _Ref185825698 \h  \* MERGEFORMAT </w:instrText>
            </w:r>
            <w:r w:rsidRPr="0029047F">
              <w:fldChar w:fldCharType="separate"/>
            </w:r>
            <w:ins w:id="1876" w:author="Tom Bergeron" w:date="2020-10-06T17:45:00Z">
              <w:r w:rsidR="009C0501">
                <w:t xml:space="preserve">Figure </w:t>
              </w:r>
              <w:r w:rsidR="009C0501">
                <w:rPr>
                  <w:noProof/>
                </w:rPr>
                <w:t>21</w:t>
              </w:r>
            </w:ins>
            <w:del w:id="1877" w:author="Tom Bergeron" w:date="2020-10-06T17:45:00Z">
              <w:r w:rsidR="0013342E" w:rsidDel="009C0501">
                <w:delText xml:space="preserve">Figure </w:delText>
              </w:r>
              <w:r w:rsidR="0013342E" w:rsidDel="009C0501">
                <w:rPr>
                  <w:noProof/>
                </w:rPr>
                <w:delText>22</w:delText>
              </w:r>
            </w:del>
            <w:r w:rsidRPr="0029047F">
              <w:fldChar w:fldCharType="end"/>
            </w:r>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gridSpan w:val="2"/>
            <w:shd w:val="clear" w:color="auto" w:fill="auto"/>
          </w:tcPr>
          <w:p w14:paraId="58BF0966" w14:textId="77777777" w:rsidR="0055760E" w:rsidRDefault="0055760E" w:rsidP="00D32BD1">
            <w:pPr>
              <w:rPr>
                <w:noProof/>
              </w:rPr>
            </w:pPr>
            <w:r w:rsidRPr="00A51897">
              <w:rPr>
                <w:rFonts w:ascii="Calibri" w:eastAsia="Calibri" w:hAnsi="Calibri"/>
                <w:noProof/>
                <w:sz w:val="22"/>
                <w:szCs w:val="22"/>
              </w:rPr>
              <w:drawing>
                <wp:inline distT="0" distB="0" distL="0" distR="0" wp14:anchorId="514A1F6A" wp14:editId="64E4200D">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33D868CB" w14:textId="2B78090E" w:rsidR="0055760E" w:rsidRDefault="0055760E" w:rsidP="00D32BD1">
            <w:pPr>
              <w:pStyle w:val="Caption"/>
            </w:pPr>
            <w:bookmarkStart w:id="1878" w:name="_Ref185825698"/>
            <w:r>
              <w:t xml:space="preserve">Figure </w:t>
            </w:r>
            <w:fldSimple w:instr=" SEQ Figure \* ARABIC ">
              <w:ins w:id="1879" w:author="Tom Bergeron" w:date="2020-10-06T17:45:00Z">
                <w:r w:rsidR="009C0501">
                  <w:rPr>
                    <w:noProof/>
                  </w:rPr>
                  <w:t>21</w:t>
                </w:r>
              </w:ins>
              <w:del w:id="1880" w:author="Tom Bergeron" w:date="2020-10-06T17:45:00Z">
                <w:r w:rsidR="0013342E" w:rsidDel="009C0501">
                  <w:rPr>
                    <w:noProof/>
                  </w:rPr>
                  <w:delText>22</w:delText>
                </w:r>
              </w:del>
            </w:fldSimple>
            <w:bookmarkEnd w:id="1878"/>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w:t>
            </w:r>
            <w:proofErr w:type="gramStart"/>
            <w:r>
              <w:t>are</w:t>
            </w:r>
            <w:proofErr w:type="gramEnd"/>
            <w:r>
              <w:t xml:space="preserv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gridSpan w:val="2"/>
            <w:shd w:val="clear" w:color="auto" w:fill="auto"/>
          </w:tcPr>
          <w:p w14:paraId="4B541F55" w14:textId="77777777" w:rsidR="0055760E" w:rsidRDefault="0055760E" w:rsidP="00D32BD1">
            <w:r w:rsidRPr="00CD2633">
              <w:rPr>
                <w:noProof/>
              </w:rPr>
              <w:drawing>
                <wp:inline distT="0" distB="0" distL="0" distR="0" wp14:anchorId="64A4B538" wp14:editId="1EAE6E36">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3"/>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6217FE">
              <w:rPr>
                <w:b/>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24C6DF24">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3"/>
            <w:shd w:val="clear" w:color="auto" w:fill="auto"/>
          </w:tcPr>
          <w:p w14:paraId="3FA1E62F" w14:textId="77777777" w:rsidR="0055760E" w:rsidRDefault="0055760E" w:rsidP="00AA5614">
            <w:pPr>
              <w:pStyle w:val="ListParagraph"/>
              <w:numPr>
                <w:ilvl w:val="0"/>
                <w:numId w:val="36"/>
              </w:numPr>
              <w:ind w:left="360"/>
              <w:contextualSpacing/>
            </w:pPr>
            <w:r>
              <w:t>Click the next button to advance to the thermocouple attachment phase of running a profile.</w:t>
            </w:r>
          </w:p>
          <w:p w14:paraId="410869EC" w14:textId="77777777" w:rsidR="0055760E" w:rsidRDefault="0055760E" w:rsidP="00D32BD1"/>
        </w:tc>
      </w:tr>
      <w:tr w:rsidR="0055760E" w:rsidRPr="006217FE" w:rsidDel="003C3235" w14:paraId="115F9933" w14:textId="584A9E6D" w:rsidTr="00D32BD1">
        <w:trPr>
          <w:del w:id="1881" w:author="Tom Bergeron" w:date="2020-09-29T13:43:00Z"/>
        </w:trPr>
        <w:tc>
          <w:tcPr>
            <w:tcW w:w="4788" w:type="dxa"/>
            <w:gridSpan w:val="2"/>
            <w:shd w:val="clear" w:color="auto" w:fill="auto"/>
          </w:tcPr>
          <w:p w14:paraId="3FE1E5B9" w14:textId="329AD06C" w:rsidR="0055760E" w:rsidRPr="0029047F" w:rsidDel="003C3235" w:rsidRDefault="0055760E" w:rsidP="0029047F">
            <w:pPr>
              <w:ind w:left="342"/>
              <w:rPr>
                <w:del w:id="1882" w:author="Tom Bergeron" w:date="2020-09-29T13:43:00Z"/>
              </w:rPr>
            </w:pPr>
            <w:del w:id="1883" w:author="Tom Bergeron" w:date="2020-09-29T13:43:00Z">
              <w:r w:rsidRPr="0029047F" w:rsidDel="003C3235">
                <w:rPr>
                  <w:b/>
                </w:rPr>
                <w:delText>Note</w:delText>
              </w:r>
              <w:r w:rsidRPr="0029047F" w:rsidDel="003C3235">
                <w:delText xml:space="preserve">: If you want to check the current settings, use the </w:delText>
              </w:r>
              <w:r w:rsidRPr="0029047F" w:rsidDel="003C3235">
                <w:rPr>
                  <w:b/>
                </w:rPr>
                <w:delText>Zone Length</w:delText>
              </w:r>
              <w:r w:rsidRPr="0029047F" w:rsidDel="003C3235">
                <w:delText xml:space="preserve"> button to display the </w:delText>
              </w:r>
              <w:r w:rsidRPr="0029047F" w:rsidDel="003C3235">
                <w:rPr>
                  <w:i/>
                </w:rPr>
                <w:delText>Verify the Length of Each Zone</w:delText>
              </w:r>
              <w:r w:rsidRPr="0029047F" w:rsidDel="003C3235">
                <w:delText xml:space="preserve"> and the Minimum and Maximum Setpoint Temperatures screen.  </w:delText>
              </w:r>
            </w:del>
          </w:p>
        </w:tc>
        <w:tc>
          <w:tcPr>
            <w:tcW w:w="4894" w:type="dxa"/>
            <w:shd w:val="clear" w:color="auto" w:fill="auto"/>
          </w:tcPr>
          <w:p w14:paraId="5836B1EA" w14:textId="783A8238" w:rsidR="0055760E" w:rsidDel="003C3235" w:rsidRDefault="0055760E" w:rsidP="00D32BD1">
            <w:pPr>
              <w:rPr>
                <w:del w:id="1884" w:author="Tom Bergeron" w:date="2020-09-29T13:43:00Z"/>
                <w:noProof/>
                <w:sz w:val="22"/>
              </w:rPr>
            </w:pPr>
          </w:p>
          <w:p w14:paraId="45543154" w14:textId="77A28704" w:rsidR="0055760E" w:rsidDel="003C3235" w:rsidRDefault="0055760E" w:rsidP="00D32BD1">
            <w:pPr>
              <w:rPr>
                <w:del w:id="1885" w:author="Tom Bergeron" w:date="2020-09-29T13:43:00Z"/>
                <w:noProof/>
                <w:sz w:val="22"/>
              </w:rPr>
            </w:pPr>
            <w:del w:id="1886" w:author="Tom Bergeron" w:date="2020-09-29T13:43:00Z">
              <w:r w:rsidRPr="00A51897" w:rsidDel="003C3235">
                <w:rPr>
                  <w:noProof/>
                  <w:sz w:val="22"/>
                </w:rPr>
                <w:drawing>
                  <wp:inline distT="0" distB="0" distL="0" distR="0" wp14:anchorId="1BA410CB" wp14:editId="46687B7B">
                    <wp:extent cx="1289050" cy="469900"/>
                    <wp:effectExtent l="0" t="0" r="6350" b="6350"/>
                    <wp:docPr id="3030" name="Picture 1" descr="Description: Description: C:\Users\dklueck\Desktop\New oven setup art\zone length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C:\Users\dklueck\Desktop\New oven setup art\zone length butt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89050" cy="469900"/>
                            </a:xfrm>
                            <a:prstGeom prst="rect">
                              <a:avLst/>
                            </a:prstGeom>
                            <a:noFill/>
                            <a:ln>
                              <a:noFill/>
                            </a:ln>
                          </pic:spPr>
                        </pic:pic>
                      </a:graphicData>
                    </a:graphic>
                  </wp:inline>
                </w:drawing>
              </w:r>
            </w:del>
          </w:p>
          <w:p w14:paraId="49F53CC1" w14:textId="31229B37" w:rsidR="0055760E" w:rsidRPr="006217FE" w:rsidDel="003C3235" w:rsidRDefault="0055760E" w:rsidP="00D32BD1">
            <w:pPr>
              <w:rPr>
                <w:del w:id="1887" w:author="Tom Bergeron" w:date="2020-09-29T13:43:00Z"/>
                <w:sz w:val="22"/>
              </w:rPr>
            </w:pPr>
          </w:p>
          <w:p w14:paraId="60289EC3" w14:textId="17A96313" w:rsidR="0055760E" w:rsidRPr="006217FE" w:rsidDel="003C3235" w:rsidRDefault="0055760E" w:rsidP="00D32BD1">
            <w:pPr>
              <w:rPr>
                <w:del w:id="1888" w:author="Tom Bergeron" w:date="2020-09-29T13:43:00Z"/>
                <w:sz w:val="22"/>
              </w:rPr>
            </w:pPr>
          </w:p>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1889" w:name="_Toc329249424"/>
      <w:bookmarkStart w:id="1890" w:name="_Toc488490448"/>
      <w:bookmarkStart w:id="1891" w:name="_Toc119468092"/>
      <w:bookmarkStart w:id="1892" w:name="_Toc329784609"/>
      <w:bookmarkEnd w:id="1856"/>
      <w:bookmarkEnd w:id="1857"/>
      <w:bookmarkEnd w:id="1858"/>
      <w:bookmarkEnd w:id="1859"/>
      <w:bookmarkEnd w:id="1860"/>
      <w:r>
        <w:rPr>
          <w:noProof/>
        </w:rPr>
        <w:br w:type="page"/>
      </w:r>
    </w:p>
    <w:p w14:paraId="7A1C7EFF" w14:textId="77777777" w:rsidR="00121926" w:rsidRDefault="0029047F">
      <w:pPr>
        <w:pStyle w:val="Heading2"/>
        <w:rPr>
          <w:noProof/>
        </w:rPr>
      </w:pPr>
      <w:bookmarkStart w:id="1893" w:name="_Toc469043314"/>
      <w:bookmarkStart w:id="1894" w:name="_Toc469044948"/>
      <w:bookmarkStart w:id="1895" w:name="_Toc469139244"/>
      <w:bookmarkStart w:id="1896" w:name="_Toc469152689"/>
      <w:bookmarkStart w:id="1897" w:name="_Toc491174788"/>
      <w:bookmarkStart w:id="1898" w:name="_Toc494304020"/>
      <w:bookmarkStart w:id="1899" w:name="_Toc532827370"/>
      <w:bookmarkStart w:id="1900" w:name="_Toc532827778"/>
      <w:bookmarkStart w:id="1901" w:name="_Toc52898710"/>
      <w:bookmarkStart w:id="1902" w:name="_Toc52898840"/>
      <w:bookmarkStart w:id="1903" w:name="_Toc52899030"/>
      <w:r>
        <w:rPr>
          <w:noProof/>
        </w:rPr>
        <w:lastRenderedPageBreak/>
        <w:t>Attach</w:t>
      </w:r>
      <w:r w:rsidR="00121926">
        <w:rPr>
          <w:noProof/>
        </w:rPr>
        <w:t xml:space="preserve"> </w:t>
      </w:r>
      <w:r w:rsidR="00754243">
        <w:rPr>
          <w:noProof/>
        </w:rPr>
        <w:t>Thermocouples</w:t>
      </w:r>
      <w:bookmarkEnd w:id="1889"/>
      <w:bookmarkEnd w:id="1893"/>
      <w:bookmarkEnd w:id="1894"/>
      <w:bookmarkEnd w:id="1895"/>
      <w:bookmarkEnd w:id="1896"/>
      <w:bookmarkEnd w:id="1897"/>
      <w:bookmarkEnd w:id="1898"/>
      <w:bookmarkEnd w:id="1899"/>
      <w:bookmarkEnd w:id="1900"/>
      <w:bookmarkEnd w:id="1901"/>
      <w:bookmarkEnd w:id="1902"/>
      <w:bookmarkEnd w:id="1903"/>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8F51FF">
      <w:pPr>
        <w:pStyle w:val="Heading3"/>
        <w:rPr>
          <w:noProof/>
        </w:rPr>
      </w:pPr>
      <w:bookmarkStart w:id="1904" w:name="_Toc316649883"/>
      <w:bookmarkStart w:id="1905" w:name="_Toc469043315"/>
      <w:bookmarkStart w:id="1906" w:name="_Toc469044949"/>
      <w:bookmarkStart w:id="1907" w:name="_Toc469139245"/>
      <w:bookmarkStart w:id="1908" w:name="_Toc469152690"/>
      <w:bookmarkStart w:id="1909" w:name="_Toc491174789"/>
      <w:bookmarkStart w:id="1910" w:name="_Toc494304021"/>
      <w:bookmarkStart w:id="1911" w:name="_Toc532827371"/>
      <w:bookmarkStart w:id="1912" w:name="_Toc532827779"/>
      <w:bookmarkStart w:id="1913" w:name="_Toc52898841"/>
      <w:bookmarkStart w:id="1914" w:name="_Toc52899031"/>
      <w:r>
        <w:rPr>
          <w:noProof/>
        </w:rPr>
        <w:t>Attach</w:t>
      </w:r>
      <w:r w:rsidR="0029047F">
        <w:rPr>
          <w:noProof/>
        </w:rPr>
        <w:t xml:space="preserve"> t</w:t>
      </w:r>
      <w:r w:rsidR="00C653DF">
        <w:rPr>
          <w:noProof/>
        </w:rPr>
        <w:t xml:space="preserve">he </w:t>
      </w:r>
      <w:r>
        <w:rPr>
          <w:noProof/>
        </w:rPr>
        <w:t>Air TC</w:t>
      </w:r>
      <w:bookmarkEnd w:id="1904"/>
      <w:bookmarkEnd w:id="1905"/>
      <w:bookmarkEnd w:id="1906"/>
      <w:bookmarkEnd w:id="1907"/>
      <w:bookmarkEnd w:id="1908"/>
      <w:bookmarkEnd w:id="1909"/>
      <w:bookmarkEnd w:id="1910"/>
      <w:bookmarkEnd w:id="1911"/>
      <w:bookmarkEnd w:id="1912"/>
      <w:bookmarkEnd w:id="1913"/>
      <w:bookmarkEnd w:id="1914"/>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4068"/>
        <w:gridCol w:w="5508"/>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4A00BBDC" w:rsidR="00121926" w:rsidRDefault="00121926" w:rsidP="00AA5614">
            <w:pPr>
              <w:pStyle w:val="ListParagraph"/>
              <w:numPr>
                <w:ilvl w:val="0"/>
                <w:numId w:val="97"/>
              </w:numPr>
              <w:ind w:left="360"/>
            </w:pPr>
            <w:r>
              <w:t>It must be attached at the leading edge of the board, extending one inch (25</w:t>
            </w:r>
            <w:r w:rsidRPr="0029047F">
              <w:rPr>
                <w:i/>
              </w:rPr>
              <w:t> </w:t>
            </w:r>
            <w:r>
              <w:t xml:space="preserve">mm) 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29047F" w:rsidRDefault="00111256" w:rsidP="00AA5614">
            <w:pPr>
              <w:pStyle w:val="ListParagraph"/>
              <w:numPr>
                <w:ilvl w:val="0"/>
                <w:numId w:val="71"/>
              </w:numPr>
              <w:rPr>
                <w:b/>
                <w:noProof/>
              </w:rPr>
            </w:pPr>
            <w:r w:rsidRPr="0029047F">
              <w:rPr>
                <w:b/>
                <w:noProof/>
              </w:rPr>
              <w:t>Click the Next button.</w:t>
            </w:r>
          </w:p>
          <w:p w14:paraId="618ECE45" w14:textId="77777777" w:rsidR="00121926" w:rsidRDefault="00121926" w:rsidP="00192FFB">
            <w:pPr>
              <w:rPr>
                <w:noProof/>
              </w:rPr>
            </w:pPr>
          </w:p>
        </w:tc>
        <w:tc>
          <w:tcPr>
            <w:tcW w:w="5508" w:type="dxa"/>
            <w:shd w:val="clear" w:color="auto" w:fill="auto"/>
          </w:tcPr>
          <w:p w14:paraId="3E8C0C27" w14:textId="77777777" w:rsidR="00121926" w:rsidRDefault="000E0382" w:rsidP="00192FFB">
            <w:pPr>
              <w:rPr>
                <w:noProof/>
              </w:rPr>
            </w:pPr>
            <w:r>
              <w:rPr>
                <w:noProof/>
              </w:rPr>
              <w:drawing>
                <wp:inline distT="0" distB="0" distL="0" distR="0" wp14:anchorId="25DA39C9" wp14:editId="37A4BEE0">
                  <wp:extent cx="3179445" cy="2391410"/>
                  <wp:effectExtent l="0" t="0" r="1905"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29383561" w14:textId="588A6E08" w:rsidR="00121926" w:rsidRDefault="0029047F" w:rsidP="008F51FF">
      <w:pPr>
        <w:pStyle w:val="Heading3"/>
      </w:pPr>
      <w:bookmarkStart w:id="1915" w:name="_Toc316649884"/>
      <w:bookmarkStart w:id="1916" w:name="_Toc469043316"/>
      <w:bookmarkStart w:id="1917" w:name="_Toc469044950"/>
      <w:bookmarkStart w:id="1918" w:name="_Toc469139246"/>
      <w:bookmarkStart w:id="1919" w:name="_Toc469152691"/>
      <w:bookmarkStart w:id="1920" w:name="_Toc491174790"/>
      <w:bookmarkStart w:id="1921" w:name="_Toc494304022"/>
      <w:bookmarkStart w:id="1922" w:name="_Toc532827372"/>
      <w:bookmarkStart w:id="1923" w:name="_Toc532827780"/>
      <w:bookmarkStart w:id="1924" w:name="_Toc52898842"/>
      <w:bookmarkStart w:id="1925" w:name="_Toc52899032"/>
      <w:r>
        <w:t>Attach</w:t>
      </w:r>
      <w:r w:rsidR="00121926">
        <w:t xml:space="preserve"> </w:t>
      </w:r>
      <w:r w:rsidR="00C653DF">
        <w:t>Standard T</w:t>
      </w:r>
      <w:r w:rsidR="00B77903">
        <w:t>C</w:t>
      </w:r>
      <w:r w:rsidR="00C653DF">
        <w:t>s</w:t>
      </w:r>
      <w:bookmarkEnd w:id="1915"/>
      <w:bookmarkEnd w:id="1916"/>
      <w:bookmarkEnd w:id="1917"/>
      <w:bookmarkEnd w:id="1918"/>
      <w:bookmarkEnd w:id="1919"/>
      <w:bookmarkEnd w:id="1920"/>
      <w:bookmarkEnd w:id="1921"/>
      <w:bookmarkEnd w:id="1922"/>
      <w:bookmarkEnd w:id="1923"/>
      <w:bookmarkEnd w:id="1924"/>
      <w:bookmarkEnd w:id="1925"/>
    </w:p>
    <w:tbl>
      <w:tblPr>
        <w:tblW w:w="0" w:type="auto"/>
        <w:tblLook w:val="04A0" w:firstRow="1" w:lastRow="0" w:firstColumn="1" w:lastColumn="0" w:noHBand="0" w:noVBand="1"/>
      </w:tblPr>
      <w:tblGrid>
        <w:gridCol w:w="4068"/>
        <w:gridCol w:w="5508"/>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rsidP="00AA5614">
            <w:pPr>
              <w:pStyle w:val="ListParagraph"/>
              <w:numPr>
                <w:ilvl w:val="0"/>
                <w:numId w:val="70"/>
              </w:numPr>
              <w:rPr>
                <w:b/>
              </w:rPr>
            </w:pPr>
            <w:r w:rsidRPr="0029047F">
              <w:rPr>
                <w:b/>
              </w:rPr>
              <w:t>Click the Next button.</w:t>
            </w:r>
          </w:p>
        </w:tc>
        <w:tc>
          <w:tcPr>
            <w:tcW w:w="5508" w:type="dxa"/>
            <w:shd w:val="clear" w:color="auto" w:fill="auto"/>
          </w:tcPr>
          <w:p w14:paraId="154A0262" w14:textId="77777777" w:rsidR="00121926" w:rsidRDefault="000E0382" w:rsidP="00192FFB">
            <w:r>
              <w:rPr>
                <w:noProof/>
              </w:rPr>
              <w:drawing>
                <wp:inline distT="0" distB="0" distL="0" distR="0" wp14:anchorId="308DCFF7" wp14:editId="463B6261">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60D0F154" w14:textId="77777777" w:rsidR="00121926" w:rsidRDefault="00121926">
      <w:pPr>
        <w:pStyle w:val="Heading2"/>
        <w:rPr>
          <w:noProof/>
        </w:rPr>
      </w:pPr>
      <w:bookmarkStart w:id="1926" w:name="_Toc329014340"/>
      <w:bookmarkStart w:id="1927" w:name="_Toc329249425"/>
      <w:bookmarkStart w:id="1928" w:name="_Toc469043317"/>
      <w:bookmarkStart w:id="1929" w:name="_Toc469044951"/>
      <w:bookmarkStart w:id="1930" w:name="_Toc469139247"/>
      <w:bookmarkStart w:id="1931" w:name="_Toc469152692"/>
      <w:bookmarkStart w:id="1932" w:name="_Toc491174791"/>
      <w:bookmarkStart w:id="1933" w:name="_Toc494304023"/>
      <w:bookmarkStart w:id="1934" w:name="_Toc532827373"/>
      <w:bookmarkStart w:id="1935" w:name="_Toc532827781"/>
      <w:bookmarkStart w:id="1936" w:name="_Toc52898711"/>
      <w:bookmarkStart w:id="1937" w:name="_Toc52898843"/>
      <w:bookmarkStart w:id="1938" w:name="_Toc52899033"/>
      <w:r>
        <w:rPr>
          <w:noProof/>
        </w:rPr>
        <w:lastRenderedPageBreak/>
        <w:t xml:space="preserve">Attach </w:t>
      </w:r>
      <w:r w:rsidR="00754243">
        <w:rPr>
          <w:noProof/>
        </w:rPr>
        <w:t>Thermocouples</w:t>
      </w:r>
      <w:bookmarkEnd w:id="1926"/>
      <w:r w:rsidR="00754243">
        <w:rPr>
          <w:noProof/>
        </w:rPr>
        <w:t xml:space="preserve"> To Semiconductor Wafers</w:t>
      </w:r>
      <w:bookmarkEnd w:id="1927"/>
      <w:bookmarkEnd w:id="1928"/>
      <w:bookmarkEnd w:id="1929"/>
      <w:bookmarkEnd w:id="1930"/>
      <w:bookmarkEnd w:id="1931"/>
      <w:bookmarkEnd w:id="1932"/>
      <w:bookmarkEnd w:id="1933"/>
      <w:bookmarkEnd w:id="1934"/>
      <w:bookmarkEnd w:id="1935"/>
      <w:bookmarkEnd w:id="1936"/>
      <w:bookmarkEnd w:id="1937"/>
      <w:bookmarkEnd w:id="1938"/>
    </w:p>
    <w:tbl>
      <w:tblPr>
        <w:tblW w:w="0" w:type="auto"/>
        <w:tblLook w:val="04A0" w:firstRow="1" w:lastRow="0" w:firstColumn="1" w:lastColumn="0" w:noHBand="0" w:noVBand="1"/>
      </w:tblPr>
      <w:tblGrid>
        <w:gridCol w:w="4788"/>
        <w:gridCol w:w="4788"/>
      </w:tblGrid>
      <w:tr w:rsidR="00121926" w14:paraId="1C407AF9" w14:textId="77777777" w:rsidTr="00192FFB">
        <w:tc>
          <w:tcPr>
            <w:tcW w:w="4788" w:type="dxa"/>
            <w:shd w:val="clear" w:color="auto" w:fill="auto"/>
          </w:tcPr>
          <w:p w14:paraId="4AC7073F" w14:textId="77777777" w:rsidR="00121926" w:rsidRDefault="00121926" w:rsidP="008F51FF">
            <w:pPr>
              <w:pStyle w:val="Heading3"/>
              <w:rPr>
                <w:noProof/>
              </w:rPr>
            </w:pPr>
            <w:bookmarkStart w:id="1939" w:name="_Toc469043318"/>
            <w:bookmarkStart w:id="1940" w:name="_Toc469044952"/>
            <w:bookmarkStart w:id="1941" w:name="_Toc469139248"/>
            <w:bookmarkStart w:id="1942" w:name="_Toc469152693"/>
            <w:bookmarkStart w:id="1943" w:name="_Toc491174792"/>
            <w:bookmarkStart w:id="1944" w:name="_Toc494304024"/>
            <w:bookmarkStart w:id="1945" w:name="_Toc532827374"/>
            <w:bookmarkStart w:id="1946" w:name="_Toc532827782"/>
            <w:bookmarkStart w:id="1947" w:name="_Toc52898844"/>
            <w:bookmarkStart w:id="1948" w:name="_Toc52899034"/>
            <w:r>
              <w:rPr>
                <w:noProof/>
              </w:rPr>
              <w:t>Attach</w:t>
            </w:r>
            <w:r w:rsidR="0029047F">
              <w:rPr>
                <w:noProof/>
              </w:rPr>
              <w:t xml:space="preserve"> t</w:t>
            </w:r>
            <w:r w:rsidR="00C653DF">
              <w:rPr>
                <w:noProof/>
              </w:rPr>
              <w:t xml:space="preserve">he </w:t>
            </w:r>
            <w:r>
              <w:rPr>
                <w:noProof/>
              </w:rPr>
              <w:t>Air TC</w:t>
            </w:r>
            <w:r w:rsidR="00C653DF">
              <w:rPr>
                <w:noProof/>
              </w:rPr>
              <w:t>:</w:t>
            </w:r>
            <w:bookmarkEnd w:id="1939"/>
            <w:bookmarkEnd w:id="1940"/>
            <w:bookmarkEnd w:id="1941"/>
            <w:bookmarkEnd w:id="1942"/>
            <w:bookmarkEnd w:id="1943"/>
            <w:bookmarkEnd w:id="1944"/>
            <w:bookmarkEnd w:id="1945"/>
            <w:bookmarkEnd w:id="1946"/>
            <w:bookmarkEnd w:id="1947"/>
            <w:bookmarkEnd w:id="1948"/>
          </w:p>
          <w:p w14:paraId="506DCCA9" w14:textId="77777777" w:rsidR="00121926" w:rsidRDefault="00121926" w:rsidP="00192FFB"/>
          <w:p w14:paraId="1F5141E5" w14:textId="20EE2AFD" w:rsidR="00121926" w:rsidRDefault="00121926" w:rsidP="00AA5614">
            <w:pPr>
              <w:numPr>
                <w:ilvl w:val="0"/>
                <w:numId w:val="37"/>
              </w:numPr>
              <w:rPr>
                <w:noProof/>
              </w:rPr>
            </w:pPr>
            <w:r>
              <w:rPr>
                <w:noProof/>
              </w:rPr>
              <w:t xml:space="preserve">It must be attached at the leading edge of the </w:t>
            </w:r>
            <w:r w:rsidR="001C582A">
              <w:rPr>
                <w:noProof/>
              </w:rPr>
              <w:t>wafer</w:t>
            </w:r>
            <w:r>
              <w:rPr>
                <w:noProof/>
              </w:rPr>
              <w:t>, extending one inch (25</w:t>
            </w:r>
            <w:r w:rsidRPr="00AF1D5A">
              <w:rPr>
                <w:i/>
                <w:noProof/>
              </w:rPr>
              <w:t> </w:t>
            </w:r>
            <w:r>
              <w:rPr>
                <w:noProof/>
              </w:rPr>
              <w:t xml:space="preserve">mm) in front of the leading edge of the </w:t>
            </w:r>
            <w:r w:rsidR="001C582A">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77777777" w:rsidR="00121926" w:rsidRDefault="000E0382" w:rsidP="00192FFB">
            <w:r>
              <w:rPr>
                <w:noProof/>
              </w:rPr>
              <w:drawing>
                <wp:inline distT="0" distB="0" distL="0" distR="0" wp14:anchorId="207E5929" wp14:editId="6F39F642">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8F51FF">
            <w:pPr>
              <w:pStyle w:val="Heading3"/>
            </w:pPr>
            <w:bookmarkStart w:id="1949" w:name="_Toc469043319"/>
            <w:bookmarkStart w:id="1950" w:name="_Toc469044953"/>
            <w:bookmarkStart w:id="1951" w:name="_Toc469139249"/>
            <w:bookmarkStart w:id="1952" w:name="_Toc469152694"/>
            <w:bookmarkStart w:id="1953" w:name="_Toc491174793"/>
            <w:bookmarkStart w:id="1954" w:name="_Toc494304025"/>
            <w:bookmarkStart w:id="1955" w:name="_Toc532827375"/>
            <w:bookmarkStart w:id="1956" w:name="_Toc532827783"/>
            <w:bookmarkStart w:id="1957" w:name="_Toc52898845"/>
            <w:bookmarkStart w:id="1958" w:name="_Toc52899035"/>
            <w:r>
              <w:t>Attach</w:t>
            </w:r>
            <w:r w:rsidR="00121926">
              <w:t xml:space="preserve"> </w:t>
            </w:r>
            <w:r>
              <w:t>Standard TC</w:t>
            </w:r>
            <w:r w:rsidR="00C653DF">
              <w:t>s:</w:t>
            </w:r>
            <w:bookmarkEnd w:id="1949"/>
            <w:bookmarkEnd w:id="1950"/>
            <w:bookmarkEnd w:id="1951"/>
            <w:bookmarkEnd w:id="1952"/>
            <w:bookmarkEnd w:id="1953"/>
            <w:bookmarkEnd w:id="1954"/>
            <w:bookmarkEnd w:id="1955"/>
            <w:bookmarkEnd w:id="1956"/>
            <w:bookmarkEnd w:id="1957"/>
            <w:bookmarkEnd w:id="1958"/>
          </w:p>
          <w:p w14:paraId="3B7915B7" w14:textId="77777777" w:rsidR="00121926" w:rsidRDefault="00121926" w:rsidP="00192FFB"/>
          <w:p w14:paraId="2F42E5D3" w14:textId="6BF40273" w:rsidR="00121926" w:rsidRDefault="00121926" w:rsidP="00192FFB">
            <w:r>
              <w:rPr>
                <w:noProof/>
              </w:rPr>
              <w:t xml:space="preserve">Attach the standard TCs at selected sites on the </w:t>
            </w:r>
            <w:r w:rsidR="001C582A">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77777777" w:rsidR="00121926" w:rsidRDefault="000E0382" w:rsidP="00192FFB">
            <w:r>
              <w:rPr>
                <w:noProof/>
              </w:rPr>
              <w:drawing>
                <wp:inline distT="0" distB="0" distL="0" distR="0" wp14:anchorId="7025B916" wp14:editId="1DA925B5">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p>
          <w:p w14:paraId="5FB45343" w14:textId="77777777" w:rsidR="00121926" w:rsidRDefault="00121926" w:rsidP="00192FFB"/>
        </w:tc>
      </w:tr>
    </w:tbl>
    <w:p w14:paraId="0D493C2B" w14:textId="77777777" w:rsidR="00615F5B" w:rsidRDefault="00615F5B" w:rsidP="0029047F"/>
    <w:p w14:paraId="4D95F2AB" w14:textId="77777777" w:rsidR="008708F9" w:rsidRDefault="008708F9">
      <w:pPr>
        <w:pStyle w:val="Heading2"/>
        <w:rPr>
          <w:noProof/>
        </w:rPr>
      </w:pPr>
      <w:bookmarkStart w:id="1959" w:name="_Toc469043320"/>
      <w:bookmarkStart w:id="1960" w:name="_Toc469044954"/>
      <w:bookmarkStart w:id="1961" w:name="_Toc469139250"/>
      <w:bookmarkStart w:id="1962" w:name="_Toc469152695"/>
      <w:bookmarkStart w:id="1963" w:name="_Toc491174794"/>
      <w:bookmarkStart w:id="1964" w:name="_Toc494304026"/>
      <w:bookmarkStart w:id="1965" w:name="_Toc532827376"/>
      <w:bookmarkStart w:id="1966" w:name="_Toc532827784"/>
      <w:bookmarkStart w:id="1967" w:name="_Toc52898712"/>
      <w:bookmarkStart w:id="1968" w:name="_Toc52898846"/>
      <w:bookmarkStart w:id="1969" w:name="_Toc52899036"/>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1890"/>
      <w:bookmarkEnd w:id="1891"/>
      <w:bookmarkEnd w:id="1892"/>
      <w:bookmarkEnd w:id="1959"/>
      <w:bookmarkEnd w:id="1960"/>
      <w:bookmarkEnd w:id="1961"/>
      <w:bookmarkEnd w:id="1962"/>
      <w:bookmarkEnd w:id="1963"/>
      <w:bookmarkEnd w:id="1964"/>
      <w:bookmarkEnd w:id="1965"/>
      <w:bookmarkEnd w:id="1966"/>
      <w:bookmarkEnd w:id="1967"/>
      <w:bookmarkEnd w:id="1968"/>
      <w:bookmarkEnd w:id="1969"/>
    </w:p>
    <w:p w14:paraId="0C8B7B0B" w14:textId="77777777" w:rsidR="00A5552D" w:rsidRPr="00A5552D" w:rsidRDefault="00111256" w:rsidP="00111256">
      <w:pPr>
        <w:jc w:val="center"/>
      </w:pPr>
      <w:r w:rsidRPr="004B2B33">
        <w:rPr>
          <w:noProof/>
        </w:rPr>
        <w:drawing>
          <wp:inline distT="0" distB="0" distL="0" distR="0" wp14:anchorId="45567CB5" wp14:editId="7D186199">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3EA97FD3" w:rsidR="008708F9" w:rsidRDefault="00760132" w:rsidP="00F5043F">
      <w:pPr>
        <w:pStyle w:val="Caption"/>
      </w:pPr>
      <w:r>
        <w:t xml:space="preserve">Figure </w:t>
      </w:r>
      <w:fldSimple w:instr=" SEQ Figure \* ARABIC ">
        <w:ins w:id="1970" w:author="Tom Bergeron" w:date="2020-10-06T17:45:00Z">
          <w:r w:rsidR="009C0501">
            <w:rPr>
              <w:noProof/>
            </w:rPr>
            <w:t>22</w:t>
          </w:r>
        </w:ins>
        <w:del w:id="1971" w:author="Tom Bergeron" w:date="2020-10-06T17:45:00Z">
          <w:r w:rsidR="0013342E" w:rsidDel="009C0501">
            <w:rPr>
              <w:noProof/>
            </w:rPr>
            <w:delText>23</w:delText>
          </w:r>
        </w:del>
      </w:fldSimple>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77777777" w:rsidR="008708F9" w:rsidRPr="00673430" w:rsidRDefault="008708F9" w:rsidP="00AA5614">
      <w:pPr>
        <w:pStyle w:val="ListParagraph"/>
        <w:numPr>
          <w:ilvl w:val="0"/>
          <w:numId w:val="98"/>
        </w:numPr>
      </w:pPr>
      <w:r w:rsidRPr="00673430">
        <w:t>Click</w:t>
      </w:r>
      <w:r w:rsidR="00860424">
        <w:t xml:space="preserve"> the g</w:t>
      </w:r>
      <w:r w:rsidRPr="00673430">
        <w:t>reen traffic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77777777" w:rsidR="008708F9" w:rsidRPr="00673430" w:rsidRDefault="005058BE" w:rsidP="0029047F">
      <w:r>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77777777"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r w:rsidRPr="00111256">
        <w:rPr>
          <w:i/>
        </w:rPr>
        <w:t>Auto-Focus</w:t>
      </w:r>
      <w:r>
        <w:rPr>
          <w:i/>
        </w:rPr>
        <w:t xml:space="preserve"> </w:t>
      </w:r>
      <w:r>
        <w:t>option</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77777777" w:rsidR="008708F9" w:rsidRDefault="00754243">
      <w:pPr>
        <w:pStyle w:val="Heading2"/>
      </w:pPr>
      <w:r>
        <w:br w:type="page"/>
      </w:r>
      <w:bookmarkStart w:id="1972" w:name="_Toc488490449"/>
      <w:bookmarkStart w:id="1973" w:name="_Toc119468093"/>
      <w:bookmarkStart w:id="1974" w:name="_Toc329784610"/>
      <w:bookmarkStart w:id="1975" w:name="_Toc469043321"/>
      <w:bookmarkStart w:id="1976" w:name="_Toc469044955"/>
      <w:bookmarkStart w:id="1977" w:name="_Toc469139251"/>
      <w:bookmarkStart w:id="1978" w:name="_Toc469152696"/>
      <w:bookmarkStart w:id="1979" w:name="_Toc491174795"/>
      <w:bookmarkStart w:id="1980" w:name="_Toc494304027"/>
      <w:bookmarkStart w:id="1981" w:name="_Toc532827377"/>
      <w:bookmarkStart w:id="1982" w:name="_Toc532827785"/>
      <w:bookmarkStart w:id="1983" w:name="_Toc52898713"/>
      <w:bookmarkStart w:id="1984" w:name="_Toc52898847"/>
      <w:bookmarkStart w:id="1985" w:name="_Toc52899037"/>
      <w:r w:rsidR="0029047F">
        <w:lastRenderedPageBreak/>
        <w:t>Start</w:t>
      </w:r>
      <w:r w:rsidR="00636C9A">
        <w:t xml:space="preserve"> </w:t>
      </w:r>
      <w:proofErr w:type="gramStart"/>
      <w:r>
        <w:t>The</w:t>
      </w:r>
      <w:proofErr w:type="gramEnd"/>
      <w:r>
        <w:t xml:space="preserve"> Profile</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p>
    <w:p w14:paraId="561D9E2A" w14:textId="77777777" w:rsidR="00D738CD" w:rsidRPr="00550E3E" w:rsidRDefault="00D738CD" w:rsidP="00D738CD">
      <w:pPr>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77777777" w:rsidR="00111256" w:rsidRDefault="00D738CD" w:rsidP="00D738CD">
      <w:pPr>
        <w:rPr>
          <w:noProof/>
        </w:rPr>
      </w:pPr>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attach</w:t>
      </w:r>
      <w:r w:rsidRPr="00673430">
        <w:t xml:space="preserve"> the cable from the receiver to th</w:t>
      </w:r>
      <w:r w:rsidR="0029047F">
        <w:t xml:space="preserve">e back of the SlimKIC </w:t>
      </w:r>
      <w:r>
        <w:t>2000 or connect the communication cable direc</w:t>
      </w:r>
      <w:r w:rsidRPr="00673430">
        <w:t>t</w:t>
      </w:r>
      <w:r>
        <w:t>l</w:t>
      </w:r>
      <w:r w:rsidRPr="00673430">
        <w:t xml:space="preserve">y to the </w:t>
      </w:r>
      <w:r>
        <w:t>X5</w:t>
      </w:r>
      <w:r w:rsidR="00F34529">
        <w:t>, K2,</w:t>
      </w:r>
      <w:r>
        <w:t xml:space="preserve"> or </w:t>
      </w:r>
      <w:r w:rsidRPr="00673430">
        <w:t xml:space="preserve">KIC Explorer.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659776" behindDoc="0" locked="0" layoutInCell="1" allowOverlap="1" wp14:anchorId="3606EA69" wp14:editId="2B652A69">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9C0501" w:rsidRPr="00A94A01" w:rsidRDefault="009C0501"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659776;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9C0501" w:rsidRPr="00A94A01" w:rsidRDefault="009C0501"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6318D356">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77777777" w:rsidR="00D738CD" w:rsidRDefault="00111256" w:rsidP="00D738CD">
      <w:r w:rsidRPr="00EE4612">
        <w:t xml:space="preserve">Once the oven has stabilized and you are ready to load the profiler and profile board into the oven select </w:t>
      </w:r>
      <w:r w:rsidRPr="00673430">
        <w:t xml:space="preserve">the </w:t>
      </w:r>
      <w:r>
        <w:t>green</w:t>
      </w:r>
      <w:r w:rsidRPr="00673430">
        <w:t xml:space="preserve"> </w:t>
      </w:r>
      <w:r>
        <w:t>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530"/>
        <w:gridCol w:w="5046"/>
      </w:tblGrid>
      <w:tr w:rsidR="00D738CD" w14:paraId="27585834" w14:textId="77777777" w:rsidTr="00192FFB">
        <w:tc>
          <w:tcPr>
            <w:tcW w:w="4573" w:type="dxa"/>
            <w:shd w:val="clear" w:color="auto" w:fill="auto"/>
          </w:tcPr>
          <w:p w14:paraId="5BF33E99" w14:textId="0E55149C" w:rsidR="00D738CD" w:rsidRPr="00590B19" w:rsidRDefault="00111256" w:rsidP="00192FFB">
            <w:r>
              <w:t>T</w:t>
            </w:r>
            <w:r w:rsidR="00D738CD">
              <w:t>he software will ask if all the oven control thermocouples are within 2 degrees of the setpoint temperature values.</w:t>
            </w:r>
            <w:r w:rsidR="00D738CD" w:rsidRPr="00590B19">
              <w:t xml:space="preserve">  See</w:t>
            </w:r>
            <w:r w:rsidR="00D738CD">
              <w:t xml:space="preserve"> </w:t>
            </w:r>
            <w:r w:rsidR="00D738CD">
              <w:fldChar w:fldCharType="begin"/>
            </w:r>
            <w:r w:rsidR="00D738CD">
              <w:instrText xml:space="preserve"> REF _Ref185828591 \h </w:instrText>
            </w:r>
            <w:r w:rsidR="00D738CD">
              <w:fldChar w:fldCharType="separate"/>
            </w:r>
            <w:ins w:id="1986" w:author="Tom Bergeron" w:date="2020-10-06T17:45:00Z">
              <w:r w:rsidR="009C0501" w:rsidRPr="0060328D">
                <w:t xml:space="preserve">Figure </w:t>
              </w:r>
              <w:r w:rsidR="009C0501">
                <w:rPr>
                  <w:noProof/>
                </w:rPr>
                <w:t>23</w:t>
              </w:r>
            </w:ins>
            <w:del w:id="1987" w:author="Tom Bergeron" w:date="2020-10-06T17:45:00Z">
              <w:r w:rsidR="0013342E" w:rsidRPr="0060328D" w:rsidDel="009C0501">
                <w:delText xml:space="preserve">Figure </w:delText>
              </w:r>
              <w:r w:rsidR="0013342E" w:rsidDel="009C0501">
                <w:rPr>
                  <w:noProof/>
                </w:rPr>
                <w:delText>24</w:delText>
              </w:r>
            </w:del>
            <w:r w:rsidR="00D738CD">
              <w:fldChar w:fldCharType="end"/>
            </w:r>
            <w:r w:rsidR="00D738CD" w:rsidRPr="00590B19">
              <w:t>.</w:t>
            </w:r>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1A5203D7" w:rsidR="00D738CD" w:rsidRDefault="00B85FE4" w:rsidP="00192FFB">
            <w:r>
              <w:rPr>
                <w:noProof/>
              </w:rPr>
              <w:drawing>
                <wp:inline distT="0" distB="0" distL="0" distR="0" wp14:anchorId="33CB432B" wp14:editId="17DCA9F5">
                  <wp:extent cx="3059599" cy="822960"/>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 temps.png"/>
                          <pic:cNvPicPr/>
                        </pic:nvPicPr>
                        <pic:blipFill>
                          <a:blip r:embed="rId71">
                            <a:extLst>
                              <a:ext uri="{28A0092B-C50C-407E-A947-70E740481C1C}">
                                <a14:useLocalDpi xmlns:a14="http://schemas.microsoft.com/office/drawing/2010/main" val="0"/>
                              </a:ext>
                            </a:extLst>
                          </a:blip>
                          <a:stretch>
                            <a:fillRect/>
                          </a:stretch>
                        </pic:blipFill>
                        <pic:spPr>
                          <a:xfrm>
                            <a:off x="0" y="0"/>
                            <a:ext cx="3059599" cy="822960"/>
                          </a:xfrm>
                          <a:prstGeom prst="rect">
                            <a:avLst/>
                          </a:prstGeom>
                        </pic:spPr>
                      </pic:pic>
                    </a:graphicData>
                  </a:graphic>
                </wp:inline>
              </w:drawing>
            </w:r>
          </w:p>
          <w:p w14:paraId="22FDC8BE" w14:textId="3BEB3C92" w:rsidR="00D738CD" w:rsidRDefault="00D738CD" w:rsidP="00192FFB">
            <w:pPr>
              <w:pStyle w:val="Caption"/>
            </w:pPr>
            <w:bookmarkStart w:id="1988" w:name="_Ref185828591"/>
            <w:r w:rsidRPr="0060328D">
              <w:t xml:space="preserve">Figure </w:t>
            </w:r>
            <w:fldSimple w:instr=" SEQ Figure \* ARABIC ">
              <w:ins w:id="1989" w:author="Tom Bergeron" w:date="2020-10-06T17:45:00Z">
                <w:r w:rsidR="009C0501">
                  <w:rPr>
                    <w:noProof/>
                  </w:rPr>
                  <w:t>23</w:t>
                </w:r>
              </w:ins>
              <w:del w:id="1990" w:author="Tom Bergeron" w:date="2020-10-06T17:45:00Z">
                <w:r w:rsidR="0013342E" w:rsidDel="009C0501">
                  <w:rPr>
                    <w:noProof/>
                  </w:rPr>
                  <w:delText>24</w:delText>
                </w:r>
              </w:del>
            </w:fldSimple>
            <w:bookmarkEnd w:id="1988"/>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777777" w:rsidR="00D738CD" w:rsidRPr="00673430" w:rsidRDefault="00D738CD" w:rsidP="00192FFB">
            <w:r w:rsidRPr="00E9435F">
              <w:t>If the control thermocouples are NOT within 2 degrees of the setpoints, click No, then reference Appendix B.</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1FAE5987" w:rsidR="00D738CD" w:rsidRPr="00673430" w:rsidRDefault="00D738CD" w:rsidP="00192FFB">
            <w:r w:rsidRPr="002C1026">
              <w:rPr>
                <w:b/>
              </w:rPr>
              <w:t>If you answer yes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See </w:t>
            </w:r>
            <w:r w:rsidRPr="00673430">
              <w:fldChar w:fldCharType="begin"/>
            </w:r>
            <w:r w:rsidRPr="00673430">
              <w:instrText xml:space="preserve"> REF _Ref185830029 \h  \* MERGEFORMAT </w:instrText>
            </w:r>
            <w:r w:rsidRPr="00673430">
              <w:fldChar w:fldCharType="separate"/>
            </w:r>
            <w:ins w:id="1991" w:author="Tom Bergeron" w:date="2020-10-06T17:45:00Z">
              <w:r w:rsidR="009C0501" w:rsidRPr="00673430">
                <w:t xml:space="preserve">Figure </w:t>
              </w:r>
              <w:r w:rsidR="009C0501">
                <w:rPr>
                  <w:noProof/>
                </w:rPr>
                <w:t>24</w:t>
              </w:r>
            </w:ins>
            <w:del w:id="1992" w:author="Tom Bergeron" w:date="2020-10-06T17:45:00Z">
              <w:r w:rsidR="0013342E" w:rsidRPr="00673430" w:rsidDel="009C0501">
                <w:delText xml:space="preserve">Figure </w:delText>
              </w:r>
              <w:r w:rsidR="0013342E" w:rsidDel="009C0501">
                <w:rPr>
                  <w:noProof/>
                </w:rPr>
                <w:delText>25</w:delText>
              </w:r>
            </w:del>
            <w:r w:rsidRPr="00673430">
              <w:fldChar w:fldCharType="end"/>
            </w:r>
            <w:r w:rsidRPr="00673430">
              <w:t>.</w:t>
            </w:r>
          </w:p>
          <w:p w14:paraId="2D58314D" w14:textId="77777777" w:rsidR="00D738CD" w:rsidRDefault="00D738CD" w:rsidP="00192FFB"/>
        </w:tc>
        <w:tc>
          <w:tcPr>
            <w:tcW w:w="5067" w:type="dxa"/>
            <w:shd w:val="clear" w:color="auto" w:fill="auto"/>
          </w:tcPr>
          <w:p w14:paraId="2B681218" w14:textId="5590723C" w:rsidR="00D738CD" w:rsidRDefault="00B85FE4" w:rsidP="00192FFB">
            <w:pPr>
              <w:jc w:val="center"/>
            </w:pPr>
            <w:r>
              <w:rPr>
                <w:noProof/>
              </w:rPr>
              <w:drawing>
                <wp:inline distT="0" distB="0" distL="0" distR="0" wp14:anchorId="080EF7A2" wp14:editId="413EB301">
                  <wp:extent cx="2419048" cy="1323810"/>
                  <wp:effectExtent l="0" t="0" r="63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Sensor trigger.png"/>
                          <pic:cNvPicPr/>
                        </pic:nvPicPr>
                        <pic:blipFill>
                          <a:blip r:embed="rId72">
                            <a:extLst>
                              <a:ext uri="{28A0092B-C50C-407E-A947-70E740481C1C}">
                                <a14:useLocalDpi xmlns:a14="http://schemas.microsoft.com/office/drawing/2010/main" val="0"/>
                              </a:ext>
                            </a:extLst>
                          </a:blip>
                          <a:stretch>
                            <a:fillRect/>
                          </a:stretch>
                        </pic:blipFill>
                        <pic:spPr>
                          <a:xfrm>
                            <a:off x="0" y="0"/>
                            <a:ext cx="2419048" cy="1323810"/>
                          </a:xfrm>
                          <a:prstGeom prst="rect">
                            <a:avLst/>
                          </a:prstGeom>
                        </pic:spPr>
                      </pic:pic>
                    </a:graphicData>
                  </a:graphic>
                </wp:inline>
              </w:drawing>
            </w:r>
          </w:p>
          <w:p w14:paraId="528AE242" w14:textId="5D0E10BE" w:rsidR="00D738CD" w:rsidRDefault="00D738CD" w:rsidP="00192FFB">
            <w:pPr>
              <w:pStyle w:val="Caption"/>
            </w:pPr>
            <w:bookmarkStart w:id="1993" w:name="_Ref185830029"/>
            <w:r w:rsidRPr="00673430">
              <w:t xml:space="preserve">Figure </w:t>
            </w:r>
            <w:fldSimple w:instr=" SEQ Figure \* ARABIC ">
              <w:ins w:id="1994" w:author="Tom Bergeron" w:date="2020-10-06T17:45:00Z">
                <w:r w:rsidR="009C0501">
                  <w:rPr>
                    <w:noProof/>
                  </w:rPr>
                  <w:t>24</w:t>
                </w:r>
              </w:ins>
              <w:del w:id="1995" w:author="Tom Bergeron" w:date="2020-10-06T17:45:00Z">
                <w:r w:rsidR="0013342E" w:rsidDel="009C0501">
                  <w:rPr>
                    <w:noProof/>
                  </w:rPr>
                  <w:delText>25</w:delText>
                </w:r>
              </w:del>
            </w:fldSimple>
            <w:bookmarkEnd w:id="1993"/>
          </w:p>
        </w:tc>
      </w:tr>
      <w:tr w:rsidR="00D738CD" w14:paraId="73F833A1" w14:textId="77777777" w:rsidTr="00192FFB">
        <w:tc>
          <w:tcPr>
            <w:tcW w:w="4131" w:type="dxa"/>
            <w:shd w:val="clear" w:color="auto" w:fill="auto"/>
          </w:tcPr>
          <w:p w14:paraId="48903C87" w14:textId="77777777" w:rsidR="00D738CD" w:rsidRDefault="00D738CD" w:rsidP="00192FFB"/>
          <w:p w14:paraId="606EEB38" w14:textId="3A5AF2D3"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ins w:id="1996" w:author="Tom Bergeron" w:date="2020-10-06T17:45:00Z">
              <w:r w:rsidR="009C0501">
                <w:t xml:space="preserve">Figure </w:t>
              </w:r>
              <w:r w:rsidR="009C0501">
                <w:rPr>
                  <w:noProof/>
                </w:rPr>
                <w:t>25</w:t>
              </w:r>
            </w:ins>
            <w:del w:id="1997" w:author="Tom Bergeron" w:date="2020-10-06T17:45:00Z">
              <w:r w:rsidR="0013342E" w:rsidDel="009C0501">
                <w:delText xml:space="preserve">Figure </w:delText>
              </w:r>
              <w:r w:rsidR="0013342E" w:rsidDel="009C0501">
                <w:rPr>
                  <w:noProof/>
                </w:rPr>
                <w:delText>26</w:delText>
              </w:r>
            </w:del>
            <w:r w:rsidRPr="00673430">
              <w:fldChar w:fldCharType="end"/>
            </w:r>
            <w:r w:rsidRPr="00673430">
              <w:t>.</w:t>
            </w:r>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369EE6F4">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0DEA04B8" w:rsidR="00D738CD" w:rsidRDefault="00D738CD" w:rsidP="00192FFB">
            <w:pPr>
              <w:pStyle w:val="Caption"/>
            </w:pPr>
            <w:bookmarkStart w:id="1998" w:name="_Ref185830062"/>
            <w:r>
              <w:t xml:space="preserve">Figure </w:t>
            </w:r>
            <w:fldSimple w:instr=" SEQ Figure \* ARABIC ">
              <w:ins w:id="1999" w:author="Tom Bergeron" w:date="2020-10-06T17:45:00Z">
                <w:r w:rsidR="009C0501">
                  <w:rPr>
                    <w:noProof/>
                  </w:rPr>
                  <w:t>25</w:t>
                </w:r>
              </w:ins>
              <w:del w:id="2000" w:author="Tom Bergeron" w:date="2020-10-06T17:45:00Z">
                <w:r w:rsidR="0013342E" w:rsidDel="009C0501">
                  <w:rPr>
                    <w:noProof/>
                  </w:rPr>
                  <w:delText>26</w:delText>
                </w:r>
              </w:del>
            </w:fldSimple>
            <w:bookmarkEnd w:id="1998"/>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D738CD" w14:paraId="5533001E" w14:textId="77777777" w:rsidTr="00424624">
        <w:tc>
          <w:tcPr>
            <w:tcW w:w="1823" w:type="dxa"/>
            <w:shd w:val="clear" w:color="auto" w:fill="auto"/>
          </w:tcPr>
          <w:p w14:paraId="6601D880" w14:textId="77777777" w:rsidR="00D738CD" w:rsidRDefault="00D738CD" w:rsidP="00903BC9">
            <w:pPr>
              <w:keepNext/>
              <w:spacing w:before="40" w:after="20"/>
              <w:jc w:val="center"/>
            </w:pPr>
            <w:r w:rsidRPr="007B3C47">
              <w:t>SlimKIC 2000</w:t>
            </w:r>
          </w:p>
        </w:tc>
        <w:tc>
          <w:tcPr>
            <w:tcW w:w="3240" w:type="dxa"/>
            <w:shd w:val="clear" w:color="auto" w:fill="auto"/>
          </w:tcPr>
          <w:p w14:paraId="6FDB9012" w14:textId="77777777" w:rsidR="00D738CD" w:rsidRDefault="00D738CD" w:rsidP="00903BC9">
            <w:pPr>
              <w:keepNext/>
              <w:spacing w:before="40" w:after="20"/>
              <w:jc w:val="center"/>
            </w:pPr>
            <w:r w:rsidRPr="007B3C47">
              <w:t>105</w:t>
            </w:r>
            <w:r w:rsidRPr="00D7623E">
              <w:sym w:font="Symbol" w:char="F0B0"/>
            </w:r>
            <w:r w:rsidRPr="007B3C47">
              <w:t>C/220</w:t>
            </w:r>
            <w:r w:rsidRPr="00D7623E">
              <w:sym w:font="Symbol" w:char="F0B0"/>
            </w:r>
            <w:r w:rsidRPr="007B3C47">
              <w:t>F</w:t>
            </w:r>
          </w:p>
        </w:tc>
      </w:tr>
      <w:tr w:rsidR="00D738CD" w14:paraId="117BC238" w14:textId="77777777" w:rsidTr="00424624">
        <w:tc>
          <w:tcPr>
            <w:tcW w:w="1823" w:type="dxa"/>
            <w:shd w:val="clear" w:color="auto" w:fill="auto"/>
          </w:tcPr>
          <w:p w14:paraId="20986939" w14:textId="77777777" w:rsidR="00D738CD" w:rsidRDefault="00D738CD" w:rsidP="00903BC9">
            <w:pPr>
              <w:spacing w:before="40" w:after="20"/>
              <w:jc w:val="center"/>
            </w:pPr>
            <w:r w:rsidRPr="007B3C47">
              <w:t>KIC Explorer</w:t>
            </w:r>
          </w:p>
        </w:tc>
        <w:tc>
          <w:tcPr>
            <w:tcW w:w="3240" w:type="dxa"/>
            <w:shd w:val="clear" w:color="auto" w:fill="auto"/>
          </w:tcPr>
          <w:p w14:paraId="12097FE2" w14:textId="77777777" w:rsidR="00D738CD" w:rsidRDefault="00D738CD" w:rsidP="00903BC9">
            <w:pPr>
              <w:spacing w:before="40" w:after="20"/>
              <w:jc w:val="center"/>
            </w:pPr>
            <w:r w:rsidRPr="007B3C47">
              <w:t>85</w:t>
            </w:r>
            <w:r w:rsidRPr="00D7623E">
              <w:sym w:font="Symbol" w:char="F0B0"/>
            </w:r>
            <w:r w:rsidRPr="007B3C47">
              <w:t>C/185</w:t>
            </w:r>
            <w:r w:rsidRPr="00D7623E">
              <w:sym w:font="Symbol" w:char="F0B0"/>
            </w:r>
            <w:r w:rsidRPr="007B3C47">
              <w:t>F</w:t>
            </w:r>
          </w:p>
        </w:tc>
      </w:tr>
      <w:tr w:rsidR="00D738CD" w14:paraId="70E86764" w14:textId="77777777" w:rsidTr="00424624">
        <w:tc>
          <w:tcPr>
            <w:tcW w:w="1823" w:type="dxa"/>
            <w:shd w:val="clear" w:color="auto" w:fill="auto"/>
          </w:tcPr>
          <w:p w14:paraId="53D68BE6" w14:textId="77777777" w:rsidR="00D738CD" w:rsidRPr="007B3C47" w:rsidRDefault="00D738CD" w:rsidP="00192FFB">
            <w:pPr>
              <w:spacing w:before="20" w:after="20"/>
              <w:jc w:val="center"/>
            </w:pPr>
            <w:r>
              <w:t>X</w:t>
            </w:r>
            <w:r w:rsidRPr="00F34529">
              <w:rPr>
                <w:position w:val="6"/>
              </w:rPr>
              <w:t>5</w:t>
            </w:r>
          </w:p>
        </w:tc>
        <w:tc>
          <w:tcPr>
            <w:tcW w:w="3240" w:type="dxa"/>
            <w:shd w:val="clear" w:color="auto" w:fill="auto"/>
          </w:tcPr>
          <w:p w14:paraId="68C1E12D" w14:textId="77777777" w:rsidR="00D738CD" w:rsidRPr="007B3C47" w:rsidRDefault="00D738CD"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F34529" w14:paraId="254766AF" w14:textId="77777777" w:rsidTr="00424624">
        <w:tc>
          <w:tcPr>
            <w:tcW w:w="1823" w:type="dxa"/>
            <w:shd w:val="clear" w:color="auto" w:fill="auto"/>
          </w:tcPr>
          <w:p w14:paraId="1ED364AF" w14:textId="77777777" w:rsidR="00F34529" w:rsidRDefault="00F34529" w:rsidP="00192FFB">
            <w:pPr>
              <w:spacing w:before="20" w:after="20"/>
              <w:jc w:val="center"/>
            </w:pPr>
            <w:r>
              <w:t>K</w:t>
            </w:r>
            <w:r w:rsidRPr="00F34529">
              <w:rPr>
                <w:position w:val="6"/>
              </w:rPr>
              <w:t>2</w:t>
            </w:r>
          </w:p>
        </w:tc>
        <w:tc>
          <w:tcPr>
            <w:tcW w:w="3240" w:type="dxa"/>
            <w:shd w:val="clear" w:color="auto" w:fill="auto"/>
          </w:tcPr>
          <w:p w14:paraId="2ECA6312" w14:textId="77777777" w:rsidR="00F34529" w:rsidRPr="007B3C47" w:rsidRDefault="00F34529"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D32F59" w14:paraId="21FA21C9" w14:textId="77777777" w:rsidTr="00424624">
        <w:tc>
          <w:tcPr>
            <w:tcW w:w="1823" w:type="dxa"/>
            <w:shd w:val="clear" w:color="auto" w:fill="auto"/>
          </w:tcPr>
          <w:p w14:paraId="79C3C681" w14:textId="4D2A9AD5" w:rsidR="00D32F59" w:rsidRDefault="00D32F59" w:rsidP="00192FFB">
            <w:pPr>
              <w:spacing w:before="20" w:after="20"/>
              <w:jc w:val="center"/>
            </w:pPr>
            <w:r>
              <w:t>SPS Smart Profiler</w:t>
            </w:r>
          </w:p>
        </w:tc>
        <w:tc>
          <w:tcPr>
            <w:tcW w:w="3240" w:type="dxa"/>
            <w:shd w:val="clear" w:color="auto" w:fill="auto"/>
          </w:tcPr>
          <w:p w14:paraId="66A34E27" w14:textId="408E5D76" w:rsidR="00D32F59" w:rsidRPr="007B3C47" w:rsidRDefault="00D32F59" w:rsidP="00192FFB">
            <w:pPr>
              <w:spacing w:before="20" w:after="20"/>
              <w:jc w:val="center"/>
            </w:pPr>
            <w:r w:rsidRPr="007B3C47">
              <w:t>85</w:t>
            </w:r>
            <w:r w:rsidRPr="00D7623E">
              <w:sym w:font="Symbol" w:char="F0B0"/>
            </w:r>
            <w:r w:rsidRPr="007B3C47">
              <w:t>C/185</w:t>
            </w:r>
            <w:r w:rsidRPr="00D7623E">
              <w:sym w:font="Symbol" w:char="F0B0"/>
            </w:r>
            <w:r w:rsidRPr="007B3C47">
              <w:t>F</w:t>
            </w:r>
          </w:p>
        </w:tc>
      </w:tr>
    </w:tbl>
    <w:p w14:paraId="3F3B0371" w14:textId="77777777" w:rsidR="00CC463E" w:rsidRDefault="00636C9A" w:rsidP="008F51FF">
      <w:pPr>
        <w:pStyle w:val="Heading3"/>
      </w:pPr>
      <w:bookmarkStart w:id="2001" w:name="_Toc469043322"/>
      <w:bookmarkStart w:id="2002" w:name="_Toc469044956"/>
      <w:bookmarkStart w:id="2003" w:name="_Toc469139252"/>
      <w:bookmarkStart w:id="2004" w:name="_Toc469152697"/>
      <w:bookmarkStart w:id="2005" w:name="_Toc491174796"/>
      <w:bookmarkStart w:id="2006" w:name="_Toc494304028"/>
      <w:bookmarkStart w:id="2007" w:name="_Toc532827378"/>
      <w:bookmarkStart w:id="2008" w:name="_Toc532827786"/>
      <w:bookmarkStart w:id="2009" w:name="_Toc52898848"/>
      <w:bookmarkStart w:id="2010" w:name="_Toc52899038"/>
      <w:r>
        <w:t xml:space="preserve">Trailing </w:t>
      </w:r>
      <w:r w:rsidR="00C653DF">
        <w:t>Wire Profiling</w:t>
      </w:r>
      <w:bookmarkEnd w:id="2001"/>
      <w:bookmarkEnd w:id="2002"/>
      <w:bookmarkEnd w:id="2003"/>
      <w:bookmarkEnd w:id="2004"/>
      <w:bookmarkEnd w:id="2005"/>
      <w:bookmarkEnd w:id="2006"/>
      <w:bookmarkEnd w:id="2007"/>
      <w:bookmarkEnd w:id="2008"/>
      <w:bookmarkEnd w:id="2009"/>
      <w:bookmarkEnd w:id="2010"/>
    </w:p>
    <w:p w14:paraId="55FFE4E9" w14:textId="30A44E09" w:rsidR="00D738CD" w:rsidRPr="00673430" w:rsidRDefault="00D738CD" w:rsidP="00D738CD">
      <w:r>
        <w:t>You can also use t</w:t>
      </w:r>
      <w:r w:rsidRPr="00673430">
        <w:t xml:space="preserve">he </w:t>
      </w:r>
      <w:r w:rsidR="00D32F59">
        <w:t xml:space="preserve">SPS, </w:t>
      </w:r>
      <w:r>
        <w:t>X5,</w:t>
      </w:r>
      <w:r w:rsidR="00147680">
        <w:t xml:space="preserve"> K2,</w:t>
      </w:r>
      <w:r>
        <w:t xml:space="preserve"> KIC Explorer, or Slim</w:t>
      </w:r>
      <w:r w:rsidRPr="00673430">
        <w:t>KIC 2000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pPr>
        <w:pStyle w:val="Heading2"/>
        <w:rPr>
          <w:noProof/>
        </w:rPr>
      </w:pPr>
      <w:bookmarkStart w:id="2011" w:name="_Toc488490450"/>
      <w:bookmarkStart w:id="2012" w:name="_Toc119468094"/>
      <w:r>
        <w:rPr>
          <w:noProof/>
        </w:rPr>
        <w:br w:type="page"/>
      </w:r>
      <w:bookmarkStart w:id="2013" w:name="_Toc329784611"/>
      <w:bookmarkStart w:id="2014" w:name="_Toc469043323"/>
      <w:bookmarkStart w:id="2015" w:name="_Toc469044957"/>
      <w:bookmarkStart w:id="2016" w:name="_Toc469139253"/>
      <w:bookmarkStart w:id="2017" w:name="_Toc469152698"/>
      <w:bookmarkStart w:id="2018" w:name="_Toc491174797"/>
      <w:bookmarkStart w:id="2019" w:name="_Toc494304029"/>
      <w:bookmarkStart w:id="2020" w:name="_Toc532827379"/>
      <w:bookmarkStart w:id="2021" w:name="_Toc532827787"/>
      <w:bookmarkStart w:id="2022" w:name="_Toc52898714"/>
      <w:bookmarkStart w:id="2023" w:name="_Toc52898849"/>
      <w:bookmarkStart w:id="2024" w:name="_Toc52899039"/>
      <w:r w:rsidR="00111256" w:rsidRPr="00A64B31">
        <w:rPr>
          <w:noProof/>
        </w:rPr>
        <w:lastRenderedPageBreak/>
        <w:t>L</w:t>
      </w:r>
      <w:r w:rsidR="008708F9" w:rsidRPr="00A64B31">
        <w:rPr>
          <w:noProof/>
        </w:rPr>
        <w:t xml:space="preserve">ive </w:t>
      </w:r>
      <w:r w:rsidRPr="00A64B31">
        <w:rPr>
          <w:noProof/>
        </w:rPr>
        <w:t>Profile Graph</w:t>
      </w:r>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p>
    <w:p w14:paraId="280F6E18" w14:textId="55D05852" w:rsidR="00133461" w:rsidRDefault="0083712B" w:rsidP="00A64B31">
      <w:pPr>
        <w:jc w:val="center"/>
      </w:pPr>
      <w:r>
        <w:rPr>
          <w:noProof/>
        </w:rPr>
        <w:drawing>
          <wp:inline distT="0" distB="0" distL="0" distR="0" wp14:anchorId="1B0C0B70" wp14:editId="090EDE8F">
            <wp:extent cx="5876876" cy="345643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 Profile Plot - Generic.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76876" cy="3456432"/>
                    </a:xfrm>
                    <a:prstGeom prst="rect">
                      <a:avLst/>
                    </a:prstGeom>
                  </pic:spPr>
                </pic:pic>
              </a:graphicData>
            </a:graphic>
          </wp:inline>
        </w:drawing>
      </w:r>
    </w:p>
    <w:p w14:paraId="72FF4A22" w14:textId="60B54D1E" w:rsidR="008708F9" w:rsidRDefault="00AD2521" w:rsidP="00F5043F">
      <w:pPr>
        <w:pStyle w:val="Caption"/>
      </w:pPr>
      <w:bookmarkStart w:id="2025" w:name="_Ref185830241"/>
      <w:r>
        <w:rPr>
          <w:color w:val="FF0000"/>
        </w:rPr>
        <w:t xml:space="preserve"> </w:t>
      </w:r>
      <w:r w:rsidR="00133461">
        <w:t xml:space="preserve">Figure </w:t>
      </w:r>
      <w:fldSimple w:instr=" SEQ Figure \* ARABIC ">
        <w:ins w:id="2026" w:author="Tom Bergeron" w:date="2020-10-06T17:45:00Z">
          <w:r w:rsidR="009C0501">
            <w:rPr>
              <w:noProof/>
            </w:rPr>
            <w:t>26</w:t>
          </w:r>
        </w:ins>
        <w:del w:id="2027" w:author="Tom Bergeron" w:date="2020-10-06T17:45:00Z">
          <w:r w:rsidR="0013342E" w:rsidDel="009C0501">
            <w:rPr>
              <w:noProof/>
            </w:rPr>
            <w:delText>27</w:delText>
          </w:r>
        </w:del>
      </w:fldSimple>
      <w:bookmarkEnd w:id="2025"/>
      <w:r w:rsidR="00B55293">
        <w:t>: Live Profile Graph Display</w:t>
      </w:r>
    </w:p>
    <w:p w14:paraId="46CBFC21" w14:textId="77777777" w:rsidR="00FE4897" w:rsidRDefault="00FE4897" w:rsidP="00005D10"/>
    <w:p w14:paraId="1A94488B" w14:textId="575D14F7" w:rsidR="008708F9" w:rsidRPr="00673430" w:rsidRDefault="008708F9">
      <w:r w:rsidRPr="00673430">
        <w:t>The Live 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ins w:id="2028" w:author="Tom Bergeron" w:date="2020-10-06T17:45:00Z">
        <w:r w:rsidR="009C0501" w:rsidRPr="009C0501">
          <w:rPr>
            <w:rPrChange w:id="2029" w:author="Tom Bergeron" w:date="2020-10-06T17:45:00Z">
              <w:rPr>
                <w:color w:val="FF0000"/>
              </w:rPr>
            </w:rPrChange>
          </w:rPr>
          <w:t xml:space="preserve"> </w:t>
        </w:r>
        <w:r w:rsidR="009C0501">
          <w:t>Figure</w:t>
        </w:r>
        <w:r w:rsidR="009C0501">
          <w:rPr>
            <w:noProof/>
          </w:rPr>
          <w:t xml:space="preserve"> 26</w:t>
        </w:r>
      </w:ins>
      <w:del w:id="2030" w:author="Tom Bergeron" w:date="2020-10-06T17:45:00Z">
        <w:r w:rsidR="0013342E" w:rsidDel="009C0501">
          <w:delText xml:space="preserve">Figure </w:delText>
        </w:r>
        <w:r w:rsidR="0013342E" w:rsidDel="009C0501">
          <w:rPr>
            <w:noProof/>
          </w:rPr>
          <w:delText>27</w:delText>
        </w:r>
      </w:del>
      <w:r w:rsidR="00667BE1" w:rsidRPr="00673430">
        <w:fldChar w:fldCharType="end"/>
      </w:r>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is to cancel the profile by clicking on the red X button.  This will bring you back to the main menu.</w:t>
      </w:r>
    </w:p>
    <w:p w14:paraId="45AFCC12" w14:textId="77777777" w:rsidR="008708F9" w:rsidRPr="00673430" w:rsidRDefault="008708F9" w:rsidP="00005D10"/>
    <w:p w14:paraId="0434A4A3" w14:textId="77777777" w:rsidR="00091930" w:rsidRPr="00673430" w:rsidRDefault="00091930" w:rsidP="00005D10">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00C57865" w14:textId="3620ABFB" w:rsidR="00091930" w:rsidRPr="00673430" w:rsidRDefault="00091930" w:rsidP="00667BE1">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r w:rsidR="00005D10" w:rsidRPr="00673430">
        <w:t>.</w:t>
      </w:r>
    </w:p>
    <w:p w14:paraId="32A87D3B" w14:textId="1D660D33" w:rsidR="004E75B2" w:rsidRDefault="00091930" w:rsidP="00667BE1">
      <w:pPr>
        <w:pStyle w:val="ListBullet2"/>
      </w:pPr>
      <w:r w:rsidRPr="00673430">
        <w:t xml:space="preserve">The current oven temperature setpoints and conveyor speed for this profile </w:t>
      </w:r>
      <w:r w:rsidR="00DC7A51">
        <w:t>ap</w:t>
      </w:r>
      <w:r w:rsidR="00B85FE4">
        <w:t>p</w:t>
      </w:r>
      <w:r w:rsidR="00DC7A51">
        <w:t>ear</w:t>
      </w:r>
      <w:r w:rsidRPr="00673430">
        <w:t xml:space="preserve"> beneath the</w:t>
      </w:r>
      <w:r>
        <w:t xml:space="preserve"> </w:t>
      </w:r>
      <w:r w:rsidRPr="00673430">
        <w:t>Statistics table</w:t>
      </w:r>
      <w:r w:rsidR="00005D10" w:rsidRPr="00673430">
        <w:t>.</w:t>
      </w:r>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8F51FF">
      <w:pPr>
        <w:pStyle w:val="Heading3"/>
      </w:pPr>
      <w:bookmarkStart w:id="2031" w:name="_Toc469043324"/>
      <w:bookmarkStart w:id="2032" w:name="_Toc469044958"/>
      <w:bookmarkStart w:id="2033" w:name="_Toc469139254"/>
      <w:bookmarkStart w:id="2034" w:name="_Toc469152699"/>
      <w:bookmarkStart w:id="2035" w:name="_Toc491174798"/>
      <w:bookmarkStart w:id="2036" w:name="_Toc494304030"/>
      <w:bookmarkStart w:id="2037" w:name="_Toc532827380"/>
      <w:bookmarkStart w:id="2038" w:name="_Toc532827788"/>
      <w:bookmarkStart w:id="2039" w:name="_Toc52898850"/>
      <w:bookmarkStart w:id="2040" w:name="_Toc52899040"/>
      <w:r w:rsidRPr="007531E5">
        <w:lastRenderedPageBreak/>
        <w:t>P</w:t>
      </w:r>
      <w:r w:rsidR="003A2A5F" w:rsidRPr="007531E5">
        <w:t xml:space="preserve">rofiler </w:t>
      </w:r>
      <w:r w:rsidR="00C653DF" w:rsidRPr="007531E5">
        <w:t>Temperature Triggers</w:t>
      </w:r>
      <w:bookmarkEnd w:id="2031"/>
      <w:bookmarkEnd w:id="2032"/>
      <w:bookmarkEnd w:id="2033"/>
      <w:bookmarkEnd w:id="2034"/>
      <w:bookmarkEnd w:id="2035"/>
      <w:bookmarkEnd w:id="2036"/>
      <w:bookmarkEnd w:id="2037"/>
      <w:bookmarkEnd w:id="2038"/>
      <w:bookmarkEnd w:id="2039"/>
      <w:bookmarkEnd w:id="2040"/>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10498221" w:rsidR="00111256" w:rsidRPr="00667BE1" w:rsidRDefault="00111256" w:rsidP="00111256">
      <w:pPr>
        <w:pStyle w:val="Caption"/>
      </w:pPr>
      <w:r>
        <w:t xml:space="preserve">Table </w:t>
      </w:r>
      <w:fldSimple w:instr=" SEQ Table \* ARABIC ">
        <w:r w:rsidR="009C0501">
          <w:rPr>
            <w:noProof/>
          </w:rPr>
          <w:t>1</w:t>
        </w:r>
      </w:fldSimple>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8F51FF">
      <w:pPr>
        <w:pStyle w:val="Heading3"/>
      </w:pPr>
      <w:bookmarkStart w:id="2041" w:name="_Toc469043325"/>
      <w:bookmarkStart w:id="2042" w:name="_Toc469044959"/>
      <w:bookmarkStart w:id="2043" w:name="_Toc469139255"/>
      <w:bookmarkStart w:id="2044" w:name="_Toc469152700"/>
      <w:bookmarkStart w:id="2045" w:name="_Toc491174799"/>
      <w:bookmarkStart w:id="2046" w:name="_Toc494304031"/>
      <w:bookmarkStart w:id="2047" w:name="_Toc532827381"/>
      <w:bookmarkStart w:id="2048" w:name="_Toc532827789"/>
      <w:bookmarkStart w:id="2049" w:name="_Toc52898851"/>
      <w:bookmarkStart w:id="2050" w:name="_Toc52899041"/>
      <w:r>
        <w:t>Chang</w:t>
      </w:r>
      <w:r w:rsidR="00111256">
        <w:t>e</w:t>
      </w:r>
      <w:r>
        <w:t xml:space="preserve"> </w:t>
      </w:r>
      <w:r w:rsidR="00A64B31">
        <w:t>t</w:t>
      </w:r>
      <w:r w:rsidR="00C653DF">
        <w:t>he Profiler Temperature Trigger Settings</w:t>
      </w:r>
      <w:bookmarkEnd w:id="2041"/>
      <w:bookmarkEnd w:id="2042"/>
      <w:bookmarkEnd w:id="2043"/>
      <w:bookmarkEnd w:id="2044"/>
      <w:bookmarkEnd w:id="2045"/>
      <w:bookmarkEnd w:id="2046"/>
      <w:bookmarkEnd w:id="2047"/>
      <w:bookmarkEnd w:id="2048"/>
      <w:bookmarkEnd w:id="2049"/>
      <w:bookmarkEnd w:id="2050"/>
    </w:p>
    <w:p w14:paraId="252126FE" w14:textId="77777777" w:rsidR="00341819" w:rsidRDefault="00341819" w:rsidP="00091930">
      <w:r>
        <w:t xml:space="preserve">To change the </w:t>
      </w:r>
      <w:r w:rsidR="003A2A5F">
        <w:t xml:space="preserve">profiler </w:t>
      </w:r>
      <w:r>
        <w:t xml:space="preserve">temperature trigger </w:t>
      </w:r>
      <w:proofErr w:type="gramStart"/>
      <w:r>
        <w:t>settings</w:t>
      </w:r>
      <w:proofErr w:type="gramEnd"/>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77777777" w:rsidR="00341819" w:rsidRPr="009E25F2" w:rsidRDefault="00341819" w:rsidP="00091930">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9E25F2">
        <w:rPr>
          <w:i/>
        </w:rPr>
        <w:t>Apply</w:t>
      </w:r>
      <w:r w:rsidRPr="009E25F2">
        <w:t xml:space="preserve">, or </w:t>
      </w:r>
      <w:r w:rsidRPr="009E25F2">
        <w:rPr>
          <w:i/>
        </w:rPr>
        <w:t>OK</w:t>
      </w:r>
      <w:r w:rsidRPr="009E25F2">
        <w:t xml:space="preserve"> button to implement the changes.  </w:t>
      </w:r>
    </w:p>
    <w:p w14:paraId="4990CE0E" w14:textId="77777777" w:rsidR="00E7514C" w:rsidRPr="00341819" w:rsidRDefault="00E7514C" w:rsidP="00091930">
      <w:pPr>
        <w:rPr>
          <w:rFonts w:ascii="Arial" w:hAnsi="Arial" w:cs="Arial"/>
        </w:rPr>
      </w:pPr>
    </w:p>
    <w:p w14:paraId="533DD91C" w14:textId="08369F4E" w:rsidR="00232568" w:rsidRDefault="00AD2521" w:rsidP="00111256">
      <w:pPr>
        <w:jc w:val="center"/>
      </w:pPr>
      <w:r>
        <w:rPr>
          <w:noProof/>
        </w:rPr>
        <w:drawing>
          <wp:inline distT="0" distB="0" distL="0" distR="0" wp14:anchorId="51242128" wp14:editId="3428CD1B">
            <wp:extent cx="4153898" cy="3465576"/>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153898" cy="3465576"/>
                    </a:xfrm>
                    <a:prstGeom prst="rect">
                      <a:avLst/>
                    </a:prstGeom>
                  </pic:spPr>
                </pic:pic>
              </a:graphicData>
            </a:graphic>
          </wp:inline>
        </w:drawing>
      </w:r>
    </w:p>
    <w:p w14:paraId="06BEE1D7" w14:textId="3BD42B95" w:rsidR="00091930" w:rsidRDefault="00232568" w:rsidP="00A64B31">
      <w:pPr>
        <w:pStyle w:val="Caption"/>
      </w:pPr>
      <w:r>
        <w:t xml:space="preserve">Figure </w:t>
      </w:r>
      <w:fldSimple w:instr=" SEQ Figure \* ARABIC ">
        <w:ins w:id="2051" w:author="Tom Bergeron" w:date="2020-10-06T17:45:00Z">
          <w:r w:rsidR="009C0501">
            <w:rPr>
              <w:noProof/>
            </w:rPr>
            <w:t>27</w:t>
          </w:r>
        </w:ins>
        <w:del w:id="2052" w:author="Tom Bergeron" w:date="2020-10-06T17:45:00Z">
          <w:r w:rsidR="0013342E" w:rsidDel="009C0501">
            <w:rPr>
              <w:noProof/>
            </w:rPr>
            <w:delText>28</w:delText>
          </w:r>
        </w:del>
      </w:fldSimple>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2053" w:name="_Toc329784612"/>
      <w:r>
        <w:br w:type="page"/>
      </w:r>
    </w:p>
    <w:p w14:paraId="55726AE3" w14:textId="77777777" w:rsidR="00A64B31" w:rsidRDefault="00A64B31" w:rsidP="008F51FF">
      <w:pPr>
        <w:pStyle w:val="Heading3"/>
      </w:pPr>
      <w:bookmarkStart w:id="2054" w:name="_Toc469043326"/>
      <w:bookmarkStart w:id="2055" w:name="_Toc469044960"/>
      <w:bookmarkStart w:id="2056" w:name="_Toc469139256"/>
      <w:bookmarkStart w:id="2057" w:name="_Toc469152701"/>
      <w:bookmarkStart w:id="2058" w:name="_Toc491174800"/>
      <w:bookmarkStart w:id="2059" w:name="_Toc494304032"/>
      <w:bookmarkStart w:id="2060" w:name="_Toc532827382"/>
      <w:bookmarkStart w:id="2061" w:name="_Toc532827790"/>
      <w:bookmarkStart w:id="2062" w:name="_Toc52898852"/>
      <w:bookmarkStart w:id="2063" w:name="_Toc52899042"/>
      <w:r>
        <w:lastRenderedPageBreak/>
        <w:t>Profile Retransmission</w:t>
      </w:r>
      <w:bookmarkEnd w:id="2053"/>
      <w:bookmarkEnd w:id="2054"/>
      <w:bookmarkEnd w:id="2055"/>
      <w:bookmarkEnd w:id="2056"/>
      <w:bookmarkEnd w:id="2057"/>
      <w:bookmarkEnd w:id="2058"/>
      <w:bookmarkEnd w:id="2059"/>
      <w:bookmarkEnd w:id="2060"/>
      <w:bookmarkEnd w:id="2061"/>
      <w:bookmarkEnd w:id="2062"/>
      <w:bookmarkEnd w:id="2063"/>
    </w:p>
    <w:p w14:paraId="217B7835" w14:textId="77777777" w:rsidR="001C7CAC" w:rsidRPr="00673430" w:rsidRDefault="009E25F2" w:rsidP="00667BE1">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3C10A81D"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DC7A51">
        <w:t>appear</w:t>
      </w:r>
      <w:ins w:id="2064" w:author="Tom Bergeron" w:date="2020-09-29T13:48:00Z">
        <w:r w:rsidR="003C3235">
          <w:t>s</w:t>
        </w:r>
      </w:ins>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ins w:id="2065" w:author="Tom Bergeron" w:date="2020-10-06T17:45:00Z">
        <w:r w:rsidR="009C0501">
          <w:t xml:space="preserve">Figure </w:t>
        </w:r>
        <w:r w:rsidR="009C0501">
          <w:rPr>
            <w:noProof/>
          </w:rPr>
          <w:t>28</w:t>
        </w:r>
      </w:ins>
      <w:del w:id="2066" w:author="Tom Bergeron" w:date="2020-10-06T17:45:00Z">
        <w:r w:rsidR="0013342E" w:rsidDel="009C0501">
          <w:delText xml:space="preserve">Figure </w:delText>
        </w:r>
        <w:r w:rsidR="0013342E" w:rsidDel="009C0501">
          <w:rPr>
            <w:noProof/>
          </w:rPr>
          <w:delText>29</w:delText>
        </w:r>
      </w:del>
      <w:r w:rsidR="00667BE1" w:rsidRPr="00673430">
        <w:fldChar w:fldCharType="end"/>
      </w:r>
      <w:r w:rsidR="00133461" w:rsidRPr="00673430">
        <w:t>.</w:t>
      </w:r>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1C5152A9">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34AFF1D5" w:rsidR="00091930" w:rsidRDefault="00133461" w:rsidP="00F5043F">
      <w:pPr>
        <w:pStyle w:val="Caption"/>
      </w:pPr>
      <w:bookmarkStart w:id="2067" w:name="_Ref185830485"/>
      <w:r>
        <w:t xml:space="preserve">Figure </w:t>
      </w:r>
      <w:fldSimple w:instr=" SEQ Figure \* ARABIC ">
        <w:ins w:id="2068" w:author="Tom Bergeron" w:date="2020-10-06T17:45:00Z">
          <w:r w:rsidR="009C0501">
            <w:rPr>
              <w:noProof/>
            </w:rPr>
            <w:t>28</w:t>
          </w:r>
        </w:ins>
        <w:del w:id="2069" w:author="Tom Bergeron" w:date="2020-10-06T17:45:00Z">
          <w:r w:rsidR="0013342E" w:rsidDel="009C0501">
            <w:rPr>
              <w:noProof/>
            </w:rPr>
            <w:delText>29</w:delText>
          </w:r>
        </w:del>
      </w:fldSimple>
      <w:bookmarkEnd w:id="2067"/>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EE312A" w:rsidRDefault="009506B5" w:rsidP="0095411B">
      <w:pPr>
        <w:rPr>
          <w:b/>
        </w:rPr>
      </w:pPr>
      <w:r w:rsidRPr="00EE312A">
        <w:t xml:space="preserve">Caution: </w:t>
      </w:r>
      <w:r w:rsidR="008F2709" w:rsidRPr="00EE312A">
        <w:rPr>
          <w:b/>
        </w:rPr>
        <w:t xml:space="preserve">The </w:t>
      </w:r>
      <w:r w:rsidR="003A2A5F" w:rsidRPr="00EE312A">
        <w:rPr>
          <w:b/>
        </w:rPr>
        <w:t xml:space="preserve">profiler </w:t>
      </w:r>
      <w:r w:rsidR="008F2709" w:rsidRPr="00EE312A">
        <w:rPr>
          <w:b/>
        </w:rPr>
        <w:t>and your product may be hot when exiting the oven.</w:t>
      </w:r>
      <w:r w:rsidR="00577D36" w:rsidRPr="00EE312A">
        <w:rPr>
          <w:b/>
        </w:rPr>
        <w:t xml:space="preserve">  </w:t>
      </w:r>
      <w:r w:rsidR="008F2709" w:rsidRPr="00EE312A">
        <w:rPr>
          <w:b/>
        </w:rPr>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OK.  </w:t>
      </w:r>
      <w:r w:rsidRPr="00671E0B">
        <w:rPr>
          <w:i/>
        </w:rPr>
        <w:t xml:space="preserve">Failing to turn the </w:t>
      </w:r>
      <w:r w:rsidR="003A2A5F" w:rsidRPr="00671E0B">
        <w:rPr>
          <w:i/>
        </w:rPr>
        <w:t xml:space="preserve">profiler </w:t>
      </w:r>
      <w:r w:rsidR="00B2165D" w:rsidRPr="00671E0B">
        <w:rPr>
          <w:i/>
        </w:rPr>
        <w:t>OFF</w:t>
      </w:r>
      <w:r w:rsidRPr="00671E0B">
        <w:rPr>
          <w:i/>
        </w:rPr>
        <w:t xml:space="preserve"> will drain the battery.</w:t>
      </w:r>
    </w:p>
    <w:p w14:paraId="66A67DB6" w14:textId="77777777" w:rsidR="00451369" w:rsidRDefault="00451369" w:rsidP="00577D36"/>
    <w:p w14:paraId="1C319B77" w14:textId="2169C120"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FF34E1">
        <w:t>c</w:t>
      </w:r>
      <w:r w:rsidRPr="00673430">
        <w:t xml:space="preserve">lick </w:t>
      </w:r>
      <w:r w:rsidR="00451369" w:rsidRPr="00673430">
        <w:t>“</w:t>
      </w:r>
      <w:r w:rsidRPr="00673430">
        <w:t>OK</w:t>
      </w:r>
      <w:r w:rsidR="00451369" w:rsidRPr="00673430">
        <w:t>”</w:t>
      </w:r>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7122AF6E" w:rsidR="002F65A0" w:rsidRPr="00673430" w:rsidRDefault="00BD3E33" w:rsidP="00AA5614">
      <w:pPr>
        <w:pStyle w:val="ListParagraph"/>
        <w:numPr>
          <w:ilvl w:val="0"/>
          <w:numId w:val="99"/>
        </w:numPr>
      </w:pPr>
      <w:r w:rsidRPr="00673430">
        <w:t>If the message “Waiting for the board to exit” appe</w:t>
      </w:r>
      <w:r w:rsidR="00032D5C">
        <w:t xml:space="preserve">ars, wait </w:t>
      </w:r>
      <w:r w:rsidR="00B85FE4">
        <w:t>un</w:t>
      </w:r>
      <w:r w:rsidR="00032D5C">
        <w:t>til</w:t>
      </w:r>
      <w:r w:rsidR="00B85FE4">
        <w:t xml:space="preserve"> the</w:t>
      </w:r>
      <w:r w:rsidR="00032D5C">
        <w:t xml:space="preserve"> “Turn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pPr>
        <w:pStyle w:val="Heading2"/>
        <w:rPr>
          <w:noProof/>
        </w:rPr>
      </w:pPr>
      <w:r>
        <w:br w:type="page"/>
      </w:r>
      <w:bookmarkStart w:id="2070" w:name="_Toc488474955"/>
      <w:bookmarkStart w:id="2071" w:name="_Toc488490452"/>
      <w:bookmarkStart w:id="2072" w:name="_Toc119468095"/>
      <w:bookmarkStart w:id="2073" w:name="_Toc329784613"/>
      <w:bookmarkStart w:id="2074" w:name="_Toc469043327"/>
      <w:bookmarkStart w:id="2075" w:name="_Toc469044961"/>
      <w:bookmarkStart w:id="2076" w:name="_Toc469139257"/>
      <w:bookmarkStart w:id="2077" w:name="_Toc469152702"/>
      <w:bookmarkStart w:id="2078" w:name="_Toc491174801"/>
      <w:bookmarkStart w:id="2079" w:name="_Toc494304033"/>
      <w:bookmarkStart w:id="2080" w:name="_Toc532827383"/>
      <w:bookmarkStart w:id="2081" w:name="_Toc532827791"/>
      <w:bookmarkStart w:id="2082" w:name="_Toc488490451"/>
      <w:bookmarkStart w:id="2083" w:name="_Toc52898715"/>
      <w:bookmarkStart w:id="2084" w:name="_Toc52898853"/>
      <w:bookmarkStart w:id="2085" w:name="_Toc52899043"/>
      <w:r w:rsidR="00A64B31">
        <w:rPr>
          <w:noProof/>
        </w:rPr>
        <w:lastRenderedPageBreak/>
        <w:t>View t</w:t>
      </w:r>
      <w:r>
        <w:rPr>
          <w:noProof/>
        </w:rPr>
        <w:t xml:space="preserve">he Profile </w:t>
      </w:r>
      <w:r w:rsidR="00A64B31">
        <w:rPr>
          <w:noProof/>
        </w:rPr>
        <w:t>a</w:t>
      </w:r>
      <w:r>
        <w:rPr>
          <w:noProof/>
        </w:rPr>
        <w:t>nd Statistics</w:t>
      </w:r>
      <w:bookmarkEnd w:id="2070"/>
      <w:bookmarkEnd w:id="2071"/>
      <w:bookmarkEnd w:id="2072"/>
      <w:bookmarkEnd w:id="2073"/>
      <w:bookmarkEnd w:id="2074"/>
      <w:bookmarkEnd w:id="2075"/>
      <w:bookmarkEnd w:id="2076"/>
      <w:bookmarkEnd w:id="2077"/>
      <w:bookmarkEnd w:id="2078"/>
      <w:bookmarkEnd w:id="2079"/>
      <w:bookmarkEnd w:id="2080"/>
      <w:bookmarkEnd w:id="2081"/>
      <w:bookmarkEnd w:id="2083"/>
      <w:bookmarkEnd w:id="2084"/>
      <w:bookmarkEnd w:id="2085"/>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76DCECAA">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169285"/>
                    </a:xfrm>
                    <a:prstGeom prst="rect">
                      <a:avLst/>
                    </a:prstGeom>
                  </pic:spPr>
                </pic:pic>
              </a:graphicData>
            </a:graphic>
          </wp:inline>
        </w:drawing>
      </w:r>
    </w:p>
    <w:p w14:paraId="0767B77B" w14:textId="4226F8EC" w:rsidR="00D250AC" w:rsidRPr="00A64B31" w:rsidRDefault="00133461" w:rsidP="00F5043F">
      <w:pPr>
        <w:pStyle w:val="Caption"/>
        <w:rPr>
          <w:rFonts w:ascii="Trebuchet MS" w:hAnsi="Trebuchet MS"/>
          <w:sz w:val="24"/>
          <w:szCs w:val="24"/>
        </w:rPr>
      </w:pPr>
      <w:bookmarkStart w:id="2086" w:name="_Ref185830907"/>
      <w:r w:rsidRPr="00A64B31">
        <w:t xml:space="preserve">Figure </w:t>
      </w:r>
      <w:fldSimple w:instr=" SEQ Figure \* ARABIC ">
        <w:ins w:id="2087" w:author="Tom Bergeron" w:date="2020-10-06T17:45:00Z">
          <w:r w:rsidR="009C0501">
            <w:rPr>
              <w:noProof/>
            </w:rPr>
            <w:t>29</w:t>
          </w:r>
        </w:ins>
        <w:del w:id="2088" w:author="Tom Bergeron" w:date="2020-10-06T17:45:00Z">
          <w:r w:rsidR="0013342E" w:rsidDel="009C0501">
            <w:rPr>
              <w:noProof/>
            </w:rPr>
            <w:delText>30</w:delText>
          </w:r>
        </w:del>
      </w:fldSimple>
      <w:bookmarkEnd w:id="2086"/>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8F51FF">
      <w:pPr>
        <w:pStyle w:val="Heading3"/>
      </w:pPr>
      <w:bookmarkStart w:id="2089" w:name="_Toc469043328"/>
      <w:bookmarkStart w:id="2090" w:name="_Toc469044962"/>
      <w:bookmarkStart w:id="2091" w:name="_Toc469139258"/>
      <w:bookmarkStart w:id="2092" w:name="_Toc469152703"/>
      <w:bookmarkStart w:id="2093" w:name="_Toc491174802"/>
      <w:bookmarkStart w:id="2094" w:name="_Toc494304034"/>
      <w:bookmarkStart w:id="2095" w:name="_Toc532827384"/>
      <w:bookmarkStart w:id="2096" w:name="_Toc532827792"/>
      <w:bookmarkStart w:id="2097" w:name="_Toc52898854"/>
      <w:bookmarkStart w:id="2098" w:name="_Toc52899044"/>
      <w:r>
        <w:t xml:space="preserve">General </w:t>
      </w:r>
      <w:r w:rsidR="00C653DF">
        <w:t>T</w:t>
      </w:r>
      <w:r w:rsidR="00C653DF" w:rsidRPr="00910E39">
        <w:t>ab</w:t>
      </w:r>
      <w:bookmarkEnd w:id="2089"/>
      <w:bookmarkEnd w:id="2090"/>
      <w:bookmarkEnd w:id="2091"/>
      <w:bookmarkEnd w:id="2092"/>
      <w:bookmarkEnd w:id="2093"/>
      <w:bookmarkEnd w:id="2094"/>
      <w:bookmarkEnd w:id="2095"/>
      <w:bookmarkEnd w:id="2096"/>
      <w:bookmarkEnd w:id="2097"/>
      <w:bookmarkEnd w:id="2098"/>
    </w:p>
    <w:p w14:paraId="02C69F3D" w14:textId="70873FA8" w:rsidR="008708F9" w:rsidRPr="00673430" w:rsidRDefault="008708F9" w:rsidP="00F33FFF">
      <w:bookmarkStart w:id="2099" w:name="_Toc486325585"/>
      <w:bookmarkStart w:id="2100"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ins w:id="2101" w:author="Tom Bergeron" w:date="2020-10-06T17:45:00Z">
        <w:r w:rsidR="009C0501" w:rsidRPr="00A64B31">
          <w:t xml:space="preserve">Figure </w:t>
        </w:r>
        <w:r w:rsidR="009C0501">
          <w:rPr>
            <w:noProof/>
          </w:rPr>
          <w:t>29</w:t>
        </w:r>
      </w:ins>
      <w:del w:id="2102" w:author="Tom Bergeron" w:date="2020-10-06T17:45:00Z">
        <w:r w:rsidR="0013342E" w:rsidRPr="00A64B31" w:rsidDel="009C0501">
          <w:delText xml:space="preserve">Figure </w:delText>
        </w:r>
        <w:r w:rsidR="0013342E" w:rsidDel="009C0501">
          <w:rPr>
            <w:noProof/>
          </w:rPr>
          <w:delText>30</w:delText>
        </w:r>
      </w:del>
      <w:r w:rsidR="00B2165D" w:rsidRPr="00673430">
        <w:fldChar w:fldCharType="end"/>
      </w:r>
      <w:r w:rsidR="00133461" w:rsidRPr="00673430">
        <w:t>.</w:t>
      </w:r>
    </w:p>
    <w:p w14:paraId="18D79FBC" w14:textId="77777777" w:rsidR="00BC1977" w:rsidRDefault="00BC1977" w:rsidP="00F33FFF"/>
    <w:p w14:paraId="2317A819" w14:textId="77777777" w:rsidR="00926297" w:rsidRPr="009C2049" w:rsidRDefault="00926297" w:rsidP="00926297">
      <w:r w:rsidRPr="009C2049">
        <w:rPr>
          <w:b/>
        </w:rPr>
        <w:t>Tip</w:t>
      </w:r>
      <w:r w:rsidRPr="009C2049">
        <w:t>: If you have run a profile that meets the Virtual Profile criteria, then the “Start Virtual Profiling” button will appear once the profile has completed.  Click the Start Virtual Profiling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45B22D95" w:rsidR="00BC1977" w:rsidRDefault="00C653DF" w:rsidP="008F51FF">
      <w:pPr>
        <w:pStyle w:val="Heading3"/>
      </w:pPr>
      <w:r>
        <w:br w:type="page"/>
      </w:r>
      <w:r w:rsidR="00636C9A">
        <w:lastRenderedPageBreak/>
        <w:t xml:space="preserve"> </w:t>
      </w:r>
      <w:bookmarkStart w:id="2103" w:name="_Toc469043329"/>
      <w:bookmarkStart w:id="2104" w:name="_Toc469044963"/>
      <w:bookmarkStart w:id="2105" w:name="_Toc469139259"/>
      <w:bookmarkStart w:id="2106" w:name="_Toc469152704"/>
      <w:bookmarkStart w:id="2107" w:name="_Toc491174803"/>
      <w:bookmarkStart w:id="2108" w:name="_Toc494304035"/>
      <w:bookmarkStart w:id="2109" w:name="_Toc532827385"/>
      <w:bookmarkStart w:id="2110" w:name="_Toc532827793"/>
      <w:bookmarkStart w:id="2111" w:name="_Toc52898855"/>
      <w:bookmarkStart w:id="2112" w:name="_Toc52899045"/>
      <w:r>
        <w:t xml:space="preserve">The </w:t>
      </w:r>
      <w:r w:rsidR="00BC1977">
        <w:t>Graph Controller</w:t>
      </w:r>
      <w:bookmarkEnd w:id="2103"/>
      <w:bookmarkEnd w:id="2104"/>
      <w:bookmarkEnd w:id="2105"/>
      <w:bookmarkEnd w:id="2106"/>
      <w:bookmarkEnd w:id="2107"/>
      <w:bookmarkEnd w:id="2108"/>
      <w:bookmarkEnd w:id="2109"/>
      <w:bookmarkEnd w:id="2110"/>
      <w:bookmarkEnd w:id="2111"/>
      <w:bookmarkEnd w:id="2112"/>
    </w:p>
    <w:tbl>
      <w:tblPr>
        <w:tblW w:w="0" w:type="auto"/>
        <w:tblLook w:val="04A0" w:firstRow="1" w:lastRow="0" w:firstColumn="1" w:lastColumn="0" w:noHBand="0" w:noVBand="1"/>
      </w:tblPr>
      <w:tblGrid>
        <w:gridCol w:w="4763"/>
        <w:gridCol w:w="4813"/>
      </w:tblGrid>
      <w:tr w:rsidR="00311FBC" w:rsidDel="003C3235" w14:paraId="36950E60" w14:textId="6F38A96F" w:rsidTr="003C3235">
        <w:trPr>
          <w:del w:id="2113" w:author="Tom Bergeron" w:date="2020-09-29T13:50:00Z"/>
        </w:trPr>
        <w:tc>
          <w:tcPr>
            <w:tcW w:w="4763" w:type="dxa"/>
            <w:shd w:val="clear" w:color="auto" w:fill="auto"/>
          </w:tcPr>
          <w:p w14:paraId="0A57069C" w14:textId="1DD8AC42" w:rsidR="00311FBC" w:rsidRPr="00673430" w:rsidDel="003C3235" w:rsidRDefault="00311FBC" w:rsidP="00311FBC">
            <w:pPr>
              <w:rPr>
                <w:del w:id="2114" w:author="Tom Bergeron" w:date="2020-09-29T13:50:00Z"/>
              </w:rPr>
            </w:pPr>
            <w:del w:id="2115" w:author="Tom Bergeron" w:date="2020-09-29T13:50:00Z">
              <w:r w:rsidDel="003C3235">
                <w:delText xml:space="preserve">The </w:delText>
              </w:r>
              <w:r w:rsidRPr="00816D9D" w:rsidDel="003C3235">
                <w:rPr>
                  <w:i/>
                </w:rPr>
                <w:delText>Graph Controller</w:delText>
              </w:r>
              <w:r w:rsidDel="003C3235">
                <w:delText xml:space="preserve"> allows you to modify the view of </w:delText>
              </w:r>
              <w:r w:rsidRPr="00673430" w:rsidDel="003C3235">
                <w:delText xml:space="preserve">the profile graph.  See </w:delText>
              </w:r>
              <w:r w:rsidRPr="00673430" w:rsidDel="003C3235">
                <w:fldChar w:fldCharType="begin"/>
              </w:r>
              <w:r w:rsidRPr="00673430" w:rsidDel="003C3235">
                <w:delInstrText xml:space="preserve"> REF _Ref185831178 \h  \* MERGEFORMAT </w:delInstrText>
              </w:r>
              <w:r w:rsidRPr="00673430" w:rsidDel="003C3235">
                <w:fldChar w:fldCharType="separate"/>
              </w:r>
              <w:r w:rsidR="0013342E" w:rsidRPr="0013342E" w:rsidDel="003C3235">
                <w:delText xml:space="preserve">Figure </w:delText>
              </w:r>
              <w:r w:rsidR="0013342E" w:rsidRPr="0013342E" w:rsidDel="003C3235">
                <w:rPr>
                  <w:noProof/>
                </w:rPr>
                <w:delText>31</w:delText>
              </w:r>
              <w:r w:rsidRPr="00673430" w:rsidDel="003C3235">
                <w:fldChar w:fldCharType="end"/>
              </w:r>
              <w:r w:rsidRPr="00673430" w:rsidDel="003C3235">
                <w:delText xml:space="preserve">. </w:delText>
              </w:r>
              <w:r w:rsidR="00894391" w:rsidDel="003C3235">
                <w:delText xml:space="preserve"> To open the Graph Controller, l</w:delText>
              </w:r>
              <w:r w:rsidRPr="00673430" w:rsidDel="003C3235">
                <w:delText>eft-click on the TC column hea</w:delText>
              </w:r>
              <w:r w:rsidR="00894391" w:rsidDel="003C3235">
                <w:delText>der in the Statistics table or double l</w:delText>
              </w:r>
              <w:r w:rsidRPr="00673430" w:rsidDel="003C3235">
                <w:delText>eft-click, anywhere just outside the profile graph.</w:delText>
              </w:r>
            </w:del>
          </w:p>
          <w:p w14:paraId="47A54DFC" w14:textId="1C55200B" w:rsidR="00311FBC" w:rsidDel="003C3235" w:rsidRDefault="00311FBC" w:rsidP="00311FBC">
            <w:pPr>
              <w:rPr>
                <w:del w:id="2116" w:author="Tom Bergeron" w:date="2020-09-29T13:50:00Z"/>
              </w:rPr>
            </w:pPr>
          </w:p>
          <w:p w14:paraId="2BADA90B" w14:textId="5710BB8E" w:rsidR="00311FBC" w:rsidRPr="00673430" w:rsidDel="003C3235" w:rsidRDefault="00311FBC" w:rsidP="00311FBC">
            <w:pPr>
              <w:rPr>
                <w:del w:id="2117" w:author="Tom Bergeron" w:date="2020-09-29T13:50:00Z"/>
              </w:rPr>
            </w:pPr>
            <w:del w:id="2118" w:author="Tom Bergeron" w:date="2020-09-29T13:50:00Z">
              <w:r w:rsidRPr="00816D9D" w:rsidDel="003C3235">
                <w:rPr>
                  <w:b/>
                </w:rPr>
                <w:delText>Auto scale –</w:delText>
              </w:r>
              <w:r w:rsidRPr="00673430" w:rsidDel="003C3235">
                <w:delText xml:space="preserve"> The Auto Scale feature </w:delText>
              </w:r>
              <w:r w:rsidR="00894391" w:rsidDel="003C3235">
                <w:delText>will automatically adjust the X</w:delText>
              </w:r>
              <w:r w:rsidR="00B85FE4" w:rsidDel="003C3235">
                <w:delText xml:space="preserve"> </w:delText>
              </w:r>
              <w:r w:rsidRPr="00673430" w:rsidDel="003C3235">
                <w:delText>and Y-axis scales to fit all of the data in the profile graph.  When the Auto Scale feature is disabled, you must manually input the minimum and maximum scale settings f</w:delText>
              </w:r>
              <w:r w:rsidR="00894391" w:rsidDel="003C3235">
                <w:delText>or the X</w:delText>
              </w:r>
              <w:r w:rsidRPr="00673430" w:rsidDel="003C3235">
                <w:delText xml:space="preserve"> and Y-axis scale of the profile graph.</w:delText>
              </w:r>
            </w:del>
          </w:p>
          <w:p w14:paraId="403AE56F" w14:textId="37F80D5B" w:rsidR="00311FBC" w:rsidRPr="00673430" w:rsidDel="003C3235" w:rsidRDefault="00311FBC" w:rsidP="00311FBC">
            <w:pPr>
              <w:rPr>
                <w:del w:id="2119" w:author="Tom Bergeron" w:date="2020-09-29T13:50:00Z"/>
              </w:rPr>
            </w:pPr>
          </w:p>
          <w:p w14:paraId="2E80B661" w14:textId="24C5F5F1" w:rsidR="00C567A1" w:rsidRPr="00C567A1" w:rsidDel="003C3235" w:rsidRDefault="00C567A1" w:rsidP="00C567A1">
            <w:pPr>
              <w:rPr>
                <w:del w:id="2120" w:author="Tom Bergeron" w:date="2020-09-29T13:50:00Z"/>
                <w:b/>
              </w:rPr>
            </w:pPr>
            <w:del w:id="2121" w:author="Tom Bergeron" w:date="2020-09-29T13:50:00Z">
              <w:r w:rsidRPr="005941AF" w:rsidDel="003C3235">
                <w:rPr>
                  <w:b/>
                </w:rPr>
                <w:delText xml:space="preserve">TCs </w:delText>
              </w:r>
            </w:del>
          </w:p>
          <w:p w14:paraId="1AE18606" w14:textId="70ED4343" w:rsidR="00311FBC" w:rsidDel="003C3235" w:rsidRDefault="00C567A1" w:rsidP="00C567A1">
            <w:pPr>
              <w:rPr>
                <w:del w:id="2122" w:author="Tom Bergeron" w:date="2020-09-29T13:50:00Z"/>
              </w:rPr>
            </w:pPr>
            <w:del w:id="2123" w:author="Tom Bergeron" w:date="2020-09-29T13:50:00Z">
              <w:r w:rsidRPr="00A64B31" w:rsidDel="003C3235">
                <w:delTex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delText>
              </w:r>
            </w:del>
          </w:p>
        </w:tc>
        <w:tc>
          <w:tcPr>
            <w:tcW w:w="4813" w:type="dxa"/>
            <w:shd w:val="clear" w:color="auto" w:fill="auto"/>
          </w:tcPr>
          <w:p w14:paraId="58DF6567" w14:textId="2D783D5E" w:rsidR="00311FBC" w:rsidRPr="00F3396F" w:rsidDel="003C3235" w:rsidRDefault="00BC33BA" w:rsidP="00BC1977">
            <w:pPr>
              <w:rPr>
                <w:del w:id="2124" w:author="Tom Bergeron" w:date="2020-09-29T13:50:00Z"/>
              </w:rPr>
            </w:pPr>
            <w:del w:id="2125" w:author="Tom Bergeron" w:date="2020-09-29T13:50:00Z">
              <w:r w:rsidDel="003C3235">
                <w:rPr>
                  <w:noProof/>
                </w:rPr>
                <w:drawing>
                  <wp:inline distT="0" distB="0" distL="0" distR="0" wp14:anchorId="5A22E2F0" wp14:editId="30D5A47A">
                    <wp:extent cx="2919198" cy="280720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raph Controll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19198" cy="2807208"/>
                            </a:xfrm>
                            <a:prstGeom prst="rect">
                              <a:avLst/>
                            </a:prstGeom>
                          </pic:spPr>
                        </pic:pic>
                      </a:graphicData>
                    </a:graphic>
                  </wp:inline>
                </w:drawing>
              </w:r>
            </w:del>
          </w:p>
          <w:p w14:paraId="0D41F65D" w14:textId="2086D225" w:rsidR="00311FBC" w:rsidRPr="00F3396F" w:rsidDel="003C3235" w:rsidRDefault="00311FBC" w:rsidP="00F3396F">
            <w:pPr>
              <w:jc w:val="center"/>
              <w:rPr>
                <w:del w:id="2126" w:author="Tom Bergeron" w:date="2020-09-29T13:50:00Z"/>
                <w:rFonts w:ascii="Arial" w:hAnsi="Arial" w:cs="Arial"/>
                <w:sz w:val="16"/>
                <w:szCs w:val="16"/>
              </w:rPr>
            </w:pPr>
            <w:bookmarkStart w:id="2127" w:name="_Ref185831178"/>
            <w:del w:id="2128" w:author="Tom Bergeron" w:date="2020-09-29T13:50:00Z">
              <w:r w:rsidRPr="00F3396F" w:rsidDel="003C3235">
                <w:rPr>
                  <w:rFonts w:ascii="Arial" w:hAnsi="Arial" w:cs="Arial"/>
                  <w:sz w:val="16"/>
                  <w:szCs w:val="16"/>
                </w:rPr>
                <w:delText xml:space="preserve">Figure </w:delText>
              </w:r>
              <w:r w:rsidRPr="00F3396F" w:rsidDel="003C3235">
                <w:rPr>
                  <w:rFonts w:ascii="Arial" w:hAnsi="Arial" w:cs="Arial"/>
                  <w:sz w:val="16"/>
                  <w:szCs w:val="16"/>
                </w:rPr>
                <w:fldChar w:fldCharType="begin"/>
              </w:r>
              <w:r w:rsidRPr="00F3396F" w:rsidDel="003C3235">
                <w:rPr>
                  <w:rFonts w:ascii="Arial" w:hAnsi="Arial" w:cs="Arial"/>
                  <w:sz w:val="16"/>
                  <w:szCs w:val="16"/>
                </w:rPr>
                <w:delInstrText xml:space="preserve"> SEQ Figure \* ARABIC </w:delInstrText>
              </w:r>
              <w:r w:rsidRPr="00F3396F" w:rsidDel="003C3235">
                <w:rPr>
                  <w:rFonts w:ascii="Arial" w:hAnsi="Arial" w:cs="Arial"/>
                  <w:sz w:val="16"/>
                  <w:szCs w:val="16"/>
                </w:rPr>
                <w:fldChar w:fldCharType="separate"/>
              </w:r>
              <w:r w:rsidR="0013342E" w:rsidDel="003C3235">
                <w:rPr>
                  <w:rFonts w:ascii="Arial" w:hAnsi="Arial" w:cs="Arial"/>
                  <w:noProof/>
                  <w:sz w:val="16"/>
                  <w:szCs w:val="16"/>
                </w:rPr>
                <w:delText>31</w:delText>
              </w:r>
              <w:r w:rsidRPr="00F3396F" w:rsidDel="003C3235">
                <w:rPr>
                  <w:rFonts w:ascii="Arial" w:hAnsi="Arial" w:cs="Arial"/>
                  <w:sz w:val="16"/>
                  <w:szCs w:val="16"/>
                </w:rPr>
                <w:fldChar w:fldCharType="end"/>
              </w:r>
              <w:bookmarkEnd w:id="2127"/>
              <w:r w:rsidRPr="00F3396F" w:rsidDel="003C3235">
                <w:rPr>
                  <w:rFonts w:ascii="Arial" w:hAnsi="Arial" w:cs="Arial"/>
                  <w:sz w:val="16"/>
                  <w:szCs w:val="16"/>
                </w:rPr>
                <w:delText>: Graph Controller</w:delText>
              </w:r>
              <w:r w:rsidR="00C567A1" w:rsidRPr="00F3396F" w:rsidDel="003C3235">
                <w:rPr>
                  <w:rFonts w:ascii="Arial" w:hAnsi="Arial" w:cs="Arial"/>
                  <w:sz w:val="16"/>
                  <w:szCs w:val="16"/>
                </w:rPr>
                <w:delText xml:space="preserve"> </w:delText>
              </w:r>
            </w:del>
          </w:p>
        </w:tc>
      </w:tr>
    </w:tbl>
    <w:p w14:paraId="4899D85E" w14:textId="2B9D9126" w:rsidR="003C3235" w:rsidRDefault="003C3235" w:rsidP="003C3235">
      <w:pPr>
        <w:rPr>
          <w:ins w:id="2129" w:author="Tom Bergeron" w:date="2020-09-29T13:51:00Z"/>
        </w:rPr>
      </w:pPr>
      <w:bookmarkStart w:id="2130" w:name="_Hlk52287510"/>
      <w:ins w:id="2131" w:author="Tom Bergeron" w:date="2020-09-29T13:51:00Z">
        <w:r>
          <w:rPr>
            <w:noProof/>
          </w:rPr>
          <w:drawing>
            <wp:anchor distT="0" distB="0" distL="114300" distR="114300" simplePos="0" relativeHeight="251697664" behindDoc="1" locked="0" layoutInCell="1" allowOverlap="1" wp14:anchorId="6F204331" wp14:editId="44D9AB96">
              <wp:simplePos x="0" y="0"/>
              <wp:positionH relativeFrom="column">
                <wp:posOffset>2095500</wp:posOffset>
              </wp:positionH>
              <wp:positionV relativeFrom="paragraph">
                <wp:posOffset>5080</wp:posOffset>
              </wp:positionV>
              <wp:extent cx="3849370" cy="2743200"/>
              <wp:effectExtent l="0" t="0" r="0" b="0"/>
              <wp:wrapTight wrapText="left">
                <wp:wrapPolygon edited="0">
                  <wp:start x="0" y="0"/>
                  <wp:lineTo x="0" y="21450"/>
                  <wp:lineTo x="21486" y="21450"/>
                  <wp:lineTo x="21486" y="0"/>
                  <wp:lineTo x="0" y="0"/>
                </wp:wrapPolygon>
              </wp:wrapTight>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849370" cy="2743200"/>
                      </a:xfrm>
                      <a:prstGeom prst="rect">
                        <a:avLst/>
                      </a:prstGeom>
                    </pic:spPr>
                  </pic:pic>
                </a:graphicData>
              </a:graphic>
              <wp14:sizeRelH relativeFrom="margin">
                <wp14:pctWidth>0</wp14:pctWidth>
              </wp14:sizeRelH>
            </wp:anchor>
          </w:drawing>
        </w:r>
        <w:r w:rsidRPr="005941AF">
          <w:t xml:space="preserve">The </w:t>
        </w:r>
        <w:r w:rsidRPr="005941AF">
          <w:rPr>
            <w:i/>
          </w:rPr>
          <w:t>Graph Controller</w:t>
        </w:r>
        <w:r w:rsidRPr="005941AF">
          <w:t xml:space="preserve"> allows you to modify the view of the profile graph.  See </w:t>
        </w:r>
        <w:r w:rsidRPr="005941AF">
          <w:fldChar w:fldCharType="begin"/>
        </w:r>
        <w:r w:rsidRPr="005941AF">
          <w:instrText xml:space="preserve"> REF _Ref185831178 \h  \* MERGEFORMAT </w:instrText>
        </w:r>
      </w:ins>
      <w:ins w:id="2132" w:author="Tom Bergeron" w:date="2020-09-29T13:51:00Z">
        <w:r w:rsidRPr="005941AF">
          <w:fldChar w:fldCharType="end"/>
        </w:r>
        <w:r w:rsidRPr="005941AF">
          <w:t xml:space="preserve">.  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r>
          <w:t>.</w:t>
        </w:r>
      </w:ins>
    </w:p>
    <w:p w14:paraId="510E61C5" w14:textId="77777777" w:rsidR="003C3235" w:rsidRDefault="003C3235" w:rsidP="003C3235">
      <w:pPr>
        <w:rPr>
          <w:ins w:id="2133" w:author="Tom Bergeron" w:date="2020-09-29T13:51:00Z"/>
        </w:rPr>
      </w:pPr>
    </w:p>
    <w:p w14:paraId="2FC99151" w14:textId="6C67CBE7" w:rsidR="003C3235" w:rsidRDefault="003C3235" w:rsidP="003C3235">
      <w:pPr>
        <w:rPr>
          <w:ins w:id="2134" w:author="Tom Bergeron" w:date="2020-09-29T13:51:00Z"/>
        </w:rPr>
      </w:pPr>
      <w:ins w:id="2135" w:author="Tom Bergeron" w:date="2020-09-29T13:51:00Z">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ins>
    </w:p>
    <w:p w14:paraId="62D8A697" w14:textId="77777777" w:rsidR="003C3235" w:rsidRDefault="003C3235" w:rsidP="003C3235">
      <w:pPr>
        <w:pStyle w:val="Caption"/>
        <w:ind w:left="2880" w:firstLine="720"/>
        <w:rPr>
          <w:ins w:id="2136" w:author="Tom Bergeron" w:date="2020-09-29T13:51:00Z"/>
        </w:rPr>
      </w:pPr>
      <w:ins w:id="2137" w:author="Tom Bergeron" w:date="2020-09-29T13:51:00Z">
        <w:r w:rsidRPr="00816D9D">
          <w:t xml:space="preserve">Figure </w:t>
        </w:r>
        <w:r>
          <w:rPr>
            <w:noProof/>
          </w:rPr>
          <w:t>31</w:t>
        </w:r>
        <w:r w:rsidRPr="00816D9D">
          <w:t>: Graph Controller</w:t>
        </w:r>
      </w:ins>
    </w:p>
    <w:p w14:paraId="2C7BEAB7" w14:textId="77777777" w:rsidR="003C3235" w:rsidRPr="005941AF" w:rsidRDefault="003C3235" w:rsidP="003C3235">
      <w:pPr>
        <w:rPr>
          <w:ins w:id="2138" w:author="Tom Bergeron" w:date="2020-09-29T13:51:00Z"/>
          <w:b/>
          <w:strike/>
        </w:rPr>
      </w:pPr>
      <w:ins w:id="2139" w:author="Tom Bergeron" w:date="2020-09-29T13:51:00Z">
        <w:r w:rsidRPr="005941AF">
          <w:rPr>
            <w:b/>
          </w:rPr>
          <w:t xml:space="preserve">TCs </w:t>
        </w:r>
      </w:ins>
    </w:p>
    <w:p w14:paraId="28E82BA0" w14:textId="77777777" w:rsidR="003C3235" w:rsidRDefault="003C3235" w:rsidP="003C3235">
      <w:pPr>
        <w:rPr>
          <w:ins w:id="2140" w:author="Tom Bergeron" w:date="2020-09-29T13:51:00Z"/>
        </w:rPr>
      </w:pPr>
      <w:ins w:id="2141" w:author="Tom Bergeron" w:date="2020-09-29T13:51:00Z">
        <w:r w:rsidRPr="005941AF">
          <w:t xml:space="preserve">The TCs section is a list of the thermocouples used for the profile.  In the event that you wish to view the profile without a particular </w:t>
        </w:r>
        <w:r>
          <w:t>thermocouple</w:t>
        </w:r>
        <w:r w:rsidRPr="005941AF">
          <w:t xml:space="preserve">, you can </w:t>
        </w:r>
        <w:r>
          <w:t xml:space="preserve">deselect one </w:t>
        </w:r>
        <w:r w:rsidRPr="005941AF">
          <w:t>or deselect the “All” check box and choose only the thermocouples you wish to view. The software recalculates the PWI and updates the profile statistics based on the remaining thermocouples selected.  You must select at least one product thermocouple</w:t>
        </w:r>
        <w:r>
          <w:t>.</w:t>
        </w:r>
      </w:ins>
    </w:p>
    <w:bookmarkEnd w:id="2130"/>
    <w:p w14:paraId="0F554262" w14:textId="77777777" w:rsidR="00BC1977" w:rsidRPr="00673430" w:rsidRDefault="00BC1977" w:rsidP="00BC1977"/>
    <w:p w14:paraId="54E06458" w14:textId="18BD4321" w:rsidR="00BC1977" w:rsidRPr="00673430" w:rsidRDefault="00BC1977" w:rsidP="00BC1977">
      <w:r w:rsidRPr="00673430">
        <w:rPr>
          <w:b/>
        </w:rPr>
        <w:t>Grid –</w:t>
      </w:r>
      <w:r w:rsidRPr="00673430">
        <w:t xml:space="preserve"> Enables/disables the view of the X and Y-Axis scales.</w:t>
      </w:r>
    </w:p>
    <w:p w14:paraId="3F766D65" w14:textId="77777777" w:rsidR="00BC1977" w:rsidRPr="00673430" w:rsidRDefault="00BC1977" w:rsidP="00BC1977"/>
    <w:p w14:paraId="3D4F84F9" w14:textId="77777777" w:rsidR="00BC1977" w:rsidRPr="00673430" w:rsidRDefault="00BC1977" w:rsidP="00BC1977">
      <w:r w:rsidRPr="00673430">
        <w:rPr>
          <w:b/>
        </w:rPr>
        <w:t xml:space="preserve">Reference </w:t>
      </w:r>
      <w:r w:rsidR="00484BF4">
        <w:rPr>
          <w:b/>
        </w:rPr>
        <w:t>l</w:t>
      </w:r>
      <w:r w:rsidRPr="00673430">
        <w:rPr>
          <w:b/>
        </w:rPr>
        <w:t>ines –</w:t>
      </w:r>
      <w:r w:rsidRPr="00673430">
        <w:t xml:space="preserve"> </w:t>
      </w:r>
      <w:del w:id="2142" w:author="Tom Bergeron" w:date="2020-09-29T13:53:00Z">
        <w:r w:rsidRPr="00673430" w:rsidDel="00A01667">
          <w:delText>E</w:delText>
        </w:r>
      </w:del>
      <w:del w:id="2143" w:author="Tom Bergeron" w:date="2020-09-29T13:52:00Z">
        <w:r w:rsidRPr="00673430" w:rsidDel="00A01667">
          <w:delText>nables the view of Reference Lines displayed on the profile graph.</w:delText>
        </w:r>
      </w:del>
      <w:del w:id="2144" w:author="Tom Bergeron" w:date="2020-09-29T13:53:00Z">
        <w:r w:rsidRPr="00673430" w:rsidDel="00A01667">
          <w:delText xml:space="preserve">  </w:delText>
        </w:r>
      </w:del>
      <w:r w:rsidRPr="00673430">
        <w:t>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RDefault="00BC1977" w:rsidP="00BC1977">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521D41C1" w14:textId="77777777" w:rsidR="00BC1977" w:rsidRPr="00673430" w:rsidRDefault="00BC1977" w:rsidP="00BC1977"/>
    <w:p w14:paraId="47706713" w14:textId="34518AE0" w:rsidR="00955AC0" w:rsidRDefault="00955AC0" w:rsidP="00955AC0">
      <w:r>
        <w:rPr>
          <w:b/>
        </w:rPr>
        <w:t>TCs Line Thickness</w:t>
      </w:r>
      <w:r w:rsidRPr="00673430">
        <w:rPr>
          <w:b/>
        </w:rPr>
        <w:t xml:space="preserve"> </w:t>
      </w:r>
      <w:r>
        <w:t xml:space="preserve">– The </w:t>
      </w:r>
      <w:del w:id="2145" w:author="Tom Bergeron" w:date="2020-09-29T13:52:00Z">
        <w:r w:rsidDel="00A01667">
          <w:delText>pull down</w:delText>
        </w:r>
      </w:del>
      <w:ins w:id="2146" w:author="Tom Bergeron" w:date="2020-09-29T13:52:00Z">
        <w:r w:rsidR="00A01667">
          <w:t>pull-down</w:t>
        </w:r>
      </w:ins>
      <w:r>
        <w:t xml:space="preserve"> menu lets you select five different thicknesses for the TC lines drawn on the graph</w:t>
      </w:r>
      <w:r w:rsidR="00A64B31">
        <w:t>.</w:t>
      </w:r>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6165298F" w:rsidR="00C567A1" w:rsidRDefault="00C567A1" w:rsidP="00C567A1">
      <w:pPr>
        <w:rPr>
          <w:ins w:id="2147" w:author="Tom Bergeron" w:date="2020-09-29T13:52:00Z"/>
        </w:rPr>
      </w:pPr>
      <w:r w:rsidRPr="00A64B31">
        <w:rPr>
          <w:b/>
        </w:rPr>
        <w:t>Extra Cooling Slope</w:t>
      </w:r>
      <w:r w:rsidRPr="00A64B31">
        <w:t xml:space="preserve"> – Enabling this feature displays multiple Cooling Slope measurements whic</w:t>
      </w:r>
      <w:r w:rsidR="00A64B31">
        <w:t>h are customizable by the user.</w:t>
      </w:r>
    </w:p>
    <w:p w14:paraId="00F832B6" w14:textId="77777777" w:rsidR="00A01667" w:rsidRPr="00A64B31" w:rsidRDefault="00A01667" w:rsidP="00C567A1"/>
    <w:p w14:paraId="4CE320C0" w14:textId="1C8A6D52" w:rsidR="00C567A1" w:rsidRPr="00A64B31" w:rsidRDefault="00A01667" w:rsidP="00C567A1">
      <w:bookmarkStart w:id="2148" w:name="_Hlk51250535"/>
      <w:bookmarkStart w:id="2149" w:name="_Hlk52287547"/>
      <w:ins w:id="2150" w:author="Tom Bergeron" w:date="2020-09-29T13:52:00Z">
        <w:r w:rsidRPr="0083560A">
          <w:rPr>
            <w:b/>
            <w:bCs/>
          </w:rPr>
          <w:t>Slope Between/Time Between Peak Between</w:t>
        </w:r>
        <w:r>
          <w:t xml:space="preserve"> – These selections control which calculations will be displayed in the </w:t>
        </w:r>
        <w:r w:rsidRPr="0083560A">
          <w:rPr>
            <w:i/>
            <w:iCs/>
          </w:rPr>
          <w:t>Pointer Slopes</w:t>
        </w:r>
        <w:r>
          <w:t xml:space="preserve"> tab of the Statistics table when pointers are added onto a profile graph </w:t>
        </w:r>
        <w:bookmarkEnd w:id="2148"/>
        <w:r>
          <w:t>(see below for additional details on pointers).</w:t>
        </w:r>
      </w:ins>
    </w:p>
    <w:bookmarkEnd w:id="2149"/>
    <w:p w14:paraId="130FBE32" w14:textId="77777777" w:rsidR="00BC1977" w:rsidRPr="00A64B31" w:rsidRDefault="00BC1977" w:rsidP="00BC363E"/>
    <w:p w14:paraId="5E003EC2" w14:textId="77777777" w:rsidR="00BC363E" w:rsidRPr="00A64B31" w:rsidRDefault="00BC363E" w:rsidP="00BC363E"/>
    <w:p w14:paraId="4A7473F7" w14:textId="77777777" w:rsidR="00BC363E" w:rsidRDefault="00BC363E" w:rsidP="00BC363E"/>
    <w:p w14:paraId="70919C40" w14:textId="77777777" w:rsidR="008708F9" w:rsidRDefault="008708F9" w:rsidP="00BC363E"/>
    <w:p w14:paraId="1D243512" w14:textId="20F223D2" w:rsidR="00BC363E" w:rsidRDefault="00C567A1" w:rsidP="008F51FF">
      <w:pPr>
        <w:pStyle w:val="Heading3"/>
      </w:pPr>
      <w:bookmarkStart w:id="2151" w:name="_Toc469043330"/>
      <w:bookmarkStart w:id="2152" w:name="_Toc469044964"/>
      <w:bookmarkStart w:id="2153" w:name="_Toc469139260"/>
      <w:bookmarkStart w:id="2154" w:name="_Toc469152705"/>
      <w:bookmarkStart w:id="2155" w:name="_Toc491174804"/>
      <w:bookmarkStart w:id="2156" w:name="_Toc494304036"/>
      <w:bookmarkStart w:id="2157" w:name="_Toc532827386"/>
      <w:bookmarkStart w:id="2158" w:name="_Toc532827794"/>
      <w:bookmarkStart w:id="2159" w:name="_Toc52898856"/>
      <w:bookmarkStart w:id="2160" w:name="_Toc52899046"/>
      <w:r w:rsidRPr="00A64B31">
        <w:t>G</w:t>
      </w:r>
      <w:r w:rsidR="00636C9A" w:rsidRPr="00A64B31">
        <w:t>raph</w:t>
      </w:r>
      <w:r w:rsidRPr="00A64B31">
        <w:t xml:space="preserve"> Option Menu</w:t>
      </w:r>
      <w:bookmarkEnd w:id="2151"/>
      <w:bookmarkEnd w:id="2152"/>
      <w:bookmarkEnd w:id="2153"/>
      <w:bookmarkEnd w:id="2154"/>
      <w:bookmarkEnd w:id="2155"/>
      <w:bookmarkEnd w:id="2156"/>
      <w:bookmarkEnd w:id="2157"/>
      <w:bookmarkEnd w:id="2158"/>
      <w:bookmarkEnd w:id="2159"/>
      <w:bookmarkEnd w:id="2160"/>
    </w:p>
    <w:tbl>
      <w:tblPr>
        <w:tblW w:w="0" w:type="auto"/>
        <w:tblLook w:val="04A0" w:firstRow="1" w:lastRow="0" w:firstColumn="1" w:lastColumn="0" w:noHBand="0" w:noVBand="1"/>
      </w:tblPr>
      <w:tblGrid>
        <w:gridCol w:w="6138"/>
        <w:gridCol w:w="2016"/>
      </w:tblGrid>
      <w:tr w:rsidR="00721E22" w14:paraId="6F4603D2" w14:textId="77777777" w:rsidTr="00211D6A">
        <w:tc>
          <w:tcPr>
            <w:tcW w:w="6138" w:type="dxa"/>
            <w:shd w:val="clear" w:color="auto" w:fill="auto"/>
          </w:tcPr>
          <w:p w14:paraId="1114A3B9" w14:textId="77777777" w:rsidR="00721E22" w:rsidRDefault="00721E22" w:rsidP="00721E22"/>
          <w:p w14:paraId="5FD99BD0" w14:textId="29D4AAFE" w:rsidR="00721E22" w:rsidRDefault="00721E22" w:rsidP="00721E22">
            <w:r>
              <w:t xml:space="preserve">To view the graph option menu, right-click anywhere within the profile graph area.  See </w:t>
            </w:r>
            <w:r>
              <w:fldChar w:fldCharType="begin"/>
            </w:r>
            <w:r>
              <w:instrText xml:space="preserve"> REF _Ref220307928 \h  \* MERGEFORMAT </w:instrText>
            </w:r>
            <w:r>
              <w:fldChar w:fldCharType="separate"/>
            </w:r>
            <w:ins w:id="2161" w:author="Tom Bergeron" w:date="2020-10-06T17:45:00Z">
              <w:r w:rsidR="009C0501">
                <w:t xml:space="preserve">Figure </w:t>
              </w:r>
              <w:r w:rsidR="009C0501">
                <w:rPr>
                  <w:noProof/>
                </w:rPr>
                <w:t>30</w:t>
              </w:r>
            </w:ins>
            <w:del w:id="2162" w:author="Tom Bergeron" w:date="2020-10-06T17:45:00Z">
              <w:r w:rsidR="0013342E" w:rsidDel="009C0501">
                <w:delText xml:space="preserve">Figure </w:delText>
              </w:r>
              <w:r w:rsidR="0013342E" w:rsidDel="009C0501">
                <w:rPr>
                  <w:noProof/>
                </w:rPr>
                <w:delText>32</w:delText>
              </w:r>
            </w:del>
            <w:r>
              <w:fldChar w:fldCharType="end"/>
            </w:r>
            <w:r>
              <w:t xml:space="preserve">.  </w:t>
            </w:r>
          </w:p>
          <w:p w14:paraId="3A3B6FD3" w14:textId="77777777" w:rsidR="00721E22" w:rsidRDefault="00721E22" w:rsidP="00BC363E"/>
        </w:tc>
        <w:tc>
          <w:tcPr>
            <w:tcW w:w="1980" w:type="dxa"/>
            <w:shd w:val="clear" w:color="auto" w:fill="auto"/>
          </w:tcPr>
          <w:p w14:paraId="153DD5C2" w14:textId="594282DA" w:rsidR="00721E22" w:rsidRDefault="00A01667" w:rsidP="00211D6A">
            <w:pPr>
              <w:jc w:val="center"/>
            </w:pPr>
            <w:ins w:id="2163" w:author="Tom Bergeron" w:date="2020-09-29T13:53:00Z">
              <w:r>
                <w:rPr>
                  <w:noProof/>
                </w:rPr>
                <w:drawing>
                  <wp:inline distT="0" distB="0" distL="0" distR="0" wp14:anchorId="67A2CF97" wp14:editId="6C02D15C">
                    <wp:extent cx="1134086" cy="788929"/>
                    <wp:effectExtent l="0" t="0" r="952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149575" cy="799704"/>
                            </a:xfrm>
                            <a:prstGeom prst="rect">
                              <a:avLst/>
                            </a:prstGeom>
                          </pic:spPr>
                        </pic:pic>
                      </a:graphicData>
                    </a:graphic>
                  </wp:inline>
                </w:drawing>
              </w:r>
            </w:ins>
            <w:del w:id="2164" w:author="Tom Bergeron" w:date="2020-09-29T13:53:00Z">
              <w:r w:rsidR="000E0382" w:rsidDel="00A01667">
                <w:rPr>
                  <w:noProof/>
                </w:rPr>
                <w:drawing>
                  <wp:inline distT="0" distB="0" distL="0" distR="0" wp14:anchorId="17B3C9A6" wp14:editId="363186D7">
                    <wp:extent cx="1104265" cy="879475"/>
                    <wp:effectExtent l="19050" t="19050" r="19685" b="15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04265" cy="879475"/>
                            </a:xfrm>
                            <a:prstGeom prst="rect">
                              <a:avLst/>
                            </a:prstGeom>
                            <a:noFill/>
                            <a:ln w="6350" cmpd="sng">
                              <a:solidFill>
                                <a:srgbClr val="000000"/>
                              </a:solidFill>
                              <a:miter lim="800000"/>
                              <a:headEnd/>
                              <a:tailEnd/>
                            </a:ln>
                            <a:effectLst/>
                          </pic:spPr>
                        </pic:pic>
                      </a:graphicData>
                    </a:graphic>
                  </wp:inline>
                </w:drawing>
              </w:r>
            </w:del>
          </w:p>
          <w:p w14:paraId="003E40BB" w14:textId="027AAA0A" w:rsidR="00721E22" w:rsidRDefault="00721E22" w:rsidP="00211D6A">
            <w:pPr>
              <w:pStyle w:val="Caption"/>
            </w:pPr>
            <w:bookmarkStart w:id="2165" w:name="_Ref220307928"/>
            <w:r>
              <w:t xml:space="preserve">Figure </w:t>
            </w:r>
            <w:fldSimple w:instr=" SEQ Figure \* ARABIC ">
              <w:ins w:id="2166" w:author="Tom Bergeron" w:date="2020-10-06T17:45:00Z">
                <w:r w:rsidR="009C0501">
                  <w:rPr>
                    <w:noProof/>
                  </w:rPr>
                  <w:t>30</w:t>
                </w:r>
              </w:ins>
              <w:del w:id="2167" w:author="Tom Bergeron" w:date="2020-10-06T17:45:00Z">
                <w:r w:rsidR="0013342E" w:rsidDel="009C0501">
                  <w:rPr>
                    <w:noProof/>
                  </w:rPr>
                  <w:delText>32</w:delText>
                </w:r>
              </w:del>
            </w:fldSimple>
            <w:bookmarkEnd w:id="2165"/>
          </w:p>
        </w:tc>
      </w:tr>
    </w:tbl>
    <w:p w14:paraId="6C0D90D7" w14:textId="77777777" w:rsidR="00BC363E" w:rsidRPr="003335AF" w:rsidRDefault="00C653DF" w:rsidP="00D7314E">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1BC406F0" w:rsidR="00721E22" w:rsidRDefault="00721E22" w:rsidP="00BC363E">
            <w:r>
              <w:t xml:space="preserve">The Examine Line feature displays the temperature for the location of the pointer on the profile graph.  See </w:t>
            </w:r>
            <w:fldSimple w:instr=" REF _Ref173138906  \* MERGEFORMAT ">
              <w:ins w:id="2168" w:author="Tom Bergeron" w:date="2020-10-06T17:45:00Z">
                <w:r w:rsidR="009C0501" w:rsidRPr="009C0501">
                  <w:rPr>
                    <w:rPrChange w:id="2169" w:author="Tom Bergeron" w:date="2020-10-06T17:45:00Z">
                      <w:rPr>
                        <w:rFonts w:ascii="Arial" w:hAnsi="Arial" w:cs="Arial"/>
                        <w:sz w:val="16"/>
                        <w:szCs w:val="16"/>
                      </w:rPr>
                    </w:rPrChange>
                  </w:rPr>
                  <w:t xml:space="preserve">Figure </w:t>
                </w:r>
                <w:r w:rsidR="009C0501" w:rsidRPr="009C0501">
                  <w:rPr>
                    <w:noProof/>
                    <w:rPrChange w:id="2170" w:author="Tom Bergeron" w:date="2020-10-06T17:45:00Z">
                      <w:rPr>
                        <w:rFonts w:ascii="Arial" w:hAnsi="Arial" w:cs="Arial"/>
                        <w:noProof/>
                        <w:sz w:val="16"/>
                        <w:szCs w:val="16"/>
                      </w:rPr>
                    </w:rPrChange>
                  </w:rPr>
                  <w:t>31</w:t>
                </w:r>
              </w:ins>
              <w:del w:id="2171" w:author="Tom Bergeron" w:date="2020-10-06T17:45:00Z">
                <w:r w:rsidR="0013342E" w:rsidRPr="0013342E" w:rsidDel="009C0501">
                  <w:delText xml:space="preserve">Figure </w:delText>
                </w:r>
                <w:r w:rsidR="0013342E" w:rsidRPr="0013342E" w:rsidDel="009C0501">
                  <w:rPr>
                    <w:noProof/>
                  </w:rPr>
                  <w:delText>33</w:delText>
                </w:r>
              </w:del>
            </w:fldSimple>
            <w:r>
              <w:t xml:space="preserve">.  </w:t>
            </w:r>
          </w:p>
        </w:tc>
        <w:tc>
          <w:tcPr>
            <w:tcW w:w="2250" w:type="dxa"/>
            <w:shd w:val="clear" w:color="auto" w:fill="auto"/>
          </w:tcPr>
          <w:p w14:paraId="15DBD17C" w14:textId="77777777" w:rsidR="00721E22" w:rsidRDefault="000E0382" w:rsidP="00BC363E">
            <w:r>
              <w:rPr>
                <w:noProof/>
              </w:rPr>
              <w:drawing>
                <wp:inline distT="0" distB="0" distL="0" distR="0" wp14:anchorId="5A873E72" wp14:editId="7F63158A">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791728FA" w:rsidR="00721E22" w:rsidRPr="00211D6A" w:rsidRDefault="00721E22" w:rsidP="00BC363E">
            <w:pPr>
              <w:rPr>
                <w:rFonts w:ascii="Arial" w:hAnsi="Arial" w:cs="Arial"/>
                <w:sz w:val="16"/>
                <w:szCs w:val="16"/>
              </w:rPr>
            </w:pPr>
            <w:bookmarkStart w:id="2172"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2173" w:author="Tom Bergeron" w:date="2020-10-06T17:45:00Z">
              <w:r w:rsidR="009C0501">
                <w:rPr>
                  <w:rFonts w:ascii="Arial" w:hAnsi="Arial" w:cs="Arial"/>
                  <w:noProof/>
                  <w:sz w:val="16"/>
                  <w:szCs w:val="16"/>
                </w:rPr>
                <w:t>31</w:t>
              </w:r>
            </w:ins>
            <w:del w:id="2174" w:author="Tom Bergeron" w:date="2020-10-06T17:45:00Z">
              <w:r w:rsidR="0013342E" w:rsidDel="009C0501">
                <w:rPr>
                  <w:rFonts w:ascii="Arial" w:hAnsi="Arial" w:cs="Arial"/>
                  <w:noProof/>
                  <w:sz w:val="16"/>
                  <w:szCs w:val="16"/>
                </w:rPr>
                <w:delText>33</w:delText>
              </w:r>
            </w:del>
            <w:r w:rsidRPr="00211D6A">
              <w:rPr>
                <w:rFonts w:ascii="Arial" w:hAnsi="Arial" w:cs="Arial"/>
                <w:sz w:val="16"/>
                <w:szCs w:val="16"/>
              </w:rPr>
              <w:fldChar w:fldCharType="end"/>
            </w:r>
            <w:bookmarkEnd w:id="2172"/>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77777777" w:rsidR="00BC363E" w:rsidRDefault="00BC363E" w:rsidP="00AA5614">
      <w:pPr>
        <w:pStyle w:val="ListParagraph"/>
        <w:numPr>
          <w:ilvl w:val="0"/>
          <w:numId w:val="100"/>
        </w:numPr>
      </w:pPr>
      <w:r>
        <w:t>The second column is the temperature of the predicted profile data – based on set point or belt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50EF397B" w:rsidR="00BC363E" w:rsidDel="00A01667" w:rsidRDefault="00BC363E" w:rsidP="00A01667">
      <w:pPr>
        <w:pStyle w:val="ListParagraph"/>
        <w:numPr>
          <w:ilvl w:val="0"/>
          <w:numId w:val="100"/>
        </w:numPr>
        <w:rPr>
          <w:del w:id="2175" w:author="Tom Bergeron" w:date="2020-09-29T13:53:00Z"/>
        </w:rPr>
      </w:pPr>
      <w:r w:rsidRPr="00FC3898">
        <w:t>The time during the profile at which the pointer is placed</w:t>
      </w:r>
      <w:r w:rsidR="000A590C">
        <w:t>.</w:t>
      </w:r>
    </w:p>
    <w:p w14:paraId="047CFCB4" w14:textId="77777777" w:rsidR="00A01667" w:rsidRDefault="00A01667" w:rsidP="00AA5614">
      <w:pPr>
        <w:pStyle w:val="ListParagraph"/>
        <w:numPr>
          <w:ilvl w:val="0"/>
          <w:numId w:val="100"/>
        </w:numPr>
        <w:rPr>
          <w:ins w:id="2176" w:author="Tom Bergeron" w:date="2020-09-29T13:54:00Z"/>
        </w:rPr>
      </w:pPr>
    </w:p>
    <w:p w14:paraId="3FF628EA" w14:textId="2BD96CFD" w:rsidR="00A64B31" w:rsidDel="00A01667" w:rsidRDefault="00A64B31" w:rsidP="00A01667">
      <w:pPr>
        <w:pStyle w:val="ListParagraph"/>
        <w:rPr>
          <w:del w:id="2177" w:author="Tom Bergeron" w:date="2020-09-29T13:53:00Z"/>
        </w:rPr>
      </w:pPr>
    </w:p>
    <w:p w14:paraId="618C691B" w14:textId="287FC95D" w:rsidR="00BC363E" w:rsidDel="00A01667" w:rsidRDefault="00BC363E">
      <w:pPr>
        <w:rPr>
          <w:del w:id="2178" w:author="Tom Bergeron" w:date="2020-09-29T13:53:00Z"/>
        </w:rPr>
        <w:pPrChange w:id="2179" w:author="Tom Bergeron" w:date="2020-09-29T15:59:00Z">
          <w:pPr>
            <w:pStyle w:val="Heading4"/>
          </w:pPr>
        </w:pPrChange>
      </w:pPr>
      <w:del w:id="2180" w:author="Tom Bergeron" w:date="2020-09-29T13:53:00Z">
        <w:r w:rsidDel="00A01667">
          <w:delText xml:space="preserve">Automatic </w:delText>
        </w:r>
        <w:r w:rsidR="00C653DF" w:rsidDel="00A01667">
          <w:delText xml:space="preserve">Calculation Of </w:delText>
        </w:r>
        <w:r w:rsidDel="00A01667">
          <w:delText xml:space="preserve">Delta T </w:delText>
        </w:r>
        <w:r w:rsidR="00C653DF" w:rsidDel="00A01667">
          <w:delText xml:space="preserve">+ </w:delText>
        </w:r>
        <w:r w:rsidDel="00A01667">
          <w:delText xml:space="preserve">Delta </w:delText>
        </w:r>
        <w:r w:rsidR="00C653DF" w:rsidDel="00A01667">
          <w:delText>(Or Range) For All Stats</w:delText>
        </w:r>
      </w:del>
    </w:p>
    <w:p w14:paraId="07B7672E" w14:textId="1B03AA96" w:rsidR="00F3396F" w:rsidDel="00A01667" w:rsidRDefault="00BC363E">
      <w:pPr>
        <w:rPr>
          <w:del w:id="2181" w:author="Tom Bergeron" w:date="2020-09-29T13:53:00Z"/>
        </w:rPr>
      </w:pPr>
      <w:del w:id="2182" w:author="Tom Bergeron" w:date="2020-09-29T13:53:00Z">
        <w:r w:rsidRPr="00673430" w:rsidDel="00A01667">
          <w:delText xml:space="preserve">The software will automatically calculate, and display in the statistical chart, the Delta for both the original and predicted profile data for all </w:delText>
        </w:r>
        <w:r w:rsidR="00925F83" w:rsidRPr="00673430" w:rsidDel="00A01667">
          <w:delText>TC</w:delText>
        </w:r>
        <w:r w:rsidRPr="00673430" w:rsidDel="00A01667">
          <w:delText xml:space="preserve">s for all Statistics.  See </w:delText>
        </w:r>
        <w:r w:rsidRPr="00673430" w:rsidDel="00A01667">
          <w:fldChar w:fldCharType="begin"/>
        </w:r>
        <w:r w:rsidRPr="00673430" w:rsidDel="00A01667">
          <w:delInstrText xml:space="preserve"> REF _Ref173138906 </w:delInstrText>
        </w:r>
        <w:r w:rsidR="00673430" w:rsidRPr="00673430" w:rsidDel="00A01667">
          <w:delInstrText xml:space="preserve"> \* MERGEFORMAT </w:delInstrText>
        </w:r>
        <w:r w:rsidRPr="00673430" w:rsidDel="00A01667">
          <w:fldChar w:fldCharType="separate"/>
        </w:r>
        <w:r w:rsidR="0013342E" w:rsidRPr="0013342E" w:rsidDel="00A01667">
          <w:delText xml:space="preserve">Figure </w:delText>
        </w:r>
        <w:r w:rsidR="0013342E" w:rsidRPr="0013342E" w:rsidDel="00A01667">
          <w:rPr>
            <w:noProof/>
          </w:rPr>
          <w:delText>33</w:delText>
        </w:r>
        <w:r w:rsidRPr="00673430" w:rsidDel="00A01667">
          <w:fldChar w:fldCharType="end"/>
        </w:r>
        <w:r w:rsidRPr="00673430" w:rsidDel="00A01667">
          <w:delText xml:space="preserve">.  </w:delText>
        </w:r>
      </w:del>
    </w:p>
    <w:p w14:paraId="2A6DE75C" w14:textId="76B3F5A9" w:rsidR="00F3396F" w:rsidDel="00A01667" w:rsidRDefault="00F3396F">
      <w:pPr>
        <w:rPr>
          <w:del w:id="2183" w:author="Tom Bergeron" w:date="2020-09-29T13:53:00Z"/>
        </w:rPr>
      </w:pPr>
    </w:p>
    <w:p w14:paraId="62A92851" w14:textId="3E8F5BF0" w:rsidR="00BC363E" w:rsidRPr="00673430" w:rsidDel="00A01667" w:rsidRDefault="00BC363E">
      <w:pPr>
        <w:rPr>
          <w:del w:id="2184" w:author="Tom Bergeron" w:date="2020-09-29T13:53:00Z"/>
        </w:rPr>
      </w:pPr>
      <w:del w:id="2185" w:author="Tom Bergeron" w:date="2020-09-29T13:53:00Z">
        <w:r w:rsidRPr="00673430" w:rsidDel="00A01667">
          <w:delText>This is the range of the highest to the lowest value for any given specification.  This information is strictly being displayed and is not factored in to the PWI value and is not</w:delText>
        </w:r>
        <w:r w:rsidR="007476D8" w:rsidDel="00A01667">
          <w:delText xml:space="preserve"> used in the </w:delText>
        </w:r>
        <w:r w:rsidR="00541318" w:rsidDel="00A01667">
          <w:rPr>
            <w:i/>
          </w:rPr>
          <w:delText xml:space="preserve">optional </w:delText>
        </w:r>
        <w:r w:rsidR="007476D8" w:rsidDel="00A01667">
          <w:delText>Navigator or Auto-F</w:delText>
        </w:r>
        <w:r w:rsidRPr="00673430" w:rsidDel="00A01667">
          <w:delText xml:space="preserve">ocus calculations. </w:delText>
        </w:r>
      </w:del>
    </w:p>
    <w:p w14:paraId="0E7CA0C4" w14:textId="77777777" w:rsidR="00A64B31" w:rsidRDefault="00A64B31">
      <w:pPr>
        <w:rPr>
          <w:rFonts w:ascii="Arial" w:hAnsi="Arial"/>
          <w:b/>
          <w:bCs/>
          <w:szCs w:val="28"/>
        </w:rPr>
      </w:pPr>
    </w:p>
    <w:p w14:paraId="5E3043E9" w14:textId="77777777" w:rsidR="00BC363E" w:rsidRPr="00673430" w:rsidRDefault="00BB7A5C" w:rsidP="00D7314E">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588"/>
        <w:gridCol w:w="2988"/>
      </w:tblGrid>
      <w:tr w:rsidR="00721E22" w14:paraId="5B560F7E" w14:textId="77777777" w:rsidTr="00211D6A">
        <w:tc>
          <w:tcPr>
            <w:tcW w:w="6588" w:type="dxa"/>
            <w:shd w:val="clear" w:color="auto" w:fill="auto"/>
          </w:tcPr>
          <w:p w14:paraId="7CAA3122" w14:textId="3E768C2B"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See </w:t>
            </w:r>
            <w:r w:rsidRPr="00673430">
              <w:fldChar w:fldCharType="begin"/>
            </w:r>
            <w:r w:rsidRPr="00673430">
              <w:instrText xml:space="preserve"> REF _Ref220307958 \h  \* MERGEFORMAT </w:instrText>
            </w:r>
            <w:r w:rsidRPr="00673430">
              <w:fldChar w:fldCharType="separate"/>
            </w:r>
            <w:ins w:id="2186" w:author="Tom Bergeron" w:date="2020-10-06T17:45:00Z">
              <w:r w:rsidR="009C0501" w:rsidRPr="009C0501">
                <w:rPr>
                  <w:rPrChange w:id="2187" w:author="Tom Bergeron" w:date="2020-10-06T17:45:00Z">
                    <w:rPr>
                      <w:rFonts w:ascii="Arial" w:hAnsi="Arial" w:cs="Arial"/>
                      <w:sz w:val="16"/>
                      <w:szCs w:val="16"/>
                    </w:rPr>
                  </w:rPrChange>
                </w:rPr>
                <w:t xml:space="preserve">Figure </w:t>
              </w:r>
              <w:r w:rsidR="009C0501" w:rsidRPr="009C0501">
                <w:rPr>
                  <w:noProof/>
                  <w:rPrChange w:id="2188" w:author="Tom Bergeron" w:date="2020-10-06T17:45:00Z">
                    <w:rPr>
                      <w:rFonts w:ascii="Arial" w:hAnsi="Arial" w:cs="Arial"/>
                      <w:noProof/>
                      <w:sz w:val="16"/>
                      <w:szCs w:val="16"/>
                    </w:rPr>
                  </w:rPrChange>
                </w:rPr>
                <w:t>32</w:t>
              </w:r>
            </w:ins>
            <w:del w:id="2189" w:author="Tom Bergeron" w:date="2020-10-06T17:45:00Z">
              <w:r w:rsidR="0013342E" w:rsidRPr="0013342E" w:rsidDel="009C0501">
                <w:delText xml:space="preserve">Figure </w:delText>
              </w:r>
              <w:r w:rsidR="0013342E" w:rsidRPr="0013342E" w:rsidDel="009C0501">
                <w:rPr>
                  <w:noProof/>
                </w:rPr>
                <w:delText>34</w:delText>
              </w:r>
            </w:del>
            <w:r w:rsidRPr="00673430">
              <w:fldChar w:fldCharType="end"/>
            </w:r>
            <w:r w:rsidRPr="00673430">
              <w:t>.</w:t>
            </w:r>
          </w:p>
        </w:tc>
        <w:tc>
          <w:tcPr>
            <w:tcW w:w="2988" w:type="dxa"/>
            <w:shd w:val="clear" w:color="auto" w:fill="auto"/>
          </w:tcPr>
          <w:p w14:paraId="282BF058" w14:textId="77777777" w:rsidR="00721E22" w:rsidRDefault="000E0382" w:rsidP="00211D6A">
            <w:pPr>
              <w:jc w:val="center"/>
            </w:pPr>
            <w:r>
              <w:rPr>
                <w:noProof/>
              </w:rPr>
              <w:drawing>
                <wp:inline distT="0" distB="0" distL="0" distR="0" wp14:anchorId="19CCDD98" wp14:editId="173E5DF3">
                  <wp:extent cx="1526540" cy="703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26540" cy="703580"/>
                          </a:xfrm>
                          <a:prstGeom prst="rect">
                            <a:avLst/>
                          </a:prstGeom>
                          <a:noFill/>
                          <a:ln>
                            <a:noFill/>
                          </a:ln>
                        </pic:spPr>
                      </pic:pic>
                    </a:graphicData>
                  </a:graphic>
                </wp:inline>
              </w:drawing>
            </w:r>
          </w:p>
          <w:p w14:paraId="38B037B6" w14:textId="2FBAF599" w:rsidR="00721E22" w:rsidRPr="00211D6A" w:rsidRDefault="00721E22" w:rsidP="00211D6A">
            <w:pPr>
              <w:jc w:val="center"/>
              <w:rPr>
                <w:rFonts w:ascii="Arial" w:hAnsi="Arial" w:cs="Arial"/>
                <w:sz w:val="16"/>
                <w:szCs w:val="16"/>
              </w:rPr>
            </w:pPr>
            <w:bookmarkStart w:id="2190"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2191" w:author="Tom Bergeron" w:date="2020-10-06T17:45:00Z">
              <w:r w:rsidR="009C0501">
                <w:rPr>
                  <w:rFonts w:ascii="Arial" w:hAnsi="Arial" w:cs="Arial"/>
                  <w:noProof/>
                  <w:sz w:val="16"/>
                  <w:szCs w:val="16"/>
                </w:rPr>
                <w:t>32</w:t>
              </w:r>
            </w:ins>
            <w:del w:id="2192" w:author="Tom Bergeron" w:date="2020-10-06T17:45:00Z">
              <w:r w:rsidR="0013342E" w:rsidDel="009C0501">
                <w:rPr>
                  <w:rFonts w:ascii="Arial" w:hAnsi="Arial" w:cs="Arial"/>
                  <w:noProof/>
                  <w:sz w:val="16"/>
                  <w:szCs w:val="16"/>
                </w:rPr>
                <w:delText>34</w:delText>
              </w:r>
            </w:del>
            <w:r w:rsidRPr="00211D6A">
              <w:rPr>
                <w:rFonts w:ascii="Arial" w:hAnsi="Arial" w:cs="Arial"/>
                <w:sz w:val="16"/>
                <w:szCs w:val="16"/>
              </w:rPr>
              <w:fldChar w:fldCharType="end"/>
            </w:r>
            <w:bookmarkEnd w:id="2190"/>
          </w:p>
        </w:tc>
      </w:tr>
    </w:tbl>
    <w:p w14:paraId="0F9D2E77" w14:textId="77777777" w:rsidR="00721E22" w:rsidRDefault="00721E22" w:rsidP="00BC363E"/>
    <w:p w14:paraId="1C0C4EF8" w14:textId="2F685770" w:rsidR="00A64B31" w:rsidDel="00A01667" w:rsidRDefault="00A64B31">
      <w:pPr>
        <w:rPr>
          <w:del w:id="2193" w:author="Tom Bergeron" w:date="2020-09-29T13:53:00Z"/>
        </w:rPr>
      </w:pPr>
      <w:del w:id="2194" w:author="Tom Bergeron" w:date="2020-09-29T13:53:00Z">
        <w:r w:rsidDel="00A01667">
          <w:br w:type="page"/>
        </w:r>
      </w:del>
    </w:p>
    <w:p w14:paraId="1F3E3B5D" w14:textId="19385BD5" w:rsidR="00A64B31" w:rsidRDefault="00A64B31" w:rsidP="00BC363E">
      <w:r w:rsidRPr="00673430">
        <w:t xml:space="preserve">Select the thermocouple you wish to move and then click and drag the highlighted plot and move it to the desired location on the profile graph.   See </w:t>
      </w:r>
      <w:r w:rsidRPr="00673430">
        <w:fldChar w:fldCharType="begin"/>
      </w:r>
      <w:r w:rsidRPr="00673430">
        <w:instrText xml:space="preserve"> REF _Ref220307974 \h  \* MERGEFORMAT </w:instrText>
      </w:r>
      <w:r w:rsidRPr="00673430">
        <w:fldChar w:fldCharType="separate"/>
      </w:r>
      <w:ins w:id="2195" w:author="Tom Bergeron" w:date="2020-10-06T17:45:00Z">
        <w:r w:rsidR="009C0501">
          <w:t xml:space="preserve">Figure </w:t>
        </w:r>
        <w:r w:rsidR="009C0501">
          <w:rPr>
            <w:noProof/>
          </w:rPr>
          <w:t>33</w:t>
        </w:r>
      </w:ins>
      <w:del w:id="2196" w:author="Tom Bergeron" w:date="2020-10-06T17:45:00Z">
        <w:r w:rsidR="0013342E" w:rsidDel="009C0501">
          <w:delText xml:space="preserve">Figure </w:delText>
        </w:r>
        <w:r w:rsidR="0013342E" w:rsidDel="009C0501">
          <w:rPr>
            <w:noProof/>
          </w:rPr>
          <w:delText>35</w:delText>
        </w:r>
      </w:del>
      <w:r w:rsidRPr="00673430">
        <w:fldChar w:fldCharType="end"/>
      </w:r>
      <w:r>
        <w:t xml:space="preserve">.  </w:t>
      </w:r>
    </w:p>
    <w:p w14:paraId="31782C43" w14:textId="77777777" w:rsidR="00BC363E" w:rsidRDefault="000E0382" w:rsidP="00BC363E">
      <w:pPr>
        <w:keepNext/>
        <w:jc w:val="center"/>
      </w:pPr>
      <w:r>
        <w:rPr>
          <w:noProof/>
        </w:rPr>
        <w:drawing>
          <wp:inline distT="0" distB="0" distL="0" distR="0" wp14:anchorId="1E771D5B" wp14:editId="4EA6EEB2">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66AA6C5C" w:rsidR="00BC363E" w:rsidRDefault="00BC363E" w:rsidP="003335AF">
      <w:pPr>
        <w:pStyle w:val="Caption"/>
      </w:pPr>
      <w:bookmarkStart w:id="2197" w:name="_Ref220307974"/>
      <w:r>
        <w:t xml:space="preserve">Figure </w:t>
      </w:r>
      <w:fldSimple w:instr=" SEQ Figure \* ARABIC ">
        <w:ins w:id="2198" w:author="Tom Bergeron" w:date="2020-10-06T17:45:00Z">
          <w:r w:rsidR="009C0501">
            <w:rPr>
              <w:noProof/>
            </w:rPr>
            <w:t>33</w:t>
          </w:r>
        </w:ins>
        <w:del w:id="2199" w:author="Tom Bergeron" w:date="2020-10-06T17:45:00Z">
          <w:r w:rsidR="0013342E" w:rsidDel="009C0501">
            <w:rPr>
              <w:noProof/>
            </w:rPr>
            <w:delText>35</w:delText>
          </w:r>
        </w:del>
      </w:fldSimple>
      <w:bookmarkEnd w:id="2197"/>
      <w:r>
        <w:t>: Move TC Line</w:t>
      </w:r>
    </w:p>
    <w:p w14:paraId="3B04E28A" w14:textId="77777777" w:rsidR="00BC363E" w:rsidRDefault="00C653DF" w:rsidP="00D7314E">
      <w:pPr>
        <w:pStyle w:val="Heading4"/>
        <w:rPr>
          <w:lang w:val="en"/>
        </w:rPr>
      </w:pPr>
      <w:r>
        <w:rPr>
          <w:lang w:val="en"/>
        </w:rPr>
        <w:lastRenderedPageBreak/>
        <w:t>Move Zone Line</w:t>
      </w:r>
    </w:p>
    <w:tbl>
      <w:tblPr>
        <w:tblW w:w="0" w:type="auto"/>
        <w:tblLook w:val="04A0" w:firstRow="1" w:lastRow="0" w:firstColumn="1" w:lastColumn="0" w:noHBand="0" w:noVBand="1"/>
      </w:tblPr>
      <w:tblGrid>
        <w:gridCol w:w="6138"/>
        <w:gridCol w:w="3438"/>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D7314E">
            <w:pPr>
              <w:pStyle w:val="Heading4"/>
              <w:rPr>
                <w:lang w:val="en"/>
              </w:rPr>
            </w:pPr>
            <w:r>
              <w:rPr>
                <w:lang w:val="en"/>
              </w:rPr>
              <w:t>Zone Resize</w:t>
            </w:r>
          </w:p>
          <w:p w14:paraId="6614C191" w14:textId="7B6B39A3" w:rsidR="00327CED" w:rsidRDefault="00327CED" w:rsidP="00BC363E">
            <w:r w:rsidRPr="00673430">
              <w:t>Select to move the first line (</w:t>
            </w:r>
            <w:r>
              <w:t>z</w:t>
            </w:r>
            <w:r w:rsidRPr="00673430">
              <w:t>on</w:t>
            </w:r>
            <w:r>
              <w:t xml:space="preserve">e beginning) or the </w:t>
            </w:r>
            <w:r w:rsidR="00B85FE4">
              <w:t>l</w:t>
            </w:r>
            <w:r>
              <w:t>ast line (z</w:t>
            </w:r>
            <w:r w:rsidRPr="00673430">
              <w:t xml:space="preserve">one ending) (See </w:t>
            </w:r>
            <w:r w:rsidRPr="00673430">
              <w:fldChar w:fldCharType="begin"/>
            </w:r>
            <w:r w:rsidRPr="00673430">
              <w:instrText xml:space="preserve"> REF _Ref237149178 \h  \* MERGEFORMAT </w:instrText>
            </w:r>
            <w:r w:rsidRPr="00673430">
              <w:fldChar w:fldCharType="separate"/>
            </w:r>
            <w:ins w:id="2200" w:author="Tom Bergeron" w:date="2020-10-06T17:45:00Z">
              <w:r w:rsidR="009C0501" w:rsidRPr="009C0501">
                <w:rPr>
                  <w:rPrChange w:id="2201" w:author="Tom Bergeron" w:date="2020-10-06T17:45:00Z">
                    <w:rPr>
                      <w:rFonts w:ascii="Arial" w:hAnsi="Arial" w:cs="Arial"/>
                      <w:sz w:val="16"/>
                      <w:szCs w:val="16"/>
                    </w:rPr>
                  </w:rPrChange>
                </w:rPr>
                <w:t xml:space="preserve">Figure </w:t>
              </w:r>
              <w:r w:rsidR="009C0501" w:rsidRPr="009C0501">
                <w:rPr>
                  <w:noProof/>
                  <w:rPrChange w:id="2202" w:author="Tom Bergeron" w:date="2020-10-06T17:45:00Z">
                    <w:rPr>
                      <w:rFonts w:ascii="Arial" w:hAnsi="Arial" w:cs="Arial"/>
                      <w:noProof/>
                      <w:sz w:val="16"/>
                      <w:szCs w:val="16"/>
                    </w:rPr>
                  </w:rPrChange>
                </w:rPr>
                <w:t>34</w:t>
              </w:r>
            </w:ins>
            <w:del w:id="2203" w:author="Tom Bergeron" w:date="2020-10-06T17:45:00Z">
              <w:r w:rsidR="0013342E" w:rsidRPr="0013342E" w:rsidDel="009C0501">
                <w:delText xml:space="preserve">Figure </w:delText>
              </w:r>
              <w:r w:rsidR="0013342E" w:rsidRPr="0013342E" w:rsidDel="009C0501">
                <w:rPr>
                  <w:noProof/>
                </w:rPr>
                <w:delText>36</w:delText>
              </w:r>
            </w:del>
            <w:r w:rsidRPr="00673430">
              <w:fldChar w:fldCharType="end"/>
            </w:r>
            <w:r w:rsidRPr="00673430">
              <w:t xml:space="preserve">) and then click and drag it to the desired location on the profile graph.   See </w:t>
            </w:r>
            <w:r w:rsidRPr="00673430">
              <w:fldChar w:fldCharType="begin"/>
            </w:r>
            <w:r w:rsidRPr="00673430">
              <w:instrText xml:space="preserve"> REF _Ref220307995 \h  \* MERGEFORMAT </w:instrText>
            </w:r>
            <w:r w:rsidRPr="00673430">
              <w:fldChar w:fldCharType="separate"/>
            </w:r>
            <w:ins w:id="2204" w:author="Tom Bergeron" w:date="2020-10-06T17:45:00Z">
              <w:r w:rsidR="009C0501">
                <w:t xml:space="preserve">Figure </w:t>
              </w:r>
              <w:r w:rsidR="009C0501">
                <w:rPr>
                  <w:noProof/>
                </w:rPr>
                <w:t>35</w:t>
              </w:r>
            </w:ins>
            <w:del w:id="2205" w:author="Tom Bergeron" w:date="2020-10-06T17:45:00Z">
              <w:r w:rsidR="0013342E" w:rsidDel="009C0501">
                <w:delText xml:space="preserve">Figure </w:delText>
              </w:r>
              <w:r w:rsidR="0013342E" w:rsidDel="009C0501">
                <w:rPr>
                  <w:noProof/>
                </w:rPr>
                <w:delText>37</w:delText>
              </w:r>
            </w:del>
            <w:r w:rsidRPr="00673430">
              <w:fldChar w:fldCharType="end"/>
            </w:r>
            <w:r>
              <w:t>.</w:t>
            </w:r>
          </w:p>
        </w:tc>
        <w:tc>
          <w:tcPr>
            <w:tcW w:w="3438" w:type="dxa"/>
            <w:shd w:val="clear" w:color="auto" w:fill="auto"/>
          </w:tcPr>
          <w:p w14:paraId="4552B663" w14:textId="77777777" w:rsidR="00327CED" w:rsidRDefault="000E0382" w:rsidP="00211D6A">
            <w:pPr>
              <w:jc w:val="center"/>
            </w:pPr>
            <w:r>
              <w:rPr>
                <w:noProof/>
              </w:rPr>
              <w:drawing>
                <wp:inline distT="0" distB="0" distL="0" distR="0" wp14:anchorId="5F1FB181" wp14:editId="751FFE13">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p>
          <w:p w14:paraId="112BC9B0" w14:textId="2839D2DA" w:rsidR="00327CED" w:rsidRPr="00211D6A" w:rsidRDefault="00327CED" w:rsidP="00211D6A">
            <w:pPr>
              <w:jc w:val="center"/>
              <w:rPr>
                <w:rFonts w:ascii="Arial" w:hAnsi="Arial" w:cs="Arial"/>
                <w:sz w:val="16"/>
                <w:szCs w:val="16"/>
              </w:rPr>
            </w:pPr>
            <w:bookmarkStart w:id="2206"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2207" w:author="Tom Bergeron" w:date="2020-10-06T17:45:00Z">
              <w:r w:rsidR="009C0501">
                <w:rPr>
                  <w:rFonts w:ascii="Arial" w:hAnsi="Arial" w:cs="Arial"/>
                  <w:noProof/>
                  <w:sz w:val="16"/>
                  <w:szCs w:val="16"/>
                </w:rPr>
                <w:t>34</w:t>
              </w:r>
            </w:ins>
            <w:del w:id="2208" w:author="Tom Bergeron" w:date="2020-10-06T17:45:00Z">
              <w:r w:rsidR="0013342E" w:rsidDel="009C0501">
                <w:rPr>
                  <w:rFonts w:ascii="Arial" w:hAnsi="Arial" w:cs="Arial"/>
                  <w:noProof/>
                  <w:sz w:val="16"/>
                  <w:szCs w:val="16"/>
                </w:rPr>
                <w:delText>36</w:delText>
              </w:r>
            </w:del>
            <w:r w:rsidRPr="00211D6A">
              <w:rPr>
                <w:rFonts w:ascii="Arial" w:hAnsi="Arial" w:cs="Arial"/>
                <w:sz w:val="16"/>
                <w:szCs w:val="16"/>
              </w:rPr>
              <w:fldChar w:fldCharType="end"/>
            </w:r>
            <w:bookmarkEnd w:id="2206"/>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642368" behindDoc="0" locked="0" layoutInCell="1" allowOverlap="0" wp14:anchorId="6318A498" wp14:editId="67630FD1">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9ADA94B" id="Line 4188" o:spid="_x0000_s1026" style="position:absolute;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" o:allowoverlap="f" strokeweight=".5pt">
                <v:stroke endarrow="block"/>
              </v:line>
            </w:pict>
          </mc:Fallback>
        </mc:AlternateContent>
      </w:r>
      <w:r>
        <w:rPr>
          <w:noProof/>
        </w:rPr>
        <mc:AlternateContent>
          <mc:Choice Requires="wps">
            <w:drawing>
              <wp:anchor distT="0" distB="0" distL="114300" distR="114300" simplePos="0" relativeHeight="251643392" behindDoc="0" locked="0" layoutInCell="1" allowOverlap="0" wp14:anchorId="1D3947C7" wp14:editId="5E62BAF0">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4EB5B43" id="Line 4189" o:spid="_x0000_s1026" style="position:absolute;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" o:allowoverlap="f" strokeweight=".5pt">
                <v:stroke endarrow="block"/>
              </v:line>
            </w:pict>
          </mc:Fallback>
        </mc:AlternateContent>
      </w:r>
      <w:r>
        <w:rPr>
          <w:noProof/>
        </w:rPr>
        <w:drawing>
          <wp:inline distT="0" distB="0" distL="0" distR="0" wp14:anchorId="00030D1E" wp14:editId="0CAA6640">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140011FC" w:rsidR="00BC363E" w:rsidRDefault="00BC363E" w:rsidP="00BC363E">
      <w:pPr>
        <w:pStyle w:val="Caption"/>
      </w:pPr>
      <w:bookmarkStart w:id="2209" w:name="_Ref220307995"/>
      <w:r>
        <w:t xml:space="preserve">Figure </w:t>
      </w:r>
      <w:fldSimple w:instr=" SEQ Figure \* ARABIC ">
        <w:ins w:id="2210" w:author="Tom Bergeron" w:date="2020-10-06T17:45:00Z">
          <w:r w:rsidR="009C0501">
            <w:rPr>
              <w:noProof/>
            </w:rPr>
            <w:t>35</w:t>
          </w:r>
        </w:ins>
        <w:del w:id="2211" w:author="Tom Bergeron" w:date="2020-10-06T17:45:00Z">
          <w:r w:rsidR="0013342E" w:rsidDel="009C0501">
            <w:rPr>
              <w:noProof/>
            </w:rPr>
            <w:delText>37</w:delText>
          </w:r>
        </w:del>
      </w:fldSimple>
      <w:bookmarkEnd w:id="2209"/>
      <w:r>
        <w:t>:  Move Zone Line</w:t>
      </w:r>
    </w:p>
    <w:p w14:paraId="101864DD" w14:textId="77777777" w:rsidR="00926297" w:rsidRDefault="00926297" w:rsidP="00D7314E">
      <w:pPr>
        <w:pStyle w:val="Heading4"/>
        <w:rPr>
          <w:lang w:val="en"/>
        </w:rPr>
      </w:pPr>
      <w:r>
        <w:rPr>
          <w:lang w:val="en"/>
        </w:rPr>
        <w:t>Reset</w:t>
      </w:r>
    </w:p>
    <w:tbl>
      <w:tblPr>
        <w:tblW w:w="0" w:type="auto"/>
        <w:tblLook w:val="04A0" w:firstRow="1" w:lastRow="0" w:firstColumn="1" w:lastColumn="0" w:noHBand="0" w:noVBand="1"/>
      </w:tblPr>
      <w:tblGrid>
        <w:gridCol w:w="4788"/>
        <w:gridCol w:w="4788"/>
      </w:tblGrid>
      <w:tr w:rsidR="00926297" w14:paraId="37DDA39F" w14:textId="77777777" w:rsidTr="00192FFB">
        <w:tc>
          <w:tcPr>
            <w:tcW w:w="4788" w:type="dxa"/>
            <w:shd w:val="clear" w:color="auto" w:fill="auto"/>
          </w:tcPr>
          <w:p w14:paraId="12E238DF" w14:textId="77777777" w:rsidR="00926297" w:rsidRPr="00044029" w:rsidRDefault="00926297" w:rsidP="00192FFB">
            <w:pPr>
              <w:rPr>
                <w:lang w:val="en"/>
              </w:rPr>
            </w:pPr>
          </w:p>
          <w:p w14:paraId="0BAC7A89" w14:textId="2E1D2EC8"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See </w:t>
            </w:r>
            <w:r w:rsidRPr="00044029">
              <w:rPr>
                <w:lang w:val="en"/>
              </w:rPr>
              <w:fldChar w:fldCharType="begin"/>
            </w:r>
            <w:r w:rsidRPr="00044029">
              <w:rPr>
                <w:lang w:val="en"/>
              </w:rPr>
              <w:instrText xml:space="preserve"> REF _Ref220308041 \h  \* MERGEFORMAT </w:instrText>
            </w:r>
            <w:r w:rsidRPr="00044029">
              <w:rPr>
                <w:lang w:val="en"/>
              </w:rPr>
            </w:r>
            <w:r w:rsidRPr="00044029">
              <w:rPr>
                <w:lang w:val="en"/>
              </w:rPr>
              <w:fldChar w:fldCharType="separate"/>
            </w:r>
            <w:ins w:id="2212" w:author="Tom Bergeron" w:date="2020-10-06T17:45:00Z">
              <w:r w:rsidR="009C0501">
                <w:t xml:space="preserve">Figure </w:t>
              </w:r>
              <w:r w:rsidR="009C0501">
                <w:rPr>
                  <w:noProof/>
                </w:rPr>
                <w:t>36</w:t>
              </w:r>
            </w:ins>
            <w:del w:id="2213" w:author="Tom Bergeron" w:date="2020-10-06T17:45:00Z">
              <w:r w:rsidR="0013342E" w:rsidDel="009C0501">
                <w:delText xml:space="preserve">Figure </w:delText>
              </w:r>
              <w:r w:rsidR="0013342E" w:rsidDel="009C0501">
                <w:rPr>
                  <w:noProof/>
                </w:rPr>
                <w:delText>38</w:delText>
              </w:r>
            </w:del>
            <w:r w:rsidRPr="00044029">
              <w:rPr>
                <w:lang w:val="en"/>
              </w:rPr>
              <w:fldChar w:fldCharType="end"/>
            </w:r>
            <w:r w:rsidRPr="00044029">
              <w:rPr>
                <w:lang w:val="en"/>
              </w:rPr>
              <w:t xml:space="preserve">.  </w:t>
            </w:r>
          </w:p>
          <w:p w14:paraId="72E5A418" w14:textId="77777777" w:rsidR="00926297" w:rsidRDefault="00926297" w:rsidP="00192FFB"/>
        </w:tc>
        <w:tc>
          <w:tcPr>
            <w:tcW w:w="4788" w:type="dxa"/>
            <w:shd w:val="clear" w:color="auto" w:fill="auto"/>
          </w:tcPr>
          <w:p w14:paraId="6ED5341D" w14:textId="77777777" w:rsidR="00926297" w:rsidRDefault="000E0382" w:rsidP="00192FFB">
            <w:r>
              <w:rPr>
                <w:noProof/>
              </w:rPr>
              <w:drawing>
                <wp:inline distT="0" distB="0" distL="0" distR="0" wp14:anchorId="756E0068" wp14:editId="00216FA8">
                  <wp:extent cx="1941195" cy="914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41195" cy="914400"/>
                          </a:xfrm>
                          <a:prstGeom prst="rect">
                            <a:avLst/>
                          </a:prstGeom>
                          <a:noFill/>
                          <a:ln>
                            <a:noFill/>
                          </a:ln>
                        </pic:spPr>
                      </pic:pic>
                    </a:graphicData>
                  </a:graphic>
                </wp:inline>
              </w:drawing>
            </w:r>
          </w:p>
          <w:p w14:paraId="043D1F12" w14:textId="51D4A357" w:rsidR="00926297" w:rsidRDefault="00926297" w:rsidP="00192FFB">
            <w:pPr>
              <w:pStyle w:val="Caption"/>
            </w:pPr>
            <w:bookmarkStart w:id="2214" w:name="_Ref220308041"/>
            <w:r>
              <w:t xml:space="preserve">Figure </w:t>
            </w:r>
            <w:fldSimple w:instr=" SEQ Figure \* ARABIC ">
              <w:ins w:id="2215" w:author="Tom Bergeron" w:date="2020-10-06T17:45:00Z">
                <w:r w:rsidR="009C0501">
                  <w:rPr>
                    <w:noProof/>
                  </w:rPr>
                  <w:t>36</w:t>
                </w:r>
              </w:ins>
              <w:del w:id="2216" w:author="Tom Bergeron" w:date="2020-10-06T17:45:00Z">
                <w:r w:rsidR="0013342E" w:rsidDel="009C0501">
                  <w:rPr>
                    <w:noProof/>
                  </w:rPr>
                  <w:delText>38</w:delText>
                </w:r>
              </w:del>
            </w:fldSimple>
            <w:bookmarkEnd w:id="2214"/>
            <w:r>
              <w:t>: Reset</w:t>
            </w:r>
          </w:p>
        </w:tc>
      </w:tr>
    </w:tbl>
    <w:p w14:paraId="74F315F3" w14:textId="77777777" w:rsidR="00A01667" w:rsidRDefault="00A01667" w:rsidP="00A01667">
      <w:pPr>
        <w:pStyle w:val="Heading4"/>
        <w:rPr>
          <w:ins w:id="2217" w:author="Tom Bergeron" w:date="2020-09-29T13:54:00Z"/>
          <w:lang w:val="en"/>
        </w:rPr>
      </w:pPr>
      <w:bookmarkStart w:id="2218" w:name="_Hlk52287626"/>
      <w:bookmarkStart w:id="2219" w:name="_Toc469043331"/>
      <w:bookmarkStart w:id="2220" w:name="_Toc469044965"/>
      <w:bookmarkStart w:id="2221" w:name="_Toc469139261"/>
      <w:bookmarkStart w:id="2222" w:name="_Toc469152706"/>
      <w:bookmarkStart w:id="2223" w:name="_Toc491174805"/>
      <w:bookmarkStart w:id="2224" w:name="_Toc494304037"/>
      <w:bookmarkStart w:id="2225" w:name="_Toc532827387"/>
      <w:bookmarkStart w:id="2226" w:name="_Toc532827795"/>
      <w:ins w:id="2227" w:author="Tom Bergeron" w:date="2020-09-29T13:54:00Z">
        <w:r>
          <w:rPr>
            <w:lang w:val="en"/>
          </w:rPr>
          <w:t>Pointer Slopes</w:t>
        </w:r>
      </w:ins>
    </w:p>
    <w:p w14:paraId="2C9E0736" w14:textId="77777777" w:rsidR="00A01667" w:rsidRDefault="00A01667" w:rsidP="00A01667">
      <w:pPr>
        <w:rPr>
          <w:ins w:id="2228" w:author="Tom Bergeron" w:date="2020-09-29T13:54:00Z"/>
        </w:rPr>
      </w:pPr>
      <w:ins w:id="2229" w:author="Tom Bergeron" w:date="2020-09-29T13:54:00Z">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83560A">
          <w:rPr>
            <w:i/>
            <w:iCs/>
          </w:rPr>
          <w:t>Remove All</w:t>
        </w:r>
        <w:r>
          <w:rPr>
            <w:i/>
            <w:iCs/>
          </w:rPr>
          <w:t xml:space="preserve"> </w:t>
        </w:r>
        <w:proofErr w:type="spellStart"/>
        <w:r>
          <w:t>to</w:t>
        </w:r>
        <w:proofErr w:type="spellEnd"/>
        <w:r>
          <w:t xml:space="preserve"> clear all the pointers from the graph. The </w:t>
        </w:r>
        <w:r w:rsidRPr="0083560A">
          <w:rPr>
            <w:i/>
            <w:iCs/>
          </w:rPr>
          <w:t>Pointer Slopes</w:t>
        </w:r>
        <w:r>
          <w:t xml:space="preserve"> tab in the statistics table shows all of the selected pointer calculations. To change with values are displayed, open the </w:t>
        </w:r>
        <w:r w:rsidRPr="0083560A">
          <w:rPr>
            <w:i/>
            <w:iCs/>
          </w:rPr>
          <w:t>Graph Controller</w:t>
        </w:r>
        <w:r>
          <w:t xml:space="preserve"> window.</w:t>
        </w:r>
      </w:ins>
    </w:p>
    <w:p w14:paraId="458766E0" w14:textId="77777777" w:rsidR="00A01667" w:rsidRDefault="00A01667" w:rsidP="00A01667">
      <w:pPr>
        <w:jc w:val="center"/>
        <w:rPr>
          <w:ins w:id="2230" w:author="Tom Bergeron" w:date="2020-09-29T13:54:00Z"/>
        </w:rPr>
      </w:pPr>
      <w:ins w:id="2231" w:author="Tom Bergeron" w:date="2020-09-29T13:54:00Z">
        <w:r>
          <w:rPr>
            <w:noProof/>
          </w:rPr>
          <w:drawing>
            <wp:inline distT="0" distB="0" distL="0" distR="0" wp14:anchorId="1711E01A" wp14:editId="23CF0416">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88">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ins>
    </w:p>
    <w:p w14:paraId="76828B6B" w14:textId="77777777" w:rsidR="00A01667" w:rsidRDefault="00A01667" w:rsidP="00A01667">
      <w:pPr>
        <w:rPr>
          <w:ins w:id="2232" w:author="Tom Bergeron" w:date="2020-09-29T13:54:00Z"/>
        </w:rPr>
      </w:pPr>
    </w:p>
    <w:p w14:paraId="092B853B" w14:textId="77777777" w:rsidR="00A01667" w:rsidRDefault="00A01667" w:rsidP="00A01667">
      <w:pPr>
        <w:rPr>
          <w:ins w:id="2233" w:author="Tom Bergeron" w:date="2020-09-29T13:54:00Z"/>
        </w:rPr>
      </w:pPr>
    </w:p>
    <w:p w14:paraId="65A2D790" w14:textId="77777777" w:rsidR="00A01667" w:rsidRDefault="00A01667" w:rsidP="00A01667">
      <w:pPr>
        <w:rPr>
          <w:ins w:id="2234" w:author="Tom Bergeron" w:date="2020-09-29T13:54:00Z"/>
        </w:rPr>
      </w:pPr>
    </w:p>
    <w:p w14:paraId="333492D2" w14:textId="77777777" w:rsidR="00A01667" w:rsidRDefault="00A01667" w:rsidP="00A01667">
      <w:pPr>
        <w:rPr>
          <w:ins w:id="2235" w:author="Tom Bergeron" w:date="2020-09-29T13:54:00Z"/>
        </w:rPr>
      </w:pPr>
      <w:ins w:id="2236" w:author="Tom Bergeron" w:date="2020-09-29T13:54:00Z">
        <w:r>
          <w:lastRenderedPageBreak/>
          <w:t xml:space="preserve">To add pointers to the graph, choose the </w:t>
        </w:r>
        <w:r w:rsidRPr="0083560A">
          <w:rPr>
            <w:i/>
            <w:iCs/>
          </w:rPr>
          <w:t>Pointer/Slopes</w:t>
        </w:r>
        <w:r>
          <w:t xml:space="preserve"> selection from the menu then left click on the graph to place a pointer at a given location. Continue left clicking at other locations to add up to six (6) pointers. </w:t>
        </w:r>
      </w:ins>
    </w:p>
    <w:p w14:paraId="02F13E29" w14:textId="77777777" w:rsidR="00A01667" w:rsidRDefault="00A01667" w:rsidP="00A01667">
      <w:pPr>
        <w:rPr>
          <w:ins w:id="2237" w:author="Tom Bergeron" w:date="2020-09-29T13:54:00Z"/>
        </w:rPr>
      </w:pPr>
    </w:p>
    <w:p w14:paraId="7BEA6363" w14:textId="77777777" w:rsidR="00A01667" w:rsidRDefault="00A01667" w:rsidP="00A01667">
      <w:pPr>
        <w:rPr>
          <w:ins w:id="2238" w:author="Tom Bergeron" w:date="2020-09-29T13:54:00Z"/>
        </w:rPr>
      </w:pPr>
      <w:ins w:id="2239" w:author="Tom Bergeron" w:date="2020-09-29T13:54:00Z">
        <w:r>
          <w:t>To edit the location of a pointer, you can click and hold the blue arrow at the bottom of the pointer and drag to a specific location. If you want the pointer at a more exact location, you can right click on the blue arrow and the following menu will display:</w:t>
        </w:r>
      </w:ins>
    </w:p>
    <w:p w14:paraId="69F3CB85" w14:textId="77777777" w:rsidR="00A01667" w:rsidRDefault="00A01667" w:rsidP="00A01667">
      <w:pPr>
        <w:jc w:val="center"/>
        <w:rPr>
          <w:ins w:id="2240" w:author="Tom Bergeron" w:date="2020-09-29T13:54:00Z"/>
        </w:rPr>
      </w:pPr>
      <w:ins w:id="2241" w:author="Tom Bergeron" w:date="2020-09-29T13:54:00Z">
        <w:r>
          <w:rPr>
            <w:noProof/>
          </w:rPr>
          <w:drawing>
            <wp:inline distT="0" distB="0" distL="0" distR="0" wp14:anchorId="57DC9423" wp14:editId="442BDBE1">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89">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ins>
    </w:p>
    <w:p w14:paraId="48D39624" w14:textId="77777777" w:rsidR="00A01667" w:rsidRDefault="00A01667" w:rsidP="00A01667">
      <w:pPr>
        <w:jc w:val="center"/>
        <w:rPr>
          <w:ins w:id="2242" w:author="Tom Bergeron" w:date="2020-09-29T13:54:00Z"/>
        </w:rPr>
      </w:pPr>
    </w:p>
    <w:p w14:paraId="7833C156" w14:textId="77777777" w:rsidR="00A01667" w:rsidRDefault="00A01667" w:rsidP="00A01667">
      <w:pPr>
        <w:jc w:val="center"/>
        <w:rPr>
          <w:ins w:id="2243" w:author="Tom Bergeron" w:date="2020-09-29T13:54:00Z"/>
        </w:rPr>
      </w:pPr>
      <w:ins w:id="2244" w:author="Tom Bergeron" w:date="2020-09-29T13:54:00Z">
        <w:r>
          <w:rPr>
            <w:noProof/>
          </w:rPr>
          <w:drawing>
            <wp:inline distT="0" distB="0" distL="0" distR="0" wp14:anchorId="619F266C" wp14:editId="3191D55A">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ins>
    </w:p>
    <w:p w14:paraId="748CED69" w14:textId="77777777" w:rsidR="00A01667" w:rsidRDefault="00A01667" w:rsidP="00A01667">
      <w:pPr>
        <w:jc w:val="center"/>
        <w:rPr>
          <w:ins w:id="2245" w:author="Tom Bergeron" w:date="2020-09-29T13:54:00Z"/>
        </w:rPr>
      </w:pPr>
    </w:p>
    <w:p w14:paraId="5D7CC802" w14:textId="77777777" w:rsidR="00A01667" w:rsidRDefault="00A01667" w:rsidP="00A01667">
      <w:pPr>
        <w:rPr>
          <w:ins w:id="2246" w:author="Tom Bergeron" w:date="2020-09-29T13:54:00Z"/>
        </w:rPr>
      </w:pPr>
      <w:ins w:id="2247" w:author="Tom Bergeron" w:date="2020-09-29T13:54:00Z">
        <w:r>
          <w:t xml:space="preserve">The </w:t>
        </w:r>
        <w:r w:rsidRPr="0083560A">
          <w:rPr>
            <w:i/>
            <w:iCs/>
          </w:rPr>
          <w:t>Edit</w:t>
        </w:r>
        <w:r>
          <w:t xml:space="preserve"> feature will allow to specify an exact time location for each of the pointers. The </w:t>
        </w:r>
        <w:r w:rsidRPr="0083560A">
          <w:rPr>
            <w:i/>
            <w:iCs/>
          </w:rPr>
          <w:t>Remove</w:t>
        </w:r>
        <w:r>
          <w:t xml:space="preserve"> feature allows for removal of a single pointer. </w:t>
        </w:r>
      </w:ins>
    </w:p>
    <w:bookmarkEnd w:id="2218"/>
    <w:p w14:paraId="2C3E814C" w14:textId="77777777" w:rsidR="00A01667" w:rsidRDefault="00A01667" w:rsidP="008F51FF">
      <w:pPr>
        <w:pStyle w:val="Heading3"/>
        <w:rPr>
          <w:ins w:id="2248" w:author="Tom Bergeron" w:date="2020-09-29T13:54:00Z"/>
        </w:rPr>
      </w:pPr>
    </w:p>
    <w:p w14:paraId="4CDAD970" w14:textId="29F161B7" w:rsidR="00BC363E" w:rsidRDefault="00BB7A5C" w:rsidP="008F51FF">
      <w:pPr>
        <w:pStyle w:val="Heading3"/>
      </w:pPr>
      <w:bookmarkStart w:id="2249" w:name="_Toc52898857"/>
      <w:bookmarkStart w:id="2250" w:name="_Toc52899047"/>
      <w:r>
        <w:t xml:space="preserve">Profile </w:t>
      </w:r>
      <w:r w:rsidR="00C653DF">
        <w:t>Screen Buttons</w:t>
      </w:r>
      <w:bookmarkEnd w:id="2219"/>
      <w:bookmarkEnd w:id="2220"/>
      <w:bookmarkEnd w:id="2221"/>
      <w:bookmarkEnd w:id="2222"/>
      <w:bookmarkEnd w:id="2223"/>
      <w:bookmarkEnd w:id="2224"/>
      <w:bookmarkEnd w:id="2225"/>
      <w:bookmarkEnd w:id="2226"/>
      <w:bookmarkEnd w:id="2249"/>
      <w:bookmarkEnd w:id="2250"/>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16"/>
        <w:gridCol w:w="7560"/>
      </w:tblGrid>
      <w:tr w:rsidR="000B4010" w14:paraId="1E7C36D1" w14:textId="77777777" w:rsidTr="00A64B31">
        <w:trPr>
          <w:trHeight w:val="1098"/>
        </w:trPr>
        <w:tc>
          <w:tcPr>
            <w:tcW w:w="2016" w:type="dxa"/>
            <w:shd w:val="clear" w:color="auto" w:fill="auto"/>
          </w:tcPr>
          <w:p w14:paraId="108F5467" w14:textId="77777777" w:rsidR="000B4010" w:rsidRPr="000B4010" w:rsidRDefault="000B4010" w:rsidP="00D32BD1">
            <w:pPr>
              <w:spacing w:before="120"/>
              <w:rPr>
                <w:highlight w:val="yellow"/>
              </w:rPr>
            </w:pPr>
            <w:r w:rsidRPr="000B4010">
              <w:rPr>
                <w:noProof/>
                <w:highlight w:val="yellow"/>
              </w:rPr>
              <w:drawing>
                <wp:inline distT="0" distB="0" distL="0" distR="0" wp14:anchorId="18E78AAA" wp14:editId="1DC541AC">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77777777" w:rsidR="000B4010" w:rsidRPr="000B4010" w:rsidRDefault="000B4010" w:rsidP="00D32BD1">
            <w:pPr>
              <w:spacing w:before="120"/>
              <w:rPr>
                <w:highlight w:val="yellow"/>
              </w:rPr>
            </w:pPr>
            <w:r w:rsidRPr="000B4010">
              <w:rPr>
                <w:noProof/>
                <w:highlight w:val="yellow"/>
              </w:rPr>
              <w:drawing>
                <wp:inline distT="0" distB="0" distL="0" distR="0" wp14:anchorId="19240D64" wp14:editId="33751B75">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77777777" w:rsidR="000B4010" w:rsidRPr="000B4010" w:rsidRDefault="000B4010" w:rsidP="00D32BD1">
            <w:pPr>
              <w:spacing w:before="120"/>
              <w:rPr>
                <w:highlight w:val="yellow"/>
              </w:rPr>
            </w:pPr>
            <w:r w:rsidRPr="000B4010">
              <w:rPr>
                <w:noProof/>
                <w:highlight w:val="yellow"/>
              </w:rPr>
              <w:drawing>
                <wp:inline distT="0" distB="0" distL="0" distR="0" wp14:anchorId="20DBB8D3" wp14:editId="2EAB33AB">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77777777" w:rsidR="000B4010" w:rsidRPr="000B4010" w:rsidRDefault="000B4010" w:rsidP="00D32BD1">
            <w:pPr>
              <w:spacing w:before="120"/>
              <w:rPr>
                <w:highlight w:val="yellow"/>
              </w:rPr>
            </w:pPr>
            <w:r w:rsidRPr="000B4010">
              <w:rPr>
                <w:noProof/>
                <w:highlight w:val="yellow"/>
              </w:rPr>
              <w:drawing>
                <wp:inline distT="0" distB="0" distL="0" distR="0" wp14:anchorId="5D8CF94D" wp14:editId="78E9EAA1">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2251" w:name="_Toc494599913"/>
      <w:r>
        <w:rPr>
          <w:noProof/>
        </w:rPr>
        <w:br w:type="page"/>
      </w:r>
      <w:bookmarkEnd w:id="2251"/>
    </w:p>
    <w:tbl>
      <w:tblPr>
        <w:tblW w:w="0" w:type="auto"/>
        <w:tblLook w:val="04A0" w:firstRow="1" w:lastRow="0" w:firstColumn="1" w:lastColumn="0" w:noHBand="0" w:noVBand="1"/>
      </w:tblPr>
      <w:tblGrid>
        <w:gridCol w:w="4500"/>
        <w:gridCol w:w="5076"/>
      </w:tblGrid>
      <w:tr w:rsidR="000613A2" w14:paraId="68573866" w14:textId="77777777" w:rsidTr="00192FFB">
        <w:tc>
          <w:tcPr>
            <w:tcW w:w="4788" w:type="dxa"/>
            <w:shd w:val="clear" w:color="auto" w:fill="auto"/>
          </w:tcPr>
          <w:p w14:paraId="663F86F5" w14:textId="5BA84707" w:rsidR="00541318" w:rsidRDefault="00541318" w:rsidP="00CA1F86">
            <w:pPr>
              <w:pStyle w:val="Heading3"/>
            </w:pPr>
            <w:bookmarkStart w:id="2252" w:name="_Toc469043332"/>
            <w:bookmarkStart w:id="2253" w:name="_Toc469044966"/>
            <w:bookmarkStart w:id="2254" w:name="_Toc469139262"/>
            <w:bookmarkStart w:id="2255" w:name="_Toc469152707"/>
            <w:bookmarkStart w:id="2256" w:name="_Toc491174806"/>
            <w:bookmarkStart w:id="2257" w:name="_Toc494304038"/>
            <w:bookmarkStart w:id="2258" w:name="_Toc532827388"/>
            <w:bookmarkStart w:id="2259" w:name="_Toc532827796"/>
            <w:bookmarkStart w:id="2260" w:name="_Toc52898858"/>
            <w:bookmarkStart w:id="2261" w:name="_Toc52899048"/>
            <w:r w:rsidRPr="00541318">
              <w:lastRenderedPageBreak/>
              <w:t xml:space="preserve">Exit </w:t>
            </w:r>
            <w:proofErr w:type="gramStart"/>
            <w:r w:rsidRPr="00541318">
              <w:t>The</w:t>
            </w:r>
            <w:proofErr w:type="gramEnd"/>
            <w:r w:rsidRPr="00541318">
              <w:t xml:space="preserve"> Graph Screen</w:t>
            </w:r>
            <w:bookmarkEnd w:id="2252"/>
            <w:bookmarkEnd w:id="2253"/>
            <w:bookmarkEnd w:id="2254"/>
            <w:bookmarkEnd w:id="2255"/>
            <w:bookmarkEnd w:id="2256"/>
            <w:bookmarkEnd w:id="2257"/>
            <w:bookmarkEnd w:id="2258"/>
            <w:bookmarkEnd w:id="2259"/>
            <w:bookmarkEnd w:id="2260"/>
            <w:bookmarkEnd w:id="2261"/>
          </w:p>
          <w:p w14:paraId="736CBDE5" w14:textId="0686E6A2" w:rsidR="000613A2" w:rsidRPr="00673430" w:rsidRDefault="000613A2" w:rsidP="000613A2">
            <w:r>
              <w:t xml:space="preserve">Upon exiting the graph screen, a message asks you, </w:t>
            </w:r>
            <w:proofErr w:type="gramStart"/>
            <w:r w:rsidRPr="00673430">
              <w:t>Do</w:t>
            </w:r>
            <w:proofErr w:type="gramEnd"/>
            <w:r w:rsidRPr="00673430">
              <w:t xml:space="preserve"> you wan</w:t>
            </w:r>
            <w:r>
              <w:t>t</w:t>
            </w:r>
            <w:r w:rsidRPr="00673430">
              <w:t xml:space="preserve"> to run a profile with this product?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004A9299" w:rsidR="000613A2" w:rsidRDefault="00B85FE4" w:rsidP="00192FFB">
            <w:r>
              <w:rPr>
                <w:noProof/>
              </w:rPr>
              <w:drawing>
                <wp:inline distT="0" distB="0" distL="0" distR="0" wp14:anchorId="0726E2C2" wp14:editId="79D5F395">
                  <wp:extent cx="2552700" cy="959662"/>
                  <wp:effectExtent l="0" t="0" r="0" b="0"/>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 a second profile.png"/>
                          <pic:cNvPicPr/>
                        </pic:nvPicPr>
                        <pic:blipFill>
                          <a:blip r:embed="rId94">
                            <a:extLst>
                              <a:ext uri="{28A0092B-C50C-407E-A947-70E740481C1C}">
                                <a14:useLocalDpi xmlns:a14="http://schemas.microsoft.com/office/drawing/2010/main" val="0"/>
                              </a:ext>
                            </a:extLst>
                          </a:blip>
                          <a:stretch>
                            <a:fillRect/>
                          </a:stretch>
                        </pic:blipFill>
                        <pic:spPr>
                          <a:xfrm>
                            <a:off x="0" y="0"/>
                            <a:ext cx="2554784" cy="960446"/>
                          </a:xfrm>
                          <a:prstGeom prst="rect">
                            <a:avLst/>
                          </a:prstGeom>
                        </pic:spPr>
                      </pic:pic>
                    </a:graphicData>
                  </a:graphic>
                </wp:inline>
              </w:drawing>
            </w:r>
          </w:p>
          <w:p w14:paraId="0B367487" w14:textId="4C98349B"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ins w:id="2262" w:author="Tom Bergeron" w:date="2020-10-06T17:45:00Z">
              <w:r w:rsidR="009C0501">
                <w:rPr>
                  <w:rFonts w:ascii="Arial" w:hAnsi="Arial" w:cs="Arial"/>
                  <w:noProof/>
                  <w:sz w:val="16"/>
                  <w:szCs w:val="16"/>
                </w:rPr>
                <w:t>37</w:t>
              </w:r>
            </w:ins>
            <w:del w:id="2263" w:author="Tom Bergeron" w:date="2020-10-06T17:45:00Z">
              <w:r w:rsidR="0013342E" w:rsidDel="009C0501">
                <w:rPr>
                  <w:rFonts w:ascii="Arial" w:hAnsi="Arial" w:cs="Arial"/>
                  <w:noProof/>
                  <w:sz w:val="16"/>
                  <w:szCs w:val="16"/>
                </w:rPr>
                <w:delText>39</w:delText>
              </w:r>
            </w:del>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47E69E78" w:rsidR="000613A2" w:rsidRDefault="00B85FE4" w:rsidP="00192FFB">
            <w:r>
              <w:rPr>
                <w:noProof/>
              </w:rPr>
              <w:drawing>
                <wp:inline distT="0" distB="0" distL="0" distR="0" wp14:anchorId="15B44108" wp14:editId="3F2F79F1">
                  <wp:extent cx="3079750" cy="969019"/>
                  <wp:effectExtent l="0" t="0" r="6350" b="2540"/>
                  <wp:docPr id="2950" name="Picture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 or Predicted.png"/>
                          <pic:cNvPicPr/>
                        </pic:nvPicPr>
                        <pic:blipFill>
                          <a:blip r:embed="rId95">
                            <a:extLst>
                              <a:ext uri="{28A0092B-C50C-407E-A947-70E740481C1C}">
                                <a14:useLocalDpi xmlns:a14="http://schemas.microsoft.com/office/drawing/2010/main" val="0"/>
                              </a:ext>
                            </a:extLst>
                          </a:blip>
                          <a:stretch>
                            <a:fillRect/>
                          </a:stretch>
                        </pic:blipFill>
                        <pic:spPr>
                          <a:xfrm>
                            <a:off x="0" y="0"/>
                            <a:ext cx="3080514" cy="969259"/>
                          </a:xfrm>
                          <a:prstGeom prst="rect">
                            <a:avLst/>
                          </a:prstGeom>
                        </pic:spPr>
                      </pic:pic>
                    </a:graphicData>
                  </a:graphic>
                </wp:inline>
              </w:drawing>
            </w:r>
          </w:p>
          <w:p w14:paraId="0A0EB694" w14:textId="6FB9F0BC" w:rsidR="000613A2" w:rsidRPr="00673430" w:rsidRDefault="000613A2" w:rsidP="00192FFB">
            <w:pPr>
              <w:pStyle w:val="Caption"/>
            </w:pPr>
            <w:r w:rsidRPr="00673430">
              <w:t xml:space="preserve">Figure </w:t>
            </w:r>
            <w:fldSimple w:instr=" SEQ Figure \* ARABIC ">
              <w:ins w:id="2264" w:author="Tom Bergeron" w:date="2020-10-06T17:45:00Z">
                <w:r w:rsidR="009C0501">
                  <w:rPr>
                    <w:noProof/>
                  </w:rPr>
                  <w:t>38</w:t>
                </w:r>
              </w:ins>
              <w:del w:id="2265" w:author="Tom Bergeron" w:date="2020-10-06T17:45:00Z">
                <w:r w:rsidR="0013342E" w:rsidDel="009C0501">
                  <w:rPr>
                    <w:noProof/>
                  </w:rPr>
                  <w:delText>40</w:delText>
                </w:r>
              </w:del>
            </w:fldSimple>
          </w:p>
          <w:p w14:paraId="717EF846" w14:textId="77777777" w:rsidR="000613A2" w:rsidRDefault="000613A2" w:rsidP="00192FFB"/>
        </w:tc>
      </w:tr>
    </w:tbl>
    <w:p w14:paraId="4CD0CDF4" w14:textId="77777777" w:rsidR="000613A2" w:rsidRPr="00673430" w:rsidRDefault="000613A2" w:rsidP="000613A2"/>
    <w:p w14:paraId="0179EEA6" w14:textId="1B65E892"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w:t>
      </w:r>
      <w:r w:rsidR="00B85FE4">
        <w:t>ler</w:t>
      </w:r>
      <w:r w:rsidRPr="00673430">
        <w:t xml:space="preserve"> software.  </w:t>
      </w:r>
    </w:p>
    <w:p w14:paraId="3DC50416" w14:textId="77777777" w:rsidR="00BC363E" w:rsidRDefault="00BC363E" w:rsidP="00BC363E"/>
    <w:p w14:paraId="4A3A9928" w14:textId="77777777" w:rsidR="00BC363E" w:rsidRDefault="000E0382" w:rsidP="008F51FF">
      <w:pPr>
        <w:keepNext/>
        <w:jc w:val="center"/>
      </w:pPr>
      <w:r>
        <w:rPr>
          <w:noProof/>
        </w:rPr>
        <w:drawing>
          <wp:inline distT="0" distB="0" distL="0" distR="0" wp14:anchorId="32DA81BD" wp14:editId="7F6C13FA">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45127EAE" w14:textId="61949837" w:rsidR="00BC363E" w:rsidRDefault="00BC363E" w:rsidP="00BC363E">
      <w:pPr>
        <w:pStyle w:val="Caption"/>
      </w:pPr>
      <w:r>
        <w:t xml:space="preserve">Figure </w:t>
      </w:r>
      <w:fldSimple w:instr=" SEQ Figure \* ARABIC ">
        <w:ins w:id="2266" w:author="Tom Bergeron" w:date="2020-10-06T17:45:00Z">
          <w:r w:rsidR="009C0501">
            <w:rPr>
              <w:noProof/>
            </w:rPr>
            <w:t>39</w:t>
          </w:r>
        </w:ins>
        <w:del w:id="2267" w:author="Tom Bergeron" w:date="2020-10-06T17:45:00Z">
          <w:r w:rsidR="0013342E" w:rsidDel="009C0501">
            <w:rPr>
              <w:noProof/>
            </w:rPr>
            <w:delText>41</w:delText>
          </w:r>
        </w:del>
      </w:fldSimple>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586"/>
        <w:gridCol w:w="4990"/>
      </w:tblGrid>
      <w:tr w:rsidR="000613A2" w14:paraId="097BBB24" w14:textId="77777777" w:rsidTr="00A64B31">
        <w:trPr>
          <w:trHeight w:val="2250"/>
        </w:trPr>
        <w:tc>
          <w:tcPr>
            <w:tcW w:w="4788" w:type="dxa"/>
            <w:shd w:val="clear" w:color="auto" w:fill="auto"/>
          </w:tcPr>
          <w:p w14:paraId="55D8806F" w14:textId="77777777" w:rsidR="000613A2" w:rsidRPr="00673430" w:rsidRDefault="000613A2" w:rsidP="00D7314E">
            <w:pPr>
              <w:pStyle w:val="Heading4"/>
            </w:pPr>
            <w:r w:rsidRPr="00673430">
              <w:lastRenderedPageBreak/>
              <w:t xml:space="preserve">Saving </w:t>
            </w:r>
            <w:r w:rsidR="00C653DF" w:rsidRPr="00673430">
              <w:t xml:space="preserve">Changes </w:t>
            </w:r>
            <w:proofErr w:type="gramStart"/>
            <w:r w:rsidR="00C653DF" w:rsidRPr="00673430">
              <w:t>To</w:t>
            </w:r>
            <w:proofErr w:type="gramEnd"/>
            <w:r w:rsidR="00C653DF" w:rsidRPr="00673430">
              <w:t xml:space="preserve"> The Profile:</w:t>
            </w:r>
          </w:p>
          <w:p w14:paraId="6DC4108B" w14:textId="7F42D5A0" w:rsidR="000613A2" w:rsidRDefault="000613A2" w:rsidP="00BC363E">
            <w:r w:rsidRPr="00673430">
              <w:t xml:space="preserve">Any changes to the Description </w:t>
            </w:r>
            <w:proofErr w:type="gramStart"/>
            <w:r w:rsidRPr="00673430">
              <w:t>Notes</w:t>
            </w:r>
            <w:proofErr w:type="gramEnd"/>
            <w:r w:rsidRPr="00673430">
              <w:t xml:space="preserve"> or the Process Window can be saved with the profile.  This will permanently update this profile with the changes.  Changes to the Process Window saved here only save the changes with the profile.  To save the changes to Process Window file see next dialog box.  See </w:t>
            </w:r>
            <w:r w:rsidRPr="00673430">
              <w:fldChar w:fldCharType="begin"/>
            </w:r>
            <w:r w:rsidRPr="00673430">
              <w:instrText xml:space="preserve"> REF _Ref270084164 \h  \* MERGEFORMAT </w:instrText>
            </w:r>
            <w:r w:rsidRPr="00673430">
              <w:fldChar w:fldCharType="separate"/>
            </w:r>
            <w:ins w:id="2268" w:author="Tom Bergeron" w:date="2020-10-06T17:45:00Z">
              <w:r w:rsidR="009C0501" w:rsidRPr="00673430">
                <w:t xml:space="preserve">Figure </w:t>
              </w:r>
              <w:r w:rsidR="009C0501">
                <w:rPr>
                  <w:noProof/>
                </w:rPr>
                <w:t>40</w:t>
              </w:r>
            </w:ins>
            <w:del w:id="2269" w:author="Tom Bergeron" w:date="2020-10-06T17:45:00Z">
              <w:r w:rsidR="0013342E" w:rsidRPr="00673430" w:rsidDel="009C0501">
                <w:delText xml:space="preserve">Figure </w:delText>
              </w:r>
              <w:r w:rsidR="0013342E" w:rsidDel="009C0501">
                <w:rPr>
                  <w:noProof/>
                </w:rPr>
                <w:delText>42</w:delText>
              </w:r>
            </w:del>
            <w:r w:rsidRPr="00673430">
              <w:fldChar w:fldCharType="end"/>
            </w:r>
            <w:r>
              <w:t xml:space="preserve">.  </w:t>
            </w:r>
          </w:p>
        </w:tc>
        <w:tc>
          <w:tcPr>
            <w:tcW w:w="4788" w:type="dxa"/>
            <w:shd w:val="clear" w:color="auto" w:fill="auto"/>
          </w:tcPr>
          <w:p w14:paraId="15BB85C2" w14:textId="77777777" w:rsidR="000613A2" w:rsidRDefault="000E0382" w:rsidP="00BC363E">
            <w:r>
              <w:rPr>
                <w:noProof/>
              </w:rPr>
              <w:drawing>
                <wp:inline distT="0" distB="0" distL="0" distR="0" wp14:anchorId="11F675DC" wp14:editId="70475D92">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p>
          <w:p w14:paraId="56070E42" w14:textId="2279D54D" w:rsidR="000613A2" w:rsidRPr="00673430" w:rsidRDefault="000613A2" w:rsidP="000613A2">
            <w:pPr>
              <w:pStyle w:val="Caption"/>
            </w:pPr>
            <w:bookmarkStart w:id="2270" w:name="_Ref270084164"/>
            <w:r w:rsidRPr="00673430">
              <w:t xml:space="preserve">Figure </w:t>
            </w:r>
            <w:fldSimple w:instr=" SEQ Figure \* ARABIC ">
              <w:ins w:id="2271" w:author="Tom Bergeron" w:date="2020-10-06T17:45:00Z">
                <w:r w:rsidR="009C0501">
                  <w:rPr>
                    <w:noProof/>
                  </w:rPr>
                  <w:t>40</w:t>
                </w:r>
              </w:ins>
              <w:del w:id="2272" w:author="Tom Bergeron" w:date="2020-10-06T17:45:00Z">
                <w:r w:rsidR="0013342E" w:rsidDel="009C0501">
                  <w:rPr>
                    <w:noProof/>
                  </w:rPr>
                  <w:delText>42</w:delText>
                </w:r>
              </w:del>
            </w:fldSimple>
            <w:bookmarkEnd w:id="2270"/>
          </w:p>
          <w:p w14:paraId="67BAEF50" w14:textId="77777777" w:rsidR="000613A2" w:rsidRDefault="000613A2" w:rsidP="00BC363E"/>
        </w:tc>
      </w:tr>
      <w:tr w:rsidR="000613A2" w14:paraId="11C94A2E" w14:textId="77777777" w:rsidTr="00192FFB">
        <w:tc>
          <w:tcPr>
            <w:tcW w:w="4788" w:type="dxa"/>
            <w:shd w:val="clear" w:color="auto" w:fill="auto"/>
          </w:tcPr>
          <w:p w14:paraId="6AC6F6D8" w14:textId="77777777" w:rsidR="000613A2" w:rsidRPr="00673430" w:rsidRDefault="000613A2" w:rsidP="00D7314E">
            <w:pPr>
              <w:pStyle w:val="Heading4"/>
            </w:pPr>
            <w:r w:rsidRPr="00673430">
              <w:t xml:space="preserve">Saving </w:t>
            </w:r>
            <w:r w:rsidR="00C653DF" w:rsidRPr="00673430">
              <w:t xml:space="preserve">Changes </w:t>
            </w:r>
            <w:proofErr w:type="gramStart"/>
            <w:r w:rsidR="00C653DF" w:rsidRPr="00673430">
              <w:t>To</w:t>
            </w:r>
            <w:proofErr w:type="gramEnd"/>
            <w:r w:rsidR="00C653DF" w:rsidRPr="00673430">
              <w:t xml:space="preserve">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77777777" w:rsidR="000613A2" w:rsidRDefault="000E0382" w:rsidP="00BC363E">
            <w:r>
              <w:rPr>
                <w:noProof/>
              </w:rPr>
              <w:drawing>
                <wp:inline distT="0" distB="0" distL="0" distR="0" wp14:anchorId="1B1500F2" wp14:editId="7CDD9EB3">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p>
          <w:p w14:paraId="6C8A541A" w14:textId="1EBACF8D"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ins w:id="2273" w:author="Tom Bergeron" w:date="2020-10-06T17:45:00Z">
              <w:r w:rsidR="009C0501">
                <w:rPr>
                  <w:rFonts w:ascii="Arial" w:hAnsi="Arial" w:cs="Arial"/>
                  <w:noProof/>
                  <w:sz w:val="16"/>
                  <w:szCs w:val="16"/>
                </w:rPr>
                <w:t>41</w:t>
              </w:r>
            </w:ins>
            <w:del w:id="2274" w:author="Tom Bergeron" w:date="2020-10-06T17:45:00Z">
              <w:r w:rsidR="0013342E" w:rsidDel="009C0501">
                <w:rPr>
                  <w:rFonts w:ascii="Arial" w:hAnsi="Arial" w:cs="Arial"/>
                  <w:noProof/>
                  <w:sz w:val="16"/>
                  <w:szCs w:val="16"/>
                </w:rPr>
                <w:delText>43</w:delText>
              </w:r>
            </w:del>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77777777" w:rsidR="00BC363E" w:rsidRDefault="00BC363E" w:rsidP="00BC363E">
      <w:r w:rsidRPr="00673430">
        <w:t>You will be sent back to the Main menu if you had just completed running a profile.  If you opened the profile from the Profile Explorer you will be returned to the Profile Explorer.  The other two dialogs will only appear if changes are made to the Description notes or Process Window.</w:t>
      </w:r>
    </w:p>
    <w:p w14:paraId="42AECD36" w14:textId="77777777" w:rsidR="00A64B31" w:rsidRPr="00673430" w:rsidRDefault="00A64B31" w:rsidP="00BC363E"/>
    <w:p w14:paraId="47037578" w14:textId="7EA488D1" w:rsidR="008708F9" w:rsidRPr="00673430" w:rsidRDefault="00A95608" w:rsidP="00D7314E">
      <w:pPr>
        <w:pStyle w:val="Heading4"/>
      </w:pPr>
      <w:r>
        <w:t xml:space="preserve">General </w:t>
      </w:r>
      <w:r w:rsidR="00C653DF">
        <w:t>T</w:t>
      </w:r>
      <w:r w:rsidR="00C653DF" w:rsidRPr="00673430">
        <w:t xml:space="preserve">ab </w:t>
      </w:r>
      <w:r w:rsidR="00C653DF">
        <w:t>B</w:t>
      </w:r>
      <w:r w:rsidR="00C653DF" w:rsidRPr="00673430">
        <w:t>uttons</w:t>
      </w:r>
    </w:p>
    <w:p w14:paraId="6ABE692A" w14:textId="77777777" w:rsidR="008708F9" w:rsidRPr="00673430" w:rsidRDefault="008708F9" w:rsidP="00A64B31">
      <w:r w:rsidRPr="00673430">
        <w:rPr>
          <w:b/>
        </w:rPr>
        <w:t>Start Virtual Profile –</w:t>
      </w:r>
      <w:r w:rsidRPr="00673430">
        <w:t xml:space="preserve"> If your profile meets Virtual Profile criteria, this button will appear.  Choose this button to start Virtual Profiling using the displayed profile as a Baseline</w:t>
      </w:r>
      <w:r w:rsidR="00F33FFF" w:rsidRPr="00673430">
        <w:t>.</w:t>
      </w:r>
    </w:p>
    <w:p w14:paraId="25D551AB" w14:textId="77777777" w:rsidR="00D250AC" w:rsidRPr="00673430" w:rsidRDefault="00D250AC" w:rsidP="00A64B31"/>
    <w:p w14:paraId="03AAC5B2" w14:textId="6E2F60F5" w:rsidR="00405A23" w:rsidRPr="00673430" w:rsidRDefault="008708F9" w:rsidP="00A64B31">
      <w:r w:rsidRPr="00673430">
        <w:rPr>
          <w:b/>
        </w:rPr>
        <w:t>View/Edit Process Window –</w:t>
      </w:r>
      <w:r w:rsidRPr="00673430">
        <w:t xml:space="preserve"> This will allow you to view the Process Window specifications and limits</w:t>
      </w:r>
      <w:r w:rsidR="00070E42" w:rsidRPr="00673430">
        <w:t>.</w:t>
      </w:r>
    </w:p>
    <w:p w14:paraId="496EF676" w14:textId="77777777" w:rsidR="008708F9" w:rsidRPr="00673430" w:rsidRDefault="00405A23" w:rsidP="00A64B31">
      <w:r w:rsidRPr="00673430">
        <w:t>Changes</w:t>
      </w:r>
      <w:r w:rsidR="008708F9" w:rsidRPr="00673430">
        <w:t xml:space="preserve"> </w:t>
      </w:r>
      <w:r w:rsidRPr="00673430">
        <w:t xml:space="preserve">made to the Profile and Process Window can be saved </w:t>
      </w:r>
      <w:r w:rsidR="00F33FFF" w:rsidRPr="00673430">
        <w:t>when exiting the Graph screen.</w:t>
      </w:r>
    </w:p>
    <w:p w14:paraId="40F1DA91" w14:textId="77777777" w:rsidR="00D250AC" w:rsidRPr="00673430" w:rsidRDefault="00D250AC" w:rsidP="00A64B31"/>
    <w:p w14:paraId="195AD461" w14:textId="77777777" w:rsidR="002556D1" w:rsidRPr="00673430" w:rsidRDefault="008708F9" w:rsidP="00A64B31">
      <w:r w:rsidRPr="00673430">
        <w:rPr>
          <w:b/>
        </w:rPr>
        <w:t xml:space="preserve">Copy to </w:t>
      </w:r>
      <w:r w:rsidR="00671E0B">
        <w:rPr>
          <w:b/>
        </w:rPr>
        <w:t>c</w:t>
      </w:r>
      <w:r w:rsidRPr="00673430">
        <w:rPr>
          <w:b/>
        </w:rPr>
        <w:t>lipboard –</w:t>
      </w:r>
      <w:r w:rsidRPr="00673430">
        <w:t xml:space="preserve"> This button will copy the profile data to the clipboard for use with third-party software such as a spreadsheet application, or SPC software.</w:t>
      </w:r>
    </w:p>
    <w:p w14:paraId="4C924FB3" w14:textId="77777777" w:rsidR="002556D1" w:rsidRPr="00673430" w:rsidRDefault="002556D1" w:rsidP="00A64B31"/>
    <w:p w14:paraId="2408644A" w14:textId="7C0C6BC1" w:rsidR="00906BD1" w:rsidRPr="00673430" w:rsidRDefault="008708F9" w:rsidP="00A64B31">
      <w:r w:rsidRPr="00673430">
        <w:rPr>
          <w:b/>
        </w:rPr>
        <w:t>Print –</w:t>
      </w:r>
      <w:r w:rsidRPr="00673430">
        <w:t xml:space="preserve"> This button will print the current profile.  </w:t>
      </w:r>
      <w:r w:rsidR="00E44AD9" w:rsidRPr="00673430">
        <w:t xml:space="preserve">For more information about printing, see the </w:t>
      </w:r>
      <w:r w:rsidR="007A5091" w:rsidRPr="00801682">
        <w:rPr>
          <w:color w:val="365F91"/>
        </w:rPr>
        <w:fldChar w:fldCharType="begin"/>
      </w:r>
      <w:r w:rsidR="007A5091" w:rsidRPr="00801682">
        <w:rPr>
          <w:color w:val="365F91"/>
        </w:rPr>
        <w:instrText xml:space="preserve"> REF _Ref91061264 \h  \* MERGEFORMAT </w:instrText>
      </w:r>
      <w:r w:rsidR="007A5091" w:rsidRPr="00801682">
        <w:rPr>
          <w:color w:val="365F91"/>
        </w:rPr>
      </w:r>
      <w:r w:rsidR="007A5091" w:rsidRPr="00801682">
        <w:rPr>
          <w:color w:val="365F91"/>
        </w:rPr>
        <w:fldChar w:fldCharType="separate"/>
      </w:r>
      <w:ins w:id="2275" w:author="Tom Bergeron" w:date="2020-10-06T17:45:00Z">
        <w:r w:rsidR="009C0501" w:rsidRPr="009C0501">
          <w:rPr>
            <w:color w:val="365F91"/>
            <w:rPrChange w:id="2276" w:author="Tom Bergeron" w:date="2020-10-06T17:45:00Z">
              <w:rPr/>
            </w:rPrChange>
          </w:rPr>
          <w:t>Printing</w:t>
        </w:r>
      </w:ins>
      <w:del w:id="2277" w:author="Tom Bergeron" w:date="2020-10-06T17:45:00Z">
        <w:r w:rsidR="0013342E" w:rsidRPr="0013342E" w:rsidDel="009C0501">
          <w:rPr>
            <w:color w:val="365F91"/>
          </w:rPr>
          <w:delText>Printing</w:delText>
        </w:r>
      </w:del>
      <w:r w:rsidR="007A5091" w:rsidRPr="00801682">
        <w:rPr>
          <w:color w:val="365F91"/>
        </w:rPr>
        <w:fldChar w:fldCharType="end"/>
      </w:r>
      <w:r w:rsidR="0006228B" w:rsidRPr="00673430">
        <w:t xml:space="preserve"> </w:t>
      </w:r>
      <w:r w:rsidR="007A5091">
        <w:t>section</w:t>
      </w:r>
      <w:r w:rsidR="003D0623" w:rsidRPr="00673430">
        <w:t xml:space="preserve"> </w:t>
      </w:r>
      <w:r w:rsidR="00E44AD9" w:rsidRPr="00673430">
        <w:t>of this manual</w:t>
      </w:r>
      <w:r w:rsidR="00F33FFF" w:rsidRPr="00673430">
        <w:t>.</w:t>
      </w:r>
    </w:p>
    <w:p w14:paraId="70FC31B0" w14:textId="77777777" w:rsidR="002556D1" w:rsidRPr="00673430" w:rsidRDefault="002556D1" w:rsidP="00A64B31"/>
    <w:p w14:paraId="160B1FBB"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3CD06E6" w14:textId="77777777" w:rsidR="00D250AC" w:rsidRPr="00673430" w:rsidRDefault="00D250AC" w:rsidP="00A64B31"/>
    <w:p w14:paraId="2B8E87B6" w14:textId="77777777" w:rsidR="002F65A0" w:rsidRPr="00673430" w:rsidRDefault="008708F9" w:rsidP="00A64B31">
      <w:r w:rsidRPr="00673430">
        <w:rPr>
          <w:b/>
        </w:rPr>
        <w:t xml:space="preserve">Green </w:t>
      </w:r>
      <w:r w:rsidR="00A64B31">
        <w:rPr>
          <w:b/>
        </w:rPr>
        <w:t>Check B</w:t>
      </w:r>
      <w:r w:rsidRPr="00673430">
        <w:rPr>
          <w:b/>
        </w:rPr>
        <w:t>utton –</w:t>
      </w:r>
      <w:r w:rsidRPr="00673430">
        <w:t xml:space="preserve"> Select this button to run another profile or to exit</w:t>
      </w:r>
      <w:r w:rsidR="00B2165D" w:rsidRPr="00673430">
        <w:t>.</w:t>
      </w:r>
    </w:p>
    <w:p w14:paraId="15F92903" w14:textId="77777777" w:rsidR="00D250AC" w:rsidRDefault="00D250AC" w:rsidP="00F33FFF"/>
    <w:p w14:paraId="12A70E0B" w14:textId="77777777" w:rsidR="00D250AC" w:rsidRDefault="00D250AC" w:rsidP="00F33FFF"/>
    <w:p w14:paraId="2DD26715" w14:textId="77777777" w:rsidR="00BC1977" w:rsidRDefault="00C653DF" w:rsidP="008F51FF">
      <w:pPr>
        <w:pStyle w:val="Heading3"/>
      </w:pPr>
      <w:r>
        <w:br w:type="page"/>
      </w:r>
      <w:bookmarkStart w:id="2278" w:name="_Toc469043333"/>
      <w:bookmarkStart w:id="2279" w:name="_Toc469044967"/>
      <w:bookmarkStart w:id="2280" w:name="_Toc469139263"/>
      <w:bookmarkStart w:id="2281" w:name="_Toc469152708"/>
      <w:bookmarkStart w:id="2282" w:name="_Toc491174807"/>
      <w:bookmarkStart w:id="2283" w:name="_Toc494304039"/>
      <w:bookmarkStart w:id="2284" w:name="_Toc532827389"/>
      <w:bookmarkStart w:id="2285" w:name="_Toc532827797"/>
      <w:bookmarkStart w:id="2286" w:name="_Toc52898859"/>
      <w:bookmarkStart w:id="2287" w:name="_Toc52899049"/>
      <w:r w:rsidR="006E2A52">
        <w:lastRenderedPageBreak/>
        <w:t xml:space="preserve">Description </w:t>
      </w:r>
      <w:r>
        <w:t>Tab</w:t>
      </w:r>
      <w:bookmarkEnd w:id="2278"/>
      <w:bookmarkEnd w:id="2279"/>
      <w:bookmarkEnd w:id="2280"/>
      <w:bookmarkEnd w:id="2281"/>
      <w:bookmarkEnd w:id="2282"/>
      <w:bookmarkEnd w:id="2283"/>
      <w:bookmarkEnd w:id="2284"/>
      <w:bookmarkEnd w:id="2285"/>
      <w:bookmarkEnd w:id="2286"/>
      <w:bookmarkEnd w:id="2287"/>
    </w:p>
    <w:p w14:paraId="7BC9551C" w14:textId="77777777" w:rsidR="00BC1977" w:rsidRPr="00BC1977" w:rsidRDefault="00BC1977" w:rsidP="00BC1977"/>
    <w:p w14:paraId="75D3141F" w14:textId="7AE0386B" w:rsidR="00133461" w:rsidRDefault="000E0382" w:rsidP="00133461">
      <w:pPr>
        <w:keepNext/>
        <w:jc w:val="center"/>
      </w:pPr>
      <w:r>
        <w:rPr>
          <w:noProof/>
        </w:rPr>
        <w:drawing>
          <wp:inline distT="0" distB="0" distL="0" distR="0" wp14:anchorId="07C70994" wp14:editId="5D1E322F">
            <wp:extent cx="5289550" cy="410083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89550" cy="4100830"/>
                    </a:xfrm>
                    <a:prstGeom prst="rect">
                      <a:avLst/>
                    </a:prstGeom>
                    <a:noFill/>
                    <a:ln>
                      <a:noFill/>
                    </a:ln>
                  </pic:spPr>
                </pic:pic>
              </a:graphicData>
            </a:graphic>
          </wp:inline>
        </w:drawing>
      </w:r>
    </w:p>
    <w:p w14:paraId="3DB7DA54" w14:textId="2BFFADC9" w:rsidR="008708F9" w:rsidRDefault="00133461" w:rsidP="00F5043F">
      <w:pPr>
        <w:pStyle w:val="Caption"/>
      </w:pPr>
      <w:r>
        <w:t xml:space="preserve">Figure </w:t>
      </w:r>
      <w:fldSimple w:instr=" SEQ Figure \* ARABIC ">
        <w:ins w:id="2288" w:author="Tom Bergeron" w:date="2020-10-06T17:45:00Z">
          <w:r w:rsidR="009C0501">
            <w:rPr>
              <w:noProof/>
            </w:rPr>
            <w:t>42</w:t>
          </w:r>
        </w:ins>
        <w:del w:id="2289" w:author="Tom Bergeron" w:date="2020-10-06T17:45:00Z">
          <w:r w:rsidR="0013342E" w:rsidDel="009C0501">
            <w:rPr>
              <w:noProof/>
            </w:rPr>
            <w:delText>44</w:delText>
          </w:r>
        </w:del>
      </w:fldSimple>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D7314E">
      <w:pPr>
        <w:pStyle w:val="Heading4"/>
      </w:pPr>
      <w:r w:rsidRPr="00910E39">
        <w:t xml:space="preserve">Description </w:t>
      </w:r>
      <w:r w:rsidR="00C653DF">
        <w:t>T</w:t>
      </w:r>
      <w:r w:rsidR="00C653DF" w:rsidRPr="00910E39">
        <w:t xml:space="preserve">ab </w:t>
      </w:r>
      <w:r w:rsidR="00C653DF">
        <w:t>B</w:t>
      </w:r>
      <w:r w:rsidR="00C653DF" w:rsidRPr="00910E39">
        <w:t>uttons</w:t>
      </w:r>
    </w:p>
    <w:p w14:paraId="5BE48870" w14:textId="77777777" w:rsidR="008708F9" w:rsidRDefault="008708F9" w:rsidP="00A64B31">
      <w:r>
        <w:rPr>
          <w:b/>
        </w:rPr>
        <w:t>View/Edit Process Window –</w:t>
      </w:r>
      <w:r>
        <w:t xml:space="preserve"> This will allow you to view th</w:t>
      </w:r>
      <w:r w:rsidR="00F33FFF">
        <w:t>e process window specifications</w:t>
      </w:r>
      <w:r w:rsidR="00B2165D">
        <w:t>.</w:t>
      </w:r>
    </w:p>
    <w:p w14:paraId="69532892" w14:textId="77777777" w:rsidR="00D250AC" w:rsidRDefault="00D250AC" w:rsidP="00A64B31"/>
    <w:p w14:paraId="36485ADB" w14:textId="77777777" w:rsidR="008708F9" w:rsidRDefault="008708F9" w:rsidP="00A64B31">
      <w:r>
        <w:rPr>
          <w:b/>
        </w:rPr>
        <w:t xml:space="preserve">Copy to </w:t>
      </w:r>
      <w:r w:rsidR="00671E0B">
        <w:rPr>
          <w:b/>
        </w:rPr>
        <w:t>c</w:t>
      </w:r>
      <w:r>
        <w:rPr>
          <w:b/>
        </w:rPr>
        <w:t>lipboard –</w:t>
      </w:r>
      <w:r>
        <w:t xml:space="preserve"> This button will copy the profile data to the clipboard for use with third-party software such as a spreadsheet application, or SPC software.</w:t>
      </w:r>
    </w:p>
    <w:p w14:paraId="10D25A07" w14:textId="77777777" w:rsidR="00D250AC" w:rsidRDefault="00D250AC" w:rsidP="00A64B31"/>
    <w:p w14:paraId="70D4898B" w14:textId="77777777" w:rsidR="008708F9" w:rsidRDefault="008708F9" w:rsidP="00A64B31">
      <w:r>
        <w:rPr>
          <w:b/>
        </w:rPr>
        <w:t>Print –</w:t>
      </w:r>
      <w:r>
        <w:t xml:space="preserve"> This button will </w:t>
      </w:r>
      <w:r w:rsidR="00F33FFF">
        <w:t>print the current profile.</w:t>
      </w:r>
    </w:p>
    <w:p w14:paraId="24AD92E2" w14:textId="77777777" w:rsidR="00D250AC" w:rsidRDefault="00D250AC" w:rsidP="00A64B31"/>
    <w:p w14:paraId="31E8A578"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520BD5E" w14:textId="77777777" w:rsidR="002E44AB" w:rsidRDefault="002E44AB" w:rsidP="00A64B31"/>
    <w:p w14:paraId="140D91A6" w14:textId="77777777" w:rsidR="0004552F" w:rsidRDefault="008708F9" w:rsidP="00A64B31">
      <w:pPr>
        <w:rPr>
          <w:noProof/>
        </w:rPr>
      </w:pPr>
      <w:r>
        <w:rPr>
          <w:b/>
        </w:rPr>
        <w:t xml:space="preserve">Green </w:t>
      </w:r>
      <w:r w:rsidR="00A64B31">
        <w:rPr>
          <w:b/>
        </w:rPr>
        <w:t>C</w:t>
      </w:r>
      <w:r>
        <w:rPr>
          <w:b/>
        </w:rPr>
        <w:t xml:space="preserve">heck </w:t>
      </w:r>
      <w:r w:rsidR="00A64B31">
        <w:rPr>
          <w:b/>
        </w:rPr>
        <w:t>B</w:t>
      </w:r>
      <w:r>
        <w:rPr>
          <w:b/>
        </w:rPr>
        <w:t>utton –</w:t>
      </w:r>
      <w:r>
        <w:t xml:space="preserve"> Select this button to run another profile or to exit</w:t>
      </w:r>
      <w:r w:rsidR="00B2165D">
        <w:t>.</w:t>
      </w:r>
      <w:bookmarkStart w:id="2290" w:name="_Profile_Optimization_with_the_KIC_N"/>
      <w:bookmarkStart w:id="2291" w:name="_Toc176001788"/>
      <w:bookmarkStart w:id="2292" w:name="_Ref187209815"/>
      <w:bookmarkStart w:id="2293" w:name="_Ref91061591"/>
      <w:bookmarkStart w:id="2294" w:name="_Toc119468097"/>
      <w:bookmarkStart w:id="2295" w:name="_Toc488490456"/>
      <w:bookmarkEnd w:id="2099"/>
      <w:bookmarkEnd w:id="2100"/>
      <w:bookmarkEnd w:id="2290"/>
    </w:p>
    <w:p w14:paraId="67994041" w14:textId="77777777" w:rsidR="0027112C" w:rsidRPr="00673430" w:rsidRDefault="00754243">
      <w:pPr>
        <w:pStyle w:val="Heading2"/>
      </w:pPr>
      <w:bookmarkStart w:id="2296" w:name="_Toc329784614"/>
      <w:bookmarkEnd w:id="2291"/>
      <w:bookmarkEnd w:id="2292"/>
      <w:r>
        <w:br w:type="page"/>
      </w:r>
      <w:bookmarkStart w:id="2297" w:name="_Toc469043334"/>
      <w:bookmarkStart w:id="2298" w:name="_Toc469044968"/>
      <w:bookmarkStart w:id="2299" w:name="_Toc469139264"/>
      <w:bookmarkStart w:id="2300" w:name="_Toc469152709"/>
      <w:bookmarkStart w:id="2301" w:name="_Toc491174808"/>
      <w:bookmarkStart w:id="2302" w:name="_Toc494304040"/>
      <w:bookmarkStart w:id="2303" w:name="_Toc532827390"/>
      <w:bookmarkStart w:id="2304" w:name="_Toc532827798"/>
      <w:bookmarkStart w:id="2305" w:name="_Toc52898716"/>
      <w:bookmarkStart w:id="2306" w:name="_Toc52898860"/>
      <w:bookmarkStart w:id="2307" w:name="_Toc52899050"/>
      <w:r w:rsidR="0027112C" w:rsidRPr="00673430">
        <w:lastRenderedPageBreak/>
        <w:t xml:space="preserve">Manual </w:t>
      </w:r>
      <w:r>
        <w:t>P</w:t>
      </w:r>
      <w:r w:rsidRPr="00673430">
        <w:t xml:space="preserve">rofile </w:t>
      </w:r>
      <w:r>
        <w:t>P</w:t>
      </w:r>
      <w:r w:rsidRPr="00673430">
        <w:t>rediction</w:t>
      </w:r>
      <w:bookmarkEnd w:id="2293"/>
      <w:bookmarkEnd w:id="2294"/>
      <w:bookmarkEnd w:id="2296"/>
      <w:bookmarkEnd w:id="2297"/>
      <w:bookmarkEnd w:id="2298"/>
      <w:bookmarkEnd w:id="2299"/>
      <w:bookmarkEnd w:id="2300"/>
      <w:bookmarkEnd w:id="2301"/>
      <w:bookmarkEnd w:id="2302"/>
      <w:bookmarkEnd w:id="2303"/>
      <w:bookmarkEnd w:id="2304"/>
      <w:bookmarkEnd w:id="2305"/>
      <w:bookmarkEnd w:id="2306"/>
      <w:bookmarkEnd w:id="2307"/>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8F51FF">
      <w:pPr>
        <w:pStyle w:val="Heading3"/>
      </w:pPr>
      <w:bookmarkStart w:id="2308" w:name="_Toc469043335"/>
      <w:bookmarkStart w:id="2309" w:name="_Toc469044969"/>
      <w:bookmarkStart w:id="2310" w:name="_Toc469139265"/>
      <w:bookmarkStart w:id="2311" w:name="_Toc469152710"/>
      <w:bookmarkStart w:id="2312" w:name="_Toc491174809"/>
      <w:bookmarkStart w:id="2313" w:name="_Toc494304041"/>
      <w:bookmarkStart w:id="2314" w:name="_Toc532827391"/>
      <w:bookmarkStart w:id="2315" w:name="_Toc532827799"/>
      <w:bookmarkStart w:id="2316" w:name="_Toc52898861"/>
      <w:bookmarkStart w:id="2317" w:name="_Toc52899051"/>
      <w:r>
        <w:t>Predict</w:t>
      </w:r>
      <w:r w:rsidR="00671E0B">
        <w:t xml:space="preserve"> </w:t>
      </w:r>
      <w:r w:rsidR="00C653DF">
        <w:t>C</w:t>
      </w:r>
      <w:r w:rsidR="00C653DF" w:rsidRPr="00673430">
        <w:t>hanges</w:t>
      </w:r>
      <w:bookmarkEnd w:id="2308"/>
      <w:bookmarkEnd w:id="2309"/>
      <w:bookmarkEnd w:id="2310"/>
      <w:bookmarkEnd w:id="2311"/>
      <w:bookmarkEnd w:id="2312"/>
      <w:bookmarkEnd w:id="2313"/>
      <w:bookmarkEnd w:id="2314"/>
      <w:bookmarkEnd w:id="2315"/>
      <w:bookmarkEnd w:id="2316"/>
      <w:bookmarkEnd w:id="2317"/>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3EF39140" w:rsidR="0027112C" w:rsidRPr="00673430" w:rsidRDefault="0027112C" w:rsidP="003F6142">
      <w:pPr>
        <w:ind w:left="360"/>
      </w:pPr>
      <w:r w:rsidRPr="00673430">
        <w:t>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ins w:id="2318" w:author="Tom Bergeron" w:date="2020-10-06T17:45:00Z">
        <w:r w:rsidR="009C0501">
          <w:t xml:space="preserve">Figure </w:t>
        </w:r>
        <w:r w:rsidR="009C0501">
          <w:rPr>
            <w:noProof/>
          </w:rPr>
          <w:t>43</w:t>
        </w:r>
      </w:ins>
      <w:del w:id="2319" w:author="Tom Bergeron" w:date="2020-10-06T17:45:00Z">
        <w:r w:rsidR="0013342E" w:rsidDel="009C0501">
          <w:delText xml:space="preserve">Figure </w:delText>
        </w:r>
        <w:r w:rsidR="0013342E" w:rsidDel="009C0501">
          <w:rPr>
            <w:noProof/>
          </w:rPr>
          <w:delText>45</w:delText>
        </w:r>
      </w:del>
      <w:r w:rsidR="00311055" w:rsidRPr="00673430">
        <w:fldChar w:fldCharType="end"/>
      </w:r>
      <w:r w:rsidR="00133461" w:rsidRPr="00673430">
        <w:t>.</w:t>
      </w:r>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6A782A56">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468430C0" w:rsidR="0027112C" w:rsidRDefault="00133461" w:rsidP="00F5043F">
      <w:pPr>
        <w:pStyle w:val="Caption"/>
      </w:pPr>
      <w:bookmarkStart w:id="2320" w:name="_Ref185832902"/>
      <w:r>
        <w:t xml:space="preserve">Figure </w:t>
      </w:r>
      <w:fldSimple w:instr=" SEQ Figure \* ARABIC ">
        <w:ins w:id="2321" w:author="Tom Bergeron" w:date="2020-10-06T17:45:00Z">
          <w:r w:rsidR="009C0501">
            <w:rPr>
              <w:noProof/>
            </w:rPr>
            <w:t>43</w:t>
          </w:r>
        </w:ins>
        <w:del w:id="2322" w:author="Tom Bergeron" w:date="2020-10-06T17:45:00Z">
          <w:r w:rsidR="0013342E" w:rsidDel="009C0501">
            <w:rPr>
              <w:noProof/>
            </w:rPr>
            <w:delText>45</w:delText>
          </w:r>
        </w:del>
      </w:fldSimple>
      <w:bookmarkEnd w:id="2320"/>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pPr>
        <w:pStyle w:val="Heading2"/>
      </w:pPr>
      <w:bookmarkStart w:id="2323" w:name="_Dealing_With_Different_Top_and_Bott"/>
      <w:bookmarkStart w:id="2324" w:name="_Ref91061109"/>
      <w:bookmarkStart w:id="2325" w:name="_Toc119468098"/>
      <w:bookmarkEnd w:id="2323"/>
      <w:r>
        <w:br w:type="page"/>
      </w:r>
      <w:bookmarkStart w:id="2326" w:name="_Toc329784615"/>
      <w:bookmarkStart w:id="2327" w:name="_Toc469043336"/>
      <w:bookmarkStart w:id="2328" w:name="_Toc469044970"/>
      <w:bookmarkStart w:id="2329" w:name="_Toc469139266"/>
      <w:bookmarkStart w:id="2330" w:name="_Toc469152711"/>
      <w:bookmarkStart w:id="2331" w:name="_Toc491174810"/>
      <w:bookmarkStart w:id="2332" w:name="_Toc494304042"/>
      <w:bookmarkStart w:id="2333" w:name="_Toc532827392"/>
      <w:bookmarkStart w:id="2334" w:name="_Toc532827800"/>
      <w:bookmarkStart w:id="2335" w:name="_Toc52898717"/>
      <w:bookmarkStart w:id="2336" w:name="_Toc52898862"/>
      <w:bookmarkStart w:id="2337" w:name="_Toc52899052"/>
      <w:r w:rsidR="003F6142">
        <w:lastRenderedPageBreak/>
        <w:t>Set</w:t>
      </w:r>
      <w:r w:rsidR="00910E39">
        <w:t xml:space="preserve"> </w:t>
      </w:r>
      <w:r>
        <w:t xml:space="preserve">Different Top </w:t>
      </w:r>
      <w:r w:rsidR="003F6142">
        <w:t>a</w:t>
      </w:r>
      <w:r>
        <w:t>nd Bottom Set Point Temperatures</w:t>
      </w:r>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p>
    <w:p w14:paraId="30358E5A" w14:textId="77777777" w:rsidR="00A646A2" w:rsidRPr="00A646A2" w:rsidRDefault="00A646A2" w:rsidP="006E1668"/>
    <w:tbl>
      <w:tblPr>
        <w:tblW w:w="0" w:type="auto"/>
        <w:tblLook w:val="04A0" w:firstRow="1" w:lastRow="0" w:firstColumn="1" w:lastColumn="0" w:noHBand="0" w:noVBand="1"/>
      </w:tblPr>
      <w:tblGrid>
        <w:gridCol w:w="3180"/>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7585A804" w:rsidR="000613A2" w:rsidRPr="00673430" w:rsidRDefault="000613A2" w:rsidP="000613A2">
            <w:r w:rsidRPr="00673430">
              <w:t xml:space="preserve">The software will allow you to enter different top and bottom setpoint temperatures prior to running a profile.  See </w:t>
            </w:r>
            <w:r w:rsidRPr="00673430">
              <w:fldChar w:fldCharType="begin"/>
            </w:r>
            <w:r w:rsidRPr="00673430">
              <w:instrText xml:space="preserve"> REF _Ref185833331 \h  \* MERGEFORMAT </w:instrText>
            </w:r>
            <w:r w:rsidRPr="00673430">
              <w:fldChar w:fldCharType="separate"/>
            </w:r>
            <w:ins w:id="2338" w:author="Tom Bergeron" w:date="2020-10-06T17:45:00Z">
              <w:r w:rsidR="009C0501" w:rsidRPr="003F6142">
                <w:t xml:space="preserve">Figure </w:t>
              </w:r>
              <w:r w:rsidR="009C0501">
                <w:rPr>
                  <w:noProof/>
                </w:rPr>
                <w:t>44</w:t>
              </w:r>
            </w:ins>
            <w:del w:id="2339" w:author="Tom Bergeron" w:date="2020-10-06T17:45:00Z">
              <w:r w:rsidR="0013342E" w:rsidRPr="003F6142" w:rsidDel="009C0501">
                <w:delText xml:space="preserve">Figure </w:delText>
              </w:r>
              <w:r w:rsidR="0013342E" w:rsidDel="009C0501">
                <w:rPr>
                  <w:noProof/>
                </w:rPr>
                <w:delText>46</w:delText>
              </w:r>
            </w:del>
            <w:r w:rsidRPr="00673430">
              <w:fldChar w:fldCharType="end"/>
            </w:r>
            <w:r w:rsidRPr="00673430">
              <w:t>.</w:t>
            </w:r>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2AA79363" w:rsidR="000613A2" w:rsidRPr="003F6142" w:rsidRDefault="00B85FE4" w:rsidP="00224600">
            <w:r>
              <w:rPr>
                <w:noProof/>
              </w:rPr>
              <w:drawing>
                <wp:inline distT="0" distB="0" distL="0" distR="0" wp14:anchorId="7B1388CE" wp14:editId="377448D6">
                  <wp:extent cx="3919035" cy="2953512"/>
                  <wp:effectExtent l="0" t="0" r="5715" b="0"/>
                  <wp:docPr id="2951"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pe - Top and Bottom Generic.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19035" cy="2953512"/>
                          </a:xfrm>
                          <a:prstGeom prst="rect">
                            <a:avLst/>
                          </a:prstGeom>
                        </pic:spPr>
                      </pic:pic>
                    </a:graphicData>
                  </a:graphic>
                </wp:inline>
              </w:drawing>
            </w:r>
          </w:p>
          <w:p w14:paraId="3458DB8D" w14:textId="4143D0AB" w:rsidR="000613A2" w:rsidRPr="003F6142" w:rsidRDefault="000613A2" w:rsidP="003F6142">
            <w:pPr>
              <w:pStyle w:val="Caption"/>
              <w:rPr>
                <w:rFonts w:ascii="Trebuchet MS" w:hAnsi="Trebuchet MS"/>
                <w:sz w:val="24"/>
                <w:szCs w:val="24"/>
              </w:rPr>
            </w:pPr>
            <w:bookmarkStart w:id="2340" w:name="_Ref185833331"/>
            <w:r w:rsidRPr="003F6142">
              <w:t xml:space="preserve">Figure </w:t>
            </w:r>
            <w:fldSimple w:instr=" SEQ Figure \* ARABIC ">
              <w:ins w:id="2341" w:author="Tom Bergeron" w:date="2020-10-06T17:45:00Z">
                <w:r w:rsidR="009C0501">
                  <w:rPr>
                    <w:noProof/>
                  </w:rPr>
                  <w:t>44</w:t>
                </w:r>
              </w:ins>
              <w:del w:id="2342" w:author="Tom Bergeron" w:date="2020-10-06T17:45:00Z">
                <w:r w:rsidR="0013342E" w:rsidDel="009C0501">
                  <w:rPr>
                    <w:noProof/>
                  </w:rPr>
                  <w:delText>46</w:delText>
                </w:r>
              </w:del>
            </w:fldSimple>
            <w:bookmarkEnd w:id="2340"/>
            <w:r w:rsidR="00791E68" w:rsidRPr="003F6142">
              <w:t xml:space="preserve"> </w:t>
            </w:r>
            <w:r w:rsidR="00B85FE4">
              <w:t>Different Top and Bottom Setpoints</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8F51FF">
      <w:pPr>
        <w:pStyle w:val="Heading3"/>
      </w:pPr>
      <w:r>
        <w:br w:type="page"/>
      </w:r>
      <w:bookmarkStart w:id="2343" w:name="_Toc469043337"/>
      <w:bookmarkStart w:id="2344" w:name="_Toc469044971"/>
      <w:bookmarkStart w:id="2345" w:name="_Toc469139267"/>
      <w:bookmarkStart w:id="2346" w:name="_Toc469152712"/>
      <w:bookmarkStart w:id="2347" w:name="_Toc491174811"/>
      <w:bookmarkStart w:id="2348" w:name="_Toc494304043"/>
      <w:bookmarkStart w:id="2349" w:name="_Toc532827393"/>
      <w:bookmarkStart w:id="2350" w:name="_Toc532827801"/>
      <w:bookmarkStart w:id="2351" w:name="_Toc52898863"/>
      <w:bookmarkStart w:id="2352" w:name="_Toc52899053"/>
      <w:r w:rsidR="0027112C" w:rsidRPr="00990904">
        <w:lastRenderedPageBreak/>
        <w:t xml:space="preserve">Profile </w:t>
      </w:r>
      <w:r>
        <w:t>G</w:t>
      </w:r>
      <w:r w:rsidRPr="00990904">
        <w:t xml:space="preserve">raph </w:t>
      </w:r>
      <w:r>
        <w:t>D</w:t>
      </w:r>
      <w:r w:rsidRPr="00990904">
        <w:t>isplay</w:t>
      </w:r>
      <w:bookmarkEnd w:id="2343"/>
      <w:bookmarkEnd w:id="2344"/>
      <w:bookmarkEnd w:id="2345"/>
      <w:bookmarkEnd w:id="2346"/>
      <w:bookmarkEnd w:id="2347"/>
      <w:bookmarkEnd w:id="2348"/>
      <w:bookmarkEnd w:id="2349"/>
      <w:bookmarkEnd w:id="2350"/>
      <w:bookmarkEnd w:id="2351"/>
      <w:bookmarkEnd w:id="2352"/>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637248" behindDoc="0" locked="0" layoutInCell="1" allowOverlap="1" wp14:anchorId="6AAEC933" wp14:editId="6C5C6895">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9C0501" w:rsidRDefault="009C0501"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66" style="position:absolute;left:0;text-align:left;margin-left:243.45pt;margin-top:160.2pt;width:156.6pt;height:43.9pt;z-index:251637248;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">
                <v:line id="Line 2633" o:spid="_x0000_s1067"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68"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9C0501" w:rsidRDefault="009C0501"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616768" behindDoc="0" locked="0" layoutInCell="1" allowOverlap="1" wp14:anchorId="432344D3" wp14:editId="30250062">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9C0501" w:rsidRDefault="009C0501"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69" style="position:absolute;left:0;text-align:left;margin-left:130.05pt;margin-top:57.1pt;width:131.4pt;height:55.1pt;z-index:251616768;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">
                <v:shape id="Text Box 2630" o:spid="_x0000_s1070"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9C0501" w:rsidRDefault="009C0501" w:rsidP="0027112C">
                        <w:r w:rsidRPr="00E02C6A">
                          <w:rPr>
                            <w:b/>
                            <w:i/>
                          </w:rPr>
                          <w:t>Original</w:t>
                        </w:r>
                        <w:r>
                          <w:rPr>
                            <w:b/>
                          </w:rPr>
                          <w:t xml:space="preserve"> </w:t>
                        </w:r>
                        <w:r>
                          <w:t>profile plot (solid lines)</w:t>
                        </w:r>
                      </w:p>
                    </w:txbxContent>
                  </v:textbox>
                </v:shape>
                <v:line id="Line 2631" o:spid="_x0000_s1071"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168C8ACB">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17FE50B1" w:rsidR="0027112C" w:rsidRDefault="00133461" w:rsidP="00F5043F">
      <w:pPr>
        <w:pStyle w:val="Caption"/>
      </w:pPr>
      <w:bookmarkStart w:id="2353" w:name="_Ref469039218"/>
      <w:bookmarkStart w:id="2354" w:name="_Ref469039188"/>
      <w:r>
        <w:t xml:space="preserve">Figure </w:t>
      </w:r>
      <w:fldSimple w:instr=" SEQ Figure \* ARABIC ">
        <w:ins w:id="2355" w:author="Tom Bergeron" w:date="2020-10-06T17:45:00Z">
          <w:r w:rsidR="009C0501">
            <w:rPr>
              <w:noProof/>
            </w:rPr>
            <w:t>45</w:t>
          </w:r>
        </w:ins>
        <w:del w:id="2356" w:author="Tom Bergeron" w:date="2020-10-06T17:45:00Z">
          <w:r w:rsidR="0013342E" w:rsidDel="009C0501">
            <w:rPr>
              <w:noProof/>
            </w:rPr>
            <w:delText>47</w:delText>
          </w:r>
        </w:del>
      </w:fldSimple>
      <w:bookmarkEnd w:id="2353"/>
      <w:r w:rsidR="00226533">
        <w:t>: Profile Graph</w:t>
      </w:r>
      <w:r w:rsidR="00271F23">
        <w:t xml:space="preserve"> Display</w:t>
      </w:r>
      <w:bookmarkEnd w:id="2354"/>
    </w:p>
    <w:p w14:paraId="0C64FA56" w14:textId="77777777" w:rsidR="0027112C" w:rsidRDefault="0027112C" w:rsidP="002B6A04"/>
    <w:p w14:paraId="18E46546" w14:textId="77777777" w:rsidR="0027112C" w:rsidRDefault="0027112C" w:rsidP="0027112C"/>
    <w:p w14:paraId="0D0DF278" w14:textId="04246A93" w:rsidR="0027112C" w:rsidRDefault="0027112C" w:rsidP="0027112C">
      <w:r>
        <w:t xml:space="preserve">The PWI for the profile </w:t>
      </w:r>
      <w:r w:rsidR="00DC7A51">
        <w:t>appears in the bottom l</w:t>
      </w:r>
      <w:r>
        <w:t>eft corner of this screen</w:t>
      </w:r>
      <w:r w:rsidRPr="00226533">
        <w:t>.</w:t>
      </w:r>
      <w:r w:rsidR="00133461" w:rsidRPr="00226533">
        <w:t xml:space="preserve">  See</w:t>
      </w:r>
      <w:r w:rsidR="00226533">
        <w:t xml:space="preserve"> </w:t>
      </w:r>
      <w:r w:rsidR="00202BAC">
        <w:t xml:space="preserve">Figure </w:t>
      </w:r>
      <w:r w:rsidR="00226533">
        <w:fldChar w:fldCharType="begin"/>
      </w:r>
      <w:r w:rsidR="00226533">
        <w:instrText xml:space="preserve"> REF _Ref185834496 \h </w:instrText>
      </w:r>
      <w:r w:rsidR="00226533">
        <w:fldChar w:fldCharType="separate"/>
      </w:r>
      <w:proofErr w:type="spellStart"/>
      <w:ins w:id="2357" w:author="Tom Bergeron" w:date="2020-10-06T17:45:00Z">
        <w:r w:rsidR="009C0501" w:rsidRPr="00226533">
          <w:t>Figure</w:t>
        </w:r>
        <w:proofErr w:type="spellEnd"/>
        <w:r w:rsidR="009C0501" w:rsidRPr="00226533">
          <w:t xml:space="preserve"> </w:t>
        </w:r>
        <w:r w:rsidR="009C0501">
          <w:rPr>
            <w:noProof/>
          </w:rPr>
          <w:t>46</w:t>
        </w:r>
      </w:ins>
      <w:del w:id="2358" w:author="Tom Bergeron" w:date="2020-10-06T17:45:00Z">
        <w:r w:rsidR="0013342E" w:rsidDel="009C0501">
          <w:rPr>
            <w:noProof/>
          </w:rPr>
          <w:delText>48</w:delText>
        </w:r>
      </w:del>
      <w:r w:rsidR="00226533">
        <w:fldChar w:fldCharType="end"/>
      </w:r>
      <w:r w:rsidR="00133461" w:rsidRPr="00226533">
        <w:t>.</w:t>
      </w:r>
      <w:r w:rsidRPr="00226533">
        <w:t xml:space="preserve">  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1617792" behindDoc="0" locked="0" layoutInCell="1" allowOverlap="1" wp14:anchorId="71B22338" wp14:editId="28B54366">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9C0501" w:rsidRDefault="009C0501"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72" style="position:absolute;left:0;text-align:left;margin-left:13.05pt;margin-top:4.7pt;width:135pt;height:36pt;z-index:251617792;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">
                <v:shape id="Text Box 2635" o:spid="_x0000_s1073"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9C0501" w:rsidRDefault="009C0501" w:rsidP="0027112C">
                        <w:r>
                          <w:t>A PWI under 100% is acceptable</w:t>
                        </w:r>
                      </w:p>
                    </w:txbxContent>
                  </v:textbox>
                </v:shape>
                <v:line id="Line 2636" o:spid="_x0000_s1074"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1618816" behindDoc="0" locked="0" layoutInCell="1" allowOverlap="1" wp14:anchorId="0470BBD0" wp14:editId="4CE755A1">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9C0501" w:rsidRDefault="009C0501"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75" style="position:absolute;left:0;text-align:left;margin-left:319.05pt;margin-top:4.7pt;width:135pt;height:36pt;z-index:251618816;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">
                <v:shape id="Text Box 2637" o:spid="_x0000_s1076"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9C0501" w:rsidRDefault="009C0501" w:rsidP="0027112C">
                        <w:r>
                          <w:t>A PWI above 100% is unacceptable</w:t>
                        </w:r>
                      </w:p>
                    </w:txbxContent>
                  </v:textbox>
                </v:shape>
                <v:line id="Line 2638" o:spid="_x0000_s1077"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61CCD675">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0A4C1F99">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04">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7F12A3F6" w:rsidR="00133461" w:rsidRPr="00226533" w:rsidRDefault="00133461" w:rsidP="00226533">
      <w:pPr>
        <w:pStyle w:val="Caption"/>
      </w:pPr>
      <w:bookmarkStart w:id="2359" w:name="_Ref185834496"/>
      <w:r w:rsidRPr="00226533">
        <w:t xml:space="preserve">Figure </w:t>
      </w:r>
      <w:fldSimple w:instr=" SEQ Figure \* ARABIC ">
        <w:ins w:id="2360" w:author="Tom Bergeron" w:date="2020-10-06T17:45:00Z">
          <w:r w:rsidR="009C0501">
            <w:rPr>
              <w:noProof/>
            </w:rPr>
            <w:t>46</w:t>
          </w:r>
        </w:ins>
        <w:del w:id="2361" w:author="Tom Bergeron" w:date="2020-10-06T17:45:00Z">
          <w:r w:rsidR="0013342E" w:rsidDel="009C0501">
            <w:rPr>
              <w:noProof/>
            </w:rPr>
            <w:delText>48</w:delText>
          </w:r>
        </w:del>
      </w:fldSimple>
      <w:bookmarkEnd w:id="2359"/>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8F51FF">
      <w:pPr>
        <w:pStyle w:val="Heading3"/>
        <w:rPr>
          <w:noProof/>
        </w:rPr>
      </w:pPr>
      <w:r>
        <w:rPr>
          <w:noProof/>
        </w:rPr>
        <w:br w:type="page"/>
      </w:r>
      <w:bookmarkStart w:id="2362" w:name="_Toc469043338"/>
      <w:bookmarkStart w:id="2363" w:name="_Toc469044972"/>
      <w:bookmarkStart w:id="2364" w:name="_Toc469139268"/>
      <w:bookmarkStart w:id="2365" w:name="_Toc469152713"/>
      <w:bookmarkStart w:id="2366" w:name="_Toc491174812"/>
      <w:bookmarkStart w:id="2367" w:name="_Toc494304044"/>
      <w:bookmarkStart w:id="2368" w:name="_Toc532827394"/>
      <w:bookmarkStart w:id="2369" w:name="_Toc532827802"/>
      <w:bookmarkStart w:id="2370" w:name="_Toc52898864"/>
      <w:bookmarkStart w:id="2371" w:name="_Toc52899054"/>
      <w:bookmarkEnd w:id="2295"/>
      <w:r w:rsidR="00BC0634">
        <w:rPr>
          <w:noProof/>
        </w:rPr>
        <w:lastRenderedPageBreak/>
        <w:t>Exit t</w:t>
      </w:r>
      <w:r>
        <w:rPr>
          <w:noProof/>
        </w:rPr>
        <w:t>he Graph Screen</w:t>
      </w:r>
      <w:bookmarkEnd w:id="2362"/>
      <w:bookmarkEnd w:id="2363"/>
      <w:bookmarkEnd w:id="2364"/>
      <w:bookmarkEnd w:id="2365"/>
      <w:bookmarkEnd w:id="2366"/>
      <w:bookmarkEnd w:id="2367"/>
      <w:bookmarkEnd w:id="2368"/>
      <w:bookmarkEnd w:id="2369"/>
      <w:bookmarkEnd w:id="2370"/>
      <w:bookmarkEnd w:id="2371"/>
    </w:p>
    <w:tbl>
      <w:tblPr>
        <w:tblW w:w="0" w:type="auto"/>
        <w:tblLook w:val="04A0" w:firstRow="1" w:lastRow="0" w:firstColumn="1" w:lastColumn="0" w:noHBand="0" w:noVBand="1"/>
      </w:tblPr>
      <w:tblGrid>
        <w:gridCol w:w="4530"/>
        <w:gridCol w:w="5046"/>
      </w:tblGrid>
      <w:tr w:rsidR="005317FC" w14:paraId="2650FCE1" w14:textId="77777777" w:rsidTr="00251B7B">
        <w:trPr>
          <w:trHeight w:val="2097"/>
        </w:trPr>
        <w:tc>
          <w:tcPr>
            <w:tcW w:w="4543" w:type="dxa"/>
            <w:shd w:val="clear" w:color="auto" w:fill="auto"/>
          </w:tcPr>
          <w:p w14:paraId="15087E77" w14:textId="226DC3EA"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See </w:t>
            </w:r>
            <w:fldSimple w:instr=" REF _Ref173139103  \* MERGEFORMAT ">
              <w:ins w:id="2372" w:author="Tom Bergeron" w:date="2020-10-06T17:45:00Z">
                <w:r w:rsidR="009C0501" w:rsidRPr="009C0501">
                  <w:rPr>
                    <w:rPrChange w:id="2373" w:author="Tom Bergeron" w:date="2020-10-06T17:45:00Z">
                      <w:rPr>
                        <w:rFonts w:ascii="Arial" w:hAnsi="Arial" w:cs="Arial"/>
                        <w:sz w:val="16"/>
                        <w:szCs w:val="16"/>
                      </w:rPr>
                    </w:rPrChange>
                  </w:rPr>
                  <w:t xml:space="preserve">Figure </w:t>
                </w:r>
                <w:r w:rsidR="009C0501" w:rsidRPr="009C0501">
                  <w:rPr>
                    <w:noProof/>
                    <w:rPrChange w:id="2374" w:author="Tom Bergeron" w:date="2020-10-06T17:45:00Z">
                      <w:rPr>
                        <w:rFonts w:ascii="Arial" w:hAnsi="Arial" w:cs="Arial"/>
                        <w:noProof/>
                        <w:sz w:val="16"/>
                        <w:szCs w:val="16"/>
                      </w:rPr>
                    </w:rPrChange>
                  </w:rPr>
                  <w:t>47</w:t>
                </w:r>
              </w:ins>
              <w:del w:id="2375" w:author="Tom Bergeron" w:date="2020-10-06T17:45:00Z">
                <w:r w:rsidR="0013342E" w:rsidRPr="0013342E" w:rsidDel="009C0501">
                  <w:delText xml:space="preserve">Figure </w:delText>
                </w:r>
                <w:r w:rsidR="0013342E" w:rsidRPr="0013342E" w:rsidDel="009C0501">
                  <w:rPr>
                    <w:noProof/>
                  </w:rPr>
                  <w:delText>49</w:delText>
                </w:r>
              </w:del>
            </w:fldSimple>
            <w:r w:rsidRPr="00673430">
              <w:t>.</w:t>
            </w:r>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77777777" w:rsidR="005317FC" w:rsidRDefault="000E0382" w:rsidP="00BC0634">
            <w:pPr>
              <w:jc w:val="center"/>
            </w:pPr>
            <w:r>
              <w:rPr>
                <w:noProof/>
              </w:rPr>
              <w:drawing>
                <wp:inline distT="0" distB="0" distL="0" distR="0" wp14:anchorId="06AEC77C" wp14:editId="2564E2F0">
                  <wp:extent cx="2532380" cy="949325"/>
                  <wp:effectExtent l="0" t="0" r="1270" b="3175"/>
                  <wp:docPr id="89" name="Picture 89" descr="PL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 6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a:noFill/>
                          </a:ln>
                        </pic:spPr>
                      </pic:pic>
                    </a:graphicData>
                  </a:graphic>
                </wp:inline>
              </w:drawing>
            </w:r>
          </w:p>
          <w:p w14:paraId="2E19940A" w14:textId="25B169B6" w:rsidR="005317FC" w:rsidRPr="00AD44B9" w:rsidRDefault="005317FC" w:rsidP="00AD44B9">
            <w:pPr>
              <w:jc w:val="center"/>
              <w:rPr>
                <w:rFonts w:ascii="Arial" w:hAnsi="Arial" w:cs="Arial"/>
                <w:sz w:val="16"/>
                <w:szCs w:val="16"/>
              </w:rPr>
            </w:pPr>
            <w:bookmarkStart w:id="2376"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ins w:id="2377" w:author="Tom Bergeron" w:date="2020-10-06T17:45:00Z">
              <w:r w:rsidR="009C0501">
                <w:rPr>
                  <w:rFonts w:ascii="Arial" w:hAnsi="Arial" w:cs="Arial"/>
                  <w:noProof/>
                  <w:sz w:val="16"/>
                  <w:szCs w:val="16"/>
                </w:rPr>
                <w:t>47</w:t>
              </w:r>
            </w:ins>
            <w:del w:id="2378" w:author="Tom Bergeron" w:date="2020-10-06T17:45:00Z">
              <w:r w:rsidR="0013342E" w:rsidDel="009C0501">
                <w:rPr>
                  <w:rFonts w:ascii="Arial" w:hAnsi="Arial" w:cs="Arial"/>
                  <w:noProof/>
                  <w:sz w:val="16"/>
                  <w:szCs w:val="16"/>
                </w:rPr>
                <w:delText>49</w:delText>
              </w:r>
            </w:del>
            <w:r w:rsidRPr="00AD44B9">
              <w:rPr>
                <w:rFonts w:ascii="Arial" w:hAnsi="Arial" w:cs="Arial"/>
                <w:sz w:val="16"/>
                <w:szCs w:val="16"/>
              </w:rPr>
              <w:fldChar w:fldCharType="end"/>
            </w:r>
            <w:bookmarkEnd w:id="2376"/>
          </w:p>
        </w:tc>
      </w:tr>
      <w:tr w:rsidR="005317FC" w14:paraId="7579FEDE" w14:textId="77777777" w:rsidTr="00AD44B9">
        <w:tc>
          <w:tcPr>
            <w:tcW w:w="4543" w:type="dxa"/>
            <w:shd w:val="clear" w:color="auto" w:fill="auto"/>
          </w:tcPr>
          <w:p w14:paraId="0C0214E4" w14:textId="1381A7AA"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See </w:t>
            </w:r>
            <w:fldSimple w:instr=" REF _Ref173139177  \* MERGEFORMAT ">
              <w:ins w:id="2379" w:author="Tom Bergeron" w:date="2020-10-06T17:45:00Z">
                <w:r w:rsidR="009C0501" w:rsidRPr="009C0501">
                  <w:rPr>
                    <w:rPrChange w:id="2380" w:author="Tom Bergeron" w:date="2020-10-06T17:45:00Z">
                      <w:rPr>
                        <w:rFonts w:ascii="Arial" w:hAnsi="Arial" w:cs="Arial"/>
                        <w:sz w:val="16"/>
                        <w:szCs w:val="16"/>
                      </w:rPr>
                    </w:rPrChange>
                  </w:rPr>
                  <w:t xml:space="preserve">Figure </w:t>
                </w:r>
                <w:r w:rsidR="009C0501" w:rsidRPr="009C0501">
                  <w:rPr>
                    <w:noProof/>
                    <w:rPrChange w:id="2381" w:author="Tom Bergeron" w:date="2020-10-06T17:45:00Z">
                      <w:rPr>
                        <w:rFonts w:ascii="Arial" w:hAnsi="Arial" w:cs="Arial"/>
                        <w:noProof/>
                        <w:sz w:val="16"/>
                        <w:szCs w:val="16"/>
                      </w:rPr>
                    </w:rPrChange>
                  </w:rPr>
                  <w:t>48</w:t>
                </w:r>
              </w:ins>
              <w:del w:id="2382" w:author="Tom Bergeron" w:date="2020-10-06T17:45:00Z">
                <w:r w:rsidR="0013342E" w:rsidRPr="0013342E" w:rsidDel="009C0501">
                  <w:delText xml:space="preserve">Figure </w:delText>
                </w:r>
                <w:r w:rsidR="0013342E" w:rsidRPr="0013342E" w:rsidDel="009C0501">
                  <w:rPr>
                    <w:noProof/>
                  </w:rPr>
                  <w:delText>50</w:delText>
                </w:r>
              </w:del>
            </w:fldSimple>
            <w:r w:rsidRPr="00673430">
              <w:t>.</w:t>
            </w:r>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77777777" w:rsidR="005317FC" w:rsidRDefault="000E0382" w:rsidP="004D72B8">
            <w:r>
              <w:rPr>
                <w:noProof/>
              </w:rPr>
              <w:drawing>
                <wp:inline distT="0" distB="0" distL="0" distR="0" wp14:anchorId="58D52A10" wp14:editId="2A62C710">
                  <wp:extent cx="3059430" cy="963930"/>
                  <wp:effectExtent l="0" t="0" r="7620" b="7620"/>
                  <wp:docPr id="90" name="Picture 90" descr="PL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 6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a:noFill/>
                          </a:ln>
                        </pic:spPr>
                      </pic:pic>
                    </a:graphicData>
                  </a:graphic>
                </wp:inline>
              </w:drawing>
            </w:r>
          </w:p>
          <w:p w14:paraId="6EB01DF4" w14:textId="23854910" w:rsidR="005317FC" w:rsidRPr="00AD44B9" w:rsidRDefault="005317FC" w:rsidP="00AD44B9">
            <w:pPr>
              <w:jc w:val="center"/>
              <w:rPr>
                <w:rFonts w:ascii="Arial" w:hAnsi="Arial" w:cs="Arial"/>
                <w:sz w:val="16"/>
                <w:szCs w:val="16"/>
              </w:rPr>
            </w:pPr>
            <w:bookmarkStart w:id="2383"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ins w:id="2384" w:author="Tom Bergeron" w:date="2020-10-06T17:45:00Z">
              <w:r w:rsidR="009C0501">
                <w:rPr>
                  <w:rFonts w:ascii="Arial" w:hAnsi="Arial" w:cs="Arial"/>
                  <w:noProof/>
                  <w:sz w:val="16"/>
                  <w:szCs w:val="16"/>
                </w:rPr>
                <w:t>48</w:t>
              </w:r>
            </w:ins>
            <w:del w:id="2385" w:author="Tom Bergeron" w:date="2020-10-06T17:45:00Z">
              <w:r w:rsidR="0013342E" w:rsidDel="009C0501">
                <w:rPr>
                  <w:rFonts w:ascii="Arial" w:hAnsi="Arial" w:cs="Arial"/>
                  <w:noProof/>
                  <w:sz w:val="16"/>
                  <w:szCs w:val="16"/>
                </w:rPr>
                <w:delText>50</w:delText>
              </w:r>
            </w:del>
            <w:r w:rsidRPr="00AD44B9">
              <w:rPr>
                <w:rFonts w:ascii="Arial" w:hAnsi="Arial" w:cs="Arial"/>
                <w:sz w:val="16"/>
                <w:szCs w:val="16"/>
              </w:rPr>
              <w:fldChar w:fldCharType="end"/>
            </w:r>
            <w:bookmarkEnd w:id="2383"/>
          </w:p>
        </w:tc>
      </w:tr>
    </w:tbl>
    <w:p w14:paraId="643373C5" w14:textId="77777777" w:rsidR="00226533" w:rsidRPr="00673430" w:rsidRDefault="00226533" w:rsidP="004D72B8"/>
    <w:p w14:paraId="24ED46C7" w14:textId="7293092A" w:rsidR="004D72B8" w:rsidRPr="00673430" w:rsidRDefault="004D72B8" w:rsidP="004D72B8">
      <w:r w:rsidRPr="00673430">
        <w:t xml:space="preserve">For both the original and predicted recipe settings, the software will automatically send the selected recipe information to the oven controller.  If there is no communication between the software and the </w:t>
      </w:r>
      <w:r w:rsidR="00202BAC">
        <w:t>o</w:t>
      </w:r>
      <w:r w:rsidRPr="00673430">
        <w:t>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w:t>
      </w:r>
      <w:r w:rsidR="00202BAC">
        <w:t>ler</w:t>
      </w:r>
      <w:r w:rsidRPr="00673430">
        <w:t xml:space="preserve"> software.  See </w:t>
      </w:r>
      <w:r w:rsidRPr="00673430">
        <w:fldChar w:fldCharType="begin"/>
      </w:r>
      <w:r w:rsidRPr="00673430">
        <w:instrText xml:space="preserve"> REF _Ref173139192 </w:instrText>
      </w:r>
      <w:r w:rsidR="00673430" w:rsidRPr="00673430">
        <w:instrText xml:space="preserve"> \* MERGEFORMAT </w:instrText>
      </w:r>
      <w:r w:rsidRPr="00673430">
        <w:fldChar w:fldCharType="separate"/>
      </w:r>
      <w:ins w:id="2386" w:author="Tom Bergeron" w:date="2020-10-06T17:45:00Z">
        <w:r w:rsidR="009C0501">
          <w:t xml:space="preserve">Figure </w:t>
        </w:r>
        <w:r w:rsidR="009C0501">
          <w:rPr>
            <w:noProof/>
          </w:rPr>
          <w:t>49</w:t>
        </w:r>
      </w:ins>
      <w:del w:id="2387" w:author="Tom Bergeron" w:date="2020-10-06T17:45:00Z">
        <w:r w:rsidR="0013342E" w:rsidDel="009C0501">
          <w:delText xml:space="preserve">Figure </w:delText>
        </w:r>
        <w:r w:rsidR="0013342E" w:rsidDel="009C0501">
          <w:rPr>
            <w:noProof/>
          </w:rPr>
          <w:delText>51</w:delText>
        </w:r>
      </w:del>
      <w:r w:rsidRPr="00673430">
        <w:fldChar w:fldCharType="end"/>
      </w:r>
      <w:r w:rsidR="00226533" w:rsidRPr="00673430">
        <w:t>.</w:t>
      </w:r>
    </w:p>
    <w:p w14:paraId="3DC0FD96" w14:textId="77777777" w:rsidR="004D72B8" w:rsidRDefault="004D72B8" w:rsidP="004D72B8"/>
    <w:p w14:paraId="2FCD2D4C" w14:textId="77777777" w:rsidR="004D72B8" w:rsidRDefault="000E0382" w:rsidP="003335AF">
      <w:pPr>
        <w:keepNext/>
        <w:jc w:val="center"/>
      </w:pPr>
      <w:r>
        <w:rPr>
          <w:noProof/>
        </w:rPr>
        <w:drawing>
          <wp:inline distT="0" distB="0" distL="0" distR="0" wp14:anchorId="27784034" wp14:editId="2A7B7B4B">
            <wp:extent cx="4389120" cy="2933065"/>
            <wp:effectExtent l="0" t="0" r="0" b="635"/>
            <wp:docPr id="91" name="Picture 91" descr="PL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 7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6D4F9339" w14:textId="2415A4B6" w:rsidR="004D72B8" w:rsidRDefault="004D72B8" w:rsidP="00226533">
      <w:pPr>
        <w:pStyle w:val="Caption"/>
      </w:pPr>
      <w:bookmarkStart w:id="2388" w:name="_Ref173139192"/>
      <w:r>
        <w:t xml:space="preserve">Figure </w:t>
      </w:r>
      <w:fldSimple w:instr=" SEQ Figure \* ARABIC ">
        <w:ins w:id="2389" w:author="Tom Bergeron" w:date="2020-10-06T17:45:00Z">
          <w:r w:rsidR="009C0501">
            <w:rPr>
              <w:noProof/>
            </w:rPr>
            <w:t>49</w:t>
          </w:r>
        </w:ins>
        <w:del w:id="2390" w:author="Tom Bergeron" w:date="2020-10-06T17:45:00Z">
          <w:r w:rsidR="0013342E" w:rsidDel="009C0501">
            <w:rPr>
              <w:noProof/>
            </w:rPr>
            <w:delText>51</w:delText>
          </w:r>
        </w:del>
      </w:fldSimple>
      <w:bookmarkEnd w:id="2388"/>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t>
      </w:r>
      <w:proofErr w:type="gramStart"/>
      <w:r w:rsidR="00282CDB">
        <w:t>will</w:t>
      </w:r>
      <w:proofErr w:type="gramEnd"/>
      <w:r w:rsidR="00282CDB">
        <w:t xml:space="preserve">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608"/>
        <w:gridCol w:w="4968"/>
      </w:tblGrid>
      <w:tr w:rsidR="00431FB0" w14:paraId="08174399" w14:textId="77777777" w:rsidTr="00192FFB">
        <w:tc>
          <w:tcPr>
            <w:tcW w:w="4788" w:type="dxa"/>
            <w:shd w:val="clear" w:color="auto" w:fill="auto"/>
          </w:tcPr>
          <w:p w14:paraId="75CAE1CC" w14:textId="77777777" w:rsidR="00431FB0" w:rsidRPr="00226533" w:rsidRDefault="00431FB0" w:rsidP="00D7314E">
            <w:pPr>
              <w:pStyle w:val="Heading4"/>
            </w:pPr>
            <w:r w:rsidRPr="00226533">
              <w:t>S</w:t>
            </w:r>
            <w:r>
              <w:t>av</w:t>
            </w:r>
            <w:r w:rsidR="00251B7B">
              <w:t>e</w:t>
            </w:r>
            <w:r>
              <w:t xml:space="preserve"> </w:t>
            </w:r>
            <w:r w:rsidR="00C653DF">
              <w:t xml:space="preserve">Changes </w:t>
            </w:r>
            <w:proofErr w:type="gramStart"/>
            <w:r w:rsidR="00C653DF">
              <w:t>To</w:t>
            </w:r>
            <w:proofErr w:type="gramEnd"/>
            <w:r w:rsidR="00C653DF">
              <w:t xml:space="preserve">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77777777" w:rsidR="00431FB0" w:rsidRDefault="000E0382" w:rsidP="00192FFB">
            <w:r>
              <w:rPr>
                <w:noProof/>
              </w:rPr>
              <w:drawing>
                <wp:inline distT="0" distB="0" distL="0" distR="0" wp14:anchorId="06BBEAD5" wp14:editId="5E35B4DA">
                  <wp:extent cx="2686685"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86685" cy="998855"/>
                          </a:xfrm>
                          <a:prstGeom prst="rect">
                            <a:avLst/>
                          </a:prstGeom>
                          <a:noFill/>
                          <a:ln>
                            <a:noFill/>
                          </a:ln>
                        </pic:spPr>
                      </pic:pic>
                    </a:graphicData>
                  </a:graphic>
                </wp:inline>
              </w:drawing>
            </w:r>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77777777" w:rsidR="00431FB0" w:rsidRPr="00F50EF3" w:rsidRDefault="00431FB0" w:rsidP="00D7314E">
            <w:pPr>
              <w:pStyle w:val="Heading4"/>
            </w:pPr>
            <w:r w:rsidRPr="00F50EF3">
              <w:t>Sav</w:t>
            </w:r>
            <w:r w:rsidR="00251B7B">
              <w:t>e</w:t>
            </w:r>
            <w:r w:rsidRPr="00F50EF3">
              <w:t xml:space="preserve"> </w:t>
            </w:r>
            <w:r w:rsidR="00C653DF" w:rsidRPr="00F50EF3">
              <w:t>Ch</w:t>
            </w:r>
            <w:r w:rsidR="00C653DF" w:rsidRPr="00226533">
              <w:t xml:space="preserve">anges </w:t>
            </w:r>
            <w:proofErr w:type="gramStart"/>
            <w:r w:rsidR="00C653DF" w:rsidRPr="00226533">
              <w:t>To</w:t>
            </w:r>
            <w:proofErr w:type="gramEnd"/>
            <w:r w:rsidR="00C653DF" w:rsidRPr="00226533">
              <w:t xml:space="preserve">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77777777" w:rsidR="00431FB0" w:rsidRDefault="000E0382" w:rsidP="00192FFB">
            <w:r>
              <w:rPr>
                <w:noProof/>
              </w:rPr>
              <w:drawing>
                <wp:inline distT="0" distB="0" distL="0" distR="0" wp14:anchorId="371DAC78" wp14:editId="4D67E969">
                  <wp:extent cx="3017520"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17520" cy="963930"/>
                          </a:xfrm>
                          <a:prstGeom prst="rect">
                            <a:avLst/>
                          </a:prstGeom>
                          <a:noFill/>
                          <a:ln>
                            <a:noFill/>
                          </a:ln>
                        </pic:spPr>
                      </pic:pic>
                    </a:graphicData>
                  </a:graphic>
                </wp:inline>
              </w:drawing>
            </w:r>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If you select “</w:t>
      </w:r>
      <w:r w:rsidRPr="00251B7B">
        <w:rPr>
          <w:b/>
        </w:rPr>
        <w:t>Yes</w:t>
      </w:r>
      <w:r w:rsidRPr="00673430">
        <w:t>”</w:t>
      </w:r>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77777777" w:rsidR="008708F9" w:rsidRPr="00673430" w:rsidRDefault="008708F9" w:rsidP="00224600">
      <w:pPr>
        <w:spacing w:after="60"/>
      </w:pPr>
      <w:r w:rsidRPr="00673430">
        <w:t>If your oven is capable of communicating with the software you w</w:t>
      </w:r>
      <w:r w:rsidR="00226533" w:rsidRPr="00673430">
        <w:t>ill see different dialog boxes.</w:t>
      </w:r>
    </w:p>
    <w:p w14:paraId="23FD1062" w14:textId="303BD64A"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ins w:id="2391" w:author="Tom Bergeron" w:date="2020-10-06T17:45:00Z">
        <w:r w:rsidR="009C0501" w:rsidRPr="00226533">
          <w:t xml:space="preserve">Figure </w:t>
        </w:r>
        <w:r w:rsidR="009C0501">
          <w:rPr>
            <w:noProof/>
          </w:rPr>
          <w:t>50</w:t>
        </w:r>
      </w:ins>
      <w:del w:id="2392" w:author="Tom Bergeron" w:date="2020-10-06T17:45:00Z">
        <w:r w:rsidR="0013342E" w:rsidRPr="00226533" w:rsidDel="009C0501">
          <w:delText xml:space="preserve">Figure </w:delText>
        </w:r>
        <w:r w:rsidR="0013342E" w:rsidDel="009C0501">
          <w:rPr>
            <w:noProof/>
          </w:rPr>
          <w:delText>52</w:delText>
        </w:r>
      </w:del>
      <w:r w:rsidR="00226533">
        <w:fldChar w:fldCharType="end"/>
      </w:r>
      <w:r w:rsidR="00226533" w:rsidRPr="00226533">
        <w:t>.</w:t>
      </w:r>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648512" behindDoc="0" locked="0" layoutInCell="1" allowOverlap="1" wp14:anchorId="138E53B1" wp14:editId="26722F4C">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985C47" id="Oval 4270" o:spid="_x0000_s1026" style="position:absolute;margin-left:57.2pt;margin-top:24.15pt;width:44.6pt;height:22.5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" filled="f" fillcolor="#bbe0e3" strokecolor="red" strokeweight="1pt">
                <w10:wrap anchory="line"/>
              </v:oval>
            </w:pict>
          </mc:Fallback>
        </mc:AlternateContent>
      </w:r>
      <w:r>
        <w:rPr>
          <w:noProof/>
        </w:rPr>
        <mc:AlternateContent>
          <mc:Choice Requires="wps">
            <w:drawing>
              <wp:anchor distT="0" distB="0" distL="114300" distR="114300" simplePos="0" relativeHeight="251650560" behindDoc="0" locked="0" layoutInCell="1" allowOverlap="1" wp14:anchorId="0BB55B4F" wp14:editId="058D3B66">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2BEA3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" fillcolor="red" strokecolor="red">
                <w10:wrap anchory="line"/>
              </v:shape>
            </w:pict>
          </mc:Fallback>
        </mc:AlternateContent>
      </w:r>
      <w:r w:rsidR="000E0382">
        <w:rPr>
          <w:noProof/>
        </w:rPr>
        <w:drawing>
          <wp:inline distT="0" distB="0" distL="0" distR="0" wp14:anchorId="29505CA7" wp14:editId="162C61CB">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3FB062E4">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5B62EBCB" w:rsidR="008708F9" w:rsidRPr="00226533" w:rsidRDefault="004D72B8" w:rsidP="00226533">
      <w:pPr>
        <w:pStyle w:val="Caption"/>
      </w:pPr>
      <w:bookmarkStart w:id="2393" w:name="_Ref185835317"/>
      <w:r w:rsidRPr="00226533">
        <w:t xml:space="preserve">Figure </w:t>
      </w:r>
      <w:fldSimple w:instr=" SEQ Figure \* ARABIC ">
        <w:ins w:id="2394" w:author="Tom Bergeron" w:date="2020-10-06T17:45:00Z">
          <w:r w:rsidR="009C0501">
            <w:rPr>
              <w:noProof/>
            </w:rPr>
            <w:t>50</w:t>
          </w:r>
        </w:ins>
        <w:del w:id="2395" w:author="Tom Bergeron" w:date="2020-10-06T17:45:00Z">
          <w:r w:rsidR="0013342E" w:rsidDel="009C0501">
            <w:rPr>
              <w:noProof/>
            </w:rPr>
            <w:delText>52</w:delText>
          </w:r>
        </w:del>
      </w:fldSimple>
      <w:bookmarkEnd w:id="2393"/>
      <w:r w:rsidR="00271F23">
        <w:t>: Oven controller acknowledge recipe change request</w:t>
      </w:r>
    </w:p>
    <w:p w14:paraId="569BDE4F" w14:textId="77777777" w:rsidR="00DA0D44" w:rsidRDefault="00DA0D44"/>
    <w:p w14:paraId="34AC5C89" w14:textId="72A96E1C" w:rsidR="008708F9" w:rsidRPr="00226533" w:rsidRDefault="008708F9">
      <w:r>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ins w:id="2396" w:author="Tom Bergeron" w:date="2020-10-06T17:45:00Z">
        <w:r w:rsidR="009C0501" w:rsidRPr="00226533">
          <w:t xml:space="preserve">Figure </w:t>
        </w:r>
        <w:r w:rsidR="009C0501">
          <w:rPr>
            <w:noProof/>
          </w:rPr>
          <w:t>51</w:t>
        </w:r>
      </w:ins>
      <w:del w:id="2397" w:author="Tom Bergeron" w:date="2020-10-06T17:45:00Z">
        <w:r w:rsidR="0013342E" w:rsidRPr="00226533" w:rsidDel="009C0501">
          <w:delText xml:space="preserve">Figure </w:delText>
        </w:r>
        <w:r w:rsidR="0013342E" w:rsidDel="009C0501">
          <w:rPr>
            <w:noProof/>
          </w:rPr>
          <w:delText>53</w:delText>
        </w:r>
      </w:del>
      <w:r w:rsidR="00226533">
        <w:fldChar w:fldCharType="end"/>
      </w:r>
      <w:r w:rsidR="00DA0D44" w:rsidRPr="00226533">
        <w:t>.</w:t>
      </w:r>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651584" behindDoc="0" locked="0" layoutInCell="1" allowOverlap="1" wp14:anchorId="402224DE" wp14:editId="6CCE9CDE">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377D30" id="AutoShape 4273" o:spid="_x0000_s1026" type="#_x0000_t13" style="position:absolute;margin-left:173.55pt;margin-top:31.1pt;width:78.45pt;height:9.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" fillcolor="red" strokecolor="red">
                <w10:wrap anchory="line"/>
              </v:shape>
            </w:pict>
          </mc:Fallback>
        </mc:AlternateContent>
      </w:r>
      <w:r>
        <w:rPr>
          <w:noProof/>
        </w:rPr>
        <mc:AlternateContent>
          <mc:Choice Requires="wps">
            <w:drawing>
              <wp:anchor distT="0" distB="0" distL="114300" distR="114300" simplePos="0" relativeHeight="251649536" behindDoc="0" locked="0" layoutInCell="1" allowOverlap="1" wp14:anchorId="3FEA493F" wp14:editId="4D64DAE5">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845044" id="Oval 4271" o:spid="_x0000_s1026" style="position:absolute;margin-left:143.45pt;margin-top:23.45pt;width:30.1pt;height:22.5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" filled="f" fillcolor="#bbe0e3" strokecolor="red" strokeweight="1pt">
                <w10:wrap anchory="line"/>
              </v:oval>
            </w:pict>
          </mc:Fallback>
        </mc:AlternateContent>
      </w:r>
      <w:r>
        <w:rPr>
          <w:noProof/>
        </w:rPr>
        <w:drawing>
          <wp:inline distT="0" distB="0" distL="0" distR="0" wp14:anchorId="5C30459B" wp14:editId="312E72C3">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5DF56812">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2355CA22" w:rsidR="008708F9" w:rsidRPr="00DA0D44" w:rsidRDefault="00DA0D44" w:rsidP="00226533">
      <w:pPr>
        <w:pStyle w:val="Caption"/>
      </w:pPr>
      <w:bookmarkStart w:id="2398" w:name="_Ref185835344"/>
      <w:r w:rsidRPr="00226533">
        <w:t xml:space="preserve">Figure </w:t>
      </w:r>
      <w:fldSimple w:instr=" SEQ Figure \* ARABIC ">
        <w:ins w:id="2399" w:author="Tom Bergeron" w:date="2020-10-06T17:45:00Z">
          <w:r w:rsidR="009C0501">
            <w:rPr>
              <w:noProof/>
            </w:rPr>
            <w:t>51</w:t>
          </w:r>
        </w:ins>
        <w:del w:id="2400" w:author="Tom Bergeron" w:date="2020-10-06T17:45:00Z">
          <w:r w:rsidR="0013342E" w:rsidDel="009C0501">
            <w:rPr>
              <w:noProof/>
            </w:rPr>
            <w:delText>53</w:delText>
          </w:r>
        </w:del>
      </w:fldSimple>
      <w:bookmarkEnd w:id="2398"/>
      <w:r w:rsidR="00271F23">
        <w:t>: Oven controller recipe change confirmation</w:t>
      </w:r>
    </w:p>
    <w:p w14:paraId="105BC8E3" w14:textId="77777777" w:rsidR="008708F9" w:rsidRPr="005061F6" w:rsidRDefault="008708F9" w:rsidP="005C06A1"/>
    <w:p w14:paraId="2C365347" w14:textId="12C04171" w:rsidR="00D93BB5" w:rsidRPr="003335AF" w:rsidRDefault="00EE6A35" w:rsidP="005C06A1">
      <w:pPr>
        <w:rPr>
          <w:noProof/>
        </w:rPr>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If nothing happens within several seconds, check the oven controll</w:t>
      </w:r>
      <w:r w:rsidR="00202BAC">
        <w:rPr>
          <w:noProof/>
        </w:rPr>
        <w:t>er</w:t>
      </w:r>
      <w:r w:rsidR="00405A23" w:rsidRPr="003335AF">
        <w:rPr>
          <w:noProof/>
        </w:rPr>
        <w:t xml:space="preserve"> software to make sure there are no error messages or errors that </w:t>
      </w:r>
      <w:r w:rsidR="005C06A1" w:rsidRPr="003335AF">
        <w:rPr>
          <w:noProof/>
        </w:rPr>
        <w:t>will cause the system to hang.</w:t>
      </w:r>
    </w:p>
    <w:p w14:paraId="3B25A814" w14:textId="77777777" w:rsidR="008708F9" w:rsidRDefault="00251B7B" w:rsidP="0026146F">
      <w:pPr>
        <w:pStyle w:val="Heading1"/>
      </w:pPr>
      <w:bookmarkStart w:id="2401" w:name="_Toc119468100"/>
      <w:bookmarkStart w:id="2402" w:name="_Toc329784616"/>
      <w:bookmarkStart w:id="2403" w:name="_Toc329852091"/>
      <w:bookmarkStart w:id="2404" w:name="_Toc331173663"/>
      <w:bookmarkStart w:id="2405" w:name="_Toc332208771"/>
      <w:bookmarkStart w:id="2406" w:name="_Toc332274018"/>
      <w:bookmarkStart w:id="2407" w:name="_Toc367109139"/>
      <w:bookmarkStart w:id="2408" w:name="_Toc394486338"/>
      <w:bookmarkStart w:id="2409" w:name="_Toc394583544"/>
      <w:bookmarkStart w:id="2410" w:name="_Toc468171260"/>
      <w:bookmarkStart w:id="2411" w:name="_Toc468549175"/>
      <w:bookmarkStart w:id="2412" w:name="_Toc468552693"/>
      <w:bookmarkStart w:id="2413" w:name="_Toc469041220"/>
      <w:bookmarkStart w:id="2414" w:name="_Toc469041326"/>
      <w:bookmarkStart w:id="2415" w:name="_Toc469043339"/>
      <w:bookmarkStart w:id="2416" w:name="_Toc469044973"/>
      <w:bookmarkStart w:id="2417" w:name="_Toc469139269"/>
      <w:bookmarkStart w:id="2418" w:name="_Toc469143772"/>
      <w:bookmarkStart w:id="2419" w:name="_Toc469152530"/>
      <w:bookmarkStart w:id="2420" w:name="_Toc469152714"/>
      <w:bookmarkStart w:id="2421" w:name="_Toc491174813"/>
      <w:bookmarkStart w:id="2422" w:name="_Toc491175161"/>
      <w:bookmarkStart w:id="2423" w:name="_Toc494304045"/>
      <w:bookmarkStart w:id="2424" w:name="_Toc494304199"/>
      <w:bookmarkStart w:id="2425" w:name="_Toc532827395"/>
      <w:bookmarkStart w:id="2426" w:name="_Toc532827586"/>
      <w:bookmarkStart w:id="2427" w:name="_Toc532827803"/>
      <w:bookmarkStart w:id="2428" w:name="_Toc52898718"/>
      <w:bookmarkStart w:id="2429" w:name="_Toc52898865"/>
      <w:bookmarkStart w:id="2430" w:name="_Toc52899055"/>
      <w:bookmarkStart w:id="2431" w:name="_Toc52899192"/>
      <w:r>
        <w:rPr>
          <w:noProof/>
        </w:rPr>
        <w:lastRenderedPageBreak/>
        <w:drawing>
          <wp:anchor distT="0" distB="0" distL="114300" distR="114300" simplePos="0" relativeHeight="251667968" behindDoc="0" locked="0" layoutInCell="1" allowOverlap="1" wp14:anchorId="636D6E56" wp14:editId="2AA67473">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2082"/>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p>
    <w:p w14:paraId="2EADE693" w14:textId="77777777" w:rsidR="00226533" w:rsidRDefault="00226533" w:rsidP="00A4766B"/>
    <w:p w14:paraId="6073710A" w14:textId="35DD2961" w:rsidR="00A4766B" w:rsidRPr="00673430" w:rsidRDefault="00A4766B" w:rsidP="00A4766B">
      <w:r w:rsidRPr="00673430">
        <w:t xml:space="preserve">The Profile Explorer is a powerful and simple data file management tool.  For each unique product </w:t>
      </w:r>
      <w:proofErr w:type="gramStart"/>
      <w:r w:rsidRPr="00673430">
        <w:t>name</w:t>
      </w:r>
      <w:proofErr w:type="gramEnd"/>
      <w:r>
        <w:t xml:space="preserve"> </w:t>
      </w:r>
      <w:r w:rsidRPr="00673430">
        <w:t>you use when profiling, the software will create a folder with the same name.  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ins w:id="2432" w:author="Tom Bergeron" w:date="2020-10-06T17:45:00Z">
        <w:r w:rsidR="009C0501" w:rsidRPr="00251B7B">
          <w:t xml:space="preserve">Figure </w:t>
        </w:r>
        <w:r w:rsidR="009C0501">
          <w:rPr>
            <w:noProof/>
          </w:rPr>
          <w:t>52</w:t>
        </w:r>
      </w:ins>
      <w:del w:id="2433" w:author="Tom Bergeron" w:date="2020-10-06T17:45:00Z">
        <w:r w:rsidR="0013342E" w:rsidRPr="00251B7B" w:rsidDel="009C0501">
          <w:delText xml:space="preserve">Figure </w:delText>
        </w:r>
        <w:r w:rsidR="0013342E" w:rsidDel="009C0501">
          <w:rPr>
            <w:noProof/>
          </w:rPr>
          <w:delText>54</w:delText>
        </w:r>
      </w:del>
      <w:r w:rsidR="004D4640" w:rsidRPr="00673430">
        <w:rPr>
          <w:color w:val="FF0000"/>
        </w:rPr>
        <w:fldChar w:fldCharType="end"/>
      </w:r>
      <w:r w:rsidRPr="00673430">
        <w:rPr>
          <w:color w:val="FF0000"/>
        </w:rPr>
        <w:t>.</w:t>
      </w:r>
      <w:r w:rsidRPr="00673430">
        <w:t xml:space="preserve"> </w:t>
      </w:r>
      <w:r w:rsidR="00B71C50">
        <w:t>The software saves all the profiles run using that product name in that folder.</w:t>
      </w:r>
      <w:r w:rsidRPr="00673430">
        <w:t xml:space="preserve"> </w:t>
      </w:r>
    </w:p>
    <w:p w14:paraId="47C46C17" w14:textId="77777777" w:rsidR="00A4766B" w:rsidRDefault="00A4766B" w:rsidP="00A4766B"/>
    <w:p w14:paraId="557397EE" w14:textId="29551AAD" w:rsidR="00B14EB7" w:rsidRDefault="00B14EB7" w:rsidP="00251B7B"/>
    <w:p w14:paraId="4E985CAD" w14:textId="40ED27FA" w:rsidR="00251B7B" w:rsidRDefault="00D86AC7" w:rsidP="00251B7B">
      <w:r>
        <w:rPr>
          <w:noProof/>
        </w:rPr>
        <mc:AlternateContent>
          <mc:Choice Requires="wpg">
            <w:drawing>
              <wp:anchor distT="0" distB="0" distL="114300" distR="114300" simplePos="0" relativeHeight="251619840" behindDoc="0" locked="0" layoutInCell="1" allowOverlap="1" wp14:anchorId="35F76E82" wp14:editId="095901C1">
                <wp:simplePos x="0" y="0"/>
                <wp:positionH relativeFrom="column">
                  <wp:posOffset>4876801</wp:posOffset>
                </wp:positionH>
                <wp:positionV relativeFrom="paragraph">
                  <wp:posOffset>110490</wp:posOffset>
                </wp:positionV>
                <wp:extent cx="1239171" cy="1282065"/>
                <wp:effectExtent l="0" t="0" r="18415" b="13335"/>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9171" cy="1282065"/>
                          <a:chOff x="6953" y="4524"/>
                          <a:chExt cx="2232" cy="2019"/>
                        </a:xfrm>
                      </wpg:grpSpPr>
                      <wps:wsp>
                        <wps:cNvPr id="471" name="Rectangle 3373"/>
                        <wps:cNvSpPr>
                          <a:spLocks noChangeArrowheads="1"/>
                        </wps:cNvSpPr>
                        <wps:spPr bwMode="auto">
                          <a:xfrm>
                            <a:off x="6953" y="4524"/>
                            <a:ext cx="1980" cy="56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7025" y="5084"/>
                            <a:ext cx="2160" cy="1459"/>
                            <a:chOff x="7025" y="5084"/>
                            <a:chExt cx="2160" cy="1459"/>
                          </a:xfrm>
                        </wpg:grpSpPr>
                        <wps:wsp>
                          <wps:cNvPr id="473" name="Text Box 3374"/>
                          <wps:cNvSpPr txBox="1">
                            <a:spLocks noChangeArrowheads="1"/>
                          </wps:cNvSpPr>
                          <wps:spPr bwMode="auto">
                            <a:xfrm>
                              <a:off x="7025" y="56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9C0501" w:rsidRDefault="009C0501">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7507" y="5084"/>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078" style="position:absolute;margin-left:384pt;margin-top:8.7pt;width:97.55pt;height:100.95pt;z-index:251619840;mso-position-horizontal-relative:text;mso-position-vertical-relative:text" coordorigin="6953,4524" coordsize="2232,2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">
                <v:rect id="Rectangle 3373" o:spid="_x0000_s1079" style="position:absolute;left:6953;top:4524;width:1980;height: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080" style="position:absolute;left:7025;top:5084;width:2160;height:1459" coordorigin="7025,5084" coordsize="2160,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081" type="#_x0000_t202" style="position:absolute;left:7025;top:56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9C0501" w:rsidRDefault="009C0501">
                          <w:r>
                            <w:t xml:space="preserve">This field is only active when running in </w:t>
                          </w:r>
                          <w:r w:rsidRPr="00E7523C">
                            <w:rPr>
                              <w:b/>
                              <w:i/>
                            </w:rPr>
                            <w:t>History</w:t>
                          </w:r>
                          <w:r>
                            <w:t xml:space="preserve"> mode.</w:t>
                          </w:r>
                        </w:p>
                      </w:txbxContent>
                    </v:textbox>
                  </v:shape>
                  <v:line id="Line 3375" o:spid="_x0000_s1082" style="position:absolute;flip:x y;visibility:visible;mso-wrap-style:square" from="7507,5084" to="8047,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" strokecolor="red" strokeweight="1.5pt">
                    <v:stroke endarrow="block"/>
                  </v:line>
                </v:group>
              </v:group>
            </w:pict>
          </mc:Fallback>
        </mc:AlternateContent>
      </w:r>
    </w:p>
    <w:p w14:paraId="4628432C" w14:textId="5CF8D259" w:rsidR="00A4766B" w:rsidRDefault="001A6E4B" w:rsidP="001A6E4B">
      <w:pPr>
        <w:jc w:val="center"/>
      </w:pPr>
      <w:r>
        <w:rPr>
          <w:noProof/>
        </w:rPr>
        <mc:AlternateContent>
          <mc:Choice Requires="wpg">
            <w:drawing>
              <wp:anchor distT="0" distB="0" distL="114300" distR="114300" simplePos="0" relativeHeight="251634176" behindDoc="0" locked="0" layoutInCell="1" allowOverlap="1" wp14:anchorId="5D2FFC25" wp14:editId="73D15D88">
                <wp:simplePos x="0" y="0"/>
                <wp:positionH relativeFrom="column">
                  <wp:posOffset>4394200</wp:posOffset>
                </wp:positionH>
                <wp:positionV relativeFrom="paragraph">
                  <wp:posOffset>1894840</wp:posOffset>
                </wp:positionV>
                <wp:extent cx="1714500" cy="1406525"/>
                <wp:effectExtent l="0" t="0" r="19050" b="22225"/>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1406525"/>
                          <a:chOff x="6093" y="7043"/>
                          <a:chExt cx="2700" cy="2052"/>
                        </a:xfrm>
                      </wpg:grpSpPr>
                      <wps:wsp>
                        <wps:cNvPr id="466" name="Rectangle 3376"/>
                        <wps:cNvSpPr>
                          <a:spLocks noChangeArrowheads="1"/>
                        </wps:cNvSpPr>
                        <wps:spPr bwMode="auto">
                          <a:xfrm>
                            <a:off x="6093" y="8663"/>
                            <a:ext cx="540" cy="432"/>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381" y="7043"/>
                            <a:ext cx="2412" cy="1620"/>
                            <a:chOff x="6453" y="7043"/>
                            <a:chExt cx="2412" cy="1620"/>
                          </a:xfrm>
                        </wpg:grpSpPr>
                        <wps:wsp>
                          <wps:cNvPr id="468" name="Line 3372"/>
                          <wps:cNvCnPr/>
                          <wps:spPr bwMode="auto">
                            <a:xfrm flipH="1">
                              <a:off x="6453" y="7583"/>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705"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9C0501" w:rsidRDefault="009C0501"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083" style="position:absolute;left:0;text-align:left;margin-left:346pt;margin-top:149.2pt;width:135pt;height:110.75pt;z-index:251634176;mso-position-horizontal-relative:text;mso-position-vertical-relative:text" coordorigin="6093,7043" coordsize="2700,2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">
                <v:rect id="Rectangle 3376" o:spid="_x0000_s1084" style="position:absolute;left:6093;top:8663;width:54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085" style="position:absolute;left:6381;top:7043;width:2412;height:1620" coordorigin="6453,7043" coordsize="2412,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086" style="position:absolute;flip:x;visibility:visible;mso-wrap-style:square" from="6453,7583" to="6988,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087" type="#_x0000_t202" style="position:absolute;left:6705;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9C0501" w:rsidRDefault="009C0501" w:rsidP="00676BFC">
                          <w:r>
                            <w:t xml:space="preserve">This button will only display when running in </w:t>
                          </w:r>
                          <w:r w:rsidRPr="00E7523C">
                            <w:rPr>
                              <w:b/>
                              <w:i/>
                            </w:rPr>
                            <w:t>Production</w:t>
                          </w:r>
                          <w:r>
                            <w:t xml:space="preserve"> mode.</w:t>
                          </w:r>
                        </w:p>
                      </w:txbxContent>
                    </v:textbox>
                  </v:shape>
                </v:group>
              </v:group>
            </w:pict>
          </mc:Fallback>
        </mc:AlternateContent>
      </w:r>
      <w:r w:rsidR="006E6D85">
        <w:rPr>
          <w:noProof/>
        </w:rPr>
        <w:drawing>
          <wp:inline distT="0" distB="0" distL="0" distR="0" wp14:anchorId="0506D198" wp14:editId="6517AB7E">
            <wp:extent cx="6125956" cy="3300984"/>
            <wp:effectExtent l="0" t="0" r="825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file Explorer.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25956" cy="3300984"/>
                    </a:xfrm>
                    <a:prstGeom prst="rect">
                      <a:avLst/>
                    </a:prstGeom>
                  </pic:spPr>
                </pic:pic>
              </a:graphicData>
            </a:graphic>
          </wp:inline>
        </w:drawing>
      </w:r>
    </w:p>
    <w:p w14:paraId="11A5BF29" w14:textId="4B090733" w:rsidR="00226533" w:rsidRPr="00251B7B" w:rsidRDefault="00226533" w:rsidP="00226533">
      <w:pPr>
        <w:pStyle w:val="Caption"/>
        <w:rPr>
          <w:rFonts w:ascii="Trebuchet MS" w:hAnsi="Trebuchet MS"/>
          <w:sz w:val="24"/>
          <w:szCs w:val="24"/>
        </w:rPr>
      </w:pPr>
      <w:bookmarkStart w:id="2434" w:name="_Ref187210263"/>
      <w:bookmarkStart w:id="2435" w:name="_Toc512685105"/>
      <w:bookmarkStart w:id="2436" w:name="_Toc512685201"/>
      <w:bookmarkStart w:id="2437" w:name="_Toc512686006"/>
      <w:bookmarkStart w:id="2438" w:name="_Toc512740441"/>
      <w:r w:rsidRPr="00251B7B">
        <w:t xml:space="preserve">Figure </w:t>
      </w:r>
      <w:fldSimple w:instr=" SEQ Figure \* ARABIC ">
        <w:ins w:id="2439" w:author="Tom Bergeron" w:date="2020-10-06T17:45:00Z">
          <w:r w:rsidR="009C0501">
            <w:rPr>
              <w:noProof/>
            </w:rPr>
            <w:t>52</w:t>
          </w:r>
        </w:ins>
        <w:del w:id="2440" w:author="Tom Bergeron" w:date="2020-10-06T17:45:00Z">
          <w:r w:rsidR="0013342E" w:rsidDel="009C0501">
            <w:rPr>
              <w:noProof/>
            </w:rPr>
            <w:delText>54</w:delText>
          </w:r>
        </w:del>
      </w:fldSimple>
      <w:bookmarkEnd w:id="2434"/>
      <w:r w:rsidR="009F6CFB" w:rsidRPr="00251B7B">
        <w:t>: Profile Explorer</w:t>
      </w:r>
    </w:p>
    <w:bookmarkEnd w:id="2435"/>
    <w:bookmarkEnd w:id="2436"/>
    <w:bookmarkEnd w:id="2437"/>
    <w:bookmarkEnd w:id="2438"/>
    <w:p w14:paraId="1EA34902" w14:textId="77777777" w:rsidR="007F1DEE" w:rsidRPr="007F1DEE" w:rsidRDefault="007F1DEE" w:rsidP="00251B7B"/>
    <w:p w14:paraId="7934A5A5" w14:textId="77777777" w:rsidR="00DF50C1" w:rsidRPr="00251B7B" w:rsidRDefault="008708F9" w:rsidP="00251B7B">
      <w:r w:rsidRPr="00251B7B">
        <w:t xml:space="preserve">The list of product folders is in the upper left of the Profile Explorer.  </w:t>
      </w:r>
    </w:p>
    <w:p w14:paraId="73C39590" w14:textId="77777777" w:rsidR="00E56435" w:rsidRPr="00673430" w:rsidRDefault="00E56435" w:rsidP="00251B7B"/>
    <w:p w14:paraId="492A138A" w14:textId="77777777" w:rsidR="00B71C50" w:rsidRPr="00673430" w:rsidRDefault="00B71C50" w:rsidP="00B71C50">
      <w:pPr>
        <w:numPr>
          <w:ilvl w:val="0"/>
          <w:numId w:val="139"/>
        </w:numPr>
        <w:ind w:left="360"/>
      </w:pPr>
      <w:bookmarkStart w:id="2441" w:name="_Toc119468101"/>
      <w:bookmarkStart w:id="2442" w:name="_Toc329784617"/>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Graph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rsidP="00B71C50">
      <w:pPr>
        <w:ind w:left="360"/>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084822F9" w:rsidR="00B71C50" w:rsidRDefault="00B71C50" w:rsidP="00B71C50">
      <w:pPr>
        <w:numPr>
          <w:ilvl w:val="0"/>
          <w:numId w:val="139"/>
        </w:numPr>
        <w:ind w:left="360"/>
      </w:pPr>
      <w:r>
        <w:t>Double-</w:t>
      </w:r>
      <w:r w:rsidRPr="00622EA5">
        <w:t xml:space="preserve">click the profile </w:t>
      </w:r>
      <w:r w:rsidR="00D86AC7">
        <w:t xml:space="preserve">to </w:t>
      </w:r>
      <w:r w:rsidRPr="00622EA5">
        <w:t>display the graph and statistics for that profile.</w:t>
      </w:r>
      <w:r>
        <w:t xml:space="preserve"> </w:t>
      </w:r>
      <w:r w:rsidRPr="00673430">
        <w:t xml:space="preserve">Clicking the </w:t>
      </w:r>
      <w:r w:rsidRPr="00622EA5">
        <w:t>“Display Graph…” button</w:t>
      </w:r>
      <w:r w:rsidRPr="00673430">
        <w:t xml:space="preserve"> can also do this.</w:t>
      </w:r>
    </w:p>
    <w:p w14:paraId="4E9E12FF" w14:textId="77777777" w:rsidR="00B71C50" w:rsidRPr="00673430" w:rsidRDefault="00B71C50" w:rsidP="008F51FF"/>
    <w:p w14:paraId="3F76E0E2" w14:textId="4F876885" w:rsidR="00B71C50" w:rsidRDefault="00B71C50" w:rsidP="00B71C50">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third party such as MS-Excel to view the data.</w:t>
      </w:r>
    </w:p>
    <w:p w14:paraId="32E79C86" w14:textId="77777777" w:rsidR="00251B7B" w:rsidRDefault="00251B7B">
      <w:pPr>
        <w:rPr>
          <w:rFonts w:ascii="Arial" w:hAnsi="Arial" w:cs="Arial"/>
          <w:b/>
          <w:bCs/>
          <w:iCs/>
          <w:sz w:val="32"/>
          <w:szCs w:val="28"/>
        </w:rPr>
      </w:pPr>
      <w:r>
        <w:br w:type="page"/>
      </w:r>
    </w:p>
    <w:p w14:paraId="7A6C8589" w14:textId="77777777" w:rsidR="00617055" w:rsidRPr="00617055" w:rsidRDefault="00617055">
      <w:pPr>
        <w:pStyle w:val="Heading2"/>
      </w:pPr>
      <w:bookmarkStart w:id="2443" w:name="_Toc469043340"/>
      <w:bookmarkStart w:id="2444" w:name="_Toc469044974"/>
      <w:bookmarkStart w:id="2445" w:name="_Toc469139270"/>
      <w:bookmarkStart w:id="2446" w:name="_Toc469152715"/>
      <w:bookmarkStart w:id="2447" w:name="_Toc491174814"/>
      <w:bookmarkStart w:id="2448" w:name="_Toc494304046"/>
      <w:bookmarkStart w:id="2449" w:name="_Toc532827396"/>
      <w:bookmarkStart w:id="2450" w:name="_Toc532827804"/>
      <w:bookmarkStart w:id="2451" w:name="_Toc52898719"/>
      <w:bookmarkStart w:id="2452" w:name="_Toc52898866"/>
      <w:bookmarkStart w:id="2453" w:name="_Toc52899056"/>
      <w:r w:rsidRPr="00617055">
        <w:lastRenderedPageBreak/>
        <w:t>Brows</w:t>
      </w:r>
      <w:r w:rsidR="00251B7B">
        <w:t>e</w:t>
      </w:r>
      <w:r w:rsidRPr="00617055">
        <w:t xml:space="preserve"> </w:t>
      </w:r>
      <w:r w:rsidR="00251B7B">
        <w:t>f</w:t>
      </w:r>
      <w:r w:rsidR="00754243" w:rsidRPr="00617055">
        <w:t xml:space="preserve">or </w:t>
      </w:r>
      <w:r w:rsidR="003E65A2">
        <w:t>Historical Data</w:t>
      </w:r>
      <w:bookmarkEnd w:id="2441"/>
      <w:bookmarkEnd w:id="2442"/>
      <w:bookmarkEnd w:id="2443"/>
      <w:bookmarkEnd w:id="2444"/>
      <w:bookmarkEnd w:id="2445"/>
      <w:bookmarkEnd w:id="2446"/>
      <w:bookmarkEnd w:id="2447"/>
      <w:bookmarkEnd w:id="2448"/>
      <w:bookmarkEnd w:id="2449"/>
      <w:bookmarkEnd w:id="2450"/>
      <w:bookmarkEnd w:id="2451"/>
      <w:bookmarkEnd w:id="2452"/>
      <w:bookmarkEnd w:id="2453"/>
    </w:p>
    <w:p w14:paraId="304BD633" w14:textId="66997C10"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 </w:t>
      </w:r>
      <w:r w:rsidR="006E6D85">
        <w:t>“</w:t>
      </w:r>
      <w:r w:rsidRPr="00673430">
        <w:t xml:space="preserve">I am not going to </w:t>
      </w:r>
      <w:r w:rsidR="006E6D85">
        <w:t>run p</w:t>
      </w:r>
      <w:r w:rsidRPr="00673430">
        <w:t>rofile</w:t>
      </w:r>
      <w:r w:rsidR="006E6D85">
        <w:t xml:space="preserve">s </w:t>
      </w:r>
      <w:r w:rsidRPr="00673430">
        <w:t xml:space="preserve">or </w:t>
      </w:r>
      <w:r w:rsidR="006E6D85">
        <w:t xml:space="preserve">live </w:t>
      </w:r>
      <w:r w:rsidRPr="00673430">
        <w:t>Virtual Profil</w:t>
      </w:r>
      <w:r w:rsidR="006E6D85">
        <w:t>ing”</w:t>
      </w:r>
      <w:r w:rsidRPr="00673430">
        <w:t xml:space="preserv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77777777" w:rsidR="000D4FB5" w:rsidRPr="003315D5" w:rsidRDefault="000D4FB5" w:rsidP="003359C6">
      <w:pPr>
        <w:spacing w:before="60" w:after="60"/>
      </w:pPr>
      <w:r w:rsidRPr="003335AF">
        <w:t>The data path can be changed</w:t>
      </w:r>
      <w:del w:id="2454" w:author="Tom Bergeron" w:date="2020-09-29T13:56:00Z">
        <w:r w:rsidRPr="003335AF" w:rsidDel="00A01667">
          <w:delText>,</w:delText>
        </w:r>
      </w:del>
      <w:r w:rsidRPr="003335AF">
        <w:t xml:space="preserve"> but must be done so through the</w:t>
      </w:r>
      <w:r w:rsidRPr="000D4FB5">
        <w:rPr>
          <w:b/>
        </w:rPr>
        <w:t xml:space="preserve"> </w:t>
      </w:r>
      <w:r w:rsidRPr="003315D5">
        <w:rPr>
          <w:rStyle w:val="PlainTextChar"/>
        </w:rPr>
        <w:t>\</w:t>
      </w:r>
      <w:r w:rsidR="00022665">
        <w:rPr>
          <w:rStyle w:val="PlainTextChar"/>
        </w:rPr>
        <w:t>software root directory</w:t>
      </w:r>
      <w:r w:rsidR="000D0494">
        <w:rPr>
          <w:rStyle w:val="PlainTextChar"/>
        </w:rPr>
        <w:t>\Log\KIC2000DataPath.kiccfg</w:t>
      </w:r>
      <w:r w:rsidR="00FE2E6E" w:rsidRPr="003315D5">
        <w:t xml:space="preserve"> file.</w:t>
      </w:r>
    </w:p>
    <w:p w14:paraId="6CEB3CBD" w14:textId="77777777" w:rsidR="008708F9" w:rsidRPr="00673430" w:rsidRDefault="008708F9" w:rsidP="00FE2E6E"/>
    <w:p w14:paraId="178620BD" w14:textId="6DA336EA"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673430">
        <w:rPr>
          <w:rStyle w:val="PlainTextChar"/>
        </w:rPr>
        <w:t>C:\</w:t>
      </w:r>
      <w:r w:rsidR="00022665">
        <w:rPr>
          <w:rStyle w:val="PlainTextChar"/>
        </w:rPr>
        <w:t>software root directory\APP</w:t>
      </w:r>
      <w:r w:rsidRPr="00673430">
        <w:rPr>
          <w:rStyle w:val="PlainTextChar"/>
        </w:rPr>
        <w:t>forViewer\KICHost.exe</w:t>
      </w:r>
      <w:r w:rsidRPr="00673430">
        <w:t xml:space="preserve">.  This will open a separate Profile Explorer that will allow you to browse through the history of any product including the one currently running VP.  Historical data will be available for any </w:t>
      </w:r>
      <w:r w:rsidR="004E6F9A">
        <w:t>virtual profiles</w:t>
      </w:r>
      <w:r w:rsidRPr="00673430">
        <w:t xml:space="preserve"> that</w:t>
      </w:r>
      <w:r w:rsidR="00FE2E6E" w:rsidRPr="00673430">
        <w:t xml:space="preserve"> have already </w:t>
      </w:r>
      <w:r w:rsidR="004E6F9A">
        <w:t>been calculated</w:t>
      </w:r>
      <w:r w:rsidR="00FE2E6E" w:rsidRPr="00673430">
        <w:t>.</w:t>
      </w:r>
    </w:p>
    <w:p w14:paraId="0FA2B2BA" w14:textId="77777777" w:rsidR="00A8342C" w:rsidRPr="0082140D" w:rsidRDefault="00A8342C" w:rsidP="0095411B"/>
    <w:p w14:paraId="6FAF48A8" w14:textId="77777777" w:rsidR="008708F9" w:rsidRDefault="003315D5" w:rsidP="003335AF">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pPr>
        <w:pStyle w:val="Heading2"/>
      </w:pPr>
      <w:bookmarkStart w:id="2455" w:name="_Toc119468102"/>
      <w:bookmarkStart w:id="2456" w:name="_Toc329784618"/>
      <w:bookmarkStart w:id="2457" w:name="_Toc469043341"/>
      <w:bookmarkStart w:id="2458" w:name="_Toc469044975"/>
      <w:bookmarkStart w:id="2459" w:name="_Toc469139271"/>
      <w:bookmarkStart w:id="2460" w:name="_Toc469152716"/>
      <w:bookmarkStart w:id="2461" w:name="_Toc491174815"/>
      <w:bookmarkStart w:id="2462" w:name="_Toc494304047"/>
      <w:bookmarkStart w:id="2463" w:name="_Toc532827397"/>
      <w:bookmarkStart w:id="2464" w:name="_Toc532827805"/>
      <w:bookmarkStart w:id="2465" w:name="_Toc52898720"/>
      <w:bookmarkStart w:id="2466" w:name="_Toc52898867"/>
      <w:bookmarkStart w:id="2467" w:name="_Toc52899057"/>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2455"/>
      <w:bookmarkEnd w:id="2456"/>
      <w:bookmarkEnd w:id="2457"/>
      <w:bookmarkEnd w:id="2458"/>
      <w:bookmarkEnd w:id="2459"/>
      <w:bookmarkEnd w:id="2460"/>
      <w:bookmarkEnd w:id="2461"/>
      <w:bookmarkEnd w:id="2462"/>
      <w:bookmarkEnd w:id="2463"/>
      <w:bookmarkEnd w:id="2464"/>
      <w:bookmarkEnd w:id="2465"/>
      <w:bookmarkEnd w:id="2466"/>
      <w:bookmarkEnd w:id="2467"/>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27655B" w14:paraId="55865345" w14:textId="77777777" w:rsidTr="00251B7B">
        <w:tc>
          <w:tcPr>
            <w:tcW w:w="5032" w:type="dxa"/>
            <w:shd w:val="clear" w:color="auto" w:fill="auto"/>
          </w:tcPr>
          <w:p w14:paraId="48F6EDBA" w14:textId="7535A39A" w:rsidR="00470ECC" w:rsidRPr="00673430" w:rsidRDefault="00470ECC" w:rsidP="00AA5614">
            <w:pPr>
              <w:pStyle w:val="ListParagraph"/>
              <w:numPr>
                <w:ilvl w:val="0"/>
                <w:numId w:val="104"/>
              </w:numPr>
            </w:pPr>
            <w:r w:rsidRPr="00673430">
              <w:t>From your remote PC, start the software and click on the “I am not going</w:t>
            </w:r>
            <w:r w:rsidRPr="00251B7B">
              <w:t xml:space="preserve"> to </w:t>
            </w:r>
            <w:r w:rsidR="001A6E4B" w:rsidRPr="00251B7B">
              <w:t>run profiles</w:t>
            </w:r>
            <w:r w:rsidRPr="00251B7B">
              <w:t xml:space="preserve"> or</w:t>
            </w:r>
            <w:r w:rsidR="001A6E4B" w:rsidRPr="00251B7B">
              <w:t xml:space="preserve"> live</w:t>
            </w:r>
            <w:r w:rsidRPr="00251B7B">
              <w:t xml:space="preserve"> </w:t>
            </w:r>
            <w:r w:rsidRPr="00673430">
              <w:t xml:space="preserve">Virtual Profile” button.  See </w:t>
            </w:r>
            <w:r w:rsidRPr="00673430">
              <w:fldChar w:fldCharType="begin"/>
            </w:r>
            <w:r w:rsidRPr="00673430">
              <w:instrText xml:space="preserve"> REF _Ref185837014 \h  \* MERGEFORMAT </w:instrText>
            </w:r>
            <w:r w:rsidRPr="00673430">
              <w:fldChar w:fldCharType="separate"/>
            </w:r>
            <w:ins w:id="2468" w:author="Tom Bergeron" w:date="2020-10-06T17:45:00Z">
              <w:r w:rsidR="009C0501" w:rsidRPr="009C0501">
                <w:rPr>
                  <w:rPrChange w:id="2469" w:author="Tom Bergeron" w:date="2020-10-06T17:45:00Z">
                    <w:rPr>
                      <w:rFonts w:ascii="Arial" w:hAnsi="Arial" w:cs="Arial"/>
                      <w:color w:val="FF0000"/>
                      <w:sz w:val="16"/>
                      <w:szCs w:val="16"/>
                    </w:rPr>
                  </w:rPrChange>
                </w:rPr>
                <w:t xml:space="preserve"> </w:t>
              </w:r>
              <w:r w:rsidR="009C0501" w:rsidRPr="009C0501">
                <w:rPr>
                  <w:rPrChange w:id="2470" w:author="Tom Bergeron" w:date="2020-10-06T17:45:00Z">
                    <w:rPr>
                      <w:rFonts w:ascii="Arial" w:hAnsi="Arial" w:cs="Arial"/>
                      <w:sz w:val="16"/>
                      <w:szCs w:val="16"/>
                    </w:rPr>
                  </w:rPrChange>
                </w:rPr>
                <w:t>Figure</w:t>
              </w:r>
              <w:r w:rsidR="009C0501" w:rsidRPr="009C0501">
                <w:rPr>
                  <w:noProof/>
                  <w:rPrChange w:id="2471" w:author="Tom Bergeron" w:date="2020-10-06T17:45:00Z">
                    <w:rPr>
                      <w:rFonts w:ascii="Arial" w:hAnsi="Arial" w:cs="Arial"/>
                      <w:sz w:val="16"/>
                      <w:szCs w:val="16"/>
                    </w:rPr>
                  </w:rPrChange>
                </w:rPr>
                <w:t xml:space="preserve"> </w:t>
              </w:r>
              <w:r w:rsidR="009C0501">
                <w:rPr>
                  <w:rFonts w:ascii="Arial" w:hAnsi="Arial" w:cs="Arial"/>
                  <w:noProof/>
                  <w:sz w:val="16"/>
                  <w:szCs w:val="16"/>
                </w:rPr>
                <w:t>53</w:t>
              </w:r>
            </w:ins>
            <w:del w:id="2472" w:author="Tom Bergeron" w:date="2020-10-06T17:45:00Z">
              <w:r w:rsidR="0013342E" w:rsidRPr="0013342E" w:rsidDel="009C0501">
                <w:delText xml:space="preserve">Figure </w:delText>
              </w:r>
              <w:r w:rsidR="0013342E" w:rsidRPr="0013342E" w:rsidDel="009C0501">
                <w:rPr>
                  <w:noProof/>
                </w:rPr>
                <w:delText>55</w:delText>
              </w:r>
            </w:del>
            <w:r w:rsidRPr="00673430">
              <w:fldChar w:fldCharType="end"/>
            </w:r>
            <w:r w:rsidRPr="00673430">
              <w:t>.</w:t>
            </w:r>
          </w:p>
          <w:p w14:paraId="26F3AB41" w14:textId="77777777" w:rsidR="008F51FF" w:rsidRDefault="008F51FF" w:rsidP="00251B7B">
            <w:pPr>
              <w:ind w:left="360"/>
            </w:pPr>
          </w:p>
          <w:p w14:paraId="440AD961" w14:textId="77777777" w:rsidR="00470ECC" w:rsidRDefault="00251B7B" w:rsidP="00251B7B">
            <w:pPr>
              <w:ind w:left="360"/>
            </w:pPr>
            <w:r w:rsidRPr="00673430">
              <w:t>The s</w:t>
            </w:r>
            <w:r>
              <w:t>oftware will open up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00C39E54" w:rsidR="0027655B" w:rsidRDefault="000E0382" w:rsidP="007F1DEE">
            <w:pPr>
              <w:jc w:val="center"/>
              <w:rPr>
                <w:noProof/>
              </w:rPr>
            </w:pPr>
            <w:r>
              <w:rPr>
                <w:noProof/>
              </w:rPr>
              <mc:AlternateContent>
                <mc:Choice Requires="wps">
                  <w:drawing>
                    <wp:anchor distT="0" distB="0" distL="114300" distR="114300" simplePos="0" relativeHeight="251635200" behindDoc="0" locked="0" layoutInCell="1" allowOverlap="1" wp14:anchorId="5F2FB062" wp14:editId="05352AC4">
                      <wp:simplePos x="0" y="0"/>
                      <wp:positionH relativeFrom="column">
                        <wp:posOffset>810260</wp:posOffset>
                      </wp:positionH>
                      <wp:positionV relativeFrom="paragraph">
                        <wp:posOffset>909955</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DC755D" id="Rectangle 3378" o:spid="_x0000_s1026" style="position:absolute;margin-left:63.8pt;margin-top:71.65pt;width:79.2pt;height:32.4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" filled="f" strokecolor="red" strokeweight="1.5pt"/>
                  </w:pict>
                </mc:Fallback>
              </mc:AlternateContent>
            </w:r>
            <w:r w:rsidR="00DC2D63">
              <w:rPr>
                <w:noProof/>
              </w:rPr>
              <w:drawing>
                <wp:inline distT="0" distB="0" distL="0" distR="0" wp14:anchorId="7B83A9F6" wp14:editId="65542373">
                  <wp:extent cx="2503121" cy="14173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duct Track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03121" cy="1417320"/>
                          </a:xfrm>
                          <a:prstGeom prst="rect">
                            <a:avLst/>
                          </a:prstGeom>
                        </pic:spPr>
                      </pic:pic>
                    </a:graphicData>
                  </a:graphic>
                </wp:inline>
              </w:drawing>
            </w:r>
          </w:p>
          <w:p w14:paraId="23F6FE4B" w14:textId="2D1F6962" w:rsidR="00470ECC" w:rsidRPr="00F201AC" w:rsidRDefault="00DC2D63" w:rsidP="00F201AC">
            <w:pPr>
              <w:jc w:val="center"/>
              <w:rPr>
                <w:rFonts w:ascii="Arial" w:hAnsi="Arial" w:cs="Arial"/>
                <w:sz w:val="16"/>
                <w:szCs w:val="16"/>
              </w:rPr>
            </w:pPr>
            <w:bookmarkStart w:id="2473" w:name="_Ref185837014"/>
            <w:r>
              <w:rPr>
                <w:rFonts w:ascii="Arial" w:hAnsi="Arial" w:cs="Arial"/>
                <w:color w:val="FF0000"/>
                <w:sz w:val="16"/>
                <w:szCs w:val="16"/>
              </w:rPr>
              <w:t xml:space="preserve"> </w:t>
            </w:r>
            <w:r w:rsidR="00470ECC" w:rsidRPr="00F201AC">
              <w:rPr>
                <w:rFonts w:ascii="Arial" w:hAnsi="Arial" w:cs="Arial"/>
                <w:sz w:val="16"/>
                <w:szCs w:val="16"/>
              </w:rPr>
              <w:t xml:space="preserve">Figure </w:t>
            </w:r>
            <w:r w:rsidR="00470ECC" w:rsidRPr="00F201AC">
              <w:rPr>
                <w:rFonts w:ascii="Arial" w:hAnsi="Arial" w:cs="Arial"/>
                <w:sz w:val="16"/>
                <w:szCs w:val="16"/>
              </w:rPr>
              <w:fldChar w:fldCharType="begin"/>
            </w:r>
            <w:r w:rsidR="00470ECC" w:rsidRPr="00F201AC">
              <w:rPr>
                <w:rFonts w:ascii="Arial" w:hAnsi="Arial" w:cs="Arial"/>
                <w:sz w:val="16"/>
                <w:szCs w:val="16"/>
              </w:rPr>
              <w:instrText xml:space="preserve"> SEQ Figure \* ARABIC </w:instrText>
            </w:r>
            <w:r w:rsidR="00470ECC" w:rsidRPr="00F201AC">
              <w:rPr>
                <w:rFonts w:ascii="Arial" w:hAnsi="Arial" w:cs="Arial"/>
                <w:sz w:val="16"/>
                <w:szCs w:val="16"/>
              </w:rPr>
              <w:fldChar w:fldCharType="separate"/>
            </w:r>
            <w:ins w:id="2474" w:author="Tom Bergeron" w:date="2020-10-06T17:45:00Z">
              <w:r w:rsidR="009C0501">
                <w:rPr>
                  <w:rFonts w:ascii="Arial" w:hAnsi="Arial" w:cs="Arial"/>
                  <w:noProof/>
                  <w:sz w:val="16"/>
                  <w:szCs w:val="16"/>
                </w:rPr>
                <w:t>53</w:t>
              </w:r>
            </w:ins>
            <w:del w:id="2475" w:author="Tom Bergeron" w:date="2020-10-06T17:45:00Z">
              <w:r w:rsidR="0013342E" w:rsidDel="009C0501">
                <w:rPr>
                  <w:rFonts w:ascii="Arial" w:hAnsi="Arial" w:cs="Arial"/>
                  <w:noProof/>
                  <w:sz w:val="16"/>
                  <w:szCs w:val="16"/>
                </w:rPr>
                <w:delText>55</w:delText>
              </w:r>
            </w:del>
            <w:r w:rsidR="00470ECC" w:rsidRPr="00F201AC">
              <w:rPr>
                <w:rFonts w:ascii="Arial" w:hAnsi="Arial" w:cs="Arial"/>
                <w:sz w:val="16"/>
                <w:szCs w:val="16"/>
              </w:rPr>
              <w:fldChar w:fldCharType="end"/>
            </w:r>
            <w:bookmarkEnd w:id="2473"/>
            <w:r w:rsidR="00470ECC"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05B63142"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w:t>
      </w:r>
      <w:del w:id="2476" w:author="Tom Bergeron" w:date="2020-09-29T16:01:00Z">
        <w:r w:rsidR="003E65A2" w:rsidRPr="00673430" w:rsidDel="00CB1AD7">
          <w:delText>right hand</w:delText>
        </w:r>
      </w:del>
      <w:ins w:id="2477" w:author="Tom Bergeron" w:date="2020-09-29T16:01:00Z">
        <w:r w:rsidR="00CB1AD7" w:rsidRPr="00673430">
          <w:t>right-hand</w:t>
        </w:r>
      </w:ins>
      <w:r w:rsidR="003E65A2" w:rsidRPr="00673430">
        <w:t xml:space="preserve">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ins w:id="2478" w:author="Tom Bergeron" w:date="2020-10-06T17:45:00Z">
        <w:r w:rsidR="009C0501" w:rsidRPr="00673430">
          <w:t xml:space="preserve">Figure </w:t>
        </w:r>
        <w:r w:rsidR="009C0501">
          <w:rPr>
            <w:noProof/>
          </w:rPr>
          <w:t>54</w:t>
        </w:r>
      </w:ins>
      <w:del w:id="2479" w:author="Tom Bergeron" w:date="2020-10-06T17:45:00Z">
        <w:r w:rsidR="0013342E" w:rsidRPr="00673430" w:rsidDel="009C0501">
          <w:delText xml:space="preserve">Figure </w:delText>
        </w:r>
        <w:r w:rsidR="0013342E" w:rsidDel="009C0501">
          <w:rPr>
            <w:noProof/>
          </w:rPr>
          <w:delText>56</w:delText>
        </w:r>
      </w:del>
      <w:r w:rsidR="002174B3" w:rsidRPr="00673430">
        <w:fldChar w:fldCharType="end"/>
      </w:r>
      <w:r w:rsidR="005B44B5" w:rsidRPr="00673430">
        <w:t>.</w:t>
      </w:r>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67E0DEE6">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6B73A3D9" w:rsidR="009F005A" w:rsidRPr="00673430" w:rsidRDefault="009F005A" w:rsidP="009F005A">
      <w:pPr>
        <w:pStyle w:val="Caption"/>
      </w:pPr>
      <w:bookmarkStart w:id="2480" w:name="_Ref185837026"/>
      <w:r w:rsidRPr="00673430">
        <w:t xml:space="preserve">Figure </w:t>
      </w:r>
      <w:fldSimple w:instr=" SEQ Figure \* ARABIC ">
        <w:ins w:id="2481" w:author="Tom Bergeron" w:date="2020-10-06T17:45:00Z">
          <w:r w:rsidR="009C0501">
            <w:rPr>
              <w:noProof/>
            </w:rPr>
            <w:t>54</w:t>
          </w:r>
        </w:ins>
        <w:del w:id="2482" w:author="Tom Bergeron" w:date="2020-10-06T17:45:00Z">
          <w:r w:rsidR="0013342E" w:rsidDel="009C0501">
            <w:rPr>
              <w:noProof/>
            </w:rPr>
            <w:delText>56</w:delText>
          </w:r>
        </w:del>
      </w:fldSimple>
      <w:bookmarkEnd w:id="2480"/>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3335AF">
        <w:rPr>
          <w:rStyle w:val="PlainTextChar"/>
        </w:rPr>
        <w:t>F:\</w:t>
      </w:r>
      <w:r w:rsidR="00022665" w:rsidRPr="003335AF">
        <w:rPr>
          <w:rStyle w:val="PlainTextChar"/>
        </w:rPr>
        <w:t>software root directory</w:t>
      </w:r>
      <w:r w:rsidR="00FE2E6E" w:rsidRPr="003335AF">
        <w:rPr>
          <w:rStyle w:val="PlainTextChar"/>
        </w:rPr>
        <w:t>\</w:t>
      </w:r>
      <w:r w:rsidR="003E65A2" w:rsidRPr="003335AF">
        <w:rPr>
          <w:rStyle w:val="PlainTextChar"/>
        </w:rPr>
        <w:t>Profiles\Board</w:t>
      </w:r>
      <w:r w:rsidR="009F005A" w:rsidRPr="003335AF">
        <w:rPr>
          <w:rStyle w:val="PlainTextChar"/>
        </w:rPr>
        <w:t> </w:t>
      </w:r>
      <w:r w:rsidR="003E65A2" w:rsidRPr="003335AF">
        <w:rPr>
          <w:rStyle w:val="PlainTextChar"/>
        </w:rPr>
        <w:t>A</w:t>
      </w:r>
      <w:r w:rsidR="00022665" w:rsidRPr="003335AF">
        <w:rPr>
          <w:rStyle w:val="PlainTextChar"/>
        </w:rPr>
        <w:t xml:space="preserve">, </w:t>
      </w:r>
      <w:r w:rsidR="003E65A2" w:rsidRPr="003335AF">
        <w:rPr>
          <w:rStyle w:val="PlainTextChar"/>
        </w:rPr>
        <w:t>you would direct it only to the F:\</w:t>
      </w:r>
      <w:r w:rsidR="00022665" w:rsidRPr="003335AF">
        <w:rPr>
          <w:rStyle w:val="PlainTextChar"/>
        </w:rPr>
        <w:t>software root directory</w:t>
      </w:r>
      <w:r w:rsidR="00C71B35" w:rsidRPr="003335AF">
        <w:rPr>
          <w:rStyle w:val="PlainTextChar"/>
        </w:rPr>
        <w:t>\</w:t>
      </w:r>
      <w:r w:rsidR="00FE2E6E" w:rsidRPr="003335AF">
        <w:rPr>
          <w:rStyle w:val="PlainTextChar"/>
        </w:rPr>
        <w:t xml:space="preserve"> folder.</w:t>
      </w:r>
    </w:p>
    <w:p w14:paraId="66E82CF7" w14:textId="77777777" w:rsidR="009F005A" w:rsidRDefault="009F005A" w:rsidP="003E65A2"/>
    <w:p w14:paraId="7411FAAF" w14:textId="77777777" w:rsidR="009F005A" w:rsidRDefault="009F005A" w:rsidP="003E65A2"/>
    <w:p w14:paraId="70CB0E8C" w14:textId="77777777" w:rsidR="008708F9" w:rsidRDefault="00C653DF" w:rsidP="008F51FF">
      <w:pPr>
        <w:pStyle w:val="Heading3"/>
      </w:pPr>
      <w:r>
        <w:br w:type="page"/>
      </w:r>
      <w:bookmarkStart w:id="2483" w:name="_Toc469043342"/>
      <w:bookmarkStart w:id="2484" w:name="_Toc469044976"/>
      <w:bookmarkStart w:id="2485" w:name="_Toc469139272"/>
      <w:bookmarkStart w:id="2486" w:name="_Toc469152717"/>
      <w:bookmarkStart w:id="2487" w:name="_Toc491174816"/>
      <w:bookmarkStart w:id="2488" w:name="_Toc494304048"/>
      <w:bookmarkStart w:id="2489" w:name="_Toc532827398"/>
      <w:bookmarkStart w:id="2490" w:name="_Toc532827806"/>
      <w:bookmarkStart w:id="2491" w:name="_Toc52898868"/>
      <w:bookmarkStart w:id="2492" w:name="_Toc52899058"/>
      <w:r>
        <w:lastRenderedPageBreak/>
        <w:t xml:space="preserve">Profile </w:t>
      </w:r>
      <w:r w:rsidRPr="00C0592E">
        <w:t>Explorer Buttons</w:t>
      </w:r>
      <w:bookmarkEnd w:id="2483"/>
      <w:bookmarkEnd w:id="2484"/>
      <w:bookmarkEnd w:id="2485"/>
      <w:bookmarkEnd w:id="2486"/>
      <w:bookmarkEnd w:id="2487"/>
      <w:bookmarkEnd w:id="2488"/>
      <w:bookmarkEnd w:id="2489"/>
      <w:bookmarkEnd w:id="2490"/>
      <w:bookmarkEnd w:id="2491"/>
      <w:bookmarkEnd w:id="2492"/>
    </w:p>
    <w:p w14:paraId="27AE584E" w14:textId="77777777" w:rsidR="00523E22" w:rsidRPr="00523E22" w:rsidRDefault="00523E22" w:rsidP="00523E22"/>
    <w:p w14:paraId="38F9FE2E" w14:textId="4228251E" w:rsidR="00B7341B" w:rsidRDefault="00DC2D63" w:rsidP="00B7341B">
      <w:r>
        <w:rPr>
          <w:noProof/>
        </w:rPr>
        <w:drawing>
          <wp:inline distT="0" distB="0" distL="0" distR="0" wp14:anchorId="713F86A7" wp14:editId="3764C840">
            <wp:extent cx="5943600" cy="3111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file Explorer Buttons.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11150"/>
                    </a:xfrm>
                    <a:prstGeom prst="rect">
                      <a:avLst/>
                    </a:prstGeom>
                  </pic:spPr>
                </pic:pic>
              </a:graphicData>
            </a:graphic>
          </wp:inline>
        </w:drawing>
      </w:r>
    </w:p>
    <w:p w14:paraId="320808D8" w14:textId="77777777" w:rsidR="00523E22" w:rsidRPr="00B7341B" w:rsidRDefault="00523E22" w:rsidP="00B7341B"/>
    <w:tbl>
      <w:tblPr>
        <w:tblW w:w="0" w:type="auto"/>
        <w:tblLook w:val="04A0" w:firstRow="1" w:lastRow="0" w:firstColumn="1" w:lastColumn="0" w:noHBand="0" w:noVBand="1"/>
      </w:tblPr>
      <w:tblGrid>
        <w:gridCol w:w="1356"/>
        <w:gridCol w:w="8220"/>
      </w:tblGrid>
      <w:tr w:rsidR="00B26F61" w14:paraId="4FBB87B5" w14:textId="77777777" w:rsidTr="00251B7B">
        <w:trPr>
          <w:trHeight w:val="837"/>
        </w:trPr>
        <w:tc>
          <w:tcPr>
            <w:tcW w:w="1278" w:type="dxa"/>
            <w:shd w:val="clear" w:color="auto" w:fill="auto"/>
          </w:tcPr>
          <w:p w14:paraId="69990526" w14:textId="57040EDE" w:rsidR="00B26F61" w:rsidRDefault="00DC2D63" w:rsidP="00251B7B">
            <w:pPr>
              <w:jc w:val="center"/>
            </w:pPr>
            <w:r>
              <w:rPr>
                <w:noProof/>
              </w:rPr>
              <w:drawing>
                <wp:inline distT="0" distB="0" distL="0" distR="0" wp14:anchorId="759E6FE0" wp14:editId="30631C2A">
                  <wp:extent cx="701675" cy="382905"/>
                  <wp:effectExtent l="0" t="0" r="3175" b="0"/>
                  <wp:docPr id="169" name="Picture 169"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_Inspection_Star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01675" cy="382905"/>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51993073">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7CE4895C">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6676899A">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6C89CA76">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7D28F1D2">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523E22">
      <w:pPr>
        <w:pStyle w:val="Heading3"/>
      </w:pPr>
      <w:bookmarkStart w:id="2493" w:name="_Toc469139273"/>
      <w:bookmarkStart w:id="2494" w:name="_Toc469152718"/>
      <w:bookmarkStart w:id="2495" w:name="_Toc491174817"/>
      <w:bookmarkStart w:id="2496" w:name="_Toc494304049"/>
      <w:bookmarkStart w:id="2497" w:name="_Toc532827399"/>
      <w:bookmarkStart w:id="2498" w:name="_Toc532827807"/>
      <w:bookmarkStart w:id="2499" w:name="_Toc119468103"/>
      <w:bookmarkStart w:id="2500" w:name="_Toc486325584"/>
      <w:bookmarkStart w:id="2501" w:name="_Toc52898869"/>
      <w:bookmarkStart w:id="2502" w:name="_Toc52899059"/>
      <w:r>
        <w:t xml:space="preserve">Profile </w:t>
      </w:r>
      <w:r w:rsidRPr="00C0592E">
        <w:t>Explorer</w:t>
      </w:r>
      <w:r>
        <w:t xml:space="preserve"> Checkboxes</w:t>
      </w:r>
      <w:bookmarkEnd w:id="2493"/>
      <w:bookmarkEnd w:id="2494"/>
      <w:bookmarkEnd w:id="2495"/>
      <w:bookmarkEnd w:id="2496"/>
      <w:bookmarkEnd w:id="2497"/>
      <w:bookmarkEnd w:id="2498"/>
      <w:bookmarkEnd w:id="2501"/>
      <w:bookmarkEnd w:id="2502"/>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676160" behindDoc="1" locked="0" layoutInCell="1" allowOverlap="1" wp14:anchorId="25676EEA" wp14:editId="26D20724">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77777777" w:rsidR="00523E22" w:rsidRDefault="00523E22" w:rsidP="00523E22">
      <w:pPr>
        <w:rPr>
          <w:b/>
        </w:rPr>
      </w:pPr>
    </w:p>
    <w:p w14:paraId="513E69CB" w14:textId="77777777" w:rsidR="00523E22" w:rsidRDefault="00523E22" w:rsidP="00523E22">
      <w:pPr>
        <w:rPr>
          <w:b/>
        </w:rPr>
      </w:pPr>
    </w:p>
    <w:p w14:paraId="66BCF0ED" w14:textId="77777777" w:rsidR="00523E22" w:rsidRDefault="00523E22" w:rsidP="00523E22">
      <w:r w:rsidRPr="003335AF">
        <w:rPr>
          <w:b/>
        </w:rPr>
        <w:t>Note</w:t>
      </w:r>
      <w:r w:rsidRPr="00470ECC">
        <w:t xml:space="preserve">: Double click any event to view the details including alarm event history.  </w:t>
      </w:r>
    </w:p>
    <w:p w14:paraId="626D7E24" w14:textId="77777777" w:rsidR="00523E22" w:rsidRDefault="00523E22" w:rsidP="00523E22"/>
    <w:p w14:paraId="1D8D0C6A" w14:textId="77777777" w:rsidR="00523E22" w:rsidRPr="00470ECC" w:rsidRDefault="00523E22" w:rsidP="00523E22"/>
    <w:p w14:paraId="79739414" w14:textId="77777777" w:rsidR="00523E22" w:rsidRDefault="00523E22" w:rsidP="00523E22">
      <w:r w:rsidRPr="003335AF">
        <w:rPr>
          <w:b/>
        </w:rPr>
        <w:t>Note</w:t>
      </w:r>
      <w:r w:rsidRPr="00470ECC">
        <w:t>: 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pPr>
        <w:pStyle w:val="Heading2"/>
      </w:pPr>
      <w:bookmarkStart w:id="2503" w:name="_Toc469043343"/>
      <w:bookmarkStart w:id="2504" w:name="_Toc469044977"/>
      <w:bookmarkStart w:id="2505" w:name="_Toc469139274"/>
      <w:bookmarkStart w:id="2506" w:name="_Toc469152719"/>
      <w:bookmarkStart w:id="2507" w:name="_Toc491174818"/>
      <w:bookmarkStart w:id="2508" w:name="_Toc494304050"/>
      <w:bookmarkStart w:id="2509" w:name="_Toc532827400"/>
      <w:bookmarkStart w:id="2510" w:name="_Toc532827808"/>
      <w:bookmarkStart w:id="2511" w:name="_Toc52898721"/>
      <w:bookmarkStart w:id="2512" w:name="_Toc52898870"/>
      <w:bookmarkStart w:id="2513" w:name="_Toc52899060"/>
      <w:r w:rsidRPr="00C0592E">
        <w:lastRenderedPageBreak/>
        <w:t>Profile Explorer – Virtual Profiling</w:t>
      </w:r>
      <w:bookmarkEnd w:id="2503"/>
      <w:bookmarkEnd w:id="2504"/>
      <w:bookmarkEnd w:id="2505"/>
      <w:bookmarkEnd w:id="2506"/>
      <w:bookmarkEnd w:id="2507"/>
      <w:bookmarkEnd w:id="2508"/>
      <w:bookmarkEnd w:id="2509"/>
      <w:bookmarkEnd w:id="2510"/>
      <w:bookmarkEnd w:id="2511"/>
      <w:bookmarkEnd w:id="2512"/>
      <w:bookmarkEnd w:id="2513"/>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6268C1AC">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8F51FF">
      <w:pPr>
        <w:pStyle w:val="Heading3"/>
      </w:pPr>
      <w:bookmarkStart w:id="2514" w:name="_Toc469043344"/>
      <w:bookmarkStart w:id="2515" w:name="_Toc469044978"/>
      <w:bookmarkStart w:id="2516" w:name="_Toc469139275"/>
      <w:bookmarkStart w:id="2517" w:name="_Toc469152720"/>
      <w:bookmarkStart w:id="2518" w:name="_Toc491174819"/>
      <w:bookmarkStart w:id="2519" w:name="_Toc494304051"/>
      <w:bookmarkStart w:id="2520" w:name="_Toc532827401"/>
      <w:bookmarkStart w:id="2521" w:name="_Toc532827809"/>
      <w:bookmarkStart w:id="2522" w:name="_Toc52898871"/>
      <w:bookmarkStart w:id="2523" w:name="_Toc52899061"/>
      <w:r>
        <w:t>V</w:t>
      </w:r>
      <w:r w:rsidR="00603767" w:rsidRPr="00C0592E">
        <w:t xml:space="preserve">iew Virtual Profile </w:t>
      </w:r>
      <w:r>
        <w:t>D</w:t>
      </w:r>
      <w:r w:rsidR="00603767" w:rsidRPr="00C0592E">
        <w:t>ata</w:t>
      </w:r>
      <w:bookmarkEnd w:id="2514"/>
      <w:bookmarkEnd w:id="2515"/>
      <w:bookmarkEnd w:id="2516"/>
      <w:bookmarkEnd w:id="2517"/>
      <w:bookmarkEnd w:id="2518"/>
      <w:bookmarkEnd w:id="2519"/>
      <w:bookmarkEnd w:id="2520"/>
      <w:bookmarkEnd w:id="2521"/>
      <w:bookmarkEnd w:id="2522"/>
      <w:bookmarkEnd w:id="2523"/>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8F51FF">
      <w:pPr>
        <w:pStyle w:val="Heading3"/>
      </w:pPr>
      <w:bookmarkStart w:id="2524" w:name="_Toc469043345"/>
      <w:bookmarkStart w:id="2525" w:name="_Toc469044979"/>
      <w:bookmarkStart w:id="2526" w:name="_Toc469139276"/>
      <w:bookmarkStart w:id="2527" w:name="_Toc469152721"/>
      <w:bookmarkStart w:id="2528" w:name="_Toc491174820"/>
      <w:bookmarkStart w:id="2529" w:name="_Toc494304052"/>
      <w:bookmarkStart w:id="2530" w:name="_Toc532827402"/>
      <w:bookmarkStart w:id="2531" w:name="_Toc532827810"/>
      <w:bookmarkStart w:id="2532" w:name="_Toc52898872"/>
      <w:bookmarkStart w:id="2533" w:name="_Toc52899062"/>
      <w:r w:rsidRPr="00C0592E">
        <w:t>Profile Explorer Event Icons</w:t>
      </w:r>
      <w:bookmarkEnd w:id="2499"/>
      <w:bookmarkEnd w:id="2524"/>
      <w:bookmarkEnd w:id="2525"/>
      <w:bookmarkEnd w:id="2526"/>
      <w:bookmarkEnd w:id="2527"/>
      <w:bookmarkEnd w:id="2528"/>
      <w:bookmarkEnd w:id="2529"/>
      <w:bookmarkEnd w:id="2530"/>
      <w:bookmarkEnd w:id="2531"/>
      <w:bookmarkEnd w:id="2532"/>
      <w:bookmarkEnd w:id="2533"/>
    </w:p>
    <w:p w14:paraId="7C62DAED" w14:textId="77777777" w:rsidR="003335AF" w:rsidRDefault="003335AF" w:rsidP="003335AF"/>
    <w:p w14:paraId="422AA34A" w14:textId="77777777" w:rsidR="008708F9" w:rsidRDefault="00B7341B" w:rsidP="00D7314E">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67DADC44">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52411569">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523E22">
      <w:pPr>
        <w:pStyle w:val="Heading3"/>
      </w:pPr>
      <w:bookmarkStart w:id="2534" w:name="_Toc469139277"/>
      <w:bookmarkStart w:id="2535" w:name="_Toc469152722"/>
      <w:bookmarkStart w:id="2536" w:name="_Toc491174821"/>
      <w:bookmarkStart w:id="2537" w:name="_Toc494304053"/>
      <w:bookmarkStart w:id="2538" w:name="_Toc532827403"/>
      <w:bookmarkStart w:id="2539" w:name="_Toc532827811"/>
      <w:bookmarkStart w:id="2540" w:name="_Toc52898873"/>
      <w:bookmarkStart w:id="2541" w:name="_Toc52899063"/>
      <w:r>
        <w:lastRenderedPageBreak/>
        <w:t>Virtual Profile Event Icons</w:t>
      </w:r>
      <w:bookmarkEnd w:id="2534"/>
      <w:bookmarkEnd w:id="2535"/>
      <w:bookmarkEnd w:id="2536"/>
      <w:bookmarkEnd w:id="2537"/>
      <w:bookmarkEnd w:id="2538"/>
      <w:bookmarkEnd w:id="2539"/>
      <w:bookmarkEnd w:id="2540"/>
      <w:bookmarkEnd w:id="2541"/>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0F8E4D27" w:rsidR="007E12D5" w:rsidRPr="00C0592E" w:rsidRDefault="007E12D5" w:rsidP="007E12D5">
      <w:pPr>
        <w:ind w:left="450"/>
        <w:rPr>
          <w:noProof/>
        </w:rPr>
      </w:pPr>
      <w:r>
        <w:rPr>
          <w:noProof/>
        </w:rPr>
        <w:t xml:space="preserve"> </w:t>
      </w:r>
      <w:r w:rsidR="0000475B">
        <w:rPr>
          <w:noProof/>
        </w:rPr>
        <w:drawing>
          <wp:inline distT="0" distB="0" distL="0" distR="0" wp14:anchorId="01598099" wp14:editId="02E229F8">
            <wp:extent cx="233680" cy="26606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3680" cy="266065"/>
                    </a:xfrm>
                    <a:prstGeom prst="rect">
                      <a:avLst/>
                    </a:prstGeom>
                    <a:noFill/>
                    <a:ln>
                      <a:noFill/>
                    </a:ln>
                  </pic:spPr>
                </pic:pic>
              </a:graphicData>
            </a:graphic>
          </wp:inline>
        </w:drawing>
      </w:r>
      <w:r w:rsidR="0000475B">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6132925B" w:rsidR="007E12D5" w:rsidRPr="00C0592E" w:rsidRDefault="0000475B" w:rsidP="007E12D5">
      <w:pPr>
        <w:ind w:left="450"/>
        <w:rPr>
          <w:noProof/>
        </w:rPr>
      </w:pPr>
      <w:r>
        <w:rPr>
          <w:noProof/>
        </w:rPr>
        <w:drawing>
          <wp:inline distT="0" distB="0" distL="0" distR="0" wp14:anchorId="52699D49" wp14:editId="3970B7DB">
            <wp:extent cx="233680" cy="26606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3680" cy="266065"/>
                    </a:xfrm>
                    <a:prstGeom prst="rect">
                      <a:avLst/>
                    </a:prstGeom>
                    <a:noFill/>
                    <a:ln>
                      <a:noFill/>
                    </a:ln>
                  </pic:spPr>
                </pic:pic>
              </a:graphicData>
            </a:graphic>
          </wp:inline>
        </w:drawing>
      </w:r>
      <w:r>
        <w:rPr>
          <w:noProof/>
        </w:rPr>
        <w:t xml:space="preserve"> </w:t>
      </w:r>
      <w:r w:rsidR="007E12D5">
        <w:rPr>
          <w:noProof/>
        </w:rPr>
        <w:t xml:space="preserve"> </w:t>
      </w:r>
      <w:r w:rsidR="007E12D5" w:rsidRPr="00C0592E">
        <w:rPr>
          <w:b/>
          <w:noProof/>
        </w:rPr>
        <w:t>VP Stop –</w:t>
      </w:r>
      <w:r w:rsidR="007E12D5" w:rsidRPr="00C0592E">
        <w:rPr>
          <w:noProof/>
        </w:rPr>
        <w:t xml:space="preserve"> This icon </w:t>
      </w:r>
      <w:r w:rsidR="007E12D5">
        <w:t>appears</w:t>
      </w:r>
      <w:r w:rsidR="007E12D5" w:rsidRPr="00C0592E">
        <w:t xml:space="preserve"> </w:t>
      </w:r>
      <w:r w:rsidR="007E12D5"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D7314E">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A9C0C26">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6F8AC3C0">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05F1AC6A" w:rsidR="008708F9" w:rsidRPr="00C0592E" w:rsidRDefault="008479B3" w:rsidP="00523E22">
      <w:pPr>
        <w:pStyle w:val="ListBullet2"/>
      </w:pPr>
      <w:r w:rsidRPr="00C0592E">
        <w:t>Cpk</w:t>
      </w:r>
      <w:r w:rsidR="00202BAC">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39849490">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2E441CE0">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6C2587F2" w:rsidR="00B7341B" w:rsidRDefault="000E0382" w:rsidP="00523E22">
      <w:pPr>
        <w:pStyle w:val="List"/>
        <w:ind w:left="720"/>
        <w:rPr>
          <w:noProof/>
        </w:rPr>
      </w:pPr>
      <w:r>
        <w:rPr>
          <w:noProof/>
        </w:rPr>
        <w:drawing>
          <wp:inline distT="0" distB="0" distL="0" distR="0" wp14:anchorId="355CA0B5" wp14:editId="06147892">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D7314E">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1029" type="#_x0000_t75" style="width:18pt;height:18pt" o:ole="" fillcolor="window">
            <v:imagedata r:id="rId132" o:title=""/>
          </v:shape>
          <o:OLEObject Type="Embed" ProgID="PBrush" ShapeID="_x0000_i1029" DrawAspect="Content" ObjectID="_1663511852" r:id="rId133"/>
        </w:object>
      </w:r>
      <w:r w:rsidRPr="00C0592E">
        <w:t xml:space="preserve"> </w:t>
      </w:r>
      <w:r w:rsidR="008802C1">
        <w:t>e</w:t>
      </w:r>
      <w:r w:rsidR="008708F9" w:rsidRPr="00C0592E">
        <w:rPr>
          <w:b/>
        </w:rPr>
        <w:t>TPU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1030" type="#_x0000_t75" style="width:18pt;height:18pt" o:ole="" fillcolor="window">
            <v:imagedata r:id="rId134" o:title=""/>
          </v:shape>
          <o:OLEObject Type="Embed" ProgID="PBrush" ShapeID="_x0000_i1030" DrawAspect="Content" ObjectID="_1663511853" r:id="rId135"/>
        </w:object>
      </w:r>
      <w:r w:rsidR="008708F9" w:rsidRPr="00C0592E">
        <w:t xml:space="preserve"> </w:t>
      </w:r>
      <w:r w:rsidR="008802C1">
        <w:t>e</w:t>
      </w:r>
      <w:r w:rsidR="008708F9" w:rsidRPr="00C0592E">
        <w:rPr>
          <w:b/>
        </w:rPr>
        <w:t>TPU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pPr>
        <w:pStyle w:val="Heading2"/>
      </w:pPr>
      <w:r>
        <w:br w:type="page"/>
      </w:r>
      <w:bookmarkStart w:id="2542" w:name="_Toc469043346"/>
      <w:bookmarkStart w:id="2543" w:name="_Toc469044980"/>
      <w:bookmarkStart w:id="2544" w:name="_Toc469139278"/>
      <w:bookmarkStart w:id="2545" w:name="_Toc469152723"/>
      <w:bookmarkStart w:id="2546" w:name="_Toc491174822"/>
      <w:bookmarkStart w:id="2547" w:name="_Toc494304054"/>
      <w:bookmarkStart w:id="2548" w:name="_Toc532827404"/>
      <w:bookmarkStart w:id="2549" w:name="_Toc532827812"/>
      <w:bookmarkStart w:id="2550" w:name="_Toc52898722"/>
      <w:bookmarkStart w:id="2551" w:name="_Toc52898874"/>
      <w:bookmarkStart w:id="2552" w:name="_Toc52899064"/>
      <w:r w:rsidR="009B7153">
        <w:lastRenderedPageBreak/>
        <w:t>Access</w:t>
      </w:r>
      <w:r>
        <w:t xml:space="preserve"> History Data Backup Files</w:t>
      </w:r>
      <w:bookmarkEnd w:id="2542"/>
      <w:bookmarkEnd w:id="2543"/>
      <w:bookmarkEnd w:id="2544"/>
      <w:bookmarkEnd w:id="2545"/>
      <w:bookmarkEnd w:id="2546"/>
      <w:bookmarkEnd w:id="2547"/>
      <w:bookmarkEnd w:id="2548"/>
      <w:bookmarkEnd w:id="2549"/>
      <w:bookmarkEnd w:id="2550"/>
      <w:bookmarkEnd w:id="2551"/>
      <w:bookmarkEnd w:id="2552"/>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proofErr w:type="spellStart"/>
      <w:r w:rsidRPr="00E25214">
        <w:rPr>
          <w:i/>
        </w:rPr>
        <w:t>VPdata</w:t>
      </w:r>
      <w:proofErr w:type="spellEnd"/>
      <w:r>
        <w:t xml:space="preserve"> files associated with each specific product to a </w:t>
      </w:r>
      <w:r w:rsidRPr="00E25214">
        <w:rPr>
          <w:i/>
        </w:rPr>
        <w:t>History</w:t>
      </w:r>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5A623F8C">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696EC1BF" w14:textId="7AFCCBB6" w:rsidR="00787C24" w:rsidRDefault="00787C24" w:rsidP="006E1668"/>
    <w:p w14:paraId="1E550C9E" w14:textId="77777777" w:rsidR="000A4191" w:rsidRDefault="000A4191" w:rsidP="009B7153"/>
    <w:p w14:paraId="3FD1D59A" w14:textId="77777777" w:rsidR="008708F9" w:rsidRDefault="009B7153">
      <w:pPr>
        <w:pStyle w:val="Heading2"/>
      </w:pPr>
      <w:bookmarkStart w:id="2553" w:name="_Toc119468104"/>
      <w:bookmarkStart w:id="2554" w:name="_Toc329784619"/>
      <w:bookmarkStart w:id="2555" w:name="_Toc469043347"/>
      <w:bookmarkStart w:id="2556" w:name="_Toc469044981"/>
      <w:bookmarkStart w:id="2557" w:name="_Toc469139279"/>
      <w:bookmarkStart w:id="2558" w:name="_Toc469152724"/>
      <w:bookmarkStart w:id="2559" w:name="_Toc491174823"/>
      <w:bookmarkStart w:id="2560" w:name="_Toc494304055"/>
      <w:bookmarkStart w:id="2561" w:name="_Toc532827405"/>
      <w:bookmarkStart w:id="2562" w:name="_Toc532827813"/>
      <w:bookmarkStart w:id="2563" w:name="_Toc52898723"/>
      <w:bookmarkStart w:id="2564" w:name="_Toc52898875"/>
      <w:bookmarkStart w:id="2565" w:name="_Toc52899065"/>
      <w:r>
        <w:t>Insert</w:t>
      </w:r>
      <w:r w:rsidR="008708F9">
        <w:t xml:space="preserve"> </w:t>
      </w:r>
      <w:r w:rsidR="00754243">
        <w:t xml:space="preserve">Data Files </w:t>
      </w:r>
      <w:r>
        <w:t>f</w:t>
      </w:r>
      <w:r w:rsidR="00754243">
        <w:t xml:space="preserve">rom </w:t>
      </w:r>
      <w:r>
        <w:t>a</w:t>
      </w:r>
      <w:r w:rsidR="00754243">
        <w:t>n Outside Source</w:t>
      </w:r>
      <w:bookmarkEnd w:id="2553"/>
      <w:bookmarkEnd w:id="2554"/>
      <w:bookmarkEnd w:id="2555"/>
      <w:bookmarkEnd w:id="2556"/>
      <w:bookmarkEnd w:id="2557"/>
      <w:bookmarkEnd w:id="2558"/>
      <w:bookmarkEnd w:id="2559"/>
      <w:bookmarkEnd w:id="2560"/>
      <w:bookmarkEnd w:id="2561"/>
      <w:bookmarkEnd w:id="2562"/>
      <w:bookmarkEnd w:id="2563"/>
      <w:bookmarkEnd w:id="2564"/>
      <w:bookmarkEnd w:id="2565"/>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pPr>
        <w:pStyle w:val="Heading2"/>
      </w:pPr>
      <w:bookmarkStart w:id="2566" w:name="_Toc69272384"/>
      <w:bookmarkStart w:id="2567" w:name="_Toc119468105"/>
      <w:bookmarkStart w:id="2568" w:name="_Toc329784620"/>
      <w:bookmarkStart w:id="2569" w:name="_Toc469043348"/>
      <w:bookmarkStart w:id="2570" w:name="_Toc469044982"/>
      <w:bookmarkStart w:id="2571" w:name="_Toc469139280"/>
      <w:bookmarkStart w:id="2572" w:name="_Toc469152725"/>
      <w:bookmarkStart w:id="2573" w:name="_Toc491174824"/>
      <w:bookmarkStart w:id="2574" w:name="_Toc494304056"/>
      <w:bookmarkStart w:id="2575" w:name="_Toc532827406"/>
      <w:bookmarkStart w:id="2576" w:name="_Toc532827814"/>
      <w:bookmarkStart w:id="2577" w:name="_Toc52898724"/>
      <w:bookmarkStart w:id="2578" w:name="_Toc52898876"/>
      <w:bookmarkStart w:id="2579" w:name="_Toc52899066"/>
      <w:r w:rsidRPr="008B09BB">
        <w:t>Renam</w:t>
      </w:r>
      <w:r w:rsidR="009B7153">
        <w:t>e</w:t>
      </w:r>
      <w:r w:rsidRPr="008B09BB">
        <w:t xml:space="preserve"> </w:t>
      </w:r>
      <w:r w:rsidR="00754243">
        <w:t>P</w:t>
      </w:r>
      <w:r w:rsidR="00754243" w:rsidRPr="008B09BB">
        <w:t>rofiles</w:t>
      </w:r>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p>
    <w:p w14:paraId="5DD44EF6" w14:textId="77777777"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9B7153">
        <w:t xml:space="preserve"> </w:t>
      </w:r>
      <w:r w:rsidRPr="008B09BB">
        <w:t>This can be especially useful when products are very similar</w:t>
      </w:r>
      <w:del w:id="2580" w:author="Tom Bergeron" w:date="2020-09-29T13:57:00Z">
        <w:r w:rsidRPr="008B09BB" w:rsidDel="00A01667">
          <w:delText>,</w:delText>
        </w:r>
      </w:del>
      <w:r w:rsidRPr="008B09BB">
        <w:t xml:space="preserve"> but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3335AF">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Manually create a new folder in the C:\</w:t>
      </w:r>
      <w:r w:rsidRPr="009B7153">
        <w:rPr>
          <w:rStyle w:val="PlainTextChar"/>
        </w:rPr>
        <w:t>software root directory</w:t>
      </w:r>
      <w:r w:rsidRPr="009B7153">
        <w:t xml:space="preserve"> \Profiles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36514BBF" w:rsidR="000A4191" w:rsidRPr="009B7153" w:rsidRDefault="000A4191" w:rsidP="00AA5614">
      <w:pPr>
        <w:pStyle w:val="ListParagraph"/>
        <w:numPr>
          <w:ilvl w:val="0"/>
          <w:numId w:val="107"/>
        </w:numPr>
      </w:pPr>
      <w:r w:rsidRPr="009B7153">
        <w:t xml:space="preserve">The new profile name will appear on all the screens (Profile Explorer, General Tab, </w:t>
      </w:r>
      <w:r w:rsidR="00D86AC7">
        <w:t>etc.</w:t>
      </w:r>
      <w:r w:rsidRPr="009B7153">
        <w:t>).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actually renamed,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rsidP="003335AF">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2581" w:name="_Understanding_Virtual_Profiling"/>
      <w:bookmarkStart w:id="2582" w:name="_Toc119468106"/>
      <w:bookmarkStart w:id="2583" w:name="_Ref119744922"/>
      <w:bookmarkStart w:id="2584" w:name="_Toc329784621"/>
      <w:bookmarkStart w:id="2585" w:name="_Toc329852092"/>
      <w:bookmarkStart w:id="2586" w:name="_Toc331173664"/>
      <w:bookmarkStart w:id="2587" w:name="_Toc332208772"/>
      <w:bookmarkStart w:id="2588" w:name="_Toc332274019"/>
      <w:bookmarkStart w:id="2589" w:name="_Toc367109140"/>
      <w:bookmarkStart w:id="2590" w:name="_Toc394486339"/>
      <w:bookmarkStart w:id="2591" w:name="_Toc394583545"/>
      <w:bookmarkStart w:id="2592" w:name="_Toc468171261"/>
      <w:bookmarkStart w:id="2593" w:name="_Toc468549176"/>
      <w:bookmarkStart w:id="2594" w:name="_Toc468552694"/>
      <w:bookmarkStart w:id="2595" w:name="_Toc469041221"/>
      <w:bookmarkStart w:id="2596" w:name="_Toc469041327"/>
      <w:bookmarkStart w:id="2597" w:name="_Toc469043349"/>
      <w:bookmarkStart w:id="2598" w:name="_Toc469044983"/>
      <w:bookmarkStart w:id="2599" w:name="_Toc469139281"/>
      <w:bookmarkStart w:id="2600" w:name="_Toc469143773"/>
      <w:bookmarkStart w:id="2601" w:name="_Toc469152531"/>
      <w:bookmarkStart w:id="2602" w:name="_Toc469152726"/>
      <w:bookmarkStart w:id="2603" w:name="_Toc491174825"/>
      <w:bookmarkStart w:id="2604" w:name="_Toc491175162"/>
      <w:bookmarkStart w:id="2605" w:name="_Toc494304057"/>
      <w:bookmarkStart w:id="2606" w:name="_Toc494304200"/>
      <w:bookmarkStart w:id="2607" w:name="_Toc532827407"/>
      <w:bookmarkStart w:id="2608" w:name="_Toc532827587"/>
      <w:bookmarkStart w:id="2609" w:name="_Toc532827815"/>
      <w:bookmarkStart w:id="2610" w:name="_Toc486325587"/>
      <w:bookmarkStart w:id="2611" w:name="_Toc52898725"/>
      <w:bookmarkStart w:id="2612" w:name="_Toc52898877"/>
      <w:bookmarkStart w:id="2613" w:name="_Toc52899067"/>
      <w:bookmarkStart w:id="2614" w:name="_Toc52899193"/>
      <w:bookmarkEnd w:id="2500"/>
      <w:bookmarkEnd w:id="2581"/>
      <w:r>
        <w:lastRenderedPageBreak/>
        <w:t>Virtual Profiling</w:t>
      </w:r>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1"/>
      <w:bookmarkEnd w:id="2612"/>
      <w:bookmarkEnd w:id="2613"/>
      <w:bookmarkEnd w:id="2614"/>
    </w:p>
    <w:p w14:paraId="216AB3B1" w14:textId="3C41A96E" w:rsidR="004E6F9A" w:rsidRPr="004E6F9A" w:rsidRDefault="00667D1B" w:rsidP="00667D1B">
      <w:bookmarkStart w:id="2615" w:name="_Toc119468110"/>
      <w:bookmarkStart w:id="2616" w:name="_Toc329784625"/>
      <w:r w:rsidRPr="00D7395A">
        <w:rPr>
          <w:i/>
        </w:rPr>
        <w:t>Virtual Profiling</w:t>
      </w:r>
      <w:r>
        <w:t xml:space="preserve"> (VP) is a means of reliably predicting the thermal profile based on a comparison of real-time temperature and conveyor speed data against a </w:t>
      </w:r>
      <w:r w:rsidRPr="00D7395A">
        <w:rPr>
          <w:i/>
        </w:rPr>
        <w:t>baseline</w:t>
      </w:r>
      <w:r>
        <w:t xml:space="preserve"> profile established by an earlier profiler run through the oven.  </w:t>
      </w:r>
      <w:r w:rsidR="004E6F9A">
        <w:t xml:space="preserve">The software generates a Virtual Profile at </w:t>
      </w:r>
      <w:r w:rsidR="004E6F9A">
        <w:rPr>
          <w:i/>
        </w:rPr>
        <w:t>a user-selected interval from once per hour to once every 24 hours.</w:t>
      </w:r>
    </w:p>
    <w:p w14:paraId="5C5A921E" w14:textId="77777777" w:rsidR="004E6F9A" w:rsidRDefault="004E6F9A" w:rsidP="00667D1B"/>
    <w:p w14:paraId="1B420EAD" w14:textId="14CC83E3" w:rsidR="00667D1B" w:rsidRDefault="00667D1B" w:rsidP="00667D1B">
      <w:r>
        <w:t>For a given product, this baseline needs to represent an optimum oven recipe with a good PWI value a</w:t>
      </w:r>
      <w:r w:rsidR="00035FF6">
        <w:t>nd a quality soldering result.</w:t>
      </w:r>
      <w:r w:rsidR="004E6F9A">
        <w:t xml:space="preserve"> </w:t>
      </w:r>
      <w:r>
        <w:t xml:space="preserve">During the </w:t>
      </w:r>
      <w:r w:rsidR="004E6F9A">
        <w:t xml:space="preserve">initial </w:t>
      </w:r>
      <w:r>
        <w:t xml:space="preserve">profile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 xml:space="preserve">se temperature readings </w:t>
      </w:r>
      <w:r w:rsidR="00202BAC">
        <w:t xml:space="preserve">and </w:t>
      </w:r>
      <w:r>
        <w:t>stores this data as</w:t>
      </w:r>
      <w:r w:rsidR="00035FF6">
        <w:t xml:space="preserve"> part of the baseline profile.</w:t>
      </w:r>
    </w:p>
    <w:p w14:paraId="5039B247" w14:textId="77777777" w:rsidR="00667D1B" w:rsidRDefault="00667D1B" w:rsidP="00667D1B"/>
    <w:p w14:paraId="507926CF" w14:textId="66E008A0" w:rsidR="00667D1B" w:rsidRPr="00035FF6" w:rsidRDefault="00667D1B" w:rsidP="00667D1B">
      <w:r w:rsidRPr="00035FF6">
        <w:t>Once the baseline is established, the software goes into monitoring mode, recording real-time belt speed and probe temperature data a</w:t>
      </w:r>
      <w:r w:rsidR="004E6F9A">
        <w:t>t the specified interval as the production run</w:t>
      </w:r>
      <w:r w:rsidRPr="00035FF6">
        <w:t xml:space="preserve"> passes through the oven.  Comparing real-time data to the baseline profile, </w:t>
      </w:r>
      <w:r w:rsidR="000A4191" w:rsidRPr="00035FF6">
        <w:t xml:space="preserve">the automatic system </w:t>
      </w:r>
      <w:r w:rsidRPr="00035FF6">
        <w:t xml:space="preserve">algorithms accurately extrapolate a simulated thermal profile.  </w:t>
      </w:r>
      <w:r w:rsidR="004E6F9A" w:rsidRPr="00035FF6">
        <w:t>When oven data varies significantly from the baseline profile, the software displays appropriate warnings to system operators</w:t>
      </w:r>
      <w:r w:rsidR="004E6F9A">
        <w:t xml:space="preserve">. </w:t>
      </w:r>
      <w:r w:rsidR="000A4191" w:rsidRPr="00035FF6">
        <w:t xml:space="preserve">The </w:t>
      </w:r>
      <w:r w:rsidR="004E6F9A">
        <w:t>software saves the data from each profile/virtual profile</w:t>
      </w:r>
      <w:r w:rsidRPr="00035FF6">
        <w:t>, creating a valuable quality assurance record.</w:t>
      </w:r>
    </w:p>
    <w:p w14:paraId="52D2A4F2" w14:textId="77777777" w:rsidR="00667D1B" w:rsidRPr="00035FF6" w:rsidRDefault="00667D1B" w:rsidP="00667D1B"/>
    <w:p w14:paraId="52B47354" w14:textId="77777777" w:rsidR="000B2859" w:rsidRPr="00C0592E" w:rsidRDefault="000B2859" w:rsidP="000B2859">
      <w:r>
        <w:t xml:space="preserve">If </w:t>
      </w:r>
      <w:proofErr w:type="gramStart"/>
      <w:r>
        <w:t>you’ve</w:t>
      </w:r>
      <w:proofErr w:type="gramEnd"/>
      <w:r>
        <w:t xml:space="preserve"> purchased the option</w:t>
      </w:r>
      <w:r w:rsidRPr="00C0592E">
        <w:t xml:space="preserve">, the </w:t>
      </w:r>
      <w:r>
        <w:t>software can display</w:t>
      </w:r>
      <w:r w:rsidRPr="00C0592E">
        <w:t xml:space="preserve"> </w:t>
      </w:r>
      <w:r>
        <w:t xml:space="preserve">a chart and table of profile data </w:t>
      </w:r>
      <w:r w:rsidRPr="00C0592E">
        <w:t>bas</w:t>
      </w:r>
      <w:r>
        <w:t>ed on the process window and also Statistical Process C</w:t>
      </w:r>
      <w:r w:rsidRPr="00C0592E">
        <w:t xml:space="preserve">ontrol </w:t>
      </w:r>
      <w:r>
        <w:t xml:space="preserve">(SPC) </w:t>
      </w:r>
      <w:r w:rsidRPr="00C0592E">
        <w:t xml:space="preserve">charts.  </w:t>
      </w:r>
    </w:p>
    <w:p w14:paraId="2DC01F89" w14:textId="77777777" w:rsidR="00667D1B" w:rsidRPr="00035FF6" w:rsidRDefault="00667D1B" w:rsidP="00667D1B"/>
    <w:p w14:paraId="3E8696F9" w14:textId="646FFA4D" w:rsidR="00667D1B" w:rsidRPr="00035FF6" w:rsidRDefault="00667D1B" w:rsidP="00035FF6">
      <w:pPr>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pPr>
        <w:pStyle w:val="Heading2"/>
      </w:pPr>
      <w:bookmarkStart w:id="2617" w:name="_Get_a_Valid"/>
      <w:bookmarkStart w:id="2618" w:name="_Toc119468109"/>
      <w:bookmarkStart w:id="2619" w:name="_Ref323303447"/>
      <w:bookmarkStart w:id="2620" w:name="_Toc353195420"/>
      <w:bookmarkStart w:id="2621" w:name="_Toc358296277"/>
      <w:bookmarkStart w:id="2622" w:name="_Toc358298442"/>
      <w:bookmarkStart w:id="2623" w:name="_Toc393899753"/>
      <w:bookmarkStart w:id="2624" w:name="_Toc469043350"/>
      <w:bookmarkStart w:id="2625" w:name="_Toc469044984"/>
      <w:bookmarkStart w:id="2626" w:name="_Toc469139282"/>
      <w:bookmarkStart w:id="2627" w:name="_Toc469152727"/>
      <w:bookmarkStart w:id="2628" w:name="_Toc491174826"/>
      <w:bookmarkStart w:id="2629" w:name="_Toc494304058"/>
      <w:bookmarkStart w:id="2630" w:name="_Toc532827408"/>
      <w:bookmarkStart w:id="2631" w:name="_Toc532827816"/>
      <w:bookmarkStart w:id="2632" w:name="_Toc52898726"/>
      <w:bookmarkStart w:id="2633" w:name="_Toc52898878"/>
      <w:bookmarkStart w:id="2634" w:name="_Toc52899068"/>
      <w:bookmarkEnd w:id="2617"/>
      <w:r>
        <w:t>Get</w:t>
      </w:r>
      <w:r w:rsidR="00035FF6">
        <w:t xml:space="preserve"> a</w:t>
      </w:r>
      <w:r w:rsidR="00754243">
        <w:t xml:space="preserve"> Valid Baseline P</w:t>
      </w:r>
      <w:r w:rsidR="00754243" w:rsidRPr="00C0592E">
        <w:t>rofile</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398C6D39"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30797231">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r w:rsidR="009C0501">
        <w:fldChar w:fldCharType="begin"/>
      </w:r>
      <w:r w:rsidR="009C0501">
        <w:instrText xml:space="preserve"> HYPERLINK \l "_Verify_the_Virtual" </w:instrText>
      </w:r>
      <w:ins w:id="2635" w:author="Tom Bergeron" w:date="2020-10-06T17:45:00Z"/>
      <w:r w:rsidR="009C0501">
        <w:fldChar w:fldCharType="separate"/>
      </w:r>
      <w:r w:rsidR="00035FF6" w:rsidRPr="00035FF6">
        <w:rPr>
          <w:rStyle w:val="Hyperlink"/>
        </w:rPr>
        <w:t>Verify the Virtual Profile</w:t>
      </w:r>
      <w:r w:rsidR="009C0501">
        <w:rPr>
          <w:rStyle w:val="Hyperlink"/>
        </w:rPr>
        <w:fldChar w:fldCharType="end"/>
      </w:r>
    </w:p>
    <w:p w14:paraId="6D0A01EF" w14:textId="77777777" w:rsidR="00667D1B" w:rsidRPr="00F3112F" w:rsidRDefault="00667D1B" w:rsidP="008F51FF">
      <w:pPr>
        <w:pStyle w:val="Heading3"/>
      </w:pPr>
      <w:bookmarkStart w:id="2636" w:name="_Integrate_Empty_Oven"/>
      <w:bookmarkStart w:id="2637" w:name="_Ref324433808"/>
      <w:bookmarkStart w:id="2638" w:name="_Toc358296278"/>
      <w:bookmarkStart w:id="2639" w:name="_Toc358298443"/>
      <w:bookmarkStart w:id="2640" w:name="_Toc469043351"/>
      <w:bookmarkStart w:id="2641" w:name="_Toc469044985"/>
      <w:bookmarkStart w:id="2642" w:name="_Toc469139283"/>
      <w:bookmarkStart w:id="2643" w:name="_Toc469152728"/>
      <w:bookmarkStart w:id="2644" w:name="_Toc491174827"/>
      <w:bookmarkStart w:id="2645" w:name="_Toc494304059"/>
      <w:bookmarkStart w:id="2646" w:name="_Toc532827409"/>
      <w:bookmarkStart w:id="2647" w:name="_Toc532827817"/>
      <w:bookmarkStart w:id="2648" w:name="_Toc52898879"/>
      <w:bookmarkStart w:id="2649" w:name="_Toc52899069"/>
      <w:bookmarkEnd w:id="2636"/>
      <w:r w:rsidRPr="00F3112F">
        <w:t>Integrat</w:t>
      </w:r>
      <w:r w:rsidR="00035FF6">
        <w:t>e</w:t>
      </w:r>
      <w:r>
        <w:t xml:space="preserve"> </w:t>
      </w:r>
      <w:r w:rsidR="00C653DF">
        <w:t>Empty Oven Data</w:t>
      </w:r>
      <w:bookmarkEnd w:id="2637"/>
      <w:bookmarkEnd w:id="2638"/>
      <w:bookmarkEnd w:id="2639"/>
      <w:bookmarkEnd w:id="2640"/>
      <w:bookmarkEnd w:id="2641"/>
      <w:bookmarkEnd w:id="2642"/>
      <w:bookmarkEnd w:id="2643"/>
      <w:bookmarkEnd w:id="2644"/>
      <w:bookmarkEnd w:id="2645"/>
      <w:bookmarkEnd w:id="2646"/>
      <w:bookmarkEnd w:id="2647"/>
      <w:bookmarkEnd w:id="2648"/>
      <w:bookmarkEnd w:id="2649"/>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218596CD" w:rsidR="00667D1B" w:rsidRDefault="00667D1B" w:rsidP="00667D1B">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w:t>
      </w:r>
      <w:r w:rsidR="000B2859">
        <w:t>, and Virtual Profiling will not be able to be used</w:t>
      </w:r>
      <w:r>
        <w:t>.</w:t>
      </w:r>
    </w:p>
    <w:p w14:paraId="0DFBCC70" w14:textId="77777777" w:rsidR="008708F9" w:rsidRDefault="003359C6">
      <w:pPr>
        <w:pStyle w:val="Heading2"/>
      </w:pPr>
      <w:bookmarkStart w:id="2650" w:name="_Toc469043352"/>
      <w:bookmarkStart w:id="2651" w:name="_Toc469044986"/>
      <w:bookmarkStart w:id="2652" w:name="_Toc469139284"/>
      <w:bookmarkStart w:id="2653" w:name="_Toc469152729"/>
      <w:bookmarkStart w:id="2654" w:name="_Toc491174828"/>
      <w:bookmarkStart w:id="2655" w:name="_Toc494304060"/>
      <w:bookmarkStart w:id="2656" w:name="_Toc532827410"/>
      <w:bookmarkStart w:id="2657" w:name="_Toc532827818"/>
      <w:bookmarkStart w:id="2658" w:name="_Toc52898727"/>
      <w:bookmarkStart w:id="2659" w:name="_Toc52898880"/>
      <w:bookmarkStart w:id="2660" w:name="_Toc52899070"/>
      <w:r>
        <w:lastRenderedPageBreak/>
        <w:t>Creat</w:t>
      </w:r>
      <w:r w:rsidR="00035FF6">
        <w:t>e</w:t>
      </w:r>
      <w:r w:rsidR="00754243">
        <w:t>/</w:t>
      </w:r>
      <w:r w:rsidR="00035FF6">
        <w:t>Load a</w:t>
      </w:r>
      <w:r w:rsidR="00754243">
        <w:t xml:space="preserve"> </w:t>
      </w:r>
      <w:r w:rsidR="008708F9">
        <w:t>Virtual Profil</w:t>
      </w:r>
      <w:bookmarkEnd w:id="2615"/>
      <w:r>
        <w:t>e</w:t>
      </w:r>
      <w:bookmarkEnd w:id="2616"/>
      <w:bookmarkEnd w:id="2650"/>
      <w:bookmarkEnd w:id="2651"/>
      <w:bookmarkEnd w:id="2652"/>
      <w:bookmarkEnd w:id="2653"/>
      <w:bookmarkEnd w:id="2654"/>
      <w:bookmarkEnd w:id="2655"/>
      <w:bookmarkEnd w:id="2656"/>
      <w:bookmarkEnd w:id="2657"/>
      <w:bookmarkEnd w:id="2658"/>
      <w:bookmarkEnd w:id="2659"/>
      <w:bookmarkEnd w:id="2660"/>
    </w:p>
    <w:p w14:paraId="0FDE9146" w14:textId="1CF70633" w:rsidR="008708F9" w:rsidRPr="00C0592E" w:rsidRDefault="008708F9" w:rsidP="00FE227B">
      <w:r w:rsidRPr="00C0592E">
        <w:t>Ther</w:t>
      </w:r>
      <w:r w:rsidR="006214AE" w:rsidRPr="00C0592E">
        <w:t>e</w:t>
      </w:r>
      <w:r w:rsidR="005C5B8E">
        <w:t xml:space="preserve"> are </w:t>
      </w:r>
      <w:r w:rsidR="00B7162F">
        <w:t>two</w:t>
      </w:r>
      <w:r w:rsidR="00603767">
        <w:t xml:space="preserve">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1B80587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r w:rsidR="00202BAC">
              <w:t xml:space="preserve"> A message will display asking you to confirm if you want to proceed. See Figure 57.</w:t>
            </w:r>
          </w:p>
        </w:tc>
        <w:tc>
          <w:tcPr>
            <w:tcW w:w="1626" w:type="dxa"/>
            <w:shd w:val="clear" w:color="auto" w:fill="auto"/>
          </w:tcPr>
          <w:p w14:paraId="2D8579ED" w14:textId="16A051A5" w:rsidR="007379CA" w:rsidRDefault="000E0382" w:rsidP="00BC6102">
            <w:r>
              <w:rPr>
                <w:noProof/>
              </w:rPr>
              <w:drawing>
                <wp:inline distT="0" distB="0" distL="0" distR="0" wp14:anchorId="4B97A3E7" wp14:editId="21437E26">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24CCD00F" w:rsidR="00D517A1" w:rsidRPr="00C0592E" w:rsidRDefault="00D517A1" w:rsidP="00FD70FE">
            <w:pPr>
              <w:pStyle w:val="ListParagraph"/>
              <w:ind w:left="0"/>
            </w:pPr>
          </w:p>
        </w:tc>
        <w:tc>
          <w:tcPr>
            <w:tcW w:w="1626" w:type="dxa"/>
            <w:shd w:val="clear" w:color="auto" w:fill="auto"/>
          </w:tcPr>
          <w:p w14:paraId="1008D5FA" w14:textId="60569AE6" w:rsidR="00D517A1" w:rsidRDefault="00D517A1" w:rsidP="00BC6102"/>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rsidP="003335AF">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2661" w:name="_Process_Control_Barcode_Option"/>
      <w:bookmarkEnd w:id="2661"/>
    </w:p>
    <w:p w14:paraId="18588853" w14:textId="77777777" w:rsidR="008708F9" w:rsidRPr="007379CA" w:rsidRDefault="0095411B" w:rsidP="003335AF">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starting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645440" behindDoc="0" locked="0" layoutInCell="1" allowOverlap="1" wp14:anchorId="5F49660D" wp14:editId="40B4744B">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740023" id="AutoShape 4267" o:spid="_x0000_s1026" type="#_x0000_t13" style="position:absolute;margin-left:180pt;margin-top:48.4pt;width:67.9pt;height:12.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644416" behindDoc="0" locked="0" layoutInCell="1" allowOverlap="1" wp14:anchorId="4145C39C" wp14:editId="65DE2940">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78AD55" id="Oval 4266" o:spid="_x0000_s1026" style="position:absolute;margin-left:118.15pt;margin-top:35.5pt;width:61.85pt;height:32.6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" filled="f" fillcolor="#bbe0e3" strokecolor="red" strokeweight="1.5pt">
                <w10:wrap anchory="line"/>
              </v:oval>
            </w:pict>
          </mc:Fallback>
        </mc:AlternateContent>
      </w:r>
      <w:r w:rsidR="000E0382">
        <w:rPr>
          <w:noProof/>
        </w:rPr>
        <w:drawing>
          <wp:inline distT="0" distB="0" distL="0" distR="0" wp14:anchorId="12A8E289" wp14:editId="16E16B72">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60E3BD2B">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128994D7" w:rsidR="008708F9" w:rsidRDefault="00566FC7" w:rsidP="00F5043F">
      <w:pPr>
        <w:pStyle w:val="Caption"/>
      </w:pPr>
      <w:r w:rsidRPr="00566FC7">
        <w:t xml:space="preserve">Figure </w:t>
      </w:r>
      <w:fldSimple w:instr=" SEQ Figure \* ARABIC ">
        <w:ins w:id="2662" w:author="Tom Bergeron" w:date="2020-10-06T17:45:00Z">
          <w:r w:rsidR="009C0501">
            <w:rPr>
              <w:noProof/>
            </w:rPr>
            <w:t>55</w:t>
          </w:r>
        </w:ins>
        <w:del w:id="2663" w:author="Tom Bergeron" w:date="2020-10-06T17:45:00Z">
          <w:r w:rsidR="0013342E" w:rsidDel="009C0501">
            <w:rPr>
              <w:noProof/>
            </w:rPr>
            <w:delText>57</w:delText>
          </w:r>
        </w:del>
      </w:fldSimple>
      <w:r w:rsidR="009F6CFB">
        <w:t>: Profile Explorer – Start Virtual Profiling</w:t>
      </w:r>
    </w:p>
    <w:p w14:paraId="1ACC22BF" w14:textId="77777777" w:rsidR="00AE6454" w:rsidRDefault="00AE6454"/>
    <w:p w14:paraId="245DAD04" w14:textId="72A12558"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ins w:id="2664" w:author="Tom Bergeron" w:date="2020-10-06T17:45:00Z">
        <w:r w:rsidR="009C0501" w:rsidRPr="00BC6102">
          <w:t xml:space="preserve">Figure </w:t>
        </w:r>
        <w:r w:rsidR="009C0501">
          <w:rPr>
            <w:noProof/>
          </w:rPr>
          <w:t>56</w:t>
        </w:r>
      </w:ins>
      <w:del w:id="2665" w:author="Tom Bergeron" w:date="2020-10-06T17:45:00Z">
        <w:r w:rsidR="0013342E" w:rsidRPr="00BC6102" w:rsidDel="009C0501">
          <w:delText xml:space="preserve">Figure </w:delText>
        </w:r>
        <w:r w:rsidR="0013342E" w:rsidDel="009C0501">
          <w:rPr>
            <w:noProof/>
          </w:rPr>
          <w:delText>58</w:delText>
        </w:r>
      </w:del>
      <w:r w:rsidR="003258DE" w:rsidRPr="00C0592E">
        <w:fldChar w:fldCharType="end"/>
      </w:r>
      <w:r w:rsidR="00566FC7" w:rsidRPr="00C0592E">
        <w:t>.</w:t>
      </w:r>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647488" behindDoc="0" locked="0" layoutInCell="1" allowOverlap="1" wp14:anchorId="0C4FFCF3" wp14:editId="1BDD02C6">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6124A1" id="AutoShape 4269" o:spid="_x0000_s1026" type="#_x0000_t13" style="position:absolute;margin-left:189.95pt;margin-top:27.65pt;width:67.9pt;height:12.9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646464" behindDoc="0" locked="0" layoutInCell="1" allowOverlap="1" wp14:anchorId="02F159BD" wp14:editId="08C02BD7">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48EB0A" id="Oval 4268" o:spid="_x0000_s1026" style="position:absolute;margin-left:128.15pt;margin-top:17.7pt;width:57.3pt;height:32.6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" filled="f" fillcolor="#bbe0e3" strokecolor="red" strokeweight="1.5pt">
                <w10:wrap anchory="line"/>
              </v:oval>
            </w:pict>
          </mc:Fallback>
        </mc:AlternateContent>
      </w:r>
      <w:r w:rsidR="000E0382">
        <w:rPr>
          <w:noProof/>
        </w:rPr>
        <w:drawing>
          <wp:inline distT="0" distB="0" distL="0" distR="0" wp14:anchorId="72034290" wp14:editId="4F5E9CA3">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7BAC08A1">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44000CCC" w:rsidR="008708F9" w:rsidRPr="00BC6102" w:rsidRDefault="00566FC7" w:rsidP="00BC6102">
      <w:pPr>
        <w:pStyle w:val="Caption"/>
      </w:pPr>
      <w:bookmarkStart w:id="2666" w:name="_Ref185837842"/>
      <w:r w:rsidRPr="00BC6102">
        <w:t xml:space="preserve">Figure </w:t>
      </w:r>
      <w:fldSimple w:instr=" SEQ Figure \* ARABIC ">
        <w:ins w:id="2667" w:author="Tom Bergeron" w:date="2020-10-06T17:45:00Z">
          <w:r w:rsidR="009C0501">
            <w:rPr>
              <w:noProof/>
            </w:rPr>
            <w:t>56</w:t>
          </w:r>
        </w:ins>
        <w:del w:id="2668" w:author="Tom Bergeron" w:date="2020-10-06T17:45:00Z">
          <w:r w:rsidR="0013342E" w:rsidDel="009C0501">
            <w:rPr>
              <w:noProof/>
            </w:rPr>
            <w:delText>58</w:delText>
          </w:r>
        </w:del>
      </w:fldSimple>
      <w:bookmarkEnd w:id="2666"/>
      <w:r w:rsidR="009F6CFB">
        <w:t>: Virtual Profiling – Oven Recipe set correctly</w:t>
      </w:r>
    </w:p>
    <w:p w14:paraId="50BD08DC" w14:textId="77777777" w:rsidR="002F582D" w:rsidRDefault="00AF75F5" w:rsidP="003335AF">
      <w:pPr>
        <w:rPr>
          <w:noProof/>
        </w:rPr>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controll software to make sure there are no error messages or errors that will cause the system to hang.</w:t>
      </w:r>
    </w:p>
    <w:p w14:paraId="0385D6A4" w14:textId="77777777" w:rsidR="00014AF6" w:rsidRDefault="00014AF6" w:rsidP="003335AF">
      <w:pPr>
        <w:rPr>
          <w:noProof/>
        </w:rPr>
      </w:pPr>
    </w:p>
    <w:p w14:paraId="4087FAF0" w14:textId="77777777" w:rsidR="00014AF6" w:rsidRDefault="00014AF6" w:rsidP="003335AF">
      <w:pPr>
        <w:rPr>
          <w:noProof/>
        </w:rPr>
      </w:pPr>
    </w:p>
    <w:p w14:paraId="4189F7E9" w14:textId="77777777" w:rsidR="005E2966" w:rsidRDefault="005E2966"/>
    <w:p w14:paraId="64584F92" w14:textId="77777777" w:rsidR="00014AF6" w:rsidRDefault="00014AF6"/>
    <w:p w14:paraId="29F27DC1" w14:textId="0DF76AAA" w:rsidR="008708F9" w:rsidRDefault="008708F9">
      <w:pPr>
        <w:pStyle w:val="Heading2"/>
      </w:pPr>
      <w:bookmarkStart w:id="2669" w:name="_Monitoring_Production_In"/>
      <w:bookmarkStart w:id="2670" w:name="_Toc119468113"/>
      <w:bookmarkStart w:id="2671" w:name="_Toc329784628"/>
      <w:bookmarkStart w:id="2672" w:name="_Toc469043358"/>
      <w:bookmarkStart w:id="2673" w:name="_Toc469044992"/>
      <w:bookmarkStart w:id="2674" w:name="_Toc469139290"/>
      <w:bookmarkStart w:id="2675" w:name="_Toc469152735"/>
      <w:bookmarkStart w:id="2676" w:name="_Toc491174829"/>
      <w:bookmarkStart w:id="2677" w:name="_Toc494304061"/>
      <w:bookmarkStart w:id="2678" w:name="_Toc532827411"/>
      <w:bookmarkStart w:id="2679" w:name="_Toc532827819"/>
      <w:bookmarkStart w:id="2680" w:name="_Toc52898728"/>
      <w:bookmarkStart w:id="2681" w:name="_Toc52898881"/>
      <w:bookmarkStart w:id="2682" w:name="_Toc52899071"/>
      <w:bookmarkEnd w:id="2669"/>
      <w:r>
        <w:t xml:space="preserve">Live Mode </w:t>
      </w:r>
      <w:r w:rsidR="00754243">
        <w:t xml:space="preserve">- </w:t>
      </w:r>
      <w:r>
        <w:t xml:space="preserve">General </w:t>
      </w:r>
      <w:r w:rsidR="00754243">
        <w:t>Tab</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p>
    <w:p w14:paraId="56CF1D1E" w14:textId="4BB59031" w:rsidR="00CE6832" w:rsidRDefault="00014AF6" w:rsidP="006E1668">
      <w:pPr>
        <w:keepNext/>
        <w:jc w:val="center"/>
      </w:pPr>
      <w:r>
        <w:rPr>
          <w:noProof/>
        </w:rPr>
        <w:drawing>
          <wp:inline distT="0" distB="0" distL="0" distR="0" wp14:anchorId="374194EE" wp14:editId="267DB110">
            <wp:extent cx="5336707" cy="4152900"/>
            <wp:effectExtent l="0" t="0" r="0" b="0"/>
            <wp:docPr id="195" name="Picture 195" descr="Initial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nitial V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36868" cy="4153025"/>
                    </a:xfrm>
                    <a:prstGeom prst="rect">
                      <a:avLst/>
                    </a:prstGeom>
                    <a:noFill/>
                    <a:ln>
                      <a:noFill/>
                    </a:ln>
                  </pic:spPr>
                </pic:pic>
              </a:graphicData>
            </a:graphic>
          </wp:inline>
        </w:drawing>
      </w:r>
    </w:p>
    <w:p w14:paraId="629CF717" w14:textId="2D7478EC" w:rsidR="00B65C7B" w:rsidRPr="00B65C7B" w:rsidRDefault="00B65C7B" w:rsidP="00B65C7B">
      <w:pPr>
        <w:pStyle w:val="Caption"/>
        <w:rPr>
          <w:rFonts w:ascii="Trebuchet MS" w:hAnsi="Trebuchet MS"/>
          <w:sz w:val="24"/>
          <w:szCs w:val="24"/>
        </w:rPr>
      </w:pPr>
      <w:r>
        <w:t xml:space="preserve">Figure </w:t>
      </w:r>
      <w:fldSimple w:instr=" SEQ Figure \* ARABIC ">
        <w:ins w:id="2683" w:author="Tom Bergeron" w:date="2020-10-06T17:45:00Z">
          <w:r w:rsidR="009C0501">
            <w:rPr>
              <w:noProof/>
            </w:rPr>
            <w:t>57</w:t>
          </w:r>
        </w:ins>
        <w:del w:id="2684" w:author="Tom Bergeron" w:date="2020-10-06T17:45:00Z">
          <w:r w:rsidR="0013342E" w:rsidDel="009C0501">
            <w:rPr>
              <w:noProof/>
            </w:rPr>
            <w:delText>60</w:delText>
          </w:r>
        </w:del>
      </w:fldSimple>
      <w:r>
        <w:t>:</w:t>
      </w:r>
      <w:bookmarkStart w:id="2685" w:name="_Ref324342193"/>
      <w:r w:rsidRPr="00B65C7B">
        <w:t xml:space="preserve"> General Tab</w:t>
      </w:r>
      <w:bookmarkEnd w:id="2685"/>
      <w:r w:rsidRPr="00B65C7B">
        <w:t xml:space="preserve"> Screen</w:t>
      </w:r>
    </w:p>
    <w:p w14:paraId="3AC01C7A" w14:textId="77777777" w:rsidR="00B65C7B" w:rsidRDefault="00B65C7B" w:rsidP="00CE6832"/>
    <w:p w14:paraId="7711361B" w14:textId="53D2358C"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w:t>
      </w:r>
      <w:del w:id="2686" w:author="Tom Bergeron" w:date="2020-09-29T14:03:00Z">
        <w:r w:rsidRPr="00C0592E" w:rsidDel="00A01667">
          <w:delText>dashed-line</w:delText>
        </w:r>
        <w:r w:rsidDel="00A01667">
          <w:delText>s</w:delText>
        </w:r>
      </w:del>
      <w:ins w:id="2687" w:author="Tom Bergeron" w:date="2020-09-29T14:03:00Z">
        <w:r w:rsidR="00A01667" w:rsidRPr="00C0592E">
          <w:t>dashed lines</w:t>
        </w:r>
      </w:ins>
      <w:r w:rsidRPr="00C0592E">
        <w:t xml:space="preserve">.  </w:t>
      </w:r>
    </w:p>
    <w:p w14:paraId="6A559614" w14:textId="77777777" w:rsidR="00CE6832" w:rsidRDefault="00CE6832" w:rsidP="00CE6832"/>
    <w:p w14:paraId="706B693C" w14:textId="77777777" w:rsidR="00CE6832" w:rsidRDefault="00CE6832" w:rsidP="003335AF">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595E3486" w14:textId="77777777" w:rsidR="00CE6832" w:rsidRPr="00C0592E" w:rsidRDefault="00CE6832" w:rsidP="008F51FF">
      <w:pPr>
        <w:pStyle w:val="Heading3"/>
      </w:pPr>
      <w:bookmarkStart w:id="2688" w:name="_Toc394482460"/>
      <w:bookmarkStart w:id="2689" w:name="_Toc469043360"/>
      <w:bookmarkStart w:id="2690" w:name="_Toc469044994"/>
      <w:bookmarkStart w:id="2691" w:name="_Toc469139292"/>
      <w:bookmarkStart w:id="2692" w:name="_Toc469152737"/>
      <w:bookmarkStart w:id="2693" w:name="_Toc491174830"/>
      <w:bookmarkStart w:id="2694" w:name="_Toc494304062"/>
      <w:bookmarkStart w:id="2695" w:name="_Toc532827412"/>
      <w:bookmarkStart w:id="2696" w:name="_Toc532827820"/>
      <w:bookmarkStart w:id="2697" w:name="_Toc52898882"/>
      <w:bookmarkStart w:id="2698" w:name="_Toc52899072"/>
      <w:r>
        <w:t xml:space="preserve">Profile </w:t>
      </w:r>
      <w:r w:rsidR="00C653DF">
        <w:t>Statistics</w:t>
      </w:r>
      <w:bookmarkEnd w:id="2688"/>
      <w:bookmarkEnd w:id="2689"/>
      <w:bookmarkEnd w:id="2690"/>
      <w:bookmarkEnd w:id="2691"/>
      <w:bookmarkEnd w:id="2692"/>
      <w:bookmarkEnd w:id="2693"/>
      <w:bookmarkEnd w:id="2694"/>
      <w:bookmarkEnd w:id="2695"/>
      <w:bookmarkEnd w:id="2696"/>
      <w:bookmarkEnd w:id="2697"/>
      <w:bookmarkEnd w:id="2698"/>
    </w:p>
    <w:p w14:paraId="0E11F0B8" w14:textId="3C1C56D9"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form view.  Below the statistics, the Virtual Profile a</w:t>
      </w:r>
      <w:r>
        <w:t>nd baseline profile recipes appear</w:t>
      </w:r>
      <w:r w:rsidRPr="00C0592E">
        <w:t>.  These reci</w:t>
      </w:r>
      <w:r>
        <w:t>pes should match identically.</w:t>
      </w:r>
      <w:r w:rsidR="00F3396F">
        <w:t xml:space="preserve"> </w:t>
      </w:r>
    </w:p>
    <w:p w14:paraId="614C75DE" w14:textId="77777777" w:rsidR="0090134B" w:rsidRDefault="00C653DF" w:rsidP="008F51FF">
      <w:pPr>
        <w:pStyle w:val="Heading3"/>
      </w:pPr>
      <w:bookmarkStart w:id="2699" w:name="_Toc469043361"/>
      <w:bookmarkStart w:id="2700" w:name="_Toc469044995"/>
      <w:bookmarkStart w:id="2701" w:name="_Toc469139293"/>
      <w:bookmarkStart w:id="2702" w:name="_Toc469152738"/>
      <w:bookmarkStart w:id="2703" w:name="_Toc491174831"/>
      <w:bookmarkStart w:id="2704" w:name="_Toc494304063"/>
      <w:bookmarkStart w:id="2705" w:name="_Toc532827413"/>
      <w:bookmarkStart w:id="2706" w:name="_Toc532827821"/>
      <w:bookmarkStart w:id="2707" w:name="_Toc52898883"/>
      <w:bookmarkStart w:id="2708" w:name="_Toc52899073"/>
      <w:r>
        <w:lastRenderedPageBreak/>
        <w:t>Graph Controller</w:t>
      </w:r>
      <w:bookmarkEnd w:id="2699"/>
      <w:bookmarkEnd w:id="2700"/>
      <w:bookmarkEnd w:id="2701"/>
      <w:bookmarkEnd w:id="2702"/>
      <w:bookmarkEnd w:id="2703"/>
      <w:bookmarkEnd w:id="2704"/>
      <w:bookmarkEnd w:id="2705"/>
      <w:bookmarkEnd w:id="2706"/>
      <w:bookmarkEnd w:id="2707"/>
      <w:bookmarkEnd w:id="2708"/>
    </w:p>
    <w:tbl>
      <w:tblPr>
        <w:tblW w:w="0" w:type="auto"/>
        <w:tblInd w:w="108" w:type="dxa"/>
        <w:tblLook w:val="04A0" w:firstRow="1" w:lastRow="0" w:firstColumn="1" w:lastColumn="0" w:noHBand="0" w:noVBand="1"/>
      </w:tblPr>
      <w:tblGrid>
        <w:gridCol w:w="2578"/>
        <w:gridCol w:w="1394"/>
        <w:gridCol w:w="5290"/>
        <w:gridCol w:w="206"/>
      </w:tblGrid>
      <w:tr w:rsidR="00327CED" w:rsidDel="00E14F32" w14:paraId="2E8CA9F2" w14:textId="2010D6F3" w:rsidTr="00E14F32">
        <w:trPr>
          <w:del w:id="2709" w:author="Tom Bergeron" w:date="2020-09-29T14:04:00Z"/>
        </w:trPr>
        <w:tc>
          <w:tcPr>
            <w:tcW w:w="2640" w:type="dxa"/>
            <w:shd w:val="clear" w:color="auto" w:fill="auto"/>
          </w:tcPr>
          <w:p w14:paraId="4D52BA3D" w14:textId="79CCB14D" w:rsidR="00327CED" w:rsidRPr="00C0592E" w:rsidDel="00E14F32" w:rsidRDefault="00327CED" w:rsidP="00327CED">
            <w:pPr>
              <w:rPr>
                <w:del w:id="2710" w:author="Tom Bergeron" w:date="2020-09-29T14:04:00Z"/>
              </w:rPr>
            </w:pPr>
            <w:del w:id="2711" w:author="Tom Bergeron" w:date="2020-09-29T14:04:00Z">
              <w:r w:rsidRPr="00C0592E" w:rsidDel="00E14F32">
                <w:delText xml:space="preserve">The Graph Controller allows you to modify the view of the profile graph.  See </w:delText>
              </w:r>
              <w:r w:rsidRPr="00C0592E" w:rsidDel="00E14F32">
                <w:fldChar w:fldCharType="begin"/>
              </w:r>
              <w:r w:rsidRPr="00C0592E" w:rsidDel="00E14F32">
                <w:delInstrText xml:space="preserve"> REF _Ref185838512 \h  \* MERGEFORMAT </w:delInstrText>
              </w:r>
              <w:r w:rsidRPr="00C0592E" w:rsidDel="00E14F32">
                <w:fldChar w:fldCharType="separate"/>
              </w:r>
              <w:r w:rsidR="0013342E" w:rsidRPr="0013342E" w:rsidDel="00E14F32">
                <w:delText xml:space="preserve">Figure </w:delText>
              </w:r>
              <w:r w:rsidR="0013342E" w:rsidRPr="0013342E" w:rsidDel="00E14F32">
                <w:rPr>
                  <w:noProof/>
                </w:rPr>
                <w:delText>61</w:delText>
              </w:r>
              <w:r w:rsidRPr="00C0592E" w:rsidDel="00E14F32">
                <w:fldChar w:fldCharType="end"/>
              </w:r>
              <w:r w:rsidRPr="00C0592E" w:rsidDel="00E14F32">
                <w:delText xml:space="preserve">. </w:delText>
              </w:r>
              <w:r w:rsidR="00894391" w:rsidDel="00E14F32">
                <w:delText xml:space="preserve"> To open the Graph Controller, l</w:delText>
              </w:r>
              <w:r w:rsidRPr="00C0592E" w:rsidDel="00E14F32">
                <w:delText xml:space="preserve">eft-click on the TC column header in </w:delText>
              </w:r>
              <w:r w:rsidR="00894391" w:rsidDel="00E14F32">
                <w:delText>the Statistics table or double l</w:delText>
              </w:r>
              <w:r w:rsidRPr="00C0592E" w:rsidDel="00E14F32">
                <w:delText>eft-click, anywhere just outside the profile graph.</w:delText>
              </w:r>
            </w:del>
          </w:p>
          <w:p w14:paraId="79BF81E9" w14:textId="3CBACD96" w:rsidR="00327CED" w:rsidRPr="00C0592E" w:rsidDel="00E14F32" w:rsidRDefault="00327CED" w:rsidP="00327CED">
            <w:pPr>
              <w:rPr>
                <w:del w:id="2712" w:author="Tom Bergeron" w:date="2020-09-29T14:04:00Z"/>
              </w:rPr>
            </w:pPr>
          </w:p>
          <w:p w14:paraId="42E7B9FC" w14:textId="1541C699" w:rsidR="00327CED" w:rsidRPr="00C0592E" w:rsidDel="00E14F32" w:rsidRDefault="00327CED" w:rsidP="00327CED">
            <w:pPr>
              <w:rPr>
                <w:del w:id="2713" w:author="Tom Bergeron" w:date="2020-09-29T14:04:00Z"/>
              </w:rPr>
            </w:pPr>
            <w:del w:id="2714" w:author="Tom Bergeron" w:date="2020-09-29T14:04:00Z">
              <w:r w:rsidRPr="00211D6A" w:rsidDel="00E14F32">
                <w:rPr>
                  <w:b/>
                </w:rPr>
                <w:delText>Auto Scale –</w:delText>
              </w:r>
              <w:r w:rsidRPr="00C0592E" w:rsidDel="00E14F32">
                <w:delText xml:space="preserve"> The Auto Scale feature </w:delText>
              </w:r>
              <w:r w:rsidR="00894391" w:rsidDel="00E14F32">
                <w:delText>will automatically adjust the X</w:delText>
              </w:r>
              <w:r w:rsidRPr="00C0592E" w:rsidDel="00E14F32">
                <w:delText xml:space="preserve"> and Y-axis scales to fit all of the data in the profile graph.  When the Auto Scale feature is disabled, you must manually input the minimum and maximum scale settings </w:delText>
              </w:r>
              <w:r w:rsidR="00894391" w:rsidDel="00E14F32">
                <w:delText>for the X</w:delText>
              </w:r>
              <w:r w:rsidRPr="00C0592E" w:rsidDel="00E14F32">
                <w:delText xml:space="preserve"> and Y-axis scale of the profile graph.</w:delText>
              </w:r>
            </w:del>
          </w:p>
          <w:p w14:paraId="4ED6D994" w14:textId="176C8EFC" w:rsidR="00327CED" w:rsidRPr="00C0592E" w:rsidDel="00E14F32" w:rsidRDefault="00327CED" w:rsidP="00327CED">
            <w:pPr>
              <w:rPr>
                <w:del w:id="2715" w:author="Tom Bergeron" w:date="2020-09-29T14:04:00Z"/>
              </w:rPr>
            </w:pPr>
          </w:p>
          <w:p w14:paraId="2365E539" w14:textId="38434BA7" w:rsidR="00327CED" w:rsidDel="00E14F32" w:rsidRDefault="00D32BD1" w:rsidP="0090134B">
            <w:pPr>
              <w:rPr>
                <w:del w:id="2716" w:author="Tom Bergeron" w:date="2020-09-29T14:04:00Z"/>
              </w:rPr>
            </w:pPr>
            <w:del w:id="2717" w:author="Tom Bergeron" w:date="2020-09-29T14:04:00Z">
              <w:r w:rsidRPr="008058F8" w:rsidDel="00E14F32">
                <w:rPr>
                  <w:b/>
                </w:rPr>
                <w:delText xml:space="preserve">TCs – </w:delText>
              </w:r>
              <w:r w:rsidRPr="008058F8" w:rsidDel="00E14F32">
                <w:delText>You cannot disable or rename a TC in a Virtual Profile. You can only perform this function on the Baseline Profile. Those changes would then be reflected in the Virtual Profile display.</w:delText>
              </w:r>
            </w:del>
          </w:p>
        </w:tc>
        <w:tc>
          <w:tcPr>
            <w:tcW w:w="6936" w:type="dxa"/>
            <w:gridSpan w:val="3"/>
            <w:shd w:val="clear" w:color="auto" w:fill="auto"/>
          </w:tcPr>
          <w:p w14:paraId="1717891C" w14:textId="63A5DA72" w:rsidR="00327CED" w:rsidDel="00E14F32" w:rsidRDefault="000F26B4" w:rsidP="00211D6A">
            <w:pPr>
              <w:jc w:val="center"/>
              <w:rPr>
                <w:del w:id="2718" w:author="Tom Bergeron" w:date="2020-09-29T14:04:00Z"/>
              </w:rPr>
            </w:pPr>
            <w:del w:id="2719" w:author="Tom Bergeron" w:date="2020-09-29T14:03:00Z">
              <w:r w:rsidDel="00E14F32">
                <w:rPr>
                  <w:noProof/>
                </w:rPr>
                <w:drawing>
                  <wp:inline distT="0" distB="0" distL="0" distR="0" wp14:anchorId="1687B1D8" wp14:editId="28CACECB">
                    <wp:extent cx="3156918" cy="3035808"/>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raph Controll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56918" cy="3035808"/>
                            </a:xfrm>
                            <a:prstGeom prst="rect">
                              <a:avLst/>
                            </a:prstGeom>
                          </pic:spPr>
                        </pic:pic>
                      </a:graphicData>
                    </a:graphic>
                  </wp:inline>
                </w:drawing>
              </w:r>
            </w:del>
          </w:p>
          <w:p w14:paraId="7CF3C2FF" w14:textId="14230F5B" w:rsidR="00327CED" w:rsidRPr="00B65C7B" w:rsidDel="00E14F32" w:rsidRDefault="00327CED" w:rsidP="00B65C7B">
            <w:pPr>
              <w:jc w:val="center"/>
              <w:rPr>
                <w:del w:id="2720" w:author="Tom Bergeron" w:date="2020-09-29T14:04:00Z"/>
                <w:rFonts w:ascii="Trebuchet MS" w:hAnsi="Trebuchet MS" w:cs="Arial"/>
                <w:sz w:val="24"/>
                <w:szCs w:val="24"/>
              </w:rPr>
            </w:pPr>
            <w:bookmarkStart w:id="2721" w:name="_Ref185838512"/>
            <w:del w:id="2722" w:author="Tom Bergeron" w:date="2020-09-29T14:04:00Z">
              <w:r w:rsidRPr="00211D6A" w:rsidDel="00E14F32">
                <w:rPr>
                  <w:rFonts w:ascii="Arial" w:hAnsi="Arial" w:cs="Arial"/>
                  <w:sz w:val="16"/>
                  <w:szCs w:val="16"/>
                </w:rPr>
                <w:delText xml:space="preserve">Figure </w:delText>
              </w:r>
              <w:r w:rsidRPr="00211D6A" w:rsidDel="00E14F32">
                <w:rPr>
                  <w:rFonts w:ascii="Arial" w:hAnsi="Arial" w:cs="Arial"/>
                  <w:sz w:val="16"/>
                  <w:szCs w:val="16"/>
                </w:rPr>
                <w:fldChar w:fldCharType="begin"/>
              </w:r>
              <w:r w:rsidRPr="00211D6A" w:rsidDel="00E14F32">
                <w:rPr>
                  <w:rFonts w:ascii="Arial" w:hAnsi="Arial" w:cs="Arial"/>
                  <w:sz w:val="16"/>
                  <w:szCs w:val="16"/>
                </w:rPr>
                <w:delInstrText xml:space="preserve"> SEQ Figure \* ARABIC </w:delInstrText>
              </w:r>
              <w:r w:rsidRPr="00211D6A" w:rsidDel="00E14F32">
                <w:rPr>
                  <w:rFonts w:ascii="Arial" w:hAnsi="Arial" w:cs="Arial"/>
                  <w:sz w:val="16"/>
                  <w:szCs w:val="16"/>
                </w:rPr>
                <w:fldChar w:fldCharType="separate"/>
              </w:r>
              <w:r w:rsidR="0013342E" w:rsidDel="00E14F32">
                <w:rPr>
                  <w:rFonts w:ascii="Arial" w:hAnsi="Arial" w:cs="Arial"/>
                  <w:noProof/>
                  <w:sz w:val="16"/>
                  <w:szCs w:val="16"/>
                </w:rPr>
                <w:delText>61</w:delText>
              </w:r>
              <w:r w:rsidRPr="00211D6A" w:rsidDel="00E14F32">
                <w:rPr>
                  <w:rFonts w:ascii="Arial" w:hAnsi="Arial" w:cs="Arial"/>
                  <w:sz w:val="16"/>
                  <w:szCs w:val="16"/>
                </w:rPr>
                <w:fldChar w:fldCharType="end"/>
              </w:r>
              <w:bookmarkEnd w:id="2721"/>
              <w:r w:rsidRPr="00211D6A" w:rsidDel="00E14F32">
                <w:rPr>
                  <w:rFonts w:ascii="Arial" w:hAnsi="Arial" w:cs="Arial"/>
                  <w:sz w:val="16"/>
                  <w:szCs w:val="16"/>
                </w:rPr>
                <w:delText>: Graph Controller</w:delText>
              </w:r>
            </w:del>
          </w:p>
        </w:tc>
      </w:tr>
      <w:tr w:rsidR="00E14F32" w:rsidRPr="00B65C7B" w14:paraId="76A28D6A" w14:textId="77777777" w:rsidTr="00E14F32">
        <w:trPr>
          <w:gridAfter w:val="1"/>
          <w:wAfter w:w="108" w:type="dxa"/>
          <w:ins w:id="2723" w:author="Tom Bergeron" w:date="2020-09-29T14:04:00Z"/>
        </w:trPr>
        <w:tc>
          <w:tcPr>
            <w:tcW w:w="4101" w:type="dxa"/>
            <w:gridSpan w:val="2"/>
            <w:shd w:val="clear" w:color="auto" w:fill="auto"/>
          </w:tcPr>
          <w:p w14:paraId="403C1406" w14:textId="1B926DE7" w:rsidR="00E14F32" w:rsidRPr="00C0592E" w:rsidRDefault="00E14F32" w:rsidP="009C0501">
            <w:pPr>
              <w:rPr>
                <w:ins w:id="2724" w:author="Tom Bergeron" w:date="2020-09-29T14:04:00Z"/>
              </w:rPr>
            </w:pPr>
            <w:ins w:id="2725" w:author="Tom Bergeron" w:date="2020-09-29T14:04:00Z">
              <w:r w:rsidRPr="00C0592E">
                <w:t xml:space="preserve">The Graph Controller allows you to modify the view of the profile graph.  See </w:t>
              </w:r>
              <w:r w:rsidRPr="00C0592E">
                <w:fldChar w:fldCharType="begin"/>
              </w:r>
              <w:r w:rsidRPr="00C0592E">
                <w:instrText xml:space="preserve"> REF _Ref185838512 \h  \* MERGEFORMAT </w:instrText>
              </w:r>
            </w:ins>
            <w:ins w:id="2726" w:author="Tom Bergeron" w:date="2020-09-29T14:04:00Z">
              <w:r w:rsidRPr="00C0592E">
                <w:fldChar w:fldCharType="end"/>
              </w:r>
              <w:r w:rsidRPr="00C0592E">
                <w:t xml:space="preserve">. </w:t>
              </w:r>
              <w:r>
                <w:t xml:space="preserve"> To open the Graph Controller, l</w:t>
              </w:r>
              <w:r w:rsidRPr="00C0592E">
                <w:t xml:space="preserve">eft-click on the TC column header in </w:t>
              </w:r>
              <w:r>
                <w:t>the Statistics table or double l</w:t>
              </w:r>
              <w:r w:rsidRPr="00C0592E">
                <w:t>eft-click, anywhere just outside the profile graph.</w:t>
              </w:r>
            </w:ins>
          </w:p>
          <w:p w14:paraId="5BD90C1C" w14:textId="77777777" w:rsidR="00E14F32" w:rsidRPr="00C0592E" w:rsidRDefault="00E14F32" w:rsidP="009C0501">
            <w:pPr>
              <w:rPr>
                <w:ins w:id="2727" w:author="Tom Bergeron" w:date="2020-09-29T14:04:00Z"/>
              </w:rPr>
            </w:pPr>
          </w:p>
          <w:p w14:paraId="30B27786" w14:textId="77777777" w:rsidR="00E14F32" w:rsidRPr="00C0592E" w:rsidRDefault="00E14F32" w:rsidP="009C0501">
            <w:pPr>
              <w:rPr>
                <w:ins w:id="2728" w:author="Tom Bergeron" w:date="2020-09-29T14:04:00Z"/>
              </w:rPr>
            </w:pPr>
            <w:ins w:id="2729" w:author="Tom Bergeron" w:date="2020-09-29T14:04:00Z">
              <w:r w:rsidRPr="00211D6A">
                <w:rPr>
                  <w:b/>
                </w:rPr>
                <w:t>Auto Scale –</w:t>
              </w:r>
              <w:r w:rsidRPr="00C0592E">
                <w:t xml:space="preserve"> The Auto Scale feature </w:t>
              </w:r>
              <w:r>
                <w:t>will automatically adjust the X</w:t>
              </w:r>
              <w:r w:rsidRPr="00C0592E">
                <w:t xml:space="preserve"> and Y-axis scales to fit all of the data in the profile graph.  When the Auto Scale feature is disabled, you must manually input the minimum and maximum scale settings </w:t>
              </w:r>
              <w:r>
                <w:t>for the X</w:t>
              </w:r>
              <w:r w:rsidRPr="00C0592E">
                <w:t xml:space="preserve"> and Y-axis scale of the profile graph.</w:t>
              </w:r>
            </w:ins>
          </w:p>
          <w:p w14:paraId="49A011FE" w14:textId="77777777" w:rsidR="00E14F32" w:rsidRPr="00C0592E" w:rsidRDefault="00E14F32" w:rsidP="009C0501">
            <w:pPr>
              <w:rPr>
                <w:ins w:id="2730" w:author="Tom Bergeron" w:date="2020-09-29T14:04:00Z"/>
              </w:rPr>
            </w:pPr>
          </w:p>
          <w:p w14:paraId="1CDF0D99" w14:textId="77777777" w:rsidR="00E14F32" w:rsidRDefault="00E14F32" w:rsidP="009C0501">
            <w:pPr>
              <w:rPr>
                <w:ins w:id="2731" w:author="Tom Bergeron" w:date="2020-09-29T14:04:00Z"/>
              </w:rPr>
            </w:pPr>
            <w:ins w:id="2732" w:author="Tom Bergeron" w:date="2020-09-29T14:04:00Z">
              <w:r w:rsidRPr="008058F8">
                <w:rPr>
                  <w:b/>
                </w:rPr>
                <w:t xml:space="preserve">TCs – </w:t>
              </w:r>
              <w:r w:rsidRPr="008058F8">
                <w:t>You cannot disable or rename a TC in a Virtual Profile. You can only perform this function on the Baseline Profile. Those changes would then be reflected in the Virtual Profile display.</w:t>
              </w:r>
            </w:ins>
          </w:p>
        </w:tc>
        <w:tc>
          <w:tcPr>
            <w:tcW w:w="5259" w:type="dxa"/>
            <w:shd w:val="clear" w:color="auto" w:fill="auto"/>
          </w:tcPr>
          <w:p w14:paraId="341975A2" w14:textId="77777777" w:rsidR="00E14F32" w:rsidRDefault="00E14F32" w:rsidP="009C0501">
            <w:pPr>
              <w:jc w:val="center"/>
              <w:rPr>
                <w:ins w:id="2733" w:author="Tom Bergeron" w:date="2020-09-29T14:04:00Z"/>
              </w:rPr>
            </w:pPr>
            <w:ins w:id="2734" w:author="Tom Bergeron" w:date="2020-09-29T14:04:00Z">
              <w:r>
                <w:rPr>
                  <w:noProof/>
                </w:rPr>
                <w:drawing>
                  <wp:inline distT="0" distB="0" distL="0" distR="0" wp14:anchorId="55180083" wp14:editId="6A21E959">
                    <wp:extent cx="3222574" cy="229791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9">
                              <a:extLst>
                                <a:ext uri="{28A0092B-C50C-407E-A947-70E740481C1C}">
                                  <a14:useLocalDpi xmlns:a14="http://schemas.microsoft.com/office/drawing/2010/main" val="0"/>
                                </a:ext>
                              </a:extLst>
                            </a:blip>
                            <a:stretch>
                              <a:fillRect/>
                            </a:stretch>
                          </pic:blipFill>
                          <pic:spPr>
                            <a:xfrm>
                              <a:off x="0" y="0"/>
                              <a:ext cx="3222574" cy="2297915"/>
                            </a:xfrm>
                            <a:prstGeom prst="rect">
                              <a:avLst/>
                            </a:prstGeom>
                          </pic:spPr>
                        </pic:pic>
                      </a:graphicData>
                    </a:graphic>
                  </wp:inline>
                </w:drawing>
              </w:r>
            </w:ins>
          </w:p>
          <w:p w14:paraId="4FC29387" w14:textId="4DC18FF6" w:rsidR="00E14F32" w:rsidRPr="00B65C7B" w:rsidRDefault="00E14F32" w:rsidP="009C0501">
            <w:pPr>
              <w:jc w:val="center"/>
              <w:rPr>
                <w:ins w:id="2735" w:author="Tom Bergeron" w:date="2020-09-29T14:04:00Z"/>
                <w:rFonts w:ascii="Trebuchet MS" w:hAnsi="Trebuchet MS" w:cs="Arial"/>
                <w:sz w:val="24"/>
                <w:szCs w:val="24"/>
              </w:rPr>
            </w:pPr>
            <w:ins w:id="2736" w:author="Tom Bergeron" w:date="2020-09-29T14:04:00Z">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ns w:id="2737" w:author="Tom Bergeron" w:date="2020-10-06T17:45:00Z">
              <w:r w:rsidR="009C0501">
                <w:rPr>
                  <w:rFonts w:ascii="Arial" w:hAnsi="Arial" w:cs="Arial"/>
                  <w:noProof/>
                  <w:sz w:val="16"/>
                  <w:szCs w:val="16"/>
                </w:rPr>
                <w:t>58</w:t>
              </w:r>
            </w:ins>
            <w:ins w:id="2738" w:author="Tom Bergeron" w:date="2020-09-29T14:04:00Z">
              <w:r w:rsidRPr="00211D6A">
                <w:rPr>
                  <w:rFonts w:ascii="Arial" w:hAnsi="Arial" w:cs="Arial"/>
                  <w:sz w:val="16"/>
                  <w:szCs w:val="16"/>
                </w:rPr>
                <w:fldChar w:fldCharType="end"/>
              </w:r>
              <w:r w:rsidRPr="00211D6A">
                <w:rPr>
                  <w:rFonts w:ascii="Arial" w:hAnsi="Arial" w:cs="Arial"/>
                  <w:sz w:val="16"/>
                  <w:szCs w:val="16"/>
                </w:rPr>
                <w:t>: Graph Controller</w:t>
              </w:r>
            </w:ins>
          </w:p>
        </w:tc>
      </w:tr>
    </w:tbl>
    <w:p w14:paraId="656085C0" w14:textId="77777777" w:rsidR="0090134B" w:rsidRPr="00C0592E" w:rsidRDefault="0090134B" w:rsidP="0090134B"/>
    <w:p w14:paraId="42F7F29D" w14:textId="77777777" w:rsidR="0090134B" w:rsidRPr="00C0592E" w:rsidRDefault="0090134B" w:rsidP="0090134B"/>
    <w:p w14:paraId="3D233F09" w14:textId="7C9F00E5" w:rsidR="0090134B" w:rsidRPr="00764231" w:rsidRDefault="0090134B" w:rsidP="00764231">
      <w:r w:rsidRPr="00764231">
        <w:rPr>
          <w:b/>
        </w:rPr>
        <w:t>Grid –</w:t>
      </w:r>
      <w:r w:rsidRPr="00764231">
        <w:t xml:space="preserve"> Enables/disables the view of the X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w:t>
      </w:r>
      <w:del w:id="2739" w:author="Tom Bergeron" w:date="2020-09-29T14:06:00Z">
        <w:r w:rsidRPr="00764231" w:rsidDel="00E14F32">
          <w:delText xml:space="preserve">Enables the view of Reference Lines displayed on the profile graph.  </w:delText>
        </w:r>
      </w:del>
      <w:r w:rsidRPr="00764231">
        <w:t>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4A1CB8AC" w14:textId="61C5E682" w:rsidR="00D32BD1" w:rsidRPr="00764231" w:rsidRDefault="00D32BD1" w:rsidP="00764231">
      <w:r w:rsidRPr="00764231">
        <w:t xml:space="preserve"> </w:t>
      </w:r>
    </w:p>
    <w:p w14:paraId="045D8051" w14:textId="43B66F6E" w:rsidR="00431716" w:rsidRDefault="00A553EE" w:rsidP="00764231">
      <w:r w:rsidRPr="00764231">
        <w:rPr>
          <w:b/>
        </w:rPr>
        <w:t xml:space="preserve">TCs Line Thickness </w:t>
      </w:r>
      <w:r w:rsidRPr="00764231">
        <w:t xml:space="preserve">– The </w:t>
      </w:r>
      <w:del w:id="2740" w:author="Tom Bergeron" w:date="2020-09-29T14:06:00Z">
        <w:r w:rsidRPr="00764231" w:rsidDel="00E14F32">
          <w:delText>pull down</w:delText>
        </w:r>
      </w:del>
      <w:ins w:id="2741" w:author="Tom Bergeron" w:date="2020-09-29T14:06:00Z">
        <w:r w:rsidR="00E14F32" w:rsidRPr="00764231">
          <w:t>pull-down</w:t>
        </w:r>
      </w:ins>
      <w:r w:rsidRPr="00764231">
        <w:t xml:space="preserve"> menu lets you select five different thicknesses for the TC lines drawn on the graph.</w:t>
      </w:r>
      <w:r w:rsidRPr="00673430">
        <w:t xml:space="preserve">  </w:t>
      </w:r>
    </w:p>
    <w:p w14:paraId="12104CF0" w14:textId="77777777" w:rsidR="00431716" w:rsidRDefault="00431716" w:rsidP="00764231"/>
    <w:p w14:paraId="2547674B" w14:textId="77777777" w:rsidR="00E14F32" w:rsidRPr="00673430" w:rsidRDefault="00E14F32" w:rsidP="00E14F32">
      <w:pPr>
        <w:rPr>
          <w:ins w:id="2742" w:author="Tom Bergeron" w:date="2020-09-29T14:06:00Z"/>
        </w:rPr>
      </w:pPr>
      <w:bookmarkStart w:id="2743" w:name="_Hlk52287764"/>
      <w:ins w:id="2744" w:author="Tom Bergeron" w:date="2020-09-29T14:06:00Z">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ins>
    </w:p>
    <w:bookmarkEnd w:id="2743"/>
    <w:p w14:paraId="16645ECB" w14:textId="77777777" w:rsidR="00431716" w:rsidRDefault="00431716" w:rsidP="00764231"/>
    <w:p w14:paraId="23954FCA" w14:textId="48DDAC19" w:rsidR="00431716" w:rsidRDefault="00431716" w:rsidP="00764231">
      <w:pPr>
        <w:rPr>
          <w:ins w:id="2745" w:author="Tom Bergeron" w:date="2020-09-29T14:06:00Z"/>
        </w:rPr>
      </w:pPr>
    </w:p>
    <w:p w14:paraId="7B200C73" w14:textId="77777777" w:rsidR="00E14F32" w:rsidRDefault="00E14F32" w:rsidP="00764231"/>
    <w:p w14:paraId="3222BB25" w14:textId="77777777" w:rsidR="00431716" w:rsidRDefault="00431716" w:rsidP="00764231"/>
    <w:p w14:paraId="3610DDDE" w14:textId="77777777" w:rsidR="00671A6F" w:rsidRPr="00C0592E" w:rsidRDefault="00671A6F" w:rsidP="0090134B"/>
    <w:p w14:paraId="401C61DE" w14:textId="18D480A3" w:rsidR="0090134B" w:rsidRPr="00C0592E" w:rsidRDefault="0090134B" w:rsidP="008F51FF">
      <w:pPr>
        <w:pStyle w:val="Heading3"/>
      </w:pPr>
      <w:bookmarkStart w:id="2746" w:name="_Toc469043362"/>
      <w:bookmarkStart w:id="2747" w:name="_Toc469044996"/>
      <w:bookmarkStart w:id="2748" w:name="_Toc469139294"/>
      <w:bookmarkStart w:id="2749" w:name="_Toc469152739"/>
      <w:bookmarkStart w:id="2750" w:name="_Toc491174832"/>
      <w:bookmarkStart w:id="2751" w:name="_Toc494304064"/>
      <w:bookmarkStart w:id="2752" w:name="_Toc532827414"/>
      <w:bookmarkStart w:id="2753" w:name="_Toc532827822"/>
      <w:bookmarkStart w:id="2754" w:name="_Toc52898884"/>
      <w:bookmarkStart w:id="2755" w:name="_Toc52899074"/>
      <w:r w:rsidRPr="00C0592E">
        <w:lastRenderedPageBreak/>
        <w:t xml:space="preserve">Automatic </w:t>
      </w:r>
      <w:r w:rsidR="00C653DF">
        <w:t>C</w:t>
      </w:r>
      <w:r w:rsidR="00C653DF" w:rsidRPr="00C0592E">
        <w:t xml:space="preserve">alculation </w:t>
      </w:r>
      <w:proofErr w:type="gramStart"/>
      <w:r w:rsidR="00C653DF" w:rsidRPr="00C0592E">
        <w:t>Of</w:t>
      </w:r>
      <w:proofErr w:type="gramEnd"/>
      <w:r w:rsidR="00C653DF" w:rsidRPr="00C0592E">
        <w:t xml:space="preserve">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2746"/>
      <w:bookmarkEnd w:id="2747"/>
      <w:bookmarkEnd w:id="2748"/>
      <w:bookmarkEnd w:id="2749"/>
      <w:bookmarkEnd w:id="2750"/>
      <w:bookmarkEnd w:id="2751"/>
      <w:bookmarkEnd w:id="2752"/>
      <w:bookmarkEnd w:id="2753"/>
      <w:bookmarkEnd w:id="2754"/>
      <w:bookmarkEnd w:id="2755"/>
    </w:p>
    <w:p w14:paraId="1BE361C9" w14:textId="5B5B1046"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ins w:id="2756" w:author="Tom Bergeron" w:date="2020-10-06T17:45:00Z">
        <w:r w:rsidR="009C0501" w:rsidRPr="009C0501">
          <w:rPr>
            <w:rPrChange w:id="2757" w:author="Tom Bergeron" w:date="2020-10-06T17:45:00Z">
              <w:rPr>
                <w:rFonts w:ascii="Arial" w:hAnsi="Arial" w:cs="Arial"/>
                <w:sz w:val="16"/>
                <w:szCs w:val="16"/>
              </w:rPr>
            </w:rPrChange>
          </w:rPr>
          <w:t xml:space="preserve">Figure </w:t>
        </w:r>
        <w:r w:rsidR="009C0501" w:rsidRPr="009C0501">
          <w:rPr>
            <w:noProof/>
            <w:rPrChange w:id="2758" w:author="Tom Bergeron" w:date="2020-10-06T17:45:00Z">
              <w:rPr>
                <w:rFonts w:ascii="Arial" w:hAnsi="Arial" w:cs="Arial"/>
                <w:noProof/>
                <w:sz w:val="16"/>
                <w:szCs w:val="16"/>
              </w:rPr>
            </w:rPrChange>
          </w:rPr>
          <w:t>59</w:t>
        </w:r>
      </w:ins>
      <w:del w:id="2759" w:author="Tom Bergeron" w:date="2020-10-06T17:45:00Z">
        <w:r w:rsidR="0013342E" w:rsidRPr="0013342E" w:rsidDel="009C0501">
          <w:delText xml:space="preserve">Figure </w:delText>
        </w:r>
        <w:r w:rsidR="0013342E" w:rsidRPr="0013342E" w:rsidDel="009C0501">
          <w:rPr>
            <w:noProof/>
          </w:rPr>
          <w:delText>62</w:delText>
        </w:r>
      </w:del>
      <w:r w:rsidR="00070E42"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8F51FF">
      <w:pPr>
        <w:pStyle w:val="Heading3"/>
      </w:pPr>
      <w:r w:rsidRPr="00764231">
        <w:t xml:space="preserve"> </w:t>
      </w:r>
      <w:bookmarkStart w:id="2760" w:name="_Toc469043363"/>
      <w:bookmarkStart w:id="2761" w:name="_Toc469044997"/>
      <w:bookmarkStart w:id="2762" w:name="_Toc469139295"/>
      <w:bookmarkStart w:id="2763" w:name="_Toc469152740"/>
      <w:bookmarkStart w:id="2764" w:name="_Toc491174833"/>
      <w:bookmarkStart w:id="2765" w:name="_Toc494304065"/>
      <w:bookmarkStart w:id="2766" w:name="_Toc532827415"/>
      <w:bookmarkStart w:id="2767" w:name="_Toc532827823"/>
      <w:bookmarkStart w:id="2768" w:name="_Toc52898885"/>
      <w:bookmarkStart w:id="2769" w:name="_Toc52899075"/>
      <w:r w:rsidRPr="00764231">
        <w:t>Examine Tool</w:t>
      </w:r>
      <w:bookmarkEnd w:id="2760"/>
      <w:bookmarkEnd w:id="2761"/>
      <w:bookmarkEnd w:id="2762"/>
      <w:bookmarkEnd w:id="2763"/>
      <w:bookmarkEnd w:id="2764"/>
      <w:bookmarkEnd w:id="2765"/>
      <w:bookmarkEnd w:id="2766"/>
      <w:bookmarkEnd w:id="2767"/>
      <w:bookmarkEnd w:id="2768"/>
      <w:bookmarkEnd w:id="2769"/>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0C7844DF" w:rsidR="00A1319A" w:rsidRPr="00C0592E" w:rsidRDefault="00A1319A" w:rsidP="00A1319A">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ins w:id="2770" w:author="Tom Bergeron" w:date="2020-10-06T17:45:00Z">
              <w:r w:rsidR="009C0501" w:rsidRPr="009C0501">
                <w:rPr>
                  <w:rPrChange w:id="2771" w:author="Tom Bergeron" w:date="2020-10-06T17:45:00Z">
                    <w:rPr>
                      <w:rFonts w:ascii="Arial" w:hAnsi="Arial" w:cs="Arial"/>
                      <w:sz w:val="16"/>
                      <w:szCs w:val="16"/>
                    </w:rPr>
                  </w:rPrChange>
                </w:rPr>
                <w:t xml:space="preserve">Figure </w:t>
              </w:r>
              <w:r w:rsidR="009C0501" w:rsidRPr="009C0501">
                <w:rPr>
                  <w:noProof/>
                  <w:rPrChange w:id="2772" w:author="Tom Bergeron" w:date="2020-10-06T17:45:00Z">
                    <w:rPr>
                      <w:rFonts w:ascii="Arial" w:hAnsi="Arial" w:cs="Arial"/>
                      <w:noProof/>
                      <w:sz w:val="16"/>
                      <w:szCs w:val="16"/>
                    </w:rPr>
                  </w:rPrChange>
                </w:rPr>
                <w:t>59</w:t>
              </w:r>
            </w:ins>
            <w:del w:id="2773" w:author="Tom Bergeron" w:date="2020-10-06T17:45:00Z">
              <w:r w:rsidR="0013342E" w:rsidRPr="0013342E" w:rsidDel="009C0501">
                <w:delText xml:space="preserve">Figure </w:delText>
              </w:r>
              <w:r w:rsidR="0013342E" w:rsidRPr="0013342E" w:rsidDel="009C0501">
                <w:rPr>
                  <w:noProof/>
                </w:rPr>
                <w:delText>62</w:delText>
              </w:r>
            </w:del>
            <w:r w:rsidRPr="00C0592E">
              <w:fldChar w:fldCharType="end"/>
            </w:r>
            <w:r w:rsidRPr="00C0592E">
              <w:t>.</w:t>
            </w:r>
          </w:p>
          <w:p w14:paraId="5A28FE26" w14:textId="77777777" w:rsidR="00A1319A" w:rsidRDefault="00A1319A" w:rsidP="0090134B"/>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54A2CE4A">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82">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21A2F341" w:rsidR="00A1319A" w:rsidRPr="00211D6A" w:rsidRDefault="00A1319A" w:rsidP="00E332CD">
            <w:pPr>
              <w:jc w:val="center"/>
              <w:rPr>
                <w:rFonts w:ascii="Arial" w:hAnsi="Arial" w:cs="Arial"/>
                <w:sz w:val="16"/>
                <w:szCs w:val="16"/>
              </w:rPr>
            </w:pPr>
            <w:bookmarkStart w:id="2774"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2775" w:author="Tom Bergeron" w:date="2020-10-06T17:45:00Z">
              <w:r w:rsidR="009C0501">
                <w:rPr>
                  <w:rFonts w:ascii="Arial" w:hAnsi="Arial" w:cs="Arial"/>
                  <w:noProof/>
                  <w:sz w:val="16"/>
                  <w:szCs w:val="16"/>
                </w:rPr>
                <w:t>59</w:t>
              </w:r>
            </w:ins>
            <w:del w:id="2776" w:author="Tom Bergeron" w:date="2020-10-06T17:45:00Z">
              <w:r w:rsidR="0013342E" w:rsidDel="009C0501">
                <w:rPr>
                  <w:rFonts w:ascii="Arial" w:hAnsi="Arial" w:cs="Arial"/>
                  <w:noProof/>
                  <w:sz w:val="16"/>
                  <w:szCs w:val="16"/>
                </w:rPr>
                <w:delText>62</w:delText>
              </w:r>
            </w:del>
            <w:r w:rsidRPr="00211D6A">
              <w:rPr>
                <w:rFonts w:ascii="Arial" w:hAnsi="Arial" w:cs="Arial"/>
                <w:sz w:val="16"/>
                <w:szCs w:val="16"/>
              </w:rPr>
              <w:fldChar w:fldCharType="end"/>
            </w:r>
            <w:bookmarkEnd w:id="2774"/>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69F41D4E" w14:textId="77777777" w:rsidR="00EE5C1A" w:rsidRDefault="00754243">
      <w:pPr>
        <w:pStyle w:val="Heading2"/>
      </w:pPr>
      <w:bookmarkStart w:id="2777" w:name="_Toc119468114"/>
      <w:r>
        <w:br w:type="page"/>
      </w:r>
      <w:bookmarkStart w:id="2778" w:name="_Toc329784629"/>
      <w:bookmarkStart w:id="2779" w:name="_Toc469043365"/>
      <w:bookmarkStart w:id="2780" w:name="_Toc469044999"/>
      <w:bookmarkStart w:id="2781" w:name="_Toc469139297"/>
      <w:bookmarkStart w:id="2782" w:name="_Toc469152742"/>
      <w:bookmarkStart w:id="2783" w:name="_Toc491174834"/>
      <w:bookmarkStart w:id="2784" w:name="_Toc494304066"/>
      <w:bookmarkStart w:id="2785" w:name="_Toc532827416"/>
      <w:bookmarkStart w:id="2786" w:name="_Toc532827824"/>
      <w:bookmarkStart w:id="2787" w:name="_Toc52898729"/>
      <w:bookmarkStart w:id="2788" w:name="_Toc52898886"/>
      <w:bookmarkStart w:id="2789" w:name="_Toc52899076"/>
      <w:r w:rsidR="008708F9">
        <w:lastRenderedPageBreak/>
        <w:t xml:space="preserve">Live Mode </w:t>
      </w:r>
      <w:r>
        <w:t xml:space="preserve">- </w:t>
      </w:r>
      <w:r w:rsidR="008708F9">
        <w:t xml:space="preserve">Description </w:t>
      </w:r>
      <w:r>
        <w:t>Tab</w:t>
      </w:r>
      <w:bookmarkEnd w:id="2777"/>
      <w:bookmarkEnd w:id="2778"/>
      <w:bookmarkEnd w:id="2779"/>
      <w:bookmarkEnd w:id="2780"/>
      <w:bookmarkEnd w:id="2781"/>
      <w:bookmarkEnd w:id="2782"/>
      <w:bookmarkEnd w:id="2783"/>
      <w:bookmarkEnd w:id="2784"/>
      <w:bookmarkEnd w:id="2785"/>
      <w:bookmarkEnd w:id="2786"/>
      <w:bookmarkEnd w:id="2787"/>
      <w:bookmarkEnd w:id="2788"/>
      <w:bookmarkEnd w:id="2789"/>
    </w:p>
    <w:tbl>
      <w:tblPr>
        <w:tblW w:w="0" w:type="auto"/>
        <w:tblLook w:val="04A0" w:firstRow="1" w:lastRow="0" w:firstColumn="1" w:lastColumn="0" w:noHBand="0" w:noVBand="1"/>
      </w:tblPr>
      <w:tblGrid>
        <w:gridCol w:w="3390"/>
        <w:gridCol w:w="6186"/>
      </w:tblGrid>
      <w:tr w:rsidR="000011E8" w14:paraId="7A96B061" w14:textId="77777777" w:rsidTr="00CB121F">
        <w:tc>
          <w:tcPr>
            <w:tcW w:w="4788" w:type="dxa"/>
            <w:shd w:val="clear" w:color="auto" w:fill="auto"/>
          </w:tcPr>
          <w:p w14:paraId="55152CE0" w14:textId="1FA6CECA" w:rsidR="000011E8" w:rsidRPr="00C0592E" w:rsidRDefault="000011E8" w:rsidP="000011E8">
            <w:r w:rsidRPr="00C0592E">
              <w:t xml:space="preserve">The Description tab displays the profile Description notes for the Baseline profile.  See </w:t>
            </w:r>
            <w:r w:rsidRPr="00C0592E">
              <w:fldChar w:fldCharType="begin"/>
            </w:r>
            <w:r w:rsidRPr="00C0592E">
              <w:instrText xml:space="preserve"> REF _Ref185839328 \h  \* MERGEFORMAT </w:instrText>
            </w:r>
            <w:r w:rsidRPr="00C0592E">
              <w:fldChar w:fldCharType="separate"/>
            </w:r>
            <w:ins w:id="2790" w:author="Tom Bergeron" w:date="2020-10-06T17:45:00Z">
              <w:r w:rsidR="009C0501" w:rsidRPr="009C0501">
                <w:rPr>
                  <w:rPrChange w:id="2791" w:author="Tom Bergeron" w:date="2020-10-06T17:45:00Z">
                    <w:rPr>
                      <w:rFonts w:ascii="Arial" w:hAnsi="Arial" w:cs="Arial"/>
                      <w:sz w:val="16"/>
                      <w:szCs w:val="16"/>
                    </w:rPr>
                  </w:rPrChange>
                </w:rPr>
                <w:t xml:space="preserve">Figure </w:t>
              </w:r>
              <w:r w:rsidR="009C0501" w:rsidRPr="009C0501">
                <w:rPr>
                  <w:noProof/>
                  <w:rPrChange w:id="2792" w:author="Tom Bergeron" w:date="2020-10-06T17:45:00Z">
                    <w:rPr>
                      <w:rFonts w:ascii="Arial" w:hAnsi="Arial" w:cs="Arial"/>
                      <w:noProof/>
                      <w:sz w:val="16"/>
                      <w:szCs w:val="16"/>
                    </w:rPr>
                  </w:rPrChange>
                </w:rPr>
                <w:t>60</w:t>
              </w:r>
            </w:ins>
            <w:del w:id="2793" w:author="Tom Bergeron" w:date="2020-10-06T17:45:00Z">
              <w:r w:rsidR="0013342E" w:rsidRPr="0013342E" w:rsidDel="009C0501">
                <w:delText xml:space="preserve">Figure </w:delText>
              </w:r>
              <w:r w:rsidR="0013342E" w:rsidRPr="0013342E" w:rsidDel="009C0501">
                <w:rPr>
                  <w:noProof/>
                </w:rPr>
                <w:delText>63</w:delText>
              </w:r>
            </w:del>
            <w:r w:rsidRPr="00C0592E">
              <w:fldChar w:fldCharType="end"/>
            </w:r>
            <w:r w:rsidRPr="00C0592E">
              <w:t>.</w:t>
            </w:r>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7940A9CF" w:rsidR="000011E8" w:rsidRPr="00764231" w:rsidRDefault="00127BBC">
            <w:pPr>
              <w:rPr>
                <w:noProof/>
              </w:rPr>
            </w:pPr>
            <w:r>
              <w:rPr>
                <w:noProof/>
              </w:rPr>
              <w:drawing>
                <wp:inline distT="0" distB="0" distL="0" distR="0" wp14:anchorId="1B92FD7C" wp14:editId="7F4C22DC">
                  <wp:extent cx="3788855" cy="2000250"/>
                  <wp:effectExtent l="0" t="0" r="2540" b="0"/>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Tab - Live.png"/>
                          <pic:cNvPicPr/>
                        </pic:nvPicPr>
                        <pic:blipFill>
                          <a:blip r:embed="rId143">
                            <a:extLst>
                              <a:ext uri="{28A0092B-C50C-407E-A947-70E740481C1C}">
                                <a14:useLocalDpi xmlns:a14="http://schemas.microsoft.com/office/drawing/2010/main" val="0"/>
                              </a:ext>
                            </a:extLst>
                          </a:blip>
                          <a:stretch>
                            <a:fillRect/>
                          </a:stretch>
                        </pic:blipFill>
                        <pic:spPr>
                          <a:xfrm>
                            <a:off x="0" y="0"/>
                            <a:ext cx="3788855" cy="2000250"/>
                          </a:xfrm>
                          <a:prstGeom prst="rect">
                            <a:avLst/>
                          </a:prstGeom>
                        </pic:spPr>
                      </pic:pic>
                    </a:graphicData>
                  </a:graphic>
                </wp:inline>
              </w:drawing>
            </w:r>
          </w:p>
          <w:p w14:paraId="331653B9" w14:textId="58068196" w:rsidR="000011E8" w:rsidRPr="00764231" w:rsidRDefault="000011E8" w:rsidP="00764231">
            <w:pPr>
              <w:jc w:val="center"/>
              <w:rPr>
                <w:rFonts w:ascii="Trebuchet MS" w:hAnsi="Trebuchet MS" w:cs="Arial"/>
                <w:sz w:val="24"/>
                <w:szCs w:val="24"/>
              </w:rPr>
            </w:pPr>
            <w:bookmarkStart w:id="2794"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ins w:id="2795" w:author="Tom Bergeron" w:date="2020-10-06T17:45:00Z">
              <w:r w:rsidR="009C0501">
                <w:rPr>
                  <w:rFonts w:ascii="Arial" w:hAnsi="Arial" w:cs="Arial"/>
                  <w:noProof/>
                  <w:sz w:val="16"/>
                  <w:szCs w:val="16"/>
                </w:rPr>
                <w:t>60</w:t>
              </w:r>
            </w:ins>
            <w:del w:id="2796" w:author="Tom Bergeron" w:date="2020-10-06T17:45:00Z">
              <w:r w:rsidR="0013342E" w:rsidDel="009C0501">
                <w:rPr>
                  <w:rFonts w:ascii="Arial" w:hAnsi="Arial" w:cs="Arial"/>
                  <w:noProof/>
                  <w:sz w:val="16"/>
                  <w:szCs w:val="16"/>
                </w:rPr>
                <w:delText>63</w:delText>
              </w:r>
            </w:del>
            <w:r w:rsidRPr="00764231">
              <w:rPr>
                <w:rFonts w:ascii="Arial" w:hAnsi="Arial" w:cs="Arial"/>
                <w:sz w:val="16"/>
                <w:szCs w:val="16"/>
              </w:rPr>
              <w:fldChar w:fldCharType="end"/>
            </w:r>
            <w:bookmarkEnd w:id="2794"/>
            <w:r w:rsidRPr="00764231">
              <w:rPr>
                <w:rFonts w:ascii="Arial" w:hAnsi="Arial" w:cs="Arial"/>
                <w:sz w:val="16"/>
                <w:szCs w:val="16"/>
              </w:rPr>
              <w:t>: Virtual Profiling – Description Tab</w:t>
            </w:r>
          </w:p>
        </w:tc>
      </w:tr>
    </w:tbl>
    <w:p w14:paraId="01F960B8" w14:textId="77777777" w:rsidR="008708F9" w:rsidRPr="00D40ECD" w:rsidRDefault="00035FF6">
      <w:pPr>
        <w:pStyle w:val="Heading2"/>
      </w:pPr>
      <w:bookmarkStart w:id="2797" w:name="_Verify_the_Virtual"/>
      <w:bookmarkStart w:id="2798" w:name="_Toc119468120"/>
      <w:bookmarkStart w:id="2799" w:name="_Toc329784632"/>
      <w:bookmarkStart w:id="2800" w:name="_Ref394324506"/>
      <w:bookmarkStart w:id="2801" w:name="_Toc469043366"/>
      <w:bookmarkStart w:id="2802" w:name="_Toc469045000"/>
      <w:bookmarkStart w:id="2803" w:name="_Toc469139298"/>
      <w:bookmarkStart w:id="2804" w:name="_Toc469152743"/>
      <w:bookmarkStart w:id="2805" w:name="_Toc491174835"/>
      <w:bookmarkStart w:id="2806" w:name="_Toc494304067"/>
      <w:bookmarkStart w:id="2807" w:name="_Toc532827417"/>
      <w:bookmarkStart w:id="2808" w:name="_Toc532827825"/>
      <w:bookmarkStart w:id="2809" w:name="_Toc52898730"/>
      <w:bookmarkStart w:id="2810" w:name="_Toc52898887"/>
      <w:bookmarkStart w:id="2811" w:name="_Toc52899077"/>
      <w:bookmarkEnd w:id="2797"/>
      <w:r>
        <w:t>Verify</w:t>
      </w:r>
      <w:r w:rsidR="008708F9">
        <w:t xml:space="preserve"> </w:t>
      </w:r>
      <w:r>
        <w:t>t</w:t>
      </w:r>
      <w:r w:rsidR="00754243">
        <w:t xml:space="preserve">he </w:t>
      </w:r>
      <w:r w:rsidR="008708F9">
        <w:t>Virtual Profile</w:t>
      </w:r>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p>
    <w:p w14:paraId="57002079" w14:textId="55218028" w:rsidR="005C0E00" w:rsidRPr="00C0592E" w:rsidRDefault="005C0E00" w:rsidP="005C0E00">
      <w:r w:rsidRPr="00C0592E">
        <w:t xml:space="preserve">The </w:t>
      </w:r>
      <w:r w:rsidR="00F3396F">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0B8B1EE4"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w:t>
      </w:r>
      <w:proofErr w:type="gramStart"/>
      <w:r w:rsidRPr="00C0592E">
        <w:t>insuring</w:t>
      </w:r>
      <w:proofErr w:type="gramEnd"/>
      <w:r w:rsidRPr="00C0592E">
        <w:t xml:space="preserve">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5D57D946" w:rsidR="005C0E00" w:rsidRDefault="005C0E00" w:rsidP="005C0E00">
      <w:pPr>
        <w:spacing w:before="240"/>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r w:rsidR="009C0501">
        <w:fldChar w:fldCharType="begin"/>
      </w:r>
      <w:r w:rsidR="009C0501">
        <w:instrText xml:space="preserve"> HYPERLINK \l "_Get_a_Valid" </w:instrText>
      </w:r>
      <w:ins w:id="2812" w:author="Tom Bergeron" w:date="2020-10-06T17:45:00Z"/>
      <w:r w:rsidR="009C0501">
        <w:fldChar w:fldCharType="separate"/>
      </w:r>
      <w:r w:rsidR="00764231" w:rsidRPr="00764231">
        <w:rPr>
          <w:rStyle w:val="Hyperlink"/>
        </w:rPr>
        <w:t>Get a Valid Baseline Profile</w:t>
      </w:r>
      <w:r w:rsidR="009C0501">
        <w:rPr>
          <w:rStyle w:val="Hyperlink"/>
        </w:rPr>
        <w:fldChar w:fldCharType="end"/>
      </w:r>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8F51FF">
      <w:pPr>
        <w:pStyle w:val="Heading3"/>
      </w:pPr>
      <w:bookmarkStart w:id="2813" w:name="_Toc469043367"/>
      <w:bookmarkStart w:id="2814" w:name="_Toc469045001"/>
      <w:bookmarkStart w:id="2815" w:name="_Toc469139299"/>
      <w:bookmarkStart w:id="2816" w:name="_Toc469152744"/>
      <w:bookmarkStart w:id="2817" w:name="_Toc491174836"/>
      <w:bookmarkStart w:id="2818" w:name="_Toc494304068"/>
      <w:bookmarkStart w:id="2819" w:name="_Toc532827418"/>
      <w:bookmarkStart w:id="2820" w:name="_Toc532827826"/>
      <w:bookmarkStart w:id="2821" w:name="_Toc52898888"/>
      <w:bookmarkStart w:id="2822" w:name="_Toc52899078"/>
      <w:r w:rsidRPr="00764231">
        <w:lastRenderedPageBreak/>
        <w:t>Start</w:t>
      </w:r>
      <w:r w:rsidR="008708F9" w:rsidRPr="00764231">
        <w:t xml:space="preserve"> </w:t>
      </w:r>
      <w:r w:rsidR="00C653DF" w:rsidRPr="00764231">
        <w:t xml:space="preserve">A </w:t>
      </w:r>
      <w:r w:rsidR="008708F9" w:rsidRPr="00764231">
        <w:t>Verification Profile</w:t>
      </w:r>
      <w:bookmarkEnd w:id="2813"/>
      <w:bookmarkEnd w:id="2814"/>
      <w:bookmarkEnd w:id="2815"/>
      <w:bookmarkEnd w:id="2816"/>
      <w:bookmarkEnd w:id="2817"/>
      <w:bookmarkEnd w:id="2818"/>
      <w:bookmarkEnd w:id="2819"/>
      <w:bookmarkEnd w:id="2820"/>
      <w:bookmarkEnd w:id="2821"/>
      <w:bookmarkEnd w:id="2822"/>
    </w:p>
    <w:tbl>
      <w:tblPr>
        <w:tblW w:w="0" w:type="auto"/>
        <w:tblLook w:val="04A0" w:firstRow="1" w:lastRow="0" w:firstColumn="1" w:lastColumn="0" w:noHBand="0" w:noVBand="1"/>
      </w:tblPr>
      <w:tblGrid>
        <w:gridCol w:w="6318"/>
        <w:gridCol w:w="3258"/>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2A033F16"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See </w:t>
            </w:r>
            <w:r w:rsidRPr="00C0592E">
              <w:fldChar w:fldCharType="begin"/>
            </w:r>
            <w:r w:rsidRPr="00C0592E">
              <w:instrText xml:space="preserve"> REF _Ref185905004 \h  \* MERGEFORMAT </w:instrText>
            </w:r>
            <w:r w:rsidRPr="00C0592E">
              <w:fldChar w:fldCharType="separate"/>
            </w:r>
            <w:ins w:id="2823" w:author="Tom Bergeron" w:date="2020-10-06T17:45:00Z">
              <w:r w:rsidR="009C0501" w:rsidRPr="009C0501">
                <w:rPr>
                  <w:rPrChange w:id="2824" w:author="Tom Bergeron" w:date="2020-10-06T17:45:00Z">
                    <w:rPr>
                      <w:rFonts w:ascii="Arial" w:hAnsi="Arial" w:cs="Arial"/>
                      <w:sz w:val="16"/>
                      <w:szCs w:val="16"/>
                    </w:rPr>
                  </w:rPrChange>
                </w:rPr>
                <w:t xml:space="preserve">Figure </w:t>
              </w:r>
              <w:r w:rsidR="009C0501" w:rsidRPr="009C0501">
                <w:rPr>
                  <w:noProof/>
                  <w:rPrChange w:id="2825" w:author="Tom Bergeron" w:date="2020-10-06T17:45:00Z">
                    <w:rPr>
                      <w:rFonts w:ascii="Arial" w:hAnsi="Arial" w:cs="Arial"/>
                      <w:noProof/>
                      <w:sz w:val="16"/>
                      <w:szCs w:val="16"/>
                    </w:rPr>
                  </w:rPrChange>
                </w:rPr>
                <w:t>61</w:t>
              </w:r>
            </w:ins>
            <w:del w:id="2826" w:author="Tom Bergeron" w:date="2020-10-06T17:45:00Z">
              <w:r w:rsidR="0013342E" w:rsidRPr="0013342E" w:rsidDel="009C0501">
                <w:delText xml:space="preserve">Figure </w:delText>
              </w:r>
              <w:r w:rsidR="0013342E" w:rsidRPr="0013342E" w:rsidDel="009C0501">
                <w:rPr>
                  <w:noProof/>
                </w:rPr>
                <w:delText>64</w:delText>
              </w:r>
            </w:del>
            <w:r w:rsidRPr="00C0592E">
              <w:fldChar w:fldCharType="end"/>
            </w:r>
            <w:r w:rsidRPr="00C0592E">
              <w:t>.</w:t>
            </w:r>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04D0DB68">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5C43B215" w:rsidR="005C2897" w:rsidRPr="00211D6A" w:rsidRDefault="005C2897" w:rsidP="00211D6A">
            <w:pPr>
              <w:jc w:val="center"/>
              <w:rPr>
                <w:rFonts w:ascii="Arial" w:hAnsi="Arial" w:cs="Arial"/>
                <w:sz w:val="16"/>
                <w:szCs w:val="16"/>
              </w:rPr>
            </w:pPr>
            <w:bookmarkStart w:id="2827"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2828" w:author="Tom Bergeron" w:date="2020-10-06T17:45:00Z">
              <w:r w:rsidR="009C0501">
                <w:rPr>
                  <w:rFonts w:ascii="Arial" w:hAnsi="Arial" w:cs="Arial"/>
                  <w:noProof/>
                  <w:sz w:val="16"/>
                  <w:szCs w:val="16"/>
                </w:rPr>
                <w:t>61</w:t>
              </w:r>
            </w:ins>
            <w:del w:id="2829" w:author="Tom Bergeron" w:date="2020-10-06T17:45:00Z">
              <w:r w:rsidR="0013342E" w:rsidDel="009C0501">
                <w:rPr>
                  <w:rFonts w:ascii="Arial" w:hAnsi="Arial" w:cs="Arial"/>
                  <w:noProof/>
                  <w:sz w:val="16"/>
                  <w:szCs w:val="16"/>
                </w:rPr>
                <w:delText>64</w:delText>
              </w:r>
            </w:del>
            <w:r w:rsidRPr="00211D6A">
              <w:rPr>
                <w:rFonts w:ascii="Arial" w:hAnsi="Arial" w:cs="Arial"/>
                <w:sz w:val="16"/>
                <w:szCs w:val="16"/>
              </w:rPr>
              <w:fldChar w:fldCharType="end"/>
            </w:r>
            <w:bookmarkEnd w:id="2827"/>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460BF851"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See </w:t>
            </w:r>
            <w:r w:rsidRPr="00C0592E">
              <w:fldChar w:fldCharType="begin"/>
            </w:r>
            <w:r w:rsidRPr="00C0592E">
              <w:instrText xml:space="preserve"> REF _Ref185905015 \h  \* MERGEFORMAT </w:instrText>
            </w:r>
            <w:r w:rsidRPr="00C0592E">
              <w:fldChar w:fldCharType="separate"/>
            </w:r>
            <w:ins w:id="2830" w:author="Tom Bergeron" w:date="2020-10-06T17:45:00Z">
              <w:r w:rsidR="009C0501" w:rsidRPr="009C0501">
                <w:rPr>
                  <w:rPrChange w:id="2831" w:author="Tom Bergeron" w:date="2020-10-06T17:45:00Z">
                    <w:rPr>
                      <w:rFonts w:ascii="Arial" w:hAnsi="Arial" w:cs="Arial"/>
                      <w:sz w:val="16"/>
                      <w:szCs w:val="16"/>
                    </w:rPr>
                  </w:rPrChange>
                </w:rPr>
                <w:t xml:space="preserve">Figure </w:t>
              </w:r>
              <w:r w:rsidR="009C0501" w:rsidRPr="009C0501">
                <w:rPr>
                  <w:noProof/>
                  <w:rPrChange w:id="2832" w:author="Tom Bergeron" w:date="2020-10-06T17:45:00Z">
                    <w:rPr>
                      <w:rFonts w:ascii="Arial" w:hAnsi="Arial" w:cs="Arial"/>
                      <w:noProof/>
                      <w:sz w:val="16"/>
                      <w:szCs w:val="16"/>
                    </w:rPr>
                  </w:rPrChange>
                </w:rPr>
                <w:t>62</w:t>
              </w:r>
            </w:ins>
            <w:del w:id="2833" w:author="Tom Bergeron" w:date="2020-10-06T17:45:00Z">
              <w:r w:rsidR="0013342E" w:rsidRPr="0013342E" w:rsidDel="009C0501">
                <w:delText xml:space="preserve">Figure </w:delText>
              </w:r>
              <w:r w:rsidR="0013342E" w:rsidRPr="0013342E" w:rsidDel="009C0501">
                <w:rPr>
                  <w:noProof/>
                </w:rPr>
                <w:delText>65</w:delText>
              </w:r>
            </w:del>
            <w:r w:rsidRPr="00C0592E">
              <w:fldChar w:fldCharType="end"/>
            </w:r>
            <w:r w:rsidRPr="00C0592E">
              <w:t>.</w:t>
            </w:r>
          </w:p>
          <w:p w14:paraId="4B233D88" w14:textId="77777777" w:rsidR="005C2897" w:rsidRPr="00C0592E" w:rsidRDefault="005C2897" w:rsidP="00AA5614">
            <w:pPr>
              <w:pStyle w:val="ListParagraph"/>
              <w:numPr>
                <w:ilvl w:val="0"/>
                <w:numId w:val="111"/>
              </w:numPr>
            </w:pPr>
            <w:r w:rsidRPr="00C0592E">
              <w:t>If you choose “</w:t>
            </w:r>
            <w:r w:rsidRPr="00764231">
              <w:rPr>
                <w:b/>
              </w:rPr>
              <w:t>No</w:t>
            </w:r>
            <w:r w:rsidRPr="00C0592E">
              <w:t>”, the software will return to the previous screen.</w:t>
            </w:r>
          </w:p>
          <w:p w14:paraId="21FC67FE" w14:textId="77777777" w:rsidR="005C2897" w:rsidRDefault="005C2897" w:rsidP="00AA5614">
            <w:pPr>
              <w:pStyle w:val="ListParagraph"/>
              <w:numPr>
                <w:ilvl w:val="0"/>
                <w:numId w:val="111"/>
              </w:numPr>
            </w:pPr>
            <w:r w:rsidRPr="00C0592E">
              <w:t>If you choose “</w:t>
            </w:r>
            <w:r w:rsidRPr="00764231">
              <w:rPr>
                <w:b/>
              </w:rPr>
              <w:t>Yes</w:t>
            </w:r>
            <w:r w:rsidRPr="00C0592E">
              <w:t>”, the software will begin stepping through</w:t>
            </w:r>
            <w:r w:rsidR="00764231">
              <w:t xml:space="preserve"> </w:t>
            </w:r>
            <w:r w:rsidRPr="00C0592E">
              <w:t>the run profile routine.</w:t>
            </w:r>
          </w:p>
        </w:tc>
        <w:tc>
          <w:tcPr>
            <w:tcW w:w="3258" w:type="dxa"/>
            <w:shd w:val="clear" w:color="auto" w:fill="auto"/>
          </w:tcPr>
          <w:p w14:paraId="6B2E5017" w14:textId="40BF61B6" w:rsidR="005C2897" w:rsidRDefault="008700A3" w:rsidP="00211D6A">
            <w:pPr>
              <w:jc w:val="center"/>
            </w:pPr>
            <w:r>
              <w:rPr>
                <w:noProof/>
              </w:rPr>
              <w:drawing>
                <wp:inline distT="0" distB="0" distL="0" distR="0" wp14:anchorId="20A0CA91" wp14:editId="5387F012">
                  <wp:extent cx="1856511" cy="850900"/>
                  <wp:effectExtent l="0" t="0" r="0" b="6350"/>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cation Profile.png"/>
                          <pic:cNvPicPr/>
                        </pic:nvPicPr>
                        <pic:blipFill>
                          <a:blip r:embed="rId144">
                            <a:extLst>
                              <a:ext uri="{28A0092B-C50C-407E-A947-70E740481C1C}">
                                <a14:useLocalDpi xmlns:a14="http://schemas.microsoft.com/office/drawing/2010/main" val="0"/>
                              </a:ext>
                            </a:extLst>
                          </a:blip>
                          <a:stretch>
                            <a:fillRect/>
                          </a:stretch>
                        </pic:blipFill>
                        <pic:spPr>
                          <a:xfrm>
                            <a:off x="0" y="0"/>
                            <a:ext cx="1854902" cy="850162"/>
                          </a:xfrm>
                          <a:prstGeom prst="rect">
                            <a:avLst/>
                          </a:prstGeom>
                        </pic:spPr>
                      </pic:pic>
                    </a:graphicData>
                  </a:graphic>
                </wp:inline>
              </w:drawing>
            </w:r>
          </w:p>
          <w:p w14:paraId="6AC373DF" w14:textId="18E425D6" w:rsidR="005C2897" w:rsidRPr="00211D6A" w:rsidRDefault="005C2897" w:rsidP="00211D6A">
            <w:pPr>
              <w:jc w:val="center"/>
              <w:rPr>
                <w:rFonts w:ascii="Arial" w:hAnsi="Arial" w:cs="Arial"/>
                <w:sz w:val="16"/>
                <w:szCs w:val="16"/>
              </w:rPr>
            </w:pPr>
            <w:bookmarkStart w:id="2834"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2835" w:author="Tom Bergeron" w:date="2020-10-06T17:45:00Z">
              <w:r w:rsidR="009C0501">
                <w:rPr>
                  <w:rFonts w:ascii="Arial" w:hAnsi="Arial" w:cs="Arial"/>
                  <w:noProof/>
                  <w:sz w:val="16"/>
                  <w:szCs w:val="16"/>
                </w:rPr>
                <w:t>62</w:t>
              </w:r>
            </w:ins>
            <w:del w:id="2836" w:author="Tom Bergeron" w:date="2020-10-06T17:45:00Z">
              <w:r w:rsidR="0013342E" w:rsidDel="009C0501">
                <w:rPr>
                  <w:rFonts w:ascii="Arial" w:hAnsi="Arial" w:cs="Arial"/>
                  <w:noProof/>
                  <w:sz w:val="16"/>
                  <w:szCs w:val="16"/>
                </w:rPr>
                <w:delText>65</w:delText>
              </w:r>
            </w:del>
            <w:r w:rsidRPr="00211D6A">
              <w:rPr>
                <w:rFonts w:ascii="Arial" w:hAnsi="Arial" w:cs="Arial"/>
                <w:sz w:val="16"/>
                <w:szCs w:val="16"/>
              </w:rPr>
              <w:fldChar w:fldCharType="end"/>
            </w:r>
            <w:bookmarkEnd w:id="2834"/>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77777777" w:rsidR="00D40ECD" w:rsidRPr="00C0592E" w:rsidRDefault="00D40ECD" w:rsidP="00AA5614">
      <w:pPr>
        <w:pStyle w:val="ListParagraph"/>
        <w:numPr>
          <w:ilvl w:val="0"/>
          <w:numId w:val="112"/>
        </w:numPr>
        <w:ind w:left="1080"/>
      </w:pPr>
      <w:r w:rsidRPr="00C0592E">
        <w:t>All thermocouples attached to the</w:t>
      </w:r>
      <w:r w:rsidR="00C84079" w:rsidRPr="00C0592E">
        <w:t xml:space="preserve"> profiler</w:t>
      </w:r>
      <w:r w:rsidRPr="00C0592E">
        <w:t xml:space="preserve"> are below the defined product start temperature.</w:t>
      </w:r>
    </w:p>
    <w:p w14:paraId="2C7C1C21" w14:textId="77777777" w:rsidR="00D40ECD" w:rsidRDefault="009D219D" w:rsidP="003335AF">
      <w:pPr>
        <w:ind w:left="108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77777777" w:rsidR="00D40ECD" w:rsidRPr="00C0592E" w:rsidRDefault="00764231" w:rsidP="00AA5614">
      <w:pPr>
        <w:pStyle w:val="ListParagraph"/>
        <w:numPr>
          <w:ilvl w:val="0"/>
          <w:numId w:val="73"/>
        </w:numPr>
        <w:spacing w:after="60"/>
      </w:pPr>
      <w:r>
        <w:t>C</w:t>
      </w:r>
      <w:r w:rsidR="00860424">
        <w:t>lick the Profile Start button (g</w:t>
      </w:r>
      <w:r w:rsidR="00D40ECD" w:rsidRPr="00C0592E">
        <w:t>reen traffic light).</w:t>
      </w:r>
    </w:p>
    <w:p w14:paraId="46020F0C" w14:textId="77777777" w:rsidR="008D4B05" w:rsidRPr="00C0592E" w:rsidRDefault="008D4B05" w:rsidP="00764231"/>
    <w:p w14:paraId="580818D3" w14:textId="7698E674"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r w:rsidR="00C4486E" w:rsidRPr="00C0592E">
        <w:t xml:space="preserve">  </w:t>
      </w:r>
      <w:r w:rsidR="00060FF7">
        <w:t>(</w:t>
      </w:r>
      <w:r w:rsidR="00C4486E" w:rsidRPr="00C0592E">
        <w:t>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ins w:id="2837" w:author="Tom Bergeron" w:date="2020-10-06T17:45:00Z">
        <w:r w:rsidR="009C0501" w:rsidRPr="00C0592E">
          <w:t xml:space="preserve">Figure </w:t>
        </w:r>
        <w:r w:rsidR="009C0501">
          <w:rPr>
            <w:noProof/>
          </w:rPr>
          <w:t>63</w:t>
        </w:r>
      </w:ins>
      <w:del w:id="2838" w:author="Tom Bergeron" w:date="2020-10-06T17:45:00Z">
        <w:r w:rsidR="0013342E" w:rsidRPr="00C0592E" w:rsidDel="009C0501">
          <w:delText xml:space="preserve">Figure </w:delText>
        </w:r>
        <w:r w:rsidR="0013342E" w:rsidDel="009C0501">
          <w:rPr>
            <w:noProof/>
          </w:rPr>
          <w:delText>66</w:delText>
        </w:r>
      </w:del>
      <w:r w:rsidR="000415F2" w:rsidRPr="00C0592E">
        <w:fldChar w:fldCharType="end"/>
      </w:r>
      <w:r w:rsidR="00C4486E" w:rsidRPr="00C0592E">
        <w:t>.</w:t>
      </w:r>
      <w:r w:rsidR="00060FF7">
        <w:t>)</w:t>
      </w:r>
    </w:p>
    <w:p w14:paraId="49AD2BD8" w14:textId="77777777" w:rsidR="00C4486E" w:rsidRPr="00C0592E" w:rsidRDefault="000E0382" w:rsidP="003335AF">
      <w:pPr>
        <w:keepNext/>
        <w:jc w:val="center"/>
      </w:pPr>
      <w:r>
        <w:rPr>
          <w:noProof/>
        </w:rPr>
        <w:drawing>
          <wp:inline distT="0" distB="0" distL="0" distR="0" wp14:anchorId="08625854" wp14:editId="056852F4">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0CE60A8C" w:rsidR="00C70673" w:rsidRPr="00C0592E" w:rsidRDefault="00C4486E" w:rsidP="00F5043F">
      <w:pPr>
        <w:pStyle w:val="Caption"/>
      </w:pPr>
      <w:bookmarkStart w:id="2839" w:name="_Ref185905094"/>
      <w:r w:rsidRPr="00C0592E">
        <w:t xml:space="preserve">Figure </w:t>
      </w:r>
      <w:fldSimple w:instr=" SEQ Figure \* ARABIC ">
        <w:ins w:id="2840" w:author="Tom Bergeron" w:date="2020-10-06T17:45:00Z">
          <w:r w:rsidR="009C0501">
            <w:rPr>
              <w:noProof/>
            </w:rPr>
            <w:t>63</w:t>
          </w:r>
        </w:ins>
        <w:del w:id="2841" w:author="Tom Bergeron" w:date="2020-10-06T17:45:00Z">
          <w:r w:rsidR="0013342E" w:rsidDel="009C0501">
            <w:rPr>
              <w:noProof/>
            </w:rPr>
            <w:delText>66</w:delText>
          </w:r>
        </w:del>
      </w:fldSimple>
      <w:bookmarkEnd w:id="2839"/>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11A53F71"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ins w:id="2842" w:author="Tom Bergeron" w:date="2020-10-06T17:45:00Z">
        <w:r w:rsidR="009C0501" w:rsidRPr="00C0592E">
          <w:t xml:space="preserve">Figure </w:t>
        </w:r>
        <w:r w:rsidR="009C0501">
          <w:rPr>
            <w:noProof/>
          </w:rPr>
          <w:t>64</w:t>
        </w:r>
      </w:ins>
      <w:del w:id="2843" w:author="Tom Bergeron" w:date="2020-10-06T17:45:00Z">
        <w:r w:rsidR="0013342E" w:rsidRPr="00C0592E" w:rsidDel="009C0501">
          <w:delText xml:space="preserve">Figure </w:delText>
        </w:r>
        <w:r w:rsidR="0013342E" w:rsidDel="009C0501">
          <w:rPr>
            <w:noProof/>
          </w:rPr>
          <w:delText>67</w:delText>
        </w:r>
      </w:del>
      <w:r w:rsidR="000415F2" w:rsidRPr="00C0592E">
        <w:fldChar w:fldCharType="end"/>
      </w:r>
      <w:r w:rsidR="00C4486E" w:rsidRPr="00C0592E">
        <w:t>.</w:t>
      </w:r>
    </w:p>
    <w:p w14:paraId="2D33ED32" w14:textId="77777777" w:rsidR="00C4486E" w:rsidRPr="00C0592E" w:rsidRDefault="00C4486E" w:rsidP="00BC7495"/>
    <w:p w14:paraId="3C1F6EE8" w14:textId="3C76789A"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del w:id="2844" w:author="Tom Bergeron" w:date="2020-09-29T14:07:00Z">
        <w:r w:rsidR="00C4486E" w:rsidRPr="00C0592E" w:rsidDel="00E14F32">
          <w:delText>in spec</w:delText>
        </w:r>
      </w:del>
      <w:ins w:id="2845" w:author="Tom Bergeron" w:date="2020-09-29T14:07:00Z">
        <w:r w:rsidR="00E14F32" w:rsidRPr="00C0592E">
          <w:t>in-spec</w:t>
        </w:r>
      </w:ins>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0E431D2E">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6DB04AAF" w:rsidR="009D219D" w:rsidRPr="00C0592E" w:rsidRDefault="009D219D" w:rsidP="00F5043F">
      <w:pPr>
        <w:pStyle w:val="Caption"/>
      </w:pPr>
      <w:bookmarkStart w:id="2846" w:name="_Ref185905107"/>
      <w:r w:rsidRPr="00C0592E">
        <w:t xml:space="preserve">Figure </w:t>
      </w:r>
      <w:fldSimple w:instr=" SEQ Figure \* ARABIC ">
        <w:ins w:id="2847" w:author="Tom Bergeron" w:date="2020-10-06T17:45:00Z">
          <w:r w:rsidR="009C0501">
            <w:rPr>
              <w:noProof/>
            </w:rPr>
            <w:t>64</w:t>
          </w:r>
        </w:ins>
        <w:del w:id="2848" w:author="Tom Bergeron" w:date="2020-10-06T17:45:00Z">
          <w:r w:rsidR="0013342E" w:rsidDel="009C0501">
            <w:rPr>
              <w:noProof/>
            </w:rPr>
            <w:delText>67</w:delText>
          </w:r>
        </w:del>
      </w:fldSimple>
      <w:bookmarkEnd w:id="2846"/>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w:t>
      </w:r>
      <w:proofErr w:type="gramStart"/>
      <w:r w:rsidRPr="00C0592E">
        <w:t>can’t</w:t>
      </w:r>
      <w:proofErr w:type="gramEnd"/>
      <w:r w:rsidRPr="00C0592E">
        <w:t xml:space="preserve">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0B7F90D8" w:rsidR="008708F9" w:rsidRPr="003335AF" w:rsidRDefault="00AF75F5" w:rsidP="008B153C">
      <w:r w:rsidRPr="003335AF">
        <w:rPr>
          <w:b/>
        </w:rPr>
        <w:t>Tip</w:t>
      </w:r>
      <w:r w:rsidRPr="003335AF">
        <w:t xml:space="preserve">: </w:t>
      </w:r>
      <w:r w:rsidR="008708F9" w:rsidRPr="003335AF">
        <w:t xml:space="preserve">For an explanation of Virtual Profile criteria, see the </w:t>
      </w:r>
      <w:r w:rsidR="009C0501">
        <w:fldChar w:fldCharType="begin"/>
      </w:r>
      <w:r w:rsidR="009C0501">
        <w:instrText xml:space="preserve"> HYPERLINK \l "_Understanding_Virtual_Profiling" </w:instrText>
      </w:r>
      <w:ins w:id="2849" w:author="Tom Bergeron" w:date="2020-10-06T17:45:00Z"/>
      <w:r w:rsidR="009C0501">
        <w:fldChar w:fldCharType="separate"/>
      </w:r>
      <w:r w:rsidR="008708F9" w:rsidRPr="003335AF">
        <w:rPr>
          <w:rStyle w:val="Hyperlink"/>
        </w:rPr>
        <w:t>Virtual Profiling</w:t>
      </w:r>
      <w:r w:rsidR="009C0501">
        <w:rPr>
          <w:rStyle w:val="Hyperlink"/>
        </w:rPr>
        <w:fldChar w:fldCharType="end"/>
      </w:r>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pPr>
        <w:pStyle w:val="Heading2"/>
      </w:pPr>
      <w:bookmarkStart w:id="2850" w:name="_Toc119468121"/>
      <w:bookmarkStart w:id="2851" w:name="_Toc329784633"/>
      <w:bookmarkStart w:id="2852" w:name="_Toc469043368"/>
      <w:bookmarkStart w:id="2853" w:name="_Toc469045002"/>
      <w:bookmarkStart w:id="2854" w:name="_Toc469139300"/>
      <w:bookmarkStart w:id="2855" w:name="_Toc469152745"/>
      <w:bookmarkStart w:id="2856" w:name="_Toc491174837"/>
      <w:bookmarkStart w:id="2857" w:name="_Toc494304069"/>
      <w:bookmarkStart w:id="2858" w:name="_Toc532827419"/>
      <w:bookmarkStart w:id="2859" w:name="_Toc532827827"/>
      <w:bookmarkStart w:id="2860" w:name="_Toc52898731"/>
      <w:bookmarkStart w:id="2861" w:name="_Toc52898889"/>
      <w:bookmarkStart w:id="2862" w:name="_Toc52899079"/>
      <w:r>
        <w:lastRenderedPageBreak/>
        <w:t>Historical Mode</w:t>
      </w:r>
      <w:bookmarkEnd w:id="2850"/>
      <w:bookmarkEnd w:id="2851"/>
      <w:bookmarkEnd w:id="2852"/>
      <w:bookmarkEnd w:id="2853"/>
      <w:bookmarkEnd w:id="2854"/>
      <w:bookmarkEnd w:id="2855"/>
      <w:bookmarkEnd w:id="2856"/>
      <w:bookmarkEnd w:id="2857"/>
      <w:bookmarkEnd w:id="2858"/>
      <w:bookmarkEnd w:id="2859"/>
      <w:bookmarkEnd w:id="2860"/>
      <w:bookmarkEnd w:id="2861"/>
      <w:bookmarkEnd w:id="2862"/>
    </w:p>
    <w:p w14:paraId="2DFD8164" w14:textId="478E4149"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w:t>
      </w:r>
      <w:r w:rsidR="000B2859">
        <w:t xml:space="preserve">the data for any </w:t>
      </w:r>
      <w:r w:rsidRPr="00C0592E">
        <w:t>Virtual Profile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See </w:t>
      </w:r>
      <w:r w:rsidR="001627E3" w:rsidRPr="00764231">
        <w:fldChar w:fldCharType="begin"/>
      </w:r>
      <w:r w:rsidR="001627E3" w:rsidRPr="00764231">
        <w:instrText xml:space="preserve"> REF _Ref185909935 \h </w:instrText>
      </w:r>
      <w:r w:rsidR="00C0592E" w:rsidRPr="00764231">
        <w:instrText xml:space="preserve"> \* MERGEFORMAT </w:instrText>
      </w:r>
      <w:r w:rsidR="001627E3" w:rsidRPr="00764231">
        <w:fldChar w:fldCharType="separate"/>
      </w:r>
      <w:ins w:id="2863" w:author="Tom Bergeron" w:date="2020-10-06T17:45:00Z">
        <w:r w:rsidR="009C0501" w:rsidRPr="00C0592E">
          <w:t xml:space="preserve">Figure </w:t>
        </w:r>
        <w:r w:rsidR="009C0501">
          <w:rPr>
            <w:noProof/>
          </w:rPr>
          <w:t>65</w:t>
        </w:r>
      </w:ins>
      <w:del w:id="2864" w:author="Tom Bergeron" w:date="2020-10-06T17:45:00Z">
        <w:r w:rsidR="0013342E" w:rsidRPr="00C0592E" w:rsidDel="009C0501">
          <w:delText xml:space="preserve">Figure </w:delText>
        </w:r>
        <w:r w:rsidR="0013342E" w:rsidDel="009C0501">
          <w:rPr>
            <w:noProof/>
          </w:rPr>
          <w:delText>68</w:delText>
        </w:r>
      </w:del>
      <w:r w:rsidR="001627E3" w:rsidRPr="00764231">
        <w:fldChar w:fldCharType="end"/>
      </w:r>
      <w:r w:rsidR="001627E3" w:rsidRPr="00764231">
        <w:t xml:space="preserve"> a</w:t>
      </w:r>
      <w:r w:rsidR="008D4B05" w:rsidRPr="00764231">
        <w:t>nd</w:t>
      </w:r>
      <w:r w:rsidR="001627E3" w:rsidRPr="00764231">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ins w:id="2865" w:author="Tom Bergeron" w:date="2020-10-06T17:45:00Z">
        <w:r w:rsidR="009C0501" w:rsidRPr="00C0592E">
          <w:t xml:space="preserve">Figure </w:t>
        </w:r>
        <w:r w:rsidR="009C0501">
          <w:rPr>
            <w:noProof/>
          </w:rPr>
          <w:t>66</w:t>
        </w:r>
      </w:ins>
      <w:del w:id="2866" w:author="Tom Bergeron" w:date="2020-10-06T17:45:00Z">
        <w:r w:rsidR="0013342E" w:rsidRPr="00C0592E" w:rsidDel="009C0501">
          <w:delText xml:space="preserve">Figure </w:delText>
        </w:r>
        <w:r w:rsidR="0013342E" w:rsidDel="009C0501">
          <w:rPr>
            <w:noProof/>
          </w:rPr>
          <w:delText>69</w:delText>
        </w:r>
      </w:del>
      <w:r w:rsidR="001627E3" w:rsidRPr="00C0592E">
        <w:fldChar w:fldCharType="end"/>
      </w:r>
      <w:r w:rsidR="00BA5862" w:rsidRPr="00C0592E">
        <w:t>.</w:t>
      </w:r>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031" type="#_x0000_t75" style="width:68.25pt;height:38.25pt" o:ole="" o:bordertopcolor="this" o:borderleftcolor="this" o:borderbottomcolor="this" o:borderrightcolor="this" fillcolor="window">
                  <v:imagedata r:id="rId147" o:title=""/>
                  <w10:bordertop type="single" width="6"/>
                  <w10:borderleft type="single" width="6"/>
                  <w10:borderbottom type="single" width="6"/>
                  <w10:borderright type="single" width="6"/>
                </v:shape>
                <o:OLEObject Type="Embed" ProgID="PBrush" ShapeID="_x0000_i1031" DrawAspect="Content" ObjectID="_1663511854" r:id="rId148"/>
              </w:object>
            </w:r>
          </w:p>
          <w:p w14:paraId="5F5A21EF" w14:textId="04449DDC" w:rsidR="00461367" w:rsidRPr="00C0592E" w:rsidRDefault="00461367" w:rsidP="00461367">
            <w:pPr>
              <w:pStyle w:val="Caption"/>
            </w:pPr>
            <w:bookmarkStart w:id="2867" w:name="_Ref185909935"/>
            <w:r w:rsidRPr="00C0592E">
              <w:t xml:space="preserve">Figure </w:t>
            </w:r>
            <w:fldSimple w:instr=" SEQ Figure \* ARABIC ">
              <w:ins w:id="2868" w:author="Tom Bergeron" w:date="2020-10-06T17:45:00Z">
                <w:r w:rsidR="009C0501">
                  <w:rPr>
                    <w:noProof/>
                  </w:rPr>
                  <w:t>65</w:t>
                </w:r>
              </w:ins>
              <w:del w:id="2869" w:author="Tom Bergeron" w:date="2020-10-06T17:45:00Z">
                <w:r w:rsidR="0013342E" w:rsidDel="009C0501">
                  <w:rPr>
                    <w:noProof/>
                  </w:rPr>
                  <w:delText>68</w:delText>
                </w:r>
              </w:del>
            </w:fldSimple>
            <w:bookmarkEnd w:id="2867"/>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3FC32C93">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34BC1999" w:rsidR="00461367" w:rsidRPr="00C0592E" w:rsidRDefault="00461367" w:rsidP="00461367">
            <w:pPr>
              <w:pStyle w:val="Caption"/>
            </w:pPr>
            <w:bookmarkStart w:id="2870" w:name="_Ref185909946"/>
            <w:r w:rsidRPr="00C0592E">
              <w:t xml:space="preserve">Figure </w:t>
            </w:r>
            <w:fldSimple w:instr=" SEQ Figure \* ARABIC ">
              <w:ins w:id="2871" w:author="Tom Bergeron" w:date="2020-10-06T17:45:00Z">
                <w:r w:rsidR="009C0501">
                  <w:rPr>
                    <w:noProof/>
                  </w:rPr>
                  <w:t>66</w:t>
                </w:r>
              </w:ins>
              <w:del w:id="2872" w:author="Tom Bergeron" w:date="2020-10-06T17:45:00Z">
                <w:r w:rsidR="0013342E" w:rsidDel="009C0501">
                  <w:rPr>
                    <w:noProof/>
                  </w:rPr>
                  <w:delText>69</w:delText>
                </w:r>
              </w:del>
            </w:fldSimple>
            <w:bookmarkEnd w:id="2870"/>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pPr>
        <w:pStyle w:val="Heading2"/>
      </w:pPr>
      <w:bookmarkStart w:id="2873" w:name="_Toc119468123"/>
      <w:bookmarkStart w:id="2874" w:name="_Toc329784634"/>
      <w:bookmarkStart w:id="2875" w:name="_Toc469043369"/>
      <w:bookmarkStart w:id="2876" w:name="_Toc469045003"/>
      <w:bookmarkStart w:id="2877" w:name="_Toc469139301"/>
      <w:bookmarkStart w:id="2878" w:name="_Toc469152746"/>
      <w:bookmarkStart w:id="2879" w:name="_Toc491174838"/>
      <w:bookmarkStart w:id="2880" w:name="_Toc494304070"/>
      <w:bookmarkStart w:id="2881" w:name="_Toc532827420"/>
      <w:bookmarkStart w:id="2882" w:name="_Toc532827828"/>
      <w:bookmarkStart w:id="2883" w:name="_Toc52898732"/>
      <w:bookmarkStart w:id="2884" w:name="_Toc52898890"/>
      <w:bookmarkStart w:id="2885" w:name="_Toc52899080"/>
      <w:r>
        <w:t xml:space="preserve">Historical Mode </w:t>
      </w:r>
      <w:r w:rsidR="00754243">
        <w:t xml:space="preserve">- </w:t>
      </w:r>
      <w:r>
        <w:t xml:space="preserve">General </w:t>
      </w:r>
      <w:r w:rsidR="00754243">
        <w:t>Tab</w:t>
      </w:r>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14:paraId="31B8301C" w14:textId="1BA1D9FC" w:rsidR="009D219D" w:rsidRDefault="00DE392C" w:rsidP="003335AF">
      <w:pPr>
        <w:keepNext/>
        <w:jc w:val="center"/>
      </w:pPr>
      <w:r>
        <w:rPr>
          <w:noProof/>
        </w:rPr>
        <w:drawing>
          <wp:inline distT="0" distB="0" distL="0" distR="0" wp14:anchorId="06023D9A" wp14:editId="1F01F239">
            <wp:extent cx="5156835" cy="2796540"/>
            <wp:effectExtent l="0" t="0" r="5715" b="3810"/>
            <wp:docPr id="2977" name="Picture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156835" cy="2796540"/>
                    </a:xfrm>
                    <a:prstGeom prst="rect">
                      <a:avLst/>
                    </a:prstGeom>
                    <a:noFill/>
                    <a:ln>
                      <a:noFill/>
                    </a:ln>
                  </pic:spPr>
                </pic:pic>
              </a:graphicData>
            </a:graphic>
          </wp:inline>
        </w:drawing>
      </w:r>
    </w:p>
    <w:p w14:paraId="021A7D24" w14:textId="15F56A95" w:rsidR="008708F9" w:rsidRDefault="009D219D" w:rsidP="00F5043F">
      <w:pPr>
        <w:pStyle w:val="Caption"/>
      </w:pPr>
      <w:r>
        <w:t xml:space="preserve">Figure </w:t>
      </w:r>
      <w:fldSimple w:instr=" SEQ Figure \* ARABIC ">
        <w:ins w:id="2886" w:author="Tom Bergeron" w:date="2020-10-06T17:45:00Z">
          <w:r w:rsidR="009C0501">
            <w:rPr>
              <w:noProof/>
            </w:rPr>
            <w:t>67</w:t>
          </w:r>
        </w:ins>
        <w:del w:id="2887" w:author="Tom Bergeron" w:date="2020-10-06T17:45:00Z">
          <w:r w:rsidR="0013342E" w:rsidDel="009C0501">
            <w:rPr>
              <w:noProof/>
            </w:rPr>
            <w:delText>70</w:delText>
          </w:r>
        </w:del>
      </w:fldSimple>
      <w:r w:rsidR="00C300AB">
        <w:t>: Virtual Profiling History – General Tab</w:t>
      </w:r>
    </w:p>
    <w:p w14:paraId="4D3F6ED2" w14:textId="77777777" w:rsidR="000479AA" w:rsidRDefault="000479AA" w:rsidP="00F2645B"/>
    <w:p w14:paraId="158B5698" w14:textId="2B345743" w:rsidR="008708F9" w:rsidRPr="00C0592E" w:rsidRDefault="008708F9">
      <w:r w:rsidRPr="00C0592E">
        <w:t xml:space="preserve">The software will display the Baseline profile on the profile graph in a solid line format.  </w:t>
      </w:r>
      <w:proofErr w:type="gramStart"/>
      <w:r w:rsidRPr="00C0592E">
        <w:t>Also</w:t>
      </w:r>
      <w:proofErr w:type="gramEnd"/>
      <w:r w:rsidRPr="00C0592E">
        <w:t xml:space="preserve"> on the profile graph is the Virtual Profile for the selected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3B393BBA" w14:textId="54FC0630" w:rsidR="00DE392C" w:rsidRDefault="008708F9">
      <w:r w:rsidRPr="00C0592E">
        <w:t xml:space="preserve">Below the profile graph, the Virtual Profile and Baseline profile statistics </w:t>
      </w:r>
      <w:r w:rsidR="00B16913">
        <w:t>appear.</w:t>
      </w:r>
      <w:r w:rsidRPr="00C0592E">
        <w:t xml:space="preserve">  Uncheck the Baseline check box to remove the Baseline statistics from view.  Below the statistics, the Virtual Profile and Baseline </w:t>
      </w:r>
      <w:r w:rsidR="003552E0" w:rsidRPr="00C0592E">
        <w:t xml:space="preserve">profile recipes </w:t>
      </w:r>
      <w:r w:rsidR="00B16913">
        <w:t>appear</w:t>
      </w:r>
      <w:r w:rsidR="003552E0" w:rsidRPr="00C0592E">
        <w:t>.</w:t>
      </w:r>
    </w:p>
    <w:p w14:paraId="06ABF3B3" w14:textId="77777777" w:rsidR="00DE392C" w:rsidRPr="00DE392C" w:rsidRDefault="00DE392C" w:rsidP="00DE392C">
      <w:pPr>
        <w:keepNext/>
        <w:spacing w:before="240" w:after="60"/>
        <w:outlineLvl w:val="2"/>
        <w:rPr>
          <w:rFonts w:ascii="Arial" w:hAnsi="Arial" w:cs="Arial"/>
          <w:b/>
          <w:bCs/>
          <w:sz w:val="28"/>
          <w:szCs w:val="26"/>
        </w:rPr>
      </w:pPr>
      <w:bookmarkStart w:id="2888" w:name="_Toc491174839"/>
      <w:bookmarkStart w:id="2889" w:name="_Toc494304071"/>
      <w:bookmarkStart w:id="2890" w:name="_Toc532827421"/>
      <w:bookmarkStart w:id="2891" w:name="_Toc532827829"/>
      <w:bookmarkStart w:id="2892" w:name="_Toc52898891"/>
      <w:bookmarkStart w:id="2893" w:name="_Toc52899081"/>
      <w:r w:rsidRPr="00DE392C">
        <w:rPr>
          <w:rFonts w:ascii="Arial" w:hAnsi="Arial" w:cs="Arial"/>
          <w:b/>
          <w:bCs/>
          <w:sz w:val="28"/>
          <w:szCs w:val="26"/>
        </w:rPr>
        <w:t>Viewing Historical Profiles</w:t>
      </w:r>
      <w:bookmarkEnd w:id="2888"/>
      <w:bookmarkEnd w:id="2889"/>
      <w:bookmarkEnd w:id="2890"/>
      <w:bookmarkEnd w:id="2891"/>
      <w:bookmarkEnd w:id="2892"/>
      <w:bookmarkEnd w:id="2893"/>
    </w:p>
    <w:p w14:paraId="0DB0DC31" w14:textId="77777777" w:rsidR="00DE392C" w:rsidRPr="00DE392C" w:rsidRDefault="00DE392C" w:rsidP="00DE392C">
      <w:r w:rsidRPr="00DE392C">
        <w:t xml:space="preserve">To view the </w:t>
      </w:r>
      <w:r w:rsidRPr="00DE392C">
        <w:rPr>
          <w:i/>
        </w:rPr>
        <w:t>Virtual Profiles</w:t>
      </w:r>
      <w:r w:rsidRPr="00DE392C">
        <w:t xml:space="preserve"> for this </w:t>
      </w:r>
      <w:proofErr w:type="gramStart"/>
      <w:r w:rsidRPr="00DE392C">
        <w:t>product</w:t>
      </w:r>
      <w:proofErr w:type="gramEnd"/>
      <w:r w:rsidRPr="00DE392C">
        <w:t xml:space="preserve"> use the Green arrow buttons to either go forward in history or go Backwards in history.  Each time the arrow button is selected the software will display the next record in chronological order.  </w:t>
      </w:r>
    </w:p>
    <w:p w14:paraId="1DB51ED2" w14:textId="77777777" w:rsidR="00DE392C" w:rsidRPr="00C0592E" w:rsidRDefault="00DE392C"/>
    <w:p w14:paraId="4C6BDFD0" w14:textId="77777777" w:rsidR="009D219D" w:rsidRPr="00A553EE" w:rsidRDefault="00C653DF" w:rsidP="008F51FF">
      <w:pPr>
        <w:pStyle w:val="Heading3"/>
      </w:pPr>
      <w:bookmarkStart w:id="2894" w:name="_Toc469043370"/>
      <w:bookmarkStart w:id="2895" w:name="_Toc469045004"/>
      <w:bookmarkStart w:id="2896" w:name="_Toc469139302"/>
      <w:bookmarkStart w:id="2897" w:name="_Toc469152747"/>
      <w:bookmarkStart w:id="2898" w:name="_Toc491174840"/>
      <w:bookmarkStart w:id="2899" w:name="_Toc494304072"/>
      <w:bookmarkStart w:id="2900" w:name="_Toc532827422"/>
      <w:bookmarkStart w:id="2901" w:name="_Toc532827830"/>
      <w:bookmarkStart w:id="2902" w:name="_Toc119468124"/>
      <w:bookmarkStart w:id="2903" w:name="_Toc52898892"/>
      <w:bookmarkStart w:id="2904" w:name="_Toc52899082"/>
      <w:r w:rsidRPr="00A553EE">
        <w:lastRenderedPageBreak/>
        <w:t>Graph Controller</w:t>
      </w:r>
      <w:bookmarkEnd w:id="2894"/>
      <w:bookmarkEnd w:id="2895"/>
      <w:bookmarkEnd w:id="2896"/>
      <w:bookmarkEnd w:id="2897"/>
      <w:bookmarkEnd w:id="2898"/>
      <w:bookmarkEnd w:id="2899"/>
      <w:bookmarkEnd w:id="2900"/>
      <w:bookmarkEnd w:id="2901"/>
      <w:bookmarkEnd w:id="2903"/>
      <w:bookmarkEnd w:id="2904"/>
    </w:p>
    <w:tbl>
      <w:tblPr>
        <w:tblW w:w="0" w:type="auto"/>
        <w:tblLook w:val="04A0" w:firstRow="1" w:lastRow="0" w:firstColumn="1" w:lastColumn="0" w:noHBand="0" w:noVBand="1"/>
      </w:tblPr>
      <w:tblGrid>
        <w:gridCol w:w="4666"/>
        <w:gridCol w:w="4910"/>
      </w:tblGrid>
      <w:tr w:rsidR="00F70C34" w14:paraId="4F3C1275" w14:textId="77777777" w:rsidTr="00211D6A">
        <w:tc>
          <w:tcPr>
            <w:tcW w:w="6138" w:type="dxa"/>
            <w:shd w:val="clear" w:color="auto" w:fill="auto"/>
          </w:tcPr>
          <w:p w14:paraId="6176051A" w14:textId="77777777" w:rsidR="00F70C34" w:rsidRDefault="00F70C34" w:rsidP="00F70C34"/>
          <w:p w14:paraId="07AEAEC9" w14:textId="30EF065E" w:rsidR="00F70C34" w:rsidRPr="00C0592E" w:rsidRDefault="00F70C34" w:rsidP="00F70C34">
            <w:r w:rsidRPr="00C0592E">
              <w:t xml:space="preserve">The Graph Controller allows you to modify the view of the profile graph.  See </w:t>
            </w:r>
            <w:r w:rsidRPr="00C0592E">
              <w:fldChar w:fldCharType="begin"/>
            </w:r>
            <w:r w:rsidRPr="00C0592E">
              <w:instrText xml:space="preserve"> REF _Ref185910477 \h  \* MERGEFORMAT </w:instrText>
            </w:r>
            <w:r w:rsidRPr="00C0592E">
              <w:fldChar w:fldCharType="separate"/>
            </w:r>
            <w:ins w:id="2905" w:author="Tom Bergeron" w:date="2020-10-06T17:45:00Z">
              <w:r w:rsidR="009C0501" w:rsidRPr="009C0501">
                <w:rPr>
                  <w:rPrChange w:id="2906" w:author="Tom Bergeron" w:date="2020-10-06T17:45:00Z">
                    <w:rPr>
                      <w:rFonts w:ascii="Arial" w:hAnsi="Arial" w:cs="Arial"/>
                      <w:sz w:val="16"/>
                      <w:szCs w:val="16"/>
                    </w:rPr>
                  </w:rPrChange>
                </w:rPr>
                <w:t xml:space="preserve">Figure </w:t>
              </w:r>
              <w:r w:rsidR="009C0501" w:rsidRPr="009C0501">
                <w:rPr>
                  <w:noProof/>
                  <w:rPrChange w:id="2907" w:author="Tom Bergeron" w:date="2020-10-06T17:45:00Z">
                    <w:rPr>
                      <w:rFonts w:ascii="Arial" w:hAnsi="Arial" w:cs="Arial"/>
                      <w:noProof/>
                      <w:sz w:val="16"/>
                      <w:szCs w:val="16"/>
                    </w:rPr>
                  </w:rPrChange>
                </w:rPr>
                <w:t>68</w:t>
              </w:r>
            </w:ins>
            <w:del w:id="2908" w:author="Tom Bergeron" w:date="2020-10-06T17:45:00Z">
              <w:r w:rsidR="0013342E" w:rsidRPr="0013342E" w:rsidDel="009C0501">
                <w:delText xml:space="preserve">Figure </w:delText>
              </w:r>
              <w:r w:rsidR="0013342E" w:rsidRPr="0013342E" w:rsidDel="009C0501">
                <w:rPr>
                  <w:noProof/>
                </w:rPr>
                <w:delText>71</w:delText>
              </w:r>
            </w:del>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51C0B72F" w:rsidR="00F70C34" w:rsidRPr="00C0592E" w:rsidRDefault="00F70C34" w:rsidP="00F70C34">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w:t>
            </w:r>
            <w:r w:rsidR="00894391">
              <w:t>aximum scale settings for the X</w:t>
            </w:r>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611F83A8" w14:textId="77777777" w:rsidR="00F70C34" w:rsidRDefault="00A553EE" w:rsidP="00764231">
            <w:r w:rsidRPr="00764231">
              <w:t xml:space="preserve">The TCs section is a list of the thermocouples used for the profile.  In the event that you wish to view the profile without a </w:t>
            </w:r>
            <w:proofErr w:type="gramStart"/>
            <w:r w:rsidRPr="00764231">
              <w:t>particular or multiple thermocouples</w:t>
            </w:r>
            <w:proofErr w:type="gramEnd"/>
            <w:r w:rsidRPr="00764231">
              <w:t>, you can deselect individual thermocouples, or deselect the “All” check box, and choose only the thermocouples you wish to view. The software recalculates the PWI</w:t>
            </w:r>
            <w:del w:id="2909" w:author="Tom Bergeron" w:date="2020-09-29T14:09:00Z">
              <w:r w:rsidRPr="00764231" w:rsidDel="00E14F32">
                <w:delText>,</w:delText>
              </w:r>
            </w:del>
            <w:r w:rsidRPr="00764231">
              <w:t xml:space="preserve"> and updates the profile statistics based on the remaining thermocouples selected.  You must select at least one product thermocouple.</w:t>
            </w:r>
          </w:p>
        </w:tc>
        <w:tc>
          <w:tcPr>
            <w:tcW w:w="3438" w:type="dxa"/>
            <w:shd w:val="clear" w:color="auto" w:fill="auto"/>
          </w:tcPr>
          <w:p w14:paraId="110AADFC" w14:textId="6408D935" w:rsidR="00F70C34" w:rsidRDefault="00DE392C" w:rsidP="00211D6A">
            <w:pPr>
              <w:jc w:val="center"/>
            </w:pPr>
            <w:del w:id="2910" w:author="Tom Bergeron" w:date="2020-09-29T14:08:00Z">
              <w:r w:rsidDel="00E14F32">
                <w:rPr>
                  <w:noProof/>
                </w:rPr>
                <w:drawing>
                  <wp:inline distT="0" distB="0" distL="0" distR="0" wp14:anchorId="74F8081D" wp14:editId="42B7B090">
                    <wp:extent cx="2795584" cy="2688336"/>
                    <wp:effectExtent l="0" t="0" r="5080" b="0"/>
                    <wp:docPr id="2978" name="Picture 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raph Controll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95584" cy="2688336"/>
                            </a:xfrm>
                            <a:prstGeom prst="rect">
                              <a:avLst/>
                            </a:prstGeom>
                          </pic:spPr>
                        </pic:pic>
                      </a:graphicData>
                    </a:graphic>
                  </wp:inline>
                </w:drawing>
              </w:r>
            </w:del>
            <w:ins w:id="2911" w:author="Tom Bergeron" w:date="2020-09-29T14:08:00Z">
              <w:r w:rsidR="00E14F32">
                <w:rPr>
                  <w:noProof/>
                </w:rPr>
                <w:drawing>
                  <wp:inline distT="0" distB="0" distL="0" distR="0" wp14:anchorId="4281A75C" wp14:editId="7990D4DD">
                    <wp:extent cx="2980944" cy="2121408"/>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980944" cy="2121408"/>
                            </a:xfrm>
                            <a:prstGeom prst="rect">
                              <a:avLst/>
                            </a:prstGeom>
                          </pic:spPr>
                        </pic:pic>
                      </a:graphicData>
                    </a:graphic>
                  </wp:inline>
                </w:drawing>
              </w:r>
            </w:ins>
          </w:p>
          <w:p w14:paraId="61C149E0" w14:textId="1DD1DDDF" w:rsidR="00F70C34" w:rsidRPr="00A553EE" w:rsidRDefault="00F70C34" w:rsidP="00764231">
            <w:pPr>
              <w:jc w:val="center"/>
              <w:rPr>
                <w:rFonts w:ascii="Trebuchet MS" w:hAnsi="Trebuchet MS" w:cs="Arial"/>
                <w:color w:val="FF0000"/>
                <w:sz w:val="24"/>
                <w:szCs w:val="24"/>
              </w:rPr>
            </w:pPr>
            <w:bookmarkStart w:id="2912"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2913" w:author="Tom Bergeron" w:date="2020-10-06T17:45:00Z">
              <w:r w:rsidR="009C0501">
                <w:rPr>
                  <w:rFonts w:ascii="Arial" w:hAnsi="Arial" w:cs="Arial"/>
                  <w:noProof/>
                  <w:sz w:val="16"/>
                  <w:szCs w:val="16"/>
                </w:rPr>
                <w:t>68</w:t>
              </w:r>
            </w:ins>
            <w:del w:id="2914" w:author="Tom Bergeron" w:date="2020-10-06T17:45:00Z">
              <w:r w:rsidR="0013342E" w:rsidDel="009C0501">
                <w:rPr>
                  <w:rFonts w:ascii="Arial" w:hAnsi="Arial" w:cs="Arial"/>
                  <w:noProof/>
                  <w:sz w:val="16"/>
                  <w:szCs w:val="16"/>
                </w:rPr>
                <w:delText>71</w:delText>
              </w:r>
            </w:del>
            <w:r w:rsidRPr="00211D6A">
              <w:rPr>
                <w:rFonts w:ascii="Arial" w:hAnsi="Arial" w:cs="Arial"/>
                <w:sz w:val="16"/>
                <w:szCs w:val="16"/>
              </w:rPr>
              <w:fldChar w:fldCharType="end"/>
            </w:r>
            <w:bookmarkEnd w:id="2912"/>
            <w:r w:rsidRPr="00211D6A">
              <w:rPr>
                <w:rFonts w:ascii="Arial" w:hAnsi="Arial" w:cs="Arial"/>
                <w:sz w:val="16"/>
                <w:szCs w:val="16"/>
              </w:rPr>
              <w:t>: Graph Controller</w:t>
            </w:r>
            <w:r w:rsidR="00A553EE">
              <w:rPr>
                <w:rFonts w:ascii="Arial" w:hAnsi="Arial" w:cs="Arial"/>
                <w:sz w:val="16"/>
                <w:szCs w:val="16"/>
              </w:rPr>
              <w:t xml:space="preserve"> </w:t>
            </w:r>
          </w:p>
        </w:tc>
      </w:tr>
    </w:tbl>
    <w:p w14:paraId="4E9CE48D" w14:textId="77777777" w:rsidR="009D219D" w:rsidRPr="00A553EE" w:rsidDel="00E14F32" w:rsidRDefault="009D219D" w:rsidP="00A553EE">
      <w:pPr>
        <w:keepNext/>
        <w:rPr>
          <w:del w:id="2915" w:author="Tom Bergeron" w:date="2020-09-29T14:09:00Z"/>
          <w:b/>
        </w:rPr>
      </w:pPr>
    </w:p>
    <w:p w14:paraId="73F8CB16" w14:textId="77777777" w:rsidR="009D219D" w:rsidRPr="00C0592E" w:rsidRDefault="009D219D" w:rsidP="009D219D"/>
    <w:p w14:paraId="2A941157" w14:textId="669AFAF2" w:rsidR="009D219D" w:rsidRPr="00764231" w:rsidRDefault="009D219D" w:rsidP="00764231">
      <w:r w:rsidRPr="00764231">
        <w:rPr>
          <w:b/>
        </w:rPr>
        <w:t>Grid –</w:t>
      </w:r>
      <w:r w:rsidRPr="00764231">
        <w:t xml:space="preserve"> Enables/disables the view of the X and Y-Axis scales.</w:t>
      </w:r>
    </w:p>
    <w:p w14:paraId="0D6A044F" w14:textId="77777777" w:rsidR="009D219D" w:rsidRPr="00764231" w:rsidRDefault="009D219D" w:rsidP="00764231"/>
    <w:p w14:paraId="37340C0A" w14:textId="2D8C9947" w:rsidR="009D219D" w:rsidRPr="00764231" w:rsidRDefault="009D219D" w:rsidP="00764231">
      <w:r w:rsidRPr="00764231">
        <w:rPr>
          <w:b/>
        </w:rPr>
        <w:t xml:space="preserve">Reference </w:t>
      </w:r>
      <w:r w:rsidR="00E42BC6" w:rsidRPr="00764231">
        <w:rPr>
          <w:b/>
        </w:rPr>
        <w:t>l</w:t>
      </w:r>
      <w:r w:rsidRPr="00764231">
        <w:rPr>
          <w:b/>
        </w:rPr>
        <w:t>ines –</w:t>
      </w:r>
      <w:del w:id="2916" w:author="Tom Bergeron" w:date="2020-09-29T16:04:00Z">
        <w:r w:rsidRPr="00764231" w:rsidDel="00CB1AD7">
          <w:delText xml:space="preserve"> Enables the view of Reference Lines displayed on the profile graph</w:delText>
        </w:r>
      </w:del>
      <w:ins w:id="2917" w:author="Tom Bergeron" w:date="2020-09-29T16:04:00Z">
        <w:r w:rsidR="00CB1AD7">
          <w:t xml:space="preserve"> </w:t>
        </w:r>
      </w:ins>
      <w:del w:id="2918" w:author="Tom Bergeron" w:date="2020-09-29T16:04:00Z">
        <w:r w:rsidRPr="00764231" w:rsidDel="00CB1AD7">
          <w:delText xml:space="preserve">.  </w:delText>
        </w:r>
      </w:del>
      <w:r w:rsidRPr="00764231">
        <w:t>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7DF0BF67" w14:textId="77777777" w:rsidR="00671A6F" w:rsidRPr="00764231" w:rsidRDefault="00671A6F" w:rsidP="00764231"/>
    <w:p w14:paraId="17EBBE3E" w14:textId="5CB77C5D" w:rsidR="00671A6F" w:rsidRPr="00764231" w:rsidRDefault="00671A6F" w:rsidP="00764231">
      <w:r w:rsidRPr="00764231">
        <w:rPr>
          <w:b/>
        </w:rPr>
        <w:t xml:space="preserve">TCs Line Thickness </w:t>
      </w:r>
      <w:r w:rsidRPr="00764231">
        <w:t xml:space="preserve">– The </w:t>
      </w:r>
      <w:del w:id="2919" w:author="Tom Bergeron" w:date="2020-09-29T14:09:00Z">
        <w:r w:rsidRPr="00764231" w:rsidDel="00E14F32">
          <w:delText>pull down</w:delText>
        </w:r>
      </w:del>
      <w:ins w:id="2920" w:author="Tom Bergeron" w:date="2020-09-29T14:09:00Z">
        <w:r w:rsidR="00E14F32" w:rsidRPr="00764231">
          <w:t>pull-down</w:t>
        </w:r>
      </w:ins>
      <w:r w:rsidRPr="00764231">
        <w:t xml:space="preserve"> menu lets you select five different thicknesses for the TC lines drawn on the graph.  </w:t>
      </w:r>
    </w:p>
    <w:p w14:paraId="49EE12AF" w14:textId="77777777" w:rsidR="00671A6F" w:rsidRPr="00764231" w:rsidRDefault="00671A6F" w:rsidP="00764231"/>
    <w:p w14:paraId="38D898AE" w14:textId="77777777" w:rsidR="00E14F32" w:rsidRPr="00764231" w:rsidRDefault="00E14F32" w:rsidP="00E14F32">
      <w:pPr>
        <w:rPr>
          <w:ins w:id="2921" w:author="Tom Bergeron" w:date="2020-09-29T14:09:00Z"/>
        </w:rPr>
      </w:pPr>
      <w:bookmarkStart w:id="2922" w:name="_Hlk52287847"/>
      <w:ins w:id="2923" w:author="Tom Bergeron" w:date="2020-09-29T14:09:00Z">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ins>
    </w:p>
    <w:bookmarkEnd w:id="2922"/>
    <w:p w14:paraId="4D4FAC53" w14:textId="138A42FE" w:rsidR="009D219D" w:rsidRPr="00C0592E" w:rsidRDefault="00C653DF" w:rsidP="008F51FF">
      <w:pPr>
        <w:pStyle w:val="Heading3"/>
      </w:pPr>
      <w:r w:rsidRPr="00764231">
        <w:br w:type="page"/>
      </w:r>
      <w:bookmarkStart w:id="2924" w:name="_Toc469043371"/>
      <w:bookmarkStart w:id="2925" w:name="_Toc469045005"/>
      <w:bookmarkStart w:id="2926" w:name="_Toc469139303"/>
      <w:bookmarkStart w:id="2927" w:name="_Toc469152748"/>
      <w:bookmarkStart w:id="2928" w:name="_Toc491174841"/>
      <w:bookmarkStart w:id="2929" w:name="_Toc494304073"/>
      <w:bookmarkStart w:id="2930" w:name="_Toc532827423"/>
      <w:bookmarkStart w:id="2931" w:name="_Toc532827831"/>
      <w:bookmarkStart w:id="2932" w:name="_Toc52898893"/>
      <w:bookmarkStart w:id="2933" w:name="_Toc52899083"/>
      <w:r w:rsidR="009D219D" w:rsidRPr="00C0592E">
        <w:lastRenderedPageBreak/>
        <w:t xml:space="preserve">Automatic </w:t>
      </w:r>
      <w:r>
        <w:t>C</w:t>
      </w:r>
      <w:r w:rsidRPr="00C0592E">
        <w:t xml:space="preserve">alculation </w:t>
      </w:r>
      <w:proofErr w:type="gramStart"/>
      <w:r w:rsidRPr="00C0592E">
        <w:t>Of</w:t>
      </w:r>
      <w:proofErr w:type="gramEnd"/>
      <w:r w:rsidRPr="00C0592E">
        <w:t xml:space="preserve"> </w:t>
      </w:r>
      <w:r w:rsidR="009D219D" w:rsidRPr="00C0592E">
        <w:t xml:space="preserve">Delta T </w:t>
      </w:r>
      <w:r w:rsidRPr="00C0592E">
        <w:t xml:space="preserve">+ </w:t>
      </w:r>
      <w:r w:rsidR="009D219D" w:rsidRPr="00C0592E">
        <w:t xml:space="preserve">Delta </w:t>
      </w:r>
      <w:r w:rsidRPr="00C0592E">
        <w:t xml:space="preserve">(Or Range) For All </w:t>
      </w:r>
      <w:r>
        <w:t>S</w:t>
      </w:r>
      <w:r w:rsidRPr="00C0592E">
        <w:t>tat</w:t>
      </w:r>
      <w:r w:rsidR="009258AE">
        <w:t>istic</w:t>
      </w:r>
      <w:r w:rsidRPr="00C0592E">
        <w:t>s</w:t>
      </w:r>
      <w:bookmarkEnd w:id="2924"/>
      <w:bookmarkEnd w:id="2925"/>
      <w:bookmarkEnd w:id="2926"/>
      <w:bookmarkEnd w:id="2927"/>
      <w:bookmarkEnd w:id="2928"/>
      <w:bookmarkEnd w:id="2929"/>
      <w:bookmarkEnd w:id="2930"/>
      <w:bookmarkEnd w:id="2931"/>
      <w:bookmarkEnd w:id="2932"/>
      <w:bookmarkEnd w:id="2933"/>
    </w:p>
    <w:p w14:paraId="0492C373" w14:textId="35828571"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ins w:id="2934" w:author="Tom Bergeron" w:date="2020-10-06T17:45:00Z">
        <w:r w:rsidR="009C0501" w:rsidRPr="00211D6A">
          <w:t xml:space="preserve">Figure </w:t>
        </w:r>
        <w:r w:rsidR="009C0501">
          <w:rPr>
            <w:noProof/>
          </w:rPr>
          <w:t>69</w:t>
        </w:r>
      </w:ins>
      <w:del w:id="2935" w:author="Tom Bergeron" w:date="2020-10-06T17:45:00Z">
        <w:r w:rsidR="0013342E" w:rsidRPr="00211D6A" w:rsidDel="009C0501">
          <w:delText xml:space="preserve">Figure </w:delText>
        </w:r>
        <w:r w:rsidR="0013342E" w:rsidDel="009C0501">
          <w:rPr>
            <w:noProof/>
          </w:rPr>
          <w:delText>72</w:delText>
        </w:r>
      </w:del>
      <w:r w:rsidR="00D77FE8"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8F51FF">
      <w:pPr>
        <w:pStyle w:val="Heading3"/>
      </w:pPr>
      <w:bookmarkStart w:id="2936" w:name="_Toc469043372"/>
      <w:bookmarkStart w:id="2937" w:name="_Toc469045006"/>
      <w:bookmarkStart w:id="2938" w:name="_Toc469139304"/>
      <w:bookmarkStart w:id="2939" w:name="_Toc469152749"/>
      <w:bookmarkStart w:id="2940" w:name="_Toc491174842"/>
      <w:bookmarkStart w:id="2941" w:name="_Toc494304074"/>
      <w:bookmarkStart w:id="2942" w:name="_Toc532827424"/>
      <w:bookmarkStart w:id="2943" w:name="_Toc532827832"/>
      <w:bookmarkStart w:id="2944" w:name="_Toc52898894"/>
      <w:bookmarkStart w:id="2945" w:name="_Toc52899084"/>
      <w:r w:rsidRPr="00764231">
        <w:t>Examine Tool</w:t>
      </w:r>
      <w:bookmarkEnd w:id="2936"/>
      <w:bookmarkEnd w:id="2937"/>
      <w:bookmarkEnd w:id="2938"/>
      <w:bookmarkEnd w:id="2939"/>
      <w:bookmarkEnd w:id="2940"/>
      <w:bookmarkEnd w:id="2941"/>
      <w:bookmarkEnd w:id="2942"/>
      <w:bookmarkEnd w:id="2943"/>
      <w:bookmarkEnd w:id="2944"/>
      <w:bookmarkEnd w:id="2945"/>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2D48F2E4"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See </w:t>
            </w:r>
            <w:r w:rsidRPr="00C0592E">
              <w:fldChar w:fldCharType="begin"/>
            </w:r>
            <w:r w:rsidRPr="00C0592E">
              <w:instrText xml:space="preserve"> REF _Ref185912399 \h  \* MERGEFORMAT </w:instrText>
            </w:r>
            <w:r w:rsidRPr="00C0592E">
              <w:fldChar w:fldCharType="separate"/>
            </w:r>
            <w:ins w:id="2946" w:author="Tom Bergeron" w:date="2020-10-06T17:45:00Z">
              <w:r w:rsidR="009C0501" w:rsidRPr="00211D6A">
                <w:t xml:space="preserve">Figure </w:t>
              </w:r>
              <w:r w:rsidR="009C0501">
                <w:rPr>
                  <w:noProof/>
                </w:rPr>
                <w:t>69</w:t>
              </w:r>
            </w:ins>
            <w:del w:id="2947" w:author="Tom Bergeron" w:date="2020-10-06T17:45:00Z">
              <w:r w:rsidR="0013342E" w:rsidRPr="00211D6A" w:rsidDel="009C0501">
                <w:delText xml:space="preserve">Figure </w:delText>
              </w:r>
              <w:r w:rsidR="0013342E" w:rsidDel="009C0501">
                <w:rPr>
                  <w:noProof/>
                </w:rPr>
                <w:delText>72</w:delText>
              </w:r>
            </w:del>
            <w:r w:rsidRPr="00C0592E">
              <w:fldChar w:fldCharType="end"/>
            </w:r>
            <w:r w:rsidR="004D0CA1">
              <w:t>.</w:t>
            </w:r>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661824" behindDoc="1" locked="0" layoutInCell="1" allowOverlap="1" wp14:anchorId="1487744D" wp14:editId="16CA005C">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82">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54A5DBB8" w:rsidR="00F70C34" w:rsidRPr="00211D6A" w:rsidRDefault="00F70C34" w:rsidP="004D0CA1">
            <w:pPr>
              <w:pStyle w:val="Caption"/>
            </w:pPr>
            <w:bookmarkStart w:id="2948" w:name="_Ref185912399"/>
            <w:r w:rsidRPr="00211D6A">
              <w:t xml:space="preserve">Figure </w:t>
            </w:r>
            <w:fldSimple w:instr=" SEQ Figure \* ARABIC ">
              <w:ins w:id="2949" w:author="Tom Bergeron" w:date="2020-10-06T17:45:00Z">
                <w:r w:rsidR="009C0501">
                  <w:rPr>
                    <w:noProof/>
                  </w:rPr>
                  <w:t>69</w:t>
                </w:r>
              </w:ins>
              <w:del w:id="2950" w:author="Tom Bergeron" w:date="2020-10-06T17:45:00Z">
                <w:r w:rsidR="0013342E" w:rsidDel="009C0501">
                  <w:rPr>
                    <w:noProof/>
                  </w:rPr>
                  <w:delText>72</w:delText>
                </w:r>
              </w:del>
            </w:fldSimple>
            <w:bookmarkEnd w:id="2948"/>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2111C2C0" w:rsidR="00F70C34" w:rsidRPr="00C0592E" w:rsidRDefault="00F70C34" w:rsidP="00AA5614">
      <w:pPr>
        <w:pStyle w:val="ListParagraph"/>
        <w:numPr>
          <w:ilvl w:val="0"/>
          <w:numId w:val="115"/>
        </w:numPr>
      </w:pPr>
      <w:r w:rsidRPr="00C0592E">
        <w:t>The time during the profile at which the pointer is placed</w:t>
      </w:r>
      <w:r w:rsidR="008700A3">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2951" w:name="_Toc329784635"/>
      <w:r>
        <w:br w:type="page"/>
      </w:r>
    </w:p>
    <w:p w14:paraId="2708B92F" w14:textId="77777777" w:rsidR="008708F9" w:rsidRDefault="008708F9">
      <w:pPr>
        <w:pStyle w:val="Heading2"/>
      </w:pPr>
      <w:bookmarkStart w:id="2952" w:name="_Toc469043373"/>
      <w:bookmarkStart w:id="2953" w:name="_Toc469045007"/>
      <w:bookmarkStart w:id="2954" w:name="_Toc469139305"/>
      <w:bookmarkStart w:id="2955" w:name="_Toc469152750"/>
      <w:bookmarkStart w:id="2956" w:name="_Toc491174843"/>
      <w:bookmarkStart w:id="2957" w:name="_Toc494304075"/>
      <w:bookmarkStart w:id="2958" w:name="_Toc532827425"/>
      <w:bookmarkStart w:id="2959" w:name="_Toc532827833"/>
      <w:bookmarkStart w:id="2960" w:name="_Toc52898733"/>
      <w:bookmarkStart w:id="2961" w:name="_Toc52898895"/>
      <w:bookmarkStart w:id="2962" w:name="_Toc52899085"/>
      <w:r>
        <w:lastRenderedPageBreak/>
        <w:t xml:space="preserve">Historical Mode </w:t>
      </w:r>
      <w:r w:rsidR="00754243">
        <w:t xml:space="preserve">- </w:t>
      </w:r>
      <w:r>
        <w:t xml:space="preserve">Description </w:t>
      </w:r>
      <w:r w:rsidR="00754243">
        <w:t>Tab</w:t>
      </w:r>
      <w:bookmarkEnd w:id="2902"/>
      <w:bookmarkEnd w:id="2951"/>
      <w:bookmarkEnd w:id="2952"/>
      <w:bookmarkEnd w:id="2953"/>
      <w:bookmarkEnd w:id="2954"/>
      <w:bookmarkEnd w:id="2955"/>
      <w:bookmarkEnd w:id="2956"/>
      <w:bookmarkEnd w:id="2957"/>
      <w:bookmarkEnd w:id="2958"/>
      <w:bookmarkEnd w:id="2959"/>
      <w:bookmarkEnd w:id="2960"/>
      <w:bookmarkEnd w:id="2961"/>
      <w:bookmarkEnd w:id="2962"/>
    </w:p>
    <w:p w14:paraId="14B50CBB" w14:textId="47DE8E27" w:rsidR="00C03E9C" w:rsidRDefault="00F368FC" w:rsidP="003335AF">
      <w:pPr>
        <w:keepNext/>
        <w:jc w:val="center"/>
      </w:pPr>
      <w:r>
        <w:rPr>
          <w:noProof/>
        </w:rPr>
        <w:drawing>
          <wp:inline distT="0" distB="0" distL="0" distR="0" wp14:anchorId="0F02FB90" wp14:editId="21775BA7">
            <wp:extent cx="5785782" cy="3136392"/>
            <wp:effectExtent l="0" t="0" r="5715" b="6985"/>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85782" cy="3136392"/>
                    </a:xfrm>
                    <a:prstGeom prst="rect">
                      <a:avLst/>
                    </a:prstGeom>
                    <a:noFill/>
                    <a:ln>
                      <a:noFill/>
                    </a:ln>
                  </pic:spPr>
                </pic:pic>
              </a:graphicData>
            </a:graphic>
          </wp:inline>
        </w:drawing>
      </w:r>
    </w:p>
    <w:p w14:paraId="00B60E72" w14:textId="77384653" w:rsidR="008708F9" w:rsidRDefault="00C03E9C" w:rsidP="00F5043F">
      <w:pPr>
        <w:pStyle w:val="Caption"/>
      </w:pPr>
      <w:bookmarkStart w:id="2963" w:name="_Ref185912530"/>
      <w:r>
        <w:t xml:space="preserve">Figure </w:t>
      </w:r>
      <w:fldSimple w:instr=" SEQ Figure \* ARABIC ">
        <w:ins w:id="2964" w:author="Tom Bergeron" w:date="2020-10-06T17:45:00Z">
          <w:r w:rsidR="009C0501">
            <w:rPr>
              <w:noProof/>
            </w:rPr>
            <w:t>70</w:t>
          </w:r>
        </w:ins>
        <w:del w:id="2965" w:author="Tom Bergeron" w:date="2020-10-06T17:45:00Z">
          <w:r w:rsidR="0013342E" w:rsidDel="009C0501">
            <w:rPr>
              <w:noProof/>
            </w:rPr>
            <w:delText>73</w:delText>
          </w:r>
        </w:del>
      </w:fldSimple>
      <w:bookmarkEnd w:id="2963"/>
      <w:r w:rsidR="00C300AB">
        <w:t>: Virtual Profiling History – Description Tab</w:t>
      </w:r>
    </w:p>
    <w:p w14:paraId="6354DAD8" w14:textId="77777777" w:rsidR="008708F9" w:rsidRDefault="008708F9"/>
    <w:p w14:paraId="495C697C" w14:textId="5FD4BE20"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ins w:id="2966" w:author="Tom Bergeron" w:date="2020-10-06T17:45:00Z">
        <w:r w:rsidR="009C0501">
          <w:t xml:space="preserve">Figure </w:t>
        </w:r>
        <w:r w:rsidR="009C0501">
          <w:rPr>
            <w:noProof/>
          </w:rPr>
          <w:t>70</w:t>
        </w:r>
      </w:ins>
      <w:del w:id="2967" w:author="Tom Bergeron" w:date="2020-10-06T17:45:00Z">
        <w:r w:rsidR="0013342E" w:rsidDel="009C0501">
          <w:delText xml:space="preserve">Figure </w:delText>
        </w:r>
        <w:r w:rsidR="0013342E" w:rsidDel="009C0501">
          <w:rPr>
            <w:noProof/>
          </w:rPr>
          <w:delText>73</w:delText>
        </w:r>
      </w:del>
      <w:r w:rsidR="00110D6C" w:rsidRPr="00C0592E">
        <w:fldChar w:fldCharType="end"/>
      </w:r>
      <w:r w:rsidR="00C03E9C" w:rsidRPr="00C0592E">
        <w:t>.</w:t>
      </w:r>
      <w:r w:rsidR="008708F9" w:rsidRPr="00C0592E">
        <w:t xml:space="preserve"> </w:t>
      </w:r>
      <w:r w:rsidR="00110D6C" w:rsidRPr="00C0592E">
        <w:t xml:space="preserve"> </w:t>
      </w:r>
      <w:r w:rsidR="008708F9" w:rsidRPr="00C0592E">
        <w:t>You can edit these notes by clicking in the description area.  Below the description area, the Virtual Profile and Baseline statistics, and recipes are displayed</w:t>
      </w:r>
      <w:r w:rsidR="000B4E5E">
        <w:t>.</w:t>
      </w:r>
    </w:p>
    <w:p w14:paraId="79479741" w14:textId="179D0CC0" w:rsidR="008708F9" w:rsidRDefault="008708F9" w:rsidP="0026146F">
      <w:pPr>
        <w:pStyle w:val="Heading1"/>
      </w:pPr>
      <w:bookmarkStart w:id="2968" w:name="_Password_protection"/>
      <w:bookmarkStart w:id="2969" w:name="_Toc488490460"/>
      <w:bookmarkStart w:id="2970" w:name="_Toc119468183"/>
      <w:bookmarkStart w:id="2971" w:name="_Toc329784637"/>
      <w:bookmarkStart w:id="2972" w:name="_Toc329852094"/>
      <w:bookmarkStart w:id="2973" w:name="_Toc331173666"/>
      <w:bookmarkStart w:id="2974" w:name="_Toc332208774"/>
      <w:bookmarkStart w:id="2975" w:name="_Toc332274021"/>
      <w:bookmarkStart w:id="2976" w:name="_Toc367109142"/>
      <w:bookmarkStart w:id="2977" w:name="_Toc394486341"/>
      <w:bookmarkStart w:id="2978" w:name="_Toc394583547"/>
      <w:bookmarkStart w:id="2979" w:name="_Toc468171263"/>
      <w:bookmarkStart w:id="2980" w:name="_Toc468549178"/>
      <w:bookmarkStart w:id="2981" w:name="_Toc468552696"/>
      <w:bookmarkStart w:id="2982" w:name="_Toc469041223"/>
      <w:bookmarkStart w:id="2983" w:name="_Toc469041329"/>
      <w:bookmarkStart w:id="2984" w:name="_Toc469043374"/>
      <w:bookmarkStart w:id="2985" w:name="_Toc469045008"/>
      <w:bookmarkStart w:id="2986" w:name="_Toc469139306"/>
      <w:bookmarkStart w:id="2987" w:name="_Toc469143775"/>
      <w:bookmarkStart w:id="2988" w:name="_Toc469152533"/>
      <w:bookmarkStart w:id="2989" w:name="_Toc469152751"/>
      <w:bookmarkStart w:id="2990" w:name="_Toc491174844"/>
      <w:bookmarkStart w:id="2991" w:name="_Toc491175163"/>
      <w:bookmarkStart w:id="2992" w:name="_Toc494304076"/>
      <w:bookmarkStart w:id="2993" w:name="_Toc494304201"/>
      <w:bookmarkStart w:id="2994" w:name="_Toc532827426"/>
      <w:bookmarkStart w:id="2995" w:name="_Toc532827588"/>
      <w:bookmarkStart w:id="2996" w:name="_Toc532827834"/>
      <w:bookmarkStart w:id="2997" w:name="_Toc52898734"/>
      <w:bookmarkStart w:id="2998" w:name="_Toc52898896"/>
      <w:bookmarkStart w:id="2999" w:name="_Toc52899086"/>
      <w:bookmarkStart w:id="3000" w:name="_Toc52899194"/>
      <w:bookmarkEnd w:id="2610"/>
      <w:bookmarkEnd w:id="2968"/>
      <w:r>
        <w:lastRenderedPageBreak/>
        <w:t xml:space="preserve">Password </w:t>
      </w:r>
      <w:r w:rsidR="006C7149">
        <w:t>Protection</w:t>
      </w:r>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p>
    <w:p w14:paraId="4A829751" w14:textId="0174E998"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See </w:t>
      </w:r>
      <w:r w:rsidR="00090B6F">
        <w:fldChar w:fldCharType="begin"/>
      </w:r>
      <w:r w:rsidR="00090B6F">
        <w:instrText xml:space="preserve"> REF _Ref186043884 \h </w:instrText>
      </w:r>
      <w:r w:rsidR="00090B6F">
        <w:fldChar w:fldCharType="separate"/>
      </w:r>
      <w:ins w:id="3001" w:author="Tom Bergeron" w:date="2020-10-06T17:45:00Z">
        <w:r w:rsidR="009C0501">
          <w:t xml:space="preserve">Figure </w:t>
        </w:r>
        <w:r w:rsidR="009C0501">
          <w:rPr>
            <w:noProof/>
          </w:rPr>
          <w:t>71</w:t>
        </w:r>
      </w:ins>
      <w:del w:id="3002" w:author="Tom Bergeron" w:date="2020-10-06T17:45:00Z">
        <w:r w:rsidR="0013342E" w:rsidDel="009C0501">
          <w:delText xml:space="preserve">Figure </w:delText>
        </w:r>
        <w:r w:rsidR="0013342E" w:rsidDel="009C0501">
          <w:rPr>
            <w:noProof/>
          </w:rPr>
          <w:delText>74</w:delText>
        </w:r>
      </w:del>
      <w:r w:rsidR="00090B6F">
        <w:fldChar w:fldCharType="end"/>
      </w:r>
      <w:r w:rsidR="00090B6F">
        <w:t>.</w:t>
      </w:r>
    </w:p>
    <w:p w14:paraId="0EF3DE43" w14:textId="77777777" w:rsidR="00CD22E5" w:rsidRPr="00740974" w:rsidRDefault="00CD22E5" w:rsidP="00740974"/>
    <w:p w14:paraId="3CA27008" w14:textId="77777777" w:rsidR="00D04024" w:rsidRDefault="000E0382" w:rsidP="003335AF">
      <w:pPr>
        <w:keepNext/>
        <w:jc w:val="center"/>
      </w:pPr>
      <w:r>
        <w:rPr>
          <w:noProof/>
        </w:rPr>
        <w:drawing>
          <wp:inline distT="0" distB="0" distL="0" distR="0" wp14:anchorId="3B231C1E" wp14:editId="6CB8A838">
            <wp:extent cx="3890010" cy="1343660"/>
            <wp:effectExtent l="19050" t="19050" r="1524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90010" cy="1343660"/>
                    </a:xfrm>
                    <a:prstGeom prst="rect">
                      <a:avLst/>
                    </a:prstGeom>
                    <a:noFill/>
                    <a:ln w="9525" cmpd="sng">
                      <a:solidFill>
                        <a:srgbClr val="000000"/>
                      </a:solidFill>
                      <a:miter lim="800000"/>
                      <a:headEnd/>
                      <a:tailEnd/>
                    </a:ln>
                    <a:effectLst/>
                  </pic:spPr>
                </pic:pic>
              </a:graphicData>
            </a:graphic>
          </wp:inline>
        </w:drawing>
      </w:r>
    </w:p>
    <w:p w14:paraId="3EB0A585" w14:textId="4153C746" w:rsidR="008708F9" w:rsidRDefault="00D04024" w:rsidP="00F5043F">
      <w:pPr>
        <w:pStyle w:val="Caption"/>
      </w:pPr>
      <w:bookmarkStart w:id="3003" w:name="_Ref186043884"/>
      <w:r>
        <w:t xml:space="preserve">Figure </w:t>
      </w:r>
      <w:fldSimple w:instr=" SEQ Figure \* ARABIC ">
        <w:ins w:id="3004" w:author="Tom Bergeron" w:date="2020-10-06T17:45:00Z">
          <w:r w:rsidR="009C0501">
            <w:rPr>
              <w:noProof/>
            </w:rPr>
            <w:t>71</w:t>
          </w:r>
        </w:ins>
        <w:del w:id="3005" w:author="Tom Bergeron" w:date="2020-10-06T17:45:00Z">
          <w:r w:rsidR="0013342E" w:rsidDel="009C0501">
            <w:rPr>
              <w:noProof/>
            </w:rPr>
            <w:delText>74</w:delText>
          </w:r>
        </w:del>
      </w:fldSimple>
      <w:bookmarkEnd w:id="3003"/>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5244A025" w14:textId="7D32278F" w:rsidR="000D44BE" w:rsidRPr="00185FFE" w:rsidRDefault="000D44BE" w:rsidP="000D44BE">
      <w:bookmarkStart w:id="3006" w:name="_Hlk506801373"/>
      <w:r>
        <w:t xml:space="preserve">You can also configure the software to have different access for different user levels. For more information on additional password protection features, see </w:t>
      </w:r>
      <w:r w:rsidR="009C0501">
        <w:fldChar w:fldCharType="begin"/>
      </w:r>
      <w:r w:rsidR="009C0501">
        <w:instrText xml:space="preserve"> HYPERLINK \l "_Password_Control_–" </w:instrText>
      </w:r>
      <w:ins w:id="3007" w:author="Tom Bergeron" w:date="2020-10-06T17:45:00Z"/>
      <w:r w:rsidR="009C0501">
        <w:fldChar w:fldCharType="separate"/>
      </w:r>
      <w:r w:rsidR="00B24896" w:rsidRPr="000843D2">
        <w:rPr>
          <w:rStyle w:val="Hyperlink"/>
          <w:i/>
        </w:rPr>
        <w:t>Appendix C: Password Control – Multi User</w:t>
      </w:r>
      <w:r w:rsidR="009C0501">
        <w:rPr>
          <w:rStyle w:val="Hyperlink"/>
          <w:i/>
        </w:rPr>
        <w:fldChar w:fldCharType="end"/>
      </w:r>
      <w:r w:rsidR="00B24896">
        <w:rPr>
          <w:rStyle w:val="Hyperlink"/>
          <w:u w:val="none"/>
        </w:rPr>
        <w:t>.</w:t>
      </w:r>
      <w:r w:rsidRPr="006A508E" w:rsidDel="006A508E">
        <w:t xml:space="preserve"> </w:t>
      </w:r>
      <w:r>
        <w:t xml:space="preserve"> </w:t>
      </w:r>
    </w:p>
    <w:bookmarkEnd w:id="3006"/>
    <w:p w14:paraId="78843A45" w14:textId="77777777" w:rsidR="00090B6F" w:rsidRDefault="00090B6F" w:rsidP="00764231"/>
    <w:p w14:paraId="03BC5F9C" w14:textId="77777777" w:rsidR="0031598D" w:rsidRDefault="0031598D" w:rsidP="0026146F">
      <w:pPr>
        <w:pStyle w:val="Heading1"/>
      </w:pPr>
      <w:bookmarkStart w:id="3008" w:name="_Printing"/>
      <w:bookmarkStart w:id="3009" w:name="_Ref91061264"/>
      <w:bookmarkStart w:id="3010" w:name="_Toc141866770"/>
      <w:bookmarkStart w:id="3011" w:name="_Toc329784638"/>
      <w:bookmarkStart w:id="3012" w:name="_Toc329852095"/>
      <w:bookmarkStart w:id="3013" w:name="_Toc331173667"/>
      <w:bookmarkStart w:id="3014" w:name="_Toc332208775"/>
      <w:bookmarkStart w:id="3015" w:name="_Toc332274022"/>
      <w:bookmarkStart w:id="3016" w:name="_Toc367109143"/>
      <w:bookmarkStart w:id="3017" w:name="_Toc394486342"/>
      <w:bookmarkStart w:id="3018" w:name="_Toc394583548"/>
      <w:bookmarkStart w:id="3019" w:name="_Toc468171264"/>
      <w:bookmarkStart w:id="3020" w:name="_Toc468549179"/>
      <w:bookmarkStart w:id="3021" w:name="_Toc468552697"/>
      <w:bookmarkStart w:id="3022" w:name="_Toc469041224"/>
      <w:bookmarkStart w:id="3023" w:name="_Toc469041330"/>
      <w:bookmarkStart w:id="3024" w:name="_Toc469043375"/>
      <w:bookmarkStart w:id="3025" w:name="_Toc469045009"/>
      <w:bookmarkStart w:id="3026" w:name="_Toc469139307"/>
      <w:bookmarkStart w:id="3027" w:name="_Toc469143776"/>
      <w:bookmarkStart w:id="3028" w:name="_Toc469152534"/>
      <w:bookmarkStart w:id="3029" w:name="_Toc469152752"/>
      <w:bookmarkStart w:id="3030" w:name="_Toc491174845"/>
      <w:bookmarkStart w:id="3031" w:name="_Toc491175164"/>
      <w:bookmarkStart w:id="3032" w:name="_Toc494304077"/>
      <w:bookmarkStart w:id="3033" w:name="_Toc494304202"/>
      <w:bookmarkStart w:id="3034" w:name="_Toc532827427"/>
      <w:bookmarkStart w:id="3035" w:name="_Toc532827589"/>
      <w:bookmarkStart w:id="3036" w:name="_Toc532827835"/>
      <w:bookmarkStart w:id="3037" w:name="_Toc52898735"/>
      <w:bookmarkStart w:id="3038" w:name="_Toc52898897"/>
      <w:bookmarkStart w:id="3039" w:name="_Toc52899087"/>
      <w:bookmarkStart w:id="3040" w:name="_Toc52899195"/>
      <w:bookmarkEnd w:id="3008"/>
      <w:r>
        <w:lastRenderedPageBreak/>
        <w:t>Printing</w:t>
      </w:r>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77777777" w:rsidR="0054633C" w:rsidRPr="00185FFE" w:rsidRDefault="0054633C">
      <w:pPr>
        <w:pStyle w:val="Heading2"/>
      </w:pPr>
      <w:bookmarkStart w:id="3041" w:name="_Toc353195460"/>
      <w:bookmarkStart w:id="3042" w:name="_Toc358296392"/>
      <w:bookmarkStart w:id="3043" w:name="_Toc358298557"/>
      <w:bookmarkStart w:id="3044" w:name="_Toc468131802"/>
      <w:bookmarkStart w:id="3045" w:name="_Toc469043376"/>
      <w:bookmarkStart w:id="3046" w:name="_Toc469045010"/>
      <w:bookmarkStart w:id="3047" w:name="_Toc469139308"/>
      <w:bookmarkStart w:id="3048" w:name="_Toc469152753"/>
      <w:bookmarkStart w:id="3049" w:name="_Toc491174846"/>
      <w:bookmarkStart w:id="3050" w:name="_Toc494304078"/>
      <w:bookmarkStart w:id="3051" w:name="_Toc532827428"/>
      <w:bookmarkStart w:id="3052" w:name="_Toc532827836"/>
      <w:bookmarkStart w:id="3053" w:name="_Toc52898736"/>
      <w:bookmarkStart w:id="3054" w:name="_Toc52898898"/>
      <w:bookmarkStart w:id="3055" w:name="_Toc52899088"/>
      <w:r w:rsidRPr="00706E3F">
        <w:t>P</w:t>
      </w:r>
      <w:r w:rsidRPr="00185FFE">
        <w:t xml:space="preserve">ortrait </w:t>
      </w:r>
      <w:r>
        <w:t>M</w:t>
      </w:r>
      <w:r w:rsidRPr="00185FFE">
        <w:t>ode</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p>
    <w:p w14:paraId="47DF7B1A" w14:textId="0F21E22A"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70016" behindDoc="0" locked="0" layoutInCell="1" allowOverlap="1" wp14:anchorId="43A322BC" wp14:editId="031A5D6A">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9C0501" w:rsidRDefault="009C0501" w:rsidP="0054633C">
                              <w:pPr>
                                <w:jc w:val="center"/>
                              </w:pPr>
                              <w:r>
                                <w:t>Print</w:t>
                              </w:r>
                            </w:p>
                            <w:p w14:paraId="2DAFC456" w14:textId="77777777" w:rsidR="009C0501" w:rsidRDefault="009C0501"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088" style="position:absolute;left:0;text-align:left;margin-left:298pt;margin-top:83.3pt;width:131.4pt;height:63pt;z-index:251670016;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">
                <v:shape id="Text Box 4579" o:spid="_x0000_s1089"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9C0501" w:rsidRDefault="009C0501" w:rsidP="0054633C">
                        <w:pPr>
                          <w:jc w:val="center"/>
                        </w:pPr>
                        <w:r>
                          <w:t>Print</w:t>
                        </w:r>
                      </w:p>
                      <w:p w14:paraId="2DAFC456" w14:textId="77777777" w:rsidR="009C0501" w:rsidRDefault="009C0501" w:rsidP="0054633C">
                        <w:pPr>
                          <w:jc w:val="center"/>
                        </w:pPr>
                        <w:r>
                          <w:t>Preview</w:t>
                        </w:r>
                      </w:p>
                    </w:txbxContent>
                  </v:textbox>
                </v:shape>
                <v:shape id="Freeform 4580" o:spid="_x0000_s1090"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68992" behindDoc="0" locked="0" layoutInCell="1" allowOverlap="1" wp14:anchorId="7954CD26" wp14:editId="257E62BB">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9C0501" w:rsidRDefault="009C0501"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091" style="position:absolute;left:0;text-align:left;margin-left:262.1pt;margin-top:56.15pt;width:167.4pt;height:90pt;z-index:251668992;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">
                <v:shape id="Text Box 4576" o:spid="_x0000_s1092"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9C0501" w:rsidRDefault="009C0501" w:rsidP="0054633C">
                        <w:pPr>
                          <w:jc w:val="center"/>
                        </w:pPr>
                        <w:r>
                          <w:t>Print</w:t>
                        </w:r>
                      </w:p>
                    </w:txbxContent>
                  </v:textbox>
                </v:shape>
                <v:shape id="Freeform 4577" o:spid="_x0000_s1093"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71040" behindDoc="0" locked="0" layoutInCell="1" allowOverlap="1" wp14:anchorId="0AEF4982" wp14:editId="7C9E74C0">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9C0501" w:rsidRDefault="009C0501"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094" style="position:absolute;left:0;text-align:left;margin-left:343.1pt;margin-top:119.15pt;width:86.4pt;height:27pt;z-index:251671040;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">
                <v:shape id="Text Box 4582" o:spid="_x0000_s1095"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9C0501" w:rsidRDefault="009C0501" w:rsidP="0054633C">
                        <w:pPr>
                          <w:jc w:val="center"/>
                        </w:pPr>
                        <w:r>
                          <w:t>Cancel</w:t>
                        </w:r>
                      </w:p>
                    </w:txbxContent>
                  </v:textbox>
                </v:shape>
                <v:shape id="Freeform 4583" o:spid="_x0000_s1096"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sidR="00DE392C">
        <w:rPr>
          <w:rFonts w:ascii="Arial" w:hAnsi="Arial"/>
          <w:noProof/>
          <w:sz w:val="16"/>
        </w:rPr>
        <w:drawing>
          <wp:inline distT="0" distB="0" distL="0" distR="0" wp14:anchorId="1A83005B" wp14:editId="3BB7C385">
            <wp:extent cx="3200958" cy="2130552"/>
            <wp:effectExtent l="0" t="0" r="0" b="3175"/>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Portrait - Generic.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200958" cy="2130552"/>
                    </a:xfrm>
                    <a:prstGeom prst="rect">
                      <a:avLst/>
                    </a:prstGeom>
                  </pic:spPr>
                </pic:pic>
              </a:graphicData>
            </a:graphic>
          </wp:inline>
        </w:drawing>
      </w:r>
    </w:p>
    <w:p w14:paraId="63827B65" w14:textId="44AB5B52" w:rsidR="0054633C" w:rsidRPr="00185FFE" w:rsidRDefault="0054633C" w:rsidP="0054633C">
      <w:pPr>
        <w:spacing w:before="20" w:after="20"/>
        <w:jc w:val="center"/>
        <w:rPr>
          <w:rFonts w:ascii="Trebuchet MS" w:hAnsi="Trebuchet MS"/>
          <w:bCs/>
          <w:color w:val="FF0000"/>
          <w:sz w:val="24"/>
          <w:szCs w:val="24"/>
        </w:rPr>
      </w:pPr>
      <w:bookmarkStart w:id="3056"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3057" w:author="Tom Bergeron" w:date="2020-10-06T17:45:00Z">
        <w:r w:rsidR="009C0501">
          <w:rPr>
            <w:rFonts w:ascii="Arial" w:hAnsi="Arial"/>
            <w:bCs/>
            <w:noProof/>
            <w:sz w:val="16"/>
          </w:rPr>
          <w:t>72</w:t>
        </w:r>
      </w:ins>
      <w:del w:id="3058" w:author="Tom Bergeron" w:date="2020-10-06T17:45:00Z">
        <w:r w:rsidR="0013342E" w:rsidDel="009C0501">
          <w:rPr>
            <w:rFonts w:ascii="Arial" w:hAnsi="Arial"/>
            <w:bCs/>
            <w:noProof/>
            <w:sz w:val="16"/>
          </w:rPr>
          <w:delText>75</w:delText>
        </w:r>
      </w:del>
      <w:r w:rsidRPr="00185FFE">
        <w:rPr>
          <w:rFonts w:ascii="Arial" w:hAnsi="Arial"/>
          <w:bCs/>
          <w:sz w:val="16"/>
        </w:rPr>
        <w:fldChar w:fldCharType="end"/>
      </w:r>
      <w:bookmarkEnd w:id="3056"/>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2F210E0F"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ins w:id="3059" w:author="Tom Bergeron" w:date="2020-10-06T17:45:00Z">
        <w:r w:rsidR="009C0501" w:rsidRPr="00185FFE">
          <w:t xml:space="preserve">Figure </w:t>
        </w:r>
        <w:r w:rsidR="009C0501">
          <w:rPr>
            <w:noProof/>
          </w:rPr>
          <w:t>73</w:t>
        </w:r>
      </w:ins>
      <w:del w:id="3060" w:author="Tom Bergeron" w:date="2020-10-06T17:45:00Z">
        <w:r w:rsidR="0013342E" w:rsidRPr="00185FFE" w:rsidDel="009C0501">
          <w:delText xml:space="preserve">Figure </w:delText>
        </w:r>
        <w:r w:rsidR="0013342E" w:rsidDel="009C0501">
          <w:rPr>
            <w:noProof/>
          </w:rPr>
          <w:delText>76</w:delText>
        </w:r>
      </w:del>
      <w:r w:rsidRPr="00185FFE">
        <w:fldChar w:fldCharType="end"/>
      </w:r>
      <w:r w:rsidRPr="00185FFE">
        <w:t>.</w:t>
      </w:r>
    </w:p>
    <w:p w14:paraId="429F6737" w14:textId="77777777" w:rsidR="0054633C" w:rsidRPr="00185FFE" w:rsidRDefault="0054633C" w:rsidP="0054633C"/>
    <w:p w14:paraId="78477867" w14:textId="77777777" w:rsidR="0054633C" w:rsidRPr="00185FFE" w:rsidRDefault="0054633C" w:rsidP="0054633C">
      <w:pPr>
        <w:keepNext/>
        <w:jc w:val="center"/>
        <w:rPr>
          <w:rFonts w:ascii="Arial" w:hAnsi="Arial"/>
          <w:sz w:val="16"/>
          <w:lang w:val="en"/>
        </w:rPr>
      </w:pPr>
      <w:r>
        <w:rPr>
          <w:noProof/>
        </w:rPr>
        <w:drawing>
          <wp:inline distT="0" distB="0" distL="0" distR="0" wp14:anchorId="4BC46F18" wp14:editId="0DE818F6">
            <wp:extent cx="4504038" cy="3571336"/>
            <wp:effectExtent l="0" t="0" r="0" b="0"/>
            <wp:docPr id="159" name="Picture 159" descr="Print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int Vertical"/>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33399" cy="3594617"/>
                    </a:xfrm>
                    <a:prstGeom prst="rect">
                      <a:avLst/>
                    </a:prstGeom>
                    <a:noFill/>
                    <a:ln>
                      <a:noFill/>
                    </a:ln>
                  </pic:spPr>
                </pic:pic>
              </a:graphicData>
            </a:graphic>
          </wp:inline>
        </w:drawing>
      </w:r>
    </w:p>
    <w:p w14:paraId="6601CF07" w14:textId="6DD7F730" w:rsidR="0054633C" w:rsidRDefault="0054633C" w:rsidP="00E332CD">
      <w:pPr>
        <w:pStyle w:val="Caption"/>
        <w:rPr>
          <w:rFonts w:cs="Arial"/>
          <w:b/>
          <w:iCs/>
          <w:sz w:val="32"/>
          <w:szCs w:val="28"/>
        </w:rPr>
      </w:pPr>
      <w:bookmarkStart w:id="3061" w:name="_Ref186043977"/>
      <w:r w:rsidRPr="00185FFE">
        <w:t xml:space="preserve">Figure </w:t>
      </w:r>
      <w:fldSimple w:instr=" SEQ Figure \* ARABIC ">
        <w:ins w:id="3062" w:author="Tom Bergeron" w:date="2020-10-06T17:45:00Z">
          <w:r w:rsidR="009C0501">
            <w:rPr>
              <w:noProof/>
            </w:rPr>
            <w:t>73</w:t>
          </w:r>
        </w:ins>
        <w:del w:id="3063" w:author="Tom Bergeron" w:date="2020-10-06T17:45:00Z">
          <w:r w:rsidR="0013342E" w:rsidDel="009C0501">
            <w:rPr>
              <w:noProof/>
            </w:rPr>
            <w:delText>76</w:delText>
          </w:r>
        </w:del>
      </w:fldSimple>
      <w:bookmarkEnd w:id="3061"/>
      <w:r w:rsidRPr="00185FFE">
        <w:t xml:space="preserve">: Sample </w:t>
      </w:r>
      <w:r>
        <w:t xml:space="preserve">Portrait </w:t>
      </w:r>
      <w:r w:rsidRPr="00185FFE">
        <w:t>Print</w:t>
      </w:r>
      <w:r>
        <w:t xml:space="preserve"> Preview </w:t>
      </w:r>
      <w:bookmarkStart w:id="3064" w:name="_Toc353195461"/>
      <w:bookmarkStart w:id="3065" w:name="_Toc358296393"/>
      <w:bookmarkStart w:id="3066" w:name="_Toc358298558"/>
      <w:bookmarkStart w:id="3067" w:name="_Toc468131803"/>
    </w:p>
    <w:p w14:paraId="6E702D63" w14:textId="77777777" w:rsidR="0054633C" w:rsidRPr="00185FFE" w:rsidRDefault="0054633C">
      <w:pPr>
        <w:pStyle w:val="Heading2"/>
      </w:pPr>
      <w:bookmarkStart w:id="3068" w:name="_Toc469043377"/>
      <w:bookmarkStart w:id="3069" w:name="_Toc469045011"/>
      <w:bookmarkStart w:id="3070" w:name="_Toc469139309"/>
      <w:bookmarkStart w:id="3071" w:name="_Toc469152754"/>
      <w:bookmarkStart w:id="3072" w:name="_Toc491174847"/>
      <w:bookmarkStart w:id="3073" w:name="_Toc494304079"/>
      <w:bookmarkStart w:id="3074" w:name="_Toc532827429"/>
      <w:bookmarkStart w:id="3075" w:name="_Toc532827837"/>
      <w:bookmarkStart w:id="3076" w:name="_Toc52898737"/>
      <w:bookmarkStart w:id="3077" w:name="_Toc52898899"/>
      <w:bookmarkStart w:id="3078" w:name="_Toc52899089"/>
      <w:r w:rsidRPr="00A24EC7">
        <w:lastRenderedPageBreak/>
        <w:t>Landscape Mode</w:t>
      </w:r>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p>
    <w:p w14:paraId="608A13BE" w14:textId="77777777" w:rsidR="0054633C" w:rsidRPr="00185FFE" w:rsidRDefault="0054633C" w:rsidP="0054633C"/>
    <w:p w14:paraId="2C2445B4" w14:textId="1E689A80"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74112" behindDoc="0" locked="0" layoutInCell="1" allowOverlap="1" wp14:anchorId="335B85F6" wp14:editId="1C124B5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9C0501" w:rsidRDefault="009C0501"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097" style="position:absolute;left:0;text-align:left;margin-left:365.5pt;margin-top:160.3pt;width:75.5pt;height:23.4pt;z-index:251674112;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">
                <v:shape id="Text Box 4591" o:spid="_x0000_s1098"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9C0501" w:rsidRDefault="009C0501" w:rsidP="0054633C">
                        <w:pPr>
                          <w:jc w:val="center"/>
                        </w:pPr>
                        <w:r>
                          <w:t>Cancel</w:t>
                        </w:r>
                      </w:p>
                    </w:txbxContent>
                  </v:textbox>
                </v:shape>
                <v:shape id="Freeform 4592" o:spid="_x0000_s1099"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672064" behindDoc="0" locked="0" layoutInCell="1" allowOverlap="1" wp14:anchorId="7AB41DEF" wp14:editId="04E033E0">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9C0501" w:rsidRDefault="009C0501"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00" style="position:absolute;left:0;text-align:left;margin-left:249pt;margin-top:99.3pt;width:191.5pt;height:84.2pt;z-index:251672064;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">
                <v:shape id="Text Box 4585" o:spid="_x0000_s1101"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9C0501" w:rsidRDefault="009C0501" w:rsidP="0054633C">
                        <w:pPr>
                          <w:jc w:val="center"/>
                        </w:pPr>
                        <w:r>
                          <w:t>Print</w:t>
                        </w:r>
                      </w:p>
                    </w:txbxContent>
                  </v:textbox>
                </v:shape>
                <v:shape id="Freeform 4586" o:spid="_x0000_s1102"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673088" behindDoc="0" locked="0" layoutInCell="1" allowOverlap="1" wp14:anchorId="2D5EBEFB" wp14:editId="2832DCDC">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9C0501" w:rsidRDefault="009C0501" w:rsidP="0054633C">
                              <w:pPr>
                                <w:jc w:val="center"/>
                              </w:pPr>
                              <w:r>
                                <w:t>Print</w:t>
                              </w:r>
                            </w:p>
                            <w:p w14:paraId="35DFF541" w14:textId="77777777" w:rsidR="009C0501" w:rsidRDefault="009C0501"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03" style="position:absolute;left:0;text-align:left;margin-left:310pt;margin-top:124.8pt;width:131pt;height:59.1pt;z-index:251673088;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">
                <v:shape id="Text Box 4588" o:spid="_x0000_s1104"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9C0501" w:rsidRDefault="009C0501" w:rsidP="0054633C">
                        <w:pPr>
                          <w:jc w:val="center"/>
                        </w:pPr>
                        <w:r>
                          <w:t>Print</w:t>
                        </w:r>
                      </w:p>
                      <w:p w14:paraId="35DFF541" w14:textId="77777777" w:rsidR="009C0501" w:rsidRDefault="009C0501" w:rsidP="0054633C">
                        <w:pPr>
                          <w:jc w:val="center"/>
                        </w:pPr>
                        <w:r>
                          <w:t>Preview</w:t>
                        </w:r>
                      </w:p>
                    </w:txbxContent>
                  </v:textbox>
                </v:shape>
                <v:shape id="Freeform 4589" o:spid="_x0000_s1105"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6F7255">
        <w:rPr>
          <w:rFonts w:ascii="Arial" w:hAnsi="Arial"/>
          <w:noProof/>
          <w:sz w:val="16"/>
        </w:rPr>
        <w:drawing>
          <wp:inline distT="0" distB="0" distL="0" distR="0" wp14:anchorId="079360AB" wp14:editId="51903E2C">
            <wp:extent cx="4052715" cy="2697480"/>
            <wp:effectExtent l="0" t="0" r="5080" b="7620"/>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Landscape - Generic.png"/>
                    <pic:cNvPicPr/>
                  </pic:nvPicPr>
                  <pic:blipFill>
                    <a:blip r:embed="rId154">
                      <a:extLst>
                        <a:ext uri="{28A0092B-C50C-407E-A947-70E740481C1C}">
                          <a14:useLocalDpi xmlns:a14="http://schemas.microsoft.com/office/drawing/2010/main" val="0"/>
                        </a:ext>
                      </a:extLst>
                    </a:blip>
                    <a:stretch>
                      <a:fillRect/>
                    </a:stretch>
                  </pic:blipFill>
                  <pic:spPr>
                    <a:xfrm>
                      <a:off x="0" y="0"/>
                      <a:ext cx="4052715" cy="2697480"/>
                    </a:xfrm>
                    <a:prstGeom prst="rect">
                      <a:avLst/>
                    </a:prstGeom>
                  </pic:spPr>
                </pic:pic>
              </a:graphicData>
            </a:graphic>
          </wp:inline>
        </w:drawing>
      </w:r>
    </w:p>
    <w:p w14:paraId="0692D087" w14:textId="53E0FE9E" w:rsidR="0054633C" w:rsidRPr="00185FFE" w:rsidRDefault="0054633C" w:rsidP="0054633C">
      <w:pPr>
        <w:spacing w:before="20" w:after="20"/>
        <w:jc w:val="center"/>
        <w:rPr>
          <w:rFonts w:ascii="Arial" w:hAnsi="Arial"/>
          <w:bCs/>
          <w:sz w:val="16"/>
        </w:rPr>
      </w:pPr>
      <w:bookmarkStart w:id="3079"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3080" w:author="Tom Bergeron" w:date="2020-10-06T17:45:00Z">
        <w:r w:rsidR="009C0501">
          <w:rPr>
            <w:rFonts w:ascii="Arial" w:hAnsi="Arial"/>
            <w:bCs/>
            <w:noProof/>
            <w:sz w:val="16"/>
          </w:rPr>
          <w:t>74</w:t>
        </w:r>
      </w:ins>
      <w:del w:id="3081" w:author="Tom Bergeron" w:date="2020-10-06T17:45:00Z">
        <w:r w:rsidR="0013342E" w:rsidDel="009C0501">
          <w:rPr>
            <w:rFonts w:ascii="Arial" w:hAnsi="Arial"/>
            <w:bCs/>
            <w:noProof/>
            <w:sz w:val="16"/>
          </w:rPr>
          <w:delText>77</w:delText>
        </w:r>
      </w:del>
      <w:r w:rsidRPr="00185FFE">
        <w:rPr>
          <w:rFonts w:ascii="Arial" w:hAnsi="Arial"/>
          <w:bCs/>
          <w:sz w:val="16"/>
        </w:rPr>
        <w:fldChar w:fldCharType="end"/>
      </w:r>
      <w:bookmarkEnd w:id="3079"/>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599CC1AD" w:rsidR="0054633C" w:rsidRPr="00185FFE" w:rsidRDefault="0054633C" w:rsidP="00AA5614">
      <w:pPr>
        <w:numPr>
          <w:ilvl w:val="0"/>
          <w:numId w:val="75"/>
        </w:numPr>
      </w:pPr>
      <w:r w:rsidRPr="00185FFE">
        <w:rPr>
          <w:b/>
        </w:rPr>
        <w:t>Lead Free Logo</w:t>
      </w:r>
      <w:r w:rsidRPr="00185FFE">
        <w:t xml:space="preserve"> – Enables/Disables the </w:t>
      </w:r>
      <w:r w:rsidR="008700A3">
        <w:t>image</w:t>
      </w:r>
      <w:r w:rsidRPr="00185FFE">
        <w:t xml:space="preserve"> display area.</w:t>
      </w:r>
    </w:p>
    <w:p w14:paraId="4DF0D976" w14:textId="505F7B08"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8700A3">
        <w:t>image</w:t>
      </w:r>
      <w:r>
        <w:t xml:space="preserve"> display area on the report. </w:t>
      </w:r>
    </w:p>
    <w:p w14:paraId="2BD35457" w14:textId="77777777" w:rsidR="0054633C" w:rsidRPr="00185FFE" w:rsidRDefault="0054633C" w:rsidP="0054633C"/>
    <w:p w14:paraId="65576A97" w14:textId="77777777" w:rsidR="0054633C" w:rsidRPr="00185FFE" w:rsidRDefault="00B61445" w:rsidP="0054633C">
      <w:pPr>
        <w:keepNext/>
        <w:jc w:val="center"/>
        <w:rPr>
          <w:rFonts w:ascii="Arial" w:hAnsi="Arial"/>
          <w:sz w:val="16"/>
          <w:lang w:val="en"/>
        </w:rPr>
      </w:pPr>
      <w:r>
        <w:rPr>
          <w:noProof/>
        </w:rPr>
        <w:drawing>
          <wp:inline distT="0" distB="0" distL="0" distR="0" wp14:anchorId="3C61E800" wp14:editId="084C7239">
            <wp:extent cx="3974123" cy="2419886"/>
            <wp:effectExtent l="0" t="0" r="7620" b="0"/>
            <wp:docPr id="161" name="Picture 161" descr="Print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int Horizontal"/>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973963" cy="2419789"/>
                    </a:xfrm>
                    <a:prstGeom prst="rect">
                      <a:avLst/>
                    </a:prstGeom>
                    <a:noFill/>
                    <a:ln>
                      <a:noFill/>
                    </a:ln>
                  </pic:spPr>
                </pic:pic>
              </a:graphicData>
            </a:graphic>
          </wp:inline>
        </w:drawing>
      </w:r>
    </w:p>
    <w:p w14:paraId="65A10CA7" w14:textId="6E779F4C" w:rsidR="0054633C" w:rsidRPr="002F1C35" w:rsidRDefault="0054633C" w:rsidP="0054633C">
      <w:pPr>
        <w:spacing w:before="20" w:after="20"/>
        <w:jc w:val="center"/>
        <w:rPr>
          <w:rFonts w:ascii="Trebuchet MS" w:hAnsi="Trebuchet MS"/>
          <w:bCs/>
          <w:color w:val="FF0000"/>
        </w:rPr>
      </w:pPr>
      <w:bookmarkStart w:id="3082"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3083" w:author="Tom Bergeron" w:date="2020-10-06T17:45:00Z">
        <w:r w:rsidR="009C0501">
          <w:rPr>
            <w:rFonts w:ascii="Arial" w:hAnsi="Arial"/>
            <w:bCs/>
            <w:noProof/>
            <w:sz w:val="16"/>
          </w:rPr>
          <w:t>75</w:t>
        </w:r>
      </w:ins>
      <w:del w:id="3084" w:author="Tom Bergeron" w:date="2020-10-06T17:45:00Z">
        <w:r w:rsidR="0013342E" w:rsidDel="009C0501">
          <w:rPr>
            <w:rFonts w:ascii="Arial" w:hAnsi="Arial"/>
            <w:bCs/>
            <w:noProof/>
            <w:sz w:val="16"/>
          </w:rPr>
          <w:delText>78</w:delText>
        </w:r>
      </w:del>
      <w:r w:rsidRPr="00185FFE">
        <w:rPr>
          <w:rFonts w:ascii="Arial" w:hAnsi="Arial"/>
          <w:bCs/>
          <w:sz w:val="16"/>
        </w:rPr>
        <w:fldChar w:fldCharType="end"/>
      </w:r>
      <w:bookmarkEnd w:id="3082"/>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54633C">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77777777" w:rsidR="008708F9" w:rsidRDefault="008708F9" w:rsidP="0026146F">
      <w:pPr>
        <w:pStyle w:val="Heading1"/>
      </w:pPr>
      <w:bookmarkStart w:id="3085" w:name="_Toc119468185"/>
      <w:bookmarkStart w:id="3086" w:name="_Toc329784642"/>
      <w:bookmarkStart w:id="3087" w:name="_Toc329852096"/>
      <w:bookmarkStart w:id="3088" w:name="_Toc331173668"/>
      <w:bookmarkStart w:id="3089" w:name="_Toc332208776"/>
      <w:bookmarkStart w:id="3090" w:name="_Toc332274023"/>
      <w:bookmarkStart w:id="3091" w:name="_Toc367109144"/>
      <w:bookmarkStart w:id="3092" w:name="_Toc394486343"/>
      <w:bookmarkStart w:id="3093" w:name="_Toc394583549"/>
      <w:bookmarkStart w:id="3094" w:name="_Toc468171265"/>
      <w:bookmarkStart w:id="3095" w:name="_Toc468549180"/>
      <w:bookmarkStart w:id="3096" w:name="_Toc468552698"/>
      <w:bookmarkStart w:id="3097" w:name="_Toc469041225"/>
      <w:bookmarkStart w:id="3098" w:name="_Toc469041331"/>
      <w:bookmarkStart w:id="3099" w:name="_Toc469043378"/>
      <w:bookmarkStart w:id="3100" w:name="_Toc469045012"/>
      <w:bookmarkStart w:id="3101" w:name="_Toc469139310"/>
      <w:bookmarkStart w:id="3102" w:name="_Toc469143777"/>
      <w:bookmarkStart w:id="3103" w:name="_Toc469152535"/>
      <w:bookmarkStart w:id="3104" w:name="_Toc469152755"/>
      <w:bookmarkStart w:id="3105" w:name="_Toc491174848"/>
      <w:bookmarkStart w:id="3106" w:name="_Toc491175165"/>
      <w:bookmarkStart w:id="3107" w:name="_Toc494304080"/>
      <w:bookmarkStart w:id="3108" w:name="_Toc494304203"/>
      <w:bookmarkStart w:id="3109" w:name="_Toc532827430"/>
      <w:bookmarkStart w:id="3110" w:name="_Toc532827590"/>
      <w:bookmarkStart w:id="3111" w:name="_Toc532827838"/>
      <w:bookmarkStart w:id="3112" w:name="_Toc52898738"/>
      <w:bookmarkStart w:id="3113" w:name="_Toc52898900"/>
      <w:bookmarkStart w:id="3114" w:name="_Toc52899090"/>
      <w:bookmarkStart w:id="3115" w:name="_Toc52899196"/>
      <w:r>
        <w:lastRenderedPageBreak/>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p>
    <w:p w14:paraId="16F9449D" w14:textId="6BC7B530" w:rsidR="008708F9" w:rsidRDefault="008708F9">
      <w:pPr>
        <w:pStyle w:val="Heading2"/>
      </w:pPr>
      <w:bookmarkStart w:id="3116" w:name="_Toc119468186"/>
      <w:bookmarkStart w:id="3117" w:name="_Toc329784643"/>
      <w:bookmarkStart w:id="3118" w:name="_Toc469043379"/>
      <w:bookmarkStart w:id="3119" w:name="_Toc469045013"/>
      <w:bookmarkStart w:id="3120" w:name="_Toc469139311"/>
      <w:bookmarkStart w:id="3121" w:name="_Toc469152756"/>
      <w:bookmarkStart w:id="3122" w:name="_Toc491174849"/>
      <w:bookmarkStart w:id="3123" w:name="_Toc494304081"/>
      <w:bookmarkStart w:id="3124" w:name="_Toc532827431"/>
      <w:bookmarkStart w:id="3125" w:name="_Toc532827839"/>
      <w:bookmarkStart w:id="3126" w:name="_Toc52898739"/>
      <w:bookmarkStart w:id="3127" w:name="_Toc52898901"/>
      <w:bookmarkStart w:id="3128" w:name="_Toc52899091"/>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3116"/>
      <w:r w:rsidR="00754243">
        <w:t xml:space="preserve"> Drive</w:t>
      </w:r>
      <w:bookmarkEnd w:id="3117"/>
      <w:bookmarkEnd w:id="3118"/>
      <w:bookmarkEnd w:id="3119"/>
      <w:bookmarkEnd w:id="3120"/>
      <w:bookmarkEnd w:id="3121"/>
      <w:bookmarkEnd w:id="3122"/>
      <w:bookmarkEnd w:id="3123"/>
      <w:bookmarkEnd w:id="3124"/>
      <w:bookmarkEnd w:id="3125"/>
      <w:bookmarkEnd w:id="3126"/>
      <w:bookmarkEnd w:id="3127"/>
      <w:bookmarkEnd w:id="3128"/>
    </w:p>
    <w:p w14:paraId="73CA05E3" w14:textId="77777777" w:rsidR="008708F9" w:rsidRPr="00F0388A" w:rsidRDefault="008708F9">
      <w:r w:rsidRPr="00F0388A">
        <w:t>The software can be configured to write the collected data (profiles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2AD36A10"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ins w:id="3129" w:author="Tom Bergeron" w:date="2020-10-06T17:45:00Z">
        <w:r w:rsidR="009C0501">
          <w:t xml:space="preserve">Figure </w:t>
        </w:r>
        <w:r w:rsidR="009C0501">
          <w:rPr>
            <w:noProof/>
          </w:rPr>
          <w:t>76</w:t>
        </w:r>
      </w:ins>
      <w:del w:id="3130" w:author="Tom Bergeron" w:date="2020-10-06T17:45:00Z">
        <w:r w:rsidR="0013342E" w:rsidDel="009C0501">
          <w:delText xml:space="preserve">Figure </w:delText>
        </w:r>
        <w:r w:rsidR="0013342E" w:rsidDel="009C0501">
          <w:rPr>
            <w:noProof/>
          </w:rPr>
          <w:delText>79</w:delText>
        </w:r>
      </w:del>
      <w:r w:rsidR="004B7887" w:rsidRPr="00F0388A">
        <w:fldChar w:fldCharType="end"/>
      </w:r>
      <w:r w:rsidR="00CD22E5" w:rsidRPr="00F0388A">
        <w:t>.</w:t>
      </w:r>
    </w:p>
    <w:p w14:paraId="1A75BB2A" w14:textId="77777777" w:rsidR="00CD22E5" w:rsidRDefault="000E0382" w:rsidP="003335AF">
      <w:pPr>
        <w:keepNext/>
        <w:jc w:val="center"/>
      </w:pPr>
      <w:r>
        <w:rPr>
          <w:noProof/>
        </w:rPr>
        <w:drawing>
          <wp:inline distT="0" distB="0" distL="0" distR="0" wp14:anchorId="1D5527E3" wp14:editId="77C6A4E2">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036FE2EA" w:rsidR="008708F9" w:rsidRDefault="00CD22E5" w:rsidP="00F5043F">
      <w:pPr>
        <w:pStyle w:val="Caption"/>
      </w:pPr>
      <w:bookmarkStart w:id="3131" w:name="_Ref187210986"/>
      <w:r>
        <w:t xml:space="preserve">Figure </w:t>
      </w:r>
      <w:fldSimple w:instr=" SEQ Figure \* ARABIC ">
        <w:ins w:id="3132" w:author="Tom Bergeron" w:date="2020-10-06T17:45:00Z">
          <w:r w:rsidR="009C0501">
            <w:rPr>
              <w:noProof/>
            </w:rPr>
            <w:t>76</w:t>
          </w:r>
        </w:ins>
        <w:del w:id="3133" w:author="Tom Bergeron" w:date="2020-10-06T17:45:00Z">
          <w:r w:rsidR="0013342E" w:rsidDel="009C0501">
            <w:rPr>
              <w:noProof/>
            </w:rPr>
            <w:delText>79</w:delText>
          </w:r>
        </w:del>
      </w:fldSimple>
      <w:bookmarkEnd w:id="3131"/>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owing folders from the C:\software root folder d</w:t>
      </w:r>
      <w:r w:rsidRPr="00276D72">
        <w:t xml:space="preserve">irectory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2DAEC356" w:rsidR="00B27573" w:rsidRPr="00276D72" w:rsidRDefault="008708F9" w:rsidP="00AA5614">
      <w:pPr>
        <w:pStyle w:val="ListNumber4"/>
        <w:numPr>
          <w:ilvl w:val="0"/>
          <w:numId w:val="8"/>
        </w:numPr>
      </w:pPr>
      <w:r w:rsidRPr="00276D72">
        <w:t>E</w:t>
      </w:r>
      <w:r w:rsidR="0011088C" w:rsidRPr="00276D72">
        <w:t xml:space="preserve">nsure the </w:t>
      </w:r>
      <w:del w:id="3134" w:author="Tom Bergeron" w:date="2020-09-29T16:04:00Z">
        <w:r w:rsidR="0011088C" w:rsidRPr="00276D72" w:rsidDel="00CB1AD7">
          <w:delText xml:space="preserve"> </w:delText>
        </w:r>
      </w:del>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77777777" w:rsidR="008708F9" w:rsidRPr="00276D72" w:rsidRDefault="0011088C" w:rsidP="00DD2ED5">
      <w:pPr>
        <w:pStyle w:val="PlainText"/>
        <w:ind w:left="360"/>
      </w:pPr>
      <w:r w:rsidRPr="00276D72">
        <w:t>C:\</w:t>
      </w:r>
      <w:r w:rsidR="00BB0758" w:rsidRPr="00276D72">
        <w:rPr>
          <w:rStyle w:val="PlainTextChar"/>
        </w:rPr>
        <w:t>software root folder</w:t>
      </w:r>
      <w:r w:rsidR="000D0494" w:rsidRPr="00276D72">
        <w:t>\Log\KIC2000DataPath.kiccfg</w:t>
      </w:r>
    </w:p>
    <w:p w14:paraId="4544CD06" w14:textId="77777777" w:rsidR="008708F9" w:rsidRPr="00276D72" w:rsidRDefault="008708F9" w:rsidP="00740974"/>
    <w:p w14:paraId="7B7A345F" w14:textId="0A6533F8"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ins w:id="3135" w:author="Tom Bergeron" w:date="2020-10-06T17:45:00Z">
        <w:r w:rsidR="009C0501">
          <w:t xml:space="preserve">Figure </w:t>
        </w:r>
        <w:r w:rsidR="009C0501">
          <w:rPr>
            <w:noProof/>
          </w:rPr>
          <w:t>77</w:t>
        </w:r>
      </w:ins>
      <w:del w:id="3136" w:author="Tom Bergeron" w:date="2020-10-06T17:45:00Z">
        <w:r w:rsidR="0013342E" w:rsidDel="009C0501">
          <w:delText xml:space="preserve">Figure </w:delText>
        </w:r>
        <w:r w:rsidR="0013342E" w:rsidDel="009C0501">
          <w:rPr>
            <w:noProof/>
          </w:rPr>
          <w:delText>80</w:delText>
        </w:r>
      </w:del>
      <w:r w:rsidR="00DD2ED5" w:rsidRPr="00F0388A">
        <w:fldChar w:fldCharType="end"/>
      </w:r>
      <w:r w:rsidR="00CD22E5" w:rsidRPr="00F0388A">
        <w:t>.</w:t>
      </w:r>
    </w:p>
    <w:p w14:paraId="1A380E82" w14:textId="79FFB0A7" w:rsidR="00CD22E5" w:rsidRDefault="00062307" w:rsidP="003335AF">
      <w:pPr>
        <w:keepNext/>
        <w:jc w:val="center"/>
      </w:pPr>
      <w:r>
        <w:rPr>
          <w:noProof/>
        </w:rPr>
        <w:drawing>
          <wp:inline distT="0" distB="0" distL="0" distR="0" wp14:anchorId="1122BDCC" wp14:editId="45AA78AC">
            <wp:extent cx="4455926" cy="1673352"/>
            <wp:effectExtent l="0" t="0" r="1905" b="3175"/>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1 - Generic.png"/>
                    <pic:cNvPicPr/>
                  </pic:nvPicPr>
                  <pic:blipFill>
                    <a:blip r:embed="rId157">
                      <a:extLst>
                        <a:ext uri="{28A0092B-C50C-407E-A947-70E740481C1C}">
                          <a14:useLocalDpi xmlns:a14="http://schemas.microsoft.com/office/drawing/2010/main" val="0"/>
                        </a:ext>
                      </a:extLst>
                    </a:blip>
                    <a:stretch>
                      <a:fillRect/>
                    </a:stretch>
                  </pic:blipFill>
                  <pic:spPr>
                    <a:xfrm>
                      <a:off x="0" y="0"/>
                      <a:ext cx="4455926" cy="1673352"/>
                    </a:xfrm>
                    <a:prstGeom prst="rect">
                      <a:avLst/>
                    </a:prstGeom>
                  </pic:spPr>
                </pic:pic>
              </a:graphicData>
            </a:graphic>
          </wp:inline>
        </w:drawing>
      </w:r>
    </w:p>
    <w:p w14:paraId="73915D93" w14:textId="23A8DBDB" w:rsidR="008708F9" w:rsidRDefault="00CD22E5" w:rsidP="00F5043F">
      <w:pPr>
        <w:pStyle w:val="Caption"/>
      </w:pPr>
      <w:bookmarkStart w:id="3137" w:name="_Ref186044410"/>
      <w:r>
        <w:t xml:space="preserve">Figure </w:t>
      </w:r>
      <w:fldSimple w:instr=" SEQ Figure \* ARABIC ">
        <w:ins w:id="3138" w:author="Tom Bergeron" w:date="2020-10-06T17:45:00Z">
          <w:r w:rsidR="009C0501">
            <w:rPr>
              <w:noProof/>
            </w:rPr>
            <w:t>77</w:t>
          </w:r>
        </w:ins>
        <w:del w:id="3139" w:author="Tom Bergeron" w:date="2020-10-06T17:45:00Z">
          <w:r w:rsidR="0013342E" w:rsidDel="009C0501">
            <w:rPr>
              <w:noProof/>
            </w:rPr>
            <w:delText>80</w:delText>
          </w:r>
        </w:del>
      </w:fldSimple>
      <w:bookmarkEnd w:id="3137"/>
    </w:p>
    <w:p w14:paraId="2ABFD421" w14:textId="154D65FE" w:rsidR="008708F9" w:rsidRDefault="008708F9" w:rsidP="00034332">
      <w:pPr>
        <w:pStyle w:val="ListNumber4"/>
        <w:keepNext/>
        <w:spacing w:after="120"/>
      </w:pPr>
      <w:r>
        <w:lastRenderedPageBreak/>
        <w:t xml:space="preserve">Change the line </w:t>
      </w:r>
      <w:proofErr w:type="spellStart"/>
      <w:r w:rsidRPr="00DD2ED5">
        <w:rPr>
          <w:rStyle w:val="PlainTextChar"/>
        </w:rPr>
        <w:t>AllowUserToManuallyChangeWorkingDataPathInThisIniFile</w:t>
      </w:r>
      <w:proofErr w:type="spellEnd"/>
      <w:r w:rsidRPr="00DD2ED5">
        <w:rPr>
          <w:rStyle w:val="PlainTextChar"/>
        </w:rPr>
        <w:t>=0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ins w:id="3140" w:author="Tom Bergeron" w:date="2020-10-06T17:45:00Z">
        <w:r w:rsidR="009C0501">
          <w:t xml:space="preserve">Figure </w:t>
        </w:r>
        <w:r w:rsidR="009C0501">
          <w:rPr>
            <w:noProof/>
          </w:rPr>
          <w:t>78</w:t>
        </w:r>
      </w:ins>
      <w:del w:id="3141" w:author="Tom Bergeron" w:date="2020-10-06T17:45:00Z">
        <w:r w:rsidR="0013342E" w:rsidDel="009C0501">
          <w:delText xml:space="preserve">Figure </w:delText>
        </w:r>
        <w:r w:rsidR="0013342E" w:rsidDel="009C0501">
          <w:rPr>
            <w:noProof/>
          </w:rPr>
          <w:delText>81</w:delText>
        </w:r>
      </w:del>
      <w:r w:rsidR="00DD2ED5">
        <w:fldChar w:fldCharType="end"/>
      </w:r>
      <w:r w:rsidR="00CD22E5" w:rsidRPr="00DD2ED5">
        <w:t>.</w:t>
      </w:r>
    </w:p>
    <w:p w14:paraId="1C39B60E" w14:textId="4262DB96" w:rsidR="00CD22E5" w:rsidRDefault="00062307" w:rsidP="003335AF">
      <w:pPr>
        <w:keepNext/>
        <w:jc w:val="center"/>
      </w:pPr>
      <w:r>
        <w:rPr>
          <w:noProof/>
        </w:rPr>
        <w:drawing>
          <wp:inline distT="0" distB="0" distL="0" distR="0" wp14:anchorId="102FAF76" wp14:editId="1ED01D35">
            <wp:extent cx="4455925" cy="1673352"/>
            <wp:effectExtent l="0" t="0" r="1905" b="3175"/>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2 - Generic.png"/>
                    <pic:cNvPicPr/>
                  </pic:nvPicPr>
                  <pic:blipFill>
                    <a:blip r:embed="rId158">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6D09F62C" w14:textId="7F876F4B" w:rsidR="008708F9" w:rsidRDefault="00CD22E5" w:rsidP="00F5043F">
      <w:pPr>
        <w:pStyle w:val="Caption"/>
      </w:pPr>
      <w:bookmarkStart w:id="3142" w:name="_Ref186044505"/>
      <w:r>
        <w:t xml:space="preserve">Figure </w:t>
      </w:r>
      <w:fldSimple w:instr=" SEQ Figure \* ARABIC ">
        <w:ins w:id="3143" w:author="Tom Bergeron" w:date="2020-10-06T17:45:00Z">
          <w:r w:rsidR="009C0501">
            <w:rPr>
              <w:noProof/>
            </w:rPr>
            <w:t>78</w:t>
          </w:r>
        </w:ins>
        <w:del w:id="3144" w:author="Tom Bergeron" w:date="2020-10-06T17:45:00Z">
          <w:r w:rsidR="0013342E" w:rsidDel="009C0501">
            <w:rPr>
              <w:noProof/>
            </w:rPr>
            <w:delText>81</w:delText>
          </w:r>
        </w:del>
      </w:fldSimple>
      <w:bookmarkEnd w:id="3142"/>
    </w:p>
    <w:p w14:paraId="3235F3F1" w14:textId="77777777" w:rsidR="00E52844" w:rsidRDefault="00E52844" w:rsidP="00E52844"/>
    <w:p w14:paraId="5ADC2510" w14:textId="249600AE" w:rsidR="008708F9" w:rsidRDefault="003A14AE" w:rsidP="003A14AE">
      <w:pPr>
        <w:pStyle w:val="ListNumber4"/>
        <w:keepNext/>
        <w:spacing w:after="120"/>
      </w:pPr>
      <w:r w:rsidRPr="00987654">
        <w:t xml:space="preserve">Change </w:t>
      </w:r>
      <w:r>
        <w:t xml:space="preserve">all of the lines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ins w:id="3145" w:author="Tom Bergeron" w:date="2020-10-06T17:45:00Z">
        <w:r w:rsidR="009C0501">
          <w:t xml:space="preserve">Figure </w:t>
        </w:r>
        <w:r w:rsidR="009C0501">
          <w:rPr>
            <w:noProof/>
          </w:rPr>
          <w:t>79</w:t>
        </w:r>
      </w:ins>
      <w:del w:id="3146" w:author="Tom Bergeron" w:date="2020-10-06T17:45:00Z">
        <w:r w:rsidR="0013342E" w:rsidDel="009C0501">
          <w:delText xml:space="preserve">Figure </w:delText>
        </w:r>
        <w:r w:rsidR="0013342E" w:rsidDel="009C0501">
          <w:rPr>
            <w:noProof/>
          </w:rPr>
          <w:delText>82</w:delText>
        </w:r>
      </w:del>
      <w:r w:rsidR="00DD2ED5">
        <w:fldChar w:fldCharType="end"/>
      </w:r>
      <w:r w:rsidR="00CD22E5" w:rsidRPr="00DD2ED5">
        <w:t>.</w:t>
      </w:r>
    </w:p>
    <w:p w14:paraId="4A86BFB6" w14:textId="3F428DF5" w:rsidR="00CD22E5" w:rsidRDefault="00062307" w:rsidP="003335AF">
      <w:pPr>
        <w:keepNext/>
        <w:jc w:val="center"/>
      </w:pPr>
      <w:r>
        <w:rPr>
          <w:noProof/>
        </w:rPr>
        <w:drawing>
          <wp:inline distT="0" distB="0" distL="0" distR="0" wp14:anchorId="26916FFA" wp14:editId="15FA0A18">
            <wp:extent cx="4455925" cy="1673352"/>
            <wp:effectExtent l="0" t="0" r="1905" b="3175"/>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3 - Generic.png"/>
                    <pic:cNvPicPr/>
                  </pic:nvPicPr>
                  <pic:blipFill>
                    <a:blip r:embed="rId159">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2E758E59" w14:textId="58F286C3" w:rsidR="008708F9" w:rsidRDefault="00CD22E5" w:rsidP="00F5043F">
      <w:pPr>
        <w:pStyle w:val="Caption"/>
      </w:pPr>
      <w:bookmarkStart w:id="3147" w:name="_Ref186044574"/>
      <w:r>
        <w:t xml:space="preserve">Figure </w:t>
      </w:r>
      <w:fldSimple w:instr=" SEQ Figure \* ARABIC ">
        <w:ins w:id="3148" w:author="Tom Bergeron" w:date="2020-10-06T17:45:00Z">
          <w:r w:rsidR="009C0501">
            <w:rPr>
              <w:noProof/>
            </w:rPr>
            <w:t>79</w:t>
          </w:r>
        </w:ins>
        <w:del w:id="3149" w:author="Tom Bergeron" w:date="2020-10-06T17:45:00Z">
          <w:r w:rsidR="0013342E" w:rsidDel="009C0501">
            <w:rPr>
              <w:noProof/>
            </w:rPr>
            <w:delText>82</w:delText>
          </w:r>
        </w:del>
      </w:fldSimple>
      <w:bookmarkEnd w:id="3147"/>
    </w:p>
    <w:p w14:paraId="6EE2AF04" w14:textId="77777777" w:rsidR="008708F9" w:rsidRDefault="008708F9" w:rsidP="00740974"/>
    <w:p w14:paraId="09611F9F" w14:textId="22A3AFEB" w:rsidR="008708F9" w:rsidRDefault="00867BF8" w:rsidP="00DD2ED5">
      <w:pPr>
        <w:pStyle w:val="ListNumber4"/>
      </w:pPr>
      <w:r>
        <w:t xml:space="preserve">Once the </w:t>
      </w:r>
      <w:proofErr w:type="spellStart"/>
      <w:r>
        <w:t>DataPath.kiccfg</w:t>
      </w:r>
      <w:proofErr w:type="spellEnd"/>
      <w:r w:rsidR="008708F9">
        <w:t xml:space="preserve"> file has been modified with the new locations, choose File/Save from the </w:t>
      </w:r>
      <w:del w:id="3150" w:author="Tom Bergeron" w:date="2020-09-29T16:05:00Z">
        <w:r w:rsidR="008708F9" w:rsidDel="00CB1AD7">
          <w:delText>drop down</w:delText>
        </w:r>
      </w:del>
      <w:ins w:id="3151" w:author="Tom Bergeron" w:date="2020-09-29T16:05:00Z">
        <w:r w:rsidR="00CB1AD7">
          <w:t>drop-down</w:t>
        </w:r>
      </w:ins>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0C9B49DB" w14:textId="77777777" w:rsidR="00B27573" w:rsidRPr="00FA3901" w:rsidRDefault="00A6188E" w:rsidP="003335AF">
      <w:r w:rsidRPr="003335AF">
        <w:rPr>
          <w:b/>
        </w:rPr>
        <w:t>Caution</w:t>
      </w:r>
      <w:r w:rsidRPr="00FA3901">
        <w:t>:</w:t>
      </w:r>
      <w:r w:rsidR="00F85957">
        <w:t xml:space="preserve"> </w:t>
      </w:r>
      <w:r w:rsidR="00132B9C" w:rsidRPr="00FA3901">
        <w:t xml:space="preserve">If you changed the default data path and run the software in history mode (select the “I am not going to profile or Virtual Profile” button), or if your network is not </w:t>
      </w:r>
      <w:r w:rsidR="00533563" w:rsidRPr="00FA3901">
        <w:t>connected or</w:t>
      </w:r>
      <w:r w:rsidR="00132B9C" w:rsidRPr="00FA3901">
        <w:t xml:space="preserve"> is not functional, the working directory (location data is written to) will revert back to the default location of </w:t>
      </w:r>
      <w:r w:rsidR="00132B9C" w:rsidRPr="00276D72">
        <w:rPr>
          <w:rStyle w:val="PlainTextChar"/>
          <w:b/>
        </w:rPr>
        <w:t>C:\</w:t>
      </w:r>
      <w:r w:rsidR="00BB0758" w:rsidRPr="00276D72">
        <w:rPr>
          <w:rStyle w:val="PlainTextChar"/>
          <w:b/>
        </w:rPr>
        <w:t>software root folder</w:t>
      </w:r>
      <w:r w:rsidR="00132B9C" w:rsidRPr="00276D72">
        <w:rPr>
          <w:color w:val="FF0000"/>
        </w:rPr>
        <w:t>.</w:t>
      </w:r>
      <w:r w:rsidR="00132B9C" w:rsidRPr="00BB0758">
        <w:rPr>
          <w:color w:val="FF0000"/>
        </w:rPr>
        <w:t xml:space="preserve">  </w:t>
      </w:r>
      <w:r w:rsidR="00132B9C" w:rsidRPr="00FA3901">
        <w:t xml:space="preserve">To write to the network again, shut down the software and </w:t>
      </w:r>
      <w:r w:rsidR="00276D72">
        <w:t xml:space="preserve">repeat </w:t>
      </w:r>
      <w:r w:rsidR="00740974" w:rsidRPr="00FA3901">
        <w:t>steps 1-6.</w:t>
      </w:r>
    </w:p>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7777777" w:rsidR="008708F9" w:rsidRPr="00F0388A" w:rsidRDefault="00740974" w:rsidP="008B345D">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77777777" w:rsidR="00CD22E5" w:rsidRDefault="00BE6535" w:rsidP="00CD22E5">
      <w:pPr>
        <w:keepNext/>
      </w:pPr>
      <w:r>
        <w:rPr>
          <w:noProof/>
        </w:rPr>
        <w:drawing>
          <wp:inline distT="0" distB="0" distL="0" distR="0" wp14:anchorId="44F90336" wp14:editId="0EAD078C">
            <wp:extent cx="5887442" cy="3172460"/>
            <wp:effectExtent l="0" t="0" r="0" b="8890"/>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60" cstate="print">
                      <a:extLst>
                        <a:ext uri="{28A0092B-C50C-407E-A947-70E740481C1C}">
                          <a14:useLocalDpi xmlns:a14="http://schemas.microsoft.com/office/drawing/2010/main" val="0"/>
                        </a:ext>
                      </a:extLst>
                    </a:blip>
                    <a:stretch>
                      <a:fillRect/>
                    </a:stretch>
                  </pic:blipFill>
                  <pic:spPr bwMode="auto">
                    <a:xfrm>
                      <a:off x="0" y="0"/>
                      <a:ext cx="5887442" cy="3172460"/>
                    </a:xfrm>
                    <a:prstGeom prst="rect">
                      <a:avLst/>
                    </a:prstGeom>
                    <a:noFill/>
                    <a:ln>
                      <a:noFill/>
                    </a:ln>
                  </pic:spPr>
                </pic:pic>
              </a:graphicData>
            </a:graphic>
          </wp:inline>
        </w:drawing>
      </w:r>
      <w:r>
        <w:rPr>
          <w:noProof/>
        </w:rPr>
        <mc:AlternateContent>
          <mc:Choice Requires="wps">
            <w:drawing>
              <wp:anchor distT="0" distB="0" distL="114300" distR="114300" simplePos="0" relativeHeight="251615744" behindDoc="0" locked="0" layoutInCell="1" allowOverlap="1" wp14:anchorId="46B09F67" wp14:editId="7126ACA1">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FD855" id="Rectangle 1363" o:spid="_x0000_s1026" style="position:absolute;margin-left:353.9pt;margin-top:-5.85pt;width:110.45pt;height:36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" filled="f" strokecolor="red" strokeweight="1.5pt"/>
            </w:pict>
          </mc:Fallback>
        </mc:AlternateContent>
      </w:r>
    </w:p>
    <w:p w14:paraId="0D97613A" w14:textId="60024530" w:rsidR="008708F9" w:rsidRDefault="00CD22E5" w:rsidP="00F5043F">
      <w:pPr>
        <w:pStyle w:val="Caption"/>
      </w:pPr>
      <w:bookmarkStart w:id="3152" w:name="_Ref186044650"/>
      <w:r>
        <w:t xml:space="preserve">Figure </w:t>
      </w:r>
      <w:fldSimple w:instr=" SEQ Figure \* ARABIC ">
        <w:ins w:id="3153" w:author="Tom Bergeron" w:date="2020-10-06T17:45:00Z">
          <w:r w:rsidR="009C0501">
            <w:rPr>
              <w:noProof/>
            </w:rPr>
            <w:t>80</w:t>
          </w:r>
        </w:ins>
        <w:del w:id="3154" w:author="Tom Bergeron" w:date="2020-10-06T17:45:00Z">
          <w:r w:rsidR="0013342E" w:rsidDel="009C0501">
            <w:rPr>
              <w:noProof/>
            </w:rPr>
            <w:delText>83</w:delText>
          </w:r>
        </w:del>
      </w:fldSimple>
      <w:bookmarkEnd w:id="3152"/>
    </w:p>
    <w:p w14:paraId="0379B362" w14:textId="77777777" w:rsidR="008708F9" w:rsidRDefault="008708F9" w:rsidP="0041338C"/>
    <w:p w14:paraId="6EE36AC0" w14:textId="402DAE56" w:rsidR="008708F9" w:rsidRDefault="008708F9">
      <w:r>
        <w:t xml:space="preserve">Your new network drive should be displayed in the upper </w:t>
      </w:r>
      <w:r w:rsidR="000D44BE">
        <w:t>right-hand</w:t>
      </w:r>
      <w:r>
        <w:t xml:space="preserve">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ins w:id="3155" w:author="Tom Bergeron" w:date="2020-10-06T17:45:00Z">
        <w:r w:rsidR="009C0501">
          <w:t xml:space="preserve">Figure </w:t>
        </w:r>
        <w:r w:rsidR="009C0501">
          <w:rPr>
            <w:noProof/>
          </w:rPr>
          <w:t>80</w:t>
        </w:r>
      </w:ins>
      <w:del w:id="3156" w:author="Tom Bergeron" w:date="2020-10-06T17:45:00Z">
        <w:r w:rsidR="0013342E" w:rsidDel="009C0501">
          <w:delText xml:space="preserve">Figure </w:delText>
        </w:r>
        <w:r w:rsidR="0013342E" w:rsidDel="009C0501">
          <w:rPr>
            <w:noProof/>
          </w:rPr>
          <w:delText>83</w:delText>
        </w:r>
      </w:del>
      <w:r w:rsidR="0050511A">
        <w:fldChar w:fldCharType="end"/>
      </w:r>
      <w:r w:rsidR="0050511A">
        <w:t>.</w:t>
      </w:r>
    </w:p>
    <w:p w14:paraId="258331C7" w14:textId="77777777" w:rsidR="00807605" w:rsidRDefault="00807605"/>
    <w:p w14:paraId="351953AB" w14:textId="3D3B0B67" w:rsidR="008708F9" w:rsidRPr="006F00FC" w:rsidRDefault="00A6188E" w:rsidP="003335AF">
      <w:r w:rsidRPr="003335AF">
        <w:rPr>
          <w:b/>
        </w:rPr>
        <w:t>Note</w:t>
      </w:r>
      <w:r w:rsidRPr="006F00FC">
        <w:t>: The Network path</w:t>
      </w:r>
      <w:r w:rsidR="008708F9" w:rsidRPr="006F00FC">
        <w:t xml:space="preserve"> will be grayed </w:t>
      </w:r>
      <w:r w:rsidR="000D44BE" w:rsidRPr="006F00FC">
        <w:t>out and</w:t>
      </w:r>
      <w:r w:rsidR="008708F9" w:rsidRPr="006F00FC">
        <w:t xml:space="preserve">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77777777" w:rsidR="00B050DE" w:rsidRPr="00276D72" w:rsidRDefault="00B050DE" w:rsidP="00B050DE">
      <w:r w:rsidRPr="00276D72">
        <w:rPr>
          <w:b/>
        </w:rPr>
        <w:t>Note</w:t>
      </w:r>
      <w:r w:rsidRPr="00276D72">
        <w:t xml:space="preserve">: If you have multiple </w:t>
      </w:r>
      <w:r w:rsidR="00BE6535" w:rsidRPr="00276D72">
        <w:t xml:space="preserve">automatic </w:t>
      </w:r>
      <w:r w:rsidRPr="00276D72">
        <w:t>systems, you will need to create a separate folder on the Network drive for each system – e.g. Line 1, Line 2, etc.</w:t>
      </w:r>
    </w:p>
    <w:p w14:paraId="4A476443" w14:textId="77777777" w:rsidR="008708F9" w:rsidRPr="00276D72" w:rsidRDefault="008708F9" w:rsidP="0041338C"/>
    <w:p w14:paraId="2FDE2F57" w14:textId="77777777" w:rsidR="008708F9" w:rsidRDefault="008708F9" w:rsidP="0041338C"/>
    <w:p w14:paraId="660AE20A" w14:textId="77777777" w:rsidR="00E14F32" w:rsidRDefault="00E14F32" w:rsidP="00E14F32">
      <w:pPr>
        <w:rPr>
          <w:ins w:id="3157" w:author="Tom Bergeron" w:date="2020-09-29T14:12:00Z"/>
        </w:rPr>
      </w:pPr>
      <w:bookmarkStart w:id="3158" w:name="_Hlk52287956"/>
      <w:ins w:id="3159" w:author="Tom Bergeron" w:date="2020-09-29T14:12:00Z">
        <w:r>
          <w:t>If the network is unavailable when accessing various areas of the software (Define/Edit Process Window, Run A Profile, Profile Explorer), a message will appear alerting you to the issue:</w:t>
        </w:r>
      </w:ins>
    </w:p>
    <w:p w14:paraId="4A8E76FE" w14:textId="77777777" w:rsidR="00E14F32" w:rsidRDefault="00E14F32" w:rsidP="00E14F32">
      <w:pPr>
        <w:rPr>
          <w:ins w:id="3160" w:author="Tom Bergeron" w:date="2020-09-29T14:12:00Z"/>
        </w:rPr>
      </w:pPr>
    </w:p>
    <w:p w14:paraId="5677D48D" w14:textId="77777777" w:rsidR="00E14F32" w:rsidRPr="00EA00ED" w:rsidRDefault="00E14F32" w:rsidP="00E14F32">
      <w:pPr>
        <w:jc w:val="center"/>
        <w:rPr>
          <w:ins w:id="3161" w:author="Tom Bergeron" w:date="2020-09-29T14:12:00Z"/>
        </w:rPr>
      </w:pPr>
      <w:ins w:id="3162" w:author="Tom Bergeron" w:date="2020-09-29T14:12:00Z">
        <w:r>
          <w:rPr>
            <w:noProof/>
          </w:rPr>
          <w:drawing>
            <wp:inline distT="0" distB="0" distL="0" distR="0" wp14:anchorId="000E00A2" wp14:editId="343AE653">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161">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ins>
    </w:p>
    <w:p w14:paraId="4E21FCBD" w14:textId="77777777" w:rsidR="00E14F32" w:rsidRDefault="00E14F32" w:rsidP="00E14F32">
      <w:pPr>
        <w:rPr>
          <w:ins w:id="3163" w:author="Tom Bergeron" w:date="2020-09-29T14:12:00Z"/>
        </w:rPr>
      </w:pPr>
    </w:p>
    <w:p w14:paraId="08E9BE7F" w14:textId="77777777" w:rsidR="00E14F32" w:rsidRDefault="00E14F32" w:rsidP="00E14F32">
      <w:pPr>
        <w:rPr>
          <w:ins w:id="3164" w:author="Tom Bergeron" w:date="2020-09-29T14:12:00Z"/>
        </w:rPr>
      </w:pPr>
      <w:ins w:id="3165" w:author="Tom Bergeron" w:date="2020-09-29T14:12:00Z">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(C:\ “</w:t>
        </w:r>
        <w:r w:rsidRPr="00276D72">
          <w:rPr>
            <w:rStyle w:val="PlainTextChar"/>
          </w:rPr>
          <w:t>software root folder</w:t>
        </w:r>
        <w:r>
          <w:rPr>
            <w:rStyle w:val="PlainTextChar"/>
          </w:rPr>
          <w:t>”</w:t>
        </w:r>
        <w:r>
          <w:t>). If the network connection is re-established, the software must be restarted to begin writing directly to the network directory again.</w:t>
        </w:r>
      </w:ins>
    </w:p>
    <w:p w14:paraId="0A3DCDD4" w14:textId="77777777" w:rsidR="00E14F32" w:rsidRDefault="00E14F32" w:rsidP="00E14F32">
      <w:pPr>
        <w:rPr>
          <w:ins w:id="3166" w:author="Tom Bergeron" w:date="2020-09-29T14:12:00Z"/>
        </w:rPr>
      </w:pPr>
      <w:ins w:id="3167" w:author="Tom Bergeron" w:date="2020-09-29T14:12:00Z">
        <w:r>
          <w:br/>
          <w:t>Any data that was collected while the software was offline will be moved to the network directory after the connection has been re-established and the software is restarted.</w:t>
        </w:r>
      </w:ins>
    </w:p>
    <w:p w14:paraId="79CADDA4" w14:textId="77777777" w:rsidR="008708F9" w:rsidRDefault="00754243">
      <w:pPr>
        <w:pStyle w:val="Heading2"/>
      </w:pPr>
      <w:r>
        <w:br w:type="page"/>
      </w:r>
      <w:bookmarkStart w:id="3168" w:name="_Toc329784644"/>
      <w:bookmarkStart w:id="3169" w:name="_Toc469043380"/>
      <w:bookmarkStart w:id="3170" w:name="_Toc469045014"/>
      <w:bookmarkStart w:id="3171" w:name="_Toc469139312"/>
      <w:bookmarkStart w:id="3172" w:name="_Toc469152757"/>
      <w:bookmarkStart w:id="3173" w:name="_Toc491174850"/>
      <w:bookmarkStart w:id="3174" w:name="_Toc494304082"/>
      <w:bookmarkStart w:id="3175" w:name="_Toc532827432"/>
      <w:bookmarkStart w:id="3176" w:name="_Toc532827840"/>
      <w:bookmarkStart w:id="3177" w:name="_Toc52898740"/>
      <w:bookmarkStart w:id="3178" w:name="_Toc52898902"/>
      <w:bookmarkStart w:id="3179" w:name="_Toc52899092"/>
      <w:bookmarkEnd w:id="3158"/>
      <w:r>
        <w:lastRenderedPageBreak/>
        <w:t>Viewing Historical Data</w:t>
      </w:r>
      <w:bookmarkEnd w:id="3168"/>
      <w:bookmarkEnd w:id="3169"/>
      <w:bookmarkEnd w:id="3170"/>
      <w:bookmarkEnd w:id="3171"/>
      <w:bookmarkEnd w:id="3172"/>
      <w:bookmarkEnd w:id="3173"/>
      <w:bookmarkEnd w:id="3174"/>
      <w:bookmarkEnd w:id="3175"/>
      <w:bookmarkEnd w:id="3176"/>
      <w:bookmarkEnd w:id="3177"/>
      <w:bookmarkEnd w:id="3178"/>
      <w:bookmarkEnd w:id="3179"/>
      <w:r>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473D34AB"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“I am not going to </w:t>
      </w:r>
      <w:r w:rsidR="00BE6535" w:rsidRPr="003E4E57">
        <w:t xml:space="preserve">run profiles </w:t>
      </w:r>
      <w:r w:rsidR="00807605" w:rsidRPr="003E4E57">
        <w:t xml:space="preserve">or </w:t>
      </w:r>
      <w:r w:rsidR="0073660A" w:rsidRPr="003E4E57">
        <w:t>live Virtual Profiling</w:t>
      </w:r>
      <w:r w:rsidR="00807605" w:rsidRPr="003E4E57">
        <w:t>” button.</w:t>
      </w:r>
      <w:r w:rsidR="00CD22E5" w:rsidRPr="003E4E57">
        <w:t xml:space="preserve">  See </w:t>
      </w:r>
      <w:r w:rsidR="002711F3" w:rsidRPr="003E4E57">
        <w:fldChar w:fldCharType="begin"/>
      </w:r>
      <w:r w:rsidR="002711F3" w:rsidRPr="003E4E57">
        <w:instrText xml:space="preserve"> REF _Ref186044796 \h </w:instrText>
      </w:r>
      <w:r w:rsidR="00F0388A" w:rsidRPr="003E4E57">
        <w:instrText xml:space="preserve"> \* MERGEFORMAT </w:instrText>
      </w:r>
      <w:r w:rsidR="002711F3" w:rsidRPr="003E4E57">
        <w:fldChar w:fldCharType="separate"/>
      </w:r>
      <w:ins w:id="3180" w:author="Tom Bergeron" w:date="2020-10-06T17:45:00Z">
        <w:r w:rsidR="009C0501" w:rsidRPr="009C0501">
          <w:rPr>
            <w:rPrChange w:id="3181" w:author="Tom Bergeron" w:date="2020-10-06T17:45:00Z">
              <w:rPr>
                <w:color w:val="FF0000"/>
              </w:rPr>
            </w:rPrChange>
          </w:rPr>
          <w:t xml:space="preserve"> </w:t>
        </w:r>
        <w:r w:rsidR="009C0501">
          <w:t>Figure</w:t>
        </w:r>
        <w:r w:rsidR="009C0501">
          <w:rPr>
            <w:noProof/>
          </w:rPr>
          <w:t xml:space="preserve"> 81</w:t>
        </w:r>
      </w:ins>
      <w:del w:id="3182" w:author="Tom Bergeron" w:date="2020-10-06T17:45:00Z">
        <w:r w:rsidR="0013342E" w:rsidDel="009C0501">
          <w:delText xml:space="preserve">Figure </w:delText>
        </w:r>
        <w:r w:rsidR="0013342E" w:rsidDel="009C0501">
          <w:rPr>
            <w:noProof/>
          </w:rPr>
          <w:delText>84</w:delText>
        </w:r>
      </w:del>
      <w:r w:rsidR="002711F3" w:rsidRPr="003E4E57">
        <w:fldChar w:fldCharType="end"/>
      </w:r>
      <w:r w:rsidR="00CD22E5" w:rsidRPr="003E4E57">
        <w:t>.</w:t>
      </w:r>
    </w:p>
    <w:p w14:paraId="74140CC1" w14:textId="77777777" w:rsidR="00622F8F" w:rsidRPr="00F0388A" w:rsidRDefault="00622F8F" w:rsidP="00622F8F"/>
    <w:p w14:paraId="403A2D91" w14:textId="77777777" w:rsidR="00E474BD" w:rsidRPr="00591CFC" w:rsidRDefault="00A6188E" w:rsidP="003335AF">
      <w:r w:rsidRPr="003335AF">
        <w:rPr>
          <w:b/>
        </w:rPr>
        <w:t>Caution</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789D0E17" w:rsidR="0096702E" w:rsidRPr="00F0388A" w:rsidRDefault="0019661E" w:rsidP="0096702E">
      <w:pPr>
        <w:jc w:val="center"/>
      </w:pPr>
      <w:r>
        <w:rPr>
          <w:noProof/>
        </w:rPr>
        <mc:AlternateContent>
          <mc:Choice Requires="wps">
            <w:drawing>
              <wp:anchor distT="0" distB="0" distL="114300" distR="114300" simplePos="0" relativeHeight="251614720" behindDoc="0" locked="0" layoutInCell="1" allowOverlap="1" wp14:anchorId="2FCA0010" wp14:editId="6246F733">
                <wp:simplePos x="0" y="0"/>
                <wp:positionH relativeFrom="column">
                  <wp:posOffset>2432050</wp:posOffset>
                </wp:positionH>
                <wp:positionV relativeFrom="paragraph">
                  <wp:posOffset>1069340</wp:posOffset>
                </wp:positionV>
                <wp:extent cx="1098550" cy="426085"/>
                <wp:effectExtent l="0" t="0" r="25400" b="12065"/>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828E09" id="Rectangle 1361" o:spid="_x0000_s1026" style="position:absolute;margin-left:191.5pt;margin-top:84.2pt;width:86.5pt;height:33.5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" filled="f" strokecolor="red" strokeweight="1.5pt"/>
            </w:pict>
          </mc:Fallback>
        </mc:AlternateContent>
      </w:r>
      <w:r w:rsidR="00062307">
        <w:rPr>
          <w:noProof/>
        </w:rPr>
        <w:drawing>
          <wp:inline distT="0" distB="0" distL="0" distR="0" wp14:anchorId="5614142A" wp14:editId="16A2A810">
            <wp:extent cx="2846906" cy="1625600"/>
            <wp:effectExtent l="0" t="0" r="0" b="0"/>
            <wp:docPr id="2986" name="Picture 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KV2 Product Tracking Initialization"/>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2846087" cy="1625132"/>
                    </a:xfrm>
                    <a:prstGeom prst="rect">
                      <a:avLst/>
                    </a:prstGeom>
                    <a:noFill/>
                    <a:ln>
                      <a:noFill/>
                    </a:ln>
                  </pic:spPr>
                </pic:pic>
              </a:graphicData>
            </a:graphic>
          </wp:inline>
        </w:drawing>
      </w:r>
    </w:p>
    <w:p w14:paraId="49B3E893" w14:textId="681CFF71" w:rsidR="008708F9" w:rsidRDefault="00062307" w:rsidP="00F5043F">
      <w:pPr>
        <w:pStyle w:val="Caption"/>
      </w:pPr>
      <w:bookmarkStart w:id="3183" w:name="_Ref186044796"/>
      <w:r>
        <w:rPr>
          <w:color w:val="FF0000"/>
        </w:rPr>
        <w:t xml:space="preserve"> </w:t>
      </w:r>
      <w:r w:rsidR="00CD22E5">
        <w:t xml:space="preserve">Figure </w:t>
      </w:r>
      <w:fldSimple w:instr=" SEQ Figure \* ARABIC ">
        <w:ins w:id="3184" w:author="Tom Bergeron" w:date="2020-10-06T17:45:00Z">
          <w:r w:rsidR="009C0501">
            <w:rPr>
              <w:noProof/>
            </w:rPr>
            <w:t>81</w:t>
          </w:r>
        </w:ins>
        <w:del w:id="3185" w:author="Tom Bergeron" w:date="2020-10-06T17:45:00Z">
          <w:r w:rsidR="0013342E" w:rsidDel="009C0501">
            <w:rPr>
              <w:noProof/>
            </w:rPr>
            <w:delText>84</w:delText>
          </w:r>
        </w:del>
      </w:fldSimple>
      <w:bookmarkEnd w:id="3183"/>
    </w:p>
    <w:p w14:paraId="15EE3981" w14:textId="77777777" w:rsidR="00E52844" w:rsidRDefault="00E52844" w:rsidP="00807605"/>
    <w:p w14:paraId="6F20C521" w14:textId="77777777" w:rsidR="00CD22E5" w:rsidRDefault="008708F9" w:rsidP="0073660A">
      <w:pPr>
        <w:pStyle w:val="ListNumber4"/>
      </w:pPr>
      <w:r w:rsidRPr="00F0388A">
        <w:t>The software will open up normally</w:t>
      </w:r>
      <w:r w:rsidR="00622F8F" w:rsidRPr="00F0388A">
        <w:t xml:space="preserve">.  </w:t>
      </w:r>
      <w:r w:rsidRPr="00F0388A">
        <w:t>W</w:t>
      </w:r>
      <w:r w:rsidR="00894391">
        <w:t>hen the main screen appears</w:t>
      </w:r>
      <w:r w:rsidRPr="00F0388A">
        <w:t>, click on the Profile Explore</w:t>
      </w:r>
      <w:r w:rsidR="0073660A">
        <w:t>r button.</w:t>
      </w:r>
    </w:p>
    <w:p w14:paraId="573776D4" w14:textId="77777777" w:rsidR="0096702E" w:rsidRPr="0096702E" w:rsidRDefault="0073660A" w:rsidP="0096702E">
      <w:pPr>
        <w:jc w:val="center"/>
      </w:pPr>
      <w:r>
        <w:rPr>
          <w:noProof/>
        </w:rPr>
        <w:drawing>
          <wp:inline distT="0" distB="0" distL="0" distR="0" wp14:anchorId="62313F88" wp14:editId="6D316085">
            <wp:extent cx="5020117" cy="2705100"/>
            <wp:effectExtent l="0" t="0" r="9525"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0" y="0"/>
                      <a:ext cx="5020117" cy="2705100"/>
                    </a:xfrm>
                    <a:prstGeom prst="rect">
                      <a:avLst/>
                    </a:prstGeom>
                    <a:noFill/>
                    <a:ln>
                      <a:noFill/>
                    </a:ln>
                  </pic:spPr>
                </pic:pic>
              </a:graphicData>
            </a:graphic>
          </wp:inline>
        </w:drawing>
      </w:r>
    </w:p>
    <w:p w14:paraId="05D675F7" w14:textId="73ED642B" w:rsidR="00CD22E5" w:rsidRPr="0073660A" w:rsidRDefault="00CD22E5" w:rsidP="00F5043F">
      <w:pPr>
        <w:pStyle w:val="Caption"/>
        <w:rPr>
          <w:rFonts w:ascii="Trebuchet MS" w:hAnsi="Trebuchet MS"/>
          <w:color w:val="FF0000"/>
          <w:sz w:val="24"/>
          <w:szCs w:val="24"/>
        </w:rPr>
      </w:pPr>
      <w:bookmarkStart w:id="3186" w:name="_Ref186045023"/>
      <w:r>
        <w:t xml:space="preserve">Figure </w:t>
      </w:r>
      <w:fldSimple w:instr=" SEQ Figure \* ARABIC ">
        <w:ins w:id="3187" w:author="Tom Bergeron" w:date="2020-10-06T17:45:00Z">
          <w:r w:rsidR="009C0501">
            <w:rPr>
              <w:noProof/>
            </w:rPr>
            <w:t>82</w:t>
          </w:r>
        </w:ins>
        <w:del w:id="3188" w:author="Tom Bergeron" w:date="2020-10-06T17:45:00Z">
          <w:r w:rsidR="0013342E" w:rsidDel="009C0501">
            <w:rPr>
              <w:noProof/>
            </w:rPr>
            <w:delText>85</w:delText>
          </w:r>
        </w:del>
      </w:fldSimple>
      <w:bookmarkEnd w:id="3186"/>
    </w:p>
    <w:p w14:paraId="0F783B22" w14:textId="77777777" w:rsidR="008708F9" w:rsidRDefault="008708F9"/>
    <w:p w14:paraId="128135E3" w14:textId="72322F73"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r</w:t>
      </w:r>
      <w:r w:rsidR="00622F8F" w:rsidRPr="00F0388A">
        <w:t>ight hand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ins w:id="3189" w:author="Tom Bergeron" w:date="2020-10-06T17:45:00Z">
        <w:r w:rsidR="009C0501">
          <w:t xml:space="preserve">Figure </w:t>
        </w:r>
        <w:r w:rsidR="009C0501">
          <w:rPr>
            <w:noProof/>
          </w:rPr>
          <w:t>82</w:t>
        </w:r>
      </w:ins>
      <w:del w:id="3190" w:author="Tom Bergeron" w:date="2020-10-06T17:45:00Z">
        <w:r w:rsidR="0013342E" w:rsidDel="009C0501">
          <w:delText xml:space="preserve">Figure </w:delText>
        </w:r>
        <w:r w:rsidR="0013342E" w:rsidDel="009C0501">
          <w:rPr>
            <w:noProof/>
          </w:rPr>
          <w:delText>85</w:delText>
        </w:r>
      </w:del>
      <w:r w:rsidRPr="00F0388A">
        <w:fldChar w:fldCharType="end"/>
      </w:r>
      <w:r w:rsidRPr="00F0388A">
        <w:t>.</w:t>
      </w:r>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F0388A" w:rsidRDefault="002711F3" w:rsidP="002711F3">
      <w:pPr>
        <w:pStyle w:val="ListContinue"/>
      </w:pPr>
      <w:r w:rsidRPr="00F0388A">
        <w:t>For example:  I</w:t>
      </w:r>
      <w:r w:rsidR="008708F9" w:rsidRPr="00F0388A">
        <w:t>f the profiles are in</w:t>
      </w:r>
      <w:r w:rsidRPr="00F0388A">
        <w:t xml:space="preserve"> the </w:t>
      </w:r>
      <w:proofErr w:type="gramStart"/>
      <w:r w:rsidRPr="00F0388A">
        <w:t xml:space="preserve">folder  </w:t>
      </w:r>
      <w:r w:rsidR="008708F9" w:rsidRPr="00F0388A">
        <w:rPr>
          <w:rStyle w:val="PlainTextChar"/>
        </w:rPr>
        <w:t>F:\</w:t>
      </w:r>
      <w:r w:rsidR="005E1545">
        <w:rPr>
          <w:rStyle w:val="PlainTextChar"/>
        </w:rPr>
        <w:t>software</w:t>
      </w:r>
      <w:proofErr w:type="gramEnd"/>
      <w:r w:rsidR="005E1545">
        <w:rPr>
          <w:rStyle w:val="PlainTextChar"/>
        </w:rPr>
        <w:t xml:space="preserve"> root directory</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p>
    <w:p w14:paraId="0F6053BF" w14:textId="7F25DC7D" w:rsidR="00B97B7F" w:rsidRDefault="008708F9" w:rsidP="001E67D7">
      <w:pPr>
        <w:pStyle w:val="ListContinue"/>
        <w:rPr>
          <w:rStyle w:val="PlainTextChar"/>
        </w:rPr>
      </w:pPr>
      <w:r w:rsidRPr="00F0388A">
        <w:t xml:space="preserve">you would direct it only to </w:t>
      </w:r>
      <w:r w:rsidR="002711F3" w:rsidRPr="00F0388A">
        <w:t xml:space="preserve">the </w:t>
      </w:r>
      <w:proofErr w:type="gramStart"/>
      <w:r w:rsidR="002711F3" w:rsidRPr="00F0388A">
        <w:t xml:space="preserve">folder  </w:t>
      </w:r>
      <w:r w:rsidRPr="00F0388A">
        <w:rPr>
          <w:rStyle w:val="PlainTextChar"/>
        </w:rPr>
        <w:t>F:\</w:t>
      </w:r>
      <w:r w:rsidR="005E1545">
        <w:rPr>
          <w:rStyle w:val="PlainTextChar"/>
        </w:rPr>
        <w:t>software</w:t>
      </w:r>
      <w:proofErr w:type="gramEnd"/>
      <w:r w:rsidR="005E1545">
        <w:rPr>
          <w:rStyle w:val="PlainTextChar"/>
        </w:rPr>
        <w:t xml:space="preserve"> root directory</w:t>
      </w:r>
      <w:r w:rsidR="002711F3" w:rsidRPr="00F0388A">
        <w:rPr>
          <w:rStyle w:val="PlainTextChar"/>
        </w:rPr>
        <w:t>\</w:t>
      </w:r>
    </w:p>
    <w:p w14:paraId="4B365D23" w14:textId="41350D49" w:rsidR="00544E23" w:rsidRPr="003E4E57" w:rsidRDefault="00544E23" w:rsidP="006E1668">
      <w:pPr>
        <w:pStyle w:val="Heading1"/>
      </w:pPr>
      <w:bookmarkStart w:id="3191" w:name="_Toc119468189"/>
      <w:bookmarkStart w:id="3192" w:name="_Toc329784646"/>
      <w:bookmarkStart w:id="3193" w:name="_Toc469043383"/>
      <w:bookmarkStart w:id="3194" w:name="_Toc469045017"/>
      <w:bookmarkStart w:id="3195" w:name="_Toc469139315"/>
      <w:bookmarkStart w:id="3196" w:name="_Toc469152760"/>
      <w:bookmarkStart w:id="3197" w:name="_Toc491174851"/>
      <w:bookmarkStart w:id="3198" w:name="_Toc491175166"/>
      <w:bookmarkStart w:id="3199" w:name="_Toc494304083"/>
      <w:bookmarkStart w:id="3200" w:name="_Toc494304204"/>
      <w:bookmarkStart w:id="3201" w:name="_Toc532827433"/>
      <w:bookmarkStart w:id="3202" w:name="_Toc532827591"/>
      <w:bookmarkStart w:id="3203" w:name="_Toc532827841"/>
      <w:bookmarkStart w:id="3204" w:name="_Toc329784647"/>
      <w:bookmarkStart w:id="3205" w:name="_Toc33512786"/>
      <w:bookmarkStart w:id="3206" w:name="_Toc52898741"/>
      <w:bookmarkStart w:id="3207" w:name="_Toc52898903"/>
      <w:bookmarkStart w:id="3208" w:name="_Toc52899093"/>
      <w:bookmarkStart w:id="3209" w:name="_Toc52899197"/>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6"/>
      <w:bookmarkEnd w:id="3207"/>
      <w:bookmarkEnd w:id="3208"/>
      <w:bookmarkEnd w:id="3209"/>
    </w:p>
    <w:p w14:paraId="7F9FED51" w14:textId="752BE864"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8700A3">
        <w:t xml:space="preserve">of </w:t>
      </w:r>
      <w:r w:rsidRPr="00F0388A">
        <w:t>the message</w:t>
      </w:r>
      <w:r w:rsidR="008700A3">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ins w:id="3210" w:author="Tom Bergeron" w:date="2020-10-06T17:45:00Z">
        <w:r w:rsidR="009C0501" w:rsidRPr="00F0388A">
          <w:t xml:space="preserve">Table </w:t>
        </w:r>
        <w:r w:rsidR="009C0501">
          <w:rPr>
            <w:noProof/>
          </w:rPr>
          <w:t>2</w:t>
        </w:r>
      </w:ins>
      <w:del w:id="3211" w:author="Tom Bergeron" w:date="2020-10-06T17:45:00Z">
        <w:r w:rsidR="0013342E" w:rsidRPr="00F0388A" w:rsidDel="009C0501">
          <w:delText xml:space="preserve">Table </w:delText>
        </w:r>
        <w:r w:rsidR="0013342E" w:rsidDel="009C0501">
          <w:rPr>
            <w:noProof/>
          </w:rPr>
          <w:delText>2</w:delText>
        </w:r>
      </w:del>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77777777"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3C9D177A"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w:t>
            </w:r>
            <w:r w:rsidR="008700A3">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7E73299B" w:rsidR="00F13682" w:rsidRDefault="00544E23" w:rsidP="00544E23">
      <w:pPr>
        <w:pStyle w:val="Caption"/>
      </w:pPr>
      <w:bookmarkStart w:id="3212" w:name="_Ref187211045"/>
      <w:r w:rsidRPr="00F0388A">
        <w:t xml:space="preserve">Table </w:t>
      </w:r>
      <w:fldSimple w:instr=" SEQ Table \* ARABIC ">
        <w:r w:rsidR="009C0501">
          <w:rPr>
            <w:noProof/>
          </w:rPr>
          <w:t>2</w:t>
        </w:r>
      </w:fldSimple>
      <w:bookmarkEnd w:id="3212"/>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3204"/>
    </w:p>
    <w:p w14:paraId="7218C997" w14:textId="0D28D902" w:rsidR="00944E27" w:rsidRPr="00F0388A" w:rsidRDefault="00944E27">
      <w:pPr>
        <w:pStyle w:val="Heading2"/>
      </w:pPr>
      <w:bookmarkStart w:id="3213" w:name="_Toc353195471"/>
      <w:bookmarkStart w:id="3214" w:name="_Toc358296404"/>
      <w:bookmarkStart w:id="3215" w:name="_Toc358298569"/>
      <w:bookmarkStart w:id="3216" w:name="_Toc467442603"/>
      <w:bookmarkStart w:id="3217" w:name="_Toc469043384"/>
      <w:bookmarkStart w:id="3218" w:name="_Toc469045018"/>
      <w:bookmarkStart w:id="3219" w:name="_Toc469139316"/>
      <w:bookmarkStart w:id="3220" w:name="_Toc469152761"/>
      <w:bookmarkStart w:id="3221" w:name="_Toc491174852"/>
      <w:bookmarkStart w:id="3222" w:name="_Toc494304084"/>
      <w:bookmarkStart w:id="3223" w:name="_Toc532827434"/>
      <w:bookmarkStart w:id="3224" w:name="_Toc532827842"/>
      <w:bookmarkStart w:id="3225" w:name="_Toc52898742"/>
      <w:bookmarkStart w:id="3226" w:name="_Toc52898904"/>
      <w:bookmarkStart w:id="3227" w:name="_Toc52899094"/>
      <w:r w:rsidRPr="00F0388A">
        <w:t>System Message</w:t>
      </w:r>
      <w:r>
        <w:t xml:space="preserve">s </w:t>
      </w:r>
      <w:r w:rsidR="00D80151">
        <w:t>a</w:t>
      </w:r>
      <w:r w:rsidR="00754243" w:rsidRPr="003E4E57">
        <w:t xml:space="preserve">nd </w:t>
      </w:r>
      <w:r w:rsidRPr="00F0388A">
        <w:t>Alarms</w:t>
      </w:r>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p>
    <w:p w14:paraId="3BFAA875" w14:textId="77777777" w:rsidR="00944E27" w:rsidRPr="00F0388A" w:rsidRDefault="00C653DF" w:rsidP="008F51FF">
      <w:pPr>
        <w:pStyle w:val="Heading3"/>
      </w:pPr>
      <w:bookmarkStart w:id="3228" w:name="_Toc358296405"/>
      <w:bookmarkStart w:id="3229" w:name="_Toc358298570"/>
      <w:bookmarkStart w:id="3230" w:name="_Toc469043385"/>
      <w:bookmarkStart w:id="3231" w:name="_Toc469045019"/>
      <w:bookmarkStart w:id="3232" w:name="_Toc469139317"/>
      <w:bookmarkStart w:id="3233" w:name="_Toc469152762"/>
      <w:bookmarkStart w:id="3234" w:name="_Toc491174853"/>
      <w:bookmarkStart w:id="3235" w:name="_Toc494304085"/>
      <w:bookmarkStart w:id="3236" w:name="_Toc532827435"/>
      <w:bookmarkStart w:id="3237" w:name="_Toc532827843"/>
      <w:bookmarkStart w:id="3238" w:name="_Toc52898905"/>
      <w:bookmarkStart w:id="3239" w:name="_Toc52899095"/>
      <w:r>
        <w:t>Message, H</w:t>
      </w:r>
      <w:r w:rsidRPr="00F0388A">
        <w:t>igh P</w:t>
      </w:r>
      <w:bookmarkEnd w:id="3228"/>
      <w:bookmarkEnd w:id="3229"/>
      <w:r w:rsidR="003E4E57">
        <w:t>WI</w:t>
      </w:r>
      <w:bookmarkEnd w:id="3230"/>
      <w:bookmarkEnd w:id="3231"/>
      <w:bookmarkEnd w:id="3232"/>
      <w:bookmarkEnd w:id="3233"/>
      <w:bookmarkEnd w:id="3234"/>
      <w:bookmarkEnd w:id="3235"/>
      <w:bookmarkEnd w:id="3236"/>
      <w:bookmarkEnd w:id="3237"/>
      <w:bookmarkEnd w:id="3238"/>
      <w:bookmarkEnd w:id="3239"/>
    </w:p>
    <w:tbl>
      <w:tblPr>
        <w:tblW w:w="0" w:type="auto"/>
        <w:tblLook w:val="04A0" w:firstRow="1" w:lastRow="0" w:firstColumn="1" w:lastColumn="0" w:noHBand="0" w:noVBand="1"/>
      </w:tblPr>
      <w:tblGrid>
        <w:gridCol w:w="3850"/>
        <w:gridCol w:w="5726"/>
      </w:tblGrid>
      <w:tr w:rsidR="00944E27" w14:paraId="36F8C923" w14:textId="77777777" w:rsidTr="00E05A04">
        <w:tc>
          <w:tcPr>
            <w:tcW w:w="3850" w:type="dxa"/>
            <w:shd w:val="clear" w:color="auto" w:fill="auto"/>
          </w:tcPr>
          <w:p w14:paraId="1A1D5B0F" w14:textId="77777777" w:rsidR="00944E27" w:rsidRPr="00F0388A" w:rsidRDefault="00944E27" w:rsidP="00E05A04">
            <w:r w:rsidRPr="00F0388A">
              <w:t>If the verification profile PWI is &gt;= 100%, you will receive this message when starting the VP.</w:t>
            </w:r>
          </w:p>
          <w:p w14:paraId="733B1E05" w14:textId="2D703D1F" w:rsidR="00944E27" w:rsidRDefault="00944E27" w:rsidP="007273BC">
            <w:r w:rsidRPr="00F0388A">
              <w:t xml:space="preserve">If there was a problem with the most recent profile, it can be deleted and the system will try to use the next most recent profile as the baseline profile.  Otherwise, you are advised to run another profile.  See </w:t>
            </w:r>
            <w:r w:rsidR="007273BC">
              <w:fldChar w:fldCharType="begin"/>
            </w:r>
            <w:r w:rsidR="007273BC">
              <w:instrText xml:space="preserve"> REF _Ref468168397 \h </w:instrText>
            </w:r>
            <w:r w:rsidR="007273BC">
              <w:fldChar w:fldCharType="separate"/>
            </w:r>
            <w:ins w:id="3240" w:author="Tom Bergeron" w:date="2020-10-06T17:45:00Z">
              <w:r w:rsidR="009C0501" w:rsidRPr="00AF1D5A">
                <w:rPr>
                  <w:rFonts w:ascii="Arial" w:hAnsi="Arial" w:cs="Arial"/>
                  <w:sz w:val="16"/>
                  <w:szCs w:val="16"/>
                </w:rPr>
                <w:t xml:space="preserve">Figure </w:t>
              </w:r>
              <w:r w:rsidR="009C0501">
                <w:rPr>
                  <w:rFonts w:ascii="Arial" w:hAnsi="Arial" w:cs="Arial"/>
                  <w:noProof/>
                  <w:sz w:val="16"/>
                  <w:szCs w:val="16"/>
                </w:rPr>
                <w:t>83</w:t>
              </w:r>
            </w:ins>
            <w:del w:id="3241" w:author="Tom Bergeron" w:date="2020-10-06T17:45:00Z">
              <w:r w:rsidR="0013342E" w:rsidRPr="00AF1D5A" w:rsidDel="009C0501">
                <w:rPr>
                  <w:rFonts w:ascii="Arial" w:hAnsi="Arial" w:cs="Arial"/>
                  <w:sz w:val="16"/>
                  <w:szCs w:val="16"/>
                </w:rPr>
                <w:delText xml:space="preserve">Figure </w:delText>
              </w:r>
              <w:r w:rsidR="0013342E" w:rsidDel="009C0501">
                <w:rPr>
                  <w:rFonts w:ascii="Arial" w:hAnsi="Arial" w:cs="Arial"/>
                  <w:noProof/>
                  <w:sz w:val="16"/>
                  <w:szCs w:val="16"/>
                </w:rPr>
                <w:delText>86</w:delText>
              </w:r>
            </w:del>
            <w:r w:rsidR="007273BC">
              <w:fldChar w:fldCharType="end"/>
            </w:r>
            <w:r w:rsidR="007273BC">
              <w:t>.</w:t>
            </w:r>
          </w:p>
        </w:tc>
        <w:tc>
          <w:tcPr>
            <w:tcW w:w="5726" w:type="dxa"/>
            <w:shd w:val="clear" w:color="auto" w:fill="auto"/>
          </w:tcPr>
          <w:p w14:paraId="3DFBA246" w14:textId="719A89BF" w:rsidR="00944E27" w:rsidRDefault="00860D09" w:rsidP="00E05A04">
            <w:pPr>
              <w:jc w:val="center"/>
            </w:pPr>
            <w:r>
              <w:rPr>
                <w:noProof/>
              </w:rPr>
              <w:drawing>
                <wp:inline distT="0" distB="0" distL="0" distR="0" wp14:anchorId="1CA1814D" wp14:editId="7AEA2B61">
                  <wp:extent cx="2406650" cy="1184360"/>
                  <wp:effectExtent l="0" t="0" r="0" b="0"/>
                  <wp:docPr id="2988" name="Picture 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I too high - Generic.png"/>
                          <pic:cNvPicPr/>
                        </pic:nvPicPr>
                        <pic:blipFill>
                          <a:blip r:embed="rId164">
                            <a:extLst>
                              <a:ext uri="{28A0092B-C50C-407E-A947-70E740481C1C}">
                                <a14:useLocalDpi xmlns:a14="http://schemas.microsoft.com/office/drawing/2010/main" val="0"/>
                              </a:ext>
                            </a:extLst>
                          </a:blip>
                          <a:stretch>
                            <a:fillRect/>
                          </a:stretch>
                        </pic:blipFill>
                        <pic:spPr>
                          <a:xfrm>
                            <a:off x="0" y="0"/>
                            <a:ext cx="2416498" cy="1189206"/>
                          </a:xfrm>
                          <a:prstGeom prst="rect">
                            <a:avLst/>
                          </a:prstGeom>
                        </pic:spPr>
                      </pic:pic>
                    </a:graphicData>
                  </a:graphic>
                </wp:inline>
              </w:drawing>
            </w:r>
          </w:p>
          <w:p w14:paraId="798D2607" w14:textId="2E894FB8" w:rsidR="00944E27" w:rsidRPr="00AF1D5A" w:rsidRDefault="00944E27" w:rsidP="00E05A04">
            <w:pPr>
              <w:jc w:val="center"/>
              <w:rPr>
                <w:rFonts w:ascii="Arial" w:hAnsi="Arial" w:cs="Arial"/>
                <w:sz w:val="16"/>
                <w:szCs w:val="16"/>
              </w:rPr>
            </w:pPr>
            <w:bookmarkStart w:id="3242" w:name="_Ref468168397"/>
            <w:bookmarkStart w:id="3243"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3244" w:author="Tom Bergeron" w:date="2020-10-06T17:45:00Z">
              <w:r w:rsidR="009C0501">
                <w:rPr>
                  <w:rFonts w:ascii="Arial" w:hAnsi="Arial" w:cs="Arial"/>
                  <w:noProof/>
                  <w:sz w:val="16"/>
                  <w:szCs w:val="16"/>
                </w:rPr>
                <w:t>83</w:t>
              </w:r>
            </w:ins>
            <w:del w:id="3245" w:author="Tom Bergeron" w:date="2020-10-06T17:45:00Z">
              <w:r w:rsidR="0013342E" w:rsidDel="009C0501">
                <w:rPr>
                  <w:rFonts w:ascii="Arial" w:hAnsi="Arial" w:cs="Arial"/>
                  <w:noProof/>
                  <w:sz w:val="16"/>
                  <w:szCs w:val="16"/>
                </w:rPr>
                <w:delText>86</w:delText>
              </w:r>
            </w:del>
            <w:r w:rsidRPr="00AF1D5A">
              <w:rPr>
                <w:rFonts w:ascii="Arial" w:hAnsi="Arial" w:cs="Arial"/>
                <w:sz w:val="16"/>
                <w:szCs w:val="16"/>
              </w:rPr>
              <w:fldChar w:fldCharType="end"/>
            </w:r>
            <w:bookmarkEnd w:id="3242"/>
            <w:r w:rsidRPr="00AF1D5A">
              <w:rPr>
                <w:rFonts w:ascii="Arial" w:hAnsi="Arial" w:cs="Arial"/>
                <w:sz w:val="16"/>
                <w:szCs w:val="16"/>
              </w:rPr>
              <w:t>: Message High PWI</w:t>
            </w:r>
            <w:bookmarkEnd w:id="3243"/>
          </w:p>
        </w:tc>
      </w:tr>
    </w:tbl>
    <w:p w14:paraId="01492174" w14:textId="77777777" w:rsidR="00944E27" w:rsidRDefault="00944E27" w:rsidP="00944E27"/>
    <w:p w14:paraId="6D951B88" w14:textId="50A349D7" w:rsidR="00944E27" w:rsidRPr="00F0388A" w:rsidRDefault="00C653DF" w:rsidP="008F51FF">
      <w:pPr>
        <w:pStyle w:val="Heading3"/>
      </w:pPr>
      <w:bookmarkStart w:id="3246" w:name="_Toc494304086"/>
      <w:bookmarkStart w:id="3247" w:name="_Toc532827436"/>
      <w:bookmarkStart w:id="3248" w:name="_Toc532827844"/>
      <w:bookmarkStart w:id="3249" w:name="_Toc358296406"/>
      <w:bookmarkStart w:id="3250" w:name="_Toc358298571"/>
      <w:bookmarkStart w:id="3251" w:name="_Toc469043386"/>
      <w:bookmarkStart w:id="3252" w:name="_Toc469045020"/>
      <w:bookmarkStart w:id="3253" w:name="_Toc469139318"/>
      <w:bookmarkStart w:id="3254" w:name="_Toc469152763"/>
      <w:bookmarkStart w:id="3255" w:name="_Toc491174854"/>
      <w:bookmarkStart w:id="3256" w:name="_Toc52898906"/>
      <w:bookmarkStart w:id="3257" w:name="_Toc52899096"/>
      <w:r>
        <w:t>Alarm M</w:t>
      </w:r>
      <w:r w:rsidRPr="00F0388A">
        <w:t>essage H</w:t>
      </w:r>
      <w:r w:rsidR="00860D09">
        <w:t>2</w:t>
      </w:r>
      <w:bookmarkEnd w:id="3246"/>
      <w:bookmarkEnd w:id="3247"/>
      <w:bookmarkEnd w:id="3248"/>
      <w:bookmarkEnd w:id="3249"/>
      <w:bookmarkEnd w:id="3250"/>
      <w:bookmarkEnd w:id="3251"/>
      <w:bookmarkEnd w:id="3252"/>
      <w:bookmarkEnd w:id="3253"/>
      <w:bookmarkEnd w:id="3254"/>
      <w:bookmarkEnd w:id="3255"/>
      <w:bookmarkEnd w:id="3256"/>
      <w:bookmarkEnd w:id="3257"/>
    </w:p>
    <w:tbl>
      <w:tblPr>
        <w:tblW w:w="0" w:type="auto"/>
        <w:tblLook w:val="04A0" w:firstRow="1" w:lastRow="0" w:firstColumn="1" w:lastColumn="0" w:noHBand="0" w:noVBand="1"/>
      </w:tblPr>
      <w:tblGrid>
        <w:gridCol w:w="3850"/>
        <w:gridCol w:w="5726"/>
      </w:tblGrid>
      <w:tr w:rsidR="00944E27" w14:paraId="362BE293" w14:textId="77777777" w:rsidTr="00E05A04">
        <w:tc>
          <w:tcPr>
            <w:tcW w:w="3850" w:type="dxa"/>
            <w:shd w:val="clear" w:color="auto" w:fill="auto"/>
          </w:tcPr>
          <w:p w14:paraId="0C4E19AF" w14:textId="5775C0C1" w:rsidR="00944E27" w:rsidRDefault="00944E27" w:rsidP="007273BC">
            <w:r>
              <w:t>No communication.  (After software l</w:t>
            </w:r>
            <w:r w:rsidRPr="00F0388A">
              <w:t>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  See</w:t>
            </w:r>
            <w:r w:rsidR="007273BC">
              <w:t xml:space="preserve"> </w:t>
            </w:r>
            <w:r w:rsidR="007273BC">
              <w:fldChar w:fldCharType="begin"/>
            </w:r>
            <w:r w:rsidR="007273BC">
              <w:instrText xml:space="preserve"> REF _Ref468168399 \h </w:instrText>
            </w:r>
            <w:r w:rsidR="007273BC">
              <w:fldChar w:fldCharType="separate"/>
            </w:r>
            <w:ins w:id="3258" w:author="Tom Bergeron" w:date="2020-10-06T17:45:00Z">
              <w:r w:rsidR="009C0501" w:rsidRPr="00AF1D5A">
                <w:rPr>
                  <w:rFonts w:ascii="Arial" w:hAnsi="Arial" w:cs="Arial"/>
                  <w:sz w:val="16"/>
                  <w:szCs w:val="16"/>
                </w:rPr>
                <w:t xml:space="preserve">Figure </w:t>
              </w:r>
              <w:r w:rsidR="009C0501">
                <w:rPr>
                  <w:rFonts w:ascii="Arial" w:hAnsi="Arial" w:cs="Arial"/>
                  <w:noProof/>
                  <w:sz w:val="16"/>
                  <w:szCs w:val="16"/>
                </w:rPr>
                <w:t>84</w:t>
              </w:r>
            </w:ins>
            <w:del w:id="3259" w:author="Tom Bergeron" w:date="2020-10-06T17:45:00Z">
              <w:r w:rsidR="0013342E" w:rsidRPr="00AF1D5A" w:rsidDel="009C0501">
                <w:rPr>
                  <w:rFonts w:ascii="Arial" w:hAnsi="Arial" w:cs="Arial"/>
                  <w:sz w:val="16"/>
                  <w:szCs w:val="16"/>
                </w:rPr>
                <w:delText xml:space="preserve">Figure </w:delText>
              </w:r>
              <w:r w:rsidR="0013342E" w:rsidDel="009C0501">
                <w:rPr>
                  <w:rFonts w:ascii="Arial" w:hAnsi="Arial" w:cs="Arial"/>
                  <w:noProof/>
                  <w:sz w:val="16"/>
                  <w:szCs w:val="16"/>
                </w:rPr>
                <w:delText>87</w:delText>
              </w:r>
            </w:del>
            <w:r w:rsidR="007273BC">
              <w:fldChar w:fldCharType="end"/>
            </w:r>
            <w:r w:rsidR="007273BC">
              <w:t>.</w:t>
            </w:r>
          </w:p>
        </w:tc>
        <w:tc>
          <w:tcPr>
            <w:tcW w:w="5726" w:type="dxa"/>
            <w:shd w:val="clear" w:color="auto" w:fill="auto"/>
          </w:tcPr>
          <w:p w14:paraId="2B3C1588" w14:textId="28908536" w:rsidR="00944E27" w:rsidRDefault="00944E27" w:rsidP="00E05A04"/>
          <w:p w14:paraId="3B12DCC5" w14:textId="235494D9" w:rsidR="00944E27" w:rsidRDefault="00860D09" w:rsidP="006E1668">
            <w:pPr>
              <w:jc w:val="center"/>
            </w:pPr>
            <w:r>
              <w:rPr>
                <w:noProof/>
              </w:rPr>
              <w:drawing>
                <wp:inline distT="0" distB="0" distL="0" distR="0" wp14:anchorId="0E459CE2" wp14:editId="1B0264EA">
                  <wp:extent cx="2323550" cy="1365250"/>
                  <wp:effectExtent l="0" t="0" r="635" b="6350"/>
                  <wp:docPr id="2995" name="Picture 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ing no eTPU.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325717" cy="1366523"/>
                          </a:xfrm>
                          <a:prstGeom prst="rect">
                            <a:avLst/>
                          </a:prstGeom>
                        </pic:spPr>
                      </pic:pic>
                    </a:graphicData>
                  </a:graphic>
                </wp:inline>
              </w:drawing>
            </w:r>
          </w:p>
          <w:p w14:paraId="5DAC4DA7" w14:textId="2E364A7B" w:rsidR="00944E27" w:rsidRPr="00AF1D5A" w:rsidRDefault="00944E27" w:rsidP="00E05A04">
            <w:pPr>
              <w:jc w:val="center"/>
              <w:rPr>
                <w:rFonts w:ascii="Arial" w:hAnsi="Arial" w:cs="Arial"/>
                <w:sz w:val="16"/>
                <w:szCs w:val="16"/>
              </w:rPr>
            </w:pPr>
            <w:bookmarkStart w:id="3260"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3261" w:author="Tom Bergeron" w:date="2020-10-06T17:45:00Z">
              <w:r w:rsidR="009C0501">
                <w:rPr>
                  <w:rFonts w:ascii="Arial" w:hAnsi="Arial" w:cs="Arial"/>
                  <w:noProof/>
                  <w:sz w:val="16"/>
                  <w:szCs w:val="16"/>
                </w:rPr>
                <w:t>84</w:t>
              </w:r>
            </w:ins>
            <w:del w:id="3262" w:author="Tom Bergeron" w:date="2020-10-06T17:45:00Z">
              <w:r w:rsidR="0013342E" w:rsidDel="009C0501">
                <w:rPr>
                  <w:rFonts w:ascii="Arial" w:hAnsi="Arial" w:cs="Arial"/>
                  <w:noProof/>
                  <w:sz w:val="16"/>
                  <w:szCs w:val="16"/>
                </w:rPr>
                <w:delText>87</w:delText>
              </w:r>
            </w:del>
            <w:r w:rsidRPr="00AF1D5A">
              <w:rPr>
                <w:rFonts w:ascii="Arial" w:hAnsi="Arial" w:cs="Arial"/>
                <w:sz w:val="16"/>
                <w:szCs w:val="16"/>
              </w:rPr>
              <w:fldChar w:fldCharType="end"/>
            </w:r>
            <w:bookmarkEnd w:id="3260"/>
            <w:r w:rsidRPr="00AF1D5A">
              <w:rPr>
                <w:rFonts w:ascii="Arial" w:hAnsi="Arial" w:cs="Arial"/>
                <w:sz w:val="16"/>
                <w:szCs w:val="16"/>
              </w:rPr>
              <w:t>: Alarm H</w:t>
            </w:r>
            <w:r w:rsidR="00860D09">
              <w:rPr>
                <w:rFonts w:ascii="Arial" w:hAnsi="Arial" w:cs="Arial"/>
                <w:sz w:val="16"/>
                <w:szCs w:val="16"/>
              </w:rPr>
              <w:t>2</w:t>
            </w:r>
          </w:p>
        </w:tc>
      </w:tr>
    </w:tbl>
    <w:p w14:paraId="4C9FF240" w14:textId="77777777" w:rsidR="00944E27" w:rsidRDefault="00944E27" w:rsidP="00944E27"/>
    <w:p w14:paraId="2F1D5AB7" w14:textId="77777777" w:rsidR="00944E27" w:rsidRDefault="00944E27" w:rsidP="008F51FF">
      <w:pPr>
        <w:pStyle w:val="Heading3"/>
      </w:pPr>
      <w:bookmarkStart w:id="3263" w:name="_Toc358296407"/>
      <w:bookmarkStart w:id="3264" w:name="_Toc358298572"/>
      <w:bookmarkStart w:id="3265" w:name="_Toc469043387"/>
      <w:bookmarkStart w:id="3266" w:name="_Toc469045021"/>
      <w:bookmarkStart w:id="3267" w:name="_Toc469139319"/>
      <w:bookmarkStart w:id="3268" w:name="_Toc469152764"/>
      <w:bookmarkStart w:id="3269" w:name="_Toc491174855"/>
      <w:bookmarkStart w:id="3270" w:name="_Toc494304087"/>
      <w:bookmarkStart w:id="3271" w:name="_Toc532827437"/>
      <w:bookmarkStart w:id="3272" w:name="_Toc532827845"/>
      <w:bookmarkStart w:id="3273" w:name="_Toc52898907"/>
      <w:bookmarkStart w:id="3274" w:name="_Toc52899097"/>
      <w:r w:rsidRPr="00F0388A">
        <w:t>Alarm H7</w:t>
      </w:r>
      <w:bookmarkEnd w:id="3263"/>
      <w:bookmarkEnd w:id="3264"/>
      <w:bookmarkEnd w:id="3265"/>
      <w:bookmarkEnd w:id="3266"/>
      <w:bookmarkEnd w:id="3267"/>
      <w:bookmarkEnd w:id="3268"/>
      <w:bookmarkEnd w:id="3269"/>
      <w:bookmarkEnd w:id="3270"/>
      <w:bookmarkEnd w:id="3271"/>
      <w:bookmarkEnd w:id="3272"/>
      <w:bookmarkEnd w:id="3273"/>
      <w:bookmarkEnd w:id="3274"/>
    </w:p>
    <w:tbl>
      <w:tblPr>
        <w:tblW w:w="0" w:type="auto"/>
        <w:tblLook w:val="04A0" w:firstRow="1" w:lastRow="0" w:firstColumn="1" w:lastColumn="0" w:noHBand="0" w:noVBand="1"/>
      </w:tblPr>
      <w:tblGrid>
        <w:gridCol w:w="3850"/>
        <w:gridCol w:w="5726"/>
      </w:tblGrid>
      <w:tr w:rsidR="00944E27" w14:paraId="5F3EDCB8" w14:textId="77777777" w:rsidTr="00E05A04">
        <w:tc>
          <w:tcPr>
            <w:tcW w:w="3850" w:type="dxa"/>
            <w:shd w:val="clear" w:color="auto" w:fill="auto"/>
          </w:tcPr>
          <w:p w14:paraId="142DF3AD" w14:textId="6E7E5E66"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See </w:t>
            </w:r>
            <w:r w:rsidR="007273BC">
              <w:fldChar w:fldCharType="begin"/>
            </w:r>
            <w:r w:rsidR="007273BC">
              <w:instrText xml:space="preserve"> REF _Ref468168398 \h </w:instrText>
            </w:r>
            <w:r w:rsidR="007273BC">
              <w:fldChar w:fldCharType="separate"/>
            </w:r>
            <w:ins w:id="3275" w:author="Tom Bergeron" w:date="2020-10-06T17:45:00Z">
              <w:r w:rsidR="009C0501" w:rsidRPr="00AF1D5A">
                <w:rPr>
                  <w:rFonts w:ascii="Arial" w:hAnsi="Arial" w:cs="Arial"/>
                  <w:sz w:val="16"/>
                  <w:szCs w:val="16"/>
                </w:rPr>
                <w:t xml:space="preserve">Figure </w:t>
              </w:r>
              <w:r w:rsidR="009C0501">
                <w:rPr>
                  <w:rFonts w:ascii="Arial" w:hAnsi="Arial" w:cs="Arial"/>
                  <w:noProof/>
                  <w:sz w:val="16"/>
                  <w:szCs w:val="16"/>
                </w:rPr>
                <w:t>85</w:t>
              </w:r>
            </w:ins>
            <w:del w:id="3276" w:author="Tom Bergeron" w:date="2020-10-06T17:45:00Z">
              <w:r w:rsidR="0013342E" w:rsidRPr="00AF1D5A" w:rsidDel="009C0501">
                <w:rPr>
                  <w:rFonts w:ascii="Arial" w:hAnsi="Arial" w:cs="Arial"/>
                  <w:sz w:val="16"/>
                  <w:szCs w:val="16"/>
                </w:rPr>
                <w:delText xml:space="preserve">Figure </w:delText>
              </w:r>
              <w:r w:rsidR="0013342E" w:rsidDel="009C0501">
                <w:rPr>
                  <w:rFonts w:ascii="Arial" w:hAnsi="Arial" w:cs="Arial"/>
                  <w:noProof/>
                  <w:sz w:val="16"/>
                  <w:szCs w:val="16"/>
                </w:rPr>
                <w:delText>88</w:delText>
              </w:r>
            </w:del>
            <w:r w:rsidR="007273BC">
              <w:fldChar w:fldCharType="end"/>
            </w:r>
            <w:r w:rsidR="001C0362">
              <w:t>.</w:t>
            </w:r>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4ECA39CE" w:rsidR="00944E27" w:rsidRDefault="00860D09" w:rsidP="006E1668">
            <w:pPr>
              <w:jc w:val="center"/>
            </w:pPr>
            <w:r>
              <w:rPr>
                <w:noProof/>
              </w:rPr>
              <w:drawing>
                <wp:inline distT="0" distB="0" distL="0" distR="0" wp14:anchorId="0BB42DCB" wp14:editId="1A4D7574">
                  <wp:extent cx="2705100" cy="1140569"/>
                  <wp:effectExtent l="0" t="0" r="0" b="2540"/>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yor Stopped - Generic.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715621" cy="1145005"/>
                          </a:xfrm>
                          <a:prstGeom prst="rect">
                            <a:avLst/>
                          </a:prstGeom>
                        </pic:spPr>
                      </pic:pic>
                    </a:graphicData>
                  </a:graphic>
                </wp:inline>
              </w:drawing>
            </w:r>
          </w:p>
          <w:p w14:paraId="6110DEC4" w14:textId="2DA1DD66" w:rsidR="00944E27" w:rsidRPr="00AF1D5A" w:rsidRDefault="00944E27" w:rsidP="00E05A04">
            <w:pPr>
              <w:jc w:val="center"/>
              <w:rPr>
                <w:rFonts w:ascii="Arial" w:hAnsi="Arial" w:cs="Arial"/>
                <w:sz w:val="16"/>
                <w:szCs w:val="16"/>
              </w:rPr>
            </w:pPr>
            <w:bookmarkStart w:id="3277" w:name="_Ref468168398"/>
            <w:r w:rsidRPr="00AF1D5A">
              <w:rPr>
                <w:rFonts w:ascii="Arial" w:hAnsi="Arial" w:cs="Arial"/>
                <w:sz w:val="16"/>
                <w:szCs w:val="16"/>
              </w:rPr>
              <w:lastRenderedPageBreak/>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3278" w:author="Tom Bergeron" w:date="2020-10-06T17:45:00Z">
              <w:r w:rsidR="009C0501">
                <w:rPr>
                  <w:rFonts w:ascii="Arial" w:hAnsi="Arial" w:cs="Arial"/>
                  <w:noProof/>
                  <w:sz w:val="16"/>
                  <w:szCs w:val="16"/>
                </w:rPr>
                <w:t>85</w:t>
              </w:r>
            </w:ins>
            <w:del w:id="3279" w:author="Tom Bergeron" w:date="2020-10-06T17:45:00Z">
              <w:r w:rsidR="0013342E" w:rsidDel="009C0501">
                <w:rPr>
                  <w:rFonts w:ascii="Arial" w:hAnsi="Arial" w:cs="Arial"/>
                  <w:noProof/>
                  <w:sz w:val="16"/>
                  <w:szCs w:val="16"/>
                </w:rPr>
                <w:delText>88</w:delText>
              </w:r>
            </w:del>
            <w:r w:rsidRPr="00AF1D5A">
              <w:rPr>
                <w:rFonts w:ascii="Arial" w:hAnsi="Arial" w:cs="Arial"/>
                <w:sz w:val="16"/>
                <w:szCs w:val="16"/>
              </w:rPr>
              <w:fldChar w:fldCharType="end"/>
            </w:r>
            <w:bookmarkEnd w:id="3277"/>
            <w:r w:rsidRPr="00AF1D5A">
              <w:rPr>
                <w:rFonts w:ascii="Arial" w:hAnsi="Arial" w:cs="Arial"/>
                <w:sz w:val="16"/>
                <w:szCs w:val="16"/>
              </w:rPr>
              <w:t>: Alarm H7</w:t>
            </w:r>
          </w:p>
        </w:tc>
      </w:tr>
    </w:tbl>
    <w:p w14:paraId="4E8AF8E6" w14:textId="7BE72AF4" w:rsidR="00F13682" w:rsidRPr="00F0388A" w:rsidRDefault="00944E27">
      <w:pPr>
        <w:pStyle w:val="Heading2"/>
      </w:pPr>
      <w:bookmarkStart w:id="3280" w:name="_Toc119468190"/>
      <w:bookmarkStart w:id="3281" w:name="_Toc469043388"/>
      <w:bookmarkStart w:id="3282" w:name="_Toc469045022"/>
      <w:bookmarkStart w:id="3283" w:name="_Toc469139320"/>
      <w:bookmarkStart w:id="3284" w:name="_Toc469152765"/>
      <w:bookmarkStart w:id="3285" w:name="_Toc491174856"/>
      <w:bookmarkStart w:id="3286" w:name="_Toc494304088"/>
      <w:bookmarkStart w:id="3287" w:name="_Toc532827438"/>
      <w:bookmarkStart w:id="3288" w:name="_Toc532827846"/>
      <w:bookmarkStart w:id="3289" w:name="_Toc52898743"/>
      <w:bookmarkStart w:id="3290" w:name="_Toc52898908"/>
      <w:bookmarkStart w:id="3291" w:name="_Toc52899098"/>
      <w:r w:rsidRPr="003E4E57">
        <w:lastRenderedPageBreak/>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3205"/>
      <w:bookmarkEnd w:id="3280"/>
      <w:bookmarkEnd w:id="3281"/>
      <w:bookmarkEnd w:id="3282"/>
      <w:bookmarkEnd w:id="3283"/>
      <w:bookmarkEnd w:id="3284"/>
      <w:bookmarkEnd w:id="3285"/>
      <w:bookmarkEnd w:id="3286"/>
      <w:bookmarkEnd w:id="3287"/>
      <w:bookmarkEnd w:id="3288"/>
      <w:bookmarkEnd w:id="3289"/>
      <w:bookmarkEnd w:id="3290"/>
      <w:bookmarkEnd w:id="3291"/>
    </w:p>
    <w:p w14:paraId="447B7887" w14:textId="06E331E3" w:rsidR="0058069D" w:rsidRPr="00F0388A" w:rsidRDefault="0058069D" w:rsidP="0058069D">
      <w:r w:rsidRPr="00F0388A">
        <w:t>The software incorporates the use of</w:t>
      </w:r>
      <w:r w:rsidR="00FD5E79">
        <w:t xml:space="preserve"> a</w:t>
      </w:r>
      <w:r w:rsidRPr="00F0388A">
        <w:t xml:space="preserve"> Warning and Alarm </w:t>
      </w:r>
      <w:r w:rsidR="00FD5E79">
        <w:t>list box</w:t>
      </w:r>
      <w:r w:rsidRPr="00F0388A">
        <w:t xml:space="preserve"> to let </w:t>
      </w:r>
      <w:r w:rsidR="00BF3428" w:rsidRPr="00F0388A">
        <w:t>you</w:t>
      </w:r>
      <w:r w:rsidRPr="00F0388A">
        <w:t xml:space="preserve"> know if there is a problem and the cause for that problem.  Below is a </w:t>
      </w:r>
      <w:r w:rsidR="00B26B28" w:rsidRPr="00F0388A">
        <w:t xml:space="preserve">partial </w:t>
      </w:r>
      <w:r w:rsidRPr="00F0388A">
        <w:t xml:space="preserve">list of the Warning and Alarm dialog </w:t>
      </w:r>
      <w:r w:rsidR="00FD5E79">
        <w:t>messages</w:t>
      </w:r>
      <w:r w:rsidRPr="00F0388A">
        <w:t xml:space="preserve"> with explanations.  These are active only when</w:t>
      </w:r>
      <w:r w:rsidR="00A64B04" w:rsidRPr="00F0388A">
        <w:t xml:space="preserve"> Virtual profiling is </w:t>
      </w:r>
      <w:r w:rsidR="00FD5E79" w:rsidRPr="00F0388A">
        <w:t>running</w:t>
      </w:r>
      <w:r w:rsidR="00FD5E79">
        <w:t xml:space="preserve"> and can display in a list box when a VP is calculated</w:t>
      </w:r>
      <w:r w:rsidR="00A64B04" w:rsidRPr="00F0388A">
        <w:t>.</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bl>
    <w:p w14:paraId="39C8772B" w14:textId="280DC12F" w:rsidR="00E33067" w:rsidRPr="00F0388A" w:rsidRDefault="00676399" w:rsidP="00676399">
      <w:pPr>
        <w:pStyle w:val="Caption"/>
      </w:pPr>
      <w:r w:rsidRPr="00F0388A">
        <w:t xml:space="preserve">Table </w:t>
      </w:r>
      <w:fldSimple w:instr=" SEQ Table \* ARABIC ">
        <w:r w:rsidR="009C0501">
          <w:rPr>
            <w:noProof/>
          </w:rPr>
          <w:t>3</w:t>
        </w:r>
      </w:fldSimple>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r w:rsidRPr="00F0388A">
              <w:rPr>
                <w:rFonts w:ascii="Arial" w:hAnsi="Arial" w:cs="Arial"/>
              </w:rPr>
              <w:t xml:space="preserve">is controlled by </w:t>
            </w:r>
            <w:r w:rsidR="00CC1AF5">
              <w:rPr>
                <w:rFonts w:ascii="Arial" w:hAnsi="Arial" w:cs="Arial"/>
              </w:rPr>
              <w:t>e</w:t>
            </w:r>
            <w:r w:rsidRPr="00F0388A">
              <w:rPr>
                <w:rFonts w:ascii="Arial" w:hAnsi="Arial" w:cs="Arial"/>
              </w:rPr>
              <w:t>TPU</w:t>
            </w:r>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Yes or No</w:t>
            </w:r>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0FD0D931" w:rsidR="00E33067" w:rsidRPr="00F0388A" w:rsidRDefault="00676399" w:rsidP="00676399">
      <w:pPr>
        <w:pStyle w:val="Caption"/>
      </w:pPr>
      <w:r w:rsidRPr="00F0388A">
        <w:t xml:space="preserve">Table </w:t>
      </w:r>
      <w:fldSimple w:instr=" SEQ Table \* ARABIC ">
        <w:r w:rsidR="009C0501">
          <w:rPr>
            <w:noProof/>
          </w:rPr>
          <w:t>4</w:t>
        </w:r>
      </w:fldSimple>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7288B7E1" w:rsidR="0058069D" w:rsidRPr="00F0388A" w:rsidRDefault="00676399" w:rsidP="00676399">
      <w:pPr>
        <w:pStyle w:val="Caption"/>
      </w:pPr>
      <w:r w:rsidRPr="00F0388A">
        <w:t xml:space="preserve">Table </w:t>
      </w:r>
      <w:fldSimple w:instr=" SEQ Table \* ARABIC ">
        <w:r w:rsidR="009C0501">
          <w:rPr>
            <w:noProof/>
          </w:rPr>
          <w:t>5</w:t>
        </w:r>
      </w:fldSimple>
      <w:r w:rsidRPr="00F0388A">
        <w:t>: Virtual Profiling – Warnings</w:t>
      </w:r>
    </w:p>
    <w:p w14:paraId="55CF0B9C" w14:textId="77777777" w:rsidR="00676399" w:rsidRPr="00F0388A" w:rsidRDefault="00676399" w:rsidP="00676399"/>
    <w:p w14:paraId="02FD3492" w14:textId="77777777" w:rsidR="00970515" w:rsidRDefault="00970515" w:rsidP="00EB351C"/>
    <w:p w14:paraId="46D670CC" w14:textId="77777777" w:rsidR="002955D8" w:rsidRDefault="00754243">
      <w:pPr>
        <w:pStyle w:val="Heading2"/>
      </w:pPr>
      <w:r>
        <w:br w:type="page"/>
      </w:r>
      <w:bookmarkStart w:id="3292" w:name="_Toc119468191"/>
      <w:bookmarkStart w:id="3293" w:name="_Ref119742288"/>
      <w:bookmarkStart w:id="3294" w:name="_Toc329784648"/>
      <w:bookmarkStart w:id="3295" w:name="_Toc469043389"/>
      <w:bookmarkStart w:id="3296" w:name="_Toc469045023"/>
      <w:bookmarkStart w:id="3297" w:name="_Toc469139321"/>
      <w:bookmarkStart w:id="3298" w:name="_Toc469152766"/>
      <w:bookmarkStart w:id="3299" w:name="_Toc491174857"/>
      <w:bookmarkStart w:id="3300" w:name="_Toc494304089"/>
      <w:bookmarkStart w:id="3301" w:name="_Toc532827439"/>
      <w:bookmarkStart w:id="3302" w:name="_Toc532827847"/>
      <w:bookmarkStart w:id="3303" w:name="_Toc52898744"/>
      <w:bookmarkStart w:id="3304" w:name="_Toc52898909"/>
      <w:bookmarkStart w:id="3305" w:name="_Toc52899099"/>
      <w:r w:rsidR="003E4E57">
        <w:lastRenderedPageBreak/>
        <w:t>eTPU</w:t>
      </w:r>
      <w:r w:rsidRPr="004E30ED">
        <w:t xml:space="preserve"> Communication</w:t>
      </w:r>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p>
    <w:p w14:paraId="2BB21EF3" w14:textId="77777777" w:rsidR="002955D8" w:rsidRPr="004E30ED" w:rsidRDefault="002955D8" w:rsidP="008F51FF">
      <w:pPr>
        <w:pStyle w:val="Heading3"/>
      </w:pPr>
      <w:bookmarkStart w:id="3306" w:name="_Toc469043390"/>
      <w:bookmarkStart w:id="3307" w:name="_Toc469045024"/>
      <w:bookmarkStart w:id="3308" w:name="_Toc469139322"/>
      <w:bookmarkStart w:id="3309" w:name="_Toc469152767"/>
      <w:bookmarkStart w:id="3310" w:name="_Toc491174858"/>
      <w:bookmarkStart w:id="3311" w:name="_Toc494304090"/>
      <w:bookmarkStart w:id="3312" w:name="_Toc532827440"/>
      <w:bookmarkStart w:id="3313" w:name="_Toc532827848"/>
      <w:bookmarkStart w:id="3314" w:name="_Toc52898910"/>
      <w:bookmarkStart w:id="3315" w:name="_Toc52899100"/>
      <w:r w:rsidRPr="004E30ED">
        <w:t xml:space="preserve">Communication </w:t>
      </w:r>
      <w:r w:rsidR="00C653DF" w:rsidRPr="004E30ED">
        <w:t xml:space="preserve">Troubleshooting </w:t>
      </w:r>
      <w:r w:rsidR="003E4E57">
        <w:t>for the eTPU</w:t>
      </w:r>
      <w:bookmarkEnd w:id="3306"/>
      <w:bookmarkEnd w:id="3307"/>
      <w:bookmarkEnd w:id="3308"/>
      <w:bookmarkEnd w:id="3309"/>
      <w:bookmarkEnd w:id="3310"/>
      <w:bookmarkEnd w:id="3311"/>
      <w:bookmarkEnd w:id="3312"/>
      <w:bookmarkEnd w:id="3313"/>
      <w:bookmarkEnd w:id="3314"/>
      <w:bookmarkEnd w:id="3315"/>
    </w:p>
    <w:p w14:paraId="6B5A1CC7" w14:textId="77777777" w:rsidR="00006ACA" w:rsidRPr="003E4E57" w:rsidRDefault="00006ACA" w:rsidP="00AA5614">
      <w:pPr>
        <w:pStyle w:val="ListParagraph"/>
        <w:numPr>
          <w:ilvl w:val="0"/>
          <w:numId w:val="117"/>
        </w:numPr>
        <w:rPr>
          <w:b/>
        </w:rPr>
      </w:pPr>
      <w:r w:rsidRPr="003E4E57">
        <w:rPr>
          <w:b/>
        </w:rPr>
        <w:t xml:space="preserve">If the Yellow </w:t>
      </w:r>
      <w:r w:rsidR="00BF6D50" w:rsidRPr="003E4E57">
        <w:rPr>
          <w:b/>
        </w:rPr>
        <w:t>LED</w:t>
      </w:r>
      <w:r w:rsidR="00857F6F" w:rsidRPr="003E4E57">
        <w:rPr>
          <w:b/>
        </w:rPr>
        <w:t xml:space="preserve"> </w:t>
      </w:r>
      <w:r w:rsidRPr="003E4E57">
        <w:rPr>
          <w:b/>
        </w:rPr>
        <w:t>(AC Power) is not on, then there is no power present.</w:t>
      </w:r>
    </w:p>
    <w:p w14:paraId="7B0EE996" w14:textId="77777777" w:rsidR="00006ACA" w:rsidRPr="00F0388A" w:rsidRDefault="00006ACA" w:rsidP="003E4E57">
      <w:pPr>
        <w:ind w:left="360"/>
      </w:pPr>
      <w:r w:rsidRPr="00F0388A">
        <w:t xml:space="preserve">To correct this, make sure the eTPU power supply is properly connected to the eTPU and connected to an AC power source.  Use only </w:t>
      </w:r>
      <w:r w:rsidR="00175E8B">
        <w:t>a factory-supplied</w:t>
      </w:r>
      <w:r w:rsidRPr="00F0388A">
        <w:t xml:space="preserve"> power supply</w:t>
      </w:r>
      <w:r w:rsidR="00175E8B">
        <w:t>.</w:t>
      </w:r>
    </w:p>
    <w:p w14:paraId="062423E5" w14:textId="77777777" w:rsidR="00006ACA" w:rsidRPr="00F0388A" w:rsidRDefault="00006ACA" w:rsidP="003E4E57"/>
    <w:p w14:paraId="3381BA2B" w14:textId="77777777" w:rsidR="00DE57A2" w:rsidRPr="003E4E57" w:rsidRDefault="00860424" w:rsidP="00AA5614">
      <w:pPr>
        <w:pStyle w:val="ListParagraph"/>
        <w:numPr>
          <w:ilvl w:val="0"/>
          <w:numId w:val="118"/>
        </w:numPr>
        <w:rPr>
          <w:b/>
        </w:rPr>
      </w:pPr>
      <w:r w:rsidRPr="003E4E57">
        <w:rPr>
          <w:b/>
        </w:rPr>
        <w:t>If the g</w:t>
      </w:r>
      <w:r w:rsidR="00DE57A2" w:rsidRPr="003E4E57">
        <w:rPr>
          <w:b/>
        </w:rPr>
        <w:t>reen LED</w:t>
      </w:r>
      <w:r w:rsidR="00857F6F" w:rsidRPr="003E4E57">
        <w:rPr>
          <w:b/>
        </w:rPr>
        <w:t xml:space="preserve"> </w:t>
      </w:r>
      <w:r w:rsidR="00006ACA" w:rsidRPr="003E4E57">
        <w:rPr>
          <w:b/>
        </w:rPr>
        <w:t>(Network communication)</w:t>
      </w:r>
      <w:r w:rsidR="00DE57A2" w:rsidRPr="003E4E57">
        <w:rPr>
          <w:b/>
        </w:rPr>
        <w:t xml:space="preserve"> is not </w:t>
      </w:r>
      <w:r w:rsidR="00006ACA" w:rsidRPr="003E4E57">
        <w:rPr>
          <w:b/>
        </w:rPr>
        <w:t xml:space="preserve">on, then there is no </w:t>
      </w:r>
      <w:r w:rsidR="00EB351C" w:rsidRPr="003E4E57">
        <w:rPr>
          <w:b/>
        </w:rPr>
        <w:t>Ethernet communication.</w:t>
      </w:r>
    </w:p>
    <w:p w14:paraId="12CFE362" w14:textId="77777777" w:rsidR="00006ACA" w:rsidRPr="00F0388A" w:rsidRDefault="00006ACA" w:rsidP="003E4E57">
      <w:pPr>
        <w:ind w:left="360"/>
      </w:pPr>
      <w:r w:rsidRPr="00F0388A">
        <w:t>To correct this, ensure the dedicated Ethernet adapter is configured properly.  Also m</w:t>
      </w:r>
      <w:r w:rsidR="00BF6D50" w:rsidRPr="00F0388A">
        <w:t xml:space="preserve">ake sure the correct IP address </w:t>
      </w:r>
      <w:r w:rsidRPr="00F0388A">
        <w:t>class is used, and that the sub</w:t>
      </w:r>
      <w:r w:rsidR="00EB351C" w:rsidRPr="00F0388A">
        <w:t>net mask is entered correctly.</w:t>
      </w:r>
    </w:p>
    <w:p w14:paraId="4C52DF52" w14:textId="77777777" w:rsidR="00006ACA" w:rsidRPr="00F0388A" w:rsidRDefault="00006ACA" w:rsidP="003E4E57"/>
    <w:p w14:paraId="224E39E3" w14:textId="77777777" w:rsidR="00857F6F" w:rsidRPr="003E4E57" w:rsidRDefault="00857F6F" w:rsidP="00AA5614">
      <w:pPr>
        <w:pStyle w:val="ListParagraph"/>
        <w:numPr>
          <w:ilvl w:val="0"/>
          <w:numId w:val="117"/>
        </w:numPr>
        <w:rPr>
          <w:b/>
        </w:rPr>
      </w:pPr>
      <w:r w:rsidRPr="003E4E57">
        <w:rPr>
          <w:b/>
        </w:rPr>
        <w:t>If</w:t>
      </w:r>
      <w:r w:rsidR="00860424" w:rsidRPr="003E4E57">
        <w:rPr>
          <w:b/>
        </w:rPr>
        <w:t xml:space="preserve"> you open the software and the r</w:t>
      </w:r>
      <w:r w:rsidRPr="003E4E57">
        <w:rPr>
          <w:b/>
        </w:rPr>
        <w:t xml:space="preserve">ed </w:t>
      </w:r>
      <w:r w:rsidR="00BF6D50" w:rsidRPr="003E4E57">
        <w:rPr>
          <w:b/>
        </w:rPr>
        <w:t xml:space="preserve">LED </w:t>
      </w:r>
      <w:r w:rsidRPr="003E4E57">
        <w:rPr>
          <w:b/>
        </w:rPr>
        <w:t xml:space="preserve">does not begin blinking (slow blink), then the </w:t>
      </w:r>
      <w:proofErr w:type="spellStart"/>
      <w:r w:rsidR="00C80971" w:rsidRPr="003E4E57">
        <w:rPr>
          <w:b/>
        </w:rPr>
        <w:t>SitePlayer</w:t>
      </w:r>
      <w:proofErr w:type="spellEnd"/>
      <w:r w:rsidR="004E30ED" w:rsidRPr="003E4E57">
        <w:rPr>
          <w:b/>
        </w:rPr>
        <w:t xml:space="preserve"> IP address</w:t>
      </w:r>
      <w:r w:rsidR="00EB351C" w:rsidRPr="003E4E57">
        <w:rPr>
          <w:b/>
        </w:rPr>
        <w:t xml:space="preserve"> </w:t>
      </w:r>
      <w:r w:rsidR="00BF6D50" w:rsidRPr="003E4E57">
        <w:rPr>
          <w:b/>
        </w:rPr>
        <w:t>may</w:t>
      </w:r>
      <w:r w:rsidR="00EB351C" w:rsidRPr="003E4E57">
        <w:rPr>
          <w:b/>
        </w:rPr>
        <w:t xml:space="preserve"> not </w:t>
      </w:r>
      <w:r w:rsidR="00BF6D50" w:rsidRPr="003E4E57">
        <w:rPr>
          <w:b/>
        </w:rPr>
        <w:t xml:space="preserve">be </w:t>
      </w:r>
      <w:r w:rsidR="00EB351C" w:rsidRPr="003E4E57">
        <w:rPr>
          <w:b/>
        </w:rPr>
        <w:t>configured properly.</w:t>
      </w:r>
    </w:p>
    <w:p w14:paraId="2E0F7EED" w14:textId="77777777" w:rsidR="00BF6D50" w:rsidRPr="00F0388A" w:rsidRDefault="00857F6F" w:rsidP="003E4E57">
      <w:pPr>
        <w:ind w:left="360"/>
      </w:pPr>
      <w:r w:rsidRPr="00F0388A">
        <w:t>To correct this, exit the software and then open the</w:t>
      </w:r>
      <w:r w:rsidR="00BF6D50" w:rsidRPr="00F0388A">
        <w:t xml:space="preserve"> file</w:t>
      </w:r>
      <w:r w:rsidR="004E30ED" w:rsidRPr="00F0388A">
        <w:t>:</w:t>
      </w:r>
    </w:p>
    <w:p w14:paraId="23850C30" w14:textId="77777777" w:rsidR="00BF6D50" w:rsidRPr="00F0388A" w:rsidRDefault="00BF6D50" w:rsidP="003E4E57">
      <w:pPr>
        <w:ind w:left="360"/>
      </w:pPr>
      <w:r w:rsidRPr="00F0388A">
        <w:rPr>
          <w:rStyle w:val="PlainTextChar"/>
        </w:rPr>
        <w:t>C:\</w:t>
      </w:r>
      <w:r w:rsidR="002C250F">
        <w:rPr>
          <w:rStyle w:val="PlainTextChar"/>
        </w:rPr>
        <w:t>software root directory</w:t>
      </w:r>
      <w:r w:rsidR="00FE2E6E" w:rsidRPr="00F0388A">
        <w:rPr>
          <w:rStyle w:val="PlainTextChar"/>
        </w:rPr>
        <w:t>\</w:t>
      </w:r>
      <w:r w:rsidR="00F244AE">
        <w:rPr>
          <w:rStyle w:val="PlainTextChar"/>
        </w:rPr>
        <w:t>Log\KIC2000Hardware.kiccfg</w:t>
      </w:r>
    </w:p>
    <w:p w14:paraId="423148DB" w14:textId="77777777" w:rsidR="003E4E57" w:rsidRDefault="003E4E57" w:rsidP="003E4E57">
      <w:pPr>
        <w:ind w:left="360"/>
      </w:pPr>
    </w:p>
    <w:p w14:paraId="77C4D4F8" w14:textId="77777777" w:rsidR="00BF6D50" w:rsidRPr="00F0388A" w:rsidRDefault="00857F6F" w:rsidP="003E4E57">
      <w:pPr>
        <w:ind w:left="360"/>
      </w:pPr>
      <w:r w:rsidRPr="00F0388A">
        <w:t>Edit the line:</w:t>
      </w:r>
    </w:p>
    <w:p w14:paraId="552B1F02" w14:textId="77777777" w:rsidR="00BF6D50" w:rsidRPr="00F0388A" w:rsidRDefault="00C80971" w:rsidP="003E4E57">
      <w:pPr>
        <w:ind w:left="360"/>
      </w:pPr>
      <w:proofErr w:type="spellStart"/>
      <w:r>
        <w:rPr>
          <w:rStyle w:val="PlainTextChar"/>
        </w:rPr>
        <w:t>SitePlayer</w:t>
      </w:r>
      <w:r w:rsidR="00857F6F" w:rsidRPr="00F0388A">
        <w:rPr>
          <w:rStyle w:val="PlainTextChar"/>
        </w:rPr>
        <w:t>IPA</w:t>
      </w:r>
      <w:r w:rsidR="009A1002" w:rsidRPr="00F0388A">
        <w:rPr>
          <w:rStyle w:val="PlainTextChar"/>
        </w:rPr>
        <w:t>d</w:t>
      </w:r>
      <w:r w:rsidR="00BF6D50" w:rsidRPr="00F0388A">
        <w:rPr>
          <w:rStyle w:val="PlainTextChar"/>
        </w:rPr>
        <w:t>dress</w:t>
      </w:r>
      <w:proofErr w:type="spellEnd"/>
      <w:r w:rsidR="00BF6D50" w:rsidRPr="00F0388A">
        <w:rPr>
          <w:rStyle w:val="PlainTextChar"/>
        </w:rPr>
        <w:t>=</w:t>
      </w:r>
    </w:p>
    <w:p w14:paraId="725185BC" w14:textId="77777777" w:rsidR="003E4E57" w:rsidRDefault="003E4E57" w:rsidP="003E4E57">
      <w:pPr>
        <w:ind w:left="360"/>
      </w:pPr>
    </w:p>
    <w:p w14:paraId="3C8480B9" w14:textId="77777777" w:rsidR="004E30ED" w:rsidRPr="00F0388A" w:rsidRDefault="00BF6D50" w:rsidP="003E4E57">
      <w:pPr>
        <w:ind w:left="360"/>
      </w:pPr>
      <w:r w:rsidRPr="00F0388A">
        <w:t>E</w:t>
      </w:r>
      <w:r w:rsidR="00857F6F" w:rsidRPr="00F0388A">
        <w:t>nter the IP address of your eTPU</w:t>
      </w:r>
      <w:r w:rsidR="00EF61B9" w:rsidRPr="00F0388A">
        <w:t>-</w:t>
      </w:r>
      <w:proofErr w:type="spellStart"/>
      <w:r w:rsidR="00C80971">
        <w:t>SitePlayer</w:t>
      </w:r>
      <w:proofErr w:type="spellEnd"/>
      <w:r w:rsidR="00EF61B9" w:rsidRPr="00F0388A">
        <w:t>.</w:t>
      </w:r>
    </w:p>
    <w:p w14:paraId="424B03C3" w14:textId="77777777" w:rsidR="00857F6F" w:rsidRPr="00F0388A" w:rsidRDefault="00857F6F" w:rsidP="003E4E57">
      <w:pPr>
        <w:ind w:left="360"/>
      </w:pPr>
      <w:r w:rsidRPr="00F0388A">
        <w:t xml:space="preserve">If still not working, then use Internet Explorer to access the eTPU </w:t>
      </w:r>
      <w:proofErr w:type="spellStart"/>
      <w:r w:rsidR="00C80971">
        <w:t>SitePlayer</w:t>
      </w:r>
      <w:proofErr w:type="spellEnd"/>
      <w:r w:rsidR="00EB351C" w:rsidRPr="00F0388A">
        <w:t xml:space="preserve"> and use the manual switch.</w:t>
      </w:r>
    </w:p>
    <w:p w14:paraId="52DC1F6A" w14:textId="77777777" w:rsidR="00857F6F" w:rsidRPr="00F0388A" w:rsidRDefault="00857F6F" w:rsidP="003E4E57"/>
    <w:p w14:paraId="61ADFB99" w14:textId="77777777" w:rsidR="002955D8" w:rsidRPr="003E4E57" w:rsidRDefault="002955D8" w:rsidP="00AA5614">
      <w:pPr>
        <w:pStyle w:val="ListParagraph"/>
        <w:numPr>
          <w:ilvl w:val="0"/>
          <w:numId w:val="117"/>
        </w:numPr>
        <w:rPr>
          <w:b/>
        </w:rPr>
      </w:pPr>
      <w:r w:rsidRPr="003E4E57">
        <w:rPr>
          <w:b/>
        </w:rPr>
        <w:t xml:space="preserve">If you cannot connect to the </w:t>
      </w:r>
      <w:proofErr w:type="spellStart"/>
      <w:r w:rsidR="00C80971" w:rsidRPr="003E4E57">
        <w:rPr>
          <w:b/>
        </w:rPr>
        <w:t>SitePlayer</w:t>
      </w:r>
      <w:proofErr w:type="spellEnd"/>
      <w:r w:rsidRPr="003E4E57">
        <w:rPr>
          <w:b/>
        </w:rPr>
        <w:t xml:space="preserve"> using </w:t>
      </w:r>
      <w:r w:rsidR="00BF6D50" w:rsidRPr="003E4E57">
        <w:rPr>
          <w:b/>
        </w:rPr>
        <w:t>Internet</w:t>
      </w:r>
      <w:r w:rsidRPr="003E4E57">
        <w:rPr>
          <w:b/>
        </w:rPr>
        <w:t xml:space="preserve"> Explorer, t</w:t>
      </w:r>
      <w:r w:rsidR="004E30ED" w:rsidRPr="003E4E57">
        <w:rPr>
          <w:b/>
        </w:rPr>
        <w:t xml:space="preserve">hen the </w:t>
      </w:r>
      <w:proofErr w:type="spellStart"/>
      <w:r w:rsidR="00C80971" w:rsidRPr="003E4E57">
        <w:rPr>
          <w:b/>
        </w:rPr>
        <w:t>SitePlayer</w:t>
      </w:r>
      <w:proofErr w:type="spellEnd"/>
      <w:r w:rsidR="004E30ED" w:rsidRPr="003E4E57">
        <w:rPr>
          <w:b/>
        </w:rPr>
        <w:t xml:space="preserve"> IP address is</w:t>
      </w:r>
      <w:r w:rsidRPr="003E4E57">
        <w:rPr>
          <w:b/>
        </w:rPr>
        <w:t xml:space="preserve"> </w:t>
      </w:r>
      <w:r w:rsidR="004E30ED" w:rsidRPr="003E4E57">
        <w:rPr>
          <w:b/>
        </w:rPr>
        <w:t>typed</w:t>
      </w:r>
      <w:r w:rsidR="009F0FAC" w:rsidRPr="003E4E57">
        <w:rPr>
          <w:b/>
        </w:rPr>
        <w:t xml:space="preserve"> </w:t>
      </w:r>
      <w:r w:rsidRPr="003E4E57">
        <w:rPr>
          <w:b/>
        </w:rPr>
        <w:t>incorrect</w:t>
      </w:r>
      <w:r w:rsidR="009F0FAC" w:rsidRPr="003E4E57">
        <w:rPr>
          <w:b/>
        </w:rPr>
        <w:t>ly</w:t>
      </w:r>
      <w:r w:rsidR="004E30ED" w:rsidRPr="003E4E57">
        <w:rPr>
          <w:b/>
        </w:rPr>
        <w:t xml:space="preserve"> or the address is </w:t>
      </w:r>
      <w:r w:rsidR="005E3E0F" w:rsidRPr="003E4E57">
        <w:rPr>
          <w:b/>
        </w:rPr>
        <w:t>unknown</w:t>
      </w:r>
      <w:r w:rsidRPr="003E4E57">
        <w:rPr>
          <w:b/>
        </w:rPr>
        <w:t>.</w:t>
      </w:r>
    </w:p>
    <w:p w14:paraId="6A9A1178" w14:textId="77777777" w:rsidR="009F0FAC" w:rsidRPr="00F0388A" w:rsidRDefault="009F0FAC" w:rsidP="003E4E57">
      <w:pPr>
        <w:ind w:left="360"/>
      </w:pPr>
      <w:r w:rsidRPr="00F0388A">
        <w:t xml:space="preserve">To correct this, enter the correct IP address for the </w:t>
      </w:r>
      <w:proofErr w:type="spellStart"/>
      <w:r w:rsidR="00C80971">
        <w:t>SitePlayer</w:t>
      </w:r>
      <w:proofErr w:type="spellEnd"/>
      <w:r w:rsidRPr="00F0388A">
        <w:t xml:space="preserve">.  As long as the </w:t>
      </w:r>
      <w:proofErr w:type="spellStart"/>
      <w:r w:rsidR="00C80971">
        <w:t>SitePlayer</w:t>
      </w:r>
      <w:proofErr w:type="spellEnd"/>
      <w:r w:rsidRPr="00F0388A">
        <w:t xml:space="preserve"> is not damaged, you can connect.  If you are unsure of the correct IP address of the </w:t>
      </w:r>
      <w:proofErr w:type="spellStart"/>
      <w:r w:rsidR="00C80971">
        <w:t>SitePlayer</w:t>
      </w:r>
      <w:proofErr w:type="spellEnd"/>
      <w:r w:rsidRPr="00F0388A">
        <w:t>, remove the cover and read the IP address from the eTPU configuration label.  If the IP address is unrecoverable, then the eTPU must be retu</w:t>
      </w:r>
      <w:r w:rsidR="00EB351C" w:rsidRPr="00F0388A">
        <w:t xml:space="preserve">rned </w:t>
      </w:r>
      <w:r w:rsidR="001F34E9">
        <w:t>to your system supplier</w:t>
      </w:r>
      <w:r w:rsidR="00EB351C" w:rsidRPr="00F0388A">
        <w:t xml:space="preserve"> for reprogramming.</w:t>
      </w:r>
    </w:p>
    <w:p w14:paraId="339D1038" w14:textId="77777777" w:rsidR="00AA4BE8" w:rsidRPr="00F0388A" w:rsidRDefault="00AA4BE8" w:rsidP="003E4E57"/>
    <w:p w14:paraId="2B841634" w14:textId="77777777" w:rsidR="00AA4BE8" w:rsidRPr="003E4E57" w:rsidRDefault="00AA4BE8" w:rsidP="00AA5614">
      <w:pPr>
        <w:pStyle w:val="ListParagraph"/>
        <w:numPr>
          <w:ilvl w:val="0"/>
          <w:numId w:val="117"/>
        </w:numPr>
        <w:rPr>
          <w:b/>
        </w:rPr>
      </w:pPr>
      <w:r w:rsidRPr="003E4E57">
        <w:rPr>
          <w:b/>
        </w:rPr>
        <w:t>If communication with the eTPU is lost, (i.e. eTPU Ethernet cable unplugged, or the power disconnected) the syst</w:t>
      </w:r>
      <w:r w:rsidR="00EB351C" w:rsidRPr="003E4E57">
        <w:rPr>
          <w:b/>
        </w:rPr>
        <w:t>em may not recover on its own.</w:t>
      </w:r>
    </w:p>
    <w:p w14:paraId="055484E9" w14:textId="77777777" w:rsidR="00AA4BE8" w:rsidRPr="00F0388A" w:rsidRDefault="00AA4BE8" w:rsidP="003E4E57">
      <w:pPr>
        <w:ind w:left="360"/>
      </w:pPr>
      <w:r w:rsidRPr="00F0388A">
        <w:t xml:space="preserve">To correct this, close the software and then open it again.  This should reset the eTPU </w:t>
      </w:r>
      <w:proofErr w:type="spellStart"/>
      <w:r w:rsidR="00C80971">
        <w:t>SitePlayer</w:t>
      </w:r>
      <w:proofErr w:type="spellEnd"/>
      <w:r w:rsidRPr="00F0388A">
        <w:t>.  In some situations, it may require a PC reboot to regain communication with the eTPU</w:t>
      </w:r>
      <w:r w:rsidR="00EB351C" w:rsidRPr="00F0388A">
        <w:t xml:space="preserve">.  </w:t>
      </w:r>
      <w:r w:rsidRPr="00F0388A">
        <w:t>(</w:t>
      </w:r>
      <w:r w:rsidR="00860424">
        <w:t>g</w:t>
      </w:r>
      <w:r w:rsidR="005E3E0F" w:rsidRPr="00F0388A">
        <w:t>reen</w:t>
      </w:r>
      <w:r w:rsidR="00860424">
        <w:t xml:space="preserve"> and r</w:t>
      </w:r>
      <w:r w:rsidRPr="00F0388A">
        <w:t xml:space="preserve">ed </w:t>
      </w:r>
      <w:r w:rsidR="00DB09E2">
        <w:t>LEDs</w:t>
      </w:r>
      <w:r w:rsidRPr="00F0388A">
        <w:t>)</w:t>
      </w:r>
    </w:p>
    <w:p w14:paraId="167BA514" w14:textId="77777777" w:rsidR="00767E44" w:rsidRPr="00F0388A" w:rsidRDefault="00767E44" w:rsidP="00767E44">
      <w:bookmarkStart w:id="3316" w:name="_Toc51132781"/>
      <w:bookmarkStart w:id="3317" w:name="_Toc119468192"/>
    </w:p>
    <w:p w14:paraId="2078C037" w14:textId="77777777" w:rsidR="00767E44" w:rsidRPr="00F0388A" w:rsidRDefault="00767E44" w:rsidP="00767E44"/>
    <w:p w14:paraId="5372D08D" w14:textId="77777777" w:rsidR="00767E44" w:rsidRPr="00F0388A" w:rsidRDefault="00767E44" w:rsidP="00767E44"/>
    <w:p w14:paraId="76B79181" w14:textId="77777777" w:rsidR="0058069D" w:rsidRDefault="0049174E" w:rsidP="0026146F">
      <w:pPr>
        <w:pStyle w:val="Heading1"/>
      </w:pPr>
      <w:bookmarkStart w:id="3318" w:name="_Toc51132716"/>
      <w:bookmarkStart w:id="3319" w:name="_Toc119468193"/>
      <w:bookmarkStart w:id="3320" w:name="_Toc329784649"/>
      <w:bookmarkStart w:id="3321" w:name="_Toc329852098"/>
      <w:bookmarkStart w:id="3322" w:name="_Toc331173670"/>
      <w:bookmarkStart w:id="3323" w:name="_Toc332208778"/>
      <w:bookmarkStart w:id="3324" w:name="_Toc332274025"/>
      <w:bookmarkStart w:id="3325" w:name="_Toc367109146"/>
      <w:bookmarkStart w:id="3326" w:name="_Toc394486345"/>
      <w:bookmarkStart w:id="3327" w:name="_Toc394583551"/>
      <w:bookmarkStart w:id="3328" w:name="_Toc468171268"/>
      <w:bookmarkStart w:id="3329" w:name="_Toc468549182"/>
      <w:bookmarkStart w:id="3330" w:name="_Toc468552700"/>
      <w:bookmarkStart w:id="3331" w:name="_Toc469041227"/>
      <w:bookmarkStart w:id="3332" w:name="_Toc469041333"/>
      <w:bookmarkStart w:id="3333" w:name="_Toc469043391"/>
      <w:bookmarkStart w:id="3334" w:name="_Toc469045025"/>
      <w:bookmarkStart w:id="3335" w:name="_Toc469139323"/>
      <w:bookmarkStart w:id="3336" w:name="_Toc469143779"/>
      <w:bookmarkStart w:id="3337" w:name="_Toc469152537"/>
      <w:bookmarkStart w:id="3338" w:name="_Toc469152768"/>
      <w:bookmarkStart w:id="3339" w:name="_Toc491174859"/>
      <w:bookmarkStart w:id="3340" w:name="_Toc491175167"/>
      <w:bookmarkStart w:id="3341" w:name="_Toc494304091"/>
      <w:bookmarkStart w:id="3342" w:name="_Toc494304205"/>
      <w:bookmarkStart w:id="3343" w:name="_Toc532827441"/>
      <w:bookmarkStart w:id="3344" w:name="_Toc532827592"/>
      <w:bookmarkStart w:id="3345" w:name="_Toc532827849"/>
      <w:bookmarkStart w:id="3346" w:name="_Toc52898745"/>
      <w:bookmarkStart w:id="3347" w:name="_Toc52898911"/>
      <w:bookmarkStart w:id="3348" w:name="_Toc52899101"/>
      <w:bookmarkStart w:id="3349" w:name="_Toc52899198"/>
      <w:bookmarkEnd w:id="3316"/>
      <w:bookmarkEnd w:id="3317"/>
      <w:r>
        <w:lastRenderedPageBreak/>
        <w:t>C</w:t>
      </w:r>
      <w:r w:rsidR="0058069D">
        <w:t>ommunicat</w:t>
      </w:r>
      <w:bookmarkEnd w:id="3318"/>
      <w:bookmarkEnd w:id="3319"/>
      <w:bookmarkEnd w:id="3320"/>
      <w:bookmarkEnd w:id="3321"/>
      <w:bookmarkEnd w:id="3322"/>
      <w:bookmarkEnd w:id="3323"/>
      <w:bookmarkEnd w:id="3324"/>
      <w:bookmarkEnd w:id="3325"/>
      <w:r w:rsidR="003E4E57">
        <w:t>e</w:t>
      </w:r>
      <w:r>
        <w:t xml:space="preserve"> </w:t>
      </w:r>
      <w:r w:rsidR="003E4E57">
        <w:t>w</w:t>
      </w:r>
      <w:r w:rsidR="006C7149">
        <w:t>ith Oven Controllers</w:t>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p>
    <w:p w14:paraId="7B55EB5C" w14:textId="7B91759F" w:rsidR="00CA01D3" w:rsidRPr="00F0388A" w:rsidRDefault="00CA01D3" w:rsidP="00CA01D3">
      <w:pPr>
        <w:keepNext/>
        <w:spacing w:after="120"/>
      </w:pPr>
      <w:bookmarkStart w:id="3350" w:name="_Toc51132717"/>
      <w:bookmarkStart w:id="3351" w:name="_Toc119468194"/>
      <w:bookmarkStart w:id="3352"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to these</w:t>
      </w:r>
      <w:r w:rsidRPr="00F0388A">
        <w:t xml:space="preserve"> </w:t>
      </w:r>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FD5E79"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FD5E79" w:rsidRPr="00F30AD7" w:rsidRDefault="00FD5E79"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FD5E79" w:rsidRPr="00F30AD7" w:rsidRDefault="00FD5E79"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165A5FAF" w:rsidR="00FD5E79" w:rsidRPr="00F30AD7" w:rsidRDefault="00FD5E79" w:rsidP="00CA01D3">
            <w:pPr>
              <w:spacing w:before="20" w:after="20"/>
              <w:jc w:val="center"/>
              <w:rPr>
                <w:rFonts w:ascii="Arial" w:hAnsi="Arial" w:cs="Arial"/>
                <w:b/>
              </w:rPr>
            </w:pPr>
            <w:r w:rsidRPr="00F30AD7">
              <w:rPr>
                <w:rFonts w:ascii="Arial" w:hAnsi="Arial" w:cs="Arial"/>
                <w:b/>
              </w:rPr>
              <w:t xml:space="preserve">Baseline Oven </w:t>
            </w:r>
            <w:r>
              <w:rPr>
                <w:rFonts w:ascii="Arial" w:hAnsi="Arial" w:cs="Arial"/>
                <w:b/>
              </w:rPr>
              <w:t>R</w:t>
            </w:r>
            <w:r w:rsidRPr="00F30AD7">
              <w:rPr>
                <w:rFonts w:ascii="Arial" w:hAnsi="Arial" w:cs="Arial"/>
                <w:b/>
              </w:rPr>
              <w:t>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FD5E79" w:rsidRPr="00F30AD7" w:rsidRDefault="00FD5E79" w:rsidP="00CA01D3">
            <w:pPr>
              <w:spacing w:before="20" w:after="20"/>
              <w:jc w:val="center"/>
              <w:rPr>
                <w:rFonts w:ascii="Arial" w:hAnsi="Arial" w:cs="Arial"/>
                <w:b/>
              </w:rPr>
            </w:pPr>
            <w:r w:rsidRPr="00F30AD7">
              <w:rPr>
                <w:rFonts w:ascii="Arial" w:hAnsi="Arial" w:cs="Arial"/>
                <w:b/>
              </w:rPr>
              <w:t>Min. software version for comm.</w:t>
            </w:r>
          </w:p>
        </w:tc>
      </w:tr>
      <w:tr w:rsidR="00FD5E79"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FD5E79" w:rsidRPr="00EF66EF" w:rsidRDefault="00FD5E79"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2.2</w:t>
            </w:r>
          </w:p>
        </w:tc>
      </w:tr>
      <w:tr w:rsidR="00FD5E79"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FD5E79" w:rsidRPr="00EF66EF" w:rsidRDefault="00FD5E79"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7.03</w:t>
            </w:r>
          </w:p>
        </w:tc>
      </w:tr>
      <w:tr w:rsidR="00FD5E79"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FD5E79" w:rsidRPr="00EF66EF" w:rsidRDefault="00FD5E79"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1.0.6.3.2</w:t>
            </w:r>
          </w:p>
        </w:tc>
      </w:tr>
      <w:tr w:rsidR="00FD5E79"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FD5E79" w:rsidRPr="00EF66EF" w:rsidRDefault="00FD5E79"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24156710" w:rsidR="00FD5E79" w:rsidRPr="00EF66EF" w:rsidRDefault="00FD5E79"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N/A</w:t>
            </w:r>
          </w:p>
        </w:tc>
      </w:tr>
      <w:tr w:rsidR="00FD5E79"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FD5E79" w:rsidRPr="00EF66EF" w:rsidRDefault="00FD5E79" w:rsidP="00CA01D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FD5E79" w:rsidRPr="00EF66EF" w:rsidRDefault="00FD5E79" w:rsidP="00CA01D3">
            <w:pPr>
              <w:jc w:val="center"/>
              <w:rPr>
                <w:rFonts w:ascii="Arial" w:hAnsi="Arial" w:cs="Arial"/>
                <w:sz w:val="18"/>
                <w:szCs w:val="18"/>
              </w:rPr>
            </w:pPr>
            <w:r>
              <w:rPr>
                <w:rFonts w:ascii="Arial" w:hAnsi="Arial" w:cs="Arial"/>
                <w:sz w:val="18"/>
                <w:szCs w:val="18"/>
              </w:rPr>
              <w:t>N/A</w:t>
            </w:r>
          </w:p>
        </w:tc>
      </w:tr>
      <w:tr w:rsidR="00FD5E79"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FD5E79" w:rsidRPr="00EF66EF" w:rsidRDefault="00FD5E79"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FD5E79" w:rsidRPr="00EF66EF" w:rsidRDefault="00FD5E79" w:rsidP="00CA01D3">
            <w:pPr>
              <w:keepNext/>
              <w:jc w:val="center"/>
              <w:rPr>
                <w:rFonts w:ascii="Arial" w:hAnsi="Arial" w:cs="Arial"/>
                <w:sz w:val="18"/>
                <w:szCs w:val="18"/>
              </w:rPr>
            </w:pPr>
            <w:r>
              <w:rPr>
                <w:rFonts w:ascii="Arial" w:hAnsi="Arial" w:cs="Arial"/>
                <w:sz w:val="18"/>
                <w:szCs w:val="18"/>
              </w:rPr>
              <w:t xml:space="preserve">V1.0.0.3 </w:t>
            </w:r>
          </w:p>
        </w:tc>
      </w:tr>
      <w:tr w:rsidR="00FD5E79" w:rsidRPr="006D1E3D" w14:paraId="3B889614"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2DD4B9" w14:textId="125CD438" w:rsidR="00FD5E79" w:rsidRDefault="00FD5E79"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E4687FD" w14:textId="6CF2B1C9"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42DBB307" w14:textId="15B79CC8"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16FDD47" w14:textId="715B2264" w:rsidR="00FD5E79" w:rsidRDefault="00BE2B13" w:rsidP="00CA01D3">
            <w:pPr>
              <w:keepNext/>
              <w:jc w:val="center"/>
              <w:rPr>
                <w:rFonts w:ascii="Arial" w:hAnsi="Arial" w:cs="Arial"/>
                <w:sz w:val="18"/>
                <w:szCs w:val="18"/>
              </w:rPr>
            </w:pPr>
            <w:r>
              <w:rPr>
                <w:rFonts w:ascii="Arial" w:hAnsi="Arial" w:cs="Arial"/>
                <w:sz w:val="18"/>
                <w:szCs w:val="18"/>
              </w:rPr>
              <w:t>V388389</w:t>
            </w:r>
          </w:p>
        </w:tc>
      </w:tr>
      <w:tr w:rsidR="00FD5E79" w:rsidRPr="006D1E3D" w14:paraId="74F0834C"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2BDCED" w14:textId="58EBC433" w:rsidR="00FD5E79" w:rsidRDefault="00FD5E79"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FC75DDF" w14:textId="09B3A8AC"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6E68EB75" w14:textId="34335B71"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A1DD13A" w14:textId="6D87B08E" w:rsidR="00FD5E79" w:rsidRDefault="00BE2B13" w:rsidP="00CA01D3">
            <w:pPr>
              <w:keepNext/>
              <w:jc w:val="center"/>
              <w:rPr>
                <w:rFonts w:ascii="Arial" w:hAnsi="Arial" w:cs="Arial"/>
                <w:sz w:val="18"/>
                <w:szCs w:val="18"/>
              </w:rPr>
            </w:pPr>
            <w:r>
              <w:rPr>
                <w:rFonts w:ascii="Arial" w:hAnsi="Arial" w:cs="Arial"/>
                <w:sz w:val="18"/>
                <w:szCs w:val="18"/>
              </w:rPr>
              <w:t>V1005.3.101.22</w:t>
            </w:r>
          </w:p>
        </w:tc>
      </w:tr>
      <w:tr w:rsidR="00FD5E79"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FD5E79" w:rsidRPr="00EF66EF" w:rsidRDefault="00FD5E79"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FD5E79" w:rsidRPr="00EF66EF" w:rsidRDefault="00FD5E79"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3CFF842E" w14:textId="463F4554" w:rsidR="0058069D" w:rsidRDefault="0058069D">
      <w:pPr>
        <w:pStyle w:val="Heading2"/>
      </w:pPr>
      <w:bookmarkStart w:id="3353" w:name="_Toc469043392"/>
      <w:bookmarkStart w:id="3354" w:name="_Toc469045026"/>
      <w:bookmarkStart w:id="3355" w:name="_Toc469139324"/>
      <w:bookmarkStart w:id="3356" w:name="_Toc469152769"/>
      <w:bookmarkStart w:id="3357" w:name="_Toc491174860"/>
      <w:bookmarkStart w:id="3358" w:name="_Toc494304092"/>
      <w:bookmarkStart w:id="3359" w:name="_Toc532827442"/>
      <w:bookmarkStart w:id="3360" w:name="_Toc532827850"/>
      <w:bookmarkStart w:id="3361" w:name="_Toc52898746"/>
      <w:bookmarkStart w:id="3362" w:name="_Toc52898912"/>
      <w:bookmarkStart w:id="3363" w:name="_Toc52899102"/>
      <w:r>
        <w:lastRenderedPageBreak/>
        <w:t>Confirm</w:t>
      </w:r>
      <w:r w:rsidR="009459B1">
        <w:t xml:space="preserve"> </w:t>
      </w:r>
      <w:r w:rsidR="00754243">
        <w:t>Oven Communications</w:t>
      </w:r>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p>
    <w:p w14:paraId="317E9CF9" w14:textId="37793ACE" w:rsidR="00F369E4" w:rsidRPr="0088636D" w:rsidRDefault="00045250" w:rsidP="00F369E4">
      <w:pPr>
        <w:jc w:val="center"/>
      </w:pPr>
      <w:r>
        <w:rPr>
          <w:noProof/>
        </w:rPr>
        <w:drawing>
          <wp:inline distT="0" distB="0" distL="0" distR="0" wp14:anchorId="23B8E90C" wp14:editId="63EF5B0E">
            <wp:extent cx="3763702" cy="3310128"/>
            <wp:effectExtent l="0" t="0" r="8255" b="5080"/>
            <wp:docPr id="2996" name="Picture 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Status.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763702" cy="3310128"/>
                    </a:xfrm>
                    <a:prstGeom prst="rect">
                      <a:avLst/>
                    </a:prstGeom>
                  </pic:spPr>
                </pic:pic>
              </a:graphicData>
            </a:graphic>
          </wp:inline>
        </w:drawing>
      </w:r>
      <w:r w:rsidR="000E0382">
        <w:rPr>
          <w:noProof/>
        </w:rPr>
        <mc:AlternateContent>
          <mc:Choice Requires="wps">
            <w:drawing>
              <wp:anchor distT="0" distB="0" distL="114300" distR="114300" simplePos="0" relativeHeight="251636224" behindDoc="0" locked="0" layoutInCell="1" allowOverlap="1" wp14:anchorId="407D4CE4" wp14:editId="7ED7E86C">
                <wp:simplePos x="0" y="0"/>
                <wp:positionH relativeFrom="column">
                  <wp:posOffset>1011555</wp:posOffset>
                </wp:positionH>
                <wp:positionV relativeFrom="paragraph">
                  <wp:posOffset>527050</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12E387" id="Oval 3629" o:spid="_x0000_s1026" style="position:absolute;margin-left:79.65pt;margin-top:41.5pt;width:117pt;height:27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" filled="f" strokecolor="red" strokeweight="1.5pt"/>
            </w:pict>
          </mc:Fallback>
        </mc:AlternateContent>
      </w:r>
    </w:p>
    <w:p w14:paraId="6158C223" w14:textId="764BC5B0" w:rsidR="0058069D" w:rsidRDefault="005C7870" w:rsidP="00F5043F">
      <w:pPr>
        <w:pStyle w:val="Caption"/>
      </w:pPr>
      <w:r>
        <w:t xml:space="preserve">Figure </w:t>
      </w:r>
      <w:fldSimple w:instr=" SEQ Figure \* ARABIC ">
        <w:ins w:id="3364" w:author="Tom Bergeron" w:date="2020-10-06T17:45:00Z">
          <w:r w:rsidR="009C0501">
            <w:rPr>
              <w:noProof/>
            </w:rPr>
            <w:t>86</w:t>
          </w:r>
        </w:ins>
        <w:del w:id="3365" w:author="Tom Bergeron" w:date="2020-10-06T17:45:00Z">
          <w:r w:rsidR="0013342E" w:rsidDel="009C0501">
            <w:rPr>
              <w:noProof/>
            </w:rPr>
            <w:delText>89</w:delText>
          </w:r>
        </w:del>
      </w:fldSimple>
      <w:r w:rsidR="00016DC1">
        <w:t>: Hardware Status</w:t>
      </w:r>
      <w:r w:rsidR="0088636D">
        <w:t xml:space="preserve"> – Oven Controller Communication</w:t>
      </w:r>
    </w:p>
    <w:p w14:paraId="251CB612" w14:textId="77777777" w:rsidR="001D11DE" w:rsidRDefault="001D11DE" w:rsidP="001D11DE">
      <w:bookmarkStart w:id="3366" w:name="_Toc51132718"/>
      <w:bookmarkStart w:id="3367" w:name="_Toc119468195"/>
      <w:bookmarkStart w:id="3368" w:name="_Toc329784651"/>
    </w:p>
    <w:p w14:paraId="5981A5F5" w14:textId="77777777" w:rsidR="001D11DE" w:rsidRPr="00F0388A" w:rsidRDefault="001D11DE" w:rsidP="001D11DE">
      <w:r>
        <w:t xml:space="preserve">Once </w:t>
      </w:r>
      <w:proofErr w:type="gramStart"/>
      <w:r>
        <w:t>you’ve</w:t>
      </w:r>
      <w:proofErr w:type="gramEnd"/>
      <w:r>
        <w:t xml:space="preser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308A6286" w:rsidR="001D11DE" w:rsidRPr="00F0388A" w:rsidRDefault="001D11DE" w:rsidP="00E332CD">
      <w:r w:rsidRPr="00F0388A">
        <w:t xml:space="preserve">If the appropriate system </w:t>
      </w:r>
      <w:proofErr w:type="gramStart"/>
      <w:r>
        <w:t>isn’t</w:t>
      </w:r>
      <w:proofErr w:type="gramEnd"/>
      <w:r>
        <w:t xml:space="preserve">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47F27CFB"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7FEB3B22"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 xml:space="preserve"> (</w:t>
      </w:r>
      <w:r w:rsidRPr="00F0388A">
        <w:t xml:space="preserve">Contact </w:t>
      </w:r>
      <w:r w:rsidR="00045250">
        <w:t>tech support</w:t>
      </w:r>
      <w:r w:rsidR="00FD18FE">
        <w:t xml:space="preserve"> </w:t>
      </w:r>
      <w:r w:rsidRPr="00F0388A">
        <w:t>or the oven manufacturer for details.</w:t>
      </w:r>
      <w:r>
        <w:t>)</w:t>
      </w:r>
    </w:p>
    <w:p w14:paraId="54EDD47A" w14:textId="77777777" w:rsidR="00CB1AD7" w:rsidRDefault="00CB1AD7">
      <w:pPr>
        <w:pStyle w:val="Heading2"/>
        <w:rPr>
          <w:ins w:id="3369" w:author="Tom Bergeron" w:date="2020-09-29T16:06:00Z"/>
        </w:rPr>
      </w:pPr>
      <w:bookmarkStart w:id="3370" w:name="_Toc329249488"/>
      <w:bookmarkStart w:id="3371" w:name="_Toc390353671"/>
      <w:bookmarkStart w:id="3372" w:name="_Toc469043393"/>
      <w:bookmarkStart w:id="3373" w:name="_Toc469045027"/>
      <w:bookmarkStart w:id="3374" w:name="_Toc469139325"/>
      <w:bookmarkStart w:id="3375" w:name="_Toc469152770"/>
      <w:bookmarkStart w:id="3376" w:name="_Toc491174861"/>
      <w:bookmarkStart w:id="3377" w:name="_Toc494304093"/>
      <w:bookmarkStart w:id="3378" w:name="_Toc532827443"/>
      <w:bookmarkStart w:id="3379" w:name="_Toc532827851"/>
      <w:bookmarkEnd w:id="3366"/>
      <w:bookmarkEnd w:id="3367"/>
      <w:bookmarkEnd w:id="3368"/>
    </w:p>
    <w:p w14:paraId="25568C1B" w14:textId="0D962A9F" w:rsidR="001D11DE" w:rsidRPr="00413285" w:rsidRDefault="001D11DE">
      <w:pPr>
        <w:pStyle w:val="Heading2"/>
      </w:pPr>
      <w:bookmarkStart w:id="3380" w:name="_Toc52898747"/>
      <w:bookmarkStart w:id="3381" w:name="_Toc52898913"/>
      <w:bookmarkStart w:id="3382" w:name="_Toc52899103"/>
      <w:r>
        <w:t>Configur</w:t>
      </w:r>
      <w:r w:rsidR="00B4329A">
        <w:t>e</w:t>
      </w:r>
      <w:r>
        <w:t xml:space="preserve"> </w:t>
      </w:r>
      <w:r w:rsidR="00754243">
        <w:t xml:space="preserve">Software </w:t>
      </w:r>
      <w:r w:rsidR="00B4329A">
        <w:t>f</w:t>
      </w:r>
      <w:r w:rsidR="00754243">
        <w:t>or Oven Communication</w:t>
      </w:r>
      <w:bookmarkEnd w:id="3370"/>
      <w:bookmarkEnd w:id="3371"/>
      <w:bookmarkEnd w:id="3372"/>
      <w:bookmarkEnd w:id="3373"/>
      <w:bookmarkEnd w:id="3374"/>
      <w:bookmarkEnd w:id="3375"/>
      <w:bookmarkEnd w:id="3376"/>
      <w:bookmarkEnd w:id="3377"/>
      <w:bookmarkEnd w:id="3378"/>
      <w:bookmarkEnd w:id="3379"/>
      <w:bookmarkEnd w:id="3380"/>
      <w:bookmarkEnd w:id="3381"/>
      <w:bookmarkEnd w:id="3382"/>
    </w:p>
    <w:tbl>
      <w:tblPr>
        <w:tblW w:w="0" w:type="auto"/>
        <w:tblLayout w:type="fixed"/>
        <w:tblLook w:val="04A0" w:firstRow="1" w:lastRow="0" w:firstColumn="1" w:lastColumn="0" w:noHBand="0" w:noVBand="1"/>
      </w:tblPr>
      <w:tblGrid>
        <w:gridCol w:w="5238"/>
        <w:gridCol w:w="4338"/>
      </w:tblGrid>
      <w:tr w:rsidR="00AA0AAA" w14:paraId="733E5875" w14:textId="77777777" w:rsidTr="001D11DE">
        <w:tc>
          <w:tcPr>
            <w:tcW w:w="5238" w:type="dxa"/>
            <w:shd w:val="clear" w:color="auto" w:fill="auto"/>
          </w:tcPr>
          <w:p w14:paraId="1A637C6B" w14:textId="77777777" w:rsidR="00AA0AAA" w:rsidRDefault="00AA0AAA" w:rsidP="00AA0AAA">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w:t>
            </w:r>
            <w:r w:rsidR="00814441">
              <w:t>ng the software for use with oven</w:t>
            </w:r>
            <w:r>
              <w:t xml:space="preserve"> communications.  </w:t>
            </w:r>
          </w:p>
          <w:p w14:paraId="75A8C592" w14:textId="77777777" w:rsidR="00AA0AAA" w:rsidRDefault="00AA0AAA" w:rsidP="00AA0AAA"/>
          <w:p w14:paraId="66B074C9" w14:textId="77777777" w:rsidR="00AA0AAA" w:rsidRPr="00F0388A" w:rsidRDefault="00AA0AAA" w:rsidP="00AA5614">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1A7D41E0" w14:textId="77777777" w:rsidR="00AA0AAA" w:rsidRPr="00F0388A" w:rsidRDefault="00AA0AAA" w:rsidP="00AA0AAA">
            <w:pPr>
              <w:pStyle w:val="ListContinue"/>
            </w:pPr>
          </w:p>
          <w:p w14:paraId="5254F5B5" w14:textId="77777777" w:rsidR="00AA0AAA" w:rsidRPr="00F0388A" w:rsidRDefault="00AA0AAA" w:rsidP="00AA0AAA"/>
          <w:p w14:paraId="2062F799" w14:textId="77777777" w:rsidR="00AA0AAA" w:rsidRDefault="00AA0AAA" w:rsidP="00860C26">
            <w:pPr>
              <w:pStyle w:val="ListNumber4"/>
            </w:pPr>
            <w:r w:rsidRPr="00F0388A">
              <w:t>C</w:t>
            </w:r>
            <w:r>
              <w:t xml:space="preserve">lick on the </w:t>
            </w:r>
            <w:r w:rsidRPr="00860C26">
              <w:rPr>
                <w:b/>
              </w:rPr>
              <w:t>Use Oven Base Recipe</w:t>
            </w:r>
            <w:r>
              <w:t xml:space="preserve"> check box.</w:t>
            </w:r>
            <w:r w:rsidR="001D11DE">
              <w:t xml:space="preserve"> (Optional.)</w:t>
            </w:r>
          </w:p>
          <w:p w14:paraId="0FC17011" w14:textId="77777777" w:rsidR="00AA0AAA" w:rsidRDefault="00AA0AAA" w:rsidP="00F25AB9"/>
        </w:tc>
        <w:tc>
          <w:tcPr>
            <w:tcW w:w="4338" w:type="dxa"/>
            <w:shd w:val="clear" w:color="auto" w:fill="auto"/>
          </w:tcPr>
          <w:p w14:paraId="0AF4FA98" w14:textId="11E66F9E" w:rsidR="00AA0AAA" w:rsidRPr="00CA01D3" w:rsidRDefault="005E2966" w:rsidP="00CA01D3">
            <w:r>
              <w:rPr>
                <w:noProof/>
              </w:rPr>
              <w:drawing>
                <wp:inline distT="0" distB="0" distL="0" distR="0" wp14:anchorId="77EA9251" wp14:editId="2DC539A3">
                  <wp:extent cx="2605104" cy="2167128"/>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 2.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605104" cy="2167128"/>
                          </a:xfrm>
                          <a:prstGeom prst="rect">
                            <a:avLst/>
                          </a:prstGeom>
                        </pic:spPr>
                      </pic:pic>
                    </a:graphicData>
                  </a:graphic>
                </wp:inline>
              </w:drawing>
            </w:r>
          </w:p>
        </w:tc>
      </w:tr>
    </w:tbl>
    <w:p w14:paraId="39D46608" w14:textId="77777777" w:rsidR="001D11DE" w:rsidRDefault="001D11DE">
      <w:pPr>
        <w:pStyle w:val="Heading2"/>
      </w:pPr>
      <w:bookmarkStart w:id="3383" w:name="_Toc329249489"/>
      <w:bookmarkStart w:id="3384" w:name="_Toc390353672"/>
      <w:bookmarkStart w:id="3385" w:name="_Toc469043394"/>
      <w:bookmarkStart w:id="3386" w:name="_Toc469045028"/>
      <w:bookmarkStart w:id="3387" w:name="_Toc469139326"/>
      <w:bookmarkStart w:id="3388" w:name="_Toc469152771"/>
      <w:bookmarkStart w:id="3389" w:name="_Toc491174862"/>
      <w:bookmarkStart w:id="3390" w:name="_Toc494304094"/>
      <w:bookmarkStart w:id="3391" w:name="_Toc532827444"/>
      <w:bookmarkStart w:id="3392" w:name="_Toc532827852"/>
      <w:bookmarkStart w:id="3393" w:name="_Toc52898748"/>
      <w:bookmarkStart w:id="3394" w:name="_Toc52898914"/>
      <w:bookmarkStart w:id="3395" w:name="_Toc52899104"/>
      <w:r>
        <w:t>Us</w:t>
      </w:r>
      <w:r w:rsidR="00B4329A">
        <w:t>e a</w:t>
      </w:r>
      <w:r w:rsidR="00754243">
        <w:t xml:space="preserve"> </w:t>
      </w:r>
      <w:r>
        <w:t>Base Oven R</w:t>
      </w:r>
      <w:r w:rsidRPr="00356338">
        <w:t xml:space="preserve">ecipe </w:t>
      </w:r>
      <w:proofErr w:type="gramStart"/>
      <w:r w:rsidR="00754243">
        <w:t>With</w:t>
      </w:r>
      <w:proofErr w:type="gramEnd"/>
      <w:r w:rsidR="00754243">
        <w:t xml:space="preserve"> Oven Communication</w:t>
      </w:r>
      <w:bookmarkEnd w:id="3383"/>
      <w:bookmarkEnd w:id="3384"/>
      <w:bookmarkEnd w:id="3385"/>
      <w:bookmarkEnd w:id="3386"/>
      <w:bookmarkEnd w:id="3387"/>
      <w:bookmarkEnd w:id="3388"/>
      <w:bookmarkEnd w:id="3389"/>
      <w:bookmarkEnd w:id="3390"/>
      <w:bookmarkEnd w:id="3391"/>
      <w:bookmarkEnd w:id="3392"/>
      <w:bookmarkEnd w:id="3393"/>
      <w:bookmarkEnd w:id="3394"/>
      <w:bookmarkEnd w:id="3395"/>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788"/>
        <w:gridCol w:w="4788"/>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598B713D">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3396" w:name="_Toc329249490"/>
      <w:bookmarkStart w:id="3397" w:name="_Toc390353673"/>
      <w:r>
        <w:br w:type="page"/>
      </w:r>
    </w:p>
    <w:p w14:paraId="3C284243" w14:textId="77777777" w:rsidR="001D11DE" w:rsidRDefault="001D11DE">
      <w:pPr>
        <w:pStyle w:val="Heading2"/>
      </w:pPr>
      <w:bookmarkStart w:id="3398" w:name="_Toc469043395"/>
      <w:bookmarkStart w:id="3399" w:name="_Toc469045029"/>
      <w:bookmarkStart w:id="3400" w:name="_Toc469139327"/>
      <w:bookmarkStart w:id="3401" w:name="_Toc469152772"/>
      <w:bookmarkStart w:id="3402" w:name="_Toc491174863"/>
      <w:bookmarkStart w:id="3403" w:name="_Toc494304095"/>
      <w:bookmarkStart w:id="3404" w:name="_Toc532827445"/>
      <w:bookmarkStart w:id="3405" w:name="_Toc532827853"/>
      <w:bookmarkStart w:id="3406" w:name="_Toc52898749"/>
      <w:bookmarkStart w:id="3407" w:name="_Toc52898915"/>
      <w:bookmarkStart w:id="3408" w:name="_Toc52899105"/>
      <w:r>
        <w:lastRenderedPageBreak/>
        <w:t>Run</w:t>
      </w:r>
      <w:r w:rsidR="00B4329A">
        <w:t xml:space="preserve"> a</w:t>
      </w:r>
      <w:r w:rsidR="00754243">
        <w:t xml:space="preserve"> Profile</w:t>
      </w:r>
      <w:bookmarkEnd w:id="3396"/>
      <w:bookmarkEnd w:id="3397"/>
      <w:r w:rsidR="00754243">
        <w:t xml:space="preserve"> Using Oven Communication</w:t>
      </w:r>
      <w:bookmarkEnd w:id="3398"/>
      <w:bookmarkEnd w:id="3399"/>
      <w:bookmarkEnd w:id="3400"/>
      <w:bookmarkEnd w:id="3401"/>
      <w:bookmarkEnd w:id="3402"/>
      <w:bookmarkEnd w:id="3403"/>
      <w:bookmarkEnd w:id="3404"/>
      <w:bookmarkEnd w:id="3405"/>
      <w:bookmarkEnd w:id="3406"/>
      <w:bookmarkEnd w:id="3407"/>
      <w:bookmarkEnd w:id="3408"/>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1DFB3512" w:rsidR="001D11DE" w:rsidRPr="00F0388A" w:rsidRDefault="001D11DE" w:rsidP="00AA5614">
      <w:pPr>
        <w:pStyle w:val="ListNumber4"/>
      </w:pPr>
      <w:r w:rsidRPr="00F0388A">
        <w:t>For your first profile, load appropriate temperature and conveyor speed settings in the oven control</w:t>
      </w:r>
      <w:r w:rsidR="00045250">
        <w:t>ler</w:t>
      </w:r>
      <w:r w:rsidRPr="00F0388A">
        <w:t xml:space="preserve">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63810889"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764"/>
        <w:gridCol w:w="2435"/>
        <w:gridCol w:w="3091"/>
        <w:gridCol w:w="16"/>
      </w:tblGrid>
      <w:tr w:rsidR="00050826" w14:paraId="19EC0B14" w14:textId="77777777" w:rsidTr="004D6ABC">
        <w:trPr>
          <w:gridAfter w:val="1"/>
          <w:wAfter w:w="18" w:type="dxa"/>
        </w:trPr>
        <w:tc>
          <w:tcPr>
            <w:tcW w:w="4176" w:type="dxa"/>
            <w:shd w:val="clear" w:color="auto" w:fill="auto"/>
          </w:tcPr>
          <w:p w14:paraId="7D619EAB" w14:textId="7A06A5D1"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See </w:t>
            </w:r>
            <w:r w:rsidRPr="00F0388A">
              <w:fldChar w:fldCharType="begin"/>
            </w:r>
            <w:r w:rsidRPr="00F0388A">
              <w:instrText xml:space="preserve"> REF _Ref186057216 \h  \* MERGEFORMAT </w:instrText>
            </w:r>
            <w:r w:rsidRPr="00F0388A">
              <w:fldChar w:fldCharType="separate"/>
            </w:r>
            <w:ins w:id="3409" w:author="Tom Bergeron" w:date="2020-10-06T17:45:00Z">
              <w:r w:rsidR="009C0501" w:rsidRPr="00F0388A">
                <w:t xml:space="preserve">Figure </w:t>
              </w:r>
              <w:r w:rsidR="009C0501">
                <w:t>87</w:t>
              </w:r>
            </w:ins>
            <w:del w:id="3410" w:author="Tom Bergeron" w:date="2020-10-06T17:45:00Z">
              <w:r w:rsidR="0013342E" w:rsidRPr="00F0388A" w:rsidDel="009C0501">
                <w:delText xml:space="preserve">Figure </w:delText>
              </w:r>
              <w:r w:rsidR="0013342E" w:rsidDel="009C0501">
                <w:delText>90</w:delText>
              </w:r>
            </w:del>
            <w:r w:rsidRPr="00F0388A">
              <w:fldChar w:fldCharType="end"/>
            </w:r>
            <w:r w:rsidRPr="00F0388A">
              <w:t>.</w:t>
            </w:r>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5842632">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14BF25D9" w:rsidR="00050826" w:rsidRDefault="00050826" w:rsidP="00970150">
            <w:pPr>
              <w:pStyle w:val="Caption"/>
            </w:pPr>
            <w:bookmarkStart w:id="3411" w:name="_Ref186057216"/>
            <w:r w:rsidRPr="00F0388A">
              <w:t xml:space="preserve">Figure </w:t>
            </w:r>
            <w:fldSimple w:instr=" SEQ Figure \* ARABIC ">
              <w:ins w:id="3412" w:author="Tom Bergeron" w:date="2020-10-06T17:45:00Z">
                <w:r w:rsidR="009C0501">
                  <w:rPr>
                    <w:noProof/>
                  </w:rPr>
                  <w:t>87</w:t>
                </w:r>
              </w:ins>
              <w:del w:id="3413" w:author="Tom Bergeron" w:date="2020-10-06T17:45:00Z">
                <w:r w:rsidR="0013342E" w:rsidDel="009C0501">
                  <w:rPr>
                    <w:noProof/>
                  </w:rPr>
                  <w:delText>90</w:delText>
                </w:r>
              </w:del>
            </w:fldSimple>
            <w:bookmarkEnd w:id="3411"/>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49BA41B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059FE52A" w:rsidR="00050826" w:rsidRDefault="00050826" w:rsidP="00970150">
            <w:pPr>
              <w:pStyle w:val="Caption"/>
            </w:pPr>
            <w:r w:rsidRPr="00F0388A">
              <w:t xml:space="preserve">Figure </w:t>
            </w:r>
            <w:fldSimple w:instr=" SEQ Figure \* ARABIC ">
              <w:ins w:id="3414" w:author="Tom Bergeron" w:date="2020-10-06T17:45:00Z">
                <w:r w:rsidR="009C0501">
                  <w:rPr>
                    <w:noProof/>
                  </w:rPr>
                  <w:t>88</w:t>
                </w:r>
              </w:ins>
              <w:del w:id="3415" w:author="Tom Bergeron" w:date="2020-10-06T17:45:00Z">
                <w:r w:rsidR="0013342E" w:rsidDel="009C0501">
                  <w:rPr>
                    <w:noProof/>
                  </w:rPr>
                  <w:delText>91</w:delText>
                </w:r>
              </w:del>
            </w:fldSimple>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77777777" w:rsidR="001D11DE" w:rsidRDefault="001D11DE" w:rsidP="00AA5614">
      <w:pPr>
        <w:pStyle w:val="ListNumber4"/>
        <w:numPr>
          <w:ilvl w:val="0"/>
          <w:numId w:val="46"/>
        </w:numPr>
      </w:pPr>
      <w:r w:rsidRPr="00F0388A">
        <w:lastRenderedPageBreak/>
        <w:t xml:space="preserve">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“No” and follow the instructions.  This information is outlined in the user manual, but what happens next may be a little confusing to a </w:t>
      </w:r>
      <w:proofErr w:type="gramStart"/>
      <w:r w:rsidRPr="00F0388A">
        <w:t>first time</w:t>
      </w:r>
      <w:proofErr w:type="gramEnd"/>
      <w:r w:rsidRPr="00F0388A">
        <w:t xml:space="preserv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16F421CD"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r w:rsidR="00D77035">
              <w:t>(</w:t>
            </w:r>
            <w:r w:rsidRPr="00F0388A">
              <w:t xml:space="preserve">See </w:t>
            </w:r>
            <w:r w:rsidRPr="00F0388A">
              <w:fldChar w:fldCharType="begin"/>
            </w:r>
            <w:r w:rsidRPr="00F0388A">
              <w:instrText xml:space="preserve"> REF _Ref186057432 \h  \* MERGEFORMAT </w:instrText>
            </w:r>
            <w:r w:rsidRPr="00F0388A">
              <w:fldChar w:fldCharType="separate"/>
            </w:r>
            <w:ins w:id="3416" w:author="Tom Bergeron" w:date="2020-10-06T17:45:00Z">
              <w:r w:rsidR="009C0501" w:rsidRPr="00970150">
                <w:t xml:space="preserve">Figure </w:t>
              </w:r>
              <w:r w:rsidR="009C0501">
                <w:t>89</w:t>
              </w:r>
            </w:ins>
            <w:del w:id="3417" w:author="Tom Bergeron" w:date="2020-10-06T17:45:00Z">
              <w:r w:rsidR="0013342E" w:rsidRPr="00970150" w:rsidDel="009C0501">
                <w:delText xml:space="preserve">Figure </w:delText>
              </w:r>
              <w:r w:rsidR="0013342E" w:rsidDel="009C0501">
                <w:delText>92</w:delText>
              </w:r>
            </w:del>
            <w:r w:rsidRPr="00F0388A">
              <w:fldChar w:fldCharType="end"/>
            </w:r>
            <w:r w:rsidRPr="00F0388A">
              <w:t>.</w:t>
            </w:r>
            <w:r w:rsidR="00D77035">
              <w:t>)</w:t>
            </w:r>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OK,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09785630">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040AFE7B" w:rsidR="00050826" w:rsidRPr="00970150" w:rsidRDefault="00050826" w:rsidP="00E332CD">
            <w:pPr>
              <w:ind w:left="720"/>
              <w:jc w:val="center"/>
            </w:pPr>
            <w:bookmarkStart w:id="3418" w:name="_Ref186057432"/>
            <w:r w:rsidRPr="00970150">
              <w:t xml:space="preserve">Figure </w:t>
            </w:r>
            <w:fldSimple w:instr=" SEQ Figure \* ARABIC ">
              <w:ins w:id="3419" w:author="Tom Bergeron" w:date="2020-10-06T17:45:00Z">
                <w:r w:rsidR="009C0501">
                  <w:rPr>
                    <w:noProof/>
                  </w:rPr>
                  <w:t>89</w:t>
                </w:r>
              </w:ins>
              <w:del w:id="3420" w:author="Tom Bergeron" w:date="2020-10-06T17:45:00Z">
                <w:r w:rsidR="0013342E" w:rsidDel="009C0501">
                  <w:rPr>
                    <w:noProof/>
                  </w:rPr>
                  <w:delText>92</w:delText>
                </w:r>
              </w:del>
            </w:fldSimple>
            <w:bookmarkEnd w:id="3418"/>
            <w:r w:rsidRPr="00970150">
              <w:t>: Verify Setpoints</w:t>
            </w:r>
          </w:p>
        </w:tc>
      </w:tr>
    </w:tbl>
    <w:p w14:paraId="36DED972" w14:textId="4B5C783B"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rsidRPr="00F0388A">
        <w:t>.</w:t>
      </w:r>
    </w:p>
    <w:p w14:paraId="1E48BB1D" w14:textId="77777777" w:rsidR="009E413D" w:rsidRDefault="009E413D" w:rsidP="009E413D">
      <w:pPr>
        <w:pStyle w:val="ListParagraph"/>
      </w:pPr>
    </w:p>
    <w:p w14:paraId="673F1310" w14:textId="77777777" w:rsidR="0058069D" w:rsidRPr="00276F83" w:rsidRDefault="0058069D" w:rsidP="003335AF">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points To Change”</w:t>
      </w:r>
      <w:r w:rsidR="00444844" w:rsidRPr="00276F83">
        <w:t xml:space="preserve">.  </w:t>
      </w:r>
      <w:r w:rsidRPr="00276F83">
        <w:t>The next time around</w:t>
      </w:r>
      <w:r w:rsidR="009E413D" w:rsidRPr="00276F83">
        <w:t>,</w:t>
      </w:r>
      <w:r w:rsidRPr="00276F83">
        <w:t xml:space="preserve"> the software will not change any of the zone values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3421" w:name="_Toc119468197"/>
      <w:bookmarkStart w:id="3422" w:name="_Toc329784654"/>
      <w:bookmarkStart w:id="3423" w:name="_Toc393782344"/>
      <w:r>
        <w:br w:type="page"/>
      </w:r>
    </w:p>
    <w:p w14:paraId="0220A023" w14:textId="30D19890" w:rsidR="00D77035" w:rsidRPr="00F0388A" w:rsidRDefault="004D6ABC">
      <w:pPr>
        <w:pStyle w:val="Heading2"/>
      </w:pPr>
      <w:bookmarkStart w:id="3424" w:name="_Toc469043396"/>
      <w:bookmarkStart w:id="3425" w:name="_Toc469045030"/>
      <w:bookmarkStart w:id="3426" w:name="_Toc469139328"/>
      <w:bookmarkStart w:id="3427" w:name="_Toc469152773"/>
      <w:bookmarkStart w:id="3428" w:name="_Toc491174864"/>
      <w:bookmarkStart w:id="3429" w:name="_Toc494304096"/>
      <w:bookmarkStart w:id="3430" w:name="_Toc532827446"/>
      <w:bookmarkStart w:id="3431" w:name="_Toc532827854"/>
      <w:bookmarkStart w:id="3432" w:name="_Toc52898750"/>
      <w:bookmarkStart w:id="3433" w:name="_Toc52898916"/>
      <w:bookmarkStart w:id="3434" w:name="_Toc52899106"/>
      <w:r>
        <w:lastRenderedPageBreak/>
        <w:t>Start a</w:t>
      </w:r>
      <w:r w:rsidR="00754243" w:rsidRPr="00F0388A">
        <w:t xml:space="preserve"> </w:t>
      </w:r>
      <w:r w:rsidR="00D77035" w:rsidRPr="00F0388A">
        <w:t>Virtual Profile</w:t>
      </w:r>
      <w:bookmarkEnd w:id="3421"/>
      <w:bookmarkEnd w:id="3422"/>
      <w:bookmarkEnd w:id="3423"/>
      <w:r w:rsidR="00D77035">
        <w:t xml:space="preserve"> </w:t>
      </w:r>
      <w:proofErr w:type="gramStart"/>
      <w:r w:rsidR="00754243">
        <w:t>With</w:t>
      </w:r>
      <w:proofErr w:type="gramEnd"/>
      <w:r w:rsidR="00754243">
        <w:t xml:space="preserve"> Oven Communication</w:t>
      </w:r>
      <w:bookmarkEnd w:id="3424"/>
      <w:bookmarkEnd w:id="3425"/>
      <w:bookmarkEnd w:id="3426"/>
      <w:bookmarkEnd w:id="3427"/>
      <w:bookmarkEnd w:id="3428"/>
      <w:bookmarkEnd w:id="3429"/>
      <w:bookmarkEnd w:id="3430"/>
      <w:bookmarkEnd w:id="3431"/>
      <w:bookmarkEnd w:id="3432"/>
      <w:bookmarkEnd w:id="3433"/>
      <w:bookmarkEnd w:id="3434"/>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77777777"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Preferences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4A3794F0" w:rsidR="00036E0E" w:rsidRPr="00F0388A" w:rsidRDefault="00036E0E" w:rsidP="00036E0E">
            <w:pPr>
              <w:pStyle w:val="ListNumber4"/>
            </w:pPr>
            <w:r w:rsidRPr="00F0388A">
              <w:t xml:space="preserve">When starting a Virtual Profile from the Profile Explorer, </w:t>
            </w:r>
            <w:r w:rsidR="00045250">
              <w:t>y</w:t>
            </w:r>
            <w:r w:rsidRPr="00F0388A">
              <w:t xml:space="preserve">ou will be asked to select your Base oven Recipe.  A browse dialog box will appear, providing you with the means to browse your PC and point to the location and file name of the Base Oven Recipe </w:t>
            </w:r>
            <w:proofErr w:type="gramStart"/>
            <w:r w:rsidRPr="00F0388A">
              <w:t>you</w:t>
            </w:r>
            <w:r w:rsidR="00045250">
              <w:t>’ve</w:t>
            </w:r>
            <w:proofErr w:type="gramEnd"/>
            <w:r w:rsidRPr="00F0388A">
              <w:t xml:space="preserve"> chosen to use for this product.  See </w:t>
            </w:r>
            <w:r w:rsidRPr="00F0388A">
              <w:fldChar w:fldCharType="begin"/>
            </w:r>
            <w:r w:rsidRPr="00F0388A">
              <w:instrText xml:space="preserve"> REF _Ref186057746 \h  \* MERGEFORMAT </w:instrText>
            </w:r>
            <w:r w:rsidRPr="00F0388A">
              <w:fldChar w:fldCharType="separate"/>
            </w:r>
            <w:ins w:id="3435" w:author="Tom Bergeron" w:date="2020-10-06T17:45:00Z">
              <w:r w:rsidR="009C0501" w:rsidRPr="00F0388A">
                <w:t xml:space="preserve">Figure </w:t>
              </w:r>
              <w:r w:rsidR="009C0501">
                <w:rPr>
                  <w:noProof/>
                </w:rPr>
                <w:t>90</w:t>
              </w:r>
            </w:ins>
            <w:del w:id="3436" w:author="Tom Bergeron" w:date="2020-10-06T17:45:00Z">
              <w:r w:rsidR="0013342E" w:rsidRPr="00F0388A" w:rsidDel="009C0501">
                <w:delText xml:space="preserve">Figure </w:delText>
              </w:r>
              <w:r w:rsidR="0013342E" w:rsidDel="009C0501">
                <w:rPr>
                  <w:noProof/>
                </w:rPr>
                <w:delText>93</w:delText>
              </w:r>
            </w:del>
            <w:r w:rsidRPr="00F0388A">
              <w:fldChar w:fldCharType="end"/>
            </w:r>
            <w:r w:rsidRPr="00F0388A">
              <w:t>.</w:t>
            </w:r>
          </w:p>
          <w:p w14:paraId="1A789610" w14:textId="77777777" w:rsidR="00036E0E" w:rsidRPr="00F0388A" w:rsidRDefault="00036E0E" w:rsidP="00036E0E">
            <w:pPr>
              <w:pStyle w:val="ListContinue"/>
            </w:pPr>
          </w:p>
          <w:p w14:paraId="1F21A35B" w14:textId="25B26E99"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688F2C34">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5A7F7317" w:rsidR="00036E0E" w:rsidRPr="00F0388A" w:rsidRDefault="00036E0E" w:rsidP="00036E0E">
            <w:pPr>
              <w:pStyle w:val="Caption"/>
            </w:pPr>
            <w:bookmarkStart w:id="3437" w:name="_Ref186057746"/>
            <w:r w:rsidRPr="00F0388A">
              <w:t xml:space="preserve">Figure </w:t>
            </w:r>
            <w:fldSimple w:instr=" SEQ Figure \* ARABIC ">
              <w:ins w:id="3438" w:author="Tom Bergeron" w:date="2020-10-06T17:45:00Z">
                <w:r w:rsidR="009C0501">
                  <w:rPr>
                    <w:noProof/>
                  </w:rPr>
                  <w:t>90</w:t>
                </w:r>
              </w:ins>
              <w:del w:id="3439" w:author="Tom Bergeron" w:date="2020-10-06T17:45:00Z">
                <w:r w:rsidR="0013342E" w:rsidDel="009C0501">
                  <w:rPr>
                    <w:noProof/>
                  </w:rPr>
                  <w:delText>93</w:delText>
                </w:r>
              </w:del>
            </w:fldSimple>
            <w:bookmarkEnd w:id="3437"/>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77777777"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and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18BC2A4C" w:rsidR="00036E0E" w:rsidRDefault="00036E0E" w:rsidP="00970150">
            <w:pPr>
              <w:pStyle w:val="ListNumber4"/>
            </w:pPr>
            <w:r w:rsidRPr="00F0388A">
              <w:t>If you have already loaded a VP and selected a Base Oven Re</w:t>
            </w:r>
            <w:r w:rsidR="00D77035">
              <w:t xml:space="preserve">cipe then you will not see the </w:t>
            </w:r>
            <w:r w:rsidRPr="00D77035">
              <w:rPr>
                <w:i/>
              </w:rPr>
              <w:t>Select the</w:t>
            </w:r>
            <w:r w:rsidR="00D77035" w:rsidRPr="00D77035">
              <w:rPr>
                <w:i/>
              </w:rPr>
              <w:t xml:space="preserve"> Base Oven Recipe to be Loaded</w:t>
            </w:r>
            <w:r w:rsidR="00D77035">
              <w:t xml:space="preserve"> screen.  Instead you will see the</w:t>
            </w:r>
            <w:r w:rsidRPr="00F0388A">
              <w:t xml:space="preserve"> screen</w:t>
            </w:r>
            <w:r w:rsidR="00D77035">
              <w:t xml:space="preserve"> shown at the right</w:t>
            </w:r>
            <w:r w:rsidRPr="00F0388A">
              <w:t xml:space="preserve">, verifying that you are loading the </w:t>
            </w:r>
            <w:proofErr w:type="gramStart"/>
            <w:r w:rsidRPr="00F0388A">
              <w:t>correct  Ba</w:t>
            </w:r>
            <w:r w:rsidR="00D77035">
              <w:t>se</w:t>
            </w:r>
            <w:proofErr w:type="gramEnd"/>
            <w:r w:rsidR="00D77035">
              <w:t xml:space="preserve"> Oven Recipe.  If you choose </w:t>
            </w:r>
            <w:r w:rsidR="00D77035" w:rsidRPr="00D77035">
              <w:rPr>
                <w:i/>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r w:rsidR="00D77035">
              <w:t>(</w:t>
            </w:r>
            <w:r w:rsidRPr="00F0388A">
              <w:t xml:space="preserve">See </w:t>
            </w:r>
            <w:r w:rsidRPr="00F0388A">
              <w:fldChar w:fldCharType="begin"/>
            </w:r>
            <w:r w:rsidRPr="00F0388A">
              <w:instrText xml:space="preserve"> REF _Ref186057932 \h  \* MERGEFORMAT </w:instrText>
            </w:r>
            <w:r w:rsidRPr="00F0388A">
              <w:fldChar w:fldCharType="separate"/>
            </w:r>
            <w:ins w:id="3440" w:author="Tom Bergeron" w:date="2020-10-06T17:45:00Z">
              <w:r w:rsidR="009C0501" w:rsidRPr="009C0501">
                <w:rPr>
                  <w:rPrChange w:id="3441" w:author="Tom Bergeron" w:date="2020-10-06T17:45:00Z">
                    <w:rPr>
                      <w:rFonts w:ascii="Arial" w:hAnsi="Arial" w:cs="Arial"/>
                      <w:sz w:val="16"/>
                      <w:szCs w:val="16"/>
                    </w:rPr>
                  </w:rPrChange>
                </w:rPr>
                <w:t xml:space="preserve">Figure </w:t>
              </w:r>
              <w:r w:rsidR="009C0501" w:rsidRPr="009C0501">
                <w:rPr>
                  <w:noProof/>
                  <w:rPrChange w:id="3442" w:author="Tom Bergeron" w:date="2020-10-06T17:45:00Z">
                    <w:rPr>
                      <w:rFonts w:ascii="Arial" w:hAnsi="Arial" w:cs="Arial"/>
                      <w:noProof/>
                      <w:sz w:val="16"/>
                      <w:szCs w:val="16"/>
                    </w:rPr>
                  </w:rPrChange>
                </w:rPr>
                <w:t>91</w:t>
              </w:r>
            </w:ins>
            <w:del w:id="3443" w:author="Tom Bergeron" w:date="2020-10-06T17:45:00Z">
              <w:r w:rsidR="0013342E" w:rsidRPr="0013342E" w:rsidDel="009C0501">
                <w:delText xml:space="preserve">Figure </w:delText>
              </w:r>
              <w:r w:rsidR="0013342E" w:rsidRPr="0013342E" w:rsidDel="009C0501">
                <w:rPr>
                  <w:noProof/>
                </w:rPr>
                <w:delText>94</w:delText>
              </w:r>
            </w:del>
            <w:r w:rsidRPr="00F0388A">
              <w:fldChar w:fldCharType="end"/>
            </w:r>
            <w:r w:rsidRPr="00F0388A">
              <w:t>.</w:t>
            </w:r>
            <w:r w:rsidR="00D77035">
              <w:t>)</w:t>
            </w:r>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579FACA4">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50C3CAA7" w:rsidR="00036E0E" w:rsidRPr="00970150" w:rsidRDefault="00036E0E" w:rsidP="00970150">
            <w:pPr>
              <w:pStyle w:val="ListContinue"/>
              <w:ind w:left="0"/>
              <w:jc w:val="center"/>
              <w:rPr>
                <w:rFonts w:ascii="Arial" w:hAnsi="Arial" w:cs="Arial"/>
                <w:sz w:val="16"/>
                <w:szCs w:val="16"/>
              </w:rPr>
            </w:pPr>
            <w:bookmarkStart w:id="3444"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ins w:id="3445" w:author="Tom Bergeron" w:date="2020-10-06T17:45:00Z">
              <w:r w:rsidR="009C0501">
                <w:rPr>
                  <w:rFonts w:ascii="Arial" w:hAnsi="Arial" w:cs="Arial"/>
                  <w:noProof/>
                  <w:sz w:val="16"/>
                  <w:szCs w:val="16"/>
                </w:rPr>
                <w:t>91</w:t>
              </w:r>
            </w:ins>
            <w:del w:id="3446" w:author="Tom Bergeron" w:date="2020-10-06T17:45:00Z">
              <w:r w:rsidR="0013342E" w:rsidDel="009C0501">
                <w:rPr>
                  <w:rFonts w:ascii="Arial" w:hAnsi="Arial" w:cs="Arial"/>
                  <w:noProof/>
                  <w:sz w:val="16"/>
                  <w:szCs w:val="16"/>
                </w:rPr>
                <w:delText>94</w:delText>
              </w:r>
            </w:del>
            <w:r w:rsidRPr="00970150">
              <w:rPr>
                <w:rFonts w:ascii="Arial" w:hAnsi="Arial" w:cs="Arial"/>
                <w:sz w:val="16"/>
                <w:szCs w:val="16"/>
              </w:rPr>
              <w:fldChar w:fldCharType="end"/>
            </w:r>
            <w:bookmarkEnd w:id="3444"/>
          </w:p>
        </w:tc>
      </w:tr>
    </w:tbl>
    <w:p w14:paraId="7C15AE9F" w14:textId="77777777" w:rsidR="0058069D" w:rsidRPr="00F0388A" w:rsidRDefault="0058069D" w:rsidP="0058069D"/>
    <w:p w14:paraId="66D90877" w14:textId="78A71DEC" w:rsidR="00BD073C" w:rsidRPr="00276F83" w:rsidRDefault="00D77035" w:rsidP="003335AF">
      <w:r w:rsidRPr="003335AF">
        <w:rPr>
          <w:b/>
        </w:rPr>
        <w:t>Note</w:t>
      </w:r>
      <w:r w:rsidR="000E6D3B" w:rsidRPr="00276F83">
        <w:t xml:space="preserve">: </w:t>
      </w:r>
      <w:r w:rsidR="0058069D" w:rsidRPr="00276F83">
        <w:t>If you feel that the system is taking too long to load the Base Oven Recipe or the setpoints, switch over to the oven control</w:t>
      </w:r>
      <w:r w:rsidR="00045250">
        <w:t>ler</w:t>
      </w:r>
      <w:r w:rsidR="0058069D" w:rsidRPr="00276F83">
        <w:t xml:space="preserve"> software and see if you can detect a reason why the oven is </w:t>
      </w:r>
      <w:r w:rsidR="000B1E86" w:rsidRPr="00276F83">
        <w:t>not accepting the changes.</w:t>
      </w:r>
    </w:p>
    <w:p w14:paraId="2F269D11" w14:textId="77777777" w:rsidR="00351520" w:rsidRPr="00F0388A" w:rsidRDefault="00754243">
      <w:pPr>
        <w:pStyle w:val="Heading2"/>
      </w:pPr>
      <w:bookmarkStart w:id="3447" w:name="_KIC_24/7_without_Board_Sensor_(Belt"/>
      <w:bookmarkStart w:id="3448" w:name="_Toc51132722"/>
      <w:bookmarkStart w:id="3449" w:name="_Toc119468198"/>
      <w:bookmarkEnd w:id="3447"/>
      <w:r w:rsidRPr="00F0388A">
        <w:br w:type="page"/>
      </w:r>
      <w:bookmarkStart w:id="3450" w:name="_Toc141866788"/>
      <w:bookmarkStart w:id="3451" w:name="_Toc329784655"/>
      <w:bookmarkStart w:id="3452" w:name="_Toc469043397"/>
      <w:bookmarkStart w:id="3453" w:name="_Toc469045031"/>
      <w:bookmarkStart w:id="3454" w:name="_Toc469139329"/>
      <w:bookmarkStart w:id="3455" w:name="_Toc469152774"/>
      <w:bookmarkStart w:id="3456" w:name="_Toc491174865"/>
      <w:bookmarkStart w:id="3457" w:name="_Toc494304097"/>
      <w:bookmarkStart w:id="3458" w:name="_Toc532827447"/>
      <w:bookmarkStart w:id="3459" w:name="_Toc532827855"/>
      <w:bookmarkStart w:id="3460" w:name="_Toc52898751"/>
      <w:bookmarkStart w:id="3461" w:name="_Toc52898917"/>
      <w:bookmarkStart w:id="3462" w:name="_Toc52899107"/>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3450"/>
      <w:bookmarkEnd w:id="3451"/>
      <w:bookmarkEnd w:id="3452"/>
      <w:bookmarkEnd w:id="3453"/>
      <w:bookmarkEnd w:id="3454"/>
      <w:bookmarkEnd w:id="3455"/>
      <w:bookmarkEnd w:id="3456"/>
      <w:bookmarkEnd w:id="3457"/>
      <w:bookmarkEnd w:id="3458"/>
      <w:bookmarkEnd w:id="3459"/>
      <w:bookmarkEnd w:id="3460"/>
      <w:bookmarkEnd w:id="3461"/>
      <w:bookmarkEnd w:id="3462"/>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sidR="00B2208C">
        <w:rPr>
          <w:rStyle w:val="PlainTextChar"/>
        </w:rPr>
        <w:t>software root directory</w:t>
      </w:r>
      <w:r w:rsidRPr="00F0388A">
        <w:rPr>
          <w:rStyle w:val="PlainTextChar"/>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proofErr w:type="spellStart"/>
      <w:r w:rsidRPr="00F0388A">
        <w:t>AllowNotChangeRecipe</w:t>
      </w:r>
      <w:r w:rsidR="00EE62B3">
        <w:t>Auto</w:t>
      </w:r>
      <w:proofErr w:type="spellEnd"/>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788"/>
        <w:gridCol w:w="4788"/>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23AF030B">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C149351">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w:t>
            </w:r>
            <w:proofErr w:type="gramStart"/>
            <w:r w:rsidR="000034CD">
              <w:t>recipe</w:t>
            </w:r>
            <w:proofErr w:type="gramEnd"/>
            <w:r w:rsidR="000034CD">
              <w:t xml:space="preserv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64477F">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6">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3448"/>
      <w:bookmarkEnd w:id="3449"/>
    </w:tbl>
    <w:p w14:paraId="2C1CDFC0" w14:textId="77777777" w:rsidR="00AD69D0" w:rsidRPr="00F0388A" w:rsidRDefault="00AD69D0" w:rsidP="003456EC"/>
    <w:p w14:paraId="03D20DCF" w14:textId="77777777" w:rsidR="00E767B9" w:rsidRDefault="00E767B9" w:rsidP="0026146F">
      <w:pPr>
        <w:pStyle w:val="Heading1"/>
      </w:pPr>
      <w:bookmarkStart w:id="3463" w:name="_Dual_Lane_Systems"/>
      <w:bookmarkStart w:id="3464" w:name="_Ref468169722"/>
      <w:bookmarkStart w:id="3465" w:name="_Toc468171270"/>
      <w:bookmarkStart w:id="3466" w:name="_Toc468549184"/>
      <w:bookmarkStart w:id="3467" w:name="_Toc468552702"/>
      <w:bookmarkStart w:id="3468" w:name="_Toc469041229"/>
      <w:bookmarkStart w:id="3469" w:name="_Toc469041335"/>
      <w:bookmarkStart w:id="3470" w:name="_Toc469043399"/>
      <w:bookmarkStart w:id="3471" w:name="_Toc469045032"/>
      <w:bookmarkStart w:id="3472" w:name="_Toc469139330"/>
      <w:bookmarkStart w:id="3473" w:name="_Toc469143780"/>
      <w:bookmarkStart w:id="3474" w:name="_Toc469152538"/>
      <w:bookmarkStart w:id="3475" w:name="_Toc469152775"/>
      <w:bookmarkStart w:id="3476" w:name="_Toc491174866"/>
      <w:bookmarkStart w:id="3477" w:name="_Toc491175168"/>
      <w:bookmarkStart w:id="3478" w:name="_Toc494304098"/>
      <w:bookmarkStart w:id="3479" w:name="_Toc494304206"/>
      <w:bookmarkStart w:id="3480" w:name="_Toc532827448"/>
      <w:bookmarkStart w:id="3481" w:name="_Toc532827593"/>
      <w:bookmarkStart w:id="3482" w:name="_Toc532827856"/>
      <w:bookmarkStart w:id="3483" w:name="_Toc52898752"/>
      <w:bookmarkStart w:id="3484" w:name="_Toc52898918"/>
      <w:bookmarkStart w:id="3485" w:name="_Toc52899108"/>
      <w:bookmarkStart w:id="3486" w:name="_Toc52899199"/>
      <w:bookmarkEnd w:id="3463"/>
      <w:r>
        <w:lastRenderedPageBreak/>
        <w:t xml:space="preserve">Dual Lane Systems </w:t>
      </w:r>
      <w:proofErr w:type="gramStart"/>
      <w:r w:rsidR="006C7149">
        <w:t>And</w:t>
      </w:r>
      <w:proofErr w:type="gramEnd"/>
      <w:r w:rsidR="006C7149">
        <w:t xml:space="preserve"> </w:t>
      </w:r>
      <w:r>
        <w:t>Functionality</w:t>
      </w:r>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60F0A608" w14:textId="460A021F" w:rsidR="00CE4922"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2ACAB22D" w14:textId="77777777" w:rsidR="00CE4922" w:rsidRDefault="00CE4922" w:rsidP="00E767B9"/>
    <w:p w14:paraId="2CC81A4B" w14:textId="6A813642" w:rsidR="00E767B9" w:rsidRDefault="00E767B9" w:rsidP="00E767B9">
      <w:r>
        <w:t xml:space="preserve">A radio button display during the installation routine lets you choose between the standard configuration or the dual lane setup. </w:t>
      </w:r>
    </w:p>
    <w:p w14:paraId="13A577A1" w14:textId="77777777" w:rsidR="00E767B9" w:rsidRPr="002C3995" w:rsidRDefault="00E767B9" w:rsidP="00E767B9"/>
    <w:p w14:paraId="4DEB20CC" w14:textId="77777777" w:rsidR="00E767B9" w:rsidRDefault="00E767B9" w:rsidP="00E767B9">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E767B9"/>
    <w:p w14:paraId="7C29212B" w14:textId="77777777" w:rsidR="00E767B9" w:rsidRDefault="00754243">
      <w:pPr>
        <w:pStyle w:val="Heading2"/>
      </w:pPr>
      <w:bookmarkStart w:id="3487" w:name="_Toc469043400"/>
      <w:bookmarkStart w:id="3488" w:name="_Toc469045033"/>
      <w:bookmarkStart w:id="3489" w:name="_Toc469139331"/>
      <w:bookmarkStart w:id="3490" w:name="_Toc469152776"/>
      <w:bookmarkStart w:id="3491" w:name="_Toc491174867"/>
      <w:bookmarkStart w:id="3492" w:name="_Toc494304099"/>
      <w:bookmarkStart w:id="3493" w:name="_Toc532827449"/>
      <w:bookmarkStart w:id="3494" w:name="_Toc532827857"/>
      <w:bookmarkStart w:id="3495" w:name="_Toc52898753"/>
      <w:bookmarkStart w:id="3496" w:name="_Toc52898919"/>
      <w:bookmarkStart w:id="3497" w:name="_Toc52899109"/>
      <w:r>
        <w:t>Dual Lane Dual Systems</w:t>
      </w:r>
      <w:bookmarkEnd w:id="3487"/>
      <w:bookmarkEnd w:id="3488"/>
      <w:bookmarkEnd w:id="3489"/>
      <w:bookmarkEnd w:id="3490"/>
      <w:bookmarkEnd w:id="3491"/>
      <w:bookmarkEnd w:id="3492"/>
      <w:bookmarkEnd w:id="3493"/>
      <w:bookmarkEnd w:id="3494"/>
      <w:bookmarkEnd w:id="3495"/>
      <w:bookmarkEnd w:id="3496"/>
      <w:bookmarkEnd w:id="3497"/>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proofErr w:type="spellStart"/>
      <w:r>
        <w:t>eTPUs</w:t>
      </w:r>
      <w:proofErr w:type="spellEnd"/>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788"/>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7A0B7BCF" w:rsidR="00E767B9" w:rsidRDefault="00E767B9" w:rsidP="00AD4DC4">
            <w:r>
              <w:t xml:space="preserve">Each automatic system instance receives data from its own associated eTPU.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045250">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7E178808">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67CAA43F">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25F98550" w14:textId="77777777" w:rsidR="00E767B9" w:rsidRPr="00E767B9" w:rsidRDefault="00E767B9"/>
    <w:p w14:paraId="707C0A61" w14:textId="77777777" w:rsidR="00E767B9" w:rsidRDefault="00E767B9" w:rsidP="00E767B9">
      <w:pPr>
        <w:rPr>
          <w:rFonts w:ascii="Arial" w:hAnsi="Arial" w:cs="Arial"/>
          <w:b/>
          <w:bCs/>
          <w:iCs/>
          <w:sz w:val="32"/>
          <w:szCs w:val="28"/>
        </w:rPr>
      </w:pPr>
      <w:r>
        <w:br w:type="page"/>
      </w:r>
    </w:p>
    <w:p w14:paraId="61A70D8B" w14:textId="514DD69E" w:rsidR="00E767B9" w:rsidRPr="00E767B9" w:rsidRDefault="00754243">
      <w:pPr>
        <w:pStyle w:val="Heading2"/>
        <w:rPr>
          <w:rFonts w:ascii="Trebuchet MS" w:hAnsi="Trebuchet MS"/>
          <w:sz w:val="24"/>
          <w:szCs w:val="24"/>
        </w:rPr>
      </w:pPr>
      <w:bookmarkStart w:id="3498" w:name="_Toc469043402"/>
      <w:bookmarkStart w:id="3499" w:name="_Toc469045035"/>
      <w:bookmarkStart w:id="3500" w:name="_Toc469139333"/>
      <w:bookmarkStart w:id="3501" w:name="_Toc469152778"/>
      <w:bookmarkStart w:id="3502" w:name="_Toc491174868"/>
      <w:bookmarkStart w:id="3503" w:name="_Toc494304100"/>
      <w:bookmarkStart w:id="3504" w:name="_Toc532827450"/>
      <w:bookmarkStart w:id="3505" w:name="_Toc532827858"/>
      <w:bookmarkStart w:id="3506" w:name="_Toc52898754"/>
      <w:bookmarkStart w:id="3507" w:name="_Toc52898920"/>
      <w:bookmarkStart w:id="3508" w:name="_Toc52899110"/>
      <w:r w:rsidRPr="00E767B9">
        <w:lastRenderedPageBreak/>
        <w:t>Configure Dual Lane Systems</w:t>
      </w:r>
      <w:bookmarkEnd w:id="3498"/>
      <w:bookmarkEnd w:id="3499"/>
      <w:bookmarkEnd w:id="3500"/>
      <w:bookmarkEnd w:id="3501"/>
      <w:bookmarkEnd w:id="3502"/>
      <w:bookmarkEnd w:id="3503"/>
      <w:bookmarkEnd w:id="3504"/>
      <w:bookmarkEnd w:id="3505"/>
      <w:bookmarkEnd w:id="3506"/>
      <w:bookmarkEnd w:id="3507"/>
      <w:bookmarkEnd w:id="3508"/>
      <w:r w:rsidRPr="00E767B9">
        <w:t xml:space="preserve"> </w:t>
      </w:r>
    </w:p>
    <w:p w14:paraId="60BF7352" w14:textId="0FB0CB2F" w:rsidR="00E767B9" w:rsidRPr="00EC2531" w:rsidRDefault="00E767B9" w:rsidP="00E767B9">
      <w:r w:rsidRPr="00EC2531">
        <w:t>During the software installation, you will have the option to select what type of system will be in use:</w:t>
      </w:r>
    </w:p>
    <w:p w14:paraId="2BB80B39" w14:textId="4378EF0F" w:rsidR="00E767B9" w:rsidRPr="005D0172" w:rsidRDefault="00E767B9" w:rsidP="00E767B9">
      <w:pPr>
        <w:rPr>
          <w:highlight w:val="yellow"/>
        </w:rPr>
      </w:pPr>
    </w:p>
    <w:p w14:paraId="4E935BE7" w14:textId="57BEE06B" w:rsidR="00E767B9" w:rsidRPr="005D0172" w:rsidRDefault="00E767B9" w:rsidP="00E767B9">
      <w:pPr>
        <w:rPr>
          <w:highlight w:val="yellow"/>
        </w:rPr>
      </w:pPr>
    </w:p>
    <w:p w14:paraId="063990BA" w14:textId="0C6F7649" w:rsidR="00E767B9" w:rsidRPr="005D0172" w:rsidRDefault="00045250" w:rsidP="00E767B9">
      <w:pPr>
        <w:rPr>
          <w:highlight w:val="yellow"/>
        </w:rPr>
      </w:pPr>
      <w:r>
        <w:rPr>
          <w:noProof/>
        </w:rPr>
        <w:drawing>
          <wp:anchor distT="0" distB="0" distL="114300" distR="114300" simplePos="0" relativeHeight="251680256" behindDoc="1" locked="0" layoutInCell="1" allowOverlap="1" wp14:anchorId="27739242" wp14:editId="293EB8D6">
            <wp:simplePos x="0" y="0"/>
            <wp:positionH relativeFrom="column">
              <wp:posOffset>2546350</wp:posOffset>
            </wp:positionH>
            <wp:positionV relativeFrom="paragraph">
              <wp:posOffset>16510</wp:posOffset>
            </wp:positionV>
            <wp:extent cx="3520440" cy="2614930"/>
            <wp:effectExtent l="0" t="0" r="3810" b="0"/>
            <wp:wrapTight wrapText="left">
              <wp:wrapPolygon edited="0">
                <wp:start x="0" y="0"/>
                <wp:lineTo x="0" y="21401"/>
                <wp:lineTo x="21506" y="21401"/>
                <wp:lineTo x="21506" y="0"/>
                <wp:lineTo x="0" y="0"/>
              </wp:wrapPolygon>
            </wp:wrapTight>
            <wp:docPr id="3002" name="Picture 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 screen.png"/>
                    <pic:cNvPicPr/>
                  </pic:nvPicPr>
                  <pic:blipFill>
                    <a:blip r:embed="rId179">
                      <a:extLst>
                        <a:ext uri="{28A0092B-C50C-407E-A947-70E740481C1C}">
                          <a14:useLocalDpi xmlns:a14="http://schemas.microsoft.com/office/drawing/2010/main" val="0"/>
                        </a:ext>
                      </a:extLst>
                    </a:blip>
                    <a:stretch>
                      <a:fillRect/>
                    </a:stretch>
                  </pic:blipFill>
                  <pic:spPr>
                    <a:xfrm>
                      <a:off x="0" y="0"/>
                      <a:ext cx="3520440" cy="2614930"/>
                    </a:xfrm>
                    <a:prstGeom prst="rect">
                      <a:avLst/>
                    </a:prstGeom>
                  </pic:spPr>
                </pic:pic>
              </a:graphicData>
            </a:graphic>
            <wp14:sizeRelH relativeFrom="margin">
              <wp14:pctWidth>0</wp14:pctWidth>
            </wp14:sizeRelH>
            <wp14:sizeRelV relativeFrom="margin">
              <wp14:pctHeight>0</wp14:pctHeight>
            </wp14:sizeRelV>
          </wp:anchor>
        </w:drawing>
      </w:r>
    </w:p>
    <w:p w14:paraId="6971E0F2" w14:textId="77777777" w:rsidR="00E767B9" w:rsidRPr="005D0172" w:rsidRDefault="00E767B9" w:rsidP="00E767B9">
      <w:pPr>
        <w:rPr>
          <w:highlight w:val="yellow"/>
        </w:rPr>
      </w:pPr>
    </w:p>
    <w:p w14:paraId="17EE5D0C" w14:textId="77777777" w:rsidR="00D80151" w:rsidRDefault="00D80151" w:rsidP="00E767B9"/>
    <w:p w14:paraId="2E74513A" w14:textId="77777777" w:rsidR="00D80151" w:rsidRPr="00EC2531" w:rsidRDefault="00D80151" w:rsidP="00E767B9"/>
    <w:p w14:paraId="1180A5BD" w14:textId="07250372" w:rsidR="00E767B9" w:rsidRDefault="00D80151" w:rsidP="00E767B9">
      <w:r>
        <w:t>Se</w:t>
      </w:r>
      <w:r w:rsidR="00E767B9" w:rsidRPr="00EC2531">
        <w:t>lect “</w:t>
      </w:r>
      <w:r w:rsidR="00E767B9" w:rsidRPr="00EC2531">
        <w:rPr>
          <w:i/>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0F62F019" w14:textId="74621DCC" w:rsidR="00E767B9" w:rsidRPr="00EC2531" w:rsidRDefault="00E767B9" w:rsidP="00E767B9"/>
    <w:p w14:paraId="61A1978B" w14:textId="1D23596D" w:rsidR="00E767B9" w:rsidRPr="006E1668" w:rsidRDefault="00E767B9" w:rsidP="00E767B9">
      <w:pPr>
        <w:jc w:val="right"/>
        <w:rPr>
          <w:color w:val="FF0000"/>
          <w:highlight w:val="yellow"/>
        </w:rPr>
      </w:pPr>
    </w:p>
    <w:p w14:paraId="7A63F25E" w14:textId="77777777" w:rsidR="00430A9C" w:rsidRDefault="00430A9C" w:rsidP="00E767B9"/>
    <w:p w14:paraId="6755FD0D" w14:textId="77777777" w:rsidR="00430A9C" w:rsidRDefault="00430A9C" w:rsidP="00E767B9"/>
    <w:p w14:paraId="68D9D421" w14:textId="77777777" w:rsidR="00430A9C" w:rsidRDefault="00430A9C" w:rsidP="00E767B9"/>
    <w:p w14:paraId="07ABF239" w14:textId="7BC57267" w:rsidR="00430A9C" w:rsidRDefault="00045250" w:rsidP="00E767B9">
      <w:r>
        <w:rPr>
          <w:noProof/>
        </w:rPr>
        <w:drawing>
          <wp:anchor distT="0" distB="0" distL="114300" distR="114300" simplePos="0" relativeHeight="251681280" behindDoc="1" locked="0" layoutInCell="1" allowOverlap="1" wp14:anchorId="336EF0AF" wp14:editId="60C2DB58">
            <wp:simplePos x="0" y="0"/>
            <wp:positionH relativeFrom="column">
              <wp:posOffset>2546350</wp:posOffset>
            </wp:positionH>
            <wp:positionV relativeFrom="paragraph">
              <wp:posOffset>1242060</wp:posOffset>
            </wp:positionV>
            <wp:extent cx="3520440" cy="2614930"/>
            <wp:effectExtent l="0" t="0" r="3810" b="0"/>
            <wp:wrapTight wrapText="left">
              <wp:wrapPolygon edited="0">
                <wp:start x="0" y="0"/>
                <wp:lineTo x="0" y="21401"/>
                <wp:lineTo x="21506" y="21401"/>
                <wp:lineTo x="21506" y="0"/>
                <wp:lineTo x="0" y="0"/>
              </wp:wrapPolygon>
            </wp:wrapTight>
            <wp:docPr id="3009" name="Picture 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l Lane install.png"/>
                    <pic:cNvPicPr/>
                  </pic:nvPicPr>
                  <pic:blipFill>
                    <a:blip r:embed="rId180">
                      <a:extLst>
                        <a:ext uri="{28A0092B-C50C-407E-A947-70E740481C1C}">
                          <a14:useLocalDpi xmlns:a14="http://schemas.microsoft.com/office/drawing/2010/main" val="0"/>
                        </a:ext>
                      </a:extLst>
                    </a:blip>
                    <a:stretch>
                      <a:fillRect/>
                    </a:stretch>
                  </pic:blipFill>
                  <pic:spPr>
                    <a:xfrm>
                      <a:off x="0" y="0"/>
                      <a:ext cx="3520440" cy="2614930"/>
                    </a:xfrm>
                    <a:prstGeom prst="rect">
                      <a:avLst/>
                    </a:prstGeom>
                  </pic:spPr>
                </pic:pic>
              </a:graphicData>
            </a:graphic>
            <wp14:sizeRelH relativeFrom="margin">
              <wp14:pctWidth>0</wp14:pctWidth>
            </wp14:sizeRelH>
            <wp14:sizeRelV relativeFrom="margin">
              <wp14:pctHeight>0</wp14:pctHeight>
            </wp14:sizeRelV>
          </wp:anchor>
        </w:drawing>
      </w:r>
    </w:p>
    <w:p w14:paraId="6A782E53" w14:textId="77777777" w:rsidR="00430A9C" w:rsidRDefault="00430A9C" w:rsidP="00E767B9"/>
    <w:p w14:paraId="1F961A25" w14:textId="28706AFF" w:rsidR="00430A9C" w:rsidRDefault="00430A9C" w:rsidP="00E767B9"/>
    <w:p w14:paraId="1402F43A" w14:textId="77777777" w:rsidR="00E767B9" w:rsidRDefault="00E767B9" w:rsidP="00E767B9"/>
    <w:p w14:paraId="50601296" w14:textId="6A90A3DE" w:rsidR="00E767B9" w:rsidRPr="005D0172" w:rsidRDefault="00E767B9" w:rsidP="00E767B9">
      <w:pPr>
        <w:rPr>
          <w:highlight w:val="yellow"/>
        </w:rPr>
      </w:pPr>
    </w:p>
    <w:p w14:paraId="10B5E334" w14:textId="77777777" w:rsidR="00E767B9" w:rsidRPr="005D0172" w:rsidRDefault="00E767B9" w:rsidP="00E767B9">
      <w:pPr>
        <w:jc w:val="right"/>
        <w:rPr>
          <w:highlight w:val="yellow"/>
        </w:rPr>
      </w:pPr>
    </w:p>
    <w:p w14:paraId="2CDA0C25" w14:textId="77777777" w:rsidR="00E767B9" w:rsidRPr="005D0172" w:rsidRDefault="00E767B9" w:rsidP="00E767B9">
      <w:pPr>
        <w:jc w:val="right"/>
        <w:rPr>
          <w:highlight w:val="yellow"/>
        </w:rPr>
      </w:pPr>
    </w:p>
    <w:p w14:paraId="4410C181" w14:textId="77777777" w:rsidR="00E767B9" w:rsidRPr="005D0172" w:rsidRDefault="00E767B9" w:rsidP="00E767B9">
      <w:pPr>
        <w:jc w:val="right"/>
        <w:rPr>
          <w:highlight w:val="yellow"/>
        </w:rPr>
      </w:pPr>
    </w:p>
    <w:p w14:paraId="51DC5870" w14:textId="77777777" w:rsidR="00E767B9" w:rsidRPr="005D0172" w:rsidRDefault="00E767B9" w:rsidP="00E767B9">
      <w:pPr>
        <w:jc w:val="right"/>
        <w:rPr>
          <w:highlight w:val="yellow"/>
        </w:rPr>
      </w:pPr>
    </w:p>
    <w:p w14:paraId="0D39B415" w14:textId="77777777" w:rsidR="00E767B9" w:rsidRPr="005D0172" w:rsidRDefault="00E767B9" w:rsidP="00E767B9">
      <w:pPr>
        <w:jc w:val="right"/>
        <w:rPr>
          <w:highlight w:val="yellow"/>
        </w:rPr>
      </w:pPr>
    </w:p>
    <w:p w14:paraId="669C1DC6" w14:textId="77777777" w:rsidR="00430A9C" w:rsidRDefault="00430A9C" w:rsidP="00E767B9"/>
    <w:p w14:paraId="0E2F35BC" w14:textId="77777777" w:rsidR="00430A9C" w:rsidRDefault="00430A9C" w:rsidP="00E767B9"/>
    <w:p w14:paraId="442D29FD" w14:textId="77777777" w:rsidR="00430A9C" w:rsidRDefault="00430A9C" w:rsidP="00E767B9"/>
    <w:p w14:paraId="10A89897" w14:textId="5202119C" w:rsidR="00E767B9" w:rsidRDefault="00E767B9" w:rsidP="00E767B9">
      <w:r w:rsidRPr="00EC2531">
        <w:t>When “</w:t>
      </w:r>
      <w:r w:rsidRPr="00EC2531">
        <w:rPr>
          <w:i/>
        </w:rPr>
        <w:t>Dual Lane Dual System</w:t>
      </w:r>
      <w:r w:rsidRPr="00EC2531">
        <w:t>” is selected, as noted previously, there will be two separate software directories used – one for the “Front” and one for the “Back”. You will be able to choose whether you want to install the software for either one, or both directories.</w:t>
      </w:r>
      <w:r>
        <w:t xml:space="preserve"> </w:t>
      </w:r>
    </w:p>
    <w:p w14:paraId="4231A62C" w14:textId="24216095" w:rsidR="00430A9C" w:rsidRPr="00FC3F03" w:rsidRDefault="00430A9C" w:rsidP="00430A9C">
      <w:pPr>
        <w:jc w:val="right"/>
        <w:rPr>
          <w:color w:val="FF0000"/>
          <w:highlight w:val="yellow"/>
        </w:rPr>
      </w:pPr>
    </w:p>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3509" w:name="_Toc469043403"/>
      <w:bookmarkStart w:id="3510" w:name="_Toc469045036"/>
    </w:p>
    <w:p w14:paraId="5B382B84" w14:textId="77777777" w:rsidR="00CF2D4E" w:rsidRDefault="00CF2D4E">
      <w:pPr>
        <w:rPr>
          <w:rFonts w:ascii="Arial" w:hAnsi="Arial" w:cs="Arial"/>
          <w:b/>
          <w:sz w:val="24"/>
          <w:szCs w:val="26"/>
        </w:rPr>
      </w:pPr>
      <w:r>
        <w:br w:type="page"/>
      </w:r>
    </w:p>
    <w:bookmarkEnd w:id="3509"/>
    <w:bookmarkEnd w:id="3510"/>
    <w:p w14:paraId="30207F53" w14:textId="1398EA1C" w:rsidR="00E767B9" w:rsidRPr="00EC2531" w:rsidRDefault="00E767B9" w:rsidP="00FC018A"/>
    <w:p w14:paraId="69C16233" w14:textId="7744000A" w:rsidR="00E767B9" w:rsidRPr="00EC2531" w:rsidRDefault="00C05045" w:rsidP="00E767B9">
      <w:r>
        <w:rPr>
          <w:noProof/>
        </w:rPr>
        <w:drawing>
          <wp:anchor distT="0" distB="0" distL="114300" distR="114300" simplePos="0" relativeHeight="251678208" behindDoc="1" locked="0" layoutInCell="1" allowOverlap="1" wp14:anchorId="1CD215E9" wp14:editId="6187F696">
            <wp:simplePos x="0" y="0"/>
            <wp:positionH relativeFrom="column">
              <wp:posOffset>1866900</wp:posOffset>
            </wp:positionH>
            <wp:positionV relativeFrom="paragraph">
              <wp:posOffset>240665</wp:posOffset>
            </wp:positionV>
            <wp:extent cx="4013835" cy="3364865"/>
            <wp:effectExtent l="0" t="0" r="5715" b="6985"/>
            <wp:wrapTight wrapText="left">
              <wp:wrapPolygon edited="0">
                <wp:start x="0" y="0"/>
                <wp:lineTo x="0" y="21523"/>
                <wp:lineTo x="21528" y="21523"/>
                <wp:lineTo x="21528" y="0"/>
                <wp:lineTo x="0" y="0"/>
              </wp:wrapPolygon>
            </wp:wrapTight>
            <wp:docPr id="2992" name="Picture 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l Lane Config - Generic.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013835" cy="3364865"/>
                    </a:xfrm>
                    <a:prstGeom prst="rect">
                      <a:avLst/>
                    </a:prstGeom>
                  </pic:spPr>
                </pic:pic>
              </a:graphicData>
            </a:graphic>
            <wp14:sizeRelH relativeFrom="margin">
              <wp14:pctWidth>0</wp14:pctWidth>
            </wp14:sizeRelH>
            <wp14:sizeRelV relativeFrom="margin">
              <wp14:pctHeight>0</wp14:pctHeight>
            </wp14:sizeRelV>
          </wp:anchor>
        </w:drawing>
      </w:r>
      <w:r w:rsidR="00E767B9" w:rsidRPr="00EC2531">
        <w:t xml:space="preserve">Additional settings for a Dual Lane system configuration can be found in the </w:t>
      </w:r>
      <w:r w:rsidR="00E767B9" w:rsidRPr="00EC2531">
        <w:rPr>
          <w:i/>
        </w:rPr>
        <w:t>ConfigurationProgram.exe</w:t>
      </w:r>
      <w:r w:rsidR="00E767B9" w:rsidRPr="00EC2531">
        <w:t xml:space="preserve"> located in </w:t>
      </w:r>
      <w:r w:rsidR="00E767B9">
        <w:t>the C:\Software Root</w:t>
      </w:r>
      <w:r w:rsidR="00E767B9" w:rsidRPr="00EC2531">
        <w:t xml:space="preserve"> directory.</w:t>
      </w:r>
    </w:p>
    <w:p w14:paraId="3AE13092" w14:textId="67D3AD44" w:rsidR="00E767B9" w:rsidRPr="00EC2531" w:rsidRDefault="00E767B9" w:rsidP="00E767B9">
      <w:pPr>
        <w:rPr>
          <w:b/>
          <w:i/>
        </w:rPr>
      </w:pPr>
    </w:p>
    <w:p w14:paraId="6C11160C" w14:textId="2379A9CB" w:rsidR="00E767B9" w:rsidRPr="00EC2531" w:rsidRDefault="00E767B9" w:rsidP="00E767B9">
      <w:r w:rsidRPr="00EC2531">
        <w:rPr>
          <w:b/>
          <w:i/>
        </w:rPr>
        <w:t>Lane Configuration</w:t>
      </w:r>
      <w:r w:rsidRPr="00EC2531">
        <w:t xml:space="preserve"> – </w:t>
      </w:r>
      <w:r w:rsidR="00BE2B13">
        <w:t>Not Used.</w:t>
      </w:r>
    </w:p>
    <w:p w14:paraId="6687AF5C" w14:textId="77777777" w:rsidR="00E767B9" w:rsidRPr="00EC2531" w:rsidRDefault="00E767B9" w:rsidP="00E767B9"/>
    <w:p w14:paraId="7E5F56ED" w14:textId="77777777" w:rsidR="00E767B9" w:rsidRPr="00EC2531" w:rsidRDefault="00E767B9" w:rsidP="00E767B9">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 </w:t>
      </w:r>
    </w:p>
    <w:p w14:paraId="2A96C1A1" w14:textId="77777777" w:rsidR="00E767B9" w:rsidRPr="00EC2531" w:rsidRDefault="00E767B9" w:rsidP="00E767B9">
      <w:r w:rsidRPr="00EC2531">
        <w:rPr>
          <w:b/>
        </w:rPr>
        <w:t>NOTE:</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73403135" w14:textId="77777777" w:rsidR="00E767B9" w:rsidRPr="00EC2531" w:rsidRDefault="00E767B9" w:rsidP="00E767B9">
      <w:r w:rsidRPr="00EC2531">
        <w:t xml:space="preserve"> When selecting this checkbox, the user can define an interval for the software “automatically” to switch over to the other lanes display after no input from the mouse cursor. </w:t>
      </w: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7777777" w:rsidR="00E767B9" w:rsidRPr="00EC2531" w:rsidRDefault="00E767B9" w:rsidP="00E767B9">
      <w:pPr>
        <w:rPr>
          <w:b/>
        </w:rPr>
      </w:pPr>
      <w:r w:rsidRPr="00EC2531">
        <w:rPr>
          <w:b/>
        </w:rPr>
        <w:t>Note: For Dual Lane Dual System installations, the settings in this configuration utility must be entered into b</w:t>
      </w:r>
      <w:r>
        <w:rPr>
          <w:b/>
        </w:rPr>
        <w:t>oth install directories – C:\Software Root Directory Front Rail and C:\Software Root Directory</w:t>
      </w:r>
      <w:r w:rsidRPr="00EC2531">
        <w:rPr>
          <w:b/>
        </w:rPr>
        <w:t xml:space="preserve"> Back Rail.</w:t>
      </w:r>
    </w:p>
    <w:p w14:paraId="641BB656" w14:textId="77777777" w:rsidR="00E767B9" w:rsidRPr="00EC2531" w:rsidRDefault="00E767B9" w:rsidP="00E767B9">
      <w:pPr>
        <w:rPr>
          <w:b/>
        </w:rPr>
      </w:pPr>
    </w:p>
    <w:p w14:paraId="162EDAC9" w14:textId="0D73A02C" w:rsidR="00E767B9" w:rsidRDefault="00E767B9" w:rsidP="00E767B9">
      <w:r w:rsidRPr="00EC2531">
        <w:t xml:space="preserve">On Dual Lane Dual Systems, when you select </w:t>
      </w:r>
      <w:r w:rsidRPr="00EC2531">
        <w:rPr>
          <w:i/>
        </w:rPr>
        <w:t>User defined label for Lanes</w:t>
      </w:r>
      <w:r w:rsidRPr="00EC2531">
        <w:t xml:space="preserve">, the selection chosen will display as a watermark on the </w:t>
      </w:r>
      <w:r w:rsidR="00BE2B13">
        <w:t>various</w:t>
      </w:r>
      <w:r w:rsidRPr="00EC2531">
        <w:t xml:space="preserve"> screens. See example below:</w:t>
      </w:r>
    </w:p>
    <w:p w14:paraId="1E8C06D2" w14:textId="77777777" w:rsidR="00E767B9" w:rsidRDefault="00E767B9" w:rsidP="00E767B9">
      <w:pPr>
        <w:jc w:val="center"/>
      </w:pPr>
      <w:r>
        <w:rPr>
          <w:noProof/>
        </w:rPr>
        <w:drawing>
          <wp:inline distT="0" distB="0" distL="0" distR="0" wp14:anchorId="068154B1" wp14:editId="5F67214A">
            <wp:extent cx="5943600" cy="1397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3600" cy="1397000"/>
                    </a:xfrm>
                    <a:prstGeom prst="rect">
                      <a:avLst/>
                    </a:prstGeom>
                    <a:noFill/>
                    <a:ln>
                      <a:noFill/>
                    </a:ln>
                  </pic:spPr>
                </pic:pic>
              </a:graphicData>
            </a:graphic>
          </wp:inline>
        </w:drawing>
      </w:r>
    </w:p>
    <w:p w14:paraId="7CEE69CC" w14:textId="77777777" w:rsidR="00E767B9" w:rsidRPr="00251A52" w:rsidRDefault="00E767B9" w:rsidP="00E767B9">
      <w:pPr>
        <w:rPr>
          <w:rFonts w:ascii="Trebuchet MS" w:hAnsi="Trebuchet MS"/>
          <w:sz w:val="24"/>
          <w:szCs w:val="24"/>
        </w:rPr>
      </w:pPr>
    </w:p>
    <w:p w14:paraId="7364AA64" w14:textId="77777777" w:rsidR="0070127C" w:rsidRPr="00343699" w:rsidRDefault="0070127C" w:rsidP="0070127C">
      <w:pPr>
        <w:pStyle w:val="Heading4"/>
        <w:rPr>
          <w:ins w:id="3511" w:author="Tom Bergeron" w:date="2020-09-29T14:14:00Z"/>
        </w:rPr>
      </w:pPr>
      <w:bookmarkStart w:id="3512" w:name="_Hlk52288110"/>
      <w:ins w:id="3513" w:author="Tom Bergeron" w:date="2020-09-29T14:14:00Z">
        <w:r>
          <w:t>Configuring to profile</w:t>
        </w:r>
      </w:ins>
    </w:p>
    <w:p w14:paraId="77E9BA1B" w14:textId="77777777" w:rsidR="0070127C" w:rsidRDefault="0070127C" w:rsidP="0070127C">
      <w:pPr>
        <w:jc w:val="center"/>
        <w:rPr>
          <w:ins w:id="3514" w:author="Tom Bergeron" w:date="2020-09-29T14:14:00Z"/>
        </w:rPr>
      </w:pPr>
    </w:p>
    <w:p w14:paraId="5C95A0B5" w14:textId="77777777" w:rsidR="0070127C" w:rsidRDefault="0070127C" w:rsidP="0070127C">
      <w:pPr>
        <w:rPr>
          <w:ins w:id="3515" w:author="Tom Bergeron" w:date="2020-09-29T14:14:00Z"/>
        </w:rPr>
      </w:pPr>
      <w:ins w:id="3516" w:author="Tom Bergeron" w:date="2020-09-29T14:14:00Z">
        <w:r>
          <w:rPr>
            <w:noProof/>
          </w:rPr>
          <w:drawing>
            <wp:anchor distT="0" distB="0" distL="114300" distR="114300" simplePos="0" relativeHeight="251698688" behindDoc="1" locked="0" layoutInCell="1" allowOverlap="1" wp14:anchorId="7343262E" wp14:editId="721C9829">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183">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ins>
    </w:p>
    <w:bookmarkEnd w:id="3512"/>
    <w:p w14:paraId="615DAA33" w14:textId="77777777" w:rsidR="00E767B9" w:rsidRDefault="00E767B9" w:rsidP="00E767B9"/>
    <w:p w14:paraId="6157405D" w14:textId="77777777" w:rsidR="00AD4DC4" w:rsidRDefault="00AD4DC4">
      <w:bookmarkStart w:id="3517" w:name="_Toc468175422"/>
      <w:r>
        <w:br w:type="page"/>
      </w:r>
    </w:p>
    <w:p w14:paraId="6B4D27D1" w14:textId="77777777" w:rsidR="006710B0" w:rsidRPr="00D80151" w:rsidRDefault="00CA1165" w:rsidP="00D80151">
      <w:pPr>
        <w:spacing w:before="240" w:after="240"/>
        <w:rPr>
          <w:rFonts w:ascii="Arial" w:hAnsi="Arial" w:cs="Arial"/>
          <w:b/>
          <w:color w:val="1F497D" w:themeColor="text2"/>
          <w:sz w:val="40"/>
          <w:szCs w:val="40"/>
        </w:rPr>
      </w:pPr>
      <w:bookmarkStart w:id="3518" w:name="_Toc468551578"/>
      <w:bookmarkStart w:id="3519" w:name="_Toc469038805"/>
      <w:bookmarkStart w:id="3520" w:name="_Toc469038860"/>
      <w:r w:rsidRPr="00D80151">
        <w:rPr>
          <w:rFonts w:ascii="Arial" w:hAnsi="Arial" w:cs="Arial"/>
          <w:b/>
          <w:color w:val="1F497D" w:themeColor="text2"/>
          <w:sz w:val="40"/>
          <w:szCs w:val="40"/>
        </w:rPr>
        <w:lastRenderedPageBreak/>
        <w:t xml:space="preserve">Part </w:t>
      </w:r>
      <w:r w:rsidR="006C7149" w:rsidRPr="00D80151">
        <w:rPr>
          <w:rFonts w:ascii="Arial" w:hAnsi="Arial" w:cs="Arial"/>
          <w:b/>
          <w:color w:val="1F497D" w:themeColor="text2"/>
          <w:sz w:val="40"/>
          <w:szCs w:val="40"/>
        </w:rPr>
        <w:t xml:space="preserve">2: </w:t>
      </w:r>
      <w:r w:rsidR="006710B0" w:rsidRPr="00D80151">
        <w:rPr>
          <w:rFonts w:ascii="Arial" w:hAnsi="Arial" w:cs="Arial"/>
          <w:b/>
          <w:color w:val="1F497D" w:themeColor="text2"/>
          <w:sz w:val="40"/>
          <w:szCs w:val="40"/>
        </w:rPr>
        <w:t xml:space="preserve">Software </w:t>
      </w:r>
      <w:r w:rsidR="00AD4DC4" w:rsidRPr="00D80151">
        <w:rPr>
          <w:rFonts w:ascii="Arial" w:hAnsi="Arial" w:cs="Arial"/>
          <w:b/>
          <w:color w:val="1F497D" w:themeColor="text2"/>
          <w:sz w:val="40"/>
          <w:szCs w:val="40"/>
        </w:rPr>
        <w:t>a</w:t>
      </w:r>
      <w:r w:rsidR="006C7149" w:rsidRPr="00D80151">
        <w:rPr>
          <w:rFonts w:ascii="Arial" w:hAnsi="Arial" w:cs="Arial"/>
          <w:b/>
          <w:color w:val="1F497D" w:themeColor="text2"/>
          <w:sz w:val="40"/>
          <w:szCs w:val="40"/>
        </w:rPr>
        <w:t xml:space="preserve">nd </w:t>
      </w:r>
      <w:r w:rsidR="00790B75" w:rsidRPr="00D80151">
        <w:rPr>
          <w:rFonts w:ascii="Arial" w:hAnsi="Arial" w:cs="Arial"/>
          <w:b/>
          <w:color w:val="1F497D" w:themeColor="text2"/>
          <w:sz w:val="40"/>
          <w:szCs w:val="40"/>
        </w:rPr>
        <w:t>Hardware O</w:t>
      </w:r>
      <w:r w:rsidR="006710B0" w:rsidRPr="00D80151">
        <w:rPr>
          <w:rFonts w:ascii="Arial" w:hAnsi="Arial" w:cs="Arial"/>
          <w:b/>
          <w:color w:val="1F497D" w:themeColor="text2"/>
          <w:sz w:val="40"/>
          <w:szCs w:val="40"/>
        </w:rPr>
        <w:t>ptions</w:t>
      </w:r>
      <w:bookmarkEnd w:id="3517"/>
      <w:bookmarkEnd w:id="3518"/>
      <w:bookmarkEnd w:id="3519"/>
      <w:bookmarkEnd w:id="3520"/>
    </w:p>
    <w:p w14:paraId="638D6109" w14:textId="7FD00620" w:rsidR="0060126E" w:rsidRDefault="006710B0">
      <w:pPr>
        <w:pStyle w:val="TOC1"/>
        <w:tabs>
          <w:tab w:val="right" w:leader="dot" w:pos="9350"/>
        </w:tabs>
        <w:rPr>
          <w:rFonts w:asciiTheme="minorHAnsi" w:eastAsiaTheme="minorEastAsia" w:hAnsiTheme="minorHAnsi" w:cstheme="minorBidi"/>
          <w:b w:val="0"/>
          <w:caps w:val="0"/>
          <w:noProof/>
          <w:sz w:val="22"/>
          <w:szCs w:val="22"/>
        </w:rPr>
      </w:pPr>
      <w:r>
        <w:fldChar w:fldCharType="begin"/>
      </w:r>
      <w:r>
        <w:instrText xml:space="preserve"> TOC \h \z \t "Heading 1,1" </w:instrText>
      </w:r>
      <w:r>
        <w:fldChar w:fldCharType="separate"/>
      </w:r>
    </w:p>
    <w:p w14:paraId="41D0731B" w14:textId="32C2D51F" w:rsidR="0060126E" w:rsidDel="009C0501" w:rsidRDefault="009C0501">
      <w:pPr>
        <w:pStyle w:val="TOC1"/>
        <w:tabs>
          <w:tab w:val="right" w:leader="dot" w:pos="9350"/>
        </w:tabs>
        <w:rPr>
          <w:del w:id="3521" w:author="Tom Bergeron" w:date="2020-10-06T17:40:00Z"/>
          <w:rFonts w:asciiTheme="minorHAnsi" w:eastAsiaTheme="minorEastAsia" w:hAnsiTheme="minorHAnsi" w:cstheme="minorBidi"/>
          <w:b w:val="0"/>
          <w:caps w:val="0"/>
          <w:noProof/>
          <w:sz w:val="22"/>
          <w:szCs w:val="22"/>
        </w:rPr>
      </w:pPr>
      <w:del w:id="3522" w:author="Tom Bergeron" w:date="2020-10-06T17:40:00Z">
        <w:r w:rsidDel="009C0501">
          <w:rPr>
            <w:noProof/>
          </w:rPr>
          <w:fldChar w:fldCharType="begin"/>
        </w:r>
        <w:r w:rsidDel="009C0501">
          <w:rPr>
            <w:noProof/>
          </w:rPr>
          <w:delInstrText xml:space="preserve"> HYPERLINK \l "_Toc532827594" </w:delInstrText>
        </w:r>
        <w:r w:rsidDel="009C0501">
          <w:rPr>
            <w:noProof/>
          </w:rPr>
          <w:fldChar w:fldCharType="separate"/>
        </w:r>
      </w:del>
      <w:ins w:id="3523" w:author="Tom Bergeron" w:date="2020-10-06T17:45:00Z">
        <w:r>
          <w:rPr>
            <w:b w:val="0"/>
            <w:bCs/>
            <w:noProof/>
          </w:rPr>
          <w:t>Error! Hyperlink reference not valid.</w:t>
        </w:r>
      </w:ins>
      <w:del w:id="3524" w:author="Tom Bergeron" w:date="2020-10-06T17:40:00Z">
        <w:r w:rsidR="0060126E" w:rsidRPr="00700341" w:rsidDel="009C0501">
          <w:rPr>
            <w:rStyle w:val="Hyperlink"/>
            <w:noProof/>
          </w:rPr>
          <w:delText>Software Options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_Toc532827594 \h </w:delInstrText>
        </w:r>
        <w:r w:rsidR="0060126E" w:rsidDel="009C0501">
          <w:rPr>
            <w:noProof/>
            <w:webHidden/>
          </w:rPr>
        </w:r>
        <w:r w:rsidR="0060126E" w:rsidDel="009C0501">
          <w:rPr>
            <w:noProof/>
            <w:webHidden/>
          </w:rPr>
          <w:fldChar w:fldCharType="separate"/>
        </w:r>
        <w:r w:rsidR="0060126E" w:rsidDel="009C0501">
          <w:rPr>
            <w:noProof/>
            <w:webHidden/>
          </w:rPr>
          <w:delText>88</w:delText>
        </w:r>
        <w:r w:rsidR="0060126E" w:rsidDel="009C0501">
          <w:rPr>
            <w:noProof/>
            <w:webHidden/>
          </w:rPr>
          <w:fldChar w:fldCharType="end"/>
        </w:r>
        <w:r w:rsidDel="009C0501">
          <w:rPr>
            <w:noProof/>
          </w:rPr>
          <w:fldChar w:fldCharType="end"/>
        </w:r>
      </w:del>
    </w:p>
    <w:p w14:paraId="74DCAEAB" w14:textId="26AB352E" w:rsidR="0060126E" w:rsidDel="009C0501" w:rsidRDefault="009C0501">
      <w:pPr>
        <w:pStyle w:val="TOC1"/>
        <w:tabs>
          <w:tab w:val="right" w:leader="dot" w:pos="9350"/>
        </w:tabs>
        <w:rPr>
          <w:del w:id="3525" w:author="Tom Bergeron" w:date="2020-10-06T17:40:00Z"/>
          <w:rFonts w:asciiTheme="minorHAnsi" w:eastAsiaTheme="minorEastAsia" w:hAnsiTheme="minorHAnsi" w:cstheme="minorBidi"/>
          <w:b w:val="0"/>
          <w:caps w:val="0"/>
          <w:noProof/>
          <w:sz w:val="22"/>
          <w:szCs w:val="22"/>
        </w:rPr>
      </w:pPr>
      <w:del w:id="3526" w:author="Tom Bergeron" w:date="2020-10-06T17:40:00Z">
        <w:r w:rsidDel="009C0501">
          <w:rPr>
            <w:noProof/>
          </w:rPr>
          <w:fldChar w:fldCharType="begin"/>
        </w:r>
        <w:r w:rsidDel="009C0501">
          <w:rPr>
            <w:noProof/>
          </w:rPr>
          <w:delInstrText xml:space="preserve"> HYPERLINK \l "_Toc532827595" </w:delInstrText>
        </w:r>
        <w:r w:rsidDel="009C0501">
          <w:rPr>
            <w:noProof/>
          </w:rPr>
          <w:fldChar w:fldCharType="separate"/>
        </w:r>
      </w:del>
      <w:ins w:id="3527" w:author="Tom Bergeron" w:date="2020-10-06T17:45:00Z">
        <w:r>
          <w:rPr>
            <w:b w:val="0"/>
            <w:bCs/>
            <w:noProof/>
          </w:rPr>
          <w:t>Error! Hyperlink reference not valid.</w:t>
        </w:r>
      </w:ins>
      <w:del w:id="3528" w:author="Tom Bergeron" w:date="2020-10-06T17:40:00Z">
        <w:r w:rsidR="0060126E" w:rsidRPr="00700341" w:rsidDel="009C0501">
          <w:rPr>
            <w:rStyle w:val="Hyperlink"/>
            <w:noProof/>
          </w:rPr>
          <w:delText>Use Navigator to Optimize Profiles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_Toc532827595 \h </w:delInstrText>
        </w:r>
        <w:r w:rsidR="0060126E" w:rsidDel="009C0501">
          <w:rPr>
            <w:noProof/>
            <w:webHidden/>
          </w:rPr>
        </w:r>
        <w:r w:rsidR="0060126E" w:rsidDel="009C0501">
          <w:rPr>
            <w:noProof/>
            <w:webHidden/>
          </w:rPr>
          <w:fldChar w:fldCharType="separate"/>
        </w:r>
        <w:r w:rsidR="0060126E" w:rsidDel="009C0501">
          <w:rPr>
            <w:noProof/>
            <w:webHidden/>
          </w:rPr>
          <w:delText>89</w:delText>
        </w:r>
        <w:r w:rsidR="0060126E" w:rsidDel="009C0501">
          <w:rPr>
            <w:noProof/>
            <w:webHidden/>
          </w:rPr>
          <w:fldChar w:fldCharType="end"/>
        </w:r>
        <w:r w:rsidDel="009C0501">
          <w:rPr>
            <w:noProof/>
          </w:rPr>
          <w:fldChar w:fldCharType="end"/>
        </w:r>
      </w:del>
    </w:p>
    <w:p w14:paraId="5125CA7C" w14:textId="297D7F06" w:rsidR="0060126E" w:rsidDel="009C0501" w:rsidRDefault="009C0501">
      <w:pPr>
        <w:pStyle w:val="TOC1"/>
        <w:tabs>
          <w:tab w:val="right" w:leader="dot" w:pos="9350"/>
        </w:tabs>
        <w:rPr>
          <w:del w:id="3529" w:author="Tom Bergeron" w:date="2020-10-06T17:40:00Z"/>
          <w:rFonts w:asciiTheme="minorHAnsi" w:eastAsiaTheme="minorEastAsia" w:hAnsiTheme="minorHAnsi" w:cstheme="minorBidi"/>
          <w:b w:val="0"/>
          <w:caps w:val="0"/>
          <w:noProof/>
          <w:sz w:val="22"/>
          <w:szCs w:val="22"/>
        </w:rPr>
      </w:pPr>
      <w:del w:id="3530" w:author="Tom Bergeron" w:date="2020-10-06T17:40:00Z">
        <w:r w:rsidDel="009C0501">
          <w:rPr>
            <w:noProof/>
          </w:rPr>
          <w:fldChar w:fldCharType="begin"/>
        </w:r>
        <w:r w:rsidDel="009C0501">
          <w:rPr>
            <w:noProof/>
          </w:rPr>
          <w:delInstrText xml:space="preserve"> HYPERLINK \l "_Toc532827596" </w:delInstrText>
        </w:r>
        <w:r w:rsidDel="009C0501">
          <w:rPr>
            <w:noProof/>
          </w:rPr>
          <w:fldChar w:fldCharType="separate"/>
        </w:r>
      </w:del>
      <w:ins w:id="3531" w:author="Tom Bergeron" w:date="2020-10-06T17:45:00Z">
        <w:r>
          <w:rPr>
            <w:b w:val="0"/>
            <w:bCs/>
            <w:noProof/>
          </w:rPr>
          <w:t>Error! Hyperlink reference not valid.</w:t>
        </w:r>
      </w:ins>
      <w:del w:id="3532" w:author="Tom Bergeron" w:date="2020-10-06T17:40:00Z">
        <w:r w:rsidR="0060126E" w:rsidRPr="00700341" w:rsidDel="009C0501">
          <w:rPr>
            <w:rStyle w:val="Hyperlink"/>
            <w:noProof/>
          </w:rPr>
          <w:delText>Use Auto-Focus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_Toc532827596 \h </w:delInstrText>
        </w:r>
        <w:r w:rsidR="0060126E" w:rsidDel="009C0501">
          <w:rPr>
            <w:noProof/>
            <w:webHidden/>
          </w:rPr>
        </w:r>
        <w:r w:rsidR="0060126E" w:rsidDel="009C0501">
          <w:rPr>
            <w:noProof/>
            <w:webHidden/>
          </w:rPr>
          <w:fldChar w:fldCharType="separate"/>
        </w:r>
        <w:r w:rsidR="0060126E" w:rsidDel="009C0501">
          <w:rPr>
            <w:noProof/>
            <w:webHidden/>
          </w:rPr>
          <w:delText>90</w:delText>
        </w:r>
        <w:r w:rsidR="0060126E" w:rsidDel="009C0501">
          <w:rPr>
            <w:noProof/>
            <w:webHidden/>
          </w:rPr>
          <w:fldChar w:fldCharType="end"/>
        </w:r>
        <w:r w:rsidDel="009C0501">
          <w:rPr>
            <w:noProof/>
          </w:rPr>
          <w:fldChar w:fldCharType="end"/>
        </w:r>
      </w:del>
    </w:p>
    <w:p w14:paraId="31D5D455" w14:textId="6FF2C0DF" w:rsidR="0060126E" w:rsidDel="009C0501" w:rsidRDefault="009C0501">
      <w:pPr>
        <w:pStyle w:val="TOC1"/>
        <w:tabs>
          <w:tab w:val="right" w:leader="dot" w:pos="9350"/>
        </w:tabs>
        <w:rPr>
          <w:del w:id="3533" w:author="Tom Bergeron" w:date="2020-10-06T17:40:00Z"/>
          <w:rFonts w:asciiTheme="minorHAnsi" w:eastAsiaTheme="minorEastAsia" w:hAnsiTheme="minorHAnsi" w:cstheme="minorBidi"/>
          <w:b w:val="0"/>
          <w:caps w:val="0"/>
          <w:noProof/>
          <w:sz w:val="22"/>
          <w:szCs w:val="22"/>
        </w:rPr>
      </w:pPr>
      <w:del w:id="3534" w:author="Tom Bergeron" w:date="2020-10-06T17:40:00Z">
        <w:r w:rsidDel="009C0501">
          <w:rPr>
            <w:noProof/>
          </w:rPr>
          <w:fldChar w:fldCharType="begin"/>
        </w:r>
        <w:r w:rsidDel="009C0501">
          <w:rPr>
            <w:noProof/>
          </w:rPr>
          <w:delInstrText xml:space="preserve"> HYPERLINK \l "_Toc532827597" </w:delInstrText>
        </w:r>
        <w:r w:rsidDel="009C0501">
          <w:rPr>
            <w:noProof/>
          </w:rPr>
          <w:fldChar w:fldCharType="separate"/>
        </w:r>
      </w:del>
      <w:ins w:id="3535" w:author="Tom Bergeron" w:date="2020-10-06T17:45:00Z">
        <w:r>
          <w:rPr>
            <w:b w:val="0"/>
            <w:bCs/>
            <w:noProof/>
          </w:rPr>
          <w:t>Error! Hyperlink reference not valid.</w:t>
        </w:r>
      </w:ins>
      <w:del w:id="3536" w:author="Tom Bergeron" w:date="2020-10-06T17:40:00Z">
        <w:r w:rsidR="0060126E" w:rsidRPr="00700341" w:rsidDel="009C0501">
          <w:rPr>
            <w:rStyle w:val="Hyperlink"/>
            <w:noProof/>
          </w:rPr>
          <w:delText>Save Energy With Navigator and Auto-Focus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_Toc532827597 \h </w:delInstrText>
        </w:r>
        <w:r w:rsidR="0060126E" w:rsidDel="009C0501">
          <w:rPr>
            <w:noProof/>
            <w:webHidden/>
          </w:rPr>
        </w:r>
        <w:r w:rsidR="0060126E" w:rsidDel="009C0501">
          <w:rPr>
            <w:noProof/>
            <w:webHidden/>
          </w:rPr>
          <w:fldChar w:fldCharType="separate"/>
        </w:r>
        <w:r w:rsidR="0060126E" w:rsidDel="009C0501">
          <w:rPr>
            <w:noProof/>
            <w:webHidden/>
          </w:rPr>
          <w:delText>91</w:delText>
        </w:r>
        <w:r w:rsidR="0060126E" w:rsidDel="009C0501">
          <w:rPr>
            <w:noProof/>
            <w:webHidden/>
          </w:rPr>
          <w:fldChar w:fldCharType="end"/>
        </w:r>
        <w:r w:rsidDel="009C0501">
          <w:rPr>
            <w:noProof/>
          </w:rPr>
          <w:fldChar w:fldCharType="end"/>
        </w:r>
      </w:del>
    </w:p>
    <w:p w14:paraId="733FA02F" w14:textId="3B29FA5E" w:rsidR="0060126E" w:rsidDel="009C0501" w:rsidRDefault="009C0501">
      <w:pPr>
        <w:pStyle w:val="TOC1"/>
        <w:tabs>
          <w:tab w:val="right" w:leader="dot" w:pos="9350"/>
        </w:tabs>
        <w:rPr>
          <w:del w:id="3537" w:author="Tom Bergeron" w:date="2020-10-06T17:40:00Z"/>
          <w:rFonts w:asciiTheme="minorHAnsi" w:eastAsiaTheme="minorEastAsia" w:hAnsiTheme="minorHAnsi" w:cstheme="minorBidi"/>
          <w:b w:val="0"/>
          <w:caps w:val="0"/>
          <w:noProof/>
          <w:sz w:val="22"/>
          <w:szCs w:val="22"/>
        </w:rPr>
      </w:pPr>
      <w:del w:id="3538" w:author="Tom Bergeron" w:date="2020-10-06T17:40:00Z">
        <w:r w:rsidDel="009C0501">
          <w:rPr>
            <w:noProof/>
          </w:rPr>
          <w:fldChar w:fldCharType="begin"/>
        </w:r>
        <w:r w:rsidDel="009C0501">
          <w:rPr>
            <w:noProof/>
          </w:rPr>
          <w:delInstrText xml:space="preserve"> HYPERLINK \l "_Toc532827598" </w:delInstrText>
        </w:r>
        <w:r w:rsidDel="009C0501">
          <w:rPr>
            <w:noProof/>
          </w:rPr>
          <w:fldChar w:fldCharType="separate"/>
        </w:r>
      </w:del>
      <w:ins w:id="3539" w:author="Tom Bergeron" w:date="2020-10-06T17:45:00Z">
        <w:r>
          <w:rPr>
            <w:b w:val="0"/>
            <w:bCs/>
            <w:noProof/>
          </w:rPr>
          <w:t>Error! Hyperlink reference not valid.</w:t>
        </w:r>
      </w:ins>
      <w:del w:id="3540" w:author="Tom Bergeron" w:date="2020-10-06T17:40:00Z">
        <w:r w:rsidR="0060126E" w:rsidRPr="00700341" w:rsidDel="009C0501">
          <w:rPr>
            <w:rStyle w:val="Hyperlink"/>
            <w:noProof/>
          </w:rPr>
          <w:delText>Use Sweet Spot Target</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_Toc532827598 \h </w:delInstrText>
        </w:r>
        <w:r w:rsidR="0060126E" w:rsidDel="009C0501">
          <w:rPr>
            <w:noProof/>
            <w:webHidden/>
          </w:rPr>
        </w:r>
        <w:r w:rsidR="0060126E" w:rsidDel="009C0501">
          <w:rPr>
            <w:noProof/>
            <w:webHidden/>
          </w:rPr>
          <w:fldChar w:fldCharType="separate"/>
        </w:r>
        <w:r w:rsidR="0060126E" w:rsidDel="009C0501">
          <w:rPr>
            <w:noProof/>
            <w:webHidden/>
          </w:rPr>
          <w:delText>92</w:delText>
        </w:r>
        <w:r w:rsidR="0060126E" w:rsidDel="009C0501">
          <w:rPr>
            <w:noProof/>
            <w:webHidden/>
          </w:rPr>
          <w:fldChar w:fldCharType="end"/>
        </w:r>
        <w:r w:rsidDel="009C0501">
          <w:rPr>
            <w:noProof/>
          </w:rPr>
          <w:fldChar w:fldCharType="end"/>
        </w:r>
      </w:del>
    </w:p>
    <w:p w14:paraId="6AF12D13" w14:textId="6A0E4350" w:rsidR="0060126E" w:rsidDel="009C0501" w:rsidRDefault="009C0501">
      <w:pPr>
        <w:pStyle w:val="TOC1"/>
        <w:tabs>
          <w:tab w:val="right" w:leader="dot" w:pos="9350"/>
        </w:tabs>
        <w:rPr>
          <w:del w:id="3541" w:author="Tom Bergeron" w:date="2020-10-06T17:40:00Z"/>
          <w:rFonts w:asciiTheme="minorHAnsi" w:eastAsiaTheme="minorEastAsia" w:hAnsiTheme="minorHAnsi" w:cstheme="minorBidi"/>
          <w:b w:val="0"/>
          <w:caps w:val="0"/>
          <w:noProof/>
          <w:sz w:val="22"/>
          <w:szCs w:val="22"/>
        </w:rPr>
      </w:pPr>
      <w:del w:id="3542" w:author="Tom Bergeron" w:date="2020-10-06T17:40:00Z">
        <w:r w:rsidDel="009C0501">
          <w:rPr>
            <w:noProof/>
          </w:rPr>
          <w:fldChar w:fldCharType="begin"/>
        </w:r>
        <w:r w:rsidDel="009C0501">
          <w:rPr>
            <w:noProof/>
          </w:rPr>
          <w:delInstrText xml:space="preserve"> HYPERLINK \l "_Toc532827599" </w:delInstrText>
        </w:r>
        <w:r w:rsidDel="009C0501">
          <w:rPr>
            <w:noProof/>
          </w:rPr>
          <w:fldChar w:fldCharType="separate"/>
        </w:r>
      </w:del>
      <w:ins w:id="3543" w:author="Tom Bergeron" w:date="2020-10-06T17:45:00Z">
        <w:r>
          <w:rPr>
            <w:b w:val="0"/>
            <w:bCs/>
            <w:noProof/>
          </w:rPr>
          <w:t>Error! Hyperlink reference not valid.</w:t>
        </w:r>
      </w:ins>
      <w:del w:id="3544" w:author="Tom Bergeron" w:date="2020-10-06T17:40:00Z">
        <w:r w:rsidR="0060126E" w:rsidRPr="00700341" w:rsidDel="009C0501">
          <w:rPr>
            <w:rStyle w:val="Hyperlink"/>
            <w:noProof/>
          </w:rPr>
          <w:delText>Use Statistical Process Control Charts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_Toc532827599 \h </w:delInstrText>
        </w:r>
        <w:r w:rsidR="0060126E" w:rsidDel="009C0501">
          <w:rPr>
            <w:noProof/>
            <w:webHidden/>
          </w:rPr>
        </w:r>
        <w:r w:rsidR="0060126E" w:rsidDel="009C0501">
          <w:rPr>
            <w:noProof/>
            <w:webHidden/>
          </w:rPr>
          <w:fldChar w:fldCharType="separate"/>
        </w:r>
        <w:r w:rsidR="0060126E" w:rsidDel="009C0501">
          <w:rPr>
            <w:noProof/>
            <w:webHidden/>
          </w:rPr>
          <w:delText>93</w:delText>
        </w:r>
        <w:r w:rsidR="0060126E" w:rsidDel="009C0501">
          <w:rPr>
            <w:noProof/>
            <w:webHidden/>
          </w:rPr>
          <w:fldChar w:fldCharType="end"/>
        </w:r>
        <w:r w:rsidDel="009C0501">
          <w:rPr>
            <w:noProof/>
          </w:rPr>
          <w:fldChar w:fldCharType="end"/>
        </w:r>
      </w:del>
    </w:p>
    <w:p w14:paraId="415B1170" w14:textId="71D5ACB6" w:rsidR="0060126E" w:rsidDel="009C0501" w:rsidRDefault="009C0501">
      <w:pPr>
        <w:pStyle w:val="TOC1"/>
        <w:tabs>
          <w:tab w:val="right" w:leader="dot" w:pos="9350"/>
        </w:tabs>
        <w:rPr>
          <w:del w:id="3545" w:author="Tom Bergeron" w:date="2020-10-06T17:40:00Z"/>
          <w:rFonts w:asciiTheme="minorHAnsi" w:eastAsiaTheme="minorEastAsia" w:hAnsiTheme="minorHAnsi" w:cstheme="minorBidi"/>
          <w:b w:val="0"/>
          <w:caps w:val="0"/>
          <w:noProof/>
          <w:sz w:val="22"/>
          <w:szCs w:val="22"/>
        </w:rPr>
      </w:pPr>
      <w:del w:id="3546" w:author="Tom Bergeron" w:date="2020-10-06T17:40:00Z">
        <w:r w:rsidDel="009C0501">
          <w:rPr>
            <w:noProof/>
          </w:rPr>
          <w:fldChar w:fldCharType="begin"/>
        </w:r>
        <w:r w:rsidDel="009C0501">
          <w:rPr>
            <w:noProof/>
          </w:rPr>
          <w:delInstrText xml:space="preserve"> HYPERLINK \l "_Toc532827600" </w:delInstrText>
        </w:r>
        <w:r w:rsidDel="009C0501">
          <w:rPr>
            <w:noProof/>
          </w:rPr>
          <w:fldChar w:fldCharType="separate"/>
        </w:r>
      </w:del>
      <w:ins w:id="3547" w:author="Tom Bergeron" w:date="2020-10-06T17:45:00Z">
        <w:r>
          <w:rPr>
            <w:b w:val="0"/>
            <w:bCs/>
            <w:noProof/>
          </w:rPr>
          <w:t>Error! Hyperlink reference not valid.</w:t>
        </w:r>
      </w:ins>
      <w:del w:id="3548" w:author="Tom Bergeron" w:date="2020-10-06T17:40:00Z">
        <w:r w:rsidR="0060126E" w:rsidRPr="00700341" w:rsidDel="009C0501">
          <w:rPr>
            <w:rStyle w:val="Hyperlink"/>
            <w:noProof/>
          </w:rPr>
          <w:delText>Using Live Data Output</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_Toc532827600 \h </w:delInstrText>
        </w:r>
        <w:r w:rsidR="0060126E" w:rsidDel="009C0501">
          <w:rPr>
            <w:noProof/>
            <w:webHidden/>
          </w:rPr>
        </w:r>
        <w:r w:rsidR="0060126E" w:rsidDel="009C0501">
          <w:rPr>
            <w:noProof/>
            <w:webHidden/>
          </w:rPr>
          <w:fldChar w:fldCharType="separate"/>
        </w:r>
        <w:r w:rsidR="0060126E" w:rsidDel="009C0501">
          <w:rPr>
            <w:noProof/>
            <w:webHidden/>
          </w:rPr>
          <w:delText>97</w:delText>
        </w:r>
        <w:r w:rsidR="0060126E" w:rsidDel="009C0501">
          <w:rPr>
            <w:noProof/>
            <w:webHidden/>
          </w:rPr>
          <w:fldChar w:fldCharType="end"/>
        </w:r>
        <w:r w:rsidDel="009C0501">
          <w:rPr>
            <w:noProof/>
          </w:rPr>
          <w:fldChar w:fldCharType="end"/>
        </w:r>
      </w:del>
    </w:p>
    <w:p w14:paraId="5DB8BFF1" w14:textId="6391A6FE" w:rsidR="0060126E" w:rsidDel="009C0501" w:rsidRDefault="009C0501">
      <w:pPr>
        <w:pStyle w:val="TOC1"/>
        <w:tabs>
          <w:tab w:val="right" w:leader="dot" w:pos="9350"/>
        </w:tabs>
        <w:rPr>
          <w:del w:id="3549" w:author="Tom Bergeron" w:date="2020-10-06T17:40:00Z"/>
          <w:rFonts w:asciiTheme="minorHAnsi" w:eastAsiaTheme="minorEastAsia" w:hAnsiTheme="minorHAnsi" w:cstheme="minorBidi"/>
          <w:b w:val="0"/>
          <w:caps w:val="0"/>
          <w:noProof/>
          <w:sz w:val="22"/>
          <w:szCs w:val="22"/>
        </w:rPr>
      </w:pPr>
      <w:del w:id="3550" w:author="Tom Bergeron" w:date="2020-10-06T17:40:00Z">
        <w:r w:rsidDel="009C0501">
          <w:rPr>
            <w:noProof/>
          </w:rPr>
          <w:fldChar w:fldCharType="begin"/>
        </w:r>
        <w:r w:rsidDel="009C0501">
          <w:rPr>
            <w:noProof/>
          </w:rPr>
          <w:delInstrText xml:space="preserve"> HYPERLINK \l "_Toc532827601" </w:delInstrText>
        </w:r>
        <w:r w:rsidDel="009C0501">
          <w:rPr>
            <w:noProof/>
          </w:rPr>
          <w:fldChar w:fldCharType="separate"/>
        </w:r>
      </w:del>
      <w:ins w:id="3551" w:author="Tom Bergeron" w:date="2020-10-06T17:45:00Z">
        <w:r>
          <w:rPr>
            <w:b w:val="0"/>
            <w:bCs/>
            <w:noProof/>
          </w:rPr>
          <w:t>Error! Hyperlink reference not valid.</w:t>
        </w:r>
      </w:ins>
      <w:del w:id="3552" w:author="Tom Bergeron" w:date="2020-10-06T17:40:00Z">
        <w:r w:rsidR="0060126E" w:rsidRPr="00700341" w:rsidDel="009C0501">
          <w:rPr>
            <w:rStyle w:val="Hyperlink"/>
            <w:noProof/>
          </w:rPr>
          <w:delText>Troubleshoot COM Ports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_Toc532827601 \h </w:delInstrText>
        </w:r>
        <w:r w:rsidR="0060126E" w:rsidDel="009C0501">
          <w:rPr>
            <w:noProof/>
            <w:webHidden/>
          </w:rPr>
        </w:r>
        <w:r w:rsidR="0060126E" w:rsidDel="009C0501">
          <w:rPr>
            <w:noProof/>
            <w:webHidden/>
          </w:rPr>
          <w:fldChar w:fldCharType="separate"/>
        </w:r>
        <w:r w:rsidR="0060126E" w:rsidDel="009C0501">
          <w:rPr>
            <w:noProof/>
            <w:webHidden/>
          </w:rPr>
          <w:delText>101</w:delText>
        </w:r>
        <w:r w:rsidR="0060126E" w:rsidDel="009C0501">
          <w:rPr>
            <w:noProof/>
            <w:webHidden/>
          </w:rPr>
          <w:fldChar w:fldCharType="end"/>
        </w:r>
        <w:r w:rsidDel="009C0501">
          <w:rPr>
            <w:noProof/>
          </w:rPr>
          <w:fldChar w:fldCharType="end"/>
        </w:r>
      </w:del>
    </w:p>
    <w:p w14:paraId="13A85A9E" w14:textId="1AF6198B" w:rsidR="0060126E" w:rsidDel="009C0501" w:rsidRDefault="009C0501">
      <w:pPr>
        <w:pStyle w:val="TOC1"/>
        <w:tabs>
          <w:tab w:val="right" w:leader="dot" w:pos="9350"/>
        </w:tabs>
        <w:rPr>
          <w:del w:id="3553" w:author="Tom Bergeron" w:date="2020-10-06T17:40:00Z"/>
          <w:rFonts w:asciiTheme="minorHAnsi" w:eastAsiaTheme="minorEastAsia" w:hAnsiTheme="minorHAnsi" w:cstheme="minorBidi"/>
          <w:b w:val="0"/>
          <w:caps w:val="0"/>
          <w:noProof/>
          <w:sz w:val="22"/>
          <w:szCs w:val="22"/>
        </w:rPr>
      </w:pPr>
      <w:del w:id="3554" w:author="Tom Bergeron" w:date="2020-10-06T17:40:00Z">
        <w:r w:rsidDel="009C0501">
          <w:rPr>
            <w:noProof/>
          </w:rPr>
          <w:fldChar w:fldCharType="begin"/>
        </w:r>
        <w:r w:rsidDel="009C0501">
          <w:rPr>
            <w:noProof/>
          </w:rPr>
          <w:delInstrText xml:space="preserve"> HYPERLINK \l "_Toc532827602" </w:delInstrText>
        </w:r>
        <w:r w:rsidDel="009C0501">
          <w:rPr>
            <w:noProof/>
          </w:rPr>
          <w:fldChar w:fldCharType="separate"/>
        </w:r>
      </w:del>
      <w:ins w:id="3555" w:author="Tom Bergeron" w:date="2020-10-06T17:45:00Z">
        <w:r>
          <w:rPr>
            <w:b w:val="0"/>
            <w:bCs/>
            <w:noProof/>
          </w:rPr>
          <w:t>Error! Hyperlink reference not valid.</w:t>
        </w:r>
      </w:ins>
      <w:del w:id="3556" w:author="Tom Bergeron" w:date="2020-10-06T17:40:00Z">
        <w:r w:rsidR="0060126E" w:rsidRPr="00700341" w:rsidDel="009C0501">
          <w:rPr>
            <w:rStyle w:val="Hyperlink"/>
            <w:noProof/>
          </w:rPr>
          <w:delText>Alarm Relay</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_Toc532827602 \h </w:delInstrText>
        </w:r>
        <w:r w:rsidR="0060126E" w:rsidDel="009C0501">
          <w:rPr>
            <w:noProof/>
            <w:webHidden/>
          </w:rPr>
        </w:r>
        <w:r w:rsidR="0060126E" w:rsidDel="009C0501">
          <w:rPr>
            <w:noProof/>
            <w:webHidden/>
          </w:rPr>
          <w:fldChar w:fldCharType="separate"/>
        </w:r>
        <w:r w:rsidR="0060126E" w:rsidDel="009C0501">
          <w:rPr>
            <w:noProof/>
            <w:webHidden/>
          </w:rPr>
          <w:delText>103</w:delText>
        </w:r>
        <w:r w:rsidR="0060126E" w:rsidDel="009C0501">
          <w:rPr>
            <w:noProof/>
            <w:webHidden/>
          </w:rPr>
          <w:fldChar w:fldCharType="end"/>
        </w:r>
        <w:r w:rsidDel="009C0501">
          <w:rPr>
            <w:noProof/>
          </w:rPr>
          <w:fldChar w:fldCharType="end"/>
        </w:r>
      </w:del>
    </w:p>
    <w:p w14:paraId="3CA91F9D" w14:textId="77A4F9C0" w:rsidR="0060126E" w:rsidDel="009C0501" w:rsidRDefault="009C0501">
      <w:pPr>
        <w:pStyle w:val="TOC1"/>
        <w:tabs>
          <w:tab w:val="right" w:leader="dot" w:pos="9350"/>
        </w:tabs>
        <w:rPr>
          <w:del w:id="3557" w:author="Tom Bergeron" w:date="2020-10-06T17:40:00Z"/>
          <w:rStyle w:val="Hyperlink"/>
          <w:noProof/>
        </w:rPr>
      </w:pPr>
      <w:del w:id="3558" w:author="Tom Bergeron" w:date="2020-10-06T17:40:00Z">
        <w:r w:rsidDel="009C0501">
          <w:rPr>
            <w:noProof/>
          </w:rPr>
          <w:fldChar w:fldCharType="begin"/>
        </w:r>
        <w:r w:rsidDel="009C0501">
          <w:rPr>
            <w:noProof/>
          </w:rPr>
          <w:delInstrText xml:space="preserve"> HYPERLINK \l "_Toc532827603" </w:delInstrText>
        </w:r>
        <w:r w:rsidDel="009C0501">
          <w:rPr>
            <w:noProof/>
          </w:rPr>
          <w:fldChar w:fldCharType="separate"/>
        </w:r>
      </w:del>
      <w:ins w:id="3559" w:author="Tom Bergeron" w:date="2020-10-06T17:45:00Z">
        <w:r>
          <w:rPr>
            <w:b w:val="0"/>
            <w:bCs/>
            <w:noProof/>
          </w:rPr>
          <w:t>Error! Hyperlink reference not valid.</w:t>
        </w:r>
      </w:ins>
      <w:del w:id="3560" w:author="Tom Bergeron" w:date="2020-10-06T17:40:00Z">
        <w:r w:rsidR="0060126E" w:rsidRPr="00700341" w:rsidDel="009C0501">
          <w:rPr>
            <w:rStyle w:val="Hyperlink"/>
            <w:noProof/>
          </w:rPr>
          <w:delText>Light Tower</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_Toc532827603 \h </w:delInstrText>
        </w:r>
        <w:r w:rsidR="0060126E" w:rsidDel="009C0501">
          <w:rPr>
            <w:noProof/>
            <w:webHidden/>
          </w:rPr>
        </w:r>
        <w:r w:rsidR="0060126E" w:rsidDel="009C0501">
          <w:rPr>
            <w:noProof/>
            <w:webHidden/>
          </w:rPr>
          <w:fldChar w:fldCharType="separate"/>
        </w:r>
        <w:r w:rsidR="0060126E" w:rsidDel="009C0501">
          <w:rPr>
            <w:noProof/>
            <w:webHidden/>
          </w:rPr>
          <w:delText>103</w:delText>
        </w:r>
        <w:r w:rsidR="0060126E" w:rsidDel="009C0501">
          <w:rPr>
            <w:noProof/>
            <w:webHidden/>
          </w:rPr>
          <w:fldChar w:fldCharType="end"/>
        </w:r>
        <w:r w:rsidDel="009C0501">
          <w:rPr>
            <w:noProof/>
          </w:rPr>
          <w:fldChar w:fldCharType="end"/>
        </w:r>
      </w:del>
    </w:p>
    <w:p w14:paraId="7D48CE9B" w14:textId="1346890C" w:rsidR="0060126E" w:rsidDel="009C0501" w:rsidRDefault="0060126E" w:rsidP="006E1668">
      <w:pPr>
        <w:pStyle w:val="TOC2"/>
        <w:rPr>
          <w:del w:id="3561" w:author="Tom Bergeron" w:date="2020-10-06T17:40:00Z"/>
          <w:rFonts w:eastAsiaTheme="minorEastAsia"/>
          <w:noProof/>
        </w:rPr>
      </w:pPr>
    </w:p>
    <w:p w14:paraId="2576422C" w14:textId="140456E5" w:rsidR="0060126E" w:rsidRPr="006E1668" w:rsidDel="009C0501" w:rsidRDefault="0060126E" w:rsidP="006E1668">
      <w:pPr>
        <w:rPr>
          <w:del w:id="3562" w:author="Tom Bergeron" w:date="2020-10-06T17:40:00Z"/>
          <w:rFonts w:eastAsiaTheme="minorEastAsia"/>
          <w:b/>
          <w:caps/>
          <w:noProof/>
        </w:rPr>
      </w:pPr>
    </w:p>
    <w:p w14:paraId="3F2E9710" w14:textId="2D019688" w:rsidR="0060126E" w:rsidDel="009C0501" w:rsidRDefault="009C0501">
      <w:pPr>
        <w:pStyle w:val="TOC1"/>
        <w:tabs>
          <w:tab w:val="right" w:leader="dot" w:pos="9350"/>
        </w:tabs>
        <w:rPr>
          <w:del w:id="3563" w:author="Tom Bergeron" w:date="2020-10-06T17:40:00Z"/>
          <w:rFonts w:asciiTheme="minorHAnsi" w:eastAsiaTheme="minorEastAsia" w:hAnsiTheme="minorHAnsi" w:cstheme="minorBidi"/>
          <w:b w:val="0"/>
          <w:caps w:val="0"/>
          <w:noProof/>
          <w:sz w:val="22"/>
          <w:szCs w:val="22"/>
        </w:rPr>
      </w:pPr>
      <w:del w:id="3564" w:author="Tom Bergeron" w:date="2020-10-06T17:40:00Z">
        <w:r w:rsidDel="009C0501">
          <w:rPr>
            <w:noProof/>
          </w:rPr>
          <w:fldChar w:fldCharType="begin"/>
        </w:r>
        <w:r w:rsidDel="009C0501">
          <w:rPr>
            <w:noProof/>
          </w:rPr>
          <w:delInstrText xml:space="preserve"> HYPERLINK \l "_Toc532827604" </w:delInstrText>
        </w:r>
        <w:r w:rsidDel="009C0501">
          <w:rPr>
            <w:noProof/>
          </w:rPr>
          <w:fldChar w:fldCharType="separate"/>
        </w:r>
      </w:del>
      <w:ins w:id="3565" w:author="Tom Bergeron" w:date="2020-10-06T17:45:00Z">
        <w:r>
          <w:rPr>
            <w:b w:val="0"/>
            <w:bCs/>
            <w:noProof/>
          </w:rPr>
          <w:t>Error! Hyperlink reference not valid.</w:t>
        </w:r>
      </w:ins>
      <w:del w:id="3566" w:author="Tom Bergeron" w:date="2020-10-06T17:40:00Z">
        <w:r w:rsidR="0060126E" w:rsidRPr="00700341" w:rsidDel="009C0501">
          <w:rPr>
            <w:rStyle w:val="Hyperlink"/>
            <w:noProof/>
          </w:rPr>
          <w:delText>Appendix A: The Process Window Index</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_Toc532827604 \h </w:delInstrText>
        </w:r>
        <w:r w:rsidR="0060126E" w:rsidDel="009C0501">
          <w:rPr>
            <w:noProof/>
            <w:webHidden/>
          </w:rPr>
        </w:r>
        <w:r w:rsidR="0060126E" w:rsidDel="009C0501">
          <w:rPr>
            <w:noProof/>
            <w:webHidden/>
          </w:rPr>
          <w:fldChar w:fldCharType="separate"/>
        </w:r>
        <w:r w:rsidR="0060126E" w:rsidDel="009C0501">
          <w:rPr>
            <w:noProof/>
            <w:webHidden/>
          </w:rPr>
          <w:delText>104</w:delText>
        </w:r>
        <w:r w:rsidR="0060126E" w:rsidDel="009C0501">
          <w:rPr>
            <w:noProof/>
            <w:webHidden/>
          </w:rPr>
          <w:fldChar w:fldCharType="end"/>
        </w:r>
        <w:r w:rsidDel="009C0501">
          <w:rPr>
            <w:noProof/>
          </w:rPr>
          <w:fldChar w:fldCharType="end"/>
        </w:r>
      </w:del>
    </w:p>
    <w:p w14:paraId="79661029" w14:textId="4E32B6BA" w:rsidR="0060126E" w:rsidDel="009C0501" w:rsidRDefault="009C0501">
      <w:pPr>
        <w:pStyle w:val="TOC1"/>
        <w:tabs>
          <w:tab w:val="right" w:leader="dot" w:pos="9350"/>
        </w:tabs>
        <w:rPr>
          <w:del w:id="3567" w:author="Tom Bergeron" w:date="2020-10-06T17:40:00Z"/>
          <w:rFonts w:asciiTheme="minorHAnsi" w:eastAsiaTheme="minorEastAsia" w:hAnsiTheme="minorHAnsi" w:cstheme="minorBidi"/>
          <w:b w:val="0"/>
          <w:caps w:val="0"/>
          <w:noProof/>
          <w:sz w:val="22"/>
          <w:szCs w:val="22"/>
        </w:rPr>
      </w:pPr>
      <w:del w:id="3568" w:author="Tom Bergeron" w:date="2020-10-06T17:40:00Z">
        <w:r w:rsidDel="009C0501">
          <w:rPr>
            <w:noProof/>
          </w:rPr>
          <w:fldChar w:fldCharType="begin"/>
        </w:r>
        <w:r w:rsidDel="009C0501">
          <w:rPr>
            <w:noProof/>
          </w:rPr>
          <w:delInstrText xml:space="preserve"> HYPERLINK \l "_Toc532827605" </w:delInstrText>
        </w:r>
        <w:r w:rsidDel="009C0501">
          <w:rPr>
            <w:noProof/>
          </w:rPr>
          <w:fldChar w:fldCharType="separate"/>
        </w:r>
      </w:del>
      <w:ins w:id="3569" w:author="Tom Bergeron" w:date="2020-10-06T17:45:00Z">
        <w:r>
          <w:rPr>
            <w:b w:val="0"/>
            <w:bCs/>
            <w:noProof/>
          </w:rPr>
          <w:t>Error! Hyperlink reference not valid.</w:t>
        </w:r>
      </w:ins>
      <w:del w:id="3570" w:author="Tom Bergeron" w:date="2020-10-06T17:40:00Z">
        <w:r w:rsidR="0060126E" w:rsidRPr="00700341" w:rsidDel="009C0501">
          <w:rPr>
            <w:rStyle w:val="Hyperlink"/>
            <w:noProof/>
          </w:rPr>
          <w:delText>Appendix B: Recalculating Zone Delta Limits From Navigator/Auto-Focus Predictions</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_Toc532827605 \h </w:delInstrText>
        </w:r>
        <w:r w:rsidR="0060126E" w:rsidDel="009C0501">
          <w:rPr>
            <w:noProof/>
            <w:webHidden/>
          </w:rPr>
        </w:r>
        <w:r w:rsidR="0060126E" w:rsidDel="009C0501">
          <w:rPr>
            <w:noProof/>
            <w:webHidden/>
          </w:rPr>
          <w:fldChar w:fldCharType="separate"/>
        </w:r>
        <w:r w:rsidR="0060126E" w:rsidDel="009C0501">
          <w:rPr>
            <w:noProof/>
            <w:webHidden/>
          </w:rPr>
          <w:delText>107</w:delText>
        </w:r>
        <w:r w:rsidR="0060126E" w:rsidDel="009C0501">
          <w:rPr>
            <w:noProof/>
            <w:webHidden/>
          </w:rPr>
          <w:fldChar w:fldCharType="end"/>
        </w:r>
        <w:r w:rsidDel="009C0501">
          <w:rPr>
            <w:noProof/>
          </w:rPr>
          <w:fldChar w:fldCharType="end"/>
        </w:r>
      </w:del>
    </w:p>
    <w:p w14:paraId="5B86DC72" w14:textId="23D790F7" w:rsidR="0060126E" w:rsidDel="009C0501" w:rsidRDefault="009C0501">
      <w:pPr>
        <w:pStyle w:val="TOC1"/>
        <w:tabs>
          <w:tab w:val="right" w:leader="dot" w:pos="9350"/>
        </w:tabs>
        <w:rPr>
          <w:del w:id="3571" w:author="Tom Bergeron" w:date="2020-10-06T17:40:00Z"/>
          <w:rStyle w:val="Hyperlink"/>
          <w:noProof/>
        </w:rPr>
      </w:pPr>
      <w:del w:id="3572" w:author="Tom Bergeron" w:date="2020-10-06T17:40:00Z">
        <w:r w:rsidDel="009C0501">
          <w:rPr>
            <w:noProof/>
          </w:rPr>
          <w:fldChar w:fldCharType="begin"/>
        </w:r>
        <w:r w:rsidDel="009C0501">
          <w:rPr>
            <w:noProof/>
          </w:rPr>
          <w:delInstrText xml:space="preserve"> HYPERLINK \l "_Toc532827606" </w:delInstrText>
        </w:r>
        <w:r w:rsidDel="009C0501">
          <w:rPr>
            <w:noProof/>
          </w:rPr>
          <w:fldChar w:fldCharType="separate"/>
        </w:r>
      </w:del>
      <w:ins w:id="3573" w:author="Tom Bergeron" w:date="2020-10-06T17:45:00Z">
        <w:r>
          <w:rPr>
            <w:b w:val="0"/>
            <w:bCs/>
            <w:noProof/>
          </w:rPr>
          <w:t>Error! Hyperlink reference not valid.</w:t>
        </w:r>
      </w:ins>
      <w:del w:id="3574" w:author="Tom Bergeron" w:date="2020-10-06T17:40:00Z">
        <w:r w:rsidR="0060126E" w:rsidRPr="00700341" w:rsidDel="009C0501">
          <w:rPr>
            <w:rStyle w:val="Hyperlink"/>
            <w:noProof/>
          </w:rPr>
          <w:delText>Appendix C: Configuration Program</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_Toc532827606 \h </w:delInstrText>
        </w:r>
        <w:r w:rsidR="0060126E" w:rsidDel="009C0501">
          <w:rPr>
            <w:noProof/>
            <w:webHidden/>
          </w:rPr>
        </w:r>
        <w:r w:rsidR="0060126E" w:rsidDel="009C0501">
          <w:rPr>
            <w:noProof/>
            <w:webHidden/>
          </w:rPr>
          <w:fldChar w:fldCharType="separate"/>
        </w:r>
        <w:r w:rsidR="0060126E" w:rsidDel="009C0501">
          <w:rPr>
            <w:noProof/>
            <w:webHidden/>
          </w:rPr>
          <w:delText>111</w:delText>
        </w:r>
        <w:r w:rsidR="0060126E" w:rsidDel="009C0501">
          <w:rPr>
            <w:noProof/>
            <w:webHidden/>
          </w:rPr>
          <w:fldChar w:fldCharType="end"/>
        </w:r>
        <w:r w:rsidDel="009C0501">
          <w:rPr>
            <w:noProof/>
          </w:rPr>
          <w:fldChar w:fldCharType="end"/>
        </w:r>
      </w:del>
    </w:p>
    <w:p w14:paraId="48A7E591" w14:textId="007B530B" w:rsidR="0060126E" w:rsidDel="009C0501" w:rsidRDefault="0060126E" w:rsidP="006E1668">
      <w:pPr>
        <w:pStyle w:val="TOC2"/>
        <w:rPr>
          <w:del w:id="3575" w:author="Tom Bergeron" w:date="2020-10-06T17:40:00Z"/>
          <w:rFonts w:eastAsiaTheme="minorEastAsia"/>
          <w:noProof/>
        </w:rPr>
      </w:pPr>
    </w:p>
    <w:p w14:paraId="76384BD8" w14:textId="162D7B74" w:rsidR="0060126E" w:rsidRPr="006E1668" w:rsidDel="009C0501" w:rsidRDefault="0060126E" w:rsidP="006E1668">
      <w:pPr>
        <w:rPr>
          <w:del w:id="3576" w:author="Tom Bergeron" w:date="2020-10-06T17:40:00Z"/>
          <w:rFonts w:eastAsiaTheme="minorEastAsia"/>
          <w:b/>
          <w:caps/>
          <w:noProof/>
        </w:rPr>
      </w:pPr>
    </w:p>
    <w:p w14:paraId="5FC3DC73" w14:textId="1B36BBE1" w:rsidR="0060126E" w:rsidDel="009C0501" w:rsidRDefault="009C0501">
      <w:pPr>
        <w:pStyle w:val="TOC1"/>
        <w:tabs>
          <w:tab w:val="right" w:leader="dot" w:pos="9350"/>
        </w:tabs>
        <w:rPr>
          <w:del w:id="3577" w:author="Tom Bergeron" w:date="2020-10-06T17:40:00Z"/>
          <w:rFonts w:asciiTheme="minorHAnsi" w:eastAsiaTheme="minorEastAsia" w:hAnsiTheme="minorHAnsi" w:cstheme="minorBidi"/>
          <w:b w:val="0"/>
          <w:caps w:val="0"/>
          <w:noProof/>
          <w:sz w:val="22"/>
          <w:szCs w:val="22"/>
        </w:rPr>
      </w:pPr>
      <w:del w:id="3578" w:author="Tom Bergeron" w:date="2020-10-06T17:40:00Z">
        <w:r w:rsidDel="009C0501">
          <w:rPr>
            <w:noProof/>
          </w:rPr>
          <w:fldChar w:fldCharType="begin"/>
        </w:r>
        <w:r w:rsidDel="009C0501">
          <w:rPr>
            <w:noProof/>
          </w:rPr>
          <w:delInstrText xml:space="preserve"> HYPERLINK \l "_Toc532827607" </w:delInstrText>
        </w:r>
        <w:r w:rsidDel="009C0501">
          <w:rPr>
            <w:noProof/>
          </w:rPr>
          <w:fldChar w:fldCharType="separate"/>
        </w:r>
      </w:del>
      <w:ins w:id="3579" w:author="Tom Bergeron" w:date="2020-10-06T17:45:00Z">
        <w:r>
          <w:rPr>
            <w:b w:val="0"/>
            <w:bCs/>
            <w:noProof/>
          </w:rPr>
          <w:t>Error! Hyperlink reference not valid.</w:t>
        </w:r>
      </w:ins>
      <w:del w:id="3580" w:author="Tom Bergeron" w:date="2020-10-06T17:40:00Z">
        <w:r w:rsidR="0060126E" w:rsidRPr="00700341" w:rsidDel="009C0501">
          <w:rPr>
            <w:rStyle w:val="Hyperlink"/>
            <w:noProof/>
          </w:rPr>
          <w:delText>Contact KIC</w:delText>
        </w:r>
        <w:r w:rsidR="0060126E" w:rsidDel="009C0501">
          <w:rPr>
            <w:noProof/>
            <w:webHidden/>
          </w:rPr>
          <w:tab/>
        </w:r>
        <w:r w:rsidR="0060126E" w:rsidDel="009C0501">
          <w:rPr>
            <w:noProof/>
            <w:webHidden/>
          </w:rPr>
          <w:fldChar w:fldCharType="begin"/>
        </w:r>
        <w:r w:rsidR="0060126E" w:rsidDel="009C0501">
          <w:rPr>
            <w:noProof/>
            <w:webHidden/>
          </w:rPr>
          <w:delInstrText xml:space="preserve"> PAGEREF _Toc532827607 \h </w:delInstrText>
        </w:r>
        <w:r w:rsidR="0060126E" w:rsidDel="009C0501">
          <w:rPr>
            <w:noProof/>
            <w:webHidden/>
          </w:rPr>
        </w:r>
        <w:r w:rsidR="0060126E" w:rsidDel="009C0501">
          <w:rPr>
            <w:noProof/>
            <w:webHidden/>
          </w:rPr>
          <w:fldChar w:fldCharType="separate"/>
        </w:r>
        <w:r w:rsidR="0060126E" w:rsidDel="009C0501">
          <w:rPr>
            <w:noProof/>
            <w:webHidden/>
          </w:rPr>
          <w:delText>123</w:delText>
        </w:r>
        <w:r w:rsidR="0060126E" w:rsidDel="009C0501">
          <w:rPr>
            <w:noProof/>
            <w:webHidden/>
          </w:rPr>
          <w:fldChar w:fldCharType="end"/>
        </w:r>
        <w:r w:rsidDel="009C0501">
          <w:rPr>
            <w:noProof/>
          </w:rPr>
          <w:fldChar w:fldCharType="end"/>
        </w:r>
      </w:del>
    </w:p>
    <w:p w14:paraId="1A0B181C" w14:textId="77777777" w:rsidR="00DC71E4" w:rsidRDefault="006710B0" w:rsidP="00463ED7">
      <w:r>
        <w:fldChar w:fldCharType="end"/>
      </w:r>
      <w:bookmarkStart w:id="3581" w:name="_Toc329853011"/>
      <w:bookmarkStart w:id="3582" w:name="_Toc329863369"/>
      <w:bookmarkStart w:id="3583" w:name="_Toc331173641"/>
      <w:bookmarkStart w:id="3584" w:name="_Toc332179177"/>
      <w:bookmarkStart w:id="3585" w:name="_Toc332208411"/>
      <w:bookmarkStart w:id="3586" w:name="_Toc332208747"/>
      <w:bookmarkStart w:id="3587" w:name="_Toc332273993"/>
      <w:bookmarkStart w:id="3588" w:name="_Toc394411672"/>
      <w:bookmarkStart w:id="3589" w:name="_Toc394486310"/>
      <w:bookmarkStart w:id="3590" w:name="_Toc394583240"/>
      <w:bookmarkStart w:id="3591" w:name="_Toc394583396"/>
      <w:bookmarkStart w:id="3592" w:name="_Toc468168374"/>
    </w:p>
    <w:p w14:paraId="36A89C26" w14:textId="77777777" w:rsidR="00DC71E4" w:rsidRDefault="00DC71E4">
      <w:pPr>
        <w:rPr>
          <w:rFonts w:ascii="Arial" w:hAnsi="Arial" w:cs="Arial"/>
          <w:b/>
          <w:bCs/>
          <w:iCs/>
          <w:sz w:val="32"/>
          <w:szCs w:val="28"/>
        </w:rPr>
      </w:pPr>
      <w:r>
        <w:br w:type="page"/>
      </w:r>
    </w:p>
    <w:p w14:paraId="7D7B3D8F" w14:textId="77777777" w:rsidR="00806DB4" w:rsidRPr="00AD4DC4" w:rsidRDefault="00754243" w:rsidP="0026146F">
      <w:pPr>
        <w:pStyle w:val="Heading1"/>
      </w:pPr>
      <w:bookmarkStart w:id="3593" w:name="_Toc469042019"/>
      <w:bookmarkStart w:id="3594" w:name="_Toc469043156"/>
      <w:bookmarkStart w:id="3595" w:name="_Toc469043736"/>
      <w:bookmarkStart w:id="3596" w:name="_Toc469043838"/>
      <w:bookmarkStart w:id="3597" w:name="_Toc469045037"/>
      <w:bookmarkStart w:id="3598" w:name="_Toc469612930"/>
      <w:bookmarkStart w:id="3599" w:name="_Toc491175110"/>
      <w:bookmarkStart w:id="3600" w:name="_Toc491264019"/>
      <w:bookmarkStart w:id="3601" w:name="_Toc491347020"/>
      <w:bookmarkStart w:id="3602" w:name="_Toc494303945"/>
      <w:bookmarkStart w:id="3603" w:name="_Toc494304178"/>
      <w:bookmarkStart w:id="3604" w:name="_Toc532827285"/>
      <w:bookmarkStart w:id="3605" w:name="_Toc532827594"/>
      <w:bookmarkStart w:id="3606" w:name="_Toc532827859"/>
      <w:bookmarkStart w:id="3607" w:name="_Toc532892549"/>
      <w:bookmarkStart w:id="3608" w:name="_Toc52898755"/>
      <w:bookmarkStart w:id="3609" w:name="_Toc52898921"/>
      <w:bookmarkStart w:id="3610" w:name="_Toc52899111"/>
      <w:bookmarkStart w:id="3611" w:name="_Toc52899200"/>
      <w:r w:rsidRPr="00AD4DC4">
        <w:lastRenderedPageBreak/>
        <w:t>Software Options</w:t>
      </w:r>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p>
    <w:p w14:paraId="7BF59C65" w14:textId="7B9279A8"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r w:rsidRPr="00AD4DC4">
        <w:rPr>
          <w:i/>
        </w:rPr>
        <w:t>Navigato</w:t>
      </w:r>
      <w:r w:rsidR="0051291A">
        <w:t xml:space="preserve">r </w:t>
      </w:r>
      <w:r w:rsidR="0051291A" w:rsidRPr="006E1668">
        <w:rPr>
          <w:i/>
        </w:rPr>
        <w:t>Power</w:t>
      </w:r>
      <w:r w:rsidR="0051291A">
        <w:rPr>
          <w:i/>
        </w:rPr>
        <w:t>,</w:t>
      </w:r>
      <w:r w:rsidR="0051291A">
        <w:t xml:space="preserve"> </w:t>
      </w:r>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Optional process monitoring tools include SPC Charting.</w:t>
      </w:r>
      <w:r w:rsidRPr="00AD4DC4">
        <w:t xml:space="preserve"> </w:t>
      </w:r>
      <w:r w:rsidR="004E2387" w:rsidRPr="00AD4DC4">
        <w:rPr>
          <w:i/>
        </w:rPr>
        <w:t xml:space="preserve">Optional </w:t>
      </w:r>
      <w:r w:rsidR="004E2387" w:rsidRPr="00AD4DC4">
        <w:t>d</w:t>
      </w:r>
      <w:r w:rsidRPr="00AD4DC4">
        <w:t xml:space="preserve">ata management tools include </w:t>
      </w:r>
      <w:r w:rsidRPr="00AD4DC4">
        <w:rPr>
          <w:i/>
        </w:rPr>
        <w:t>Live Data Output</w:t>
      </w:r>
      <w:r w:rsidRPr="00AD4DC4">
        <w:t>.</w:t>
      </w:r>
      <w:r w:rsidR="004E2387" w:rsidRPr="00AD4DC4">
        <w:t xml:space="preserve"> </w:t>
      </w:r>
    </w:p>
    <w:p w14:paraId="187DBBDD" w14:textId="77777777" w:rsidR="003C1D40" w:rsidRPr="00A94A01" w:rsidRDefault="003C1D40">
      <w:pPr>
        <w:pStyle w:val="Heading2"/>
      </w:pPr>
      <w:bookmarkStart w:id="3612" w:name="_Toc469043157"/>
      <w:bookmarkStart w:id="3613" w:name="_Toc469043737"/>
      <w:bookmarkStart w:id="3614" w:name="_Toc469045038"/>
      <w:bookmarkStart w:id="3615" w:name="_Toc469612931"/>
      <w:bookmarkStart w:id="3616" w:name="_Toc491175111"/>
      <w:bookmarkStart w:id="3617" w:name="_Toc491264020"/>
      <w:bookmarkStart w:id="3618" w:name="_Toc494303946"/>
      <w:bookmarkStart w:id="3619" w:name="_Toc532827286"/>
      <w:bookmarkStart w:id="3620" w:name="_Toc532827860"/>
      <w:bookmarkStart w:id="3621" w:name="_Toc52898756"/>
      <w:bookmarkStart w:id="3622" w:name="_Toc52898922"/>
      <w:bookmarkStart w:id="3623" w:name="_Toc52899112"/>
      <w:r w:rsidRPr="00A94A01">
        <w:t>Navigator</w:t>
      </w:r>
      <w:bookmarkEnd w:id="3612"/>
      <w:bookmarkEnd w:id="3613"/>
      <w:bookmarkEnd w:id="3614"/>
      <w:bookmarkEnd w:id="3615"/>
      <w:bookmarkEnd w:id="3616"/>
      <w:bookmarkEnd w:id="3617"/>
      <w:bookmarkEnd w:id="3618"/>
      <w:bookmarkEnd w:id="3619"/>
      <w:bookmarkEnd w:id="3620"/>
      <w:bookmarkEnd w:id="3621"/>
      <w:bookmarkEnd w:id="3622"/>
      <w:bookmarkEnd w:id="3623"/>
      <w:r>
        <w:t xml:space="preserve"> </w:t>
      </w:r>
    </w:p>
    <w:p w14:paraId="2A9CD9CA" w14:textId="77777777" w:rsidR="003C1D40" w:rsidRPr="00A94A01" w:rsidRDefault="003C1D40" w:rsidP="003C1D40">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set points will affect a product profile.  </w:t>
      </w:r>
      <w:r w:rsidRPr="000A4C5C">
        <w:t>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sym w:font="Symbol" w:char="F0B0"/>
      </w:r>
      <w:r w:rsidRPr="00A94A01">
        <w:t xml:space="preserve">C, but must see a fairly high peak temperature to reflow the lead-free solder, </w:t>
      </w:r>
      <w:r w:rsidRPr="00FC3A55">
        <w:t>Navigator</w:t>
      </w:r>
      <w:r w:rsidRPr="00A94A01">
        <w:t xml:space="preserve"> will find a profile that will be centered between the high and low limits.</w:t>
      </w:r>
    </w:p>
    <w:p w14:paraId="5E5BDF51" w14:textId="77777777" w:rsidR="003C1D40" w:rsidRPr="00A94A01" w:rsidRDefault="003C1D40" w:rsidP="003C1D40"/>
    <w:p w14:paraId="05930477" w14:textId="77777777" w:rsidR="003C1D40" w:rsidRPr="00A94A01" w:rsidRDefault="003C1D40" w:rsidP="003C1D40">
      <w:r w:rsidRPr="00A94A01">
        <w:t xml:space="preserve">Perhaps the most significant feature of the </w:t>
      </w:r>
      <w:r>
        <w:t xml:space="preserve">software and the </w:t>
      </w:r>
      <w:r w:rsidRPr="00FC3A55">
        <w:t xml:space="preserve">Navigator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741EFB21" w14:textId="77777777" w:rsidR="003C1D40" w:rsidRDefault="00C653DF">
      <w:pPr>
        <w:pStyle w:val="Heading2"/>
      </w:pPr>
      <w:bookmarkStart w:id="3624" w:name="_Toc469043158"/>
      <w:bookmarkStart w:id="3625" w:name="_Toc469043738"/>
      <w:bookmarkStart w:id="3626" w:name="_Toc469045039"/>
      <w:bookmarkStart w:id="3627" w:name="_Toc469612932"/>
      <w:bookmarkStart w:id="3628" w:name="_Toc491175112"/>
      <w:bookmarkStart w:id="3629" w:name="_Toc491264021"/>
      <w:bookmarkStart w:id="3630" w:name="_Toc494303947"/>
      <w:bookmarkStart w:id="3631" w:name="_Toc532827287"/>
      <w:bookmarkStart w:id="3632" w:name="_Toc532827861"/>
      <w:bookmarkStart w:id="3633" w:name="_Toc84240638"/>
      <w:bookmarkStart w:id="3634" w:name="_Toc141866639"/>
      <w:bookmarkStart w:id="3635" w:name="_Toc119468055"/>
      <w:bookmarkStart w:id="3636" w:name="_Toc52898757"/>
      <w:bookmarkStart w:id="3637" w:name="_Toc52898923"/>
      <w:bookmarkStart w:id="3638" w:name="_Toc52899113"/>
      <w:r>
        <w:t>Auto-Focus</w:t>
      </w:r>
      <w:bookmarkEnd w:id="3624"/>
      <w:bookmarkEnd w:id="3625"/>
      <w:bookmarkEnd w:id="3626"/>
      <w:bookmarkEnd w:id="3627"/>
      <w:bookmarkEnd w:id="3628"/>
      <w:bookmarkEnd w:id="3629"/>
      <w:bookmarkEnd w:id="3630"/>
      <w:bookmarkEnd w:id="3631"/>
      <w:bookmarkEnd w:id="3632"/>
      <w:bookmarkEnd w:id="3636"/>
      <w:bookmarkEnd w:id="3637"/>
      <w:bookmarkEnd w:id="3638"/>
      <w:r>
        <w:t xml:space="preserve"> </w:t>
      </w:r>
      <w:bookmarkEnd w:id="3633"/>
      <w:bookmarkEnd w:id="3634"/>
    </w:p>
    <w:p w14:paraId="63952024" w14:textId="7AEA323C" w:rsidR="003C1D40" w:rsidRDefault="003C1D40" w:rsidP="003C1D40">
      <w:r w:rsidRPr="00FF63FD">
        <w:rPr>
          <w:i/>
        </w:rPr>
        <w:t>Auto</w:t>
      </w:r>
      <w:r w:rsidRPr="00FF63FD">
        <w:rPr>
          <w:i/>
        </w:rPr>
        <w:noBreakHyphen/>
        <w:t>Focus</w:t>
      </w:r>
      <w:r w:rsidRPr="00D717DA">
        <w:t xml:space="preserve"> </w:t>
      </w:r>
      <w:r>
        <w:t xml:space="preserve">is </w:t>
      </w:r>
      <w:r w:rsidR="0051291A">
        <w:t xml:space="preserve">a </w:t>
      </w:r>
      <w:r>
        <w:t>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AFEE85B" w14:textId="77777777" w:rsidR="003C1D40" w:rsidRDefault="00C653DF">
      <w:pPr>
        <w:pStyle w:val="Heading2"/>
      </w:pPr>
      <w:bookmarkStart w:id="3639" w:name="_Toc176001755"/>
      <w:bookmarkStart w:id="3640" w:name="_Toc469043159"/>
      <w:bookmarkStart w:id="3641" w:name="_Toc469043739"/>
      <w:bookmarkStart w:id="3642" w:name="_Toc469045040"/>
      <w:bookmarkStart w:id="3643" w:name="_Toc469612933"/>
      <w:bookmarkStart w:id="3644" w:name="_Toc491175113"/>
      <w:bookmarkStart w:id="3645" w:name="_Toc491264022"/>
      <w:bookmarkStart w:id="3646" w:name="_Toc494303948"/>
      <w:bookmarkStart w:id="3647" w:name="_Toc532827288"/>
      <w:bookmarkStart w:id="3648" w:name="_Toc532827862"/>
      <w:bookmarkStart w:id="3649" w:name="_Toc52898758"/>
      <w:bookmarkStart w:id="3650" w:name="_Toc52898924"/>
      <w:bookmarkStart w:id="3651" w:name="_Toc52899114"/>
      <w:r>
        <w:t>Navigator/Auto</w:t>
      </w:r>
      <w:r>
        <w:noBreakHyphen/>
        <w:t>Focus Power</w:t>
      </w:r>
      <w:bookmarkEnd w:id="3639"/>
      <w:bookmarkEnd w:id="3640"/>
      <w:bookmarkEnd w:id="3641"/>
      <w:bookmarkEnd w:id="3642"/>
      <w:bookmarkEnd w:id="3643"/>
      <w:bookmarkEnd w:id="3644"/>
      <w:bookmarkEnd w:id="3645"/>
      <w:bookmarkEnd w:id="3646"/>
      <w:bookmarkEnd w:id="3647"/>
      <w:bookmarkEnd w:id="3648"/>
      <w:bookmarkEnd w:id="3649"/>
      <w:bookmarkEnd w:id="3650"/>
      <w:bookmarkEnd w:id="3651"/>
    </w:p>
    <w:p w14:paraId="5024DEBF" w14:textId="031D816F" w:rsidR="003C1D40" w:rsidRPr="00F33B7B" w:rsidRDefault="003C1D40" w:rsidP="003C1D40">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Studies have shown that many reflow ovens</w:t>
      </w:r>
      <w:r w:rsidRPr="003E6083">
        <w:rPr>
          <w:lang w:val="en"/>
        </w:rPr>
        <w:t xml:space="preserve"> consume more energy than required in order to process the products in spec.  The Navigator Power and Auto-Focus Power</w:t>
      </w:r>
      <w:r>
        <w:rPr>
          <w:lang w:val="en"/>
        </w:rPr>
        <w:t xml:space="preserve"> funct</w:t>
      </w:r>
      <w:r w:rsidRPr="00830D6C">
        <w:rPr>
          <w:lang w:val="en"/>
        </w:rPr>
        <w:t>ion</w:t>
      </w:r>
      <w:r>
        <w:rPr>
          <w:lang w:val="en"/>
        </w:rPr>
        <w:t>s identify</w:t>
      </w:r>
      <w:r w:rsidRPr="00830D6C">
        <w:rPr>
          <w:lang w:val="en"/>
        </w:rPr>
        <w:t xml:space="preserve"> the oven recipes that consume the least amount of energy w</w:t>
      </w:r>
      <w:r>
        <w:rPr>
          <w:lang w:val="en"/>
        </w:rPr>
        <w:t>hile processing the products in spec</w:t>
      </w:r>
      <w:r w:rsidRPr="00830D6C">
        <w:rPr>
          <w:lang w:val="en"/>
        </w:rPr>
        <w:t>.  The result is improved quality at reduced energy costs.</w:t>
      </w:r>
    </w:p>
    <w:p w14:paraId="3182309C" w14:textId="4B6F2E7B" w:rsidR="0053032A" w:rsidRPr="00AD4DC4" w:rsidRDefault="00C653DF">
      <w:pPr>
        <w:pStyle w:val="Heading2"/>
        <w:rPr>
          <w:lang w:val="en"/>
        </w:rPr>
      </w:pPr>
      <w:bookmarkStart w:id="3652" w:name="_Toc469043160"/>
      <w:bookmarkStart w:id="3653" w:name="_Toc469043740"/>
      <w:bookmarkStart w:id="3654" w:name="_Toc469045041"/>
      <w:bookmarkStart w:id="3655" w:name="_Toc469612934"/>
      <w:bookmarkStart w:id="3656" w:name="_Toc491175114"/>
      <w:bookmarkStart w:id="3657" w:name="_Toc491264023"/>
      <w:bookmarkStart w:id="3658" w:name="_Toc494303949"/>
      <w:bookmarkStart w:id="3659" w:name="_Toc532827289"/>
      <w:bookmarkStart w:id="3660" w:name="_Toc532827863"/>
      <w:bookmarkStart w:id="3661" w:name="_Toc52898759"/>
      <w:bookmarkStart w:id="3662" w:name="_Toc52898925"/>
      <w:bookmarkStart w:id="3663" w:name="_Toc52899115"/>
      <w:r w:rsidRPr="00AD4DC4">
        <w:t>Sweet Spot</w:t>
      </w:r>
      <w:bookmarkEnd w:id="3652"/>
      <w:bookmarkEnd w:id="3653"/>
      <w:bookmarkEnd w:id="3654"/>
      <w:bookmarkEnd w:id="3655"/>
      <w:bookmarkEnd w:id="3656"/>
      <w:bookmarkEnd w:id="3657"/>
      <w:bookmarkEnd w:id="3658"/>
      <w:bookmarkEnd w:id="3659"/>
      <w:bookmarkEnd w:id="3660"/>
      <w:bookmarkEnd w:id="3661"/>
      <w:bookmarkEnd w:id="3662"/>
      <w:bookmarkEnd w:id="3663"/>
    </w:p>
    <w:p w14:paraId="6A8FA7BC" w14:textId="05962DB3" w:rsidR="0053032A" w:rsidRPr="00AD4DC4" w:rsidRDefault="0053032A" w:rsidP="0053032A">
      <w:r w:rsidRPr="00AD4DC4">
        <w:t>The Sweet Spot feature allows you</w:t>
      </w:r>
      <w:r w:rsidR="0051291A">
        <w:t xml:space="preserve"> to</w:t>
      </w:r>
      <w:r w:rsidRPr="00AD4DC4">
        <w:t xml:space="preserve"> define a “non-centered”</w:t>
      </w:r>
      <w:r w:rsidR="007F7920" w:rsidRPr="00AD4DC4">
        <w:t xml:space="preserve"> target value for your statistics when creating a </w:t>
      </w:r>
      <w:r w:rsidRPr="00AD4DC4">
        <w:t>Process Window.</w:t>
      </w:r>
    </w:p>
    <w:p w14:paraId="5C2350A8" w14:textId="77777777" w:rsidR="00A653BA" w:rsidRPr="00AD4DC4" w:rsidRDefault="00A653BA">
      <w:pPr>
        <w:pStyle w:val="Heading2"/>
        <w:rPr>
          <w:lang w:val="en"/>
        </w:rPr>
      </w:pPr>
      <w:bookmarkStart w:id="3664" w:name="_Toc469043162"/>
      <w:bookmarkStart w:id="3665" w:name="_Toc469043742"/>
      <w:bookmarkStart w:id="3666" w:name="_Toc469045043"/>
      <w:bookmarkStart w:id="3667" w:name="_Toc469612936"/>
      <w:bookmarkStart w:id="3668" w:name="_Toc491175115"/>
      <w:bookmarkStart w:id="3669" w:name="_Toc491264024"/>
      <w:bookmarkStart w:id="3670" w:name="_Toc494303950"/>
      <w:bookmarkStart w:id="3671" w:name="_Toc532827290"/>
      <w:bookmarkStart w:id="3672" w:name="_Toc532827864"/>
      <w:bookmarkStart w:id="3673" w:name="_Toc52898760"/>
      <w:bookmarkStart w:id="3674" w:name="_Toc52898926"/>
      <w:bookmarkStart w:id="3675" w:name="_Toc52899116"/>
      <w:r w:rsidRPr="00AD4DC4">
        <w:t xml:space="preserve">Statistical Process Control </w:t>
      </w:r>
      <w:r w:rsidR="00C653DF" w:rsidRPr="00AD4DC4">
        <w:t>Charts</w:t>
      </w:r>
      <w:bookmarkEnd w:id="3664"/>
      <w:bookmarkEnd w:id="3665"/>
      <w:bookmarkEnd w:id="3666"/>
      <w:bookmarkEnd w:id="3667"/>
      <w:bookmarkEnd w:id="3668"/>
      <w:bookmarkEnd w:id="3669"/>
      <w:bookmarkEnd w:id="3670"/>
      <w:bookmarkEnd w:id="3671"/>
      <w:bookmarkEnd w:id="3672"/>
      <w:bookmarkEnd w:id="3673"/>
      <w:bookmarkEnd w:id="3674"/>
      <w:bookmarkEnd w:id="3675"/>
    </w:p>
    <w:p w14:paraId="51DA17FE" w14:textId="77777777" w:rsidR="00BD7482" w:rsidRPr="00AD4DC4" w:rsidRDefault="00BD7482" w:rsidP="00BD7482">
      <w:r w:rsidRPr="00AD4DC4">
        <w:t>Statistical Process Control (SPC)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bookmarkEnd w:id="3635"/>
    <w:p w14:paraId="34FD16AB" w14:textId="0F5F0794" w:rsidR="00882784" w:rsidRDefault="00882784" w:rsidP="003C1D40"/>
    <w:p w14:paraId="6C5B6E5E" w14:textId="77777777" w:rsidR="00882784" w:rsidRDefault="00C653DF">
      <w:pPr>
        <w:pStyle w:val="Heading2"/>
      </w:pPr>
      <w:bookmarkStart w:id="3676" w:name="_Toc469043169"/>
      <w:bookmarkStart w:id="3677" w:name="_Toc469043749"/>
      <w:bookmarkStart w:id="3678" w:name="_Toc469045050"/>
      <w:bookmarkStart w:id="3679" w:name="_Toc469612943"/>
      <w:bookmarkStart w:id="3680" w:name="_Toc491175116"/>
      <w:bookmarkStart w:id="3681" w:name="_Toc491264025"/>
      <w:bookmarkStart w:id="3682" w:name="_Toc494303951"/>
      <w:bookmarkStart w:id="3683" w:name="_Toc532827291"/>
      <w:bookmarkStart w:id="3684" w:name="_Toc532827865"/>
      <w:bookmarkStart w:id="3685" w:name="_Toc52898761"/>
      <w:bookmarkStart w:id="3686" w:name="_Toc52898927"/>
      <w:bookmarkStart w:id="3687" w:name="_Toc52899117"/>
      <w:r w:rsidRPr="00F33B7B">
        <w:t>Live Data Output</w:t>
      </w:r>
      <w:bookmarkEnd w:id="3676"/>
      <w:bookmarkEnd w:id="3677"/>
      <w:bookmarkEnd w:id="3678"/>
      <w:bookmarkEnd w:id="3679"/>
      <w:bookmarkEnd w:id="3680"/>
      <w:bookmarkEnd w:id="3681"/>
      <w:bookmarkEnd w:id="3682"/>
      <w:bookmarkEnd w:id="3683"/>
      <w:bookmarkEnd w:id="3684"/>
      <w:bookmarkEnd w:id="3685"/>
      <w:bookmarkEnd w:id="3686"/>
      <w:bookmarkEnd w:id="3687"/>
    </w:p>
    <w:p w14:paraId="0AA5FA99" w14:textId="4BB27E60" w:rsidR="00882784" w:rsidRDefault="00882784" w:rsidP="00882784">
      <w:r w:rsidRPr="00F33B7B">
        <w:t>Live Data Output (LDO)</w:t>
      </w:r>
      <w:r>
        <w:t xml:space="preserve"> processes data for every </w:t>
      </w:r>
      <w:r w:rsidR="000B2859">
        <w:t>virtual profile</w:t>
      </w:r>
      <w:r>
        <w:t xml:space="preserve"> as real-time output for use with third-party applications.  Third-party software can provide line balancing, production host monitoring or statistical process control.</w:t>
      </w:r>
    </w:p>
    <w:p w14:paraId="1C8B692B" w14:textId="77777777" w:rsidR="00882784" w:rsidRDefault="00882784" w:rsidP="003C1D40"/>
    <w:p w14:paraId="2B4E6932" w14:textId="77777777" w:rsidR="00806DB4" w:rsidRDefault="00806DB4" w:rsidP="0026146F">
      <w:pPr>
        <w:pStyle w:val="Heading1"/>
      </w:pPr>
      <w:bookmarkStart w:id="3688" w:name="_Toc329853012"/>
      <w:bookmarkStart w:id="3689" w:name="_Toc329863370"/>
      <w:bookmarkStart w:id="3690" w:name="_Toc331173642"/>
      <w:bookmarkStart w:id="3691" w:name="_Toc332179178"/>
      <w:bookmarkStart w:id="3692" w:name="_Toc332208412"/>
      <w:bookmarkStart w:id="3693" w:name="_Toc332208748"/>
      <w:bookmarkStart w:id="3694" w:name="_Toc332273994"/>
      <w:bookmarkStart w:id="3695" w:name="_Toc394411673"/>
      <w:bookmarkStart w:id="3696" w:name="_Toc394486311"/>
      <w:bookmarkStart w:id="3697" w:name="_Toc394583241"/>
      <w:bookmarkStart w:id="3698" w:name="_Toc394583397"/>
      <w:bookmarkStart w:id="3699" w:name="_Toc468168375"/>
      <w:bookmarkStart w:id="3700" w:name="_Toc468175423"/>
      <w:bookmarkStart w:id="3701" w:name="_Toc468551579"/>
      <w:bookmarkStart w:id="3702" w:name="_Toc469038806"/>
      <w:bookmarkStart w:id="3703" w:name="_Toc469038861"/>
      <w:bookmarkStart w:id="3704" w:name="_Toc469042020"/>
      <w:bookmarkStart w:id="3705" w:name="_Toc469043170"/>
      <w:bookmarkStart w:id="3706" w:name="_Toc469043750"/>
      <w:bookmarkStart w:id="3707" w:name="_Toc469043839"/>
      <w:bookmarkStart w:id="3708" w:name="_Toc469045051"/>
      <w:bookmarkStart w:id="3709" w:name="_Toc469612944"/>
      <w:bookmarkStart w:id="3710" w:name="_Toc491175117"/>
      <w:bookmarkStart w:id="3711" w:name="_Toc491264026"/>
      <w:bookmarkStart w:id="3712" w:name="_Toc491347021"/>
      <w:bookmarkStart w:id="3713" w:name="_Toc494303952"/>
      <w:bookmarkStart w:id="3714" w:name="_Toc494304179"/>
      <w:bookmarkStart w:id="3715" w:name="_Toc532827292"/>
      <w:bookmarkStart w:id="3716" w:name="_Toc532827595"/>
      <w:bookmarkStart w:id="3717" w:name="_Toc532827866"/>
      <w:bookmarkStart w:id="3718" w:name="_Toc532892550"/>
      <w:bookmarkStart w:id="3719" w:name="_Toc52898762"/>
      <w:bookmarkStart w:id="3720" w:name="_Toc52898928"/>
      <w:bookmarkStart w:id="3721" w:name="_Toc52899118"/>
      <w:bookmarkStart w:id="3722" w:name="_Toc52899201"/>
      <w:r>
        <w:lastRenderedPageBreak/>
        <w:t>Us</w:t>
      </w:r>
      <w:r w:rsidR="00AD4DC4">
        <w:t>e</w:t>
      </w:r>
      <w:r>
        <w:t xml:space="preserve"> Navigator</w:t>
      </w:r>
      <w:bookmarkEnd w:id="3688"/>
      <w:bookmarkEnd w:id="3689"/>
      <w:r w:rsidR="00A31873">
        <w:t xml:space="preserve"> </w:t>
      </w:r>
      <w:r w:rsidR="00AD4DC4">
        <w:t>t</w:t>
      </w:r>
      <w:r w:rsidR="006C7149">
        <w:t>o Optimize Profiles</w:t>
      </w:r>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p>
    <w:p w14:paraId="7A265D15" w14:textId="77777777" w:rsidR="007476D8" w:rsidRDefault="0053032A" w:rsidP="003335AF">
      <w:pPr>
        <w:keepNext/>
        <w:jc w:val="center"/>
      </w:pPr>
      <w:r>
        <w:rPr>
          <w:noProof/>
        </w:rPr>
        <w:drawing>
          <wp:inline distT="0" distB="0" distL="0" distR="0" wp14:anchorId="0D528E43" wp14:editId="12750926">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30273" cy="2788920"/>
                    </a:xfrm>
                    <a:prstGeom prst="rect">
                      <a:avLst/>
                    </a:prstGeom>
                  </pic:spPr>
                </pic:pic>
              </a:graphicData>
            </a:graphic>
          </wp:inline>
        </w:drawing>
      </w:r>
    </w:p>
    <w:p w14:paraId="2CCDD821" w14:textId="2F3717C5" w:rsidR="007476D8" w:rsidRPr="00B2165D" w:rsidRDefault="007476D8" w:rsidP="00AD4DC4">
      <w:pPr>
        <w:pStyle w:val="Caption"/>
      </w:pPr>
      <w:bookmarkStart w:id="3723" w:name="_Ref185832039"/>
      <w:r w:rsidRPr="00AD4DC4">
        <w:t xml:space="preserve">Figure </w:t>
      </w:r>
      <w:fldSimple w:instr=" SEQ Figure \* ARABIC ">
        <w:ins w:id="3724" w:author="Tom Bergeron" w:date="2020-10-06T17:45:00Z">
          <w:r w:rsidR="009C0501">
            <w:rPr>
              <w:noProof/>
            </w:rPr>
            <w:t>92</w:t>
          </w:r>
        </w:ins>
        <w:del w:id="3725" w:author="Tom Bergeron" w:date="2020-10-06T17:45:00Z">
          <w:r w:rsidR="0013342E" w:rsidDel="009C0501">
            <w:rPr>
              <w:noProof/>
            </w:rPr>
            <w:delText>95</w:delText>
          </w:r>
        </w:del>
      </w:fldSimple>
      <w:bookmarkEnd w:id="3723"/>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76E3DBB1"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ins w:id="3726" w:author="Tom Bergeron" w:date="2020-10-06T17:45:00Z">
        <w:r w:rsidR="009C0501" w:rsidRPr="00AD4DC4">
          <w:t xml:space="preserve">Figure </w:t>
        </w:r>
        <w:r w:rsidR="009C0501">
          <w:rPr>
            <w:noProof/>
          </w:rPr>
          <w:t>92</w:t>
        </w:r>
      </w:ins>
      <w:del w:id="3727" w:author="Tom Bergeron" w:date="2020-10-06T17:45:00Z">
        <w:r w:rsidR="0013342E" w:rsidRPr="00AD4DC4" w:rsidDel="009C0501">
          <w:delText xml:space="preserve">Figure </w:delText>
        </w:r>
        <w:r w:rsidR="0013342E" w:rsidDel="009C0501">
          <w:rPr>
            <w:noProof/>
          </w:rPr>
          <w:delText>95</w:delText>
        </w:r>
      </w:del>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3728" w:name="_Toc488490455"/>
      <w:r w:rsidRPr="00673430">
        <w:t>.</w:t>
      </w:r>
    </w:p>
    <w:p w14:paraId="593DA357" w14:textId="77777777" w:rsidR="00AD4DC4" w:rsidRPr="00673430" w:rsidRDefault="00AD4DC4" w:rsidP="00AD4DC4"/>
    <w:p w14:paraId="2CB03725" w14:textId="77777777" w:rsidR="007476D8" w:rsidRPr="00673430" w:rsidRDefault="007476D8" w:rsidP="008F51FF">
      <w:pPr>
        <w:pStyle w:val="Heading3"/>
      </w:pPr>
      <w:bookmarkStart w:id="3729" w:name="_Toc494599911"/>
      <w:bookmarkStart w:id="3730" w:name="_Toc469045052"/>
      <w:bookmarkStart w:id="3731" w:name="_Toc532827867"/>
      <w:bookmarkStart w:id="3732" w:name="_Toc52898929"/>
      <w:bookmarkStart w:id="3733" w:name="_Toc52899119"/>
      <w:r w:rsidRPr="00673430">
        <w:t>Search Mode</w:t>
      </w:r>
      <w:bookmarkEnd w:id="3728"/>
      <w:r w:rsidRPr="00673430">
        <w:t xml:space="preserve"> </w:t>
      </w:r>
      <w:proofErr w:type="gramStart"/>
      <w:r w:rsidR="00C653DF" w:rsidRPr="00673430">
        <w:t>For</w:t>
      </w:r>
      <w:proofErr w:type="gramEnd"/>
      <w:r w:rsidR="00C653DF" w:rsidRPr="00673430">
        <w:t xml:space="preserve"> </w:t>
      </w:r>
      <w:r w:rsidRPr="00673430">
        <w:t>Optimization</w:t>
      </w:r>
      <w:bookmarkEnd w:id="3729"/>
      <w:bookmarkEnd w:id="3730"/>
      <w:bookmarkEnd w:id="3731"/>
      <w:bookmarkEnd w:id="3732"/>
      <w:bookmarkEnd w:id="3733"/>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005E681" w14:textId="77777777" w:rsidR="007476D8" w:rsidRPr="00673430" w:rsidRDefault="007476D8" w:rsidP="00AD4DC4">
      <w:pPr>
        <w:pStyle w:val="ListBullet2"/>
        <w:ind w:left="360"/>
      </w:pPr>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p>
    <w:p w14:paraId="5D68CD7C" w14:textId="77777777" w:rsidR="007476D8" w:rsidRPr="00673430" w:rsidRDefault="007476D8" w:rsidP="00AD4DC4">
      <w:pPr>
        <w:pStyle w:val="ListBullet2"/>
        <w:ind w:left="3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6D63DB4E" w:rsidR="007476D8" w:rsidRPr="00673430" w:rsidRDefault="007476D8" w:rsidP="00AD4DC4">
      <w:pPr>
        <w:pStyle w:val="ListBullet2"/>
        <w:ind w:left="360"/>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51291A">
        <w:t>es</w:t>
      </w:r>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57C7B889" w14:textId="77777777" w:rsidR="007476D8" w:rsidRDefault="00C653DF" w:rsidP="008F51FF">
      <w:pPr>
        <w:pStyle w:val="Heading3"/>
      </w:pPr>
      <w:bookmarkStart w:id="3734" w:name="_Toc469045053"/>
      <w:bookmarkStart w:id="3735" w:name="_Toc532827868"/>
      <w:bookmarkStart w:id="3736" w:name="_Toc52898930"/>
      <w:bookmarkStart w:id="3737" w:name="_Toc52899120"/>
      <w:r>
        <w:t>Conveyor Speed Constraints</w:t>
      </w:r>
      <w:bookmarkEnd w:id="3734"/>
      <w:bookmarkEnd w:id="3735"/>
      <w:bookmarkEnd w:id="3736"/>
      <w:bookmarkEnd w:id="3737"/>
    </w:p>
    <w:p w14:paraId="23FF3C4F" w14:textId="77777777" w:rsidR="007476D8" w:rsidRPr="00673430" w:rsidRDefault="007476D8" w:rsidP="007476D8">
      <w:r w:rsidRPr="00673430">
        <w:t xml:space="preserve">As long as </w:t>
      </w:r>
      <w:proofErr w:type="spellStart"/>
      <w:r w:rsidRPr="00673430">
        <w:t>the</w:t>
      </w:r>
      <w:proofErr w:type="spellEnd"/>
      <w:r w:rsidRPr="00673430">
        <w:t xml:space="preserve"> </w:t>
      </w:r>
      <w:r w:rsidRPr="0070127C">
        <w:rPr>
          <w:i/>
          <w:iCs/>
          <w:rPrChange w:id="3738" w:author="Tom Bergeron" w:date="2020-09-29T14:16:00Z">
            <w:rPr/>
          </w:rPrChange>
        </w:rPr>
        <w:t>Allow Conveyor Speed to Change</w:t>
      </w:r>
      <w:r w:rsidRPr="00673430">
        <w:t xml:space="preserve"> feature is selected, these options will be available.</w:t>
      </w:r>
    </w:p>
    <w:p w14:paraId="11B962B1" w14:textId="4B05FF03" w:rsidR="007476D8" w:rsidRPr="00673430" w:rsidRDefault="0070127C" w:rsidP="007476D8">
      <w:pPr>
        <w:pStyle w:val="ListContinue"/>
      </w:pPr>
      <w:ins w:id="3739" w:author="Tom Bergeron" w:date="2020-09-29T14:16:00Z">
        <w:r>
          <w:rPr>
            <w:b/>
          </w:rPr>
          <w:t>Minimum</w:t>
        </w:r>
      </w:ins>
      <w:del w:id="3740" w:author="Tom Bergeron" w:date="2020-09-29T14:16:00Z">
        <w:r w:rsidR="007476D8" w:rsidRPr="00673430" w:rsidDel="0070127C">
          <w:rPr>
            <w:b/>
          </w:rPr>
          <w:delText>Low</w:delText>
        </w:r>
      </w:del>
      <w:r w:rsidR="007476D8" w:rsidRPr="00673430">
        <w:t xml:space="preserve"> – Select the </w:t>
      </w:r>
      <w:ins w:id="3741" w:author="Tom Bergeron" w:date="2020-09-29T14:16:00Z">
        <w:r>
          <w:t>slowest</w:t>
        </w:r>
      </w:ins>
      <w:del w:id="3742" w:author="Tom Bergeron" w:date="2020-09-29T14:16:00Z">
        <w:r w:rsidR="007476D8" w:rsidRPr="00673430" w:rsidDel="0070127C">
          <w:delText>minimum</w:delText>
        </w:r>
      </w:del>
      <w:r w:rsidR="007476D8" w:rsidRPr="00673430">
        <w:t xml:space="preserve"> conveyor speed you would like Navigator to recommend for new products.</w:t>
      </w:r>
    </w:p>
    <w:p w14:paraId="100BD86D" w14:textId="02C0E707" w:rsidR="007476D8" w:rsidRDefault="0070127C" w:rsidP="007476D8">
      <w:pPr>
        <w:ind w:firstLine="360"/>
      </w:pPr>
      <w:ins w:id="3743" w:author="Tom Bergeron" w:date="2020-09-29T14:16:00Z">
        <w:r>
          <w:rPr>
            <w:b/>
          </w:rPr>
          <w:t>Maximum</w:t>
        </w:r>
      </w:ins>
      <w:del w:id="3744" w:author="Tom Bergeron" w:date="2020-09-29T14:16:00Z">
        <w:r w:rsidR="007476D8" w:rsidRPr="00673430" w:rsidDel="0070127C">
          <w:rPr>
            <w:b/>
          </w:rPr>
          <w:delText>High</w:delText>
        </w:r>
      </w:del>
      <w:r w:rsidR="007476D8" w:rsidRPr="00673430">
        <w:t xml:space="preserve"> - Select the</w:t>
      </w:r>
      <w:ins w:id="3745" w:author="Tom Bergeron" w:date="2020-09-29T14:17:00Z">
        <w:r>
          <w:t xml:space="preserve"> fastest </w:t>
        </w:r>
      </w:ins>
      <w:del w:id="3746" w:author="Tom Bergeron" w:date="2020-09-29T14:17:00Z">
        <w:r w:rsidR="007476D8" w:rsidRPr="00673430" w:rsidDel="0070127C">
          <w:delText xml:space="preserve"> maximum </w:delText>
        </w:r>
      </w:del>
      <w:r w:rsidR="007476D8" w:rsidRPr="00673430">
        <w:t>conveyor speed you would like Navigator to recommend for new products.</w:t>
      </w:r>
    </w:p>
    <w:p w14:paraId="317A82F3" w14:textId="77777777" w:rsidR="00806DB4" w:rsidRDefault="00AD4DC4" w:rsidP="0026146F">
      <w:pPr>
        <w:pStyle w:val="Heading1"/>
      </w:pPr>
      <w:bookmarkStart w:id="3747" w:name="_Toc329853013"/>
      <w:bookmarkStart w:id="3748" w:name="_Toc329863371"/>
      <w:bookmarkStart w:id="3749" w:name="_Toc331173643"/>
      <w:bookmarkStart w:id="3750" w:name="_Toc332179179"/>
      <w:bookmarkStart w:id="3751" w:name="_Toc332208413"/>
      <w:bookmarkStart w:id="3752" w:name="_Toc332208749"/>
      <w:bookmarkStart w:id="3753" w:name="_Toc332273995"/>
      <w:bookmarkStart w:id="3754" w:name="_Toc394411674"/>
      <w:bookmarkStart w:id="3755" w:name="_Toc394486312"/>
      <w:bookmarkStart w:id="3756" w:name="_Toc394583242"/>
      <w:bookmarkStart w:id="3757" w:name="_Toc394583398"/>
      <w:bookmarkStart w:id="3758" w:name="_Toc468168376"/>
      <w:bookmarkStart w:id="3759" w:name="_Toc468175424"/>
      <w:bookmarkStart w:id="3760" w:name="_Toc468551580"/>
      <w:bookmarkStart w:id="3761" w:name="_Toc469038807"/>
      <w:bookmarkStart w:id="3762" w:name="_Toc469038862"/>
      <w:bookmarkStart w:id="3763" w:name="_Toc469042021"/>
      <w:bookmarkStart w:id="3764" w:name="_Toc469043171"/>
      <w:bookmarkStart w:id="3765" w:name="_Toc469043751"/>
      <w:bookmarkStart w:id="3766" w:name="_Toc469043840"/>
      <w:bookmarkStart w:id="3767" w:name="_Toc469045054"/>
      <w:bookmarkStart w:id="3768" w:name="_Toc469612945"/>
      <w:bookmarkStart w:id="3769" w:name="_Toc491175118"/>
      <w:bookmarkStart w:id="3770" w:name="_Toc491264027"/>
      <w:bookmarkStart w:id="3771" w:name="_Toc491347022"/>
      <w:bookmarkStart w:id="3772" w:name="_Toc494303953"/>
      <w:bookmarkStart w:id="3773" w:name="_Toc494304180"/>
      <w:bookmarkStart w:id="3774" w:name="_Toc532827293"/>
      <w:bookmarkStart w:id="3775" w:name="_Toc532827596"/>
      <w:bookmarkStart w:id="3776" w:name="_Toc532827869"/>
      <w:bookmarkStart w:id="3777" w:name="_Toc532892551"/>
      <w:bookmarkStart w:id="3778" w:name="_Toc52898763"/>
      <w:bookmarkStart w:id="3779" w:name="_Toc52898931"/>
      <w:bookmarkStart w:id="3780" w:name="_Toc52899121"/>
      <w:bookmarkStart w:id="3781" w:name="_Toc52899202"/>
      <w:r>
        <w:lastRenderedPageBreak/>
        <w:t xml:space="preserve">Use </w:t>
      </w:r>
      <w:r w:rsidR="006C7149">
        <w:t>Auto-Focus</w:t>
      </w:r>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p>
    <w:p w14:paraId="43FE6457" w14:textId="0694F8F3" w:rsidR="003B58BD" w:rsidRDefault="003B58BD">
      <w:pPr>
        <w:pStyle w:val="Heading2"/>
      </w:pPr>
      <w:bookmarkStart w:id="3782" w:name="_Toc119468076"/>
      <w:bookmarkStart w:id="3783" w:name="_Toc321985798"/>
      <w:bookmarkStart w:id="3784" w:name="_Toc469043172"/>
      <w:bookmarkStart w:id="3785" w:name="_Toc469043752"/>
      <w:bookmarkStart w:id="3786" w:name="_Toc469045055"/>
      <w:bookmarkStart w:id="3787" w:name="_Toc469612946"/>
      <w:bookmarkStart w:id="3788" w:name="_Toc491175119"/>
      <w:bookmarkStart w:id="3789" w:name="_Toc491264028"/>
      <w:bookmarkStart w:id="3790" w:name="_Toc494303954"/>
      <w:bookmarkStart w:id="3791" w:name="_Toc532827294"/>
      <w:bookmarkStart w:id="3792" w:name="_Toc532827870"/>
      <w:bookmarkStart w:id="3793" w:name="_Toc52898764"/>
      <w:bookmarkStart w:id="3794" w:name="_Toc52898932"/>
      <w:bookmarkStart w:id="3795" w:name="_Toc52899122"/>
      <w:r>
        <w:t>Auto</w:t>
      </w:r>
      <w:r w:rsidR="00754243">
        <w:t>-</w:t>
      </w:r>
      <w:r>
        <w:t xml:space="preserve">Focus </w:t>
      </w:r>
      <w:r w:rsidR="00754243">
        <w:t>Tab</w:t>
      </w:r>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p>
    <w:p w14:paraId="115C4310" w14:textId="19A6F8E7" w:rsidR="003B58BD" w:rsidRDefault="00DB393A" w:rsidP="00AD4DC4">
      <w:pPr>
        <w:jc w:val="center"/>
      </w:pPr>
      <w:r>
        <w:rPr>
          <w:noProof/>
        </w:rPr>
        <w:drawing>
          <wp:inline distT="0" distB="0" distL="0" distR="0" wp14:anchorId="1B04E1EE" wp14:editId="0ADD7C04">
            <wp:extent cx="3704483" cy="3081528"/>
            <wp:effectExtent l="0" t="0" r="0" b="508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Focus Power - Generic.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704483" cy="3081528"/>
                    </a:xfrm>
                    <a:prstGeom prst="rect">
                      <a:avLst/>
                    </a:prstGeom>
                  </pic:spPr>
                </pic:pic>
              </a:graphicData>
            </a:graphic>
          </wp:inline>
        </w:drawing>
      </w:r>
    </w:p>
    <w:p w14:paraId="1B856E0B" w14:textId="3BCCF97D" w:rsidR="003B58BD" w:rsidRPr="00B51377" w:rsidRDefault="003B58BD" w:rsidP="003B58BD">
      <w:pPr>
        <w:pStyle w:val="Caption"/>
      </w:pPr>
      <w:r>
        <w:t xml:space="preserve">Figure </w:t>
      </w:r>
      <w:fldSimple w:instr=" SEQ Figure \* ARABIC ">
        <w:ins w:id="3796" w:author="Tom Bergeron" w:date="2020-10-06T17:45:00Z">
          <w:r w:rsidR="009C0501">
            <w:rPr>
              <w:noProof/>
            </w:rPr>
            <w:t>93</w:t>
          </w:r>
        </w:ins>
        <w:del w:id="3797" w:author="Tom Bergeron" w:date="2020-10-06T17:45:00Z">
          <w:r w:rsidR="0013342E" w:rsidDel="009C0501">
            <w:rPr>
              <w:noProof/>
            </w:rPr>
            <w:delText>96</w:delText>
          </w:r>
        </w:del>
      </w:fldSimple>
      <w:r>
        <w:t>: Preferences – Auto Focus Tab</w:t>
      </w:r>
    </w:p>
    <w:p w14:paraId="68DB5C6F" w14:textId="77777777" w:rsidR="00DB30E0" w:rsidRPr="0041527F" w:rsidRDefault="00DB30E0" w:rsidP="005E033B">
      <w:pPr>
        <w:pStyle w:val="ListBullet"/>
        <w:numPr>
          <w:ilvl w:val="0"/>
          <w:numId w:val="0"/>
        </w:numPr>
        <w:rPr>
          <w:sz w:val="16"/>
          <w:szCs w:val="16"/>
        </w:rPr>
      </w:pPr>
      <w:bookmarkStart w:id="3798" w:name="_Toc33512716"/>
    </w:p>
    <w:p w14:paraId="4275F041" w14:textId="39D6F1D6" w:rsidR="005E033B" w:rsidRDefault="005E033B" w:rsidP="005E033B">
      <w:pPr>
        <w:pStyle w:val="ListBullet"/>
        <w:numPr>
          <w:ilvl w:val="0"/>
          <w:numId w:val="0"/>
        </w:numPr>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 xml:space="preserve">on the Global Preferences screen if the software is enabled on the key.  </w:t>
      </w:r>
    </w:p>
    <w:p w14:paraId="418ED6F6" w14:textId="77777777" w:rsidR="003B58BD" w:rsidRDefault="003B58BD" w:rsidP="008F51FF">
      <w:pPr>
        <w:pStyle w:val="Heading3"/>
      </w:pPr>
      <w:bookmarkStart w:id="3799" w:name="_Toc469045056"/>
      <w:bookmarkStart w:id="3800" w:name="_Toc532827871"/>
      <w:bookmarkStart w:id="3801" w:name="_Toc52898933"/>
      <w:bookmarkStart w:id="3802" w:name="_Toc52899123"/>
      <w:r>
        <w:t xml:space="preserve">Profile </w:t>
      </w:r>
      <w:r w:rsidR="00C653DF">
        <w:t>Optimization</w:t>
      </w:r>
      <w:bookmarkEnd w:id="3798"/>
      <w:r w:rsidR="00C653DF">
        <w:t xml:space="preserve"> Settings—Search Mode</w:t>
      </w:r>
      <w:bookmarkEnd w:id="3799"/>
      <w:bookmarkEnd w:id="3800"/>
      <w:bookmarkEnd w:id="3801"/>
      <w:bookmarkEnd w:id="3802"/>
    </w:p>
    <w:p w14:paraId="1FD9840B" w14:textId="77777777" w:rsidR="003B58BD" w:rsidRPr="003E6083" w:rsidRDefault="003B58BD" w:rsidP="00AD4DC4">
      <w:r>
        <w:rPr>
          <w:b/>
        </w:rPr>
        <w:t xml:space="preserve">Minimize </w:t>
      </w:r>
      <w:r w:rsidRPr="003E6083">
        <w:rPr>
          <w:b/>
        </w:rPr>
        <w:t>PWI</w:t>
      </w:r>
      <w:r w:rsidRPr="003E6083">
        <w:t xml:space="preserve"> – Search for the combination of set point temperatures and conveyor speed that will minimize the Process Window Index (PWI).</w:t>
      </w:r>
    </w:p>
    <w:p w14:paraId="76AB6A51" w14:textId="77777777" w:rsidR="003B58BD" w:rsidRPr="0041527F" w:rsidRDefault="003B58BD" w:rsidP="00AD4DC4">
      <w:pPr>
        <w:rPr>
          <w:sz w:val="16"/>
          <w:szCs w:val="16"/>
        </w:rPr>
      </w:pPr>
    </w:p>
    <w:p w14:paraId="291A9AD7" w14:textId="77777777" w:rsidR="003B58BD" w:rsidRDefault="003B58BD" w:rsidP="00AD4DC4">
      <w:r>
        <w:rPr>
          <w:b/>
        </w:rPr>
        <w:t xml:space="preserve">Allow Zone Set points to Change – </w:t>
      </w:r>
      <w:r>
        <w:t>This option determines if Auto</w:t>
      </w:r>
      <w:r w:rsidRPr="003D1801">
        <w:rPr>
          <w:i/>
        </w:rPr>
        <w:t>-</w:t>
      </w:r>
      <w:r w:rsidRPr="003B4BB6">
        <w:t>Focus</w:t>
      </w:r>
      <w:r>
        <w:t xml:space="preserve"> will include zone set point changes when predicting new solutions.</w:t>
      </w:r>
    </w:p>
    <w:p w14:paraId="7CB2F5DB" w14:textId="77777777" w:rsidR="003B58BD" w:rsidRPr="0041527F" w:rsidRDefault="003B58BD" w:rsidP="00AD4DC4">
      <w:pPr>
        <w:rPr>
          <w:sz w:val="16"/>
          <w:szCs w:val="16"/>
        </w:rPr>
      </w:pPr>
    </w:p>
    <w:p w14:paraId="788EC4E5" w14:textId="77777777" w:rsidR="003B58BD" w:rsidRPr="003E6083" w:rsidRDefault="003B58BD" w:rsidP="00AD4DC4">
      <w:r w:rsidRPr="003E6083">
        <w:rPr>
          <w:b/>
        </w:rPr>
        <w:t>Allow Conveyor Speed to Change -</w:t>
      </w:r>
      <w:r w:rsidRPr="003E6083">
        <w:t xml:space="preserve"> Choose whether to allow Auto-Focus to vary the conveyor speed.  If you choose Allow to Vary you can set the minimum and maximum.</w:t>
      </w:r>
    </w:p>
    <w:p w14:paraId="18248C97" w14:textId="77777777" w:rsidR="003B58BD" w:rsidRPr="0041527F" w:rsidRDefault="003B58BD" w:rsidP="00AD4DC4">
      <w:pPr>
        <w:rPr>
          <w:sz w:val="16"/>
          <w:szCs w:val="16"/>
        </w:rPr>
      </w:pPr>
    </w:p>
    <w:p w14:paraId="4D323906" w14:textId="77777777" w:rsidR="003B58BD" w:rsidRDefault="003B58BD" w:rsidP="00AD4DC4">
      <w:r>
        <w:rPr>
          <w:b/>
        </w:rPr>
        <w:t>Maximize Conveyor Speed</w:t>
      </w:r>
      <w:r>
        <w:t xml:space="preserve"> – Search for the set point temperatures that will maximize conveyor speed.</w:t>
      </w:r>
    </w:p>
    <w:p w14:paraId="1AC26F8D" w14:textId="77777777" w:rsidR="003B58BD" w:rsidRPr="0041527F" w:rsidRDefault="003B58BD" w:rsidP="00AD4DC4">
      <w:pPr>
        <w:rPr>
          <w:sz w:val="16"/>
          <w:szCs w:val="16"/>
        </w:rPr>
      </w:pPr>
    </w:p>
    <w:p w14:paraId="303E3BEE" w14:textId="06087FA1" w:rsidR="003B58BD" w:rsidRDefault="003B58BD" w:rsidP="00AD4DC4">
      <w:r w:rsidRPr="00365B3D">
        <w:rPr>
          <w:b/>
        </w:rPr>
        <w:t>Minimize Energy Consumption</w:t>
      </w:r>
      <w:r>
        <w:t xml:space="preserve"> –</w:t>
      </w:r>
      <w:r w:rsidR="0051291A">
        <w:t xml:space="preserve"> </w:t>
      </w:r>
      <w:r>
        <w:t xml:space="preserve">Using the </w:t>
      </w:r>
      <w:r w:rsidRPr="003B4BB6">
        <w:t>Power</w:t>
      </w:r>
      <w:r>
        <w:t xml:space="preserve"> feature</w:t>
      </w:r>
      <w:r w:rsidR="0051291A">
        <w:t>,</w:t>
      </w:r>
      <w:r>
        <w:t xml:space="preserve"> the software will search for the oven settings that </w:t>
      </w:r>
      <w:r w:rsidR="00CB1F91">
        <w:t>will minimize the power consump</w:t>
      </w:r>
      <w:r>
        <w:t>tion of the oven by finding set point solutions with slower conveyor speeds and lower temperature settings.</w:t>
      </w:r>
    </w:p>
    <w:p w14:paraId="5E8DECC8" w14:textId="77777777" w:rsidR="003B58BD" w:rsidRPr="00087793" w:rsidRDefault="003B58BD" w:rsidP="009C0501">
      <w:pPr>
        <w:pStyle w:val="Heading3"/>
        <w:pPrChange w:id="3803" w:author="Tom Bergeron" w:date="2020-10-06T17:43:00Z">
          <w:pPr>
            <w:pStyle w:val="Heading2"/>
          </w:pPr>
        </w:pPrChange>
      </w:pPr>
      <w:bookmarkStart w:id="3804" w:name="_Toc469043173"/>
      <w:bookmarkStart w:id="3805" w:name="_Toc469043753"/>
      <w:bookmarkStart w:id="3806" w:name="_Toc469045057"/>
      <w:bookmarkStart w:id="3807" w:name="_Toc469612947"/>
      <w:bookmarkStart w:id="3808" w:name="_Toc491175120"/>
      <w:bookmarkStart w:id="3809" w:name="_Toc491264029"/>
      <w:bookmarkStart w:id="3810" w:name="_Toc494303955"/>
      <w:bookmarkStart w:id="3811" w:name="_Toc532827295"/>
      <w:bookmarkStart w:id="3812" w:name="_Toc532827872"/>
      <w:bookmarkStart w:id="3813" w:name="_Toc52898934"/>
      <w:bookmarkStart w:id="3814" w:name="_Toc52899124"/>
      <w:r>
        <w:t xml:space="preserve">Conveyor </w:t>
      </w:r>
      <w:r w:rsidR="00C653DF">
        <w:t>Speed Constraints</w:t>
      </w:r>
      <w:bookmarkEnd w:id="3804"/>
      <w:bookmarkEnd w:id="3805"/>
      <w:bookmarkEnd w:id="3806"/>
      <w:bookmarkEnd w:id="3807"/>
      <w:bookmarkEnd w:id="3808"/>
      <w:bookmarkEnd w:id="3809"/>
      <w:bookmarkEnd w:id="3810"/>
      <w:bookmarkEnd w:id="3811"/>
      <w:bookmarkEnd w:id="3812"/>
      <w:bookmarkEnd w:id="3813"/>
      <w:bookmarkEnd w:id="3814"/>
    </w:p>
    <w:p w14:paraId="05C18DE6" w14:textId="77777777" w:rsidR="003B58BD" w:rsidRPr="003E6083" w:rsidRDefault="003B58BD" w:rsidP="00AD4DC4">
      <w:r w:rsidRPr="003E6083">
        <w:rPr>
          <w:b/>
        </w:rPr>
        <w:t>Minimum</w:t>
      </w:r>
      <w:r w:rsidRPr="003E6083">
        <w:t xml:space="preserve"> – Select the minimum conveyor speed you would like Auto-Focus to recommend for profiling new products.</w:t>
      </w:r>
    </w:p>
    <w:p w14:paraId="6D6D70D7" w14:textId="77777777" w:rsidR="003B58BD" w:rsidRPr="0041527F" w:rsidRDefault="003B58BD" w:rsidP="00AD4DC4">
      <w:pPr>
        <w:rPr>
          <w:sz w:val="16"/>
          <w:szCs w:val="16"/>
        </w:rPr>
      </w:pPr>
    </w:p>
    <w:p w14:paraId="1A8EE277" w14:textId="77777777" w:rsidR="003B58BD" w:rsidRPr="003E6083" w:rsidRDefault="003B58BD" w:rsidP="00AD4DC4">
      <w:r w:rsidRPr="003E6083">
        <w:rPr>
          <w:b/>
        </w:rPr>
        <w:t>Maximum</w:t>
      </w:r>
      <w:r w:rsidRPr="003E6083">
        <w:t xml:space="preserve"> – Select the maximum conveyor speed you would like Auto-Focus to recommend for profiling new products.</w:t>
      </w:r>
    </w:p>
    <w:p w14:paraId="556EB785" w14:textId="77777777" w:rsidR="009C0501" w:rsidRDefault="009C0501" w:rsidP="009C0501">
      <w:pPr>
        <w:pStyle w:val="Heading2"/>
        <w:rPr>
          <w:ins w:id="3815" w:author="Tom Bergeron" w:date="2020-10-06T17:41:00Z"/>
        </w:rPr>
      </w:pPr>
      <w:bookmarkStart w:id="3816" w:name="_Toc329853014"/>
      <w:bookmarkStart w:id="3817" w:name="_Toc329863372"/>
      <w:bookmarkStart w:id="3818" w:name="_Toc331173644"/>
      <w:bookmarkStart w:id="3819" w:name="_Toc332179180"/>
      <w:bookmarkStart w:id="3820" w:name="_Toc332208414"/>
      <w:bookmarkStart w:id="3821" w:name="_Toc332208750"/>
      <w:bookmarkStart w:id="3822" w:name="_Toc332273996"/>
      <w:bookmarkStart w:id="3823" w:name="_Toc394411675"/>
      <w:bookmarkStart w:id="3824" w:name="_Toc394486313"/>
      <w:bookmarkStart w:id="3825" w:name="_Toc394583243"/>
      <w:bookmarkStart w:id="3826" w:name="_Toc394583399"/>
      <w:bookmarkStart w:id="3827" w:name="_Toc468168378"/>
      <w:bookmarkStart w:id="3828" w:name="_Toc468175426"/>
      <w:bookmarkStart w:id="3829" w:name="_Toc468551582"/>
      <w:bookmarkStart w:id="3830" w:name="_Toc469038809"/>
      <w:bookmarkStart w:id="3831" w:name="_Toc469038864"/>
      <w:bookmarkStart w:id="3832" w:name="_Toc469042023"/>
      <w:bookmarkStart w:id="3833" w:name="_Toc469043175"/>
      <w:bookmarkStart w:id="3834" w:name="_Toc469043755"/>
      <w:bookmarkStart w:id="3835" w:name="_Toc469043842"/>
      <w:bookmarkStart w:id="3836" w:name="_Toc469045059"/>
      <w:bookmarkStart w:id="3837" w:name="_Toc469612948"/>
      <w:bookmarkStart w:id="3838" w:name="_Toc491175121"/>
      <w:bookmarkStart w:id="3839" w:name="_Toc491264030"/>
      <w:bookmarkStart w:id="3840" w:name="_Toc491347023"/>
      <w:bookmarkStart w:id="3841" w:name="_Toc494303956"/>
      <w:bookmarkStart w:id="3842" w:name="_Toc494304181"/>
      <w:bookmarkStart w:id="3843" w:name="_Toc532827296"/>
      <w:bookmarkStart w:id="3844" w:name="_Toc532827597"/>
      <w:bookmarkStart w:id="3845" w:name="_Toc532827873"/>
      <w:bookmarkStart w:id="3846" w:name="_Toc532892552"/>
      <w:bookmarkStart w:id="3847" w:name="_Toc52889061"/>
      <w:bookmarkStart w:id="3848" w:name="_Toc52889287"/>
      <w:bookmarkStart w:id="3849" w:name="_Toc52889584"/>
      <w:bookmarkStart w:id="3850" w:name="_Toc52897680"/>
      <w:bookmarkStart w:id="3851" w:name="_Toc469334888"/>
      <w:bookmarkStart w:id="3852" w:name="_Toc504120314"/>
      <w:bookmarkStart w:id="3853" w:name="_Toc527644297"/>
      <w:bookmarkStart w:id="3854" w:name="_Toc528599397"/>
      <w:bookmarkStart w:id="3855" w:name="_Toc17993435"/>
      <w:bookmarkStart w:id="3856" w:name="_Toc37267153"/>
      <w:bookmarkStart w:id="3857" w:name="_Toc52448012"/>
      <w:bookmarkStart w:id="3858" w:name="_Toc52898765"/>
      <w:bookmarkStart w:id="3859" w:name="_Toc52898935"/>
      <w:bookmarkStart w:id="3860" w:name="_Toc52899125"/>
      <w:ins w:id="3861" w:author="Tom Bergeron" w:date="2020-10-06T17:41:00Z">
        <w:r w:rsidRPr="0021753A">
          <w:lastRenderedPageBreak/>
          <w:t>Auto-Focus,</w:t>
        </w:r>
        <w:r>
          <w:t xml:space="preserve"> Run A Profile</w:t>
        </w:r>
        <w:bookmarkEnd w:id="3847"/>
        <w:bookmarkEnd w:id="3848"/>
        <w:bookmarkEnd w:id="3849"/>
        <w:bookmarkEnd w:id="3850"/>
        <w:bookmarkEnd w:id="3858"/>
        <w:bookmarkEnd w:id="3859"/>
        <w:bookmarkEnd w:id="3860"/>
      </w:ins>
    </w:p>
    <w:p w14:paraId="13835CDC" w14:textId="77777777" w:rsidR="009C0501" w:rsidRDefault="009C0501" w:rsidP="009C0501">
      <w:pPr>
        <w:rPr>
          <w:ins w:id="3862" w:author="Tom Bergeron" w:date="2020-10-06T17:41:00Z"/>
        </w:rPr>
      </w:pPr>
      <w:ins w:id="3863" w:author="Tom Bergeron" w:date="2020-10-06T17:41:00Z">
        <w:r w:rsidRPr="0021753A">
          <w:t xml:space="preserve"> </w:t>
        </w:r>
        <w:r>
          <w:t>Enable the Auto-Focus function by selecting the checkbox on the first screen of the Run a Profile sequence:</w:t>
        </w:r>
      </w:ins>
    </w:p>
    <w:p w14:paraId="318E1AD8" w14:textId="77777777" w:rsidR="009C0501" w:rsidRDefault="009C0501" w:rsidP="009C0501">
      <w:pPr>
        <w:jc w:val="center"/>
        <w:rPr>
          <w:ins w:id="3864" w:author="Tom Bergeron" w:date="2020-10-06T17:41:00Z"/>
        </w:rPr>
      </w:pPr>
      <w:ins w:id="3865" w:author="Tom Bergeron" w:date="2020-10-06T17:41:00Z">
        <w:r>
          <w:rPr>
            <w:noProof/>
          </w:rPr>
          <w:drawing>
            <wp:inline distT="0" distB="0" distL="0" distR="0" wp14:anchorId="6D5D8F3F" wp14:editId="394D53DE">
              <wp:extent cx="4190365" cy="3098451"/>
              <wp:effectExtent l="0" t="0" r="635" b="698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4202355" cy="3107317"/>
                      </a:xfrm>
                      <a:prstGeom prst="rect">
                        <a:avLst/>
                      </a:prstGeom>
                    </pic:spPr>
                  </pic:pic>
                </a:graphicData>
              </a:graphic>
            </wp:inline>
          </w:drawing>
        </w:r>
      </w:ins>
    </w:p>
    <w:p w14:paraId="33A8AFC7" w14:textId="57DB857C" w:rsidR="009C0501" w:rsidRDefault="009C0501" w:rsidP="009C0501">
      <w:pPr>
        <w:pStyle w:val="Caption"/>
        <w:rPr>
          <w:ins w:id="3866" w:author="Tom Bergeron" w:date="2020-10-06T17:41:00Z"/>
        </w:rPr>
      </w:pPr>
      <w:ins w:id="3867" w:author="Tom Bergeron" w:date="2020-10-06T17:41:00Z">
        <w:r>
          <w:t xml:space="preserve">Figure </w:t>
        </w:r>
        <w:r>
          <w:rPr>
            <w:noProof/>
          </w:rPr>
          <w:fldChar w:fldCharType="begin"/>
        </w:r>
        <w:r>
          <w:rPr>
            <w:noProof/>
          </w:rPr>
          <w:instrText xml:space="preserve"> SEQ Figure \* ARABIC </w:instrText>
        </w:r>
        <w:r>
          <w:rPr>
            <w:noProof/>
          </w:rPr>
          <w:fldChar w:fldCharType="separate"/>
        </w:r>
      </w:ins>
      <w:ins w:id="3868" w:author="Tom Bergeron" w:date="2020-10-06T17:45:00Z">
        <w:r>
          <w:rPr>
            <w:noProof/>
          </w:rPr>
          <w:t>94</w:t>
        </w:r>
      </w:ins>
      <w:ins w:id="3869" w:author="Tom Bergeron" w:date="2020-10-06T17:41:00Z">
        <w:r>
          <w:rPr>
            <w:noProof/>
          </w:rPr>
          <w:fldChar w:fldCharType="end"/>
        </w:r>
        <w:r>
          <w:t>: Run a Profile – Enable Auto Focus</w:t>
        </w:r>
      </w:ins>
    </w:p>
    <w:p w14:paraId="696C40EE" w14:textId="77777777" w:rsidR="009C0501" w:rsidRPr="0021753A" w:rsidRDefault="009C0501" w:rsidP="009C0501">
      <w:pPr>
        <w:pStyle w:val="Heading2"/>
        <w:rPr>
          <w:ins w:id="3870" w:author="Tom Bergeron" w:date="2020-10-06T17:41:00Z"/>
        </w:rPr>
      </w:pPr>
      <w:bookmarkStart w:id="3871" w:name="_Toc52889062"/>
      <w:bookmarkStart w:id="3872" w:name="_Toc52889288"/>
      <w:bookmarkStart w:id="3873" w:name="_Toc52889585"/>
      <w:bookmarkStart w:id="3874" w:name="_Toc52897681"/>
      <w:bookmarkStart w:id="3875" w:name="_Toc52898766"/>
      <w:bookmarkStart w:id="3876" w:name="_Toc52898936"/>
      <w:bookmarkStart w:id="3877" w:name="_Toc52899126"/>
      <w:ins w:id="3878" w:author="Tom Bergeron" w:date="2020-10-06T17:41:00Z">
        <w:r w:rsidRPr="0021753A">
          <w:t>Auto-Focus,</w:t>
        </w:r>
        <w:r>
          <w:t xml:space="preserve"> </w:t>
        </w:r>
        <w:r w:rsidRPr="0021753A">
          <w:t>Product Dimensions</w:t>
        </w:r>
        <w:bookmarkEnd w:id="3851"/>
        <w:bookmarkEnd w:id="3852"/>
        <w:bookmarkEnd w:id="3853"/>
        <w:bookmarkEnd w:id="3854"/>
        <w:bookmarkEnd w:id="3855"/>
        <w:bookmarkEnd w:id="3856"/>
        <w:bookmarkEnd w:id="3857"/>
        <w:bookmarkEnd w:id="3871"/>
        <w:bookmarkEnd w:id="3872"/>
        <w:bookmarkEnd w:id="3873"/>
        <w:bookmarkEnd w:id="3874"/>
        <w:bookmarkEnd w:id="3875"/>
        <w:bookmarkEnd w:id="3876"/>
        <w:bookmarkEnd w:id="3877"/>
      </w:ins>
    </w:p>
    <w:p w14:paraId="7903C9EB" w14:textId="77777777" w:rsidR="009C0501" w:rsidRPr="0021753A" w:rsidRDefault="009C0501" w:rsidP="009C0501">
      <w:pPr>
        <w:rPr>
          <w:ins w:id="3879" w:author="Tom Bergeron" w:date="2020-10-06T17:41:00Z"/>
        </w:rPr>
      </w:pPr>
      <w:ins w:id="3880" w:author="Tom Bergeron" w:date="2020-10-06T17:41:00Z">
        <w:r>
          <w:t>When it is enabled</w:t>
        </w:r>
        <w:r w:rsidRPr="0021753A">
          <w:t xml:space="preserve"> the following screen appears: </w:t>
        </w:r>
      </w:ins>
    </w:p>
    <w:p w14:paraId="216625F2" w14:textId="77777777" w:rsidR="009C0501" w:rsidRPr="0021753A" w:rsidRDefault="009C0501" w:rsidP="009C0501">
      <w:pPr>
        <w:jc w:val="center"/>
        <w:rPr>
          <w:ins w:id="3881" w:author="Tom Bergeron" w:date="2020-10-06T17:41:00Z"/>
        </w:rPr>
      </w:pPr>
      <w:ins w:id="3882" w:author="Tom Bergeron" w:date="2020-10-06T17:41:00Z">
        <w:r w:rsidRPr="0021753A">
          <w:rPr>
            <w:noProof/>
          </w:rPr>
          <w:drawing>
            <wp:inline distT="0" distB="0" distL="0" distR="0" wp14:anchorId="66974423" wp14:editId="541DE069">
              <wp:extent cx="4181475" cy="3120956"/>
              <wp:effectExtent l="19050" t="19050" r="9525" b="2286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87015" cy="3125091"/>
                      </a:xfrm>
                      <a:prstGeom prst="rect">
                        <a:avLst/>
                      </a:prstGeom>
                      <a:noFill/>
                      <a:ln w="6350" cmpd="sng">
                        <a:solidFill>
                          <a:srgbClr val="000000"/>
                        </a:solidFill>
                        <a:miter lim="800000"/>
                        <a:headEnd/>
                        <a:tailEnd/>
                      </a:ln>
                      <a:effectLst/>
                    </pic:spPr>
                  </pic:pic>
                </a:graphicData>
              </a:graphic>
            </wp:inline>
          </w:drawing>
        </w:r>
      </w:ins>
    </w:p>
    <w:p w14:paraId="66CA8C34" w14:textId="0118F859" w:rsidR="009C0501" w:rsidRPr="0021753A" w:rsidRDefault="009C0501" w:rsidP="009C0501">
      <w:pPr>
        <w:spacing w:before="20" w:after="20"/>
        <w:jc w:val="center"/>
        <w:rPr>
          <w:ins w:id="3883" w:author="Tom Bergeron" w:date="2020-10-06T17:41:00Z"/>
          <w:rFonts w:ascii="Arial" w:hAnsi="Arial"/>
          <w:bCs/>
          <w:sz w:val="16"/>
        </w:rPr>
      </w:pPr>
      <w:bookmarkStart w:id="3884" w:name="_Ref185823663"/>
      <w:ins w:id="3885" w:author="Tom Bergeron" w:date="2020-10-06T17:41: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3886" w:author="Tom Bergeron" w:date="2020-10-06T17:45:00Z">
        <w:r>
          <w:rPr>
            <w:rFonts w:ascii="Arial" w:hAnsi="Arial"/>
            <w:bCs/>
            <w:noProof/>
            <w:sz w:val="16"/>
          </w:rPr>
          <w:t>95</w:t>
        </w:r>
      </w:ins>
      <w:ins w:id="3887" w:author="Tom Bergeron" w:date="2020-10-06T17:41:00Z">
        <w:r w:rsidRPr="0021753A">
          <w:rPr>
            <w:rFonts w:ascii="Arial" w:hAnsi="Arial"/>
            <w:bCs/>
            <w:noProof/>
            <w:sz w:val="16"/>
          </w:rPr>
          <w:fldChar w:fldCharType="end"/>
        </w:r>
        <w:bookmarkEnd w:id="3884"/>
        <w:r w:rsidRPr="0021753A">
          <w:rPr>
            <w:rFonts w:ascii="Arial" w:hAnsi="Arial"/>
            <w:bCs/>
            <w:sz w:val="16"/>
          </w:rPr>
          <w:t>: Run a Profile – Auto Focus screen #1</w:t>
        </w:r>
      </w:ins>
    </w:p>
    <w:p w14:paraId="03719830" w14:textId="77777777" w:rsidR="009C0501" w:rsidRPr="0021753A" w:rsidRDefault="009C0501" w:rsidP="009C0501">
      <w:pPr>
        <w:rPr>
          <w:ins w:id="3888" w:author="Tom Bergeron" w:date="2020-10-06T17:41:00Z"/>
        </w:rPr>
      </w:pPr>
    </w:p>
    <w:p w14:paraId="37E80F21" w14:textId="77777777" w:rsidR="009C0501" w:rsidRPr="00B439C6" w:rsidRDefault="009C0501" w:rsidP="009C0501">
      <w:pPr>
        <w:rPr>
          <w:ins w:id="3889" w:author="Tom Bergeron" w:date="2020-10-06T17:41:00Z"/>
        </w:rPr>
      </w:pPr>
      <w:ins w:id="3890" w:author="Tom Bergeron" w:date="2020-10-06T17:41:00Z">
        <w:r w:rsidRPr="0021753A">
          <w:t xml:space="preserve">Use the fields to enter the length, width, and weight of your product.  (Make sure to measure using the correct units of measurement)  </w:t>
        </w:r>
      </w:ins>
    </w:p>
    <w:p w14:paraId="5C992679" w14:textId="77777777" w:rsidR="009C0501" w:rsidRPr="00B439C6" w:rsidRDefault="009C0501" w:rsidP="009C0501">
      <w:pPr>
        <w:numPr>
          <w:ilvl w:val="0"/>
          <w:numId w:val="149"/>
        </w:numPr>
        <w:tabs>
          <w:tab w:val="left" w:pos="360"/>
        </w:tabs>
        <w:rPr>
          <w:ins w:id="3891" w:author="Tom Bergeron" w:date="2020-10-06T17:41:00Z"/>
          <w:b/>
          <w:noProof/>
        </w:rPr>
      </w:pPr>
      <w:ins w:id="3892" w:author="Tom Bergeron" w:date="2020-10-06T17:41:00Z">
        <w:r w:rsidRPr="0021753A">
          <w:rPr>
            <w:b/>
            <w:noProof/>
          </w:rPr>
          <w:t>Click the Next button.</w:t>
        </w:r>
        <w:r>
          <w:rPr>
            <w:b/>
            <w:noProof/>
          </w:rPr>
          <w:t xml:space="preserve"> </w:t>
        </w:r>
        <w:r w:rsidRPr="0021753A">
          <w:t>This product is included in the Auto-Focus library from this point forward.</w:t>
        </w:r>
      </w:ins>
    </w:p>
    <w:p w14:paraId="7A65E6B7" w14:textId="77777777" w:rsidR="009C0501" w:rsidRPr="0021753A" w:rsidRDefault="009C0501" w:rsidP="009C0501">
      <w:pPr>
        <w:pStyle w:val="Heading2"/>
        <w:rPr>
          <w:ins w:id="3893" w:author="Tom Bergeron" w:date="2020-10-06T17:41:00Z"/>
        </w:rPr>
        <w:pPrChange w:id="3894" w:author="Tom Bergeron" w:date="2020-10-06T17:44:00Z">
          <w:pPr>
            <w:keepNext/>
            <w:outlineLvl w:val="1"/>
          </w:pPr>
        </w:pPrChange>
      </w:pPr>
      <w:bookmarkStart w:id="3895" w:name="_Toc100550593"/>
      <w:bookmarkStart w:id="3896" w:name="_Toc119468088"/>
      <w:bookmarkStart w:id="3897" w:name="_Toc353195401"/>
      <w:bookmarkStart w:id="3898" w:name="_Toc358296235"/>
      <w:bookmarkStart w:id="3899" w:name="_Toc358298400"/>
      <w:ins w:id="3900" w:author="Tom Bergeron" w:date="2020-10-06T17:41:00Z">
        <w:r w:rsidRPr="0021753A">
          <w:br w:type="page"/>
        </w:r>
        <w:bookmarkStart w:id="3901" w:name="_Toc469334889"/>
        <w:bookmarkStart w:id="3902" w:name="_Toc504120315"/>
        <w:bookmarkStart w:id="3903" w:name="_Toc527644298"/>
        <w:bookmarkStart w:id="3904" w:name="_Toc528599398"/>
        <w:bookmarkStart w:id="3905" w:name="_Toc17993436"/>
        <w:bookmarkStart w:id="3906" w:name="_Toc37267154"/>
        <w:bookmarkStart w:id="3907" w:name="_Toc52448013"/>
        <w:bookmarkStart w:id="3908" w:name="_Toc52889063"/>
        <w:bookmarkStart w:id="3909" w:name="_Toc52889289"/>
        <w:bookmarkStart w:id="3910" w:name="_Toc52889586"/>
        <w:bookmarkStart w:id="3911" w:name="_Toc52897682"/>
        <w:bookmarkStart w:id="3912" w:name="_Toc52898767"/>
        <w:bookmarkStart w:id="3913" w:name="_Toc52898937"/>
        <w:bookmarkStart w:id="3914" w:name="_Toc52899127"/>
        <w:r w:rsidRPr="0021753A">
          <w:lastRenderedPageBreak/>
          <w:t>Auto-Focus, Confirm</w:t>
        </w:r>
        <w:bookmarkEnd w:id="3895"/>
        <w:bookmarkEnd w:id="3896"/>
        <w:bookmarkEnd w:id="3897"/>
        <w:bookmarkEnd w:id="3898"/>
        <w:bookmarkEnd w:id="3899"/>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ins>
    </w:p>
    <w:tbl>
      <w:tblPr>
        <w:tblW w:w="0" w:type="auto"/>
        <w:tblLook w:val="04A0" w:firstRow="1" w:lastRow="0" w:firstColumn="1" w:lastColumn="0" w:noHBand="0" w:noVBand="1"/>
      </w:tblPr>
      <w:tblGrid>
        <w:gridCol w:w="4290"/>
        <w:gridCol w:w="5286"/>
      </w:tblGrid>
      <w:tr w:rsidR="009C0501" w:rsidRPr="0021753A" w14:paraId="5787E461" w14:textId="77777777" w:rsidTr="009C0501">
        <w:trPr>
          <w:ins w:id="3915" w:author="Tom Bergeron" w:date="2020-10-06T17:41:00Z"/>
        </w:trPr>
        <w:tc>
          <w:tcPr>
            <w:tcW w:w="4331" w:type="dxa"/>
            <w:shd w:val="clear" w:color="auto" w:fill="auto"/>
          </w:tcPr>
          <w:p w14:paraId="3250F6DD" w14:textId="3A181812" w:rsidR="009C0501" w:rsidRPr="0021753A" w:rsidRDefault="009C0501" w:rsidP="009C0501">
            <w:pPr>
              <w:rPr>
                <w:ins w:id="3916" w:author="Tom Bergeron" w:date="2020-10-06T17:41:00Z"/>
              </w:rPr>
            </w:pPr>
            <w:ins w:id="3917" w:author="Tom Bergeron" w:date="2020-10-06T17:41:00Z">
              <w:r w:rsidRPr="0021753A">
                <w:t xml:space="preserve">The </w:t>
              </w:r>
              <w:r w:rsidRPr="0021753A">
                <w:rPr>
                  <w:i/>
                </w:rPr>
                <w:t>Confirm</w:t>
              </w:r>
              <w:r w:rsidRPr="0021753A">
                <w:t xml:space="preserve"> screen appears so that you may confirm the product measurements you entered.  See </w:t>
              </w:r>
              <w:r w:rsidRPr="0021753A">
                <w:fldChar w:fldCharType="begin"/>
              </w:r>
              <w:r w:rsidRPr="0021753A">
                <w:instrText xml:space="preserve"> REF _Ref185824736 \h </w:instrText>
              </w:r>
              <w:r w:rsidRPr="0021753A">
                <w:fldChar w:fldCharType="separate"/>
              </w:r>
            </w:ins>
            <w:ins w:id="3918" w:author="Tom Bergeron" w:date="2020-10-06T17:45:00Z">
              <w:r w:rsidRPr="0021753A">
                <w:rPr>
                  <w:rFonts w:ascii="Arial" w:hAnsi="Arial"/>
                  <w:bCs/>
                  <w:sz w:val="16"/>
                </w:rPr>
                <w:t xml:space="preserve">Figure </w:t>
              </w:r>
              <w:r>
                <w:rPr>
                  <w:rFonts w:ascii="Arial" w:hAnsi="Arial"/>
                  <w:bCs/>
                  <w:noProof/>
                  <w:sz w:val="16"/>
                </w:rPr>
                <w:t>96</w:t>
              </w:r>
            </w:ins>
            <w:ins w:id="3919" w:author="Tom Bergeron" w:date="2020-10-06T17:41:00Z">
              <w:r w:rsidRPr="0021753A">
                <w:fldChar w:fldCharType="end"/>
              </w:r>
              <w:r w:rsidRPr="0021753A">
                <w:t>.</w:t>
              </w:r>
            </w:ins>
          </w:p>
          <w:p w14:paraId="671B43D7" w14:textId="77777777" w:rsidR="009C0501" w:rsidRPr="0021753A" w:rsidRDefault="009C0501" w:rsidP="009C0501">
            <w:pPr>
              <w:rPr>
                <w:ins w:id="3920" w:author="Tom Bergeron" w:date="2020-10-06T17:41:00Z"/>
              </w:rPr>
            </w:pPr>
          </w:p>
          <w:p w14:paraId="1C067ADB" w14:textId="77777777" w:rsidR="009C0501" w:rsidRPr="0021753A" w:rsidRDefault="009C0501" w:rsidP="009C0501">
            <w:pPr>
              <w:keepNext/>
              <w:spacing w:after="120"/>
              <w:rPr>
                <w:ins w:id="3921" w:author="Tom Bergeron" w:date="2020-10-06T17:41:00Z"/>
              </w:rPr>
            </w:pPr>
            <w:ins w:id="3922" w:author="Tom Bergeron" w:date="2020-10-06T17:41:00Z">
              <w:r w:rsidRPr="0021753A">
                <w:t>You have two choices:</w:t>
              </w:r>
            </w:ins>
          </w:p>
          <w:p w14:paraId="3FA3DEAD" w14:textId="77777777" w:rsidR="009C0501" w:rsidRPr="0021753A" w:rsidRDefault="009C0501" w:rsidP="009C0501">
            <w:pPr>
              <w:numPr>
                <w:ilvl w:val="0"/>
                <w:numId w:val="150"/>
              </w:numPr>
              <w:rPr>
                <w:ins w:id="3923" w:author="Tom Bergeron" w:date="2020-10-06T17:41:00Z"/>
              </w:rPr>
            </w:pPr>
            <w:ins w:id="3924" w:author="Tom Bergeron" w:date="2020-10-06T17:41:00Z">
              <w:r w:rsidRPr="0021753A">
                <w:rPr>
                  <w:i/>
                </w:rPr>
                <w:t>Use current Oven Recipe</w:t>
              </w:r>
              <w:r w:rsidRPr="0021753A">
                <w:t xml:space="preserve"> – use the most recent oven recipe setting for this product.</w:t>
              </w:r>
            </w:ins>
          </w:p>
          <w:p w14:paraId="0CA278C1" w14:textId="77777777" w:rsidR="009C0501" w:rsidRPr="0021753A" w:rsidRDefault="009C0501" w:rsidP="009C0501">
            <w:pPr>
              <w:rPr>
                <w:ins w:id="3925" w:author="Tom Bergeron" w:date="2020-10-06T17:41:00Z"/>
              </w:rPr>
            </w:pPr>
          </w:p>
          <w:p w14:paraId="4FFF38CA" w14:textId="77777777" w:rsidR="009C0501" w:rsidRPr="0021753A" w:rsidRDefault="009C0501" w:rsidP="009C0501">
            <w:pPr>
              <w:ind w:left="360"/>
              <w:rPr>
                <w:ins w:id="3926" w:author="Tom Bergeron" w:date="2020-10-06T17:41:00Z"/>
              </w:rPr>
            </w:pPr>
            <w:ins w:id="3927" w:author="Tom Bergeron" w:date="2020-10-06T17:41:00Z">
              <w:r w:rsidRPr="0021753A">
                <w:t>The next screen will display the most recent setpoints and conveyor speed for this product.</w:t>
              </w:r>
            </w:ins>
          </w:p>
          <w:p w14:paraId="0D326B76" w14:textId="77777777" w:rsidR="009C0501" w:rsidRPr="0021753A" w:rsidRDefault="009C0501" w:rsidP="009C0501">
            <w:pPr>
              <w:rPr>
                <w:ins w:id="3928" w:author="Tom Bergeron" w:date="2020-10-06T17:41:00Z"/>
              </w:rPr>
            </w:pPr>
          </w:p>
          <w:p w14:paraId="62514BAE" w14:textId="77777777" w:rsidR="009C0501" w:rsidRPr="0021753A" w:rsidRDefault="009C0501" w:rsidP="009C0501">
            <w:pPr>
              <w:numPr>
                <w:ilvl w:val="0"/>
                <w:numId w:val="150"/>
              </w:numPr>
              <w:rPr>
                <w:ins w:id="3929" w:author="Tom Bergeron" w:date="2020-10-06T17:41:00Z"/>
              </w:rPr>
            </w:pPr>
            <w:ins w:id="3930" w:author="Tom Bergeron" w:date="2020-10-06T17:41:00Z">
              <w:r w:rsidRPr="0021753A">
                <w:t>Use Auto-Focus to find an in-spec Oven Recipe – This will initiate the Auto-Focus software for this product.</w:t>
              </w:r>
            </w:ins>
          </w:p>
          <w:p w14:paraId="63D14CCB" w14:textId="77777777" w:rsidR="009C0501" w:rsidRPr="0021753A" w:rsidRDefault="009C0501" w:rsidP="009C0501">
            <w:pPr>
              <w:rPr>
                <w:ins w:id="3931" w:author="Tom Bergeron" w:date="2020-10-06T17:41:00Z"/>
              </w:rPr>
            </w:pPr>
          </w:p>
          <w:p w14:paraId="6F7BE7E0" w14:textId="77777777" w:rsidR="009C0501" w:rsidRPr="0021753A" w:rsidRDefault="009C0501" w:rsidP="009C0501">
            <w:pPr>
              <w:rPr>
                <w:ins w:id="3932" w:author="Tom Bergeron" w:date="2020-10-06T17:41:00Z"/>
              </w:rPr>
            </w:pPr>
          </w:p>
        </w:tc>
        <w:tc>
          <w:tcPr>
            <w:tcW w:w="5245" w:type="dxa"/>
            <w:shd w:val="clear" w:color="auto" w:fill="auto"/>
          </w:tcPr>
          <w:p w14:paraId="7F7B7E4C" w14:textId="77777777" w:rsidR="009C0501" w:rsidRPr="0021753A" w:rsidRDefault="009C0501" w:rsidP="009C0501">
            <w:pPr>
              <w:rPr>
                <w:ins w:id="3933" w:author="Tom Bergeron" w:date="2020-10-06T17:41:00Z"/>
              </w:rPr>
            </w:pPr>
            <w:ins w:id="3934" w:author="Tom Bergeron" w:date="2020-10-06T17:41:00Z">
              <w:r w:rsidRPr="0021753A">
                <w:rPr>
                  <w:noProof/>
                </w:rPr>
                <w:drawing>
                  <wp:inline distT="0" distB="0" distL="0" distR="0" wp14:anchorId="1936F2FD" wp14:editId="6C149B64">
                    <wp:extent cx="3181350" cy="2609850"/>
                    <wp:effectExtent l="19050" t="19050" r="19050" b="190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81350" cy="2609850"/>
                            </a:xfrm>
                            <a:prstGeom prst="rect">
                              <a:avLst/>
                            </a:prstGeom>
                            <a:noFill/>
                            <a:ln w="6350" cmpd="sng">
                              <a:solidFill>
                                <a:srgbClr val="000000"/>
                              </a:solidFill>
                              <a:miter lim="800000"/>
                              <a:headEnd/>
                              <a:tailEnd/>
                            </a:ln>
                            <a:effectLst/>
                          </pic:spPr>
                        </pic:pic>
                      </a:graphicData>
                    </a:graphic>
                  </wp:inline>
                </w:drawing>
              </w:r>
            </w:ins>
          </w:p>
          <w:p w14:paraId="3FA9289D" w14:textId="3E7F0E17" w:rsidR="009C0501" w:rsidRPr="0021753A" w:rsidRDefault="009C0501" w:rsidP="009C0501">
            <w:pPr>
              <w:spacing w:before="20" w:after="20"/>
              <w:jc w:val="center"/>
              <w:rPr>
                <w:ins w:id="3935" w:author="Tom Bergeron" w:date="2020-10-06T17:41:00Z"/>
                <w:rFonts w:ascii="Arial" w:hAnsi="Arial"/>
                <w:bCs/>
                <w:sz w:val="16"/>
              </w:rPr>
            </w:pPr>
            <w:bookmarkStart w:id="3936" w:name="_Ref185824736"/>
            <w:ins w:id="3937" w:author="Tom Bergeron" w:date="2020-10-06T17:41: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3938" w:author="Tom Bergeron" w:date="2020-10-06T17:45:00Z">
              <w:r>
                <w:rPr>
                  <w:rFonts w:ascii="Arial" w:hAnsi="Arial"/>
                  <w:bCs/>
                  <w:noProof/>
                  <w:sz w:val="16"/>
                </w:rPr>
                <w:t>96</w:t>
              </w:r>
            </w:ins>
            <w:ins w:id="3939" w:author="Tom Bergeron" w:date="2020-10-06T17:41:00Z">
              <w:r w:rsidRPr="0021753A">
                <w:rPr>
                  <w:rFonts w:ascii="Arial" w:hAnsi="Arial"/>
                  <w:bCs/>
                  <w:noProof/>
                  <w:sz w:val="16"/>
                </w:rPr>
                <w:fldChar w:fldCharType="end"/>
              </w:r>
              <w:bookmarkEnd w:id="3936"/>
              <w:r w:rsidRPr="0021753A">
                <w:rPr>
                  <w:rFonts w:ascii="Arial" w:hAnsi="Arial"/>
                  <w:bCs/>
                  <w:sz w:val="16"/>
                </w:rPr>
                <w:t>: Run a Profile – Auto Focus screen #2</w:t>
              </w:r>
            </w:ins>
          </w:p>
        </w:tc>
      </w:tr>
    </w:tbl>
    <w:p w14:paraId="135132CF" w14:textId="77777777" w:rsidR="009C0501" w:rsidRPr="0021753A" w:rsidRDefault="009C0501" w:rsidP="009C0501">
      <w:pPr>
        <w:rPr>
          <w:ins w:id="3940" w:author="Tom Bergeron" w:date="2020-10-06T17:41:00Z"/>
        </w:rPr>
      </w:pPr>
    </w:p>
    <w:tbl>
      <w:tblPr>
        <w:tblW w:w="0" w:type="auto"/>
        <w:tblLook w:val="04A0" w:firstRow="1" w:lastRow="0" w:firstColumn="1" w:lastColumn="0" w:noHBand="0" w:noVBand="1"/>
      </w:tblPr>
      <w:tblGrid>
        <w:gridCol w:w="4788"/>
        <w:gridCol w:w="4788"/>
      </w:tblGrid>
      <w:tr w:rsidR="009C0501" w:rsidRPr="0021753A" w14:paraId="3146E065" w14:textId="77777777" w:rsidTr="009C0501">
        <w:trPr>
          <w:trHeight w:val="2358"/>
          <w:ins w:id="3941" w:author="Tom Bergeron" w:date="2020-10-06T17:41:00Z"/>
        </w:trPr>
        <w:tc>
          <w:tcPr>
            <w:tcW w:w="4788" w:type="dxa"/>
            <w:shd w:val="clear" w:color="auto" w:fill="auto"/>
          </w:tcPr>
          <w:p w14:paraId="2D16F34F" w14:textId="30F0E720" w:rsidR="009C0501" w:rsidRPr="0021753A" w:rsidRDefault="009C0501" w:rsidP="009C0501">
            <w:pPr>
              <w:rPr>
                <w:ins w:id="3942" w:author="Tom Bergeron" w:date="2020-10-06T17:41:00Z"/>
              </w:rPr>
            </w:pPr>
            <w:ins w:id="3943" w:author="Tom Bergeron" w:date="2020-10-06T17:41:00Z">
              <w:r w:rsidRPr="0021753A">
                <w:t xml:space="preserve">If the Use Auto-Focus… button is selected and no matching product is found, this dialog will appear. Click the </w:t>
              </w:r>
              <w:r w:rsidRPr="0021753A">
                <w:rPr>
                  <w:b/>
                </w:rPr>
                <w:t>OK</w:t>
              </w:r>
              <w:r w:rsidRPr="0021753A">
                <w:t xml:space="preserve"> button.  See </w:t>
              </w:r>
              <w:r w:rsidRPr="0021753A">
                <w:fldChar w:fldCharType="begin"/>
              </w:r>
              <w:r w:rsidRPr="0021753A">
                <w:instrText xml:space="preserve"> REF _Ref185825267 \h  \* MERGEFORMAT </w:instrText>
              </w:r>
              <w:r w:rsidRPr="0021753A">
                <w:fldChar w:fldCharType="separate"/>
              </w:r>
            </w:ins>
            <w:ins w:id="3944" w:author="Tom Bergeron" w:date="2020-10-06T17:45:00Z">
              <w:r w:rsidRPr="009C0501">
                <w:rPr>
                  <w:rPrChange w:id="3945" w:author="Tom Bergeron" w:date="2020-10-06T17:45:00Z">
                    <w:rPr>
                      <w:rFonts w:ascii="Arial" w:hAnsi="Arial" w:cs="Arial"/>
                      <w:sz w:val="16"/>
                      <w:szCs w:val="16"/>
                    </w:rPr>
                  </w:rPrChange>
                </w:rPr>
                <w:t xml:space="preserve">Figure </w:t>
              </w:r>
              <w:r w:rsidRPr="009C0501">
                <w:rPr>
                  <w:noProof/>
                  <w:rPrChange w:id="3946" w:author="Tom Bergeron" w:date="2020-10-06T17:45:00Z">
                    <w:rPr>
                      <w:rFonts w:ascii="Arial" w:hAnsi="Arial" w:cs="Arial"/>
                      <w:noProof/>
                      <w:sz w:val="16"/>
                      <w:szCs w:val="16"/>
                    </w:rPr>
                  </w:rPrChange>
                </w:rPr>
                <w:t>97</w:t>
              </w:r>
            </w:ins>
            <w:ins w:id="3947" w:author="Tom Bergeron" w:date="2020-10-06T17:41:00Z">
              <w:r w:rsidRPr="0021753A">
                <w:fldChar w:fldCharType="end"/>
              </w:r>
              <w:r w:rsidRPr="0021753A">
                <w:t>.</w:t>
              </w:r>
            </w:ins>
          </w:p>
          <w:p w14:paraId="6480FBCF" w14:textId="77777777" w:rsidR="009C0501" w:rsidRPr="0021753A" w:rsidRDefault="009C0501" w:rsidP="009C0501">
            <w:pPr>
              <w:rPr>
                <w:ins w:id="3948" w:author="Tom Bergeron" w:date="2020-10-06T17:41:00Z"/>
              </w:rPr>
            </w:pPr>
          </w:p>
          <w:p w14:paraId="4349136F" w14:textId="77777777" w:rsidR="009C0501" w:rsidRPr="0021753A" w:rsidRDefault="009C0501" w:rsidP="009C0501">
            <w:pPr>
              <w:rPr>
                <w:ins w:id="3949" w:author="Tom Bergeron" w:date="2020-10-06T17:41:00Z"/>
              </w:rPr>
            </w:pPr>
            <w:ins w:id="3950" w:author="Tom Bergeron" w:date="2020-10-06T17:41:00Z">
              <w:r w:rsidRPr="0021753A">
                <w:t>You are returned to the Confirm screen.  Select the Use Current Oven Recipe button and enter the oven setpoints and conveyor speed you want to start with.</w:t>
              </w:r>
            </w:ins>
          </w:p>
        </w:tc>
        <w:tc>
          <w:tcPr>
            <w:tcW w:w="4788" w:type="dxa"/>
            <w:shd w:val="clear" w:color="auto" w:fill="auto"/>
          </w:tcPr>
          <w:p w14:paraId="657B5DFE" w14:textId="77777777" w:rsidR="009C0501" w:rsidRPr="0021753A" w:rsidRDefault="009C0501" w:rsidP="009C0501">
            <w:pPr>
              <w:jc w:val="center"/>
              <w:rPr>
                <w:ins w:id="3951" w:author="Tom Bergeron" w:date="2020-10-06T17:41:00Z"/>
              </w:rPr>
            </w:pPr>
            <w:ins w:id="3952" w:author="Tom Bergeron" w:date="2020-10-06T17:41:00Z">
              <w:r w:rsidRPr="0021753A">
                <w:rPr>
                  <w:noProof/>
                </w:rPr>
                <w:drawing>
                  <wp:inline distT="0" distB="0" distL="0" distR="0" wp14:anchorId="6D9A301B" wp14:editId="4F34617C">
                    <wp:extent cx="2470150" cy="1079500"/>
                    <wp:effectExtent l="19050" t="19050" r="2540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70150" cy="1079500"/>
                            </a:xfrm>
                            <a:prstGeom prst="rect">
                              <a:avLst/>
                            </a:prstGeom>
                            <a:noFill/>
                            <a:ln w="9525" cmpd="sng">
                              <a:solidFill>
                                <a:srgbClr val="000000"/>
                              </a:solidFill>
                              <a:miter lim="800000"/>
                              <a:headEnd/>
                              <a:tailEnd/>
                            </a:ln>
                            <a:effectLst/>
                          </pic:spPr>
                        </pic:pic>
                      </a:graphicData>
                    </a:graphic>
                  </wp:inline>
                </w:drawing>
              </w:r>
            </w:ins>
          </w:p>
          <w:p w14:paraId="48D1BCDA" w14:textId="59C8D8B3" w:rsidR="009C0501" w:rsidRPr="0021753A" w:rsidRDefault="009C0501" w:rsidP="009C0501">
            <w:pPr>
              <w:jc w:val="center"/>
              <w:rPr>
                <w:ins w:id="3953" w:author="Tom Bergeron" w:date="2020-10-06T17:41:00Z"/>
                <w:rFonts w:ascii="Arial" w:hAnsi="Arial" w:cs="Arial"/>
                <w:sz w:val="16"/>
                <w:szCs w:val="16"/>
              </w:rPr>
            </w:pPr>
            <w:bookmarkStart w:id="3954" w:name="_Ref185825267"/>
            <w:ins w:id="3955" w:author="Tom Bergeron" w:date="2020-10-06T17:41:00Z">
              <w:r w:rsidRPr="0021753A">
                <w:rPr>
                  <w:rFonts w:ascii="Arial" w:hAnsi="Arial" w:cs="Arial"/>
                  <w:sz w:val="16"/>
                  <w:szCs w:val="16"/>
                </w:rPr>
                <w:t xml:space="preserve">Figure </w:t>
              </w:r>
              <w:r w:rsidRPr="0021753A">
                <w:rPr>
                  <w:rFonts w:ascii="Arial" w:hAnsi="Arial" w:cs="Arial"/>
                  <w:sz w:val="16"/>
                  <w:szCs w:val="16"/>
                </w:rPr>
                <w:fldChar w:fldCharType="begin"/>
              </w:r>
              <w:r w:rsidRPr="0021753A">
                <w:rPr>
                  <w:rFonts w:ascii="Arial" w:hAnsi="Arial" w:cs="Arial"/>
                  <w:sz w:val="16"/>
                  <w:szCs w:val="16"/>
                </w:rPr>
                <w:instrText xml:space="preserve"> SEQ Figure \* ARABIC </w:instrText>
              </w:r>
              <w:r w:rsidRPr="0021753A">
                <w:rPr>
                  <w:rFonts w:ascii="Arial" w:hAnsi="Arial" w:cs="Arial"/>
                  <w:sz w:val="16"/>
                  <w:szCs w:val="16"/>
                </w:rPr>
                <w:fldChar w:fldCharType="separate"/>
              </w:r>
            </w:ins>
            <w:ins w:id="3956" w:author="Tom Bergeron" w:date="2020-10-06T17:45:00Z">
              <w:r>
                <w:rPr>
                  <w:rFonts w:ascii="Arial" w:hAnsi="Arial" w:cs="Arial"/>
                  <w:noProof/>
                  <w:sz w:val="16"/>
                  <w:szCs w:val="16"/>
                </w:rPr>
                <w:t>97</w:t>
              </w:r>
            </w:ins>
            <w:ins w:id="3957" w:author="Tom Bergeron" w:date="2020-10-06T17:41:00Z">
              <w:r w:rsidRPr="0021753A">
                <w:rPr>
                  <w:rFonts w:ascii="Arial" w:hAnsi="Arial" w:cs="Arial"/>
                  <w:sz w:val="16"/>
                  <w:szCs w:val="16"/>
                </w:rPr>
                <w:fldChar w:fldCharType="end"/>
              </w:r>
              <w:bookmarkEnd w:id="3954"/>
            </w:ins>
          </w:p>
        </w:tc>
      </w:tr>
      <w:tr w:rsidR="009C0501" w:rsidRPr="0021753A" w14:paraId="7178D7A3" w14:textId="77777777" w:rsidTr="009C0501">
        <w:trPr>
          <w:ins w:id="3958" w:author="Tom Bergeron" w:date="2020-10-06T17:41:00Z"/>
        </w:trPr>
        <w:tc>
          <w:tcPr>
            <w:tcW w:w="4788" w:type="dxa"/>
            <w:shd w:val="clear" w:color="auto" w:fill="auto"/>
          </w:tcPr>
          <w:p w14:paraId="071B5D6F" w14:textId="0D27C2E8" w:rsidR="009C0501" w:rsidRPr="0021753A" w:rsidRDefault="009C0501" w:rsidP="009C0501">
            <w:pPr>
              <w:rPr>
                <w:ins w:id="3959" w:author="Tom Bergeron" w:date="2020-10-06T17:41:00Z"/>
              </w:rPr>
            </w:pPr>
            <w:ins w:id="3960" w:author="Tom Bergeron" w:date="2020-10-06T17:41:00Z">
              <w:r w:rsidRPr="0021753A">
                <w:t>If the Use Auto-Focus</w:t>
              </w:r>
              <w:r w:rsidRPr="0021753A">
                <w:rPr>
                  <w:i/>
                </w:rPr>
                <w:t>…</w:t>
              </w:r>
              <w:r w:rsidRPr="0021753A">
                <w:t xml:space="preserve"> button is selected, but there are not enough products in the database to confidently give an expected PWI, this </w:t>
              </w:r>
              <w:r w:rsidRPr="0021753A">
                <w:rPr>
                  <w:i/>
                </w:rPr>
                <w:t>Auto-Focus</w:t>
              </w:r>
              <w:r w:rsidRPr="0021753A">
                <w:t xml:space="preserve"> dialog appears.  See </w:t>
              </w:r>
              <w:r w:rsidRPr="0021753A">
                <w:fldChar w:fldCharType="begin"/>
              </w:r>
              <w:r w:rsidRPr="0021753A">
                <w:instrText xml:space="preserve"> REF _Ref185825404 \h </w:instrText>
              </w:r>
              <w:r w:rsidRPr="0021753A">
                <w:fldChar w:fldCharType="separate"/>
              </w:r>
            </w:ins>
            <w:ins w:id="3961" w:author="Tom Bergeron" w:date="2020-10-06T17:45:00Z">
              <w:r w:rsidRPr="0021753A">
                <w:rPr>
                  <w:rFonts w:ascii="Arial" w:hAnsi="Arial"/>
                  <w:bCs/>
                  <w:sz w:val="16"/>
                </w:rPr>
                <w:t xml:space="preserve">Figure </w:t>
              </w:r>
              <w:r>
                <w:rPr>
                  <w:rFonts w:ascii="Arial" w:hAnsi="Arial"/>
                  <w:bCs/>
                  <w:noProof/>
                  <w:sz w:val="16"/>
                </w:rPr>
                <w:t>98</w:t>
              </w:r>
            </w:ins>
            <w:ins w:id="3962" w:author="Tom Bergeron" w:date="2020-10-06T17:41:00Z">
              <w:r w:rsidRPr="0021753A">
                <w:fldChar w:fldCharType="end"/>
              </w:r>
              <w:r w:rsidRPr="0021753A">
                <w:t>.</w:t>
              </w:r>
            </w:ins>
          </w:p>
          <w:p w14:paraId="3FDC1D87" w14:textId="77777777" w:rsidR="009C0501" w:rsidRPr="0021753A" w:rsidRDefault="009C0501" w:rsidP="009C0501">
            <w:pPr>
              <w:rPr>
                <w:ins w:id="3963" w:author="Tom Bergeron" w:date="2020-10-06T17:41:00Z"/>
              </w:rPr>
            </w:pPr>
          </w:p>
          <w:p w14:paraId="7A659257" w14:textId="77777777" w:rsidR="009C0501" w:rsidRPr="0021753A" w:rsidRDefault="009C0501" w:rsidP="009C0501">
            <w:pPr>
              <w:rPr>
                <w:ins w:id="3964" w:author="Tom Bergeron" w:date="2020-10-06T17:41:00Z"/>
              </w:rPr>
            </w:pPr>
            <w:ins w:id="3965" w:author="Tom Bergeron" w:date="2020-10-06T17:41:00Z">
              <w:r w:rsidRPr="0021753A">
                <w:rPr>
                  <w:b/>
                </w:rPr>
                <w:t>Yes:</w:t>
              </w:r>
              <w:r w:rsidRPr="0021753A">
                <w:t xml:space="preserve"> the next dialog box shows the Auto-Focus–First Guess recipe in order for you to confirm.</w:t>
              </w:r>
            </w:ins>
          </w:p>
          <w:p w14:paraId="25AC0CB1" w14:textId="77777777" w:rsidR="009C0501" w:rsidRPr="0021753A" w:rsidRDefault="009C0501" w:rsidP="009C0501">
            <w:pPr>
              <w:rPr>
                <w:ins w:id="3966" w:author="Tom Bergeron" w:date="2020-10-06T17:41:00Z"/>
              </w:rPr>
            </w:pPr>
          </w:p>
          <w:p w14:paraId="546FAA28" w14:textId="77777777" w:rsidR="009C0501" w:rsidRPr="0021753A" w:rsidRDefault="009C0501" w:rsidP="009C0501">
            <w:pPr>
              <w:rPr>
                <w:ins w:id="3967" w:author="Tom Bergeron" w:date="2020-10-06T17:41:00Z"/>
              </w:rPr>
            </w:pPr>
            <w:ins w:id="3968" w:author="Tom Bergeron" w:date="2020-10-06T17:41:00Z">
              <w:r w:rsidRPr="0021753A">
                <w:rPr>
                  <w:b/>
                </w:rPr>
                <w:t>No:</w:t>
              </w:r>
              <w:r w:rsidRPr="0021753A">
                <w:t xml:space="preserve"> you are returned to the Confirm screen.  Select the Use Current Oven Recipe button and enter the oven setpoints and conveyor speed you want to start with.</w:t>
              </w:r>
            </w:ins>
          </w:p>
        </w:tc>
        <w:tc>
          <w:tcPr>
            <w:tcW w:w="4788" w:type="dxa"/>
            <w:shd w:val="clear" w:color="auto" w:fill="auto"/>
          </w:tcPr>
          <w:p w14:paraId="5ADFA1C9" w14:textId="77777777" w:rsidR="009C0501" w:rsidRPr="0021753A" w:rsidRDefault="009C0501" w:rsidP="009C0501">
            <w:pPr>
              <w:jc w:val="center"/>
              <w:rPr>
                <w:ins w:id="3969" w:author="Tom Bergeron" w:date="2020-10-06T17:41:00Z"/>
              </w:rPr>
            </w:pPr>
            <w:ins w:id="3970" w:author="Tom Bergeron" w:date="2020-10-06T17:41:00Z">
              <w:r w:rsidRPr="0021753A">
                <w:rPr>
                  <w:noProof/>
                </w:rPr>
                <w:drawing>
                  <wp:inline distT="0" distB="0" distL="0" distR="0" wp14:anchorId="278CBE9F" wp14:editId="5D7994CE">
                    <wp:extent cx="2470150" cy="1409700"/>
                    <wp:effectExtent l="19050" t="19050" r="2540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ins>
          </w:p>
          <w:p w14:paraId="504E9361" w14:textId="34D40C57" w:rsidR="009C0501" w:rsidRPr="0021753A" w:rsidRDefault="009C0501" w:rsidP="009C0501">
            <w:pPr>
              <w:spacing w:before="20" w:after="20"/>
              <w:jc w:val="center"/>
              <w:rPr>
                <w:ins w:id="3971" w:author="Tom Bergeron" w:date="2020-10-06T17:41:00Z"/>
                <w:rFonts w:ascii="Arial" w:hAnsi="Arial"/>
                <w:bCs/>
                <w:sz w:val="16"/>
              </w:rPr>
            </w:pPr>
            <w:bookmarkStart w:id="3972" w:name="_Ref185825404"/>
            <w:ins w:id="3973" w:author="Tom Bergeron" w:date="2020-10-06T17:41: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3974" w:author="Tom Bergeron" w:date="2020-10-06T17:45:00Z">
              <w:r>
                <w:rPr>
                  <w:rFonts w:ascii="Arial" w:hAnsi="Arial"/>
                  <w:bCs/>
                  <w:noProof/>
                  <w:sz w:val="16"/>
                </w:rPr>
                <w:t>98</w:t>
              </w:r>
            </w:ins>
            <w:ins w:id="3975" w:author="Tom Bergeron" w:date="2020-10-06T17:41:00Z">
              <w:r w:rsidRPr="0021753A">
                <w:rPr>
                  <w:rFonts w:ascii="Arial" w:hAnsi="Arial"/>
                  <w:bCs/>
                  <w:noProof/>
                  <w:sz w:val="16"/>
                </w:rPr>
                <w:fldChar w:fldCharType="end"/>
              </w:r>
              <w:bookmarkEnd w:id="3972"/>
            </w:ins>
          </w:p>
        </w:tc>
      </w:tr>
    </w:tbl>
    <w:p w14:paraId="43F57B88" w14:textId="77777777" w:rsidR="009C0501" w:rsidRPr="0021753A" w:rsidRDefault="009C0501" w:rsidP="009C0501">
      <w:pPr>
        <w:rPr>
          <w:ins w:id="3976" w:author="Tom Bergeron" w:date="2020-10-06T17:41:00Z"/>
        </w:rPr>
      </w:pPr>
    </w:p>
    <w:tbl>
      <w:tblPr>
        <w:tblW w:w="0" w:type="auto"/>
        <w:tblLook w:val="04A0" w:firstRow="1" w:lastRow="0" w:firstColumn="1" w:lastColumn="0" w:noHBand="0" w:noVBand="1"/>
      </w:tblPr>
      <w:tblGrid>
        <w:gridCol w:w="5598"/>
        <w:gridCol w:w="3978"/>
      </w:tblGrid>
      <w:tr w:rsidR="009C0501" w:rsidRPr="0021753A" w14:paraId="25681F6A" w14:textId="77777777" w:rsidTr="009C0501">
        <w:trPr>
          <w:ins w:id="3977" w:author="Tom Bergeron" w:date="2020-10-06T17:41:00Z"/>
        </w:trPr>
        <w:tc>
          <w:tcPr>
            <w:tcW w:w="5598" w:type="dxa"/>
            <w:shd w:val="clear" w:color="auto" w:fill="auto"/>
          </w:tcPr>
          <w:p w14:paraId="3B90D8DD" w14:textId="73D34AE5" w:rsidR="009C0501" w:rsidRPr="0021753A" w:rsidRDefault="009C0501" w:rsidP="009C0501">
            <w:pPr>
              <w:rPr>
                <w:ins w:id="3978" w:author="Tom Bergeron" w:date="2020-10-06T17:41:00Z"/>
              </w:rPr>
            </w:pPr>
            <w:ins w:id="3979" w:author="Tom Bergeron" w:date="2020-10-06T17:41:00Z">
              <w:r w:rsidRPr="0021753A">
                <w:t xml:space="preserve">If the Use Auto-Focus… button is selected and there are a sufficient number of boards in the database, this </w:t>
              </w:r>
              <w:r w:rsidRPr="0021753A">
                <w:rPr>
                  <w:i/>
                </w:rPr>
                <w:t>Auto-Focus</w:t>
              </w:r>
              <w:r w:rsidRPr="0021753A">
                <w:t xml:space="preserve"> dialog appears.  See </w:t>
              </w:r>
              <w:r w:rsidRPr="0021753A">
                <w:fldChar w:fldCharType="begin"/>
              </w:r>
              <w:r w:rsidRPr="0021753A">
                <w:instrText xml:space="preserve"> REF _Ref185825424 \h  \* MERGEFORMAT </w:instrText>
              </w:r>
              <w:r w:rsidRPr="0021753A">
                <w:fldChar w:fldCharType="separate"/>
              </w:r>
            </w:ins>
            <w:ins w:id="3980" w:author="Tom Bergeron" w:date="2020-10-06T17:45:00Z">
              <w:r w:rsidRPr="009C0501">
                <w:rPr>
                  <w:rPrChange w:id="3981" w:author="Tom Bergeron" w:date="2020-10-06T17:45:00Z">
                    <w:rPr>
                      <w:rFonts w:ascii="Arial" w:hAnsi="Arial"/>
                      <w:bCs/>
                      <w:sz w:val="16"/>
                    </w:rPr>
                  </w:rPrChange>
                </w:rPr>
                <w:t xml:space="preserve">Figure </w:t>
              </w:r>
              <w:r w:rsidRPr="009C0501">
                <w:rPr>
                  <w:noProof/>
                  <w:rPrChange w:id="3982" w:author="Tom Bergeron" w:date="2020-10-06T17:45:00Z">
                    <w:rPr>
                      <w:rFonts w:ascii="Arial" w:hAnsi="Arial"/>
                      <w:bCs/>
                      <w:noProof/>
                      <w:sz w:val="16"/>
                    </w:rPr>
                  </w:rPrChange>
                </w:rPr>
                <w:t>99</w:t>
              </w:r>
            </w:ins>
            <w:ins w:id="3983" w:author="Tom Bergeron" w:date="2020-10-06T17:41:00Z">
              <w:r w:rsidRPr="0021753A">
                <w:fldChar w:fldCharType="end"/>
              </w:r>
              <w:r w:rsidRPr="0021753A">
                <w:t>.</w:t>
              </w:r>
            </w:ins>
          </w:p>
          <w:p w14:paraId="3EDC6290" w14:textId="77777777" w:rsidR="009C0501" w:rsidRPr="0021753A" w:rsidRDefault="009C0501" w:rsidP="009C0501">
            <w:pPr>
              <w:rPr>
                <w:ins w:id="3984" w:author="Tom Bergeron" w:date="2020-10-06T17:41:00Z"/>
              </w:rPr>
            </w:pPr>
          </w:p>
          <w:p w14:paraId="27BE04B5" w14:textId="77777777" w:rsidR="009C0501" w:rsidRPr="0021753A" w:rsidRDefault="009C0501" w:rsidP="009C0501">
            <w:pPr>
              <w:rPr>
                <w:ins w:id="3985" w:author="Tom Bergeron" w:date="2020-10-06T17:41:00Z"/>
              </w:rPr>
            </w:pPr>
            <w:ins w:id="3986" w:author="Tom Bergeron" w:date="2020-10-06T17:41:00Z">
              <w:r w:rsidRPr="0021753A">
                <w:rPr>
                  <w:b/>
                </w:rPr>
                <w:t>Yes:</w:t>
              </w:r>
              <w:r w:rsidRPr="0021753A">
                <w:t xml:space="preserve"> the next dialog box shows the Auto-Focus –First Guess recipe in order for you to confirm.</w:t>
              </w:r>
            </w:ins>
          </w:p>
          <w:p w14:paraId="3FC757CA" w14:textId="77777777" w:rsidR="009C0501" w:rsidRPr="0021753A" w:rsidRDefault="009C0501" w:rsidP="009C0501">
            <w:pPr>
              <w:rPr>
                <w:ins w:id="3987" w:author="Tom Bergeron" w:date="2020-10-06T17:41:00Z"/>
              </w:rPr>
            </w:pPr>
          </w:p>
          <w:p w14:paraId="5D7FB786" w14:textId="77777777" w:rsidR="009C0501" w:rsidRPr="0021753A" w:rsidRDefault="009C0501" w:rsidP="009C0501">
            <w:pPr>
              <w:rPr>
                <w:ins w:id="3988" w:author="Tom Bergeron" w:date="2020-10-06T17:41:00Z"/>
              </w:rPr>
            </w:pPr>
            <w:ins w:id="3989" w:author="Tom Bergeron" w:date="2020-10-06T17:41:00Z">
              <w:r w:rsidRPr="0021753A">
                <w:rPr>
                  <w:b/>
                </w:rPr>
                <w:t>No:</w:t>
              </w:r>
              <w:r w:rsidRPr="0021753A">
                <w:t xml:space="preserve"> you are returned to the Confirm screen.  Select the Use Current Oven Recipe button and enter the oven setpoints and conveyor speed you want to start with.</w:t>
              </w:r>
            </w:ins>
          </w:p>
        </w:tc>
        <w:tc>
          <w:tcPr>
            <w:tcW w:w="3978" w:type="dxa"/>
            <w:shd w:val="clear" w:color="auto" w:fill="auto"/>
          </w:tcPr>
          <w:p w14:paraId="07B0730A" w14:textId="77777777" w:rsidR="009C0501" w:rsidRPr="0021753A" w:rsidRDefault="009C0501" w:rsidP="009C0501">
            <w:pPr>
              <w:keepNext/>
              <w:jc w:val="center"/>
              <w:rPr>
                <w:ins w:id="3990" w:author="Tom Bergeron" w:date="2020-10-06T17:41:00Z"/>
              </w:rPr>
            </w:pPr>
            <w:ins w:id="3991" w:author="Tom Bergeron" w:date="2020-10-06T17:41:00Z">
              <w:r w:rsidRPr="0021753A">
                <w:rPr>
                  <w:noProof/>
                </w:rPr>
                <w:drawing>
                  <wp:inline distT="0" distB="0" distL="0" distR="0" wp14:anchorId="1C4E81C6" wp14:editId="0AD541BB">
                    <wp:extent cx="1581150" cy="1346200"/>
                    <wp:effectExtent l="19050" t="19050" r="19050"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81150" cy="1346200"/>
                            </a:xfrm>
                            <a:prstGeom prst="rect">
                              <a:avLst/>
                            </a:prstGeom>
                            <a:noFill/>
                            <a:ln w="9525" cmpd="sng">
                              <a:solidFill>
                                <a:srgbClr val="000000"/>
                              </a:solidFill>
                              <a:miter lim="800000"/>
                              <a:headEnd/>
                              <a:tailEnd/>
                            </a:ln>
                            <a:effectLst/>
                          </pic:spPr>
                        </pic:pic>
                      </a:graphicData>
                    </a:graphic>
                  </wp:inline>
                </w:drawing>
              </w:r>
            </w:ins>
          </w:p>
          <w:p w14:paraId="1739F491" w14:textId="4723ADD0" w:rsidR="009C0501" w:rsidRPr="0021753A" w:rsidRDefault="009C0501" w:rsidP="009C0501">
            <w:pPr>
              <w:spacing w:before="20" w:after="20"/>
              <w:jc w:val="center"/>
              <w:rPr>
                <w:ins w:id="3992" w:author="Tom Bergeron" w:date="2020-10-06T17:41:00Z"/>
                <w:rFonts w:ascii="Arial" w:hAnsi="Arial"/>
                <w:bCs/>
                <w:sz w:val="16"/>
              </w:rPr>
            </w:pPr>
            <w:bookmarkStart w:id="3993" w:name="_Ref185825424"/>
            <w:ins w:id="3994" w:author="Tom Bergeron" w:date="2020-10-06T17:41: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3995" w:author="Tom Bergeron" w:date="2020-10-06T17:45:00Z">
              <w:r>
                <w:rPr>
                  <w:rFonts w:ascii="Arial" w:hAnsi="Arial"/>
                  <w:bCs/>
                  <w:noProof/>
                  <w:sz w:val="16"/>
                </w:rPr>
                <w:t>99</w:t>
              </w:r>
            </w:ins>
            <w:ins w:id="3996" w:author="Tom Bergeron" w:date="2020-10-06T17:41:00Z">
              <w:r w:rsidRPr="0021753A">
                <w:rPr>
                  <w:rFonts w:ascii="Arial" w:hAnsi="Arial"/>
                  <w:bCs/>
                  <w:noProof/>
                  <w:sz w:val="16"/>
                </w:rPr>
                <w:fldChar w:fldCharType="end"/>
              </w:r>
              <w:bookmarkEnd w:id="3993"/>
            </w:ins>
          </w:p>
        </w:tc>
      </w:tr>
    </w:tbl>
    <w:p w14:paraId="2689FCF3" w14:textId="77777777" w:rsidR="009C0501" w:rsidRDefault="009C0501" w:rsidP="009C0501">
      <w:pPr>
        <w:rPr>
          <w:ins w:id="3997" w:author="Tom Bergeron" w:date="2020-10-06T17:41:00Z"/>
        </w:rPr>
      </w:pPr>
    </w:p>
    <w:p w14:paraId="75FD0FAE" w14:textId="77777777" w:rsidR="009C0501" w:rsidRDefault="009C0501" w:rsidP="009C0501">
      <w:pPr>
        <w:rPr>
          <w:ins w:id="3998" w:author="Tom Bergeron" w:date="2020-10-06T17:42:00Z"/>
        </w:rPr>
      </w:pPr>
    </w:p>
    <w:p w14:paraId="16B9CF25" w14:textId="433BC077" w:rsidR="009C0501" w:rsidRPr="0021753A" w:rsidRDefault="009C0501" w:rsidP="009C0501">
      <w:pPr>
        <w:rPr>
          <w:ins w:id="3999" w:author="Tom Bergeron" w:date="2020-10-06T17:41:00Z"/>
        </w:rPr>
      </w:pPr>
      <w:ins w:id="4000" w:author="Tom Bergeron" w:date="2020-10-06T17:41:00Z">
        <w:r w:rsidRPr="0021753A">
          <w:lastRenderedPageBreak/>
          <w:t xml:space="preserve">If you select </w:t>
        </w:r>
        <w:r w:rsidRPr="0021753A">
          <w:rPr>
            <w:b/>
          </w:rPr>
          <w:t>YES</w:t>
        </w:r>
        <w:r w:rsidRPr="0021753A">
          <w:t xml:space="preserve">, the following screen appears, prompting you to confirm the first guess recipe.  See </w:t>
        </w:r>
        <w:r w:rsidRPr="0021753A">
          <w:fldChar w:fldCharType="begin"/>
        </w:r>
        <w:r w:rsidRPr="0021753A">
          <w:instrText xml:space="preserve"> REF _Ref185825483 \h </w:instrText>
        </w:r>
        <w:r w:rsidRPr="0021753A">
          <w:fldChar w:fldCharType="separate"/>
        </w:r>
      </w:ins>
      <w:ins w:id="4001" w:author="Tom Bergeron" w:date="2020-10-06T17:45:00Z">
        <w:r w:rsidRPr="0021753A">
          <w:rPr>
            <w:rFonts w:ascii="Arial" w:hAnsi="Arial"/>
            <w:bCs/>
            <w:sz w:val="16"/>
          </w:rPr>
          <w:t xml:space="preserve">Figure </w:t>
        </w:r>
        <w:r>
          <w:rPr>
            <w:rFonts w:ascii="Arial" w:hAnsi="Arial"/>
            <w:bCs/>
            <w:noProof/>
            <w:sz w:val="16"/>
          </w:rPr>
          <w:t>100</w:t>
        </w:r>
      </w:ins>
      <w:ins w:id="4002" w:author="Tom Bergeron" w:date="2020-10-06T17:41:00Z">
        <w:r w:rsidRPr="0021753A">
          <w:fldChar w:fldCharType="end"/>
        </w:r>
        <w:r w:rsidRPr="0021753A">
          <w:t>.</w:t>
        </w:r>
      </w:ins>
    </w:p>
    <w:p w14:paraId="714C8240" w14:textId="77777777" w:rsidR="009C0501" w:rsidRPr="0021753A" w:rsidRDefault="009C0501" w:rsidP="009C0501">
      <w:pPr>
        <w:rPr>
          <w:ins w:id="4003" w:author="Tom Bergeron" w:date="2020-10-06T17:41:00Z"/>
        </w:rPr>
      </w:pPr>
    </w:p>
    <w:p w14:paraId="1F2DB9DA" w14:textId="77777777" w:rsidR="009C0501" w:rsidRPr="0021753A" w:rsidRDefault="009C0501" w:rsidP="009C0501">
      <w:pPr>
        <w:jc w:val="center"/>
        <w:rPr>
          <w:ins w:id="4004" w:author="Tom Bergeron" w:date="2020-10-06T17:41:00Z"/>
        </w:rPr>
      </w:pPr>
      <w:ins w:id="4005" w:author="Tom Bergeron" w:date="2020-10-06T17:41:00Z">
        <w:r w:rsidRPr="0021753A">
          <w:rPr>
            <w:noProof/>
          </w:rPr>
          <w:drawing>
            <wp:inline distT="0" distB="0" distL="0" distR="0" wp14:anchorId="32474A46" wp14:editId="73F920C4">
              <wp:extent cx="3352800" cy="2743200"/>
              <wp:effectExtent l="19050" t="19050" r="1905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352800" cy="2743200"/>
                      </a:xfrm>
                      <a:prstGeom prst="rect">
                        <a:avLst/>
                      </a:prstGeom>
                      <a:noFill/>
                      <a:ln w="6350" cmpd="sng">
                        <a:solidFill>
                          <a:srgbClr val="000000"/>
                        </a:solidFill>
                        <a:miter lim="800000"/>
                        <a:headEnd/>
                        <a:tailEnd/>
                      </a:ln>
                      <a:effectLst/>
                    </pic:spPr>
                  </pic:pic>
                </a:graphicData>
              </a:graphic>
            </wp:inline>
          </w:drawing>
        </w:r>
      </w:ins>
    </w:p>
    <w:p w14:paraId="383FA98D" w14:textId="2ACCAE91" w:rsidR="009C0501" w:rsidRPr="0021753A" w:rsidRDefault="009C0501" w:rsidP="009C0501">
      <w:pPr>
        <w:spacing w:before="20" w:after="20"/>
        <w:jc w:val="center"/>
        <w:rPr>
          <w:ins w:id="4006" w:author="Tom Bergeron" w:date="2020-10-06T17:41:00Z"/>
          <w:rFonts w:ascii="Arial" w:hAnsi="Arial"/>
          <w:bCs/>
          <w:sz w:val="16"/>
        </w:rPr>
      </w:pPr>
      <w:bookmarkStart w:id="4007" w:name="_Ref185825483"/>
      <w:ins w:id="4008" w:author="Tom Bergeron" w:date="2020-10-06T17:41: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4009" w:author="Tom Bergeron" w:date="2020-10-06T17:45:00Z">
        <w:r>
          <w:rPr>
            <w:rFonts w:ascii="Arial" w:hAnsi="Arial"/>
            <w:bCs/>
            <w:noProof/>
            <w:sz w:val="16"/>
          </w:rPr>
          <w:t>100</w:t>
        </w:r>
      </w:ins>
      <w:ins w:id="4010" w:author="Tom Bergeron" w:date="2020-10-06T17:41:00Z">
        <w:r w:rsidRPr="0021753A">
          <w:rPr>
            <w:rFonts w:ascii="Arial" w:hAnsi="Arial"/>
            <w:bCs/>
            <w:noProof/>
            <w:sz w:val="16"/>
          </w:rPr>
          <w:fldChar w:fldCharType="end"/>
        </w:r>
        <w:bookmarkEnd w:id="4007"/>
        <w:r w:rsidRPr="0021753A">
          <w:rPr>
            <w:rFonts w:ascii="Arial" w:hAnsi="Arial"/>
            <w:bCs/>
            <w:sz w:val="16"/>
          </w:rPr>
          <w:t>: Run a Profile – Auto Focus screen #3</w:t>
        </w:r>
      </w:ins>
    </w:p>
    <w:p w14:paraId="7D585964" w14:textId="77777777" w:rsidR="009C0501" w:rsidRPr="0021753A" w:rsidRDefault="009C0501" w:rsidP="009C0501">
      <w:pPr>
        <w:rPr>
          <w:ins w:id="4011" w:author="Tom Bergeron" w:date="2020-10-06T17:41:00Z"/>
        </w:rPr>
      </w:pPr>
    </w:p>
    <w:p w14:paraId="416A42FF" w14:textId="77777777" w:rsidR="009C0501" w:rsidRPr="00B439C6" w:rsidRDefault="009C0501" w:rsidP="009C0501">
      <w:pPr>
        <w:numPr>
          <w:ilvl w:val="0"/>
          <w:numId w:val="148"/>
        </w:numPr>
        <w:tabs>
          <w:tab w:val="left" w:pos="360"/>
        </w:tabs>
        <w:rPr>
          <w:ins w:id="4012" w:author="Tom Bergeron" w:date="2020-10-06T17:41:00Z"/>
          <w:b/>
          <w:noProof/>
        </w:rPr>
      </w:pPr>
      <w:ins w:id="4013" w:author="Tom Bergeron" w:date="2020-10-06T17:41:00Z">
        <w:r w:rsidRPr="0021753A">
          <w:rPr>
            <w:b/>
            <w:noProof/>
          </w:rPr>
          <w:t>Click the Next button</w:t>
        </w:r>
        <w:r>
          <w:rPr>
            <w:b/>
            <w:noProof/>
          </w:rPr>
          <w:t xml:space="preserve"> </w:t>
        </w:r>
        <w:r>
          <w:rPr>
            <w:bCs/>
            <w:noProof/>
          </w:rPr>
          <w:t>to continue with setting up to run a profile.</w:t>
        </w:r>
      </w:ins>
    </w:p>
    <w:p w14:paraId="2498F93F" w14:textId="77777777" w:rsidR="009C0501" w:rsidRPr="0021753A" w:rsidRDefault="009C0501" w:rsidP="009C0501">
      <w:pPr>
        <w:ind w:left="360"/>
        <w:rPr>
          <w:ins w:id="4014" w:author="Tom Bergeron" w:date="2020-10-06T17:41:00Z"/>
          <w:b/>
          <w:noProof/>
        </w:rPr>
      </w:pPr>
    </w:p>
    <w:p w14:paraId="1B9E99BD" w14:textId="5C7A7C1F" w:rsidR="009C0501" w:rsidRPr="0021753A" w:rsidRDefault="009C0501" w:rsidP="009C0501">
      <w:pPr>
        <w:ind w:left="360"/>
        <w:rPr>
          <w:ins w:id="4015" w:author="Tom Bergeron" w:date="2020-10-06T17:41:00Z"/>
        </w:rPr>
      </w:pPr>
      <w:ins w:id="4016" w:author="Tom Bergeron" w:date="2020-10-06T17:41:00Z">
        <w:r w:rsidRPr="0021753A">
          <w:t xml:space="preserve">If there is no communication with the oven controller, the following dialog box appears.  You must manually enter the recipe information on the oven.  See </w:t>
        </w:r>
        <w:r w:rsidRPr="0021753A">
          <w:fldChar w:fldCharType="begin"/>
        </w:r>
        <w:r w:rsidRPr="0021753A">
          <w:instrText xml:space="preserve"> REF _Ref185825506 \h </w:instrText>
        </w:r>
        <w:r w:rsidRPr="0021753A">
          <w:fldChar w:fldCharType="separate"/>
        </w:r>
      </w:ins>
      <w:ins w:id="4017" w:author="Tom Bergeron" w:date="2020-10-06T17:45:00Z">
        <w:r w:rsidRPr="0021753A">
          <w:rPr>
            <w:rFonts w:ascii="Arial" w:hAnsi="Arial"/>
            <w:bCs/>
            <w:sz w:val="16"/>
          </w:rPr>
          <w:t xml:space="preserve">Figure </w:t>
        </w:r>
        <w:r>
          <w:rPr>
            <w:rFonts w:ascii="Arial" w:hAnsi="Arial"/>
            <w:bCs/>
            <w:noProof/>
            <w:sz w:val="16"/>
          </w:rPr>
          <w:t>101</w:t>
        </w:r>
      </w:ins>
      <w:ins w:id="4018" w:author="Tom Bergeron" w:date="2020-10-06T17:41:00Z">
        <w:r w:rsidRPr="0021753A">
          <w:fldChar w:fldCharType="end"/>
        </w:r>
        <w:r w:rsidRPr="0021753A">
          <w:t>.</w:t>
        </w:r>
      </w:ins>
    </w:p>
    <w:p w14:paraId="2E7CB5D0" w14:textId="77777777" w:rsidR="009C0501" w:rsidRPr="0021753A" w:rsidRDefault="009C0501" w:rsidP="009C0501">
      <w:pPr>
        <w:ind w:left="360"/>
        <w:rPr>
          <w:ins w:id="4019" w:author="Tom Bergeron" w:date="2020-10-06T17:41:00Z"/>
        </w:rPr>
      </w:pPr>
    </w:p>
    <w:p w14:paraId="0157B15A" w14:textId="77777777" w:rsidR="009C0501" w:rsidRPr="0021753A" w:rsidRDefault="009C0501" w:rsidP="009C0501">
      <w:pPr>
        <w:jc w:val="center"/>
        <w:rPr>
          <w:ins w:id="4020" w:author="Tom Bergeron" w:date="2020-10-06T17:41:00Z"/>
        </w:rPr>
      </w:pPr>
      <w:ins w:id="4021" w:author="Tom Bergeron" w:date="2020-10-06T17:41:00Z">
        <w:r w:rsidRPr="0021753A">
          <w:rPr>
            <w:noProof/>
          </w:rPr>
          <w:drawing>
            <wp:inline distT="0" distB="0" distL="0" distR="0" wp14:anchorId="376AE807" wp14:editId="1B5432E1">
              <wp:extent cx="3594100" cy="1974850"/>
              <wp:effectExtent l="19050" t="19050" r="25400" b="2540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94100" cy="1974850"/>
                      </a:xfrm>
                      <a:prstGeom prst="rect">
                        <a:avLst/>
                      </a:prstGeom>
                      <a:noFill/>
                      <a:ln w="6350" cmpd="sng">
                        <a:solidFill>
                          <a:srgbClr val="000000"/>
                        </a:solidFill>
                        <a:miter lim="800000"/>
                        <a:headEnd/>
                        <a:tailEnd/>
                      </a:ln>
                      <a:effectLst/>
                    </pic:spPr>
                  </pic:pic>
                </a:graphicData>
              </a:graphic>
            </wp:inline>
          </w:drawing>
        </w:r>
      </w:ins>
    </w:p>
    <w:p w14:paraId="1C3B736F" w14:textId="60BC9F64" w:rsidR="009C0501" w:rsidRPr="0021753A" w:rsidRDefault="009C0501" w:rsidP="009C0501">
      <w:pPr>
        <w:spacing w:before="20" w:after="20"/>
        <w:jc w:val="center"/>
        <w:rPr>
          <w:ins w:id="4022" w:author="Tom Bergeron" w:date="2020-10-06T17:41:00Z"/>
          <w:rFonts w:ascii="Arial" w:hAnsi="Arial"/>
          <w:bCs/>
          <w:sz w:val="16"/>
        </w:rPr>
      </w:pPr>
      <w:bookmarkStart w:id="4023" w:name="_Ref185825506"/>
      <w:ins w:id="4024" w:author="Tom Bergeron" w:date="2020-10-06T17:41: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4025" w:author="Tom Bergeron" w:date="2020-10-06T17:45:00Z">
        <w:r>
          <w:rPr>
            <w:rFonts w:ascii="Arial" w:hAnsi="Arial"/>
            <w:bCs/>
            <w:noProof/>
            <w:sz w:val="16"/>
          </w:rPr>
          <w:t>101</w:t>
        </w:r>
      </w:ins>
      <w:ins w:id="4026" w:author="Tom Bergeron" w:date="2020-10-06T17:41:00Z">
        <w:r w:rsidRPr="0021753A">
          <w:rPr>
            <w:rFonts w:ascii="Arial" w:hAnsi="Arial"/>
            <w:bCs/>
            <w:noProof/>
            <w:sz w:val="16"/>
          </w:rPr>
          <w:fldChar w:fldCharType="end"/>
        </w:r>
        <w:bookmarkEnd w:id="4023"/>
        <w:r w:rsidRPr="0021753A">
          <w:rPr>
            <w:rFonts w:ascii="Arial" w:hAnsi="Arial"/>
            <w:bCs/>
            <w:sz w:val="16"/>
          </w:rPr>
          <w:t>: Run a Profile – Oven controller communication error</w:t>
        </w:r>
      </w:ins>
    </w:p>
    <w:p w14:paraId="2FC82379" w14:textId="77777777" w:rsidR="009C0501" w:rsidRPr="0021753A" w:rsidRDefault="009C0501" w:rsidP="009C0501">
      <w:pPr>
        <w:rPr>
          <w:ins w:id="4027" w:author="Tom Bergeron" w:date="2020-10-06T17:41:00Z"/>
        </w:rPr>
      </w:pPr>
    </w:p>
    <w:p w14:paraId="2C059623" w14:textId="77777777" w:rsidR="009C0501" w:rsidRPr="0021753A" w:rsidRDefault="009C0501" w:rsidP="009C0501">
      <w:pPr>
        <w:ind w:left="360"/>
        <w:rPr>
          <w:ins w:id="4028" w:author="Tom Bergeron" w:date="2020-10-06T17:41:00Z"/>
        </w:rPr>
      </w:pPr>
      <w:ins w:id="4029" w:author="Tom Bergeron" w:date="2020-10-06T17:41:00Z">
        <w:r w:rsidRPr="0021753A">
          <w:t>If there is communication with the oven, then the recipe is copied directly to the oven.</w:t>
        </w:r>
      </w:ins>
    </w:p>
    <w:p w14:paraId="414486DF" w14:textId="789973FE" w:rsidR="00806DB4" w:rsidRDefault="00806DB4" w:rsidP="0026146F">
      <w:pPr>
        <w:pStyle w:val="Heading1"/>
      </w:pPr>
      <w:bookmarkStart w:id="4030" w:name="_Toc52898768"/>
      <w:bookmarkStart w:id="4031" w:name="_Toc52898938"/>
      <w:bookmarkStart w:id="4032" w:name="_Toc52899128"/>
      <w:bookmarkStart w:id="4033" w:name="_Toc52899203"/>
      <w:r>
        <w:lastRenderedPageBreak/>
        <w:t>Sav</w:t>
      </w:r>
      <w:r w:rsidR="00AD4DC4">
        <w:t>e</w:t>
      </w:r>
      <w:r>
        <w:t xml:space="preserve"> </w:t>
      </w:r>
      <w:r w:rsidR="006C7149">
        <w:t xml:space="preserve">Energy </w:t>
      </w:r>
      <w:proofErr w:type="gramStart"/>
      <w:r w:rsidR="006C7149">
        <w:t>With</w:t>
      </w:r>
      <w:proofErr w:type="gramEnd"/>
      <w:r w:rsidR="006C7149">
        <w:t xml:space="preserve"> </w:t>
      </w:r>
      <w:r>
        <w:t xml:space="preserve">Navigator </w:t>
      </w:r>
      <w:r w:rsidR="00AD4DC4">
        <w:t>a</w:t>
      </w:r>
      <w:r w:rsidR="006C7149">
        <w:t xml:space="preserve">nd </w:t>
      </w:r>
      <w:r>
        <w:t>Auto</w:t>
      </w:r>
      <w:r w:rsidR="006C7149">
        <w:t>-</w:t>
      </w:r>
      <w:r>
        <w:t>Focus</w:t>
      </w:r>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4030"/>
      <w:bookmarkEnd w:id="4031"/>
      <w:bookmarkEnd w:id="4032"/>
      <w:bookmarkEnd w:id="4033"/>
    </w:p>
    <w:p w14:paraId="7CF6FE89" w14:textId="60E4DD87"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w:t>
      </w:r>
      <w:r w:rsidR="0051291A">
        <w:t>included</w:t>
      </w:r>
      <w:r>
        <w:t xml:space="preserve"> with b</w:t>
      </w:r>
      <w:r w:rsidR="00CB1F91">
        <w:t xml:space="preserve">oth the </w:t>
      </w:r>
      <w:r w:rsidR="0051291A">
        <w:t xml:space="preserve">Navigator Power and </w:t>
      </w:r>
      <w:r w:rsidR="00CB1F91">
        <w:t xml:space="preserve">Auto-Focus </w:t>
      </w:r>
      <w:r w:rsidR="0051291A">
        <w:t>Power</w:t>
      </w:r>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p>
    <w:p w14:paraId="6A92B321" w14:textId="23E2E0FB" w:rsidR="00846BB0" w:rsidRDefault="00846BB0" w:rsidP="00846BB0">
      <w:pPr>
        <w:pStyle w:val="ListBullet"/>
        <w:numPr>
          <w:ilvl w:val="0"/>
          <w:numId w:val="0"/>
        </w:numPr>
      </w:pPr>
    </w:p>
    <w:p w14:paraId="18EEE93C" w14:textId="77777777" w:rsidR="00846BB0" w:rsidRDefault="004F7C7C">
      <w:pPr>
        <w:pStyle w:val="Heading2"/>
      </w:pPr>
      <w:bookmarkStart w:id="4034" w:name="_Toc469043176"/>
      <w:bookmarkStart w:id="4035" w:name="_Toc469043756"/>
      <w:bookmarkStart w:id="4036" w:name="_Toc469045060"/>
      <w:bookmarkStart w:id="4037" w:name="_Toc469612949"/>
      <w:bookmarkStart w:id="4038" w:name="_Toc491175122"/>
      <w:bookmarkStart w:id="4039" w:name="_Toc491264031"/>
      <w:bookmarkStart w:id="4040" w:name="_Toc494303957"/>
      <w:bookmarkStart w:id="4041" w:name="_Toc532827297"/>
      <w:bookmarkStart w:id="4042" w:name="_Toc532827874"/>
      <w:bookmarkStart w:id="4043" w:name="_Toc52898769"/>
      <w:bookmarkStart w:id="4044" w:name="_Toc52898939"/>
      <w:bookmarkStart w:id="4045" w:name="_Toc52899129"/>
      <w:r>
        <w:t>Enable the Power Feature in Auto-Focus</w:t>
      </w:r>
      <w:bookmarkEnd w:id="4034"/>
      <w:bookmarkEnd w:id="4035"/>
      <w:bookmarkEnd w:id="4036"/>
      <w:bookmarkEnd w:id="4037"/>
      <w:bookmarkEnd w:id="4038"/>
      <w:bookmarkEnd w:id="4039"/>
      <w:bookmarkEnd w:id="4040"/>
      <w:bookmarkEnd w:id="4041"/>
      <w:bookmarkEnd w:id="4042"/>
      <w:bookmarkEnd w:id="4043"/>
      <w:bookmarkEnd w:id="4044"/>
      <w:bookmarkEnd w:id="4045"/>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ED66B5">
              <w:rPr>
                <w:b/>
              </w:rPr>
              <w:t>Search Mode</w:t>
            </w:r>
            <w:r>
              <w:t xml:space="preserve"> area of the </w:t>
            </w:r>
            <w:r w:rsidRPr="00ED66B5">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9D72C1C">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pPr>
        <w:pStyle w:val="Heading2"/>
      </w:pPr>
      <w:bookmarkStart w:id="4046" w:name="_Toc469043177"/>
      <w:bookmarkStart w:id="4047" w:name="_Toc469043757"/>
      <w:bookmarkStart w:id="4048" w:name="_Toc469045061"/>
      <w:bookmarkStart w:id="4049" w:name="_Toc469612950"/>
      <w:bookmarkStart w:id="4050" w:name="_Toc491175123"/>
      <w:bookmarkStart w:id="4051" w:name="_Toc491264032"/>
      <w:bookmarkStart w:id="4052" w:name="_Toc494303958"/>
      <w:bookmarkStart w:id="4053" w:name="_Toc532827298"/>
      <w:bookmarkStart w:id="4054" w:name="_Toc532827875"/>
      <w:bookmarkStart w:id="4055" w:name="_Toc52898770"/>
      <w:bookmarkStart w:id="4056" w:name="_Toc52898940"/>
      <w:bookmarkStart w:id="4057" w:name="_Toc52899130"/>
      <w:r>
        <w:t>Enable the Power Feature in</w:t>
      </w:r>
      <w:r w:rsidRPr="008A2A4F">
        <w:t xml:space="preserve"> </w:t>
      </w:r>
      <w:r>
        <w:t>Navigator</w:t>
      </w:r>
      <w:bookmarkEnd w:id="4046"/>
      <w:bookmarkEnd w:id="4047"/>
      <w:bookmarkEnd w:id="4048"/>
      <w:bookmarkEnd w:id="4049"/>
      <w:bookmarkEnd w:id="4050"/>
      <w:bookmarkEnd w:id="4051"/>
      <w:bookmarkEnd w:id="4052"/>
      <w:bookmarkEnd w:id="4053"/>
      <w:bookmarkEnd w:id="4054"/>
      <w:bookmarkEnd w:id="4055"/>
      <w:bookmarkEnd w:id="4056"/>
      <w:bookmarkEnd w:id="4057"/>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4395151F" w:rsidR="008A2A4F" w:rsidRDefault="008A2A4F" w:rsidP="00AA5614">
            <w:pPr>
              <w:numPr>
                <w:ilvl w:val="0"/>
                <w:numId w:val="39"/>
              </w:numPr>
            </w:pPr>
            <w:r>
              <w:t xml:space="preserve">On the Profile </w:t>
            </w:r>
            <w:r w:rsidR="00016282">
              <w:t>graph</w:t>
            </w:r>
            <w:r>
              <w:t xml:space="preserve"> screen, select the Optimization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ED66B5">
              <w:rPr>
                <w:b/>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77777777" w:rsidR="008167D2" w:rsidRDefault="000E0382" w:rsidP="00806DB4">
            <w:pPr>
              <w:rPr>
                <w:noProof/>
              </w:rPr>
            </w:pPr>
            <w:r>
              <w:rPr>
                <w:noProof/>
              </w:rPr>
              <w:drawing>
                <wp:inline distT="0" distB="0" distL="0" distR="0" wp14:anchorId="1DBECAC4" wp14:editId="5EC4126D">
                  <wp:extent cx="2089150" cy="1504950"/>
                  <wp:effectExtent l="0" t="0" r="6350"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89150" cy="1504950"/>
                          </a:xfrm>
                          <a:prstGeom prst="rect">
                            <a:avLst/>
                          </a:prstGeom>
                          <a:noFill/>
                          <a:ln>
                            <a:noFill/>
                          </a:ln>
                        </pic:spPr>
                      </pic:pic>
                    </a:graphicData>
                  </a:graphic>
                </wp:inline>
              </w:drawing>
            </w:r>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4058" w:name="_Using_the_Live"/>
      <w:bookmarkStart w:id="4059" w:name="_Toc469612951"/>
      <w:bookmarkStart w:id="4060" w:name="_Toc491175124"/>
      <w:bookmarkStart w:id="4061" w:name="_Toc491264033"/>
      <w:bookmarkStart w:id="4062" w:name="_Toc491347024"/>
      <w:bookmarkStart w:id="4063" w:name="_Toc494303959"/>
      <w:bookmarkStart w:id="4064" w:name="_Toc494304182"/>
      <w:bookmarkStart w:id="4065" w:name="_Toc532827299"/>
      <w:bookmarkStart w:id="4066" w:name="_Toc532827598"/>
      <w:bookmarkStart w:id="4067" w:name="_Toc532827876"/>
      <w:bookmarkStart w:id="4068" w:name="_Toc532892553"/>
      <w:bookmarkStart w:id="4069" w:name="_Toc329249444"/>
      <w:bookmarkStart w:id="4070" w:name="_Toc394486320"/>
      <w:bookmarkStart w:id="4071" w:name="_Toc394583244"/>
      <w:bookmarkStart w:id="4072" w:name="_Toc394583400"/>
      <w:bookmarkStart w:id="4073" w:name="_Toc468168379"/>
      <w:bookmarkStart w:id="4074" w:name="_Toc468175427"/>
      <w:bookmarkStart w:id="4075" w:name="_Toc468551583"/>
      <w:bookmarkStart w:id="4076" w:name="_Toc469038810"/>
      <w:bookmarkStart w:id="4077" w:name="_Toc469038865"/>
      <w:bookmarkStart w:id="4078" w:name="_Toc469042024"/>
      <w:bookmarkStart w:id="4079" w:name="_Toc469043178"/>
      <w:bookmarkStart w:id="4080" w:name="_Toc469043758"/>
      <w:bookmarkStart w:id="4081" w:name="_Toc469043843"/>
      <w:bookmarkStart w:id="4082" w:name="_Toc469045062"/>
      <w:bookmarkStart w:id="4083" w:name="_Toc52898771"/>
      <w:bookmarkStart w:id="4084" w:name="_Toc52898941"/>
      <w:bookmarkStart w:id="4085" w:name="_Toc52899131"/>
      <w:bookmarkStart w:id="4086" w:name="_Toc52899204"/>
      <w:bookmarkEnd w:id="4058"/>
      <w:r w:rsidRPr="00AD4DC4">
        <w:lastRenderedPageBreak/>
        <w:t>Use Sweet Spot Target</w:t>
      </w:r>
      <w:bookmarkEnd w:id="4059"/>
      <w:bookmarkEnd w:id="4060"/>
      <w:bookmarkEnd w:id="4061"/>
      <w:bookmarkEnd w:id="4062"/>
      <w:bookmarkEnd w:id="4063"/>
      <w:bookmarkEnd w:id="4064"/>
      <w:bookmarkEnd w:id="4065"/>
      <w:bookmarkEnd w:id="4066"/>
      <w:bookmarkEnd w:id="4067"/>
      <w:bookmarkEnd w:id="4068"/>
      <w:bookmarkEnd w:id="4083"/>
      <w:bookmarkEnd w:id="4084"/>
      <w:bookmarkEnd w:id="4085"/>
      <w:bookmarkEnd w:id="4086"/>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639296" behindDoc="0" locked="0" layoutInCell="1" allowOverlap="1" wp14:anchorId="51D36073" wp14:editId="785CE173">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C7902" id="Rectangle 2959" o:spid="_x0000_s1026" style="position:absolute;margin-left:94.15pt;margin-top:131.85pt;width:73.1pt;height:19.4pt;z-index:251639296;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" filled="f" strokecolor="red" strokeweight="2pt">
                <w10:wrap anchory="line"/>
              </v:rect>
            </w:pict>
          </mc:Fallback>
        </mc:AlternateContent>
      </w:r>
      <w:r w:rsidRPr="00AD4DC4">
        <w:rPr>
          <w:noProof/>
        </w:rPr>
        <w:drawing>
          <wp:inline distT="0" distB="0" distL="0" distR="0" wp14:anchorId="59C157AA" wp14:editId="6BA43B07">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874157" cy="3081528"/>
                    </a:xfrm>
                    <a:prstGeom prst="rect">
                      <a:avLst/>
                    </a:prstGeom>
                  </pic:spPr>
                </pic:pic>
              </a:graphicData>
            </a:graphic>
          </wp:inline>
        </w:drawing>
      </w:r>
    </w:p>
    <w:p w14:paraId="2CD7CE8E" w14:textId="0E826719" w:rsidR="002172EC" w:rsidRPr="00AD4DC4" w:rsidRDefault="002172EC" w:rsidP="002172EC">
      <w:pPr>
        <w:pStyle w:val="Caption"/>
      </w:pPr>
      <w:r>
        <w:t xml:space="preserve">Figure </w:t>
      </w:r>
      <w:fldSimple w:instr=" SEQ Figure \* ARABIC ">
        <w:ins w:id="4087" w:author="Tom Bergeron" w:date="2020-10-06T17:45:00Z">
          <w:r w:rsidR="009C0501">
            <w:rPr>
              <w:noProof/>
            </w:rPr>
            <w:t>102</w:t>
          </w:r>
        </w:ins>
        <w:del w:id="4088" w:author="Tom Bergeron" w:date="2020-10-06T17:45:00Z">
          <w:r w:rsidR="0013342E" w:rsidDel="009C0501">
            <w:rPr>
              <w:noProof/>
            </w:rPr>
            <w:delText>97</w:delText>
          </w:r>
        </w:del>
      </w:fldSimple>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77777777" w:rsidR="002172EC" w:rsidRDefault="002172EC" w:rsidP="002172EC">
      <w:r w:rsidRPr="00AD4DC4">
        <w:rPr>
          <w:noProof/>
        </w:rPr>
        <w:drawing>
          <wp:anchor distT="0" distB="0" distL="114300" distR="114300" simplePos="0" relativeHeight="251641344" behindDoc="0" locked="0" layoutInCell="1" allowOverlap="1" wp14:anchorId="4772D4DE" wp14:editId="5DB4BBB4">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4DC4">
        <w:t xml:space="preserve">Normally, when selecting a specification, only an upper and lower limit is defined,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7CD31BC2" w14:textId="518AFA34" w:rsidR="00F268F2" w:rsidRPr="00F268F2" w:rsidRDefault="00F268F2">
      <w:pPr>
        <w:rPr>
          <w:b/>
        </w:rPr>
      </w:pPr>
      <w:bookmarkStart w:id="4089" w:name="_Using_The_Live_1"/>
      <w:bookmarkStart w:id="4090" w:name="_Using_Statistical_Process"/>
      <w:bookmarkStart w:id="4091" w:name="_Toc394486321"/>
      <w:bookmarkStart w:id="4092" w:name="_Toc394583245"/>
      <w:bookmarkStart w:id="4093" w:name="_Toc394583401"/>
      <w:bookmarkEnd w:id="4089"/>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90"/>
    </w:p>
    <w:p w14:paraId="09BD3E75" w14:textId="77777777" w:rsidR="00FC099F" w:rsidRDefault="00FC099F" w:rsidP="0026146F">
      <w:pPr>
        <w:pStyle w:val="Heading1"/>
      </w:pPr>
      <w:bookmarkStart w:id="4094" w:name="_Toc468168381"/>
      <w:bookmarkStart w:id="4095" w:name="_Toc468175428"/>
      <w:bookmarkStart w:id="4096" w:name="_Toc468551584"/>
      <w:bookmarkStart w:id="4097" w:name="_Toc469038811"/>
      <w:bookmarkStart w:id="4098" w:name="_Toc469038866"/>
      <w:bookmarkStart w:id="4099" w:name="_Toc469042025"/>
      <w:bookmarkStart w:id="4100" w:name="_Toc469043181"/>
      <w:bookmarkStart w:id="4101" w:name="_Toc469043761"/>
      <w:bookmarkStart w:id="4102" w:name="_Toc469043844"/>
      <w:bookmarkStart w:id="4103" w:name="_Toc469045069"/>
      <w:bookmarkStart w:id="4104" w:name="_Toc469612955"/>
      <w:bookmarkStart w:id="4105" w:name="_Toc491175125"/>
      <w:bookmarkStart w:id="4106" w:name="_Toc491264034"/>
      <w:bookmarkStart w:id="4107" w:name="_Toc491347025"/>
      <w:bookmarkStart w:id="4108" w:name="_Toc494303960"/>
      <w:bookmarkStart w:id="4109" w:name="_Toc494304183"/>
      <w:bookmarkStart w:id="4110" w:name="_Toc532827300"/>
      <w:bookmarkStart w:id="4111" w:name="_Toc532827599"/>
      <w:bookmarkStart w:id="4112" w:name="_Toc532827877"/>
      <w:bookmarkStart w:id="4113" w:name="_Toc532892554"/>
      <w:bookmarkStart w:id="4114" w:name="_Toc52898772"/>
      <w:bookmarkStart w:id="4115" w:name="_Toc52898942"/>
      <w:bookmarkStart w:id="4116" w:name="_Toc52899132"/>
      <w:bookmarkStart w:id="4117" w:name="_Toc52899205"/>
      <w:r>
        <w:lastRenderedPageBreak/>
        <w:t>Us</w:t>
      </w:r>
      <w:r w:rsidR="00F268F2">
        <w:t>e</w:t>
      </w:r>
      <w:r>
        <w:t xml:space="preserve"> Statistical Process Control </w:t>
      </w:r>
      <w:r w:rsidR="006C7149">
        <w:t>Charts</w:t>
      </w:r>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pPr>
        <w:pStyle w:val="Heading2"/>
      </w:pPr>
      <w:bookmarkStart w:id="4118" w:name="_Toc329249447"/>
      <w:bookmarkStart w:id="4119" w:name="_Toc469043182"/>
      <w:bookmarkStart w:id="4120" w:name="_Toc469043762"/>
      <w:bookmarkStart w:id="4121" w:name="_Toc469045070"/>
      <w:bookmarkStart w:id="4122" w:name="_Toc469612956"/>
      <w:bookmarkStart w:id="4123" w:name="_Toc491175126"/>
      <w:bookmarkStart w:id="4124" w:name="_Toc491264035"/>
      <w:bookmarkStart w:id="4125" w:name="_Toc494303961"/>
      <w:bookmarkStart w:id="4126" w:name="_Toc532827301"/>
      <w:bookmarkStart w:id="4127" w:name="_Toc532827878"/>
      <w:bookmarkStart w:id="4128" w:name="_Toc52898773"/>
      <w:bookmarkStart w:id="4129" w:name="_Toc52898943"/>
      <w:bookmarkStart w:id="4130" w:name="_Toc52899133"/>
      <w:r w:rsidRPr="00C0592E">
        <w:t xml:space="preserve">Live Mode </w:t>
      </w:r>
      <w:r w:rsidR="00754243" w:rsidRPr="00C0592E">
        <w:t xml:space="preserve">- </w:t>
      </w:r>
      <w:r w:rsidRPr="00C0592E">
        <w:t xml:space="preserve">Charts </w:t>
      </w:r>
      <w:r w:rsidR="00754243" w:rsidRPr="00C0592E">
        <w:t>Tab</w:t>
      </w:r>
      <w:bookmarkEnd w:id="4118"/>
      <w:bookmarkEnd w:id="4119"/>
      <w:bookmarkEnd w:id="4120"/>
      <w:bookmarkEnd w:id="4121"/>
      <w:bookmarkEnd w:id="4122"/>
      <w:bookmarkEnd w:id="4123"/>
      <w:bookmarkEnd w:id="4124"/>
      <w:bookmarkEnd w:id="4125"/>
      <w:bookmarkEnd w:id="4126"/>
      <w:bookmarkEnd w:id="4127"/>
      <w:bookmarkEnd w:id="4128"/>
      <w:bookmarkEnd w:id="4129"/>
      <w:bookmarkEnd w:id="4130"/>
    </w:p>
    <w:tbl>
      <w:tblPr>
        <w:tblW w:w="0" w:type="auto"/>
        <w:tblLook w:val="04A0" w:firstRow="1" w:lastRow="0" w:firstColumn="1" w:lastColumn="0" w:noHBand="0" w:noVBand="1"/>
      </w:tblPr>
      <w:tblGrid>
        <w:gridCol w:w="3510"/>
        <w:gridCol w:w="6066"/>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577218FC" w:rsidR="00FC099F" w:rsidRPr="00C0592E" w:rsidRDefault="00C164CF" w:rsidP="00982B24">
            <w:r>
              <w:t>At the top of each hour</w:t>
            </w:r>
            <w:r w:rsidR="00FC099F" w:rsidRPr="00C0592E">
              <w:t xml:space="preserve">,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The software will update the overall PWI for each chart and calculate the Cpk and display the results above each chart.</w:t>
            </w:r>
          </w:p>
        </w:tc>
        <w:tc>
          <w:tcPr>
            <w:tcW w:w="5997" w:type="dxa"/>
            <w:shd w:val="clear" w:color="auto" w:fill="auto"/>
          </w:tcPr>
          <w:p w14:paraId="0EE232BD" w14:textId="4F3553D0" w:rsidR="00FC099F" w:rsidRDefault="00C164CF" w:rsidP="00982B24">
            <w:r>
              <w:rPr>
                <w:noProof/>
              </w:rPr>
              <w:drawing>
                <wp:inline distT="0" distB="0" distL="0" distR="0" wp14:anchorId="10CF04AE" wp14:editId="604D23CD">
                  <wp:extent cx="3712845" cy="2828925"/>
                  <wp:effectExtent l="0" t="0" r="1905" b="9525"/>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12845" cy="2828925"/>
                          </a:xfrm>
                          <a:prstGeom prst="rect">
                            <a:avLst/>
                          </a:prstGeom>
                          <a:noFill/>
                        </pic:spPr>
                      </pic:pic>
                    </a:graphicData>
                  </a:graphic>
                </wp:inline>
              </w:drawing>
            </w:r>
          </w:p>
          <w:p w14:paraId="16C13BFA" w14:textId="3EEF9C18"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ins w:id="4131" w:author="Tom Bergeron" w:date="2020-10-06T17:45:00Z">
              <w:r w:rsidR="009C0501">
                <w:rPr>
                  <w:rFonts w:ascii="Arial" w:hAnsi="Arial" w:cs="Arial"/>
                  <w:noProof/>
                  <w:sz w:val="16"/>
                  <w:szCs w:val="16"/>
                </w:rPr>
                <w:t>103</w:t>
              </w:r>
            </w:ins>
            <w:del w:id="4132" w:author="Tom Bergeron" w:date="2020-10-06T17:45:00Z">
              <w:r w:rsidR="0013342E" w:rsidDel="009C0501">
                <w:rPr>
                  <w:rFonts w:ascii="Arial" w:hAnsi="Arial" w:cs="Arial"/>
                  <w:noProof/>
                  <w:sz w:val="16"/>
                  <w:szCs w:val="16"/>
                </w:rPr>
                <w:delText>108</w:delText>
              </w:r>
            </w:del>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rsidP="00B15C92">
      <w:r w:rsidRPr="00B15C92">
        <w:rPr>
          <w:b/>
        </w:rPr>
        <w:t>Note</w:t>
      </w:r>
      <w:r w:rsidRPr="006034E1">
        <w:t xml:space="preserve">: </w:t>
      </w:r>
      <w:r w:rsidRPr="00233FE9">
        <w:t>You can enable or change the Cpk alarm values in the “Global Preferences” screen before you start Virtual Profiling.</w:t>
      </w:r>
    </w:p>
    <w:p w14:paraId="177C445E" w14:textId="755C4A82" w:rsidR="00FC099F" w:rsidRPr="00C0592E" w:rsidRDefault="00FC099F" w:rsidP="00FC099F"/>
    <w:p w14:paraId="155797DA" w14:textId="77777777" w:rsidR="00FC099F" w:rsidRPr="00C0592E" w:rsidRDefault="00C653DF" w:rsidP="008F51FF">
      <w:pPr>
        <w:pStyle w:val="Heading3"/>
      </w:pPr>
      <w:r>
        <w:br w:type="page"/>
      </w:r>
      <w:bookmarkStart w:id="4133" w:name="_Toc469045071"/>
      <w:bookmarkStart w:id="4134" w:name="_Toc532827879"/>
      <w:bookmarkStart w:id="4135" w:name="_Toc52898944"/>
      <w:bookmarkStart w:id="4136" w:name="_Toc52899134"/>
      <w:r w:rsidR="00F268F2">
        <w:lastRenderedPageBreak/>
        <w:t>View</w:t>
      </w:r>
      <w:r w:rsidR="00FC099F">
        <w:t xml:space="preserve"> </w:t>
      </w:r>
      <w:r>
        <w:t>Chart D</w:t>
      </w:r>
      <w:r w:rsidRPr="00C0592E">
        <w:t>ata</w:t>
      </w:r>
      <w:bookmarkEnd w:id="4133"/>
      <w:bookmarkEnd w:id="4134"/>
      <w:bookmarkEnd w:id="4135"/>
      <w:bookmarkEnd w:id="4136"/>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0C750E1E" w:rsidR="00FC099F" w:rsidRPr="00C0592E" w:rsidRDefault="00FC099F" w:rsidP="00FC099F">
      <w:r w:rsidRPr="00C0592E">
        <w:t xml:space="preserve">Move the mouse pointer over the chart data, a display box will appear.  This display box data includes </w:t>
      </w:r>
      <w:r w:rsidR="00C164CF">
        <w:t>the</w:t>
      </w:r>
      <w:r w:rsidRPr="00C0592E">
        <w:t xml:space="preserve"> PWI, Cpk, date, and time for </w:t>
      </w:r>
      <w:r w:rsidR="00C164CF">
        <w:t>that virtual profile</w:t>
      </w:r>
      <w:r w:rsidRPr="00C0592E">
        <w:t>.  The date and time for the last</w:t>
      </w:r>
      <w:r w:rsidR="00C164CF">
        <w:t xml:space="preserve"> virtual profile</w:t>
      </w:r>
      <w:r w:rsidRPr="00C0592E">
        <w:t xml:space="preserve"> </w:t>
      </w:r>
      <w:r>
        <w:t>appears</w:t>
      </w:r>
      <w:r w:rsidRPr="00C0592E">
        <w:t xml:space="preserve"> at the bottom of the full screen chart in </w:t>
      </w:r>
      <w:r w:rsidR="00C164CF">
        <w:t>b</w:t>
      </w:r>
      <w:r w:rsidRPr="00C0592E">
        <w:t xml:space="preserve">lue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n to the regular Chart tab view:</w:t>
      </w:r>
    </w:p>
    <w:p w14:paraId="61EF02EE" w14:textId="77777777" w:rsidR="00FC099F" w:rsidRDefault="00FC099F" w:rsidP="00FC099F"/>
    <w:p w14:paraId="2950469E" w14:textId="01AB4754" w:rsidR="00FC099F" w:rsidRDefault="00C164CF" w:rsidP="00FC099F">
      <w:r>
        <w:rPr>
          <w:noProof/>
        </w:rPr>
        <w:drawing>
          <wp:inline distT="0" distB="0" distL="0" distR="0" wp14:anchorId="0B29732F" wp14:editId="64FCD725">
            <wp:extent cx="5901690" cy="4572635"/>
            <wp:effectExtent l="0" t="0" r="3810" b="0"/>
            <wp:docPr id="2957" name="Picture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01690" cy="4572635"/>
                    </a:xfrm>
                    <a:prstGeom prst="rect">
                      <a:avLst/>
                    </a:prstGeom>
                    <a:noFill/>
                  </pic:spPr>
                </pic:pic>
              </a:graphicData>
            </a:graphic>
          </wp:inline>
        </w:drawing>
      </w:r>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pPr>
        <w:pStyle w:val="Heading2"/>
      </w:pPr>
      <w:bookmarkStart w:id="4137" w:name="_Toc329249457"/>
      <w:bookmarkStart w:id="4138" w:name="_Toc469043183"/>
      <w:bookmarkStart w:id="4139" w:name="_Toc469043763"/>
      <w:bookmarkStart w:id="4140" w:name="_Toc469045072"/>
      <w:bookmarkStart w:id="4141" w:name="_Toc469612957"/>
      <w:bookmarkStart w:id="4142" w:name="_Toc491175127"/>
      <w:bookmarkStart w:id="4143" w:name="_Toc491264036"/>
      <w:bookmarkStart w:id="4144" w:name="_Toc494303962"/>
      <w:bookmarkStart w:id="4145" w:name="_Toc532827302"/>
      <w:bookmarkStart w:id="4146" w:name="_Toc532827880"/>
      <w:bookmarkStart w:id="4147" w:name="_Toc52898774"/>
      <w:bookmarkStart w:id="4148" w:name="_Toc52898945"/>
      <w:bookmarkStart w:id="4149" w:name="_Toc52899135"/>
      <w:r>
        <w:lastRenderedPageBreak/>
        <w:t xml:space="preserve">Historical </w:t>
      </w:r>
      <w:r w:rsidR="00754243">
        <w:t xml:space="preserve">Mode - </w:t>
      </w:r>
      <w:r>
        <w:t xml:space="preserve">Chart </w:t>
      </w:r>
      <w:r w:rsidR="00754243">
        <w:t>Tab</w:t>
      </w:r>
      <w:bookmarkEnd w:id="4137"/>
      <w:bookmarkEnd w:id="4138"/>
      <w:bookmarkEnd w:id="4139"/>
      <w:bookmarkEnd w:id="4140"/>
      <w:bookmarkEnd w:id="4141"/>
      <w:bookmarkEnd w:id="4142"/>
      <w:bookmarkEnd w:id="4143"/>
      <w:bookmarkEnd w:id="4144"/>
      <w:bookmarkEnd w:id="4145"/>
      <w:bookmarkEnd w:id="4146"/>
      <w:bookmarkEnd w:id="4147"/>
      <w:bookmarkEnd w:id="4148"/>
      <w:bookmarkEnd w:id="4149"/>
    </w:p>
    <w:p w14:paraId="2BC58885" w14:textId="22DC1E5C" w:rsidR="00FC099F" w:rsidRDefault="00C164CF" w:rsidP="00B15C92">
      <w:pPr>
        <w:keepNext/>
        <w:jc w:val="center"/>
      </w:pPr>
      <w:r>
        <w:rPr>
          <w:noProof/>
        </w:rPr>
        <w:drawing>
          <wp:inline distT="0" distB="0" distL="0" distR="0" wp14:anchorId="1EE42EC5" wp14:editId="2BFB07D6">
            <wp:extent cx="5218430" cy="3139440"/>
            <wp:effectExtent l="0" t="0" r="1270" b="3810"/>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18430" cy="3139440"/>
                    </a:xfrm>
                    <a:prstGeom prst="rect">
                      <a:avLst/>
                    </a:prstGeom>
                    <a:noFill/>
                  </pic:spPr>
                </pic:pic>
              </a:graphicData>
            </a:graphic>
          </wp:inline>
        </w:drawing>
      </w:r>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718575C7" w:rsidR="00FC099F" w:rsidRPr="00C0592E" w:rsidRDefault="00FC099F" w:rsidP="00FC099F">
      <w:r w:rsidRPr="00C0592E">
        <w:t xml:space="preserve">The Chart tab will display a control chart for the overall profile PWI and for each individual process specification with alarm limits as defined in the Process Window setup.  The chart data will coincide with the Virtual Profile data, </w:t>
      </w:r>
      <w:proofErr w:type="gramStart"/>
      <w:r w:rsidRPr="00C0592E">
        <w:t>date</w:t>
      </w:r>
      <w:proofErr w:type="gramEnd"/>
      <w:r w:rsidRPr="00C0592E">
        <w:t xml:space="preserve"> and time.</w:t>
      </w:r>
    </w:p>
    <w:p w14:paraId="2A1F8E7C" w14:textId="77777777" w:rsidR="00FC099F" w:rsidRPr="00C0592E" w:rsidRDefault="00F268F2" w:rsidP="008F51FF">
      <w:pPr>
        <w:pStyle w:val="Heading3"/>
      </w:pPr>
      <w:bookmarkStart w:id="4150" w:name="_Toc469045073"/>
      <w:bookmarkStart w:id="4151" w:name="_Toc532827881"/>
      <w:bookmarkStart w:id="4152" w:name="_Toc52898946"/>
      <w:bookmarkStart w:id="4153" w:name="_Toc52899136"/>
      <w:r>
        <w:t>View</w:t>
      </w:r>
      <w:r w:rsidR="00FC099F">
        <w:t xml:space="preserve"> </w:t>
      </w:r>
      <w:r w:rsidR="00C653DF">
        <w:t>Control C</w:t>
      </w:r>
      <w:r w:rsidR="00C653DF" w:rsidRPr="00C0592E">
        <w:t>harts</w:t>
      </w:r>
      <w:bookmarkEnd w:id="4150"/>
      <w:bookmarkEnd w:id="4151"/>
      <w:bookmarkEnd w:id="4152"/>
      <w:bookmarkEnd w:id="4153"/>
    </w:p>
    <w:p w14:paraId="17AA00EB" w14:textId="77777777"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280459A4" w:rsidR="00FC099F" w:rsidRPr="00C0592E" w:rsidRDefault="00FC099F" w:rsidP="00FC099F">
      <w:r w:rsidRPr="00C0592E">
        <w:t xml:space="preserve">The control charts hold all of the historical Virtual Profile data for your product as selected in the Profile Explorer.  Each data point on each chart represents a </w:t>
      </w:r>
      <w:r w:rsidR="00C164CF">
        <w:t>virtual profile</w:t>
      </w:r>
      <w:r w:rsidRPr="00C0592E">
        <w:t>.</w:t>
      </w:r>
    </w:p>
    <w:p w14:paraId="1C9D114A" w14:textId="77777777" w:rsidR="00FC099F" w:rsidRPr="00C0592E" w:rsidRDefault="00FC099F" w:rsidP="00FC099F"/>
    <w:p w14:paraId="50AD0A77" w14:textId="402EB7A4" w:rsidR="00FC099F" w:rsidRPr="00C0592E" w:rsidRDefault="00C164CF" w:rsidP="00FC099F">
      <w:r>
        <w:rPr>
          <w:b/>
        </w:rPr>
        <w:t>Virtual Profile</w:t>
      </w:r>
      <w:r w:rsidR="00FC099F" w:rsidRPr="00C0592E">
        <w:rPr>
          <w:b/>
        </w:rPr>
        <w:t xml:space="preserve"> </w:t>
      </w:r>
      <w:r w:rsidR="00FC099F">
        <w:rPr>
          <w:b/>
        </w:rPr>
        <w:t>s</w:t>
      </w:r>
      <w:r w:rsidR="00FC099F" w:rsidRPr="00C0592E">
        <w:rPr>
          <w:b/>
        </w:rPr>
        <w:t xml:space="preserve">elector </w:t>
      </w:r>
      <w:r w:rsidR="00FC099F">
        <w:rPr>
          <w:b/>
        </w:rPr>
        <w:t>l</w:t>
      </w:r>
      <w:r w:rsidR="00FC099F" w:rsidRPr="00C0592E">
        <w:rPr>
          <w:b/>
        </w:rPr>
        <w:t>ine -</w:t>
      </w:r>
      <w:r w:rsidR="00FC099F" w:rsidRPr="00C0592E">
        <w:t xml:space="preserve"> Each chart has a </w:t>
      </w:r>
      <w:r>
        <w:t>Virtual Profile</w:t>
      </w:r>
      <w:r w:rsidR="00FC099F" w:rsidRPr="00C0592E">
        <w:t xml:space="preserve"> Selector Line at specific </w:t>
      </w:r>
      <w:r>
        <w:t>virtual profile</w:t>
      </w:r>
      <w:r w:rsidR="00FC099F" w:rsidRPr="00C0592E">
        <w:t xml:space="preserve"> #.  The </w:t>
      </w:r>
      <w:r>
        <w:t>virtual profile</w:t>
      </w:r>
      <w:r w:rsidR="00FC099F" w:rsidRPr="00C0592E">
        <w:t xml:space="preserve"> # </w:t>
      </w:r>
      <w:r w:rsidR="00FC099F">
        <w:t>appears</w:t>
      </w:r>
      <w:r w:rsidR="00FC099F" w:rsidRPr="00C0592E">
        <w:t xml:space="preserve"> at the top of the screen, along with the date and time that </w:t>
      </w:r>
      <w:r>
        <w:t>virtual profile</w:t>
      </w:r>
      <w:r w:rsidR="00FC099F" w:rsidRPr="00C0592E">
        <w:t xml:space="preserve"> # was entered into the system.  You can move the </w:t>
      </w:r>
      <w:r>
        <w:t>Virtual Profile</w:t>
      </w:r>
      <w:r w:rsidR="00FC099F" w:rsidRPr="00C0592E">
        <w:t xml:space="preserve"> Selector line position by clicking and dragging the small triangle at the bottom of the </w:t>
      </w:r>
      <w:r>
        <w:t>Virtual Profile</w:t>
      </w:r>
      <w:r w:rsidR="00FC099F" w:rsidRPr="00C0592E">
        <w:t xml:space="preserve"> Selector line.</w:t>
      </w:r>
    </w:p>
    <w:p w14:paraId="1977551E" w14:textId="77777777" w:rsidR="00FC099F" w:rsidRPr="00C0592E" w:rsidRDefault="00FC099F" w:rsidP="00FC099F"/>
    <w:p w14:paraId="12092A3B" w14:textId="5B47E678" w:rsidR="00FC099F" w:rsidRPr="00C0592E" w:rsidRDefault="00FC099F" w:rsidP="00FC099F">
      <w:r w:rsidRPr="00C0592E">
        <w:t xml:space="preserve">The Maximum PWI and Cpk for the selected </w:t>
      </w:r>
      <w:r w:rsidR="000B2859">
        <w:t>virtual profile</w:t>
      </w:r>
      <w:r w:rsidRPr="00C0592E">
        <w:t xml:space="preserve">, date and time </w:t>
      </w:r>
      <w:r>
        <w:t>are</w:t>
      </w:r>
      <w:r w:rsidRPr="00C0592E">
        <w:t xml:space="preserve"> highlighted above the corresponding chart(s).</w:t>
      </w:r>
    </w:p>
    <w:p w14:paraId="04A5D41B" w14:textId="77777777" w:rsidR="00FC099F" w:rsidRPr="00C0592E" w:rsidRDefault="00FC099F" w:rsidP="00FC099F"/>
    <w:p w14:paraId="68C6CBE6" w14:textId="0A99387F" w:rsidR="00FC099F" w:rsidRPr="00C0592E" w:rsidRDefault="00FC099F" w:rsidP="00FC099F">
      <w:r w:rsidRPr="00C0592E">
        <w:t>Each chart contains data for every product thermocouple used during the profile.  Below the charts you can de-select the TCs that you wish to remove from the control chart display.  De-selecting a TC will remove the data for that TC from</w:t>
      </w:r>
      <w:del w:id="4154" w:author="Tom Bergeron" w:date="2020-09-29T14:18:00Z">
        <w:r w:rsidRPr="00C0592E" w:rsidDel="0070127C">
          <w:delText xml:space="preserve"> the</w:delText>
        </w:r>
      </w:del>
      <w:r w:rsidRPr="00C0592E">
        <w:t xml:space="preserve"> each control chart.  Click the check box again to display the data for that TC.  </w:t>
      </w:r>
      <w:r w:rsidR="00FC7ACE">
        <w:t>The PWI for the selected virtual profile appears, in the bottom-left corner.</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8F51FF">
      <w:pPr>
        <w:pStyle w:val="Heading3"/>
      </w:pPr>
      <w:r>
        <w:rPr>
          <w:i/>
          <w:sz w:val="20"/>
        </w:rPr>
        <w:br w:type="page"/>
      </w:r>
      <w:bookmarkStart w:id="4155" w:name="_Toc469045074"/>
      <w:bookmarkStart w:id="4156" w:name="_Toc532827882"/>
      <w:bookmarkStart w:id="4157" w:name="_Toc52898947"/>
      <w:bookmarkStart w:id="4158" w:name="_Toc52899137"/>
      <w:r w:rsidR="00FC099F">
        <w:lastRenderedPageBreak/>
        <w:t xml:space="preserve">Viewing </w:t>
      </w:r>
      <w:r>
        <w:t>Chart Data</w:t>
      </w:r>
      <w:bookmarkEnd w:id="4155"/>
      <w:bookmarkEnd w:id="4156"/>
      <w:bookmarkEnd w:id="4157"/>
      <w:bookmarkEnd w:id="4158"/>
    </w:p>
    <w:p w14:paraId="5498D874" w14:textId="47188A8D"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w:t>
      </w:r>
      <w:r w:rsidR="00FC7ACE">
        <w:t>the</w:t>
      </w:r>
      <w:r w:rsidRPr="00C0592E">
        <w:t xml:space="preserve"> PWI, Cpk, date, and time for </w:t>
      </w:r>
      <w:r w:rsidR="00FC7ACE">
        <w:t>that virtual profile</w:t>
      </w:r>
      <w:r w:rsidRPr="00C0592E">
        <w:t xml:space="preserve">.  The date and time for the last </w:t>
      </w:r>
      <w:r w:rsidR="00FC7ACE">
        <w:t>virtual profile</w:t>
      </w:r>
      <w:r w:rsidRPr="00C0592E">
        <w:t xml:space="preserve"> </w:t>
      </w:r>
      <w:r>
        <w:t>appears</w:t>
      </w:r>
      <w:r w:rsidRPr="00C0592E">
        <w:t xml:space="preserve"> at the bottom of the full screen chart.</w:t>
      </w:r>
    </w:p>
    <w:p w14:paraId="06B4ADC4" w14:textId="77777777" w:rsidR="00FC099F" w:rsidRPr="00C0592E" w:rsidRDefault="00FC099F" w:rsidP="008F51FF">
      <w:pPr>
        <w:pStyle w:val="Heading3"/>
      </w:pPr>
      <w:bookmarkStart w:id="4159" w:name="_Toc469045075"/>
      <w:bookmarkStart w:id="4160" w:name="_Toc532827883"/>
      <w:bookmarkStart w:id="4161" w:name="_Toc52898948"/>
      <w:bookmarkStart w:id="4162" w:name="_Toc52899138"/>
      <w:r w:rsidRPr="00C0592E">
        <w:t xml:space="preserve">History </w:t>
      </w:r>
      <w:r w:rsidR="00C653DF" w:rsidRPr="00C0592E">
        <w:t>Mode Chart Options Menu</w:t>
      </w:r>
      <w:bookmarkEnd w:id="4159"/>
      <w:bookmarkEnd w:id="4160"/>
      <w:bookmarkEnd w:id="4161"/>
      <w:bookmarkEnd w:id="4162"/>
    </w:p>
    <w:p w14:paraId="5C7AE097" w14:textId="77777777" w:rsidR="00FC099F" w:rsidRPr="00C0592E" w:rsidRDefault="000E0382" w:rsidP="00F268F2">
      <w:pPr>
        <w:jc w:val="center"/>
      </w:pPr>
      <w:r>
        <w:rPr>
          <w:noProof/>
        </w:rPr>
        <w:drawing>
          <wp:inline distT="0" distB="0" distL="0" distR="0" wp14:anchorId="6D0CCACA" wp14:editId="6EA0EB8A">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2BA5DBCC" w:rsidR="00FC099F" w:rsidRPr="00C0592E" w:rsidRDefault="00FC099F" w:rsidP="00FC099F">
      <w:pPr>
        <w:pStyle w:val="Caption"/>
      </w:pPr>
      <w:r w:rsidRPr="00C0592E">
        <w:t xml:space="preserve">Figure </w:t>
      </w:r>
      <w:fldSimple w:instr=" SEQ Figure \* ARABIC ">
        <w:ins w:id="4163" w:author="Tom Bergeron" w:date="2020-10-06T17:45:00Z">
          <w:r w:rsidR="009C0501">
            <w:rPr>
              <w:noProof/>
            </w:rPr>
            <w:t>104</w:t>
          </w:r>
        </w:ins>
        <w:del w:id="4164" w:author="Tom Bergeron" w:date="2020-10-06T17:45:00Z">
          <w:r w:rsidR="0013342E" w:rsidDel="009C0501">
            <w:rPr>
              <w:noProof/>
            </w:rPr>
            <w:delText>109</w:delText>
          </w:r>
        </w:del>
      </w:fldSimple>
      <w:r w:rsidRPr="00C0592E">
        <w:t xml:space="preserve">: History </w:t>
      </w:r>
      <w:proofErr w:type="gramStart"/>
      <w:r w:rsidRPr="00C0592E">
        <w:t>mode</w:t>
      </w:r>
      <w:proofErr w:type="gramEnd"/>
      <w:r w:rsidRPr="00C0592E">
        <w:t>-Chart Options Menu</w:t>
      </w:r>
    </w:p>
    <w:p w14:paraId="2E73D6AD" w14:textId="77777777" w:rsidR="00FC099F" w:rsidRPr="00C0592E" w:rsidRDefault="00FC099F" w:rsidP="00FC099F"/>
    <w:p w14:paraId="2CFF6811" w14:textId="7BBF7FEB"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w:t>
      </w:r>
      <w:r w:rsidR="00FC7ACE">
        <w:t>virtual profile</w:t>
      </w:r>
      <w:r w:rsidRPr="00C0592E">
        <w:t xml:space="preserve">.  To select a </w:t>
      </w:r>
      <w:r w:rsidR="00FC7ACE">
        <w:t xml:space="preserve">virtual </w:t>
      </w:r>
      <w:del w:id="4165" w:author="Tom Bergeron" w:date="2020-09-29T14:18:00Z">
        <w:r w:rsidR="00FC7ACE" w:rsidDel="0070127C">
          <w:delText>profile</w:delText>
        </w:r>
      </w:del>
      <w:ins w:id="4166" w:author="Tom Bergeron" w:date="2020-09-29T14:18:00Z">
        <w:r w:rsidR="0070127C">
          <w:t>profile,</w:t>
        </w:r>
      </w:ins>
      <w:r w:rsidRPr="00C0592E">
        <w:t xml:space="preserve"> move your mouse pointer along the chart data, at each data point the historical – statistic data for that</w:t>
      </w:r>
      <w:r w:rsidR="00FC7ACE">
        <w:t xml:space="preserve"> virtual profile </w:t>
      </w:r>
      <w:r>
        <w:t>appears</w:t>
      </w:r>
      <w:r w:rsidRPr="00C0592E">
        <w:t>.  Right-click in the chart area again and de-select Meter Window to disable this feature.</w:t>
      </w:r>
    </w:p>
    <w:p w14:paraId="5D481703" w14:textId="77777777" w:rsidR="00FC099F" w:rsidRPr="00C0592E" w:rsidRDefault="00FC099F" w:rsidP="00F268F2"/>
    <w:p w14:paraId="31A7A8D4" w14:textId="4570EC9B"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w:t>
      </w:r>
      <w:r w:rsidR="00FC7ACE">
        <w:t>virtual profile</w:t>
      </w:r>
      <w:r w:rsidRPr="00C0592E">
        <w:t xml:space="preserve">.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w:t>
      </w:r>
      <w:r w:rsidR="00FC7ACE">
        <w:t>virtual profiles</w:t>
      </w:r>
      <w:r w:rsidRPr="00C0592E">
        <w:t xml:space="preserve"> or less.  Click in the full screen chart area again to return to the regular Chart tab view.</w:t>
      </w:r>
    </w:p>
    <w:p w14:paraId="026335B0" w14:textId="22AA9081" w:rsidR="00FC099F" w:rsidRPr="00C0592E" w:rsidRDefault="00FC099F" w:rsidP="006E1668"/>
    <w:p w14:paraId="34B5F31D" w14:textId="77777777" w:rsidR="00F268F2" w:rsidRPr="00C0592E" w:rsidRDefault="00F268F2" w:rsidP="006E1668">
      <w:pPr>
        <w:pStyle w:val="ListBullet"/>
        <w:keepNext/>
        <w:numPr>
          <w:ilvl w:val="0"/>
          <w:numId w:val="0"/>
        </w:numPr>
        <w:jc w:val="center"/>
      </w:pPr>
    </w:p>
    <w:p w14:paraId="433C67D7" w14:textId="77777777" w:rsidR="00FC099F" w:rsidRPr="00C0592E" w:rsidRDefault="00FC099F" w:rsidP="00D7314E">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09E9FBC6"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 profiles.</w:t>
      </w:r>
    </w:p>
    <w:p w14:paraId="6B8D4B1A" w14:textId="6E951B6B"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w:t>
      </w:r>
      <w:r w:rsidR="000B2859">
        <w:t>v</w:t>
      </w:r>
      <w:r w:rsidRPr="00C0592E">
        <w:t>irtual</w:t>
      </w:r>
      <w:r w:rsidR="000B2859">
        <w:t xml:space="preserve"> p</w:t>
      </w:r>
      <w:r w:rsidRPr="00C0592E">
        <w:t>rofil</w:t>
      </w:r>
      <w:r w:rsidR="000B2859">
        <w:t>e</w:t>
      </w:r>
      <w:r w:rsidRPr="00C0592E">
        <w:t>s.</w:t>
      </w:r>
    </w:p>
    <w:p w14:paraId="2687099A" w14:textId="77777777" w:rsidR="00FC099F" w:rsidRPr="00C0592E" w:rsidRDefault="00FC099F" w:rsidP="00FC099F"/>
    <w:p w14:paraId="1268B3B1" w14:textId="6949D932" w:rsidR="003D173F" w:rsidRPr="00C0592E" w:rsidRDefault="00FC099F">
      <w:r w:rsidRPr="00F268F2">
        <w:rPr>
          <w:b/>
        </w:rPr>
        <w:t>Note</w:t>
      </w:r>
      <w:r w:rsidRPr="006034E1">
        <w:t xml:space="preserve">: </w:t>
      </w:r>
      <w:r w:rsidRPr="00233FE9">
        <w:t xml:space="preserve">Each chart can display a maximum of 200 data points at any given time.  Every 200 data points are considered a set of data.  A set of data can contain up to 200 data points, or if the production run was stopped before 200 </w:t>
      </w:r>
      <w:r w:rsidR="00FC7ACE">
        <w:t>virtual profiles</w:t>
      </w:r>
      <w:r w:rsidRPr="00233FE9">
        <w:t xml:space="preserve"> were processed, a data set may contain less than 200 data points.</w:t>
      </w:r>
      <w:bookmarkStart w:id="4167" w:name="_Toc394583246"/>
      <w:bookmarkStart w:id="4168" w:name="_Toc394583402"/>
      <w:bookmarkStart w:id="4169" w:name="_Toc468168382"/>
      <w:bookmarkStart w:id="4170" w:name="_Toc468175429"/>
      <w:bookmarkStart w:id="4171" w:name="_Toc468551585"/>
      <w:bookmarkStart w:id="4172" w:name="_Toc469038812"/>
      <w:bookmarkStart w:id="4173" w:name="_Toc469038867"/>
      <w:bookmarkStart w:id="4174" w:name="_Toc469042026"/>
      <w:bookmarkStart w:id="4175" w:name="_Toc469043184"/>
      <w:bookmarkStart w:id="4176" w:name="_Toc469043764"/>
      <w:bookmarkStart w:id="4177" w:name="_Toc469043845"/>
      <w:bookmarkStart w:id="4178" w:name="_Toc469045076"/>
      <w:bookmarkStart w:id="4179" w:name="_Toc469612958"/>
      <w:r w:rsidR="006C7149">
        <w:t xml:space="preserve"> </w:t>
      </w:r>
      <w:bookmarkStart w:id="4180" w:name="_Using_barcodes"/>
      <w:bookmarkStart w:id="4181" w:name="_Process_Traceability"/>
      <w:bookmarkStart w:id="4182" w:name="_Process_Control"/>
      <w:bookmarkStart w:id="4183" w:name="_Toc119468171"/>
      <w:bookmarkStart w:id="4184" w:name="_Toc320007057"/>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p>
    <w:p w14:paraId="201E0469" w14:textId="54348994" w:rsidR="00A16822" w:rsidRPr="00F0388A" w:rsidRDefault="00A16822">
      <w:bookmarkStart w:id="4185" w:name="_Run_RPM"/>
      <w:bookmarkStart w:id="4186" w:name="_The_Software_Client"/>
      <w:bookmarkStart w:id="4187" w:name="_Kic_Server"/>
      <w:bookmarkEnd w:id="4183"/>
      <w:bookmarkEnd w:id="4184"/>
      <w:bookmarkEnd w:id="4185"/>
      <w:bookmarkEnd w:id="4186"/>
      <w:bookmarkEnd w:id="4187"/>
    </w:p>
    <w:p w14:paraId="5A719C82" w14:textId="640B6758" w:rsidR="00EC4E34" w:rsidRPr="00F0388A" w:rsidRDefault="00EC4E34" w:rsidP="00FD70FE"/>
    <w:p w14:paraId="454E2814" w14:textId="3A6356DA" w:rsidR="00806DB4" w:rsidRDefault="006C7149" w:rsidP="0026146F">
      <w:pPr>
        <w:pStyle w:val="Heading1"/>
      </w:pPr>
      <w:bookmarkStart w:id="4188" w:name="_Toc329853018"/>
      <w:bookmarkStart w:id="4189" w:name="_Toc329863376"/>
      <w:bookmarkStart w:id="4190" w:name="_Toc331173648"/>
      <w:bookmarkStart w:id="4191" w:name="_Ref332096978"/>
      <w:bookmarkStart w:id="4192" w:name="_Toc332179184"/>
      <w:bookmarkStart w:id="4193" w:name="_Toc332208418"/>
      <w:bookmarkStart w:id="4194" w:name="_Toc332208754"/>
      <w:bookmarkStart w:id="4195" w:name="_Toc332274000"/>
      <w:bookmarkStart w:id="4196" w:name="_Toc394411679"/>
      <w:bookmarkStart w:id="4197" w:name="_Toc394486317"/>
      <w:bookmarkStart w:id="4198" w:name="_Toc394583250"/>
      <w:bookmarkStart w:id="4199" w:name="_Toc394583406"/>
      <w:bookmarkStart w:id="4200" w:name="_Toc468168388"/>
      <w:bookmarkStart w:id="4201" w:name="_Toc468175435"/>
      <w:bookmarkStart w:id="4202" w:name="_Toc468551591"/>
      <w:bookmarkStart w:id="4203" w:name="_Toc469038818"/>
      <w:bookmarkStart w:id="4204" w:name="_Toc469038873"/>
      <w:bookmarkStart w:id="4205" w:name="_Toc469042032"/>
      <w:bookmarkStart w:id="4206" w:name="_Toc469043204"/>
      <w:bookmarkStart w:id="4207" w:name="_Toc469043784"/>
      <w:bookmarkStart w:id="4208" w:name="_Toc469043851"/>
      <w:bookmarkStart w:id="4209" w:name="_Toc469045121"/>
      <w:bookmarkStart w:id="4210" w:name="_Toc469612978"/>
      <w:bookmarkStart w:id="4211" w:name="_Toc491175128"/>
      <w:bookmarkStart w:id="4212" w:name="_Toc491264037"/>
      <w:bookmarkStart w:id="4213" w:name="_Toc491347026"/>
      <w:bookmarkStart w:id="4214" w:name="_Toc494303963"/>
      <w:bookmarkStart w:id="4215" w:name="_Toc494304184"/>
      <w:bookmarkStart w:id="4216" w:name="_Toc532827303"/>
      <w:bookmarkStart w:id="4217" w:name="_Toc532827600"/>
      <w:bookmarkStart w:id="4218" w:name="_Toc532827884"/>
      <w:bookmarkStart w:id="4219" w:name="_Toc532892555"/>
      <w:bookmarkStart w:id="4220" w:name="_Toc52898775"/>
      <w:bookmarkStart w:id="4221" w:name="_Toc52898949"/>
      <w:bookmarkStart w:id="4222" w:name="_Toc52899139"/>
      <w:bookmarkStart w:id="4223" w:name="_Toc52899206"/>
      <w:r>
        <w:lastRenderedPageBreak/>
        <w:t>Using Live Data</w:t>
      </w:r>
      <w:bookmarkEnd w:id="4188"/>
      <w:bookmarkEnd w:id="4189"/>
      <w:bookmarkEnd w:id="4190"/>
      <w:bookmarkEnd w:id="4191"/>
      <w:bookmarkEnd w:id="4192"/>
      <w:bookmarkEnd w:id="4193"/>
      <w:bookmarkEnd w:id="4194"/>
      <w:bookmarkEnd w:id="4195"/>
      <w:bookmarkEnd w:id="4196"/>
      <w:bookmarkEnd w:id="4197"/>
      <w:r>
        <w:t xml:space="preserve"> Output</w:t>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p>
    <w:p w14:paraId="626472B6" w14:textId="10A82EE5" w:rsidR="00104808" w:rsidRPr="0075789B" w:rsidRDefault="00104808" w:rsidP="00104808">
      <w:r w:rsidRPr="0075789B">
        <w:t xml:space="preserve">The Live Data Output (LDO) feature outputs Virtual Profile (VP) data in real time for use by third-party applications such as Line Balancing/Production Monitoring Host or SPC software.  This data includes all relevant </w:t>
      </w:r>
      <w:r w:rsidR="00FC7ACE">
        <w:t xml:space="preserve">process information, </w:t>
      </w:r>
      <w:r w:rsidRPr="0075789B">
        <w:t xml:space="preserve">profile data, </w:t>
      </w:r>
      <w:r w:rsidR="0044235C">
        <w:t xml:space="preserve">Virtual Profile data, </w:t>
      </w:r>
      <w:r w:rsidRPr="0075789B">
        <w:t xml:space="preserve">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09729A27"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w:t>
      </w:r>
      <w:r w:rsidR="0044235C">
        <w:t>le</w:t>
      </w:r>
      <w:r w:rsidRPr="0075789B">
        <w:t xml:space="preserve">.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104808">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6E1053C0" w:rsidR="00104808" w:rsidRPr="00582A6D" w:rsidRDefault="00A67368" w:rsidP="00104808">
      <w:pPr>
        <w:jc w:val="center"/>
        <w:rPr>
          <w:lang w:val="en"/>
        </w:rPr>
      </w:pPr>
      <w:r>
        <w:rPr>
          <w:noProof/>
        </w:rPr>
        <w:drawing>
          <wp:inline distT="0" distB="0" distL="0" distR="0" wp14:anchorId="58327478" wp14:editId="51FBADC8">
            <wp:extent cx="5943600" cy="38011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LDO info.png"/>
                    <pic:cNvPicPr/>
                  </pic:nvPicPr>
                  <pic:blipFill>
                    <a:blip r:embed="rId202">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38FC0B90" w14:textId="0132CBD3" w:rsidR="00104808" w:rsidRPr="0075789B" w:rsidRDefault="00104808" w:rsidP="00104808">
      <w:pPr>
        <w:pStyle w:val="Caption"/>
      </w:pPr>
      <w:r>
        <w:t xml:space="preserve">Figure </w:t>
      </w:r>
      <w:fldSimple w:instr=" SEQ Figure \* ARABIC ">
        <w:ins w:id="4224" w:author="Tom Bergeron" w:date="2020-10-06T17:45:00Z">
          <w:r w:rsidR="009C0501">
            <w:rPr>
              <w:noProof/>
            </w:rPr>
            <w:t>105</w:t>
          </w:r>
        </w:ins>
        <w:del w:id="4225" w:author="Tom Bergeron" w:date="2020-10-06T17:45:00Z">
          <w:r w:rsidR="0013342E" w:rsidDel="009C0501">
            <w:rPr>
              <w:noProof/>
            </w:rPr>
            <w:delText>147</w:delText>
          </w:r>
        </w:del>
      </w:fldSimple>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pPr>
        <w:pStyle w:val="Heading2"/>
      </w:pPr>
      <w:bookmarkStart w:id="4226" w:name="_Toc393899781"/>
      <w:r>
        <w:br w:type="page"/>
      </w:r>
      <w:bookmarkStart w:id="4227" w:name="_Toc467442561"/>
      <w:bookmarkStart w:id="4228" w:name="_Toc469043205"/>
      <w:bookmarkStart w:id="4229" w:name="_Toc469043785"/>
      <w:bookmarkStart w:id="4230" w:name="_Toc469045122"/>
      <w:bookmarkStart w:id="4231" w:name="_Toc469612979"/>
      <w:bookmarkStart w:id="4232" w:name="_Toc491175129"/>
      <w:bookmarkStart w:id="4233" w:name="_Toc491264038"/>
      <w:bookmarkStart w:id="4234" w:name="_Toc494303964"/>
      <w:bookmarkStart w:id="4235" w:name="_Toc532827304"/>
      <w:bookmarkStart w:id="4236" w:name="_Toc532827885"/>
      <w:bookmarkStart w:id="4237" w:name="_Toc52898776"/>
      <w:bookmarkStart w:id="4238" w:name="_Toc52898950"/>
      <w:bookmarkStart w:id="4239" w:name="_Toc52899140"/>
      <w:r w:rsidRPr="0075789B">
        <w:lastRenderedPageBreak/>
        <w:t>L</w:t>
      </w:r>
      <w:r w:rsidR="004D6644">
        <w:t>DO</w:t>
      </w:r>
      <w:r w:rsidRPr="0075789B">
        <w:t xml:space="preserve"> </w:t>
      </w:r>
      <w:bookmarkEnd w:id="4226"/>
      <w:r w:rsidRPr="0075789B">
        <w:t>Formats</w:t>
      </w:r>
      <w:bookmarkEnd w:id="4227"/>
      <w:bookmarkEnd w:id="4228"/>
      <w:bookmarkEnd w:id="4229"/>
      <w:bookmarkEnd w:id="4230"/>
      <w:bookmarkEnd w:id="4231"/>
      <w:bookmarkEnd w:id="4232"/>
      <w:bookmarkEnd w:id="4233"/>
      <w:bookmarkEnd w:id="4234"/>
      <w:bookmarkEnd w:id="4235"/>
      <w:bookmarkEnd w:id="4236"/>
      <w:bookmarkEnd w:id="4237"/>
      <w:bookmarkEnd w:id="4238"/>
      <w:bookmarkEnd w:id="4239"/>
    </w:p>
    <w:p w14:paraId="3D4638E3" w14:textId="77777777" w:rsidR="00104808" w:rsidRPr="0075789B" w:rsidRDefault="00104808" w:rsidP="00104808">
      <w:r w:rsidRPr="0075789B">
        <w:t>There are several standard LDO formats to choose from:</w:t>
      </w:r>
    </w:p>
    <w:p w14:paraId="4A011F13" w14:textId="77777777" w:rsidR="00104808" w:rsidRPr="0075789B" w:rsidRDefault="00104808" w:rsidP="00AA5614">
      <w:pPr>
        <w:numPr>
          <w:ilvl w:val="0"/>
          <w:numId w:val="78"/>
        </w:numPr>
      </w:pPr>
      <w:r w:rsidRPr="0075789B">
        <w:t>LDO Standard TSV or CSV format for WordPad</w:t>
      </w:r>
    </w:p>
    <w:p w14:paraId="2812081A" w14:textId="77777777" w:rsidR="00104808" w:rsidRPr="0075789B" w:rsidRDefault="00104808" w:rsidP="00AA5614">
      <w:pPr>
        <w:numPr>
          <w:ilvl w:val="0"/>
          <w:numId w:val="78"/>
        </w:numPr>
      </w:pPr>
      <w:r w:rsidRPr="0075789B">
        <w:t>LDO Standard TSV or CSV format for Excel</w:t>
      </w:r>
    </w:p>
    <w:p w14:paraId="56CD8C02" w14:textId="77777777" w:rsidR="00104808" w:rsidRPr="0075789B" w:rsidRDefault="00104808" w:rsidP="00AA5614">
      <w:pPr>
        <w:numPr>
          <w:ilvl w:val="0"/>
          <w:numId w:val="78"/>
        </w:numPr>
      </w:pPr>
      <w:r w:rsidRPr="0075789B">
        <w:t>LDO 1 Board 1 File (txt output)</w:t>
      </w:r>
    </w:p>
    <w:p w14:paraId="26811C45" w14:textId="77777777" w:rsidR="00104808" w:rsidRPr="0075789B" w:rsidRDefault="00104808" w:rsidP="00AA5614">
      <w:pPr>
        <w:numPr>
          <w:ilvl w:val="0"/>
          <w:numId w:val="78"/>
        </w:numPr>
      </w:pPr>
      <w:r w:rsidRPr="0075789B">
        <w:t>LDO XML format (1 Board 1 File)</w:t>
      </w:r>
    </w:p>
    <w:p w14:paraId="422639FD" w14:textId="77777777" w:rsidR="00104808" w:rsidRPr="004D6644" w:rsidRDefault="00104808" w:rsidP="00104808">
      <w:pPr>
        <w:rPr>
          <w:sz w:val="14"/>
        </w:rPr>
      </w:pPr>
    </w:p>
    <w:p w14:paraId="4F8B7E38" w14:textId="77777777" w:rsidR="00104808" w:rsidRPr="0075789B" w:rsidRDefault="00104808" w:rsidP="00104808">
      <w:r w:rsidRPr="0075789B">
        <w:t>The following are specialized output formats and not typically selected by most users:</w:t>
      </w:r>
    </w:p>
    <w:p w14:paraId="357605FB" w14:textId="77777777" w:rsidR="00104808" w:rsidRPr="0075789B" w:rsidRDefault="00104808" w:rsidP="00AA5614">
      <w:pPr>
        <w:numPr>
          <w:ilvl w:val="0"/>
          <w:numId w:val="78"/>
        </w:numPr>
      </w:pPr>
      <w:r w:rsidRPr="0075789B">
        <w:t>LDO KP Data Only (CSV)</w:t>
      </w:r>
    </w:p>
    <w:p w14:paraId="0BD04DA5" w14:textId="77777777" w:rsidR="00104808" w:rsidRPr="0075789B" w:rsidRDefault="00104808" w:rsidP="00AA5614">
      <w:pPr>
        <w:numPr>
          <w:ilvl w:val="0"/>
          <w:numId w:val="78"/>
        </w:numPr>
      </w:pPr>
      <w:r w:rsidRPr="0075789B">
        <w:t>LDO XML Format A</w:t>
      </w:r>
    </w:p>
    <w:p w14:paraId="513F7627" w14:textId="77777777" w:rsidR="00104808" w:rsidRPr="0075789B" w:rsidRDefault="00104808" w:rsidP="00AA5614">
      <w:pPr>
        <w:numPr>
          <w:ilvl w:val="0"/>
          <w:numId w:val="78"/>
        </w:numPr>
      </w:pPr>
      <w:r w:rsidRPr="0075789B">
        <w:t>LDO XML Format A2</w:t>
      </w:r>
    </w:p>
    <w:p w14:paraId="0AA48D63" w14:textId="77777777" w:rsidR="00104808" w:rsidRPr="0075789B" w:rsidRDefault="00104808" w:rsidP="00AA5614">
      <w:pPr>
        <w:numPr>
          <w:ilvl w:val="0"/>
          <w:numId w:val="78"/>
        </w:numPr>
      </w:pPr>
      <w:r w:rsidRPr="0075789B">
        <w:t>CUSTOME LDO</w:t>
      </w:r>
    </w:p>
    <w:p w14:paraId="65D0D2EC" w14:textId="77777777" w:rsidR="00104808" w:rsidRPr="0075789B" w:rsidRDefault="00104808">
      <w:pPr>
        <w:pStyle w:val="Heading2"/>
      </w:pPr>
      <w:bookmarkStart w:id="4240" w:name="_Toc467442562"/>
      <w:bookmarkStart w:id="4241" w:name="_Toc469043206"/>
      <w:bookmarkStart w:id="4242" w:name="_Toc469043786"/>
      <w:bookmarkStart w:id="4243" w:name="_Toc469045123"/>
      <w:bookmarkStart w:id="4244" w:name="_Toc469612980"/>
      <w:bookmarkStart w:id="4245" w:name="_Toc491175130"/>
      <w:bookmarkStart w:id="4246" w:name="_Toc491264039"/>
      <w:bookmarkStart w:id="4247" w:name="_Toc494303965"/>
      <w:bookmarkStart w:id="4248" w:name="_Toc532827305"/>
      <w:bookmarkStart w:id="4249" w:name="_Toc532827886"/>
      <w:bookmarkStart w:id="4250" w:name="_Toc52898777"/>
      <w:bookmarkStart w:id="4251" w:name="_Toc52898951"/>
      <w:bookmarkStart w:id="4252" w:name="_Toc52899141"/>
      <w:r w:rsidRPr="0075789B">
        <w:t xml:space="preserve">Details </w:t>
      </w:r>
      <w:proofErr w:type="gramStart"/>
      <w:r w:rsidR="00754243" w:rsidRPr="0075789B">
        <w:t>Of</w:t>
      </w:r>
      <w:proofErr w:type="gramEnd"/>
      <w:r w:rsidR="00754243" w:rsidRPr="0075789B">
        <w:t xml:space="preserve"> </w:t>
      </w:r>
      <w:r w:rsidRPr="0075789B">
        <w:t>Output Files</w:t>
      </w:r>
      <w:bookmarkEnd w:id="4240"/>
      <w:bookmarkEnd w:id="4241"/>
      <w:bookmarkEnd w:id="4242"/>
      <w:bookmarkEnd w:id="4243"/>
      <w:bookmarkEnd w:id="4244"/>
      <w:bookmarkEnd w:id="4245"/>
      <w:bookmarkEnd w:id="4246"/>
      <w:bookmarkEnd w:id="4247"/>
      <w:bookmarkEnd w:id="4248"/>
      <w:bookmarkEnd w:id="4249"/>
      <w:bookmarkEnd w:id="4250"/>
      <w:bookmarkEnd w:id="4251"/>
      <w:bookmarkEnd w:id="4252"/>
    </w:p>
    <w:p w14:paraId="17389E46" w14:textId="5BE95A6D" w:rsidR="00104808" w:rsidRPr="0075789B" w:rsidRDefault="00104808" w:rsidP="008F51FF">
      <w:pPr>
        <w:pStyle w:val="Heading3"/>
      </w:pPr>
      <w:bookmarkStart w:id="4253" w:name="_Toc469045124"/>
      <w:bookmarkStart w:id="4254" w:name="_Toc532827887"/>
      <w:bookmarkStart w:id="4255" w:name="_Toc52898952"/>
      <w:bookmarkStart w:id="4256" w:name="_Toc52899142"/>
      <w:r w:rsidRPr="0075789B">
        <w:t xml:space="preserve">LDO Standard TSV </w:t>
      </w:r>
      <w:r w:rsidR="00C653DF" w:rsidRPr="0075789B">
        <w:t xml:space="preserve">And </w:t>
      </w:r>
      <w:r w:rsidRPr="0075789B">
        <w:t xml:space="preserve">CSV </w:t>
      </w:r>
      <w:proofErr w:type="gramStart"/>
      <w:r w:rsidR="00C653DF" w:rsidRPr="0075789B">
        <w:t>For</w:t>
      </w:r>
      <w:proofErr w:type="gramEnd"/>
      <w:r w:rsidR="00C653DF" w:rsidRPr="0075789B">
        <w:t xml:space="preserve"> </w:t>
      </w:r>
      <w:r w:rsidR="004D6644" w:rsidRPr="0075789B">
        <w:t>WordPad</w:t>
      </w:r>
      <w:bookmarkEnd w:id="4253"/>
      <w:bookmarkEnd w:id="4254"/>
      <w:bookmarkEnd w:id="4255"/>
      <w:bookmarkEnd w:id="4256"/>
    </w:p>
    <w:p w14:paraId="721CA48A" w14:textId="77777777" w:rsidR="00104808" w:rsidRPr="0075789B" w:rsidRDefault="00104808" w:rsidP="00AA5614">
      <w:pPr>
        <w:numPr>
          <w:ilvl w:val="0"/>
          <w:numId w:val="79"/>
        </w:numPr>
      </w:pPr>
      <w:r w:rsidRPr="0075789B">
        <w:t xml:space="preserve">The output file type is </w:t>
      </w:r>
      <w:proofErr w:type="gramStart"/>
      <w:r w:rsidRPr="0075789B">
        <w:t>a  .</w:t>
      </w:r>
      <w:proofErr w:type="gramEnd"/>
      <w:r w:rsidRPr="0075789B">
        <w:t xml:space="preserve">TXT </w:t>
      </w:r>
    </w:p>
    <w:p w14:paraId="4FE13C6A" w14:textId="77777777" w:rsidR="00104808" w:rsidRPr="0075789B" w:rsidRDefault="00104808" w:rsidP="00AA5614">
      <w:pPr>
        <w:numPr>
          <w:ilvl w:val="0"/>
          <w:numId w:val="79"/>
        </w:numPr>
      </w:pPr>
      <w:r w:rsidRPr="0075789B">
        <w:t xml:space="preserve">TSV format is Tab delimited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The output file is first generated when the VP is started</w:t>
      </w:r>
    </w:p>
    <w:p w14:paraId="11BBF744" w14:textId="0369D102" w:rsidR="00104808" w:rsidRPr="0075789B" w:rsidRDefault="00104808" w:rsidP="00AA5614">
      <w:pPr>
        <w:numPr>
          <w:ilvl w:val="0"/>
          <w:numId w:val="79"/>
        </w:numPr>
      </w:pPr>
      <w:r w:rsidRPr="0075789B">
        <w:t>File is appended as each VP is calculated</w:t>
      </w:r>
    </w:p>
    <w:p w14:paraId="73099AC2" w14:textId="0D83EEB4" w:rsidR="00104808" w:rsidRPr="0075789B" w:rsidRDefault="00104808" w:rsidP="00AA5614">
      <w:pPr>
        <w:numPr>
          <w:ilvl w:val="0"/>
          <w:numId w:val="79"/>
        </w:numPr>
      </w:pPr>
      <w:r w:rsidRPr="0075789B">
        <w:t xml:space="preserve">The default output file name is </w:t>
      </w:r>
      <w:r w:rsidR="00F368FC">
        <w:t>KIC</w:t>
      </w:r>
      <w:r w:rsidR="00CA2F57">
        <w:t>_VISION</w:t>
      </w:r>
      <w:r w:rsidRPr="00104808">
        <w:t>_LiveDataOutput.txt</w:t>
      </w:r>
    </w:p>
    <w:p w14:paraId="5282EF61" w14:textId="77777777" w:rsidR="00104808" w:rsidRPr="0075789B" w:rsidRDefault="00104808" w:rsidP="00AA5614">
      <w:pPr>
        <w:numPr>
          <w:ilvl w:val="0"/>
          <w:numId w:val="79"/>
        </w:numPr>
      </w:pPr>
      <w:r w:rsidRPr="0075789B">
        <w:t>The user can choose to define their own specific output file name</w:t>
      </w:r>
    </w:p>
    <w:p w14:paraId="042645AB" w14:textId="5EE3C1AB" w:rsidR="00104808" w:rsidRPr="0075789B" w:rsidRDefault="00104808" w:rsidP="00AA5614">
      <w:pPr>
        <w:numPr>
          <w:ilvl w:val="0"/>
          <w:numId w:val="80"/>
        </w:numPr>
      </w:pPr>
      <w:r w:rsidRPr="0075789B">
        <w:t xml:space="preserve">When default or user defined naming is selected, output file is overwritten </w:t>
      </w:r>
      <w:r w:rsidR="00A67368">
        <w:t>at</w:t>
      </w:r>
      <w:r w:rsidRPr="0075789B">
        <w:t xml:space="preserve"> </w:t>
      </w:r>
      <w:r w:rsidR="00A67368">
        <w:t>virtual profile</w:t>
      </w:r>
      <w:r w:rsidRPr="0075789B">
        <w:t xml:space="preserve"> changeover </w:t>
      </w:r>
    </w:p>
    <w:p w14:paraId="4B4B540A" w14:textId="77777777" w:rsidR="00104808" w:rsidRPr="0075789B" w:rsidRDefault="00104808" w:rsidP="00AA5614">
      <w:pPr>
        <w:numPr>
          <w:ilvl w:val="0"/>
          <w:numId w:val="81"/>
        </w:numPr>
      </w:pPr>
      <w:r w:rsidRPr="0075789B">
        <w:t>File name format can also be set to:  PRODUCT_YYMMDD_HH-MM-SS.txt</w:t>
      </w:r>
    </w:p>
    <w:p w14:paraId="23E3CFD6" w14:textId="77777777" w:rsidR="00104808" w:rsidRPr="0075789B" w:rsidRDefault="00104808" w:rsidP="00AA5614">
      <w:pPr>
        <w:numPr>
          <w:ilvl w:val="0"/>
          <w:numId w:val="82"/>
        </w:numPr>
      </w:pPr>
      <w:r w:rsidRPr="0075789B">
        <w:t>When this naming is selected, a new file is generated when product changeover occurs</w:t>
      </w:r>
    </w:p>
    <w:p w14:paraId="75A9142A" w14:textId="77777777" w:rsidR="00104808" w:rsidRPr="0075789B" w:rsidRDefault="00104808" w:rsidP="008F51FF">
      <w:pPr>
        <w:pStyle w:val="Heading3"/>
      </w:pPr>
      <w:bookmarkStart w:id="4257" w:name="_Toc469045125"/>
      <w:bookmarkStart w:id="4258" w:name="_Toc532827888"/>
      <w:bookmarkStart w:id="4259" w:name="_Toc52898953"/>
      <w:bookmarkStart w:id="4260" w:name="_Toc52899143"/>
      <w:r w:rsidRPr="0075789B">
        <w:t xml:space="preserve">LDO Standard TSV </w:t>
      </w:r>
      <w:r w:rsidR="00C653DF" w:rsidRPr="0075789B">
        <w:t xml:space="preserve">And </w:t>
      </w:r>
      <w:r w:rsidRPr="0075789B">
        <w:t xml:space="preserve">CSV </w:t>
      </w:r>
      <w:proofErr w:type="gramStart"/>
      <w:r w:rsidR="00C653DF" w:rsidRPr="0075789B">
        <w:t>For</w:t>
      </w:r>
      <w:proofErr w:type="gramEnd"/>
      <w:r w:rsidR="00C653DF" w:rsidRPr="0075789B">
        <w:t xml:space="preserve"> </w:t>
      </w:r>
      <w:r w:rsidRPr="0075789B">
        <w:t>Excel</w:t>
      </w:r>
      <w:bookmarkEnd w:id="4257"/>
      <w:bookmarkEnd w:id="4258"/>
      <w:bookmarkEnd w:id="4259"/>
      <w:bookmarkEnd w:id="4260"/>
    </w:p>
    <w:p w14:paraId="72777DC6" w14:textId="77777777" w:rsidR="00104808" w:rsidRPr="0075789B" w:rsidRDefault="00104808" w:rsidP="00AA5614">
      <w:pPr>
        <w:numPr>
          <w:ilvl w:val="0"/>
          <w:numId w:val="83"/>
        </w:numPr>
      </w:pPr>
      <w:r w:rsidRPr="0075789B">
        <w:t xml:space="preserve">The output file type is </w:t>
      </w:r>
      <w:proofErr w:type="gramStart"/>
      <w:r w:rsidRPr="0075789B">
        <w:t>a  .</w:t>
      </w:r>
      <w:proofErr w:type="gramEnd"/>
      <w:r w:rsidRPr="0075789B">
        <w:t xml:space="preserve">TXT </w:t>
      </w:r>
    </w:p>
    <w:p w14:paraId="6D211222" w14:textId="77777777" w:rsidR="00104808" w:rsidRPr="0075789B" w:rsidRDefault="00104808" w:rsidP="00AA5614">
      <w:pPr>
        <w:numPr>
          <w:ilvl w:val="0"/>
          <w:numId w:val="83"/>
        </w:numPr>
      </w:pPr>
      <w:r w:rsidRPr="0075789B">
        <w:t xml:space="preserve">TSV format is Tab delimited </w:t>
      </w:r>
    </w:p>
    <w:p w14:paraId="28C19046" w14:textId="77777777" w:rsidR="00104808" w:rsidRPr="0075789B" w:rsidRDefault="00104808" w:rsidP="00AA5614">
      <w:pPr>
        <w:numPr>
          <w:ilvl w:val="0"/>
          <w:numId w:val="83"/>
        </w:numPr>
      </w:pPr>
      <w:r w:rsidRPr="0075789B">
        <w:t>CSV format is Comma delimited.</w:t>
      </w:r>
    </w:p>
    <w:p w14:paraId="24C892E4" w14:textId="77777777" w:rsidR="00104808" w:rsidRPr="0075789B" w:rsidRDefault="00104808" w:rsidP="00AA5614">
      <w:pPr>
        <w:numPr>
          <w:ilvl w:val="0"/>
          <w:numId w:val="83"/>
        </w:numPr>
      </w:pPr>
      <w:r w:rsidRPr="0075789B">
        <w:t>The output file is first generated when the VP is started</w:t>
      </w:r>
    </w:p>
    <w:p w14:paraId="3DB7F6EA" w14:textId="6289B587" w:rsidR="00104808" w:rsidRPr="0075789B" w:rsidRDefault="00104808" w:rsidP="00AA5614">
      <w:pPr>
        <w:numPr>
          <w:ilvl w:val="0"/>
          <w:numId w:val="83"/>
        </w:numPr>
      </w:pPr>
      <w:r w:rsidRPr="0075789B">
        <w:t>File is appended as each VP is calculated</w:t>
      </w:r>
    </w:p>
    <w:p w14:paraId="558850CA" w14:textId="5805F846" w:rsidR="00104808" w:rsidRPr="0075789B" w:rsidRDefault="00104808" w:rsidP="00AA5614">
      <w:pPr>
        <w:numPr>
          <w:ilvl w:val="0"/>
          <w:numId w:val="83"/>
        </w:numPr>
      </w:pPr>
      <w:r w:rsidRPr="0075789B">
        <w:t xml:space="preserve">The default output file name is </w:t>
      </w:r>
      <w:r w:rsidR="00CA2F57">
        <w:t>KIC_VISION</w:t>
      </w:r>
      <w:r>
        <w:t>_LiveDataOutput</w:t>
      </w:r>
      <w:r w:rsidRPr="0075789B">
        <w:t>.txt</w:t>
      </w:r>
    </w:p>
    <w:p w14:paraId="699030CB" w14:textId="77777777" w:rsidR="00104808" w:rsidRPr="0075789B" w:rsidRDefault="00104808" w:rsidP="00AA5614">
      <w:pPr>
        <w:numPr>
          <w:ilvl w:val="0"/>
          <w:numId w:val="83"/>
        </w:numPr>
      </w:pPr>
      <w:r w:rsidRPr="0075789B">
        <w:t>The user can choose to define their own specific output file name</w:t>
      </w:r>
    </w:p>
    <w:p w14:paraId="5BACCCA9" w14:textId="78127569" w:rsidR="00104808" w:rsidRPr="0075789B" w:rsidRDefault="00104808" w:rsidP="00AA5614">
      <w:pPr>
        <w:numPr>
          <w:ilvl w:val="0"/>
          <w:numId w:val="80"/>
        </w:numPr>
      </w:pPr>
      <w:r w:rsidRPr="0075789B">
        <w:t xml:space="preserve">When default or user defined naming is selected, output file is overwritten </w:t>
      </w:r>
      <w:r w:rsidR="004D6644">
        <w:t xml:space="preserve">at </w:t>
      </w:r>
      <w:r w:rsidR="00A67368">
        <w:t>virtual profile</w:t>
      </w:r>
      <w:r w:rsidR="004D6644">
        <w:t xml:space="preserve"> changeover</w:t>
      </w:r>
    </w:p>
    <w:p w14:paraId="0F346556" w14:textId="77777777" w:rsidR="00104808" w:rsidRPr="0075789B" w:rsidRDefault="00104808" w:rsidP="00AA5614">
      <w:pPr>
        <w:numPr>
          <w:ilvl w:val="0"/>
          <w:numId w:val="83"/>
        </w:numPr>
      </w:pPr>
      <w:r w:rsidRPr="0075789B">
        <w:t>File name format can also be set to:  PRODUCT_YYMMDD_HH-MM-SS.txt</w:t>
      </w:r>
    </w:p>
    <w:p w14:paraId="682043F8" w14:textId="77777777" w:rsidR="00104808" w:rsidRPr="0075789B" w:rsidRDefault="00104808" w:rsidP="00AA5614">
      <w:pPr>
        <w:numPr>
          <w:ilvl w:val="0"/>
          <w:numId w:val="80"/>
        </w:numPr>
      </w:pPr>
      <w:r w:rsidRPr="0075789B">
        <w:t>When this naming is selected, a new file is generated when product changeover occurs</w:t>
      </w:r>
    </w:p>
    <w:p w14:paraId="38DC75FC" w14:textId="77777777" w:rsidR="00104808" w:rsidRPr="0075789B" w:rsidRDefault="00104808" w:rsidP="008F51FF">
      <w:pPr>
        <w:pStyle w:val="Heading3"/>
      </w:pPr>
      <w:bookmarkStart w:id="4261" w:name="_Toc469045126"/>
      <w:bookmarkStart w:id="4262" w:name="_Toc532827889"/>
      <w:bookmarkStart w:id="4263" w:name="_Toc52898954"/>
      <w:bookmarkStart w:id="4264" w:name="_Toc52899144"/>
      <w:r w:rsidRPr="0075789B">
        <w:t xml:space="preserve">LDO </w:t>
      </w:r>
      <w:r w:rsidR="00C653DF" w:rsidRPr="0075789B">
        <w:t xml:space="preserve">1 </w:t>
      </w:r>
      <w:r w:rsidRPr="0075789B">
        <w:t xml:space="preserve">Board </w:t>
      </w:r>
      <w:r w:rsidR="00C653DF" w:rsidRPr="0075789B">
        <w:t xml:space="preserve">1 </w:t>
      </w:r>
      <w:r w:rsidRPr="0075789B">
        <w:t xml:space="preserve">File </w:t>
      </w:r>
      <w:r w:rsidR="00C653DF" w:rsidRPr="0075789B">
        <w:t>(Txt Output)</w:t>
      </w:r>
      <w:bookmarkEnd w:id="4261"/>
      <w:bookmarkEnd w:id="4262"/>
      <w:bookmarkEnd w:id="4263"/>
      <w:bookmarkEnd w:id="4264"/>
    </w:p>
    <w:p w14:paraId="7CA705CE" w14:textId="77777777" w:rsidR="00104808" w:rsidRPr="0075789B" w:rsidRDefault="00104808" w:rsidP="00AA5614">
      <w:pPr>
        <w:numPr>
          <w:ilvl w:val="0"/>
          <w:numId w:val="84"/>
        </w:numPr>
      </w:pPr>
      <w:r w:rsidRPr="0075789B">
        <w:t xml:space="preserve">The output file type is </w:t>
      </w:r>
      <w:proofErr w:type="gramStart"/>
      <w:r w:rsidRPr="0075789B">
        <w:t>a  .</w:t>
      </w:r>
      <w:proofErr w:type="gramEnd"/>
      <w:r w:rsidRPr="0075789B">
        <w:t xml:space="preserve">TXT </w:t>
      </w:r>
    </w:p>
    <w:p w14:paraId="2E96B80F" w14:textId="772F3121" w:rsidR="00104808" w:rsidRPr="0075789B" w:rsidRDefault="00104808" w:rsidP="00AA5614">
      <w:pPr>
        <w:numPr>
          <w:ilvl w:val="0"/>
          <w:numId w:val="84"/>
        </w:numPr>
      </w:pPr>
      <w:r w:rsidRPr="0075789B">
        <w:t>Separate individual file is generated as</w:t>
      </w:r>
      <w:r w:rsidR="00A67368">
        <w:t xml:space="preserve"> each</w:t>
      </w:r>
      <w:r w:rsidRPr="0075789B">
        <w:t xml:space="preserve"> VP is calculated</w:t>
      </w:r>
    </w:p>
    <w:p w14:paraId="671FD39D" w14:textId="687CC615" w:rsidR="00104808" w:rsidRPr="0075789B" w:rsidRDefault="00104808" w:rsidP="00AA5614">
      <w:pPr>
        <w:numPr>
          <w:ilvl w:val="0"/>
          <w:numId w:val="84"/>
        </w:numPr>
      </w:pPr>
      <w:r w:rsidRPr="0075789B">
        <w:t xml:space="preserve">File name is </w:t>
      </w:r>
      <w:r w:rsidRPr="0075789B">
        <w:rPr>
          <w:rFonts w:eastAsia="Calibri"/>
        </w:rPr>
        <w:t>ProductName_OvenName_YYMMDD_HH-MM-SS</w:t>
      </w:r>
      <w:r w:rsidR="00A67368">
        <w:rPr>
          <w:rFonts w:eastAsia="Calibri"/>
        </w:rPr>
        <w:t>.txt</w:t>
      </w:r>
    </w:p>
    <w:p w14:paraId="4B0628C4" w14:textId="77777777" w:rsidR="00104808" w:rsidRPr="0075789B" w:rsidRDefault="00104808" w:rsidP="00AA5614">
      <w:pPr>
        <w:numPr>
          <w:ilvl w:val="0"/>
          <w:numId w:val="84"/>
        </w:numPr>
      </w:pPr>
      <w:r w:rsidRPr="0075789B">
        <w:t>User cannot change file name</w:t>
      </w:r>
    </w:p>
    <w:p w14:paraId="4656D546" w14:textId="255C6749" w:rsidR="00104808" w:rsidRPr="0075789B" w:rsidRDefault="00C653DF" w:rsidP="008F51FF">
      <w:pPr>
        <w:pStyle w:val="Heading3"/>
      </w:pPr>
      <w:bookmarkStart w:id="4265" w:name="_Toc469045127"/>
      <w:bookmarkStart w:id="4266" w:name="_Toc532827890"/>
      <w:bookmarkStart w:id="4267" w:name="_Toc52898955"/>
      <w:bookmarkStart w:id="4268" w:name="_Toc52899145"/>
      <w:r w:rsidRPr="0075789B">
        <w:t>L</w:t>
      </w:r>
      <w:r w:rsidR="004D6644">
        <w:t>DO</w:t>
      </w:r>
      <w:r w:rsidRPr="0075789B">
        <w:t xml:space="preserve"> X</w:t>
      </w:r>
      <w:r w:rsidR="004D6644">
        <w:t>ML</w:t>
      </w:r>
      <w:r w:rsidRPr="0075789B">
        <w:t xml:space="preserve"> (1 Board 1 File)</w:t>
      </w:r>
      <w:bookmarkEnd w:id="4265"/>
      <w:bookmarkEnd w:id="4266"/>
      <w:bookmarkEnd w:id="4267"/>
      <w:bookmarkEnd w:id="4268"/>
    </w:p>
    <w:p w14:paraId="0C40B1C1" w14:textId="77777777" w:rsidR="00104808" w:rsidRPr="0075789B" w:rsidRDefault="00104808" w:rsidP="00AA5614">
      <w:pPr>
        <w:numPr>
          <w:ilvl w:val="0"/>
          <w:numId w:val="85"/>
        </w:numPr>
      </w:pPr>
      <w:r w:rsidRPr="0075789B">
        <w:t xml:space="preserve">The output file type is </w:t>
      </w:r>
      <w:proofErr w:type="gramStart"/>
      <w:r w:rsidRPr="0075789B">
        <w:t>a  .</w:t>
      </w:r>
      <w:proofErr w:type="gramEnd"/>
      <w:r w:rsidRPr="0075789B">
        <w:t>XML file</w:t>
      </w:r>
    </w:p>
    <w:p w14:paraId="28EFEBFE" w14:textId="15C800A7" w:rsidR="00104808" w:rsidRPr="0075789B" w:rsidRDefault="00104808" w:rsidP="00AA5614">
      <w:pPr>
        <w:numPr>
          <w:ilvl w:val="0"/>
          <w:numId w:val="85"/>
        </w:numPr>
      </w:pPr>
      <w:r w:rsidRPr="0075789B">
        <w:t xml:space="preserve">Separate individual file is generated as </w:t>
      </w:r>
      <w:r w:rsidR="00A67368">
        <w:t>each</w:t>
      </w:r>
      <w:r w:rsidRPr="0075789B">
        <w:t xml:space="preserve"> VP is calculated</w:t>
      </w:r>
    </w:p>
    <w:p w14:paraId="173D2F91" w14:textId="34CDC529" w:rsidR="00104808" w:rsidRPr="0075789B" w:rsidRDefault="00104808" w:rsidP="00AA5614">
      <w:pPr>
        <w:numPr>
          <w:ilvl w:val="0"/>
          <w:numId w:val="85"/>
        </w:numPr>
      </w:pPr>
      <w:r w:rsidRPr="0075789B">
        <w:t xml:space="preserve">File name is </w:t>
      </w:r>
      <w:proofErr w:type="spellStart"/>
      <w:r w:rsidRPr="0075789B">
        <w:rPr>
          <w:rFonts w:eastAsia="Calibri"/>
        </w:rPr>
        <w:t>ProductName_OvenName_YYMMDD_HH</w:t>
      </w:r>
      <w:proofErr w:type="spellEnd"/>
      <w:r w:rsidRPr="0075789B">
        <w:rPr>
          <w:rFonts w:eastAsia="Calibri"/>
        </w:rPr>
        <w:t>-MM-SS</w:t>
      </w:r>
    </w:p>
    <w:p w14:paraId="5D46674E" w14:textId="141A1D9D" w:rsidR="005A0A10" w:rsidRPr="005A0A10" w:rsidRDefault="00104808">
      <w:pPr>
        <w:numPr>
          <w:ilvl w:val="0"/>
          <w:numId w:val="85"/>
        </w:numPr>
        <w:rPr>
          <w:rFonts w:ascii="Trebuchet MS" w:hAnsi="Trebuchet MS"/>
          <w:sz w:val="24"/>
          <w:szCs w:val="24"/>
        </w:rPr>
      </w:pPr>
      <w:r w:rsidRPr="0075789B">
        <w:t>User cannot change file name</w:t>
      </w:r>
    </w:p>
    <w:p w14:paraId="0DC550EE" w14:textId="751F5C5A" w:rsidR="00104808" w:rsidRDefault="00104808" w:rsidP="004D6644">
      <w:r w:rsidRPr="004D6644">
        <w:rPr>
          <w:b/>
          <w:u w:val="single"/>
        </w:rPr>
        <w:t>Note:</w:t>
      </w:r>
      <w:r w:rsidRPr="004D6644">
        <w:t xml:space="preserve"> Examples of each of the available output file types can be found in the C:\Software Root Directory\Sample LDO files folder. </w:t>
      </w:r>
    </w:p>
    <w:p w14:paraId="6BE73C7B" w14:textId="77777777" w:rsidR="004351CE" w:rsidRPr="0075789B" w:rsidRDefault="004351CE" w:rsidP="004351CE">
      <w:pPr>
        <w:pStyle w:val="Heading3"/>
      </w:pPr>
      <w:bookmarkStart w:id="4269" w:name="_Toc504120441"/>
      <w:bookmarkStart w:id="4270" w:name="_Toc506816659"/>
      <w:bookmarkStart w:id="4271" w:name="_Toc528426763"/>
      <w:bookmarkStart w:id="4272" w:name="_Toc528427052"/>
      <w:bookmarkStart w:id="4273" w:name="_Toc532827891"/>
      <w:bookmarkStart w:id="4274" w:name="_Toc52898956"/>
      <w:bookmarkStart w:id="4275" w:name="_Toc52899146"/>
      <w:r>
        <w:lastRenderedPageBreak/>
        <w:t xml:space="preserve">LDO </w:t>
      </w:r>
      <w:r w:rsidRPr="0075789B">
        <w:t>1 Board 1 File</w:t>
      </w:r>
      <w:r>
        <w:t xml:space="preserve"> (CSV format)</w:t>
      </w:r>
      <w:bookmarkEnd w:id="4269"/>
      <w:bookmarkEnd w:id="4270"/>
      <w:bookmarkEnd w:id="4271"/>
      <w:bookmarkEnd w:id="4272"/>
      <w:bookmarkEnd w:id="4273"/>
      <w:bookmarkEnd w:id="4274"/>
      <w:bookmarkEnd w:id="4275"/>
    </w:p>
    <w:p w14:paraId="210822FC" w14:textId="77777777" w:rsidR="004351CE" w:rsidRPr="0075789B" w:rsidRDefault="004351CE" w:rsidP="004351CE">
      <w:pPr>
        <w:numPr>
          <w:ilvl w:val="0"/>
          <w:numId w:val="85"/>
        </w:numPr>
      </w:pPr>
      <w:r>
        <w:t>The output file type is a .CSV</w:t>
      </w:r>
      <w:r w:rsidRPr="0075789B">
        <w:t xml:space="preserve"> file</w:t>
      </w:r>
    </w:p>
    <w:p w14:paraId="5032F164" w14:textId="0EE35E2E" w:rsidR="004351CE" w:rsidRPr="0075789B" w:rsidRDefault="004351CE" w:rsidP="004351CE">
      <w:pPr>
        <w:numPr>
          <w:ilvl w:val="0"/>
          <w:numId w:val="85"/>
        </w:numPr>
      </w:pPr>
      <w:r w:rsidRPr="0075789B">
        <w:t>Separate indivi</w:t>
      </w:r>
      <w:r>
        <w:t>dual file is generated as each</w:t>
      </w:r>
      <w:r w:rsidRPr="0075789B">
        <w:t xml:space="preserve"> VP is calculated</w:t>
      </w:r>
    </w:p>
    <w:p w14:paraId="4D636CFB" w14:textId="400BF980" w:rsidR="004351CE" w:rsidRPr="0075789B" w:rsidRDefault="004351CE" w:rsidP="004351CE">
      <w:pPr>
        <w:numPr>
          <w:ilvl w:val="0"/>
          <w:numId w:val="85"/>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r>
        <w:rPr>
          <w:rFonts w:eastAsia="Calibri"/>
        </w:rPr>
        <w:t>-SS</w:t>
      </w:r>
    </w:p>
    <w:p w14:paraId="7A58C959" w14:textId="77777777" w:rsidR="004351CE" w:rsidRDefault="004351CE" w:rsidP="004351CE">
      <w:pPr>
        <w:numPr>
          <w:ilvl w:val="0"/>
          <w:numId w:val="85"/>
        </w:numPr>
      </w:pPr>
      <w:r w:rsidRPr="0075789B">
        <w:t>User cannot change file name</w:t>
      </w:r>
      <w:r>
        <w:t xml:space="preserve"> – with exception of not including barcode in file name</w:t>
      </w:r>
    </w:p>
    <w:p w14:paraId="3B315850" w14:textId="77777777" w:rsidR="004351CE" w:rsidRPr="0075789B" w:rsidRDefault="004351CE" w:rsidP="004351CE">
      <w:pPr>
        <w:ind w:left="360"/>
      </w:pPr>
    </w:p>
    <w:p w14:paraId="6F15CE00" w14:textId="77777777" w:rsidR="004351CE" w:rsidRPr="004D6644" w:rsidRDefault="004351CE" w:rsidP="004351CE">
      <w:pPr>
        <w:rPr>
          <w:rFonts w:ascii="Trebuchet MS" w:hAnsi="Trebuchet MS"/>
          <w:sz w:val="24"/>
          <w:szCs w:val="24"/>
        </w:rPr>
      </w:pPr>
      <w:r w:rsidRPr="004D6644">
        <w:rPr>
          <w:b/>
          <w:u w:val="single"/>
        </w:rPr>
        <w:t>Note:</w:t>
      </w:r>
      <w:r w:rsidRPr="004D6644">
        <w:t xml:space="preserve"> Examples of each of the available output file types can be found in the C:\Software Root Directory\Sample LDO files folder. </w:t>
      </w:r>
    </w:p>
    <w:p w14:paraId="4F26E91F" w14:textId="77777777" w:rsidR="004351CE" w:rsidRPr="004D6644" w:rsidRDefault="004351CE" w:rsidP="004D6644">
      <w:pPr>
        <w:rPr>
          <w:rFonts w:ascii="Trebuchet MS" w:hAnsi="Trebuchet MS"/>
          <w:sz w:val="24"/>
          <w:szCs w:val="24"/>
        </w:rPr>
      </w:pPr>
    </w:p>
    <w:p w14:paraId="65BE7C05" w14:textId="77777777" w:rsidR="00104808" w:rsidRPr="0075789B" w:rsidRDefault="00104808">
      <w:pPr>
        <w:pStyle w:val="Heading2"/>
      </w:pPr>
      <w:bookmarkStart w:id="4276" w:name="_Toc467442563"/>
      <w:bookmarkStart w:id="4277" w:name="_Toc469043207"/>
      <w:bookmarkStart w:id="4278" w:name="_Toc469043787"/>
      <w:bookmarkStart w:id="4279" w:name="_Toc469045128"/>
      <w:bookmarkStart w:id="4280" w:name="_Toc469612981"/>
      <w:bookmarkStart w:id="4281" w:name="_Toc491175131"/>
      <w:bookmarkStart w:id="4282" w:name="_Toc491264040"/>
      <w:bookmarkStart w:id="4283" w:name="_Toc494303966"/>
      <w:bookmarkStart w:id="4284" w:name="_Toc532827306"/>
      <w:bookmarkStart w:id="4285" w:name="_Toc532827892"/>
      <w:bookmarkStart w:id="4286" w:name="_Toc52898778"/>
      <w:bookmarkStart w:id="4287" w:name="_Toc52898957"/>
      <w:bookmarkStart w:id="4288" w:name="_Toc52899147"/>
      <w:r>
        <w:t>Configure</w:t>
      </w:r>
      <w:r w:rsidRPr="0075789B">
        <w:t xml:space="preserve"> LDO</w:t>
      </w:r>
      <w:bookmarkEnd w:id="4276"/>
      <w:bookmarkEnd w:id="4277"/>
      <w:bookmarkEnd w:id="4278"/>
      <w:bookmarkEnd w:id="4279"/>
      <w:bookmarkEnd w:id="4280"/>
      <w:bookmarkEnd w:id="4281"/>
      <w:bookmarkEnd w:id="4282"/>
      <w:bookmarkEnd w:id="4283"/>
      <w:bookmarkEnd w:id="4284"/>
      <w:bookmarkEnd w:id="4285"/>
      <w:bookmarkEnd w:id="4286"/>
      <w:bookmarkEnd w:id="4287"/>
      <w:bookmarkEnd w:id="4288"/>
    </w:p>
    <w:p w14:paraId="57A8C98C" w14:textId="77777777" w:rsidR="00104808" w:rsidRPr="0075789B" w:rsidRDefault="00104808" w:rsidP="00AA5614">
      <w:pPr>
        <w:numPr>
          <w:ilvl w:val="0"/>
          <w:numId w:val="86"/>
        </w:numPr>
      </w:pPr>
      <w:r>
        <w:t>With the automatic system</w:t>
      </w:r>
      <w:r w:rsidRPr="0075789B">
        <w:t xml:space="preserve"> software </w:t>
      </w:r>
      <w:r>
        <w:t xml:space="preserve">shut down, browse to the C:\Software Root Directory </w:t>
      </w:r>
      <w:proofErr w:type="gramStart"/>
      <w:r w:rsidRPr="0075789B">
        <w:t>folder</w:t>
      </w:r>
      <w:proofErr w:type="gramEnd"/>
      <w:r w:rsidRPr="0075789B">
        <w:t xml:space="preserve"> and run the ConfigurationProgram.exe application, and select the LDO tab:</w:t>
      </w:r>
    </w:p>
    <w:p w14:paraId="0148D1C3" w14:textId="55117C1A" w:rsidR="00104808" w:rsidRDefault="00A67368" w:rsidP="00104808">
      <w:pPr>
        <w:jc w:val="center"/>
      </w:pPr>
      <w:r>
        <w:rPr>
          <w:noProof/>
        </w:rPr>
        <w:drawing>
          <wp:inline distT="0" distB="0" distL="0" distR="0" wp14:anchorId="2B55BDED" wp14:editId="2F5C7BCA">
            <wp:extent cx="3993517" cy="3346704"/>
            <wp:effectExtent l="0" t="0" r="6985"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LDO config.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993517" cy="3346704"/>
                    </a:xfrm>
                    <a:prstGeom prst="rect">
                      <a:avLst/>
                    </a:prstGeom>
                  </pic:spPr>
                </pic:pic>
              </a:graphicData>
            </a:graphic>
          </wp:inline>
        </w:drawing>
      </w:r>
    </w:p>
    <w:p w14:paraId="60ADA54F" w14:textId="77777777" w:rsidR="004D6644" w:rsidRPr="0075789B" w:rsidRDefault="004D6644" w:rsidP="00104808">
      <w:pPr>
        <w:jc w:val="center"/>
      </w:pPr>
    </w:p>
    <w:p w14:paraId="61A3C768" w14:textId="77777777" w:rsidR="00104808" w:rsidRPr="00104808" w:rsidRDefault="00104808" w:rsidP="00AA5614">
      <w:pPr>
        <w:numPr>
          <w:ilvl w:val="0"/>
          <w:numId w:val="86"/>
        </w:numPr>
      </w:pPr>
      <w:r w:rsidRPr="00104808">
        <w:t>Check the “Enable Live Data Output”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Select the destination path for the output file by clicking on the Browse button. This needs to be a location on the local drive.</w:t>
      </w:r>
    </w:p>
    <w:p w14:paraId="661488E8" w14:textId="77777777" w:rsidR="00104808" w:rsidRPr="00104808" w:rsidRDefault="00104808" w:rsidP="00AA5614">
      <w:pPr>
        <w:numPr>
          <w:ilvl w:val="0"/>
          <w:numId w:val="86"/>
        </w:numPr>
      </w:pPr>
      <w:r w:rsidRPr="00104808">
        <w:t>“Max File Size” lets you specify how large the LDO output file can get before a new one is started.</w:t>
      </w:r>
    </w:p>
    <w:p w14:paraId="3CD51961" w14:textId="77777777" w:rsidR="00104808" w:rsidRPr="0075789B" w:rsidRDefault="00104808" w:rsidP="00104808"/>
    <w:p w14:paraId="563B63B2" w14:textId="77777777" w:rsidR="00104808" w:rsidRDefault="00104808" w:rsidP="00104808">
      <w:r w:rsidRPr="0075789B">
        <w:t xml:space="preserve"> If a VP is running for an extended amount of time, once the maximum file size is reached, a new file will be generated and the new file name will be appended with a _# as shown in the example below:</w:t>
      </w:r>
    </w:p>
    <w:p w14:paraId="3F6C8C1D" w14:textId="77777777" w:rsidR="00104808" w:rsidRPr="00BF10F4" w:rsidRDefault="00CF588F" w:rsidP="00CF588F">
      <w:pPr>
        <w:jc w:val="center"/>
      </w:pPr>
      <w:r>
        <w:rPr>
          <w:noProof/>
        </w:rPr>
        <w:drawing>
          <wp:inline distT="0" distB="0" distL="0" distR="0" wp14:anchorId="1D599C24" wp14:editId="11C7C6BB">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p>
    <w:p w14:paraId="42481651" w14:textId="1E0C06EE" w:rsidR="00104808" w:rsidRPr="004D6644" w:rsidRDefault="00754243" w:rsidP="008F51FF">
      <w:pPr>
        <w:pStyle w:val="Heading3"/>
      </w:pPr>
      <w:r>
        <w:br w:type="page"/>
      </w:r>
      <w:bookmarkStart w:id="4289" w:name="_Toc467442564"/>
      <w:bookmarkStart w:id="4290" w:name="_Toc469045129"/>
      <w:bookmarkStart w:id="4291" w:name="_Toc532827893"/>
      <w:bookmarkStart w:id="4292" w:name="_Toc52898958"/>
      <w:bookmarkStart w:id="4293" w:name="_Toc52899148"/>
      <w:r w:rsidR="00C653DF" w:rsidRPr="004D6644">
        <w:lastRenderedPageBreak/>
        <w:t>Delete Accumulated L</w:t>
      </w:r>
      <w:r w:rsidR="004D6644" w:rsidRPr="004D6644">
        <w:t>DO</w:t>
      </w:r>
      <w:r w:rsidR="00C653DF" w:rsidRPr="004D6644">
        <w:t xml:space="preserve"> Files</w:t>
      </w:r>
      <w:bookmarkEnd w:id="4289"/>
      <w:bookmarkEnd w:id="4290"/>
      <w:bookmarkEnd w:id="4291"/>
      <w:bookmarkEnd w:id="4292"/>
      <w:bookmarkEnd w:id="4293"/>
      <w:r w:rsidRPr="004D6644">
        <w:t xml:space="preserve"> </w:t>
      </w:r>
    </w:p>
    <w:p w14:paraId="628CFCD6" w14:textId="77777777" w:rsidR="00104808" w:rsidRDefault="00104808" w:rsidP="00104808">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5CC8EA8" w14:textId="77777777" w:rsidR="00104808" w:rsidRDefault="00104808" w:rsidP="00104808"/>
    <w:p w14:paraId="2389B8F8" w14:textId="77777777" w:rsidR="00104808" w:rsidRDefault="00CF588F" w:rsidP="00AA5614">
      <w:pPr>
        <w:pStyle w:val="ListNumber4"/>
        <w:numPr>
          <w:ilvl w:val="0"/>
          <w:numId w:val="87"/>
        </w:numPr>
      </w:pPr>
      <w:r>
        <w:t>In the automatic system</w:t>
      </w:r>
      <w:r w:rsidR="00104808">
        <w:t xml:space="preserve"> folder, double-click on the </w:t>
      </w:r>
      <w:proofErr w:type="spellStart"/>
      <w:r w:rsidR="00104808" w:rsidRPr="00FF6363">
        <w:rPr>
          <w:b/>
        </w:rPr>
        <w:t>AutoDelete</w:t>
      </w:r>
      <w:proofErr w:type="spellEnd"/>
      <w:r w:rsidR="00104808">
        <w:t xml:space="preserve"> icon.  </w:t>
      </w:r>
      <w:r w:rsidR="00104808" w:rsidRPr="00CF34F1">
        <w:rPr>
          <w:noProof/>
          <w:position w:val="-8"/>
        </w:rPr>
        <w:drawing>
          <wp:inline distT="0" distB="0" distL="0" distR="0" wp14:anchorId="381FA982" wp14:editId="31B6B532">
            <wp:extent cx="838200" cy="171450"/>
            <wp:effectExtent l="0" t="0" r="0" b="0"/>
            <wp:docPr id="5200"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7589D82F" w14:textId="77777777" w:rsidR="00104808" w:rsidRDefault="00104808" w:rsidP="00CF588F">
      <w:pPr>
        <w:ind w:firstLine="720"/>
      </w:pPr>
      <w:r>
        <w:t>The Auto Delete LDO files screen appears:</w:t>
      </w:r>
    </w:p>
    <w:p w14:paraId="443777F6" w14:textId="77777777" w:rsidR="00104808" w:rsidRDefault="00104808" w:rsidP="00104808">
      <w:pPr>
        <w:jc w:val="center"/>
        <w:rPr>
          <w:noProof/>
        </w:rPr>
      </w:pPr>
      <w:r w:rsidRPr="005A0539">
        <w:rPr>
          <w:noProof/>
        </w:rPr>
        <w:drawing>
          <wp:inline distT="0" distB="0" distL="0" distR="0" wp14:anchorId="49521841" wp14:editId="6D794E53">
            <wp:extent cx="2406650" cy="1885950"/>
            <wp:effectExtent l="0" t="0" r="0" b="0"/>
            <wp:docPr id="5201"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1F01FFFF" w14:textId="77777777" w:rsidR="00104808" w:rsidRDefault="00104808" w:rsidP="00104808"/>
    <w:p w14:paraId="2AC69522" w14:textId="77777777" w:rsidR="00104808" w:rsidRDefault="00104808" w:rsidP="00AA5614">
      <w:pPr>
        <w:pStyle w:val="ListNumber4"/>
        <w:numPr>
          <w:ilvl w:val="0"/>
          <w:numId w:val="87"/>
        </w:numPr>
        <w:spacing w:after="120"/>
      </w:pPr>
      <w:r>
        <w:t xml:space="preserve">Click in the </w:t>
      </w:r>
      <w:r w:rsidRPr="006D0F13">
        <w:rPr>
          <w:i/>
        </w:rPr>
        <w:t>Max days to exist</w:t>
      </w:r>
      <w:r>
        <w:t xml:space="preserve"> field, and type in a new value.</w:t>
      </w:r>
    </w:p>
    <w:p w14:paraId="1F53F55F" w14:textId="77777777" w:rsidR="00104808" w:rsidRDefault="00104808" w:rsidP="00104808">
      <w:pPr>
        <w:pStyle w:val="ListNumber4"/>
        <w:numPr>
          <w:ilvl w:val="0"/>
          <w:numId w:val="0"/>
        </w:numPr>
        <w:ind w:left="720"/>
      </w:pPr>
      <w:r w:rsidRPr="005A0539">
        <w:rPr>
          <w:noProof/>
        </w:rPr>
        <w:drawing>
          <wp:inline distT="0" distB="0" distL="0" distR="0" wp14:anchorId="61BEC8C0" wp14:editId="6F285EAA">
            <wp:extent cx="2254250" cy="501650"/>
            <wp:effectExtent l="0" t="0" r="0" b="0"/>
            <wp:docPr id="5202"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19B75AE4" w14:textId="77777777" w:rsidR="00A646A2" w:rsidRDefault="00A646A2" w:rsidP="006E1668"/>
    <w:p w14:paraId="72F903F1" w14:textId="77777777" w:rsidR="00104808" w:rsidRDefault="00104808" w:rsidP="006E1668"/>
    <w:tbl>
      <w:tblPr>
        <w:tblW w:w="0" w:type="auto"/>
        <w:tblLook w:val="04A0" w:firstRow="1" w:lastRow="0" w:firstColumn="1" w:lastColumn="0" w:noHBand="0" w:noVBand="1"/>
      </w:tblPr>
      <w:tblGrid>
        <w:gridCol w:w="6498"/>
        <w:gridCol w:w="3078"/>
      </w:tblGrid>
      <w:tr w:rsidR="00104808" w14:paraId="381F4AC3" w14:textId="77777777" w:rsidTr="00D72505">
        <w:tc>
          <w:tcPr>
            <w:tcW w:w="6498" w:type="dxa"/>
            <w:shd w:val="clear" w:color="auto" w:fill="auto"/>
          </w:tcPr>
          <w:p w14:paraId="56192ADD" w14:textId="77777777" w:rsidR="00104808" w:rsidRDefault="00104808" w:rsidP="00AA5614">
            <w:pPr>
              <w:pStyle w:val="ListNumber4"/>
              <w:numPr>
                <w:ilvl w:val="0"/>
                <w:numId w:val="87"/>
              </w:numPr>
              <w:spacing w:after="120"/>
            </w:pPr>
            <w:r>
              <w:t xml:space="preserve">Use the </w:t>
            </w:r>
            <w:proofErr w:type="gramStart"/>
            <w:r>
              <w:t>drop down</w:t>
            </w:r>
            <w:proofErr w:type="gramEnd"/>
            <w:r>
              <w:t xml:space="preserve"> list to select an hour during the day to check for old files.</w:t>
            </w:r>
          </w:p>
          <w:p w14:paraId="1E8E32EF" w14:textId="77777777" w:rsidR="00104808" w:rsidRDefault="00104808" w:rsidP="00D72505">
            <w:pPr>
              <w:pStyle w:val="ListNumber4"/>
              <w:numPr>
                <w:ilvl w:val="0"/>
                <w:numId w:val="0"/>
              </w:numPr>
              <w:spacing w:after="120"/>
              <w:ind w:left="360"/>
            </w:pPr>
            <w:r>
              <w:t xml:space="preserve">  </w:t>
            </w:r>
            <w:r w:rsidRPr="005A0539">
              <w:rPr>
                <w:noProof/>
              </w:rPr>
              <w:drawing>
                <wp:inline distT="0" distB="0" distL="0" distR="0" wp14:anchorId="7AC495B1" wp14:editId="62AFA3E8">
                  <wp:extent cx="3644900" cy="736600"/>
                  <wp:effectExtent l="0" t="0" r="0" b="6350"/>
                  <wp:docPr id="5203"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208"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5044BBB6" w14:textId="77777777" w:rsidR="00104808" w:rsidRDefault="00104808" w:rsidP="00AA5614">
            <w:pPr>
              <w:pStyle w:val="ListNumber4"/>
              <w:numPr>
                <w:ilvl w:val="0"/>
                <w:numId w:val="87"/>
              </w:numPr>
            </w:pPr>
            <w:r>
              <w:t>Click the Apply button.</w:t>
            </w:r>
          </w:p>
        </w:tc>
        <w:tc>
          <w:tcPr>
            <w:tcW w:w="3078" w:type="dxa"/>
            <w:shd w:val="clear" w:color="auto" w:fill="auto"/>
          </w:tcPr>
          <w:p w14:paraId="77E21A7E" w14:textId="77777777" w:rsidR="00104808" w:rsidRDefault="00104808" w:rsidP="00D72505">
            <w:pPr>
              <w:pStyle w:val="ListNumber4"/>
              <w:numPr>
                <w:ilvl w:val="0"/>
                <w:numId w:val="0"/>
              </w:numPr>
            </w:pPr>
            <w:r w:rsidRPr="005A0539">
              <w:rPr>
                <w:noProof/>
              </w:rPr>
              <w:drawing>
                <wp:inline distT="0" distB="0" distL="0" distR="0" wp14:anchorId="072FD7D2" wp14:editId="51775347">
                  <wp:extent cx="806450" cy="1790700"/>
                  <wp:effectExtent l="0" t="0" r="0" b="0"/>
                  <wp:docPr id="5204"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2383DF67" w14:textId="77777777" w:rsidR="00104808" w:rsidRDefault="00104808" w:rsidP="00A646A2">
      <w:pPr>
        <w:rPr>
          <w:highlight w:val="yellow"/>
        </w:rPr>
      </w:pPr>
    </w:p>
    <w:p w14:paraId="0113ABF5" w14:textId="77777777" w:rsidR="00106ABA" w:rsidRDefault="00106ABA" w:rsidP="00A646A2">
      <w:pPr>
        <w:rPr>
          <w:highlight w:val="yellow"/>
        </w:rPr>
      </w:pPr>
    </w:p>
    <w:p w14:paraId="226D1E84" w14:textId="60CF2087" w:rsidR="0016505C" w:rsidRDefault="0016505C" w:rsidP="006E1668">
      <w:bookmarkStart w:id="4294" w:name="_Toc329249448"/>
    </w:p>
    <w:p w14:paraId="051FD4A8" w14:textId="77777777" w:rsidR="0016505C" w:rsidRDefault="0016505C">
      <w:pPr>
        <w:rPr>
          <w:rFonts w:ascii="Arial" w:hAnsi="Arial"/>
          <w:b/>
          <w:kern w:val="28"/>
          <w:sz w:val="40"/>
          <w:szCs w:val="36"/>
        </w:rPr>
      </w:pPr>
      <w:r>
        <w:br w:type="page"/>
      </w:r>
    </w:p>
    <w:p w14:paraId="072EAD1A" w14:textId="77777777" w:rsidR="005A4E4B" w:rsidRDefault="005A4E4B" w:rsidP="005A4E4B">
      <w:pPr>
        <w:pStyle w:val="Heading1"/>
      </w:pPr>
      <w:bookmarkStart w:id="4295" w:name="_Toc532827307"/>
      <w:bookmarkStart w:id="4296" w:name="_Toc532827601"/>
      <w:bookmarkStart w:id="4297" w:name="_Toc532827894"/>
      <w:bookmarkStart w:id="4298" w:name="_Toc532892556"/>
      <w:bookmarkStart w:id="4299" w:name="_Toc52898779"/>
      <w:bookmarkStart w:id="4300" w:name="_Toc52898959"/>
      <w:bookmarkStart w:id="4301" w:name="_Toc52899149"/>
      <w:bookmarkStart w:id="4302" w:name="_Toc52899207"/>
      <w:r>
        <w:lastRenderedPageBreak/>
        <w:t>Troubleshoot COM Ports</w:t>
      </w:r>
      <w:bookmarkEnd w:id="4295"/>
      <w:bookmarkEnd w:id="4296"/>
      <w:bookmarkEnd w:id="4297"/>
      <w:bookmarkEnd w:id="4298"/>
      <w:bookmarkEnd w:id="4299"/>
      <w:bookmarkEnd w:id="4300"/>
      <w:bookmarkEnd w:id="4301"/>
      <w:bookmarkEnd w:id="4302"/>
    </w:p>
    <w:p w14:paraId="24B363D6" w14:textId="77777777" w:rsidR="005A4E4B" w:rsidRPr="00F0388A" w:rsidRDefault="005A4E4B" w:rsidP="005A4E4B">
      <w:pPr>
        <w:pStyle w:val="Heading3"/>
      </w:pPr>
      <w:bookmarkStart w:id="4303" w:name="_Toc532827895"/>
      <w:bookmarkStart w:id="4304" w:name="_Toc52898960"/>
      <w:bookmarkStart w:id="4305" w:name="_Toc52899150"/>
      <w:r w:rsidRPr="00F0388A">
        <w:t>Comport.Exe</w:t>
      </w:r>
      <w:bookmarkEnd w:id="4303"/>
      <w:bookmarkEnd w:id="4304"/>
      <w:bookmarkEnd w:id="4305"/>
    </w:p>
    <w:p w14:paraId="1109D4B9" w14:textId="77777777" w:rsidR="005A4E4B" w:rsidRDefault="005A4E4B" w:rsidP="005A4E4B">
      <w:r w:rsidRPr="00F0388A">
        <w:t xml:space="preserve">The </w:t>
      </w:r>
      <w:r>
        <w:t>software</w:t>
      </w:r>
      <w:r w:rsidRPr="00F0388A">
        <w:t xml:space="preserve"> installation includes a software utility that will help the technician troubleshoot and identify easily if the COM port is functional or not.  Check </w:t>
      </w:r>
      <w:r w:rsidRPr="00F0388A">
        <w:rPr>
          <w:rStyle w:val="PlainTextChar"/>
        </w:rPr>
        <w:t>C:\</w:t>
      </w:r>
      <w:r>
        <w:rPr>
          <w:rStyle w:val="PlainTextChar"/>
        </w:rPr>
        <w:t>Software Root Directory</w:t>
      </w:r>
      <w:r w:rsidRPr="00F0388A">
        <w:rPr>
          <w:rStyle w:val="PlainTextChar"/>
        </w:rPr>
        <w:t>\</w:t>
      </w:r>
      <w:r w:rsidRPr="00F0388A">
        <w:t xml:space="preserve"> folder for the file COMport.exe.  Double click to open.  </w:t>
      </w:r>
    </w:p>
    <w:p w14:paraId="413277BA" w14:textId="2A5CE0AA" w:rsidR="005A4E4B" w:rsidRDefault="005A4E4B" w:rsidP="005A4E4B">
      <w:pPr>
        <w:keepNext/>
        <w:jc w:val="center"/>
      </w:pPr>
      <w:r>
        <w:rPr>
          <w:noProof/>
        </w:rPr>
        <w:drawing>
          <wp:inline distT="0" distB="0" distL="0" distR="0" wp14:anchorId="2C29F297" wp14:editId="604C5F73">
            <wp:extent cx="3622675" cy="2581275"/>
            <wp:effectExtent l="19050" t="19050" r="15875" b="28575"/>
            <wp:docPr id="3014" name="Picture 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622675" cy="2581275"/>
                    </a:xfrm>
                    <a:prstGeom prst="rect">
                      <a:avLst/>
                    </a:prstGeom>
                    <a:noFill/>
                    <a:ln w="9525" cmpd="sng">
                      <a:solidFill>
                        <a:srgbClr val="000000"/>
                      </a:solidFill>
                      <a:miter lim="800000"/>
                      <a:headEnd/>
                      <a:tailEnd/>
                    </a:ln>
                    <a:effectLst/>
                  </pic:spPr>
                </pic:pic>
              </a:graphicData>
            </a:graphic>
          </wp:inline>
        </w:drawing>
      </w:r>
    </w:p>
    <w:p w14:paraId="4827EF17" w14:textId="77777777" w:rsidR="005A4E4B" w:rsidRDefault="005A4E4B" w:rsidP="005A4E4B">
      <w:pPr>
        <w:pStyle w:val="Caption"/>
      </w:pPr>
      <w:proofErr w:type="spellStart"/>
      <w:r>
        <w:t>COMPort</w:t>
      </w:r>
      <w:proofErr w:type="spellEnd"/>
      <w:r>
        <w:t xml:space="preserve"> Test – Main Screen</w:t>
      </w:r>
    </w:p>
    <w:p w14:paraId="3F0C1B00" w14:textId="77777777" w:rsidR="005A4E4B" w:rsidRDefault="005A4E4B" w:rsidP="005A4E4B"/>
    <w:p w14:paraId="4E749A14" w14:textId="77777777" w:rsidR="005A4E4B" w:rsidRDefault="005A4E4B" w:rsidP="005A4E4B">
      <w:r>
        <w:t>Once the COMport.exe software is open, select the COM port that you wish to test and click the “Run Test on Selected Ports” button.  A message appears in the main window</w:t>
      </w:r>
      <w:r w:rsidRPr="002E2535">
        <w:t xml:space="preserve">.  </w:t>
      </w:r>
    </w:p>
    <w:p w14:paraId="6A47CB41" w14:textId="77777777" w:rsidR="005A4E4B" w:rsidRDefault="005A4E4B" w:rsidP="005A4E4B"/>
    <w:p w14:paraId="5F4D5C38" w14:textId="5B28D9CE" w:rsidR="005A4E4B" w:rsidRDefault="005A4E4B" w:rsidP="005A4E4B">
      <w:pPr>
        <w:keepNext/>
        <w:jc w:val="center"/>
      </w:pPr>
      <w:r>
        <w:rPr>
          <w:noProof/>
        </w:rPr>
        <w:drawing>
          <wp:inline distT="0" distB="0" distL="0" distR="0" wp14:anchorId="6CF69B63" wp14:editId="4BB41249">
            <wp:extent cx="3735070" cy="2665730"/>
            <wp:effectExtent l="19050" t="19050" r="17780" b="20320"/>
            <wp:docPr id="3015" name="Picture 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735070" cy="2665730"/>
                    </a:xfrm>
                    <a:prstGeom prst="rect">
                      <a:avLst/>
                    </a:prstGeom>
                    <a:noFill/>
                    <a:ln w="9525" cmpd="sng">
                      <a:solidFill>
                        <a:srgbClr val="000000"/>
                      </a:solidFill>
                      <a:miter lim="800000"/>
                      <a:headEnd/>
                      <a:tailEnd/>
                    </a:ln>
                    <a:effectLst/>
                  </pic:spPr>
                </pic:pic>
              </a:graphicData>
            </a:graphic>
          </wp:inline>
        </w:drawing>
      </w:r>
    </w:p>
    <w:p w14:paraId="35D7C7DB" w14:textId="77777777" w:rsidR="005A4E4B" w:rsidRDefault="005A4E4B" w:rsidP="005A4E4B">
      <w:pPr>
        <w:pStyle w:val="Caption"/>
      </w:pPr>
      <w:proofErr w:type="spellStart"/>
      <w:r>
        <w:t>COMPort</w:t>
      </w:r>
      <w:proofErr w:type="spellEnd"/>
      <w:r>
        <w:t xml:space="preserve"> Test – Run Test successful</w:t>
      </w:r>
    </w:p>
    <w:p w14:paraId="321AEB89" w14:textId="77777777" w:rsidR="005A4E4B" w:rsidRPr="002E2535" w:rsidRDefault="005A4E4B" w:rsidP="005A4E4B"/>
    <w:p w14:paraId="4DCAAB7A" w14:textId="77777777" w:rsidR="005A4E4B" w:rsidRDefault="005A4E4B" w:rsidP="005A4E4B">
      <w:pPr>
        <w:keepNext/>
        <w:spacing w:after="120"/>
      </w:pPr>
      <w:r>
        <w:lastRenderedPageBreak/>
        <w:t xml:space="preserve">If the COM port is not active or is in use by different software, you will see a message in the main window: </w:t>
      </w:r>
    </w:p>
    <w:p w14:paraId="732156D0" w14:textId="299E110E" w:rsidR="005A4E4B" w:rsidRDefault="005A4E4B" w:rsidP="005A4E4B">
      <w:pPr>
        <w:keepNext/>
        <w:jc w:val="center"/>
      </w:pPr>
      <w:r>
        <w:rPr>
          <w:noProof/>
        </w:rPr>
        <w:drawing>
          <wp:inline distT="0" distB="0" distL="0" distR="0" wp14:anchorId="562E54F5" wp14:editId="4A7E1E0F">
            <wp:extent cx="3207385" cy="2279015"/>
            <wp:effectExtent l="19050" t="19050" r="12065" b="26035"/>
            <wp:docPr id="3016" name="Picture 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207385" cy="2279015"/>
                    </a:xfrm>
                    <a:prstGeom prst="rect">
                      <a:avLst/>
                    </a:prstGeom>
                    <a:noFill/>
                    <a:ln w="9525" cmpd="sng">
                      <a:solidFill>
                        <a:srgbClr val="000000"/>
                      </a:solidFill>
                      <a:miter lim="800000"/>
                      <a:headEnd/>
                      <a:tailEnd/>
                    </a:ln>
                    <a:effectLst/>
                  </pic:spPr>
                </pic:pic>
              </a:graphicData>
            </a:graphic>
          </wp:inline>
        </w:drawing>
      </w:r>
    </w:p>
    <w:p w14:paraId="610C4E31" w14:textId="77777777" w:rsidR="005A4E4B" w:rsidRDefault="005A4E4B" w:rsidP="005A4E4B">
      <w:pPr>
        <w:pStyle w:val="Caption"/>
      </w:pPr>
      <w:r>
        <w:t>COM Port Test – Run Test failed</w:t>
      </w:r>
    </w:p>
    <w:p w14:paraId="3020858B" w14:textId="77777777" w:rsidR="005A4E4B" w:rsidRPr="00E26BC1" w:rsidRDefault="005A4E4B" w:rsidP="005A4E4B">
      <w:pPr>
        <w:pStyle w:val="Heading4"/>
      </w:pPr>
      <w:r w:rsidRPr="00E26BC1">
        <w:t>Comport.Exe Buttons</w:t>
      </w:r>
    </w:p>
    <w:p w14:paraId="6AAFF3DE" w14:textId="77777777" w:rsidR="005A4E4B" w:rsidRPr="00300D7C" w:rsidRDefault="005A4E4B" w:rsidP="005A4E4B"/>
    <w:p w14:paraId="7B2B8BB3" w14:textId="77777777" w:rsidR="005A4E4B" w:rsidRDefault="005A4E4B" w:rsidP="005A4E4B">
      <w:r>
        <w:rPr>
          <w:noProof/>
        </w:rPr>
        <w:drawing>
          <wp:inline distT="0" distB="0" distL="0" distR="0" wp14:anchorId="6354043B" wp14:editId="29334305">
            <wp:extent cx="1392555" cy="217805"/>
            <wp:effectExtent l="0" t="0" r="0" b="0"/>
            <wp:docPr id="3017" name="Picture 30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b"/>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392555" cy="217805"/>
                    </a:xfrm>
                    <a:prstGeom prst="rect">
                      <a:avLst/>
                    </a:prstGeom>
                    <a:noFill/>
                    <a:ln>
                      <a:noFill/>
                    </a:ln>
                  </pic:spPr>
                </pic:pic>
              </a:graphicData>
            </a:graphic>
          </wp:inline>
        </w:drawing>
      </w:r>
      <w:r>
        <w:t xml:space="preserve">  Run a full test for the selected COM port.</w:t>
      </w:r>
    </w:p>
    <w:p w14:paraId="509B3C20" w14:textId="77777777" w:rsidR="005A4E4B" w:rsidRDefault="005A4E4B" w:rsidP="005A4E4B"/>
    <w:p w14:paraId="6E5E7941" w14:textId="77777777" w:rsidR="005A4E4B" w:rsidRDefault="005A4E4B" w:rsidP="005A4E4B">
      <w:r>
        <w:rPr>
          <w:noProof/>
        </w:rPr>
        <w:drawing>
          <wp:inline distT="0" distB="0" distL="0" distR="0" wp14:anchorId="2E9EECC3" wp14:editId="21EDB56E">
            <wp:extent cx="717550" cy="217805"/>
            <wp:effectExtent l="19050" t="19050" r="25400" b="10795"/>
            <wp:docPr id="3018" name="Picture 301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b"/>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6350" cmpd="sng">
                      <a:solidFill>
                        <a:srgbClr val="000000"/>
                      </a:solidFill>
                      <a:miter lim="800000"/>
                      <a:headEnd/>
                      <a:tailEnd/>
                    </a:ln>
                    <a:effectLst/>
                  </pic:spPr>
                </pic:pic>
              </a:graphicData>
            </a:graphic>
          </wp:inline>
        </w:drawing>
      </w:r>
      <w:r>
        <w:t xml:space="preserve">  Run a partial test of the selected COM port by opening the port.</w:t>
      </w:r>
    </w:p>
    <w:p w14:paraId="395EA674" w14:textId="77777777" w:rsidR="005A4E4B" w:rsidRDefault="005A4E4B" w:rsidP="005A4E4B"/>
    <w:p w14:paraId="7F248315" w14:textId="77777777" w:rsidR="005A4E4B" w:rsidRDefault="005A4E4B" w:rsidP="005A4E4B">
      <w:r>
        <w:rPr>
          <w:noProof/>
        </w:rPr>
        <w:drawing>
          <wp:inline distT="0" distB="0" distL="0" distR="0" wp14:anchorId="37560677" wp14:editId="7A42E456">
            <wp:extent cx="717550" cy="217805"/>
            <wp:effectExtent l="19050" t="19050" r="25400" b="10795"/>
            <wp:docPr id="3019" name="Picture 3019"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b"/>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t xml:space="preserve">  Run a partial test of the selected COM port by closing the port.</w:t>
      </w:r>
    </w:p>
    <w:p w14:paraId="36C5BFC1" w14:textId="77777777" w:rsidR="005A4E4B" w:rsidRDefault="005A4E4B" w:rsidP="005A4E4B"/>
    <w:p w14:paraId="0E3F67AC" w14:textId="5672275B" w:rsidR="005A4E4B" w:rsidRDefault="005A4E4B" w:rsidP="005A4E4B">
      <w:r>
        <w:rPr>
          <w:noProof/>
        </w:rPr>
        <w:drawing>
          <wp:inline distT="0" distB="0" distL="0" distR="0" wp14:anchorId="733EA0AA" wp14:editId="44A6897A">
            <wp:extent cx="717550" cy="217805"/>
            <wp:effectExtent l="19050" t="19050" r="25400" b="10795"/>
            <wp:docPr id="3020" name="Picture 3020"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b"/>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t xml:space="preserve">  Exit the COM Port Test utility</w:t>
      </w:r>
    </w:p>
    <w:p w14:paraId="745CBF33" w14:textId="62F2F91E" w:rsidR="005A4E4B" w:rsidRDefault="005A4E4B" w:rsidP="005A4E4B"/>
    <w:p w14:paraId="1E4BE50B" w14:textId="16E0575B" w:rsidR="005A4E4B" w:rsidRDefault="005A4E4B" w:rsidP="005A4E4B"/>
    <w:p w14:paraId="3783F4C2" w14:textId="5C5180E1" w:rsidR="005A4E4B" w:rsidRDefault="005A4E4B" w:rsidP="005A4E4B"/>
    <w:p w14:paraId="3DCA1FBD" w14:textId="30BAD230" w:rsidR="005A4E4B" w:rsidRPr="006E1668" w:rsidRDefault="005733CC" w:rsidP="005A4E4B">
      <w:pPr>
        <w:rPr>
          <w:rFonts w:ascii="Arial" w:hAnsi="Arial"/>
          <w:b/>
          <w:kern w:val="28"/>
          <w:sz w:val="40"/>
          <w:szCs w:val="36"/>
        </w:rPr>
      </w:pPr>
      <w:r>
        <w:br w:type="page"/>
      </w:r>
    </w:p>
    <w:p w14:paraId="1678B503" w14:textId="77777777" w:rsidR="002C5A91" w:rsidRPr="002C5A91" w:rsidRDefault="002C5A91" w:rsidP="006E1668">
      <w:pPr>
        <w:pStyle w:val="Heading1"/>
        <w:pageBreakBefore w:val="0"/>
      </w:pPr>
      <w:bookmarkStart w:id="4306" w:name="_Toc491175132"/>
      <w:bookmarkStart w:id="4307" w:name="_Toc491264041"/>
      <w:bookmarkStart w:id="4308" w:name="_Toc491347027"/>
      <w:bookmarkStart w:id="4309" w:name="_Toc494303967"/>
      <w:bookmarkStart w:id="4310" w:name="_Toc494304185"/>
      <w:bookmarkStart w:id="4311" w:name="_Toc532827308"/>
      <w:bookmarkStart w:id="4312" w:name="_Toc532827602"/>
      <w:bookmarkStart w:id="4313" w:name="_Toc532827896"/>
      <w:bookmarkStart w:id="4314" w:name="_Toc532892557"/>
      <w:bookmarkStart w:id="4315" w:name="_Toc52898780"/>
      <w:bookmarkStart w:id="4316" w:name="_Toc52898961"/>
      <w:bookmarkStart w:id="4317" w:name="_Toc52899151"/>
      <w:bookmarkStart w:id="4318" w:name="_Toc52899208"/>
      <w:r w:rsidRPr="002C5A91">
        <w:lastRenderedPageBreak/>
        <w:t>Alarm Relay</w:t>
      </w:r>
      <w:bookmarkEnd w:id="4306"/>
      <w:bookmarkEnd w:id="4307"/>
      <w:bookmarkEnd w:id="4308"/>
      <w:bookmarkEnd w:id="4309"/>
      <w:bookmarkEnd w:id="4310"/>
      <w:bookmarkEnd w:id="4311"/>
      <w:bookmarkEnd w:id="4312"/>
      <w:bookmarkEnd w:id="4313"/>
      <w:bookmarkEnd w:id="4314"/>
      <w:bookmarkEnd w:id="4315"/>
      <w:bookmarkEnd w:id="4316"/>
      <w:bookmarkEnd w:id="4317"/>
      <w:bookmarkEnd w:id="4318"/>
    </w:p>
    <w:p w14:paraId="2FC4DF49" w14:textId="6D002164" w:rsidR="002C5A91" w:rsidRPr="002C5A91" w:rsidRDefault="002C5A91" w:rsidP="002C5A91">
      <w:r w:rsidRPr="002C5A91">
        <w:t>The Alarm Relay connects to the Alarm/Barcode port of the eTPU</w:t>
      </w:r>
      <w:del w:id="4319" w:author="Tom Bergeron" w:date="2020-09-29T14:20:00Z">
        <w:r w:rsidRPr="002C5A91" w:rsidDel="0070127C">
          <w:delText>,</w:delText>
        </w:r>
      </w:del>
      <w:r w:rsidRPr="002C5A91">
        <w:t xml:space="preserve"> and provides an external notification to the user when an alarm condition occurs. It allows for an optional audible light tower to be powered and triggered; can include SMEMA interface connections; and it allows a user to hardwire in an external device of their choosing. The Alarm Relay is required to have an external AC power source. </w:t>
      </w:r>
    </w:p>
    <w:p w14:paraId="2EB6BEA3" w14:textId="77777777" w:rsidR="002C5A91" w:rsidRPr="002C5A91" w:rsidRDefault="002C5A91" w:rsidP="002C5A91">
      <w:r w:rsidRPr="002C5A91">
        <w:t xml:space="preserve"> </w:t>
      </w:r>
    </w:p>
    <w:p w14:paraId="2327408C" w14:textId="1FA9D526" w:rsidR="005733CC" w:rsidRDefault="002C5A91" w:rsidP="002C5A91">
      <w:r w:rsidRPr="002C5A91">
        <w:rPr>
          <w:b/>
        </w:rPr>
        <w:t>Note</w:t>
      </w:r>
      <w:r w:rsidRPr="002C5A91">
        <w:t xml:space="preserve">: For more information about the hardware components of the system, see the </w:t>
      </w:r>
      <w:r w:rsidRPr="002C5A91">
        <w:rPr>
          <w:i/>
        </w:rPr>
        <w:t>Automatic System Hardware Installation Manual</w:t>
      </w:r>
      <w:r w:rsidRPr="002C5A91">
        <w:t xml:space="preserve"> (TFS-330210-000).</w:t>
      </w:r>
    </w:p>
    <w:p w14:paraId="12C73964" w14:textId="77777777" w:rsidR="005733CC" w:rsidRDefault="005733CC" w:rsidP="005733CC">
      <w:pPr>
        <w:pStyle w:val="Heading1"/>
        <w:pageBreakBefore w:val="0"/>
      </w:pPr>
      <w:bookmarkStart w:id="4320" w:name="_Toc532827309"/>
      <w:bookmarkStart w:id="4321" w:name="_Toc532827603"/>
      <w:bookmarkStart w:id="4322" w:name="_Toc532827897"/>
      <w:bookmarkStart w:id="4323" w:name="_Toc532892558"/>
      <w:bookmarkStart w:id="4324" w:name="_Toc52898781"/>
      <w:bookmarkStart w:id="4325" w:name="_Toc52898962"/>
      <w:bookmarkStart w:id="4326" w:name="_Toc52899152"/>
      <w:bookmarkStart w:id="4327" w:name="_Toc52899209"/>
      <w:r>
        <w:t>Light Tower</w:t>
      </w:r>
      <w:bookmarkEnd w:id="4320"/>
      <w:bookmarkEnd w:id="4321"/>
      <w:bookmarkEnd w:id="4322"/>
      <w:bookmarkEnd w:id="4323"/>
      <w:bookmarkEnd w:id="4324"/>
      <w:bookmarkEnd w:id="4325"/>
      <w:bookmarkEnd w:id="4326"/>
      <w:bookmarkEnd w:id="4327"/>
      <w:r w:rsidRPr="00646FC2">
        <w:rPr>
          <w:rStyle w:val="Heading1Char"/>
          <w:b/>
        </w:rPr>
        <w:t xml:space="preserve"> </w:t>
      </w:r>
    </w:p>
    <w:p w14:paraId="7FF16733" w14:textId="77777777" w:rsidR="005733CC" w:rsidRDefault="005733CC" w:rsidP="005733CC"/>
    <w:p w14:paraId="6B11005E" w14:textId="77777777" w:rsidR="005733CC" w:rsidRPr="00CA1F86" w:rsidRDefault="005733CC" w:rsidP="005733CC">
      <w:r>
        <w:t xml:space="preserve">The Light Tower is a means of providing an audio and/or visual cue when the automatic system software has determined that the oven process has reached an out-of-control condition. </w:t>
      </w:r>
    </w:p>
    <w:p w14:paraId="06480545" w14:textId="77777777" w:rsidR="005733CC" w:rsidRDefault="005733CC" w:rsidP="005733CC"/>
    <w:p w14:paraId="56B961E6" w14:textId="13FEE9EE" w:rsidR="005733CC" w:rsidRDefault="005733CC" w:rsidP="005733CC">
      <w:r>
        <w:t xml:space="preserve">The light tower can only be used with the </w:t>
      </w:r>
      <w:r>
        <w:rPr>
          <w:i/>
        </w:rPr>
        <w:t xml:space="preserve">optional Alarm </w:t>
      </w:r>
      <w:r w:rsidRPr="00DC033B">
        <w:rPr>
          <w:i/>
        </w:rPr>
        <w:t>Relay</w:t>
      </w:r>
      <w:r>
        <w:t xml:space="preserve">, as it </w:t>
      </w:r>
      <w:r w:rsidRPr="00DC033B">
        <w:t>plugs</w:t>
      </w:r>
      <w:r>
        <w:t xml:space="preserve"> directly into the </w:t>
      </w:r>
      <w:r w:rsidRPr="00DC033B">
        <w:rPr>
          <w:i/>
        </w:rPr>
        <w:t>Alarm Relay</w:t>
      </w:r>
      <w:r>
        <w:t xml:space="preserve"> box. It uses a single Red light with an audible buzzer, which are both activated anytime an alarm condition occurs. Because it is controlled directly by the </w:t>
      </w:r>
      <w:r w:rsidRPr="00DC033B">
        <w:rPr>
          <w:i/>
        </w:rPr>
        <w:t>Alarm Relay</w:t>
      </w:r>
      <w:r>
        <w:t xml:space="preserve">, the light and audible buzzer will stay on for as long as the </w:t>
      </w:r>
      <w:r w:rsidRPr="00DC033B">
        <w:rPr>
          <w:i/>
        </w:rPr>
        <w:t>Alarm Relay</w:t>
      </w:r>
      <w:r>
        <w:t xml:space="preserve"> is energized.</w:t>
      </w:r>
    </w:p>
    <w:p w14:paraId="56F8406E" w14:textId="28D92ECD" w:rsidR="005A4E4B" w:rsidRPr="002C5A91" w:rsidRDefault="005A4E4B" w:rsidP="002C5A91">
      <w:r>
        <w:br w:type="page"/>
      </w:r>
    </w:p>
    <w:p w14:paraId="6CDEA054" w14:textId="7241371B" w:rsidR="00306EC4" w:rsidRPr="00B1186A" w:rsidRDefault="00306EC4" w:rsidP="001950EA">
      <w:pPr>
        <w:pStyle w:val="Heading1"/>
      </w:pPr>
      <w:bookmarkStart w:id="4328" w:name="_Toc469612993"/>
      <w:bookmarkStart w:id="4329" w:name="_Toc491174916"/>
      <w:bookmarkStart w:id="4330" w:name="_Toc491175136"/>
      <w:bookmarkStart w:id="4331" w:name="_Toc491264045"/>
      <w:bookmarkStart w:id="4332" w:name="_Toc491347029"/>
      <w:bookmarkStart w:id="4333" w:name="_Toc494303969"/>
      <w:bookmarkStart w:id="4334" w:name="_Toc494304145"/>
      <w:bookmarkStart w:id="4335" w:name="_Toc494304187"/>
      <w:bookmarkStart w:id="4336" w:name="_Toc532827310"/>
      <w:bookmarkStart w:id="4337" w:name="_Toc532827490"/>
      <w:bookmarkStart w:id="4338" w:name="_Toc532827604"/>
      <w:bookmarkStart w:id="4339" w:name="_Toc532892559"/>
      <w:bookmarkStart w:id="4340" w:name="_Toc468551594"/>
      <w:bookmarkStart w:id="4341" w:name="_Toc469038822"/>
      <w:bookmarkStart w:id="4342" w:name="_Toc469038877"/>
      <w:bookmarkStart w:id="4343" w:name="_Toc469042036"/>
      <w:bookmarkStart w:id="4344" w:name="_Toc469043219"/>
      <w:bookmarkStart w:id="4345" w:name="_Toc469043523"/>
      <w:bookmarkStart w:id="4346" w:name="_Toc469043799"/>
      <w:bookmarkStart w:id="4347" w:name="_Toc469043855"/>
      <w:bookmarkStart w:id="4348" w:name="_Toc469139453"/>
      <w:bookmarkStart w:id="4349" w:name="_Toc469152898"/>
      <w:bookmarkStart w:id="4350" w:name="_Toc33512795"/>
      <w:bookmarkStart w:id="4351" w:name="_Toc40509284"/>
      <w:bookmarkStart w:id="4352" w:name="_Toc119468206"/>
      <w:bookmarkStart w:id="4353" w:name="_Toc52898782"/>
      <w:bookmarkStart w:id="4354" w:name="_Toc52898963"/>
      <w:bookmarkStart w:id="4355" w:name="_Toc52899153"/>
      <w:bookmarkStart w:id="4356" w:name="_Toc52899210"/>
      <w:bookmarkEnd w:id="4294"/>
      <w:r w:rsidRPr="00306EC4">
        <w:lastRenderedPageBreak/>
        <w:t>Appendix A: The Process Window Index</w:t>
      </w:r>
      <w:bookmarkEnd w:id="4328"/>
      <w:bookmarkEnd w:id="4329"/>
      <w:bookmarkEnd w:id="4330"/>
      <w:bookmarkEnd w:id="4331"/>
      <w:bookmarkEnd w:id="4332"/>
      <w:bookmarkEnd w:id="4333"/>
      <w:bookmarkEnd w:id="4334"/>
      <w:bookmarkEnd w:id="4335"/>
      <w:bookmarkEnd w:id="4336"/>
      <w:bookmarkEnd w:id="4337"/>
      <w:bookmarkEnd w:id="4338"/>
      <w:bookmarkEnd w:id="4339"/>
      <w:bookmarkEnd w:id="4353"/>
      <w:bookmarkEnd w:id="4354"/>
      <w:bookmarkEnd w:id="4355"/>
      <w:bookmarkEnd w:id="4356"/>
      <w:r w:rsidRPr="00306EC4">
        <w:t xml:space="preserve"> </w:t>
      </w:r>
      <w:bookmarkEnd w:id="4340"/>
      <w:bookmarkEnd w:id="4341"/>
      <w:bookmarkEnd w:id="4342"/>
      <w:bookmarkEnd w:id="4343"/>
      <w:bookmarkEnd w:id="4344"/>
      <w:bookmarkEnd w:id="4345"/>
      <w:bookmarkEnd w:id="4346"/>
      <w:bookmarkEnd w:id="4347"/>
      <w:bookmarkEnd w:id="4348"/>
      <w:bookmarkEnd w:id="4349"/>
    </w:p>
    <w:p w14:paraId="2053AF66" w14:textId="1AC66D8B" w:rsidR="005A0A10" w:rsidRPr="004777BD" w:rsidRDefault="005A0A10" w:rsidP="001950EA">
      <w:pPr>
        <w:ind w:firstLine="720"/>
        <w:jc w:val="both"/>
        <w:rPr>
          <w:szCs w:val="32"/>
        </w:rPr>
      </w:pPr>
      <w:bookmarkStart w:id="4357" w:name="_Toc176001821"/>
      <w:bookmarkStart w:id="4358" w:name="_Toc469043220"/>
      <w:bookmarkStart w:id="4359" w:name="_Toc469043524"/>
      <w:bookmarkStart w:id="4360" w:name="_Toc469043800"/>
      <w:bookmarkStart w:id="4361" w:name="_Toc469139454"/>
      <w:bookmarkStart w:id="4362" w:name="_Toc469152899"/>
      <w:r w:rsidRPr="001950EA">
        <w:rPr>
          <w:rFonts w:ascii="Arial" w:hAnsi="Arial" w:cs="Arial"/>
          <w:b/>
          <w:sz w:val="32"/>
          <w:szCs w:val="32"/>
        </w:rPr>
        <w:t>A Method for Quantify Thermal Profile Performance</w:t>
      </w:r>
    </w:p>
    <w:p w14:paraId="447F6248" w14:textId="087C7C31" w:rsidR="00602636" w:rsidRPr="002D78E7" w:rsidRDefault="00306EC4">
      <w:pPr>
        <w:pStyle w:val="Heading2"/>
      </w:pPr>
      <w:bookmarkStart w:id="4363" w:name="_Toc469612994"/>
      <w:bookmarkStart w:id="4364" w:name="_Toc491174917"/>
      <w:bookmarkStart w:id="4365" w:name="_Toc491175137"/>
      <w:bookmarkStart w:id="4366" w:name="_Toc491264046"/>
      <w:bookmarkStart w:id="4367" w:name="_Toc494303970"/>
      <w:bookmarkStart w:id="4368" w:name="_Toc494304146"/>
      <w:bookmarkStart w:id="4369" w:name="_Toc532827311"/>
      <w:bookmarkStart w:id="4370" w:name="_Toc532827491"/>
      <w:bookmarkStart w:id="4371" w:name="_Toc52898783"/>
      <w:bookmarkStart w:id="4372" w:name="_Toc52898964"/>
      <w:bookmarkStart w:id="4373" w:name="_Toc52899154"/>
      <w:r>
        <w:t>The P</w:t>
      </w:r>
      <w:r w:rsidR="00602636" w:rsidRPr="002D78E7">
        <w:t>roblem</w:t>
      </w:r>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pPr>
        <w:pStyle w:val="Heading2"/>
      </w:pPr>
      <w:bookmarkStart w:id="4374" w:name="_Toc176001822"/>
      <w:bookmarkStart w:id="4375" w:name="_Toc469043221"/>
      <w:bookmarkStart w:id="4376" w:name="_Toc469043525"/>
      <w:bookmarkStart w:id="4377" w:name="_Toc469043801"/>
      <w:bookmarkStart w:id="4378" w:name="_Toc469139455"/>
      <w:bookmarkStart w:id="4379" w:name="_Toc469152900"/>
      <w:bookmarkStart w:id="4380" w:name="_Toc469612995"/>
      <w:bookmarkStart w:id="4381" w:name="_Toc491174918"/>
      <w:bookmarkStart w:id="4382" w:name="_Toc491175138"/>
      <w:bookmarkStart w:id="4383" w:name="_Toc491264047"/>
      <w:bookmarkStart w:id="4384" w:name="_Toc494303971"/>
      <w:bookmarkStart w:id="4385" w:name="_Toc494304147"/>
      <w:bookmarkStart w:id="4386" w:name="_Toc532827312"/>
      <w:bookmarkStart w:id="4387" w:name="_Toc532827492"/>
      <w:bookmarkStart w:id="4388" w:name="_Toc52898784"/>
      <w:bookmarkStart w:id="4389" w:name="_Toc52898965"/>
      <w:bookmarkStart w:id="4390" w:name="_Toc52899155"/>
      <w:r w:rsidRPr="002D78E7">
        <w:t>Defining the Process Window Index</w:t>
      </w:r>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p>
    <w:tbl>
      <w:tblPr>
        <w:tblW w:w="0" w:type="auto"/>
        <w:tblLook w:val="04A0" w:firstRow="1" w:lastRow="0" w:firstColumn="1" w:lastColumn="0" w:noHBand="0" w:noVBand="1"/>
      </w:tblPr>
      <w:tblGrid>
        <w:gridCol w:w="4788"/>
        <w:gridCol w:w="4788"/>
      </w:tblGrid>
      <w:tr w:rsidR="00602636" w14:paraId="7889032F" w14:textId="77777777" w:rsidTr="00F43F3C">
        <w:tc>
          <w:tcPr>
            <w:tcW w:w="4788" w:type="dxa"/>
            <w:shd w:val="clear" w:color="auto" w:fill="auto"/>
          </w:tcPr>
          <w:p w14:paraId="7F807AA6" w14:textId="16443BA5" w:rsidR="00602636" w:rsidRDefault="00602636" w:rsidP="00F43F3C">
            <w:r w:rsidRPr="00B1186A">
              <w:t>The Process Window Index</w:t>
            </w:r>
            <w:r>
              <w:t xml:space="preserve"> (PWI)</w:t>
            </w:r>
            <w:r w:rsidRPr="00B1186A">
              <w:t xml:space="preserve"> is a measure of how well a profile fits within user defined process limits.  See </w:t>
            </w:r>
            <w:fldSimple w:instr=" REF _Ref173159105  \* MERGEFORMAT ">
              <w:ins w:id="4391" w:author="Tom Bergeron" w:date="2020-10-06T17:45:00Z">
                <w:r w:rsidR="009C0501" w:rsidRPr="009C0501">
                  <w:rPr>
                    <w:rPrChange w:id="4392" w:author="Tom Bergeron" w:date="2020-10-06T17:45:00Z">
                      <w:rPr>
                        <w:rFonts w:ascii="Arial" w:hAnsi="Arial" w:cs="Arial"/>
                        <w:sz w:val="16"/>
                        <w:szCs w:val="16"/>
                      </w:rPr>
                    </w:rPrChange>
                  </w:rPr>
                  <w:t xml:space="preserve">Figure </w:t>
                </w:r>
                <w:r w:rsidR="009C0501" w:rsidRPr="009C0501">
                  <w:rPr>
                    <w:noProof/>
                    <w:rPrChange w:id="4393" w:author="Tom Bergeron" w:date="2020-10-06T17:45:00Z">
                      <w:rPr>
                        <w:rFonts w:ascii="Arial" w:hAnsi="Arial" w:cs="Arial"/>
                        <w:noProof/>
                        <w:sz w:val="16"/>
                        <w:szCs w:val="16"/>
                      </w:rPr>
                    </w:rPrChange>
                  </w:rPr>
                  <w:t>106</w:t>
                </w:r>
              </w:ins>
              <w:del w:id="4394" w:author="Tom Bergeron" w:date="2020-10-06T17:45:00Z">
                <w:r w:rsidR="0013342E" w:rsidRPr="0013342E" w:rsidDel="009C0501">
                  <w:delText xml:space="preserve">Figure </w:delText>
                </w:r>
                <w:r w:rsidR="0013342E" w:rsidRPr="0013342E" w:rsidDel="009C0501">
                  <w:rPr>
                    <w:noProof/>
                  </w:rPr>
                  <w:delText>148</w:delText>
                </w:r>
              </w:del>
            </w:fldSimple>
            <w:r w:rsidRPr="00B1186A">
              <w:t>.</w:t>
            </w:r>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217"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6D631F03" w:rsidR="00602636" w:rsidRPr="00AF1D5A" w:rsidRDefault="00602636" w:rsidP="00F43F3C">
            <w:pPr>
              <w:jc w:val="center"/>
              <w:rPr>
                <w:rFonts w:ascii="Arial" w:hAnsi="Arial" w:cs="Arial"/>
                <w:sz w:val="16"/>
                <w:szCs w:val="16"/>
              </w:rPr>
            </w:pPr>
            <w:bookmarkStart w:id="4395"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4396" w:author="Tom Bergeron" w:date="2020-10-06T17:45:00Z">
              <w:r w:rsidR="009C0501">
                <w:rPr>
                  <w:rFonts w:ascii="Arial" w:hAnsi="Arial" w:cs="Arial"/>
                  <w:noProof/>
                  <w:sz w:val="16"/>
                  <w:szCs w:val="16"/>
                </w:rPr>
                <w:t>106</w:t>
              </w:r>
            </w:ins>
            <w:del w:id="4397" w:author="Tom Bergeron" w:date="2020-10-06T17:45:00Z">
              <w:r w:rsidR="0013342E" w:rsidDel="009C0501">
                <w:rPr>
                  <w:rFonts w:ascii="Arial" w:hAnsi="Arial" w:cs="Arial"/>
                  <w:noProof/>
                  <w:sz w:val="16"/>
                  <w:szCs w:val="16"/>
                </w:rPr>
                <w:delText>148</w:delText>
              </w:r>
            </w:del>
            <w:r w:rsidRPr="00AF1D5A">
              <w:rPr>
                <w:rFonts w:ascii="Arial" w:hAnsi="Arial" w:cs="Arial"/>
                <w:sz w:val="16"/>
                <w:szCs w:val="16"/>
              </w:rPr>
              <w:fldChar w:fldCharType="end"/>
            </w:r>
            <w:bookmarkEnd w:id="4395"/>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218"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6BCA1160" w:rsidR="00602636" w:rsidRPr="00AF1D5A" w:rsidRDefault="00602636" w:rsidP="00F43F3C">
            <w:pPr>
              <w:jc w:val="center"/>
              <w:rPr>
                <w:rFonts w:ascii="Arial" w:hAnsi="Arial" w:cs="Arial"/>
                <w:sz w:val="16"/>
                <w:szCs w:val="16"/>
              </w:rPr>
            </w:pPr>
            <w:bookmarkStart w:id="4398"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4399" w:author="Tom Bergeron" w:date="2020-10-06T17:45:00Z">
              <w:r w:rsidR="009C0501">
                <w:rPr>
                  <w:rFonts w:ascii="Arial" w:hAnsi="Arial" w:cs="Arial"/>
                  <w:noProof/>
                  <w:sz w:val="16"/>
                  <w:szCs w:val="16"/>
                </w:rPr>
                <w:t>107</w:t>
              </w:r>
            </w:ins>
            <w:del w:id="4400" w:author="Tom Bergeron" w:date="2020-10-06T17:45:00Z">
              <w:r w:rsidR="0013342E" w:rsidDel="009C0501">
                <w:rPr>
                  <w:rFonts w:ascii="Arial" w:hAnsi="Arial" w:cs="Arial"/>
                  <w:noProof/>
                  <w:sz w:val="16"/>
                  <w:szCs w:val="16"/>
                </w:rPr>
                <w:delText>149</w:delText>
              </w:r>
            </w:del>
            <w:r w:rsidRPr="00AF1D5A">
              <w:rPr>
                <w:rFonts w:ascii="Arial" w:hAnsi="Arial" w:cs="Arial"/>
                <w:sz w:val="16"/>
                <w:szCs w:val="16"/>
              </w:rPr>
              <w:fldChar w:fldCharType="end"/>
            </w:r>
            <w:bookmarkEnd w:id="4398"/>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016EC237" w:rsidR="00602636" w:rsidRPr="00B1186A" w:rsidRDefault="009C0501" w:rsidP="00602636">
      <w:fldSimple w:instr=" REF _Ref173159125  \* MERGEFORMAT ">
        <w:ins w:id="4401" w:author="Tom Bergeron" w:date="2020-10-06T17:45:00Z">
          <w:r w:rsidRPr="009C0501">
            <w:rPr>
              <w:rPrChange w:id="4402" w:author="Tom Bergeron" w:date="2020-10-06T17:45:00Z">
                <w:rPr>
                  <w:rFonts w:ascii="Arial" w:hAnsi="Arial" w:cs="Arial"/>
                  <w:sz w:val="16"/>
                  <w:szCs w:val="16"/>
                </w:rPr>
              </w:rPrChange>
            </w:rPr>
            <w:t xml:space="preserve">Figure </w:t>
          </w:r>
          <w:r w:rsidRPr="009C0501">
            <w:rPr>
              <w:noProof/>
              <w:rPrChange w:id="4403" w:author="Tom Bergeron" w:date="2020-10-06T17:45:00Z">
                <w:rPr>
                  <w:rFonts w:ascii="Arial" w:hAnsi="Arial" w:cs="Arial"/>
                  <w:noProof/>
                  <w:sz w:val="16"/>
                  <w:szCs w:val="16"/>
                </w:rPr>
              </w:rPrChange>
            </w:rPr>
            <w:t>107</w:t>
          </w:r>
        </w:ins>
        <w:del w:id="4404" w:author="Tom Bergeron" w:date="2020-10-06T17:45:00Z">
          <w:r w:rsidR="0013342E" w:rsidRPr="0013342E" w:rsidDel="009C0501">
            <w:delText xml:space="preserve">Figure </w:delText>
          </w:r>
          <w:r w:rsidR="0013342E" w:rsidRPr="0013342E" w:rsidDel="009C0501">
            <w:rPr>
              <w:noProof/>
            </w:rPr>
            <w:delText>149</w:delText>
          </w:r>
        </w:del>
      </w:fldSimple>
      <w:r w:rsidR="00602636" w:rsidRPr="00B1186A">
        <w:t xml:space="preserve"> 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0EA003C8" w:rsidR="00602636" w:rsidRPr="00B1186A" w:rsidRDefault="00602636" w:rsidP="00602636">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fldSimple w:instr=" REF _Ref173159248  \* MERGEFORMAT ">
        <w:ins w:id="4405" w:author="Tom Bergeron" w:date="2020-10-06T17:45:00Z">
          <w:r w:rsidR="009C0501" w:rsidRPr="00B1186A">
            <w:t xml:space="preserve">Figure </w:t>
          </w:r>
          <w:r w:rsidR="009C0501">
            <w:rPr>
              <w:noProof/>
            </w:rPr>
            <w:t>108</w:t>
          </w:r>
        </w:ins>
        <w:del w:id="4406" w:author="Tom Bergeron" w:date="2020-10-06T17:45:00Z">
          <w:r w:rsidR="0013342E" w:rsidRPr="00B1186A" w:rsidDel="009C0501">
            <w:delText xml:space="preserve">Figure </w:delText>
          </w:r>
          <w:r w:rsidR="0013342E" w:rsidDel="009C0501">
            <w:rPr>
              <w:noProof/>
            </w:rPr>
            <w:delText>150</w:delText>
          </w:r>
        </w:del>
      </w:fldSimple>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1333BC55" w:rsidR="00602636" w:rsidRPr="00B1186A" w:rsidRDefault="00602636" w:rsidP="00602636">
      <w:pPr>
        <w:pStyle w:val="Caption"/>
      </w:pPr>
      <w:bookmarkStart w:id="4407" w:name="_Ref173159248"/>
      <w:r w:rsidRPr="00B1186A">
        <w:t xml:space="preserve">Figure </w:t>
      </w:r>
      <w:fldSimple w:instr=" SEQ Figure \* ARABIC ">
        <w:ins w:id="4408" w:author="Tom Bergeron" w:date="2020-10-06T17:45:00Z">
          <w:r w:rsidR="009C0501">
            <w:rPr>
              <w:noProof/>
            </w:rPr>
            <w:t>108</w:t>
          </w:r>
        </w:ins>
        <w:del w:id="4409" w:author="Tom Bergeron" w:date="2020-10-06T17:45:00Z">
          <w:r w:rsidR="0013342E" w:rsidDel="009C0501">
            <w:rPr>
              <w:noProof/>
            </w:rPr>
            <w:delText>150</w:delText>
          </w:r>
        </w:del>
      </w:fldSimple>
      <w:bookmarkEnd w:id="4407"/>
      <w:r w:rsidRPr="00B1186A">
        <w:t>: The Process Window Index</w:t>
      </w:r>
      <w:r w:rsidRPr="00B1186A">
        <w:br/>
        <w:t>(Multiple Statistics for a Single Thermocouple and Final PWI Calculation)</w:t>
      </w:r>
    </w:p>
    <w:p w14:paraId="0E12D770" w14:textId="77777777" w:rsidR="00602636" w:rsidRPr="002D78E7" w:rsidRDefault="00602636">
      <w:pPr>
        <w:pStyle w:val="Heading2"/>
      </w:pPr>
      <w:bookmarkStart w:id="4410" w:name="_Toc176001823"/>
      <w:bookmarkStart w:id="4411" w:name="_Toc469043222"/>
      <w:bookmarkStart w:id="4412" w:name="_Toc469043526"/>
      <w:bookmarkStart w:id="4413" w:name="_Toc469043802"/>
      <w:bookmarkStart w:id="4414" w:name="_Toc469139456"/>
      <w:bookmarkStart w:id="4415" w:name="_Toc469152901"/>
      <w:bookmarkStart w:id="4416" w:name="_Toc469612996"/>
      <w:bookmarkStart w:id="4417" w:name="_Toc491174919"/>
      <w:bookmarkStart w:id="4418" w:name="_Toc491175139"/>
      <w:bookmarkStart w:id="4419" w:name="_Toc491264048"/>
      <w:bookmarkStart w:id="4420" w:name="_Toc494303972"/>
      <w:bookmarkStart w:id="4421" w:name="_Toc494304148"/>
      <w:bookmarkStart w:id="4422" w:name="_Toc532827313"/>
      <w:bookmarkStart w:id="4423" w:name="_Toc532827493"/>
      <w:bookmarkStart w:id="4424" w:name="_Toc52898785"/>
      <w:bookmarkStart w:id="4425" w:name="_Toc52898966"/>
      <w:bookmarkStart w:id="4426" w:name="_Toc52899156"/>
      <w:r w:rsidRPr="002D78E7">
        <w:t>Calculating the PWI</w:t>
      </w:r>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p>
    <w:p w14:paraId="03DF96B8" w14:textId="77777777" w:rsidR="00602636" w:rsidRPr="00B1186A" w:rsidRDefault="00602636" w:rsidP="00602636">
      <w:r w:rsidRPr="00B1186A">
        <w:t xml:space="preserve">To calculate the Process Window Index: </w:t>
      </w:r>
      <w:proofErr w:type="spellStart"/>
      <w:r w:rsidRPr="00B1186A">
        <w:t>i</w:t>
      </w:r>
      <w:proofErr w:type="spellEnd"/>
      <w:r w:rsidRPr="00B1186A">
        <w:t xml:space="preserve">=1 to N (number of thermocouples); j=1 to M (number of statistics per thermocouple); </w:t>
      </w:r>
      <w:proofErr w:type="spellStart"/>
      <w:r w:rsidRPr="00B1186A">
        <w:rPr>
          <w:b/>
        </w:rPr>
        <w:t>measured_value</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value; </w:t>
      </w:r>
      <w:proofErr w:type="spellStart"/>
      <w:r w:rsidRPr="00B1186A">
        <w:rPr>
          <w:b/>
        </w:rPr>
        <w:t>average_limits</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average of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and low limits; and </w:t>
      </w:r>
      <w:r w:rsidRPr="00B1186A">
        <w:rPr>
          <w:b/>
        </w:rPr>
        <w:t>range</w:t>
      </w:r>
      <w:r w:rsidRPr="00B1186A">
        <w:rPr>
          <w:b/>
          <w:vertAlign w:val="subscript"/>
        </w:rPr>
        <w:t>[</w:t>
      </w:r>
      <w:proofErr w:type="spellStart"/>
      <w:r w:rsidRPr="00B1186A">
        <w:rPr>
          <w:b/>
          <w:vertAlign w:val="subscript"/>
        </w:rPr>
        <w:t>i,j</w:t>
      </w:r>
      <w:proofErr w:type="spellEnd"/>
      <w:r w:rsidRPr="00B1186A">
        <w:rPr>
          <w:b/>
          <w:vertAlign w:val="subscript"/>
        </w:rPr>
        <w:t xml:space="preserve">] </w:t>
      </w:r>
      <w:r w:rsidRPr="00B1186A">
        <w:t>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4C2133D6" w:rsidR="00602636" w:rsidRPr="00B1186A" w:rsidRDefault="00602636" w:rsidP="00602636">
      <w:pPr>
        <w:pStyle w:val="Caption"/>
      </w:pPr>
      <w:r w:rsidRPr="00B1186A">
        <w:t xml:space="preserve">Figure </w:t>
      </w:r>
      <w:fldSimple w:instr=" SEQ Figure \* ARABIC ">
        <w:ins w:id="4427" w:author="Tom Bergeron" w:date="2020-10-06T17:45:00Z">
          <w:r w:rsidR="009C0501">
            <w:rPr>
              <w:noProof/>
            </w:rPr>
            <w:t>109</w:t>
          </w:r>
        </w:ins>
        <w:del w:id="4428" w:author="Tom Bergeron" w:date="2020-10-06T17:45:00Z">
          <w:r w:rsidR="0013342E" w:rsidDel="009C0501">
            <w:rPr>
              <w:noProof/>
            </w:rPr>
            <w:delText>151</w:delText>
          </w:r>
        </w:del>
      </w:fldSimple>
      <w:r w:rsidRPr="00B1186A">
        <w:t>: Formula for calculating the PWI</w:t>
      </w:r>
    </w:p>
    <w:p w14:paraId="022B91ED" w14:textId="77777777" w:rsidR="00602636" w:rsidRPr="00B1186A" w:rsidRDefault="00602636" w:rsidP="00602636">
      <w:pPr>
        <w:rPr>
          <w:lang w:val="en"/>
        </w:rPr>
      </w:pPr>
    </w:p>
    <w:p w14:paraId="5C89ED30" w14:textId="77777777" w:rsidR="00602636" w:rsidRPr="00B1186A" w:rsidRDefault="00602636" w:rsidP="00602636">
      <w:r w:rsidRPr="00B1186A">
        <w:t xml:space="preserve">Thus, the PWI calculation includes all thermocouple statistics for all thermocouples.  The profile PWI is the </w:t>
      </w:r>
      <w:proofErr w:type="gramStart"/>
      <w:r w:rsidRPr="00B1186A">
        <w:t>worst case</w:t>
      </w:r>
      <w:proofErr w:type="gramEnd"/>
      <w:r w:rsidRPr="00B1186A">
        <w:t xml:space="preserve"> profile statistic (maximum, or highest percentage of the process window used), and all other values are less.</w:t>
      </w:r>
    </w:p>
    <w:p w14:paraId="325D3E35" w14:textId="77777777" w:rsidR="008904F6" w:rsidRDefault="008904F6" w:rsidP="00602636">
      <w:pPr>
        <w:keepNext/>
        <w:spacing w:before="120" w:after="120"/>
      </w:pPr>
      <w:bookmarkStart w:id="4429" w:name="_Toc176001824"/>
    </w:p>
    <w:p w14:paraId="3E2833B9" w14:textId="77777777" w:rsidR="008904F6" w:rsidRPr="00306EC4" w:rsidRDefault="008904F6" w:rsidP="008904F6">
      <w:r w:rsidRPr="00306EC4">
        <w:rPr>
          <w:b/>
        </w:rPr>
        <w:t>Note:</w:t>
      </w:r>
      <w:r w:rsidRPr="00306EC4">
        <w:t xml:space="preserve"> When using non-centered Target values, a modified formula is used. </w:t>
      </w:r>
    </w:p>
    <w:p w14:paraId="27550A17" w14:textId="7B768770" w:rsidR="00602636" w:rsidRPr="002D78E7" w:rsidRDefault="00602636">
      <w:pPr>
        <w:pStyle w:val="Heading2"/>
      </w:pPr>
      <w:r>
        <w:br w:type="page"/>
      </w:r>
      <w:bookmarkStart w:id="4430" w:name="_Toc469043223"/>
      <w:bookmarkStart w:id="4431" w:name="_Toc469043527"/>
      <w:bookmarkStart w:id="4432" w:name="_Toc469043803"/>
      <w:bookmarkStart w:id="4433" w:name="_Toc469139457"/>
      <w:bookmarkStart w:id="4434" w:name="_Toc469152902"/>
      <w:bookmarkStart w:id="4435" w:name="_Toc469612997"/>
      <w:bookmarkStart w:id="4436" w:name="_Toc491174920"/>
      <w:bookmarkStart w:id="4437" w:name="_Toc491175140"/>
      <w:bookmarkStart w:id="4438" w:name="_Toc491264049"/>
      <w:bookmarkStart w:id="4439" w:name="_Toc494303973"/>
      <w:bookmarkStart w:id="4440" w:name="_Toc494304149"/>
      <w:bookmarkStart w:id="4441" w:name="_Toc532827314"/>
      <w:bookmarkStart w:id="4442" w:name="_Toc532827494"/>
      <w:bookmarkStart w:id="4443" w:name="_Toc52898786"/>
      <w:bookmarkStart w:id="4444" w:name="_Toc52898967"/>
      <w:bookmarkStart w:id="4445" w:name="_Toc52899157"/>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 xml:space="preserve">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w:t>
      </w:r>
      <w:proofErr w:type="gramStart"/>
      <w:r w:rsidRPr="00B1186A">
        <w:t>hours</w:t>
      </w:r>
      <w:proofErr w:type="gramEnd"/>
      <w:r w:rsidRPr="00B1186A">
        <w:t>.</w:t>
      </w:r>
    </w:p>
    <w:p w14:paraId="5DF634F9" w14:textId="77777777" w:rsidR="00602636" w:rsidRPr="00B1186A" w:rsidRDefault="00602636" w:rsidP="00602636"/>
    <w:p w14:paraId="495B16EA" w14:textId="2608BA5B" w:rsidR="00602636" w:rsidRPr="00B1186A" w:rsidRDefault="00602636" w:rsidP="00602636">
      <w:r w:rsidRPr="00B1186A">
        <w:t xml:space="preserve">The third benefit is that because the PWI reflects the performance of the whole profile, it provides </w:t>
      </w:r>
      <w:r w:rsidR="002D1566">
        <w:t xml:space="preserve">a </w:t>
      </w:r>
      <w:r w:rsidRPr="00B1186A">
        <w:t>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0AD6A020" w:rsidR="00602636" w:rsidRPr="00B1186A" w:rsidRDefault="009C0501" w:rsidP="00602636">
      <w:fldSimple w:instr=" REF _Ref173159406  \* MERGEFORMAT ">
        <w:ins w:id="4446" w:author="Tom Bergeron" w:date="2020-10-06T17:45:00Z">
          <w:r w:rsidRPr="00B1186A">
            <w:t xml:space="preserve">Table </w:t>
          </w:r>
          <w:r>
            <w:rPr>
              <w:noProof/>
            </w:rPr>
            <w:t>6</w:t>
          </w:r>
        </w:ins>
        <w:del w:id="4447" w:author="Tom Bergeron" w:date="2020-10-06T17:45:00Z">
          <w:r w:rsidR="0013342E" w:rsidRPr="00B1186A" w:rsidDel="009C0501">
            <w:delText xml:space="preserve">Table </w:delText>
          </w:r>
          <w:r w:rsidR="0013342E" w:rsidDel="009C0501">
            <w:rPr>
              <w:noProof/>
            </w:rPr>
            <w:delText>10</w:delText>
          </w:r>
        </w:del>
      </w:fldSimple>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fldSimple w:instr=" REF _Ref173159406  \* MERGEFORMAT ">
        <w:ins w:id="4448" w:author="Tom Bergeron" w:date="2020-10-06T17:45:00Z">
          <w:r w:rsidRPr="00B1186A">
            <w:t xml:space="preserve">Table </w:t>
          </w:r>
          <w:r>
            <w:rPr>
              <w:noProof/>
            </w:rPr>
            <w:t>6</w:t>
          </w:r>
        </w:ins>
        <w:del w:id="4449" w:author="Tom Bergeron" w:date="2020-10-06T17:45:00Z">
          <w:r w:rsidR="0013342E" w:rsidRPr="00B1186A" w:rsidDel="009C0501">
            <w:delText xml:space="preserve">Table </w:delText>
          </w:r>
          <w:r w:rsidR="0013342E" w:rsidDel="009C0501">
            <w:rPr>
              <w:noProof/>
            </w:rPr>
            <w:delText>10</w:delText>
          </w:r>
        </w:del>
      </w:fldSimple>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0C6F1C25" w:rsidR="00602636" w:rsidRPr="00B1186A" w:rsidRDefault="00602636" w:rsidP="00602636">
      <w:pPr>
        <w:pStyle w:val="Caption"/>
      </w:pPr>
      <w:bookmarkStart w:id="4450" w:name="_Ref173159406"/>
      <w:r w:rsidRPr="00B1186A">
        <w:t xml:space="preserve">Table </w:t>
      </w:r>
      <w:fldSimple w:instr=" SEQ Table \* ARABIC ">
        <w:ins w:id="4451" w:author="Tom Bergeron" w:date="2020-10-06T17:45:00Z">
          <w:r w:rsidR="009C0501">
            <w:rPr>
              <w:noProof/>
            </w:rPr>
            <w:t>6</w:t>
          </w:r>
        </w:ins>
        <w:del w:id="4452" w:author="Tom Bergeron" w:date="2020-10-06T17:45:00Z">
          <w:r w:rsidR="0013342E" w:rsidDel="009C0501">
            <w:rPr>
              <w:noProof/>
            </w:rPr>
            <w:delText>10</w:delText>
          </w:r>
        </w:del>
      </w:fldSimple>
      <w:bookmarkEnd w:id="4450"/>
      <w:r w:rsidRPr="00B1186A">
        <w:t>: Comparison of Oven Performance – Best Achievable PWI</w:t>
      </w:r>
    </w:p>
    <w:p w14:paraId="1B160E92" w14:textId="77777777" w:rsidR="00602636" w:rsidRPr="002D78E7" w:rsidRDefault="00602636">
      <w:pPr>
        <w:pStyle w:val="Heading2"/>
      </w:pPr>
      <w:bookmarkStart w:id="4453" w:name="_Toc176001825"/>
      <w:bookmarkStart w:id="4454" w:name="_Toc469043224"/>
      <w:bookmarkStart w:id="4455" w:name="_Toc469043528"/>
      <w:bookmarkStart w:id="4456" w:name="_Toc469043804"/>
      <w:bookmarkStart w:id="4457" w:name="_Toc469139458"/>
      <w:bookmarkStart w:id="4458" w:name="_Toc469152903"/>
      <w:bookmarkStart w:id="4459" w:name="_Toc469612998"/>
      <w:bookmarkStart w:id="4460" w:name="_Toc491174921"/>
      <w:bookmarkStart w:id="4461" w:name="_Toc491175141"/>
      <w:bookmarkStart w:id="4462" w:name="_Toc491264050"/>
      <w:bookmarkStart w:id="4463" w:name="_Toc494303974"/>
      <w:bookmarkStart w:id="4464" w:name="_Toc494304150"/>
      <w:bookmarkStart w:id="4465" w:name="_Toc532827315"/>
      <w:bookmarkStart w:id="4466" w:name="_Toc532827495"/>
      <w:bookmarkStart w:id="4467" w:name="_Toc52898787"/>
      <w:bookmarkStart w:id="4468" w:name="_Toc52898968"/>
      <w:bookmarkStart w:id="4469" w:name="_Toc52899158"/>
      <w:r w:rsidRPr="002D78E7">
        <w:t>Conclusion</w:t>
      </w:r>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p>
    <w:p w14:paraId="3839A738" w14:textId="5162E081"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991D1B">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4470" w:name="_Toc329249494"/>
      <w:r>
        <w:rPr>
          <w:rStyle w:val="Heading1Char"/>
        </w:rPr>
        <w:br w:type="page"/>
      </w:r>
      <w:bookmarkEnd w:id="4470"/>
    </w:p>
    <w:p w14:paraId="78DFAFA7" w14:textId="77777777" w:rsidR="00306EC4" w:rsidRDefault="00306EC4" w:rsidP="001950EA">
      <w:pPr>
        <w:pStyle w:val="Heading1"/>
      </w:pPr>
      <w:bookmarkStart w:id="4471" w:name="_Toc468551595"/>
      <w:bookmarkStart w:id="4472" w:name="_Toc469038823"/>
      <w:bookmarkStart w:id="4473" w:name="_Toc469038878"/>
      <w:bookmarkStart w:id="4474" w:name="_Toc469042037"/>
      <w:bookmarkStart w:id="4475" w:name="_Toc469043225"/>
      <w:bookmarkStart w:id="4476" w:name="_Toc469043529"/>
      <w:bookmarkStart w:id="4477" w:name="_Toc469043805"/>
      <w:bookmarkStart w:id="4478" w:name="_Toc469043856"/>
      <w:bookmarkStart w:id="4479" w:name="_Toc469139459"/>
      <w:bookmarkStart w:id="4480" w:name="_Toc469152904"/>
      <w:bookmarkStart w:id="4481" w:name="_Toc469612999"/>
      <w:bookmarkStart w:id="4482" w:name="_Toc491174922"/>
      <w:bookmarkStart w:id="4483" w:name="_Toc491175142"/>
      <w:bookmarkStart w:id="4484" w:name="_Toc491264051"/>
      <w:bookmarkStart w:id="4485" w:name="_Toc491347030"/>
      <w:bookmarkStart w:id="4486" w:name="_Toc494303975"/>
      <w:bookmarkStart w:id="4487" w:name="_Toc494304151"/>
      <w:bookmarkStart w:id="4488" w:name="_Toc494304188"/>
      <w:bookmarkStart w:id="4489" w:name="_Toc532827316"/>
      <w:bookmarkStart w:id="4490" w:name="_Toc532827496"/>
      <w:bookmarkStart w:id="4491" w:name="_Toc532827605"/>
      <w:bookmarkStart w:id="4492" w:name="_Toc532892560"/>
      <w:bookmarkStart w:id="4493" w:name="_Toc52898788"/>
      <w:bookmarkStart w:id="4494" w:name="_Toc52898969"/>
      <w:bookmarkStart w:id="4495" w:name="_Toc52899159"/>
      <w:bookmarkStart w:id="4496" w:name="_Toc52899211"/>
      <w:r w:rsidRPr="00306EC4">
        <w:lastRenderedPageBreak/>
        <w:t xml:space="preserve">Appendix B: Recalculating Zone Delta Limits </w:t>
      </w:r>
      <w:proofErr w:type="gramStart"/>
      <w:r w:rsidRPr="00306EC4">
        <w:t>From</w:t>
      </w:r>
      <w:proofErr w:type="gramEnd"/>
      <w:r w:rsidRPr="00306EC4">
        <w:t xml:space="preserve"> Navigator/Auto-Focus Predictions</w:t>
      </w:r>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p>
    <w:p w14:paraId="3C1C4153" w14:textId="594B9C90" w:rsidR="00794B93" w:rsidRPr="00676AEE" w:rsidRDefault="00794B93" w:rsidP="00794B93">
      <w:r w:rsidRPr="00676AEE">
        <w:t xml:space="preserve">Occasionally, when using the </w:t>
      </w:r>
      <w:r w:rsidRPr="00676AEE">
        <w:rPr>
          <w:i/>
        </w:rPr>
        <w:t>Navigato</w:t>
      </w:r>
      <w:r w:rsidR="00991D1B">
        <w:rPr>
          <w:i/>
        </w:rPr>
        <w:t>r Power</w:t>
      </w:r>
      <w:r w:rsidRPr="00676AEE">
        <w:t xml:space="preserve"> or </w:t>
      </w:r>
      <w:r w:rsidRPr="00676AEE">
        <w:rPr>
          <w:i/>
        </w:rPr>
        <w:t xml:space="preserve">Auto-Focus </w:t>
      </w:r>
      <w:r w:rsidR="00991D1B">
        <w:rPr>
          <w:i/>
        </w:rPr>
        <w:t xml:space="preserve">Power </w:t>
      </w:r>
      <w:r w:rsidRPr="00676AEE">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41982D9E" w14:textId="4E8FD2BA" w:rsidR="00794B93" w:rsidRPr="00676AEE" w:rsidRDefault="00794B93">
      <w:pPr>
        <w:pStyle w:val="Heading2"/>
      </w:pPr>
      <w:bookmarkStart w:id="4497" w:name="_Toc469043226"/>
      <w:bookmarkStart w:id="4498" w:name="_Toc469043530"/>
      <w:bookmarkStart w:id="4499" w:name="_Toc469043806"/>
      <w:bookmarkStart w:id="4500" w:name="_Toc469139460"/>
      <w:bookmarkStart w:id="4501" w:name="_Toc469152905"/>
      <w:bookmarkStart w:id="4502" w:name="_Toc469613000"/>
      <w:bookmarkStart w:id="4503" w:name="_Toc491174923"/>
      <w:bookmarkStart w:id="4504" w:name="_Toc491175143"/>
      <w:bookmarkStart w:id="4505" w:name="_Toc491264052"/>
      <w:bookmarkStart w:id="4506" w:name="_Toc494303976"/>
      <w:bookmarkStart w:id="4507" w:name="_Toc494304152"/>
      <w:bookmarkStart w:id="4508" w:name="_Toc532827317"/>
      <w:bookmarkStart w:id="4509" w:name="_Toc532827497"/>
      <w:bookmarkStart w:id="4510" w:name="_Toc52898789"/>
      <w:bookmarkStart w:id="4511" w:name="_Toc52898970"/>
      <w:bookmarkStart w:id="4512" w:name="_Toc52899160"/>
      <w:r w:rsidRPr="00676AEE">
        <w:t xml:space="preserve">For </w:t>
      </w:r>
      <w:r w:rsidR="00306EC4" w:rsidRPr="00676AEE">
        <w:t>Sta</w:t>
      </w:r>
      <w:r w:rsidR="00306EC4">
        <w:t>nd-Alone Software Installations</w:t>
      </w:r>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When you go to start the predicted profile, click on the traffic light and the software will first ask if the oven is stabilized. Choose No.</w:t>
            </w:r>
          </w:p>
          <w:p w14:paraId="06B23AB6" w14:textId="77777777" w:rsidR="00794B93" w:rsidRPr="00676AEE" w:rsidRDefault="00794B93" w:rsidP="00EF0361">
            <w:pPr>
              <w:rPr>
                <w:u w:val="single"/>
              </w:rPr>
            </w:pPr>
          </w:p>
        </w:tc>
        <w:tc>
          <w:tcPr>
            <w:tcW w:w="5778" w:type="dxa"/>
            <w:shd w:val="clear" w:color="auto" w:fill="auto"/>
          </w:tcPr>
          <w:p w14:paraId="7E830A77" w14:textId="44C22923" w:rsidR="00794B93" w:rsidRPr="00676AEE" w:rsidRDefault="00991D1B" w:rsidP="00EF0361">
            <w:pPr>
              <w:rPr>
                <w:u w:val="single"/>
              </w:rPr>
            </w:pPr>
            <w:r>
              <w:rPr>
                <w:noProof/>
                <w:u w:val="single"/>
              </w:rPr>
              <w:drawing>
                <wp:inline distT="0" distB="0" distL="0" distR="0" wp14:anchorId="38A924F9" wp14:editId="4BFC47F7">
                  <wp:extent cx="3531870" cy="1214120"/>
                  <wp:effectExtent l="0" t="0" r="0" b="5080"/>
                  <wp:docPr id="3010" name="Picture 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1">
                            <a:extLst>
                              <a:ext uri="{28A0092B-C50C-407E-A947-70E740481C1C}">
                                <a14:useLocalDpi xmlns:a14="http://schemas.microsoft.com/office/drawing/2010/main" val="0"/>
                              </a:ext>
                            </a:extLst>
                          </a:blip>
                          <a:stretch>
                            <a:fillRect/>
                          </a:stretch>
                        </pic:blipFill>
                        <pic:spPr>
                          <a:xfrm>
                            <a:off x="0" y="0"/>
                            <a:ext cx="3531870" cy="1214120"/>
                          </a:xfrm>
                          <a:prstGeom prst="rect">
                            <a:avLst/>
                          </a:prstGeom>
                        </pic:spPr>
                      </pic:pic>
                    </a:graphicData>
                  </a:graphic>
                </wp:inline>
              </w:drawing>
            </w: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No. </w:t>
            </w:r>
          </w:p>
          <w:p w14:paraId="2CD4B926" w14:textId="77777777" w:rsidR="00794B93" w:rsidRPr="00676AEE" w:rsidRDefault="00794B93" w:rsidP="00EF0361">
            <w:pPr>
              <w:rPr>
                <w:u w:val="single"/>
              </w:rPr>
            </w:pPr>
          </w:p>
        </w:tc>
        <w:tc>
          <w:tcPr>
            <w:tcW w:w="5778" w:type="dxa"/>
            <w:shd w:val="clear" w:color="auto" w:fill="auto"/>
          </w:tcPr>
          <w:p w14:paraId="77CFB554" w14:textId="67B101F9" w:rsidR="00794B93" w:rsidRPr="00676AEE" w:rsidRDefault="00991D1B" w:rsidP="00EF0361">
            <w:pPr>
              <w:rPr>
                <w:noProof/>
              </w:rPr>
            </w:pPr>
            <w:r>
              <w:rPr>
                <w:noProof/>
              </w:rPr>
              <w:drawing>
                <wp:inline distT="0" distB="0" distL="0" distR="0" wp14:anchorId="031357B2" wp14:editId="18180303">
                  <wp:extent cx="3531870" cy="1636395"/>
                  <wp:effectExtent l="0" t="0" r="0" b="1905"/>
                  <wp:docPr id="3011" name="Picture 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22">
                            <a:extLst>
                              <a:ext uri="{28A0092B-C50C-407E-A947-70E740481C1C}">
                                <a14:useLocalDpi xmlns:a14="http://schemas.microsoft.com/office/drawing/2010/main" val="0"/>
                              </a:ext>
                            </a:extLst>
                          </a:blip>
                          <a:stretch>
                            <a:fillRect/>
                          </a:stretch>
                        </pic:blipFill>
                        <pic:spPr>
                          <a:xfrm>
                            <a:off x="0" y="0"/>
                            <a:ext cx="3531870" cy="1636395"/>
                          </a:xfrm>
                          <a:prstGeom prst="rect">
                            <a:avLst/>
                          </a:prstGeom>
                        </pic:spPr>
                      </pic:pic>
                    </a:graphicData>
                  </a:graphic>
                </wp:inline>
              </w:drawing>
            </w: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6BFD3972"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The software will then display this message, letting you know that it will now start the “recalculation” process. (Note: on a stand-alone oven, you do not need to change the actual oven setpoints at this point). Click OK.</w:t>
            </w:r>
          </w:p>
          <w:p w14:paraId="6C91BCFA" w14:textId="77777777" w:rsidR="00794B93" w:rsidRPr="00676AEE" w:rsidRDefault="00794B93" w:rsidP="00EF0361">
            <w:pPr>
              <w:rPr>
                <w:u w:val="single"/>
              </w:rPr>
            </w:pPr>
          </w:p>
        </w:tc>
        <w:tc>
          <w:tcPr>
            <w:tcW w:w="5778" w:type="dxa"/>
            <w:shd w:val="clear" w:color="auto" w:fill="auto"/>
          </w:tcPr>
          <w:p w14:paraId="2E0BB8AF" w14:textId="0CA59AA2" w:rsidR="00794B93" w:rsidRPr="00676AEE" w:rsidRDefault="00991D1B" w:rsidP="00EF0361">
            <w:pPr>
              <w:rPr>
                <w:u w:val="single"/>
              </w:rPr>
            </w:pPr>
            <w:r>
              <w:rPr>
                <w:noProof/>
                <w:u w:val="single"/>
              </w:rPr>
              <w:drawing>
                <wp:inline distT="0" distB="0" distL="0" distR="0" wp14:anchorId="781AD8A6" wp14:editId="38F64A32">
                  <wp:extent cx="3531870" cy="1898650"/>
                  <wp:effectExtent l="0" t="0" r="0" b="6350"/>
                  <wp:docPr id="3012" name="Picture 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23">
                            <a:extLst>
                              <a:ext uri="{28A0092B-C50C-407E-A947-70E740481C1C}">
                                <a14:useLocalDpi xmlns:a14="http://schemas.microsoft.com/office/drawing/2010/main" val="0"/>
                              </a:ext>
                            </a:extLst>
                          </a:blip>
                          <a:stretch>
                            <a:fillRect/>
                          </a:stretch>
                        </pic:blipFill>
                        <pic:spPr>
                          <a:xfrm>
                            <a:off x="0" y="0"/>
                            <a:ext cx="3531870" cy="1898650"/>
                          </a:xfrm>
                          <a:prstGeom prst="rect">
                            <a:avLst/>
                          </a:prstGeom>
                        </pic:spPr>
                      </pic:pic>
                    </a:graphicData>
                  </a:graphic>
                </wp:inline>
              </w:drawing>
            </w: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On this screen, change the zone setpoints to the actual temperature that the oven is able to maintain. After entering new setpoints, click the arrow forward button.</w:t>
            </w:r>
          </w:p>
          <w:p w14:paraId="57BE27E0" w14:textId="77777777" w:rsidR="00794B93" w:rsidRPr="00676AEE" w:rsidRDefault="00794B93" w:rsidP="00EF0361">
            <w:pPr>
              <w:rPr>
                <w:u w:val="single"/>
              </w:rPr>
            </w:pPr>
          </w:p>
        </w:tc>
        <w:tc>
          <w:tcPr>
            <w:tcW w:w="5778" w:type="dxa"/>
            <w:shd w:val="clear" w:color="auto" w:fill="auto"/>
          </w:tcPr>
          <w:p w14:paraId="350CAFD7" w14:textId="77777777" w:rsidR="00794B93" w:rsidRPr="00676AEE" w:rsidRDefault="000E0382" w:rsidP="00EF0361">
            <w:pPr>
              <w:rPr>
                <w:noProof/>
              </w:rPr>
            </w:pPr>
            <w:r>
              <w:rPr>
                <w:noProof/>
              </w:rPr>
              <w:drawing>
                <wp:inline distT="0" distB="0" distL="0" distR="0" wp14:anchorId="48656CFB" wp14:editId="7612BD36">
                  <wp:extent cx="3502660" cy="2637790"/>
                  <wp:effectExtent l="0" t="0" r="254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502660" cy="2637790"/>
                          </a:xfrm>
                          <a:prstGeom prst="rect">
                            <a:avLst/>
                          </a:prstGeom>
                          <a:noFill/>
                          <a:ln>
                            <a:noFill/>
                          </a:ln>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1034417">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Click OK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4829DEEA" w:rsidR="00794B93" w:rsidRPr="00676AEE" w:rsidRDefault="00794B93" w:rsidP="00EF0361">
            <w:pPr>
              <w:rPr>
                <w:noProof/>
              </w:rPr>
            </w:pPr>
          </w:p>
          <w:p w14:paraId="37D50266" w14:textId="187AA672" w:rsidR="00794B93" w:rsidRPr="00676AEE" w:rsidRDefault="00991D1B" w:rsidP="00EF0361">
            <w:pPr>
              <w:rPr>
                <w:noProof/>
              </w:rPr>
            </w:pPr>
            <w:r>
              <w:rPr>
                <w:noProof/>
              </w:rPr>
              <w:drawing>
                <wp:inline distT="0" distB="0" distL="0" distR="0" wp14:anchorId="34502A13" wp14:editId="026AD966">
                  <wp:extent cx="3531870" cy="1461770"/>
                  <wp:effectExtent l="0" t="0" r="0" b="5080"/>
                  <wp:docPr id="3013" name="Picture 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26">
                            <a:extLst>
                              <a:ext uri="{28A0092B-C50C-407E-A947-70E740481C1C}">
                                <a14:useLocalDpi xmlns:a14="http://schemas.microsoft.com/office/drawing/2010/main" val="0"/>
                              </a:ext>
                            </a:extLst>
                          </a:blip>
                          <a:stretch>
                            <a:fillRect/>
                          </a:stretch>
                        </pic:blipFill>
                        <pic:spPr>
                          <a:xfrm>
                            <a:off x="0" y="0"/>
                            <a:ext cx="3531870" cy="1461770"/>
                          </a:xfrm>
                          <a:prstGeom prst="rect">
                            <a:avLst/>
                          </a:prstGeom>
                        </pic:spPr>
                      </pic:pic>
                    </a:graphicData>
                  </a:graphic>
                </wp:inline>
              </w:drawing>
            </w:r>
          </w:p>
        </w:tc>
      </w:tr>
      <w:tr w:rsidR="00794B93" w:rsidRPr="00676AEE" w14:paraId="389E794B" w14:textId="77777777" w:rsidTr="00EF0361">
        <w:tc>
          <w:tcPr>
            <w:tcW w:w="8856" w:type="dxa"/>
            <w:gridSpan w:val="2"/>
            <w:shd w:val="clear" w:color="auto" w:fill="auto"/>
          </w:tcPr>
          <w:p w14:paraId="57209E26" w14:textId="77777777" w:rsidR="00991D1B" w:rsidRDefault="00991D1B" w:rsidP="00EF0361"/>
          <w:p w14:paraId="3699A0F8" w14:textId="77777777" w:rsidR="00794B93" w:rsidRPr="00676AEE" w:rsidRDefault="00794B93" w:rsidP="00EF0361">
            <w:r w:rsidRPr="00676AEE">
              <w:t xml:space="preserve">The software will now automatically change some of the default settings of the software, to settings that are more applicable to your specific oven, </w:t>
            </w:r>
            <w:proofErr w:type="gramStart"/>
            <w:r w:rsidRPr="00676AEE">
              <w:t>in regards to</w:t>
            </w:r>
            <w:proofErr w:type="gramEnd"/>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pPr>
        <w:pStyle w:val="Heading2"/>
      </w:pPr>
      <w:bookmarkStart w:id="4513" w:name="_Toc469043227"/>
      <w:bookmarkStart w:id="4514" w:name="_Toc469043531"/>
      <w:bookmarkStart w:id="4515" w:name="_Toc469043807"/>
      <w:bookmarkStart w:id="4516" w:name="_Toc469139461"/>
      <w:bookmarkStart w:id="4517" w:name="_Toc469152906"/>
      <w:bookmarkStart w:id="4518" w:name="_Toc469613001"/>
      <w:bookmarkStart w:id="4519" w:name="_Toc491174924"/>
      <w:bookmarkStart w:id="4520" w:name="_Toc491175144"/>
      <w:bookmarkStart w:id="4521" w:name="_Toc491264053"/>
      <w:bookmarkStart w:id="4522" w:name="_Toc494303977"/>
      <w:bookmarkStart w:id="4523" w:name="_Toc494304153"/>
      <w:bookmarkStart w:id="4524" w:name="_Toc532827318"/>
      <w:bookmarkStart w:id="4525" w:name="_Toc532827498"/>
      <w:bookmarkStart w:id="4526" w:name="_Toc52898790"/>
      <w:bookmarkStart w:id="4527" w:name="_Toc52898971"/>
      <w:bookmarkStart w:id="4528" w:name="_Toc52899161"/>
      <w:r w:rsidRPr="00676AEE">
        <w:lastRenderedPageBreak/>
        <w:t>For Oven</w:t>
      </w:r>
      <w:r>
        <w:t xml:space="preserve"> Controller</w:t>
      </w:r>
      <w:r w:rsidRPr="00676AEE">
        <w:t xml:space="preserve"> Software Installations</w:t>
      </w:r>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77777777" w:rsidR="00794B93" w:rsidRPr="00676AEE" w:rsidRDefault="00794B93" w:rsidP="00EF0361">
            <w:pPr>
              <w:keepNext/>
            </w:pPr>
            <w:r w:rsidRPr="00676AEE">
              <w:t xml:space="preserve">The following section outlines the steps used when your profiling software is installed on the oven </w:t>
            </w:r>
            <w:proofErr w:type="gramStart"/>
            <w:r w:rsidRPr="00676AEE">
              <w:t xml:space="preserve">PC, </w:t>
            </w:r>
            <w:r w:rsidRPr="00676AEE">
              <w:rPr>
                <w:u w:val="single"/>
              </w:rPr>
              <w:t>and</w:t>
            </w:r>
            <w:proofErr w:type="gramEnd"/>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When you go to start the predicted profile, click on the traffic light and the software will prompt you if the oven temperatures are not within 2 degrees of the zone setpoint. If the temperatures are not getting closer, click “No”.</w:t>
            </w:r>
          </w:p>
          <w:p w14:paraId="62B48AF6" w14:textId="77777777" w:rsidR="00794B93" w:rsidRPr="00676AEE" w:rsidRDefault="00794B93" w:rsidP="00EF0361">
            <w:pPr>
              <w:rPr>
                <w:u w:val="single"/>
              </w:rPr>
            </w:pPr>
          </w:p>
        </w:tc>
        <w:tc>
          <w:tcPr>
            <w:tcW w:w="5778" w:type="dxa"/>
            <w:shd w:val="clear" w:color="auto" w:fill="auto"/>
          </w:tcPr>
          <w:p w14:paraId="4343F8E7" w14:textId="09599B57" w:rsidR="00794B93" w:rsidRPr="00676AEE" w:rsidRDefault="00991D1B" w:rsidP="00EF0361">
            <w:pPr>
              <w:rPr>
                <w:noProof/>
              </w:rPr>
            </w:pPr>
            <w:r w:rsidRPr="00676AEE">
              <w:object w:dxaOrig="6439" w:dyaOrig="4850" w14:anchorId="7ED89A64">
                <v:shape id="_x0000_i1032" type="#_x0000_t75" style="width:277.5pt;height:209.25pt" o:ole="">
                  <v:imagedata r:id="rId227" o:title=""/>
                </v:shape>
                <o:OLEObject Type="Embed" ProgID="PBrush" ShapeID="_x0000_i1032" DrawAspect="Content" ObjectID="_1663511855" r:id="rId228"/>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rPr>
                <w:i/>
                <w:color w:val="FF0000"/>
                <w:u w:val="single"/>
              </w:rPr>
              <w:t>IMPORTANT:</w:t>
            </w:r>
            <w:r w:rsidRPr="00676AEE">
              <w:t xml:space="preserve"> you will now need to switch over to your oven control </w:t>
            </w:r>
            <w:proofErr w:type="gramStart"/>
            <w:r w:rsidRPr="00676AEE">
              <w:t>software, and</w:t>
            </w:r>
            <w:proofErr w:type="gramEnd"/>
            <w:r w:rsidRPr="00676AEE">
              <w:t xml:space="preserve"> change the setpoints to the temperature that the zones are actually controlling to. Only click “OK”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4DA91466" w:rsidR="00794B93" w:rsidRPr="00676AEE" w:rsidRDefault="00991D1B" w:rsidP="00EF0361">
            <w:pPr>
              <w:rPr>
                <w:noProof/>
              </w:rPr>
            </w:pPr>
            <w:r w:rsidRPr="00676AEE">
              <w:object w:dxaOrig="6439" w:dyaOrig="4840" w14:anchorId="0FDBB3DB">
                <v:shape id="_x0000_i1033" type="#_x0000_t75" style="width:277.5pt;height:208.5pt" o:ole="">
                  <v:imagedata r:id="rId229" o:title=""/>
                </v:shape>
                <o:OLEObject Type="Embed" ProgID="PBrush" ShapeID="_x0000_i1033" DrawAspect="Content" ObjectID="_1663511856" r:id="rId230"/>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1034" type="#_x0000_t75" style="width:277.5pt;height:208.5pt" o:ole="">
                  <v:imagedata r:id="rId231" o:title=""/>
                </v:shape>
                <o:OLEObject Type="Embed" ProgID="PBrush" ShapeID="_x0000_i1034" DrawAspect="Content" ObjectID="_1663511857" r:id="rId232"/>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Click OK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6A8064F1" w:rsidR="00794B93" w:rsidRPr="00676AEE" w:rsidRDefault="00991D1B" w:rsidP="00EF0361">
            <w:pPr>
              <w:rPr>
                <w:noProof/>
              </w:rPr>
            </w:pPr>
            <w:r w:rsidRPr="00676AEE">
              <w:object w:dxaOrig="6410" w:dyaOrig="4840" w14:anchorId="28E9FC7D">
                <v:shape id="_x0000_i1035" type="#_x0000_t75" style="width:277.5pt;height:209.25pt" o:ole="">
                  <v:imagedata r:id="rId233" o:title=""/>
                </v:shape>
                <o:OLEObject Type="Embed" ProgID="PBrush" ShapeID="_x0000_i1035" DrawAspect="Content" ObjectID="_1663511858" r:id="rId234"/>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77777777" w:rsidR="00794B93" w:rsidRPr="00676AEE" w:rsidRDefault="00794B93" w:rsidP="00794B93">
      <w:r w:rsidRPr="00676AEE">
        <w:t xml:space="preserve">The software will now automatically change some of the default settings of the software, to settings that are more applicable to your specific oven, </w:t>
      </w:r>
      <w:proofErr w:type="gramStart"/>
      <w:r w:rsidRPr="00676AEE">
        <w:t>in regards to</w:t>
      </w:r>
      <w:proofErr w:type="gramEnd"/>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183B1889" w14:textId="4112A5F5" w:rsidR="0071023B" w:rsidRPr="0071023B" w:rsidRDefault="0071023B" w:rsidP="00CA1F86">
      <w:bookmarkStart w:id="4529" w:name="_Toc333825427"/>
      <w:bookmarkStart w:id="4530" w:name="_Toc394411687"/>
      <w:bookmarkStart w:id="4531" w:name="_Toc394486327"/>
      <w:bookmarkStart w:id="4532" w:name="_Toc394583413"/>
      <w:bookmarkStart w:id="4533" w:name="_Toc468168395"/>
      <w:bookmarkStart w:id="4534" w:name="_Toc468175440"/>
      <w:bookmarkEnd w:id="4350"/>
      <w:bookmarkEnd w:id="4351"/>
      <w:bookmarkEnd w:id="4352"/>
    </w:p>
    <w:p w14:paraId="08224B80" w14:textId="4969D938" w:rsidR="00001A5C" w:rsidRDefault="00001A5C" w:rsidP="00001A5C">
      <w:pPr>
        <w:pStyle w:val="Heading1"/>
      </w:pPr>
      <w:bookmarkStart w:id="4535" w:name="_Toc532827319"/>
      <w:bookmarkStart w:id="4536" w:name="_Toc532827499"/>
      <w:bookmarkStart w:id="4537" w:name="_Toc532827606"/>
      <w:bookmarkStart w:id="4538" w:name="_Toc532892561"/>
      <w:bookmarkStart w:id="4539" w:name="_Toc469038825"/>
      <w:bookmarkStart w:id="4540" w:name="_Toc469038880"/>
      <w:bookmarkStart w:id="4541" w:name="_Toc469042039"/>
      <w:bookmarkStart w:id="4542" w:name="_Toc469043236"/>
      <w:bookmarkStart w:id="4543" w:name="_Toc469043540"/>
      <w:bookmarkStart w:id="4544" w:name="_Toc469043816"/>
      <w:bookmarkStart w:id="4545" w:name="_Toc469043858"/>
      <w:bookmarkStart w:id="4546" w:name="_Toc469139470"/>
      <w:bookmarkStart w:id="4547" w:name="_Toc469152915"/>
      <w:bookmarkStart w:id="4548" w:name="_Toc469613010"/>
      <w:bookmarkStart w:id="4549" w:name="_Toc491174925"/>
      <w:bookmarkStart w:id="4550" w:name="_Toc491175145"/>
      <w:bookmarkStart w:id="4551" w:name="_Toc491264054"/>
      <w:bookmarkStart w:id="4552" w:name="_Toc491347031"/>
      <w:bookmarkStart w:id="4553" w:name="_Toc494303978"/>
      <w:bookmarkStart w:id="4554" w:name="_Toc494304154"/>
      <w:bookmarkStart w:id="4555" w:name="_Toc494304189"/>
      <w:bookmarkStart w:id="4556" w:name="_Toc52898791"/>
      <w:bookmarkStart w:id="4557" w:name="_Toc52898972"/>
      <w:bookmarkStart w:id="4558" w:name="_Toc52899162"/>
      <w:bookmarkStart w:id="4559" w:name="_Toc52899212"/>
      <w:r>
        <w:lastRenderedPageBreak/>
        <w:t>Appendix C: Configuration Program</w:t>
      </w:r>
      <w:bookmarkEnd w:id="4535"/>
      <w:bookmarkEnd w:id="4536"/>
      <w:bookmarkEnd w:id="4537"/>
      <w:bookmarkEnd w:id="4538"/>
      <w:bookmarkEnd w:id="4556"/>
      <w:bookmarkEnd w:id="4557"/>
      <w:bookmarkEnd w:id="4558"/>
      <w:bookmarkEnd w:id="4559"/>
    </w:p>
    <w:p w14:paraId="26B7270C" w14:textId="77777777" w:rsidR="00001A5C" w:rsidRPr="00F0388A" w:rsidRDefault="00001A5C" w:rsidP="00001A5C">
      <w:r w:rsidRPr="00F0388A">
        <w:t>The system has many individual software settings that can be changed to suit the user</w:t>
      </w:r>
      <w:r>
        <w:t>’</w:t>
      </w:r>
      <w:r w:rsidRPr="00F0388A">
        <w:t>s p</w:t>
      </w:r>
      <w:r>
        <w:t xml:space="preserve">rocess and or hardware set up. </w:t>
      </w:r>
      <w:r w:rsidRPr="00F0388A">
        <w:t>The</w:t>
      </w:r>
      <w:r w:rsidRPr="00F50F63">
        <w:t xml:space="preserve"> </w:t>
      </w:r>
      <w:r>
        <w:t>c</w:t>
      </w:r>
      <w:r w:rsidRPr="00F0388A">
        <w:t xml:space="preserve">onfiguration </w:t>
      </w:r>
      <w:r>
        <w:t xml:space="preserve">program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5B61BE04" w14:textId="77777777" w:rsidR="00001A5C" w:rsidRPr="00F0388A" w:rsidRDefault="00001A5C" w:rsidP="00001A5C"/>
    <w:p w14:paraId="4FC3844E" w14:textId="77777777" w:rsidR="00001A5C" w:rsidRPr="004D6ABC" w:rsidRDefault="00001A5C" w:rsidP="00001A5C">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should modify these settings</w:t>
      </w:r>
      <w:r w:rsidRPr="00F0388A">
        <w:t>.</w:t>
      </w:r>
      <w:r w:rsidRPr="004D6ABC">
        <w:t xml:space="preserve"> Changes using this tool will directly affect the</w:t>
      </w:r>
      <w:r>
        <w:t xml:space="preserve"> data collected by the system. </w:t>
      </w:r>
      <w:r w:rsidRPr="004D6ABC">
        <w:t>Configuration software tool location:</w:t>
      </w:r>
    </w:p>
    <w:p w14:paraId="1AB790E9" w14:textId="77777777" w:rsidR="00001A5C" w:rsidRPr="00F0388A" w:rsidRDefault="00001A5C" w:rsidP="00001A5C">
      <w:pPr>
        <w:pStyle w:val="PlainText"/>
      </w:pPr>
      <w:r>
        <w:t>C:\software root directory\</w:t>
      </w:r>
      <w:r w:rsidRPr="00F0388A">
        <w:t>Config</w:t>
      </w:r>
      <w:r>
        <w:t>urationProgram</w:t>
      </w:r>
      <w:r w:rsidRPr="00F0388A">
        <w:t>.exe</w:t>
      </w:r>
    </w:p>
    <w:p w14:paraId="0F3EF5B1" w14:textId="77777777" w:rsidR="00001A5C" w:rsidRDefault="00001A5C" w:rsidP="00001A5C">
      <w:pPr>
        <w:pStyle w:val="Heading2"/>
      </w:pPr>
      <w:bookmarkStart w:id="4560" w:name="_Toc532827320"/>
      <w:bookmarkStart w:id="4561" w:name="_Toc532827500"/>
      <w:bookmarkStart w:id="4562" w:name="_Toc52898792"/>
      <w:bookmarkStart w:id="4563" w:name="_Toc52898973"/>
      <w:bookmarkStart w:id="4564" w:name="_Toc52899163"/>
      <w:r w:rsidRPr="00F0388A">
        <w:t xml:space="preserve">User Settings </w:t>
      </w:r>
      <w:r>
        <w:t>T</w:t>
      </w:r>
      <w:r w:rsidRPr="00F0388A">
        <w:t>ab</w:t>
      </w:r>
      <w:bookmarkEnd w:id="4560"/>
      <w:bookmarkEnd w:id="4561"/>
      <w:bookmarkEnd w:id="4562"/>
      <w:bookmarkEnd w:id="4563"/>
      <w:bookmarkEnd w:id="4564"/>
    </w:p>
    <w:p w14:paraId="7D643FDE" w14:textId="77777777" w:rsidR="00001A5C" w:rsidRPr="00AD4DC4" w:rsidRDefault="00001A5C" w:rsidP="00001A5C">
      <w:pPr>
        <w:rPr>
          <w:sz w:val="8"/>
        </w:rPr>
      </w:pPr>
    </w:p>
    <w:p w14:paraId="09F32D2D" w14:textId="77777777" w:rsidR="00001A5C" w:rsidRDefault="00001A5C" w:rsidP="00001A5C">
      <w:r>
        <w:rPr>
          <w:noProof/>
          <w:sz w:val="10"/>
          <w:szCs w:val="10"/>
        </w:rPr>
        <w:drawing>
          <wp:anchor distT="0" distB="0" distL="114300" distR="114300" simplePos="0" relativeHeight="251654656" behindDoc="1" locked="0" layoutInCell="1" allowOverlap="1" wp14:anchorId="09D002E0" wp14:editId="69E08F0F">
            <wp:simplePos x="0" y="0"/>
            <wp:positionH relativeFrom="column">
              <wp:posOffset>2132965</wp:posOffset>
            </wp:positionH>
            <wp:positionV relativeFrom="paragraph">
              <wp:posOffset>254000</wp:posOffset>
            </wp:positionV>
            <wp:extent cx="3568700" cy="3392170"/>
            <wp:effectExtent l="0" t="0" r="0" b="8255"/>
            <wp:wrapTight wrapText="left">
              <wp:wrapPolygon edited="0">
                <wp:start x="0" y="0"/>
                <wp:lineTo x="0" y="21535"/>
                <wp:lineTo x="21454" y="21535"/>
                <wp:lineTo x="21454" y="0"/>
                <wp:lineTo x="0" y="0"/>
              </wp:wrapPolygon>
            </wp:wrapTight>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 2.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568700" cy="339217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Allowable Change </w:t>
      </w:r>
      <w:r>
        <w:t>– Defines how much deviation is allowed in any one of the 30 probe TC’s before a Warning condition is generated.</w:t>
      </w:r>
    </w:p>
    <w:p w14:paraId="5118BED6" w14:textId="77777777" w:rsidR="00001A5C" w:rsidRPr="004D6ABC" w:rsidRDefault="00001A5C" w:rsidP="00001A5C">
      <w:pPr>
        <w:rPr>
          <w:sz w:val="10"/>
          <w:szCs w:val="10"/>
        </w:rPr>
      </w:pPr>
    </w:p>
    <w:p w14:paraId="3D5DE704" w14:textId="77777777" w:rsidR="00001A5C" w:rsidRPr="009A0C57" w:rsidRDefault="00001A5C" w:rsidP="00001A5C">
      <w:r>
        <w:rPr>
          <w:b/>
        </w:rPr>
        <w:t>Exclusion</w:t>
      </w:r>
      <w:r>
        <w:t xml:space="preserve"> – Allows user to disable any of the 30 probe TC’s from the VP calculations.</w:t>
      </w:r>
    </w:p>
    <w:p w14:paraId="56746509" w14:textId="77777777" w:rsidR="00001A5C" w:rsidRPr="004D6ABC" w:rsidRDefault="00001A5C" w:rsidP="00001A5C">
      <w:pPr>
        <w:rPr>
          <w:b/>
          <w:sz w:val="10"/>
          <w:szCs w:val="10"/>
        </w:rPr>
      </w:pPr>
      <w:bookmarkStart w:id="4565" w:name="_Hlk532550674"/>
    </w:p>
    <w:bookmarkEnd w:id="4565"/>
    <w:p w14:paraId="75D1C13E" w14:textId="2BB98438" w:rsidR="005733CC" w:rsidRDefault="00001A5C" w:rsidP="005733CC">
      <w:pPr>
        <w:rPr>
          <w:sz w:val="10"/>
        </w:rPr>
      </w:pPr>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6034311C" w14:textId="77777777" w:rsidR="005733CC" w:rsidRPr="004D6ABC" w:rsidRDefault="005733CC" w:rsidP="005733CC">
      <w:pPr>
        <w:rPr>
          <w:b/>
          <w:sz w:val="10"/>
          <w:szCs w:val="10"/>
        </w:rPr>
      </w:pPr>
    </w:p>
    <w:p w14:paraId="0AEF6C4D" w14:textId="4285C151" w:rsidR="005733CC" w:rsidRPr="008175A8" w:rsidRDefault="005733CC" w:rsidP="005733CC">
      <w:bookmarkStart w:id="4566" w:name="_Hlk532837003"/>
      <w:r w:rsidRPr="002C3095">
        <w:rPr>
          <w:b/>
        </w:rPr>
        <w:t>Use Baseline Profile Expiration</w:t>
      </w:r>
      <w:r w:rsidRPr="008175A8">
        <w:t xml:space="preserve"> – Automatically require new baseline profiles after specified number of days</w:t>
      </w:r>
      <w:r>
        <w:t>.</w:t>
      </w:r>
    </w:p>
    <w:bookmarkEnd w:id="4566"/>
    <w:p w14:paraId="77EE8B3E" w14:textId="6A0C3EE4" w:rsidR="005733CC" w:rsidRPr="004D6ABC" w:rsidRDefault="005733CC" w:rsidP="005733CC">
      <w:pPr>
        <w:rPr>
          <w:sz w:val="10"/>
        </w:rPr>
      </w:pPr>
    </w:p>
    <w:p w14:paraId="1560AE9B" w14:textId="77777777" w:rsidR="005733CC" w:rsidRPr="00B1186A" w:rsidRDefault="005733CC" w:rsidP="005733CC">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39172522" w14:textId="1DC830AD" w:rsidR="005733CC" w:rsidRDefault="005733CC" w:rsidP="005733CC">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240010C7" w14:textId="3190680D" w:rsidR="0087088B" w:rsidRDefault="0087088B" w:rsidP="005733CC"/>
    <w:p w14:paraId="231C41ED" w14:textId="0E19DD91" w:rsidR="0087088B" w:rsidRPr="004D6ABC" w:rsidRDefault="0087088B" w:rsidP="005733CC"/>
    <w:p w14:paraId="47F8655D" w14:textId="77777777" w:rsidR="005733CC" w:rsidRPr="004D6ABC" w:rsidRDefault="005733CC" w:rsidP="005733CC">
      <w:pPr>
        <w:rPr>
          <w:sz w:val="8"/>
        </w:rPr>
      </w:pPr>
    </w:p>
    <w:p w14:paraId="1F557CB9" w14:textId="77777777" w:rsidR="005733CC" w:rsidRPr="00B1186A" w:rsidRDefault="005733CC" w:rsidP="005733CC">
      <w:r w:rsidRPr="00B1186A">
        <w:t>There are three temperature triggers:</w:t>
      </w:r>
    </w:p>
    <w:p w14:paraId="2D9E9A2D" w14:textId="77777777" w:rsidR="005733CC" w:rsidRPr="00B1186A" w:rsidRDefault="005733CC" w:rsidP="005733CC">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388D8970" w14:textId="77777777" w:rsidR="005733CC" w:rsidRPr="00B1186A" w:rsidRDefault="005733CC" w:rsidP="005733CC">
      <w:pPr>
        <w:spacing w:before="60" w:after="60"/>
        <w:ind w:left="360"/>
      </w:pPr>
      <w:r>
        <w:rPr>
          <w:b/>
        </w:rPr>
        <w:t>Mid P</w:t>
      </w:r>
      <w:r w:rsidRPr="00B1186A">
        <w:rPr>
          <w:b/>
        </w:rPr>
        <w:t>oint –</w:t>
      </w:r>
      <w:r>
        <w:t xml:space="preserve"> The mid</w:t>
      </w:r>
      <w:r w:rsidRPr="00B1186A">
        <w:t xml:space="preserve">point temperature trigger must be higher than the </w:t>
      </w:r>
      <w:r>
        <w:t>S</w:t>
      </w:r>
      <w:r w:rsidRPr="00B1186A">
        <w:t xml:space="preserve">tart trigger, and the </w:t>
      </w:r>
      <w:r>
        <w:t>Stop</w:t>
      </w:r>
      <w:r w:rsidRPr="00B1186A">
        <w:t xml:space="preserve"> trigger.  Be sure the temperature in your heated process will achieve this setting or the profile will fail.  </w:t>
      </w:r>
    </w:p>
    <w:p w14:paraId="28DE6668" w14:textId="77777777" w:rsidR="005733CC" w:rsidRDefault="005733CC" w:rsidP="005733CC">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2CC0C35B" w14:textId="77777777" w:rsidR="00001A5C" w:rsidRPr="00AD4DC4" w:rsidRDefault="00001A5C" w:rsidP="00001A5C">
      <w:pPr>
        <w:spacing w:before="60" w:after="60"/>
        <w:rPr>
          <w:sz w:val="4"/>
        </w:rPr>
      </w:pPr>
    </w:p>
    <w:p w14:paraId="7A13431C" w14:textId="77777777" w:rsidR="00001A5C" w:rsidRPr="00B1186A" w:rsidRDefault="00001A5C" w:rsidP="00001A5C">
      <w:r w:rsidRPr="00B1186A">
        <w:rPr>
          <w:b/>
        </w:rPr>
        <w:t xml:space="preserve">Sample </w:t>
      </w:r>
      <w:r>
        <w:rPr>
          <w:b/>
        </w:rPr>
        <w:t>r</w:t>
      </w:r>
      <w:r w:rsidRPr="00B1186A">
        <w:rPr>
          <w:b/>
        </w:rPr>
        <w:t>ate –</w:t>
      </w:r>
      <w:r w:rsidRPr="00B1186A">
        <w:t xml:space="preserve"> Set the sample rate for each application type.  </w:t>
      </w:r>
    </w:p>
    <w:p w14:paraId="50028D32" w14:textId="77777777" w:rsidR="00001A5C" w:rsidRPr="00CA1F86" w:rsidRDefault="00001A5C" w:rsidP="00001A5C">
      <w:r>
        <w:br w:type="page"/>
      </w:r>
    </w:p>
    <w:p w14:paraId="4CBDB656" w14:textId="77777777" w:rsidR="0087088B" w:rsidRDefault="0087088B" w:rsidP="0087088B">
      <w:pPr>
        <w:pStyle w:val="Heading3"/>
      </w:pPr>
      <w:bookmarkStart w:id="4567" w:name="_Toc527644512"/>
      <w:bookmarkStart w:id="4568" w:name="_Toc528426800"/>
      <w:bookmarkStart w:id="4569" w:name="_Toc528427089"/>
      <w:bookmarkStart w:id="4570" w:name="_Toc532827501"/>
      <w:bookmarkStart w:id="4571" w:name="_Hlk532837122"/>
      <w:bookmarkStart w:id="4572" w:name="_Toc52898974"/>
      <w:bookmarkStart w:id="4573" w:name="_Toc52899164"/>
      <w:r>
        <w:lastRenderedPageBreak/>
        <w:t>Use Baseline Profile Expiration</w:t>
      </w:r>
      <w:bookmarkEnd w:id="4567"/>
      <w:bookmarkEnd w:id="4568"/>
      <w:bookmarkEnd w:id="4569"/>
      <w:bookmarkEnd w:id="4570"/>
      <w:bookmarkEnd w:id="4572"/>
      <w:bookmarkEnd w:id="4573"/>
    </w:p>
    <w:p w14:paraId="2508CC53" w14:textId="77777777" w:rsidR="0087088B" w:rsidRDefault="0087088B" w:rsidP="0087088B"/>
    <w:p w14:paraId="5D933FC7" w14:textId="77777777" w:rsidR="0087088B" w:rsidRDefault="0087088B" w:rsidP="0087088B">
      <w:r>
        <w:t>Enabling this function allows the system to require a new baseline profile is run after a specified number of days have elapsed. When enabled, additional functions will appear on various screens in the software.</w:t>
      </w:r>
    </w:p>
    <w:p w14:paraId="750294E6" w14:textId="77777777" w:rsidR="0087088B" w:rsidRDefault="0087088B" w:rsidP="0087088B">
      <w:r>
        <w:rPr>
          <w:b/>
          <w:noProof/>
        </w:rPr>
        <w:drawing>
          <wp:anchor distT="0" distB="0" distL="114300" distR="114300" simplePos="0" relativeHeight="251677184" behindDoc="1" locked="0" layoutInCell="1" allowOverlap="1" wp14:anchorId="1AD8CD0D" wp14:editId="48BDE6EE">
            <wp:simplePos x="0" y="0"/>
            <wp:positionH relativeFrom="column">
              <wp:posOffset>2495550</wp:posOffset>
            </wp:positionH>
            <wp:positionV relativeFrom="paragraph">
              <wp:posOffset>50165</wp:posOffset>
            </wp:positionV>
            <wp:extent cx="3435985" cy="2858135"/>
            <wp:effectExtent l="0" t="0" r="0" b="0"/>
            <wp:wrapTight wrapText="left">
              <wp:wrapPolygon edited="0">
                <wp:start x="0" y="0"/>
                <wp:lineTo x="0" y="21451"/>
                <wp:lineTo x="21436" y="21451"/>
                <wp:lineTo x="21436" y="0"/>
                <wp:lineTo x="0" y="0"/>
              </wp:wrapPolygon>
            </wp:wrapTight>
            <wp:docPr id="3033" name="Picture 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435985" cy="2858135"/>
                    </a:xfrm>
                    <a:prstGeom prst="rect">
                      <a:avLst/>
                    </a:prstGeom>
                  </pic:spPr>
                </pic:pic>
              </a:graphicData>
            </a:graphic>
            <wp14:sizeRelH relativeFrom="margin">
              <wp14:pctWidth>0</wp14:pctWidth>
            </wp14:sizeRelH>
            <wp14:sizeRelV relativeFrom="margin">
              <wp14:pctHeight>0</wp14:pctHeight>
            </wp14:sizeRelV>
          </wp:anchor>
        </w:drawing>
      </w:r>
    </w:p>
    <w:p w14:paraId="7F173310" w14:textId="77777777" w:rsidR="0087088B" w:rsidRDefault="0087088B" w:rsidP="0087088B">
      <w:bookmarkStart w:id="4574" w:name="_Hlk526970594"/>
    </w:p>
    <w:p w14:paraId="380EE23A" w14:textId="1EB3A539" w:rsidR="0087088B" w:rsidRDefault="0087088B" w:rsidP="0087088B">
      <w:r>
        <w:rPr>
          <w:b/>
        </w:rPr>
        <w:t>Global Preferences/KIC Vision</w:t>
      </w:r>
      <w:r w:rsidRPr="006E1668">
        <w:rPr>
          <w:b/>
          <w:vertAlign w:val="superscript"/>
        </w:rPr>
        <w:t>2</w:t>
      </w:r>
      <w:r>
        <w:rPr>
          <w:b/>
        </w:rPr>
        <w:t xml:space="preserve"> Tab</w:t>
      </w:r>
      <w:r>
        <w:t xml:space="preserve"> </w:t>
      </w:r>
      <w:bookmarkEnd w:id="4574"/>
      <w:r>
        <w:t>–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2E0996D3" w14:textId="77777777" w:rsidR="0087088B" w:rsidRDefault="0087088B" w:rsidP="0087088B"/>
    <w:p w14:paraId="40EBE8A1" w14:textId="0A23FA6F" w:rsidR="0087088B" w:rsidRPr="00BC10C1" w:rsidRDefault="0087088B" w:rsidP="0087088B">
      <w:r>
        <w:rPr>
          <w:noProof/>
        </w:rPr>
        <mc:AlternateContent>
          <mc:Choice Requires="wps">
            <w:drawing>
              <wp:anchor distT="0" distB="0" distL="114300" distR="114300" simplePos="0" relativeHeight="251679232" behindDoc="0" locked="0" layoutInCell="1" allowOverlap="1" wp14:anchorId="374B6345" wp14:editId="622C2F52">
                <wp:simplePos x="0" y="0"/>
                <wp:positionH relativeFrom="column">
                  <wp:posOffset>2647950</wp:posOffset>
                </wp:positionH>
                <wp:positionV relativeFrom="paragraph">
                  <wp:posOffset>346710</wp:posOffset>
                </wp:positionV>
                <wp:extent cx="2000250" cy="258445"/>
                <wp:effectExtent l="0" t="0" r="19050" b="27305"/>
                <wp:wrapNone/>
                <wp:docPr id="3026" name="Rectangle 3026"/>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794D1" id="Rectangle 3026" o:spid="_x0000_s1026" style="position:absolute;margin-left:208.5pt;margin-top:27.3pt;width:157.5pt;height:20.3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" filled="f" strokecolor="#ed7d31" strokeweight="1.5pt"/>
            </w:pict>
          </mc:Fallback>
        </mc:AlternateContent>
      </w:r>
      <w:r>
        <w:t>Note: When expired, the profile will still be viewable. However, it will not be able to be used as the baseline for automatic profiling.</w:t>
      </w:r>
    </w:p>
    <w:p w14:paraId="3548495F" w14:textId="77777777" w:rsidR="0087088B" w:rsidRDefault="0087088B" w:rsidP="0087088B"/>
    <w:p w14:paraId="31339608" w14:textId="77777777" w:rsidR="0087088B" w:rsidRDefault="0087088B" w:rsidP="0087088B"/>
    <w:p w14:paraId="230F868D" w14:textId="77777777" w:rsidR="0087088B" w:rsidRDefault="0087088B" w:rsidP="0087088B"/>
    <w:p w14:paraId="25A99A4E" w14:textId="77777777" w:rsidR="0087088B" w:rsidRDefault="0087088B" w:rsidP="0087088B"/>
    <w:p w14:paraId="769155F5" w14:textId="77777777" w:rsidR="0087088B" w:rsidRDefault="0087088B" w:rsidP="0087088B"/>
    <w:p w14:paraId="409B9DFA" w14:textId="77777777" w:rsidR="0087088B" w:rsidRDefault="0087088B" w:rsidP="0087088B"/>
    <w:p w14:paraId="2D0850F8" w14:textId="77777777" w:rsidR="0087088B" w:rsidRDefault="0087088B" w:rsidP="0087088B"/>
    <w:p w14:paraId="33170912" w14:textId="77777777" w:rsidR="0087088B" w:rsidRDefault="0087088B" w:rsidP="0087088B">
      <w:pPr>
        <w:rPr>
          <w:b/>
        </w:rPr>
      </w:pPr>
      <w:r>
        <w:rPr>
          <w:noProof/>
        </w:rPr>
        <w:drawing>
          <wp:anchor distT="0" distB="0" distL="114300" distR="114300" simplePos="0" relativeHeight="251682304" behindDoc="1" locked="0" layoutInCell="1" allowOverlap="1" wp14:anchorId="54205426" wp14:editId="77491D34">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3034" name="Picture 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237">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15C3BC40" w14:textId="77777777" w:rsidR="0087088B" w:rsidRDefault="0087088B" w:rsidP="0087088B">
      <w:r>
        <w:rPr>
          <w:b/>
        </w:rPr>
        <w:t xml:space="preserve">Profile Explorer – Search Button </w:t>
      </w:r>
      <w:r>
        <w:t>- When the expiration feature is enabled, you will see a new button appear in Profile Explorer:</w:t>
      </w:r>
    </w:p>
    <w:p w14:paraId="1119AC62" w14:textId="77777777" w:rsidR="0087088B" w:rsidRDefault="0087088B" w:rsidP="0087088B"/>
    <w:p w14:paraId="20F6E9DF" w14:textId="77777777" w:rsidR="0087088B" w:rsidRDefault="0087088B" w:rsidP="0087088B"/>
    <w:p w14:paraId="3B76C151" w14:textId="77777777" w:rsidR="0087088B" w:rsidRDefault="0087088B" w:rsidP="0087088B">
      <w:pPr>
        <w:pStyle w:val="ListParagraph"/>
        <w:numPr>
          <w:ilvl w:val="0"/>
          <w:numId w:val="145"/>
        </w:numPr>
      </w:pPr>
      <w:r>
        <w:rPr>
          <w:noProof/>
        </w:rPr>
        <w:drawing>
          <wp:anchor distT="0" distB="0" distL="114300" distR="114300" simplePos="0" relativeHeight="251683328" behindDoc="1" locked="0" layoutInCell="1" allowOverlap="1" wp14:anchorId="4AF24734" wp14:editId="4BA284B6">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3035" name="Picture 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238">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p>
    <w:p w14:paraId="55E307D5" w14:textId="77777777" w:rsidR="0087088B" w:rsidRDefault="0087088B" w:rsidP="0087088B">
      <w:pPr>
        <w:pStyle w:val="ListParagraph"/>
        <w:numPr>
          <w:ilvl w:val="0"/>
          <w:numId w:val="145"/>
        </w:numPr>
      </w:pPr>
      <w:r>
        <w:t xml:space="preserve">Enter the number of days (window of time remaining until profiles will expire), and then click Search. </w:t>
      </w:r>
    </w:p>
    <w:p w14:paraId="01B05431" w14:textId="77777777" w:rsidR="0087088B" w:rsidRDefault="0087088B" w:rsidP="0087088B">
      <w:pPr>
        <w:pStyle w:val="ListParagraph"/>
        <w:numPr>
          <w:ilvl w:val="0"/>
          <w:numId w:val="145"/>
        </w:numPr>
      </w:pPr>
      <w:r>
        <w:t xml:space="preserve">All products with a baseline profile set to expire within the specified </w:t>
      </w:r>
      <w:proofErr w:type="gramStart"/>
      <w:r>
        <w:t>time-frame</w:t>
      </w:r>
      <w:proofErr w:type="gramEnd"/>
      <w:r>
        <w:t xml:space="preserve"> will be displayed. </w:t>
      </w:r>
    </w:p>
    <w:p w14:paraId="649A9F29" w14:textId="214B30B8" w:rsidR="0087088B" w:rsidRDefault="0087088B" w:rsidP="0087088B">
      <w:pPr>
        <w:pStyle w:val="ListParagraph"/>
        <w:numPr>
          <w:ilvl w:val="0"/>
          <w:numId w:val="145"/>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5C98C5C1" w14:textId="69786646" w:rsidR="0087088B" w:rsidRDefault="0087088B" w:rsidP="006E1668"/>
    <w:bookmarkEnd w:id="4571"/>
    <w:p w14:paraId="4AF86DA9" w14:textId="77777777" w:rsidR="0087088B" w:rsidRDefault="0087088B" w:rsidP="006E1668"/>
    <w:p w14:paraId="0CEF931B" w14:textId="77777777" w:rsidR="00001A5C" w:rsidRPr="00B1186A" w:rsidRDefault="00001A5C" w:rsidP="00001A5C">
      <w:pPr>
        <w:pStyle w:val="Heading2"/>
      </w:pPr>
      <w:bookmarkStart w:id="4575" w:name="_Toc532827321"/>
      <w:bookmarkStart w:id="4576" w:name="_Toc532827502"/>
      <w:bookmarkStart w:id="4577" w:name="_Toc52898793"/>
      <w:bookmarkStart w:id="4578" w:name="_Toc52898975"/>
      <w:bookmarkStart w:id="4579" w:name="_Toc52899165"/>
      <w:r>
        <w:rPr>
          <w:noProof/>
        </w:rPr>
        <w:lastRenderedPageBreak/>
        <w:drawing>
          <wp:anchor distT="0" distB="0" distL="114300" distR="114300" simplePos="0" relativeHeight="251655680" behindDoc="1" locked="0" layoutInCell="1" allowOverlap="1" wp14:anchorId="1B72B34B" wp14:editId="1A550FED">
            <wp:simplePos x="0" y="0"/>
            <wp:positionH relativeFrom="column">
              <wp:posOffset>2393950</wp:posOffset>
            </wp:positionH>
            <wp:positionV relativeFrom="paragraph">
              <wp:posOffset>10160</wp:posOffset>
            </wp:positionV>
            <wp:extent cx="3307080" cy="1737360"/>
            <wp:effectExtent l="0" t="0" r="7620" b="0"/>
            <wp:wrapTight wrapText="left">
              <wp:wrapPolygon edited="0">
                <wp:start x="0" y="0"/>
                <wp:lineTo x="0" y="21316"/>
                <wp:lineTo x="21525" y="21316"/>
                <wp:lineTo x="21525" y="0"/>
                <wp:lineTo x="0" y="0"/>
              </wp:wrapPolygon>
            </wp:wrapTight>
            <wp:docPr id="2987" name="Picture 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Shifting.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3307080" cy="1737360"/>
                    </a:xfrm>
                    <a:prstGeom prst="rect">
                      <a:avLst/>
                    </a:prstGeom>
                  </pic:spPr>
                </pic:pic>
              </a:graphicData>
            </a:graphic>
            <wp14:sizeRelH relativeFrom="margin">
              <wp14:pctWidth>0</wp14:pctWidth>
            </wp14:sizeRelH>
            <wp14:sizeRelV relativeFrom="margin">
              <wp14:pctHeight>0</wp14:pctHeight>
            </wp14:sizeRelV>
          </wp:anchor>
        </w:drawing>
      </w:r>
      <w:r w:rsidRPr="00B1186A">
        <w:t xml:space="preserve">Shifting </w:t>
      </w:r>
      <w:r>
        <w:t>T</w:t>
      </w:r>
      <w:r w:rsidRPr="00B1186A">
        <w:t>ab</w:t>
      </w:r>
      <w:bookmarkEnd w:id="4575"/>
      <w:bookmarkEnd w:id="4576"/>
      <w:bookmarkEnd w:id="4577"/>
      <w:bookmarkEnd w:id="4578"/>
      <w:bookmarkEnd w:id="4579"/>
    </w:p>
    <w:p w14:paraId="5DEB216A" w14:textId="77777777" w:rsidR="00001A5C" w:rsidRPr="00B1186A" w:rsidRDefault="00001A5C" w:rsidP="00001A5C">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t>ary to manually enter</w:t>
      </w:r>
      <w:r w:rsidRPr="00B1186A">
        <w:t xml:space="preserve"> measurements to correct any profile display/shifting issues.  </w:t>
      </w:r>
    </w:p>
    <w:p w14:paraId="206DB89A" w14:textId="77777777" w:rsidR="00001A5C" w:rsidRPr="00B1186A" w:rsidRDefault="00001A5C" w:rsidP="00001A5C"/>
    <w:p w14:paraId="2C4F9E4C" w14:textId="77777777" w:rsidR="00001A5C" w:rsidRDefault="00001A5C" w:rsidP="00001A5C">
      <w:r w:rsidRPr="00B1186A">
        <w:t xml:space="preserve">Select the check box and then enter the required measurements.  </w:t>
      </w:r>
      <w:r>
        <w:t xml:space="preserve">Contact supplier of system for assistance. </w:t>
      </w:r>
    </w:p>
    <w:p w14:paraId="0578A5DA" w14:textId="77777777" w:rsidR="00001A5C" w:rsidRDefault="00001A5C" w:rsidP="00001A5C"/>
    <w:p w14:paraId="007F4051" w14:textId="77777777" w:rsidR="00001A5C" w:rsidRDefault="00001A5C" w:rsidP="00001A5C">
      <w:pPr>
        <w:pStyle w:val="Heading2"/>
      </w:pPr>
      <w:bookmarkStart w:id="4580" w:name="_Toc532827322"/>
      <w:bookmarkStart w:id="4581" w:name="_Toc532827503"/>
      <w:bookmarkStart w:id="4582" w:name="_Toc52898794"/>
      <w:bookmarkStart w:id="4583" w:name="_Toc52898976"/>
      <w:bookmarkStart w:id="4584" w:name="_Toc52899166"/>
      <w:r>
        <w:rPr>
          <w:noProof/>
        </w:rPr>
        <w:drawing>
          <wp:anchor distT="0" distB="0" distL="114300" distR="114300" simplePos="0" relativeHeight="251660800" behindDoc="1" locked="0" layoutInCell="1" allowOverlap="1" wp14:anchorId="4C50BC1B" wp14:editId="504D3CD0">
            <wp:simplePos x="0" y="0"/>
            <wp:positionH relativeFrom="column">
              <wp:posOffset>2404110</wp:posOffset>
            </wp:positionH>
            <wp:positionV relativeFrom="paragraph">
              <wp:posOffset>213360</wp:posOffset>
            </wp:positionV>
            <wp:extent cx="3276600" cy="1589405"/>
            <wp:effectExtent l="0" t="0" r="0" b="0"/>
            <wp:wrapTight wrapText="left">
              <wp:wrapPolygon edited="0">
                <wp:start x="0" y="0"/>
                <wp:lineTo x="0" y="21229"/>
                <wp:lineTo x="21474" y="21229"/>
                <wp:lineTo x="21474"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Decimal.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276600" cy="1589405"/>
                    </a:xfrm>
                    <a:prstGeom prst="rect">
                      <a:avLst/>
                    </a:prstGeom>
                  </pic:spPr>
                </pic:pic>
              </a:graphicData>
            </a:graphic>
            <wp14:sizeRelH relativeFrom="margin">
              <wp14:pctWidth>0</wp14:pctWidth>
            </wp14:sizeRelH>
            <wp14:sizeRelV relativeFrom="margin">
              <wp14:pctHeight>0</wp14:pctHeight>
            </wp14:sizeRelV>
          </wp:anchor>
        </w:drawing>
      </w:r>
      <w:r>
        <w:t>Decimal</w:t>
      </w:r>
      <w:r w:rsidRPr="00B1186A">
        <w:t xml:space="preserve"> </w:t>
      </w:r>
      <w:r>
        <w:t>T</w:t>
      </w:r>
      <w:r w:rsidRPr="00B1186A">
        <w:t>ab</w:t>
      </w:r>
      <w:bookmarkEnd w:id="4580"/>
      <w:bookmarkEnd w:id="4581"/>
      <w:bookmarkEnd w:id="4582"/>
      <w:bookmarkEnd w:id="4583"/>
      <w:bookmarkEnd w:id="4584"/>
    </w:p>
    <w:p w14:paraId="2CD305AB" w14:textId="77777777" w:rsidR="00001A5C" w:rsidRDefault="00001A5C" w:rsidP="00001A5C">
      <w:r>
        <w:t>This area controls the number of decimal places for the Conveyor Speed and Zone Setpoints displays in the software.</w:t>
      </w:r>
    </w:p>
    <w:p w14:paraId="368D4B56" w14:textId="77777777" w:rsidR="00001A5C" w:rsidRDefault="00001A5C" w:rsidP="00001A5C"/>
    <w:p w14:paraId="658FFBE4" w14:textId="77777777" w:rsidR="00001A5C" w:rsidRDefault="00001A5C" w:rsidP="00001A5C"/>
    <w:p w14:paraId="5FBF53A9" w14:textId="77777777" w:rsidR="00001A5C" w:rsidRDefault="00001A5C" w:rsidP="00001A5C"/>
    <w:p w14:paraId="49F96192" w14:textId="77777777" w:rsidR="00001A5C" w:rsidRDefault="00001A5C" w:rsidP="00001A5C"/>
    <w:p w14:paraId="7F20FC72" w14:textId="77777777" w:rsidR="00001A5C" w:rsidRDefault="00001A5C" w:rsidP="00001A5C"/>
    <w:p w14:paraId="2F819C86" w14:textId="398B625F" w:rsidR="00001A5C" w:rsidRDefault="00BE1C6B" w:rsidP="00001A5C">
      <w:pPr>
        <w:pStyle w:val="Heading2"/>
      </w:pPr>
      <w:bookmarkStart w:id="4585" w:name="_Toc532827323"/>
      <w:bookmarkStart w:id="4586" w:name="_Toc532827504"/>
      <w:bookmarkStart w:id="4587" w:name="_Toc52898795"/>
      <w:bookmarkStart w:id="4588" w:name="_Toc52898977"/>
      <w:bookmarkStart w:id="4589" w:name="_Toc52899167"/>
      <w:ins w:id="4590" w:author="Tom Bergeron" w:date="2020-09-29T15:26:00Z">
        <w:r>
          <w:rPr>
            <w:noProof/>
          </w:rPr>
          <w:drawing>
            <wp:anchor distT="0" distB="0" distL="114300" distR="114300" simplePos="0" relativeHeight="251699712" behindDoc="1" locked="0" layoutInCell="1" allowOverlap="1" wp14:anchorId="552470D9" wp14:editId="4C3D785F">
              <wp:simplePos x="0" y="0"/>
              <wp:positionH relativeFrom="column">
                <wp:posOffset>2409825</wp:posOffset>
              </wp:positionH>
              <wp:positionV relativeFrom="paragraph">
                <wp:posOffset>104140</wp:posOffset>
              </wp:positionV>
              <wp:extent cx="3195955" cy="2034540"/>
              <wp:effectExtent l="0" t="0" r="4445" b="3810"/>
              <wp:wrapTight wrapText="left">
                <wp:wrapPolygon edited="0">
                  <wp:start x="0" y="0"/>
                  <wp:lineTo x="0" y="21438"/>
                  <wp:lineTo x="21501" y="21438"/>
                  <wp:lineTo x="21501" y="0"/>
                  <wp:lineTo x="0" y="0"/>
                </wp:wrapPolygon>
              </wp:wrapTight>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3195955" cy="2034540"/>
                      </a:xfrm>
                      <a:prstGeom prst="rect">
                        <a:avLst/>
                      </a:prstGeom>
                    </pic:spPr>
                  </pic:pic>
                </a:graphicData>
              </a:graphic>
              <wp14:sizeRelH relativeFrom="margin">
                <wp14:pctWidth>0</wp14:pctWidth>
              </wp14:sizeRelH>
              <wp14:sizeRelV relativeFrom="margin">
                <wp14:pctHeight>0</wp14:pctHeight>
              </wp14:sizeRelV>
            </wp:anchor>
          </w:drawing>
        </w:r>
      </w:ins>
      <w:del w:id="4591" w:author="Tom Bergeron" w:date="2020-09-29T15:26:00Z">
        <w:r w:rsidR="00001A5C" w:rsidDel="00BE1C6B">
          <w:rPr>
            <w:noProof/>
          </w:rPr>
          <w:drawing>
            <wp:anchor distT="0" distB="0" distL="114300" distR="114300" simplePos="0" relativeHeight="251666944" behindDoc="1" locked="0" layoutInCell="1" allowOverlap="1" wp14:anchorId="3E22CBB5" wp14:editId="2171F1AE">
              <wp:simplePos x="0" y="0"/>
              <wp:positionH relativeFrom="column">
                <wp:posOffset>2432050</wp:posOffset>
              </wp:positionH>
              <wp:positionV relativeFrom="paragraph">
                <wp:posOffset>173990</wp:posOffset>
              </wp:positionV>
              <wp:extent cx="3251835" cy="1878330"/>
              <wp:effectExtent l="0" t="0" r="5715" b="7620"/>
              <wp:wrapTight wrapText="left">
                <wp:wrapPolygon edited="0">
                  <wp:start x="0" y="0"/>
                  <wp:lineTo x="0" y="21469"/>
                  <wp:lineTo x="21511" y="21469"/>
                  <wp:lineTo x="21511" y="0"/>
                  <wp:lineTo x="0" y="0"/>
                </wp:wrapPolygon>
              </wp:wrapTight>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Hardware.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251835" cy="1878330"/>
                      </a:xfrm>
                      <a:prstGeom prst="rect">
                        <a:avLst/>
                      </a:prstGeom>
                    </pic:spPr>
                  </pic:pic>
                </a:graphicData>
              </a:graphic>
              <wp14:sizeRelH relativeFrom="margin">
                <wp14:pctWidth>0</wp14:pctWidth>
              </wp14:sizeRelH>
              <wp14:sizeRelV relativeFrom="margin">
                <wp14:pctHeight>0</wp14:pctHeight>
              </wp14:sizeRelV>
            </wp:anchor>
          </w:drawing>
        </w:r>
      </w:del>
      <w:r w:rsidR="00001A5C">
        <w:t>Hardware Tab</w:t>
      </w:r>
      <w:bookmarkEnd w:id="4585"/>
      <w:bookmarkEnd w:id="4586"/>
      <w:bookmarkEnd w:id="4587"/>
      <w:bookmarkEnd w:id="4588"/>
      <w:bookmarkEnd w:id="4589"/>
    </w:p>
    <w:p w14:paraId="1A5E84F1" w14:textId="77777777" w:rsidR="00001A5C" w:rsidRDefault="00001A5C" w:rsidP="00001A5C">
      <w:r>
        <w:t>This area controls the configuration of the eTPU network addresses and allows for enabling or disabling of the oven communication when applicable.</w:t>
      </w:r>
    </w:p>
    <w:p w14:paraId="371ED73C" w14:textId="72958944" w:rsidR="00001A5C" w:rsidRDefault="00001A5C" w:rsidP="00001A5C"/>
    <w:p w14:paraId="3533EFCA" w14:textId="77777777" w:rsidR="00001A5C" w:rsidRDefault="00001A5C" w:rsidP="00001A5C"/>
    <w:p w14:paraId="2482EDCE" w14:textId="72FF7BFF" w:rsidR="00001A5C" w:rsidRDefault="00001A5C" w:rsidP="00001A5C"/>
    <w:p w14:paraId="4DE9AE02" w14:textId="77777777" w:rsidR="00001A5C" w:rsidRDefault="00001A5C" w:rsidP="00001A5C"/>
    <w:p w14:paraId="18C56915" w14:textId="77777777" w:rsidR="00001A5C" w:rsidRDefault="00001A5C" w:rsidP="00001A5C"/>
    <w:p w14:paraId="685D02C0" w14:textId="3CAFE8EA" w:rsidR="00001A5C" w:rsidRPr="00883023" w:rsidRDefault="00001A5C" w:rsidP="00001A5C"/>
    <w:p w14:paraId="533F5B76" w14:textId="7E65D546" w:rsidR="00001A5C" w:rsidRDefault="00001A5C" w:rsidP="00001A5C">
      <w:pPr>
        <w:pStyle w:val="Heading2"/>
      </w:pPr>
      <w:bookmarkStart w:id="4592" w:name="_Toc532827324"/>
      <w:bookmarkStart w:id="4593" w:name="_Toc532827505"/>
      <w:bookmarkStart w:id="4594" w:name="_Toc52898796"/>
      <w:bookmarkStart w:id="4595" w:name="_Toc52898978"/>
      <w:bookmarkStart w:id="4596" w:name="_Toc52899168"/>
      <w:r>
        <w:rPr>
          <w:noProof/>
        </w:rPr>
        <w:drawing>
          <wp:anchor distT="0" distB="0" distL="114300" distR="114300" simplePos="0" relativeHeight="251675136" behindDoc="1" locked="0" layoutInCell="1" allowOverlap="1" wp14:anchorId="55B5920E" wp14:editId="31B0FB34">
            <wp:simplePos x="0" y="0"/>
            <wp:positionH relativeFrom="column">
              <wp:posOffset>2428875</wp:posOffset>
            </wp:positionH>
            <wp:positionV relativeFrom="paragraph">
              <wp:posOffset>234315</wp:posOffset>
            </wp:positionV>
            <wp:extent cx="3205480" cy="1930400"/>
            <wp:effectExtent l="0" t="0" r="0" b="0"/>
            <wp:wrapTight wrapText="left">
              <wp:wrapPolygon edited="0">
                <wp:start x="0" y="0"/>
                <wp:lineTo x="0" y="21316"/>
                <wp:lineTo x="21437" y="21316"/>
                <wp:lineTo x="21437" y="0"/>
                <wp:lineTo x="0" y="0"/>
              </wp:wrapPolygon>
            </wp:wrapTight>
            <wp:docPr id="2993" name="Picture 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Message.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205480" cy="1930400"/>
                    </a:xfrm>
                    <a:prstGeom prst="rect">
                      <a:avLst/>
                    </a:prstGeom>
                  </pic:spPr>
                </pic:pic>
              </a:graphicData>
            </a:graphic>
            <wp14:sizeRelH relativeFrom="margin">
              <wp14:pctWidth>0</wp14:pctWidth>
            </wp14:sizeRelH>
            <wp14:sizeRelV relativeFrom="margin">
              <wp14:pctHeight>0</wp14:pctHeight>
            </wp14:sizeRelV>
          </wp:anchor>
        </w:drawing>
      </w:r>
      <w:r>
        <w:t>Message Config Tab</w:t>
      </w:r>
      <w:bookmarkEnd w:id="4592"/>
      <w:bookmarkEnd w:id="4593"/>
      <w:bookmarkEnd w:id="4594"/>
      <w:bookmarkEnd w:id="4595"/>
      <w:bookmarkEnd w:id="4596"/>
    </w:p>
    <w:p w14:paraId="40A4A44B" w14:textId="77777777" w:rsidR="00001A5C" w:rsidRPr="00BD207B" w:rsidRDefault="00001A5C" w:rsidP="00001A5C">
      <w:r>
        <w:t>When certain messages are displayed in the software, the user can select a checkbox for “Do not show this again”. If checked, that message box becomes “disabled”. This area allows the user to enable or disable those messages.</w:t>
      </w:r>
    </w:p>
    <w:p w14:paraId="073FB6B4" w14:textId="77777777" w:rsidR="00001A5C" w:rsidRDefault="00001A5C" w:rsidP="00001A5C"/>
    <w:p w14:paraId="3250C89F" w14:textId="77777777" w:rsidR="00001A5C" w:rsidRDefault="00001A5C" w:rsidP="00001A5C"/>
    <w:p w14:paraId="602D3C33" w14:textId="77777777" w:rsidR="00001A5C" w:rsidRDefault="00001A5C" w:rsidP="00001A5C"/>
    <w:p w14:paraId="426B5275" w14:textId="77777777" w:rsidR="00001A5C" w:rsidRDefault="00001A5C" w:rsidP="00001A5C"/>
    <w:p w14:paraId="2A473BDB" w14:textId="0DBC9C3D" w:rsidR="00001A5C" w:rsidRDefault="00001A5C" w:rsidP="00001A5C"/>
    <w:p w14:paraId="17C27C72" w14:textId="77777777" w:rsidR="0087088B" w:rsidRDefault="0087088B" w:rsidP="00001A5C"/>
    <w:p w14:paraId="062D0EA9" w14:textId="32810C72" w:rsidR="0087088B" w:rsidRDefault="0087088B" w:rsidP="0087088B">
      <w:pPr>
        <w:pStyle w:val="Heading2"/>
      </w:pPr>
      <w:bookmarkStart w:id="4597" w:name="_Password_Control_–"/>
      <w:bookmarkStart w:id="4598" w:name="_Ref502912537"/>
      <w:bookmarkStart w:id="4599" w:name="_Toc503955333"/>
      <w:bookmarkStart w:id="4600" w:name="_Toc506816879"/>
      <w:bookmarkStart w:id="4601" w:name="_Toc506817155"/>
      <w:bookmarkStart w:id="4602" w:name="_Toc528426532"/>
      <w:bookmarkStart w:id="4603" w:name="_Toc528426807"/>
      <w:bookmarkStart w:id="4604" w:name="_Toc528427096"/>
      <w:bookmarkStart w:id="4605" w:name="_Toc528427267"/>
      <w:bookmarkStart w:id="4606" w:name="_Toc532827325"/>
      <w:bookmarkStart w:id="4607" w:name="_Toc532827506"/>
      <w:bookmarkStart w:id="4608" w:name="_Hlk532837523"/>
      <w:bookmarkStart w:id="4609" w:name="_Toc52898797"/>
      <w:bookmarkStart w:id="4610" w:name="_Toc52898979"/>
      <w:bookmarkStart w:id="4611" w:name="_Toc52899169"/>
      <w:bookmarkEnd w:id="4597"/>
      <w:r w:rsidRPr="00FF1AB1">
        <w:lastRenderedPageBreak/>
        <w:t>Password Control</w:t>
      </w:r>
      <w:bookmarkEnd w:id="4598"/>
      <w:r w:rsidRPr="00FF1AB1">
        <w:t xml:space="preserve"> – Multi User</w:t>
      </w:r>
      <w:bookmarkEnd w:id="4599"/>
      <w:bookmarkEnd w:id="4600"/>
      <w:bookmarkEnd w:id="4601"/>
      <w:bookmarkEnd w:id="4602"/>
      <w:bookmarkEnd w:id="4603"/>
      <w:bookmarkEnd w:id="4604"/>
      <w:bookmarkEnd w:id="4605"/>
      <w:bookmarkEnd w:id="4606"/>
      <w:bookmarkEnd w:id="4607"/>
      <w:bookmarkEnd w:id="4609"/>
      <w:bookmarkEnd w:id="4610"/>
      <w:bookmarkEnd w:id="4611"/>
    </w:p>
    <w:p w14:paraId="09980A5E" w14:textId="77777777" w:rsidR="0087088B" w:rsidRDefault="0087088B" w:rsidP="0087088B">
      <w:r>
        <w:t xml:space="preserve">The software offers a Multi User Control capability to configure certain functions as password protected and, thus, requiring the use of specific user levels. </w:t>
      </w:r>
    </w:p>
    <w:p w14:paraId="28D268A1" w14:textId="77777777" w:rsidR="0087088B" w:rsidRDefault="0087088B" w:rsidP="0087088B"/>
    <w:p w14:paraId="2B04AFF9" w14:textId="77777777" w:rsidR="0087088B" w:rsidRDefault="0087088B" w:rsidP="0087088B">
      <w:r>
        <w:t>The user types are:</w:t>
      </w:r>
    </w:p>
    <w:p w14:paraId="6DDFA1DF" w14:textId="77777777" w:rsidR="0087088B" w:rsidRDefault="0087088B" w:rsidP="0087088B">
      <w:pPr>
        <w:pStyle w:val="ListParagraph"/>
        <w:numPr>
          <w:ilvl w:val="0"/>
          <w:numId w:val="146"/>
        </w:numPr>
      </w:pPr>
      <w:r>
        <w:t>Administrator</w:t>
      </w:r>
    </w:p>
    <w:p w14:paraId="3751CD9E" w14:textId="77777777" w:rsidR="0087088B" w:rsidRDefault="0087088B" w:rsidP="0087088B">
      <w:pPr>
        <w:pStyle w:val="ListParagraph"/>
        <w:numPr>
          <w:ilvl w:val="0"/>
          <w:numId w:val="146"/>
        </w:numPr>
      </w:pPr>
      <w:r>
        <w:t>Engineer</w:t>
      </w:r>
    </w:p>
    <w:p w14:paraId="5849E590" w14:textId="77777777" w:rsidR="0087088B" w:rsidRDefault="0087088B" w:rsidP="0087088B">
      <w:pPr>
        <w:pStyle w:val="ListParagraph"/>
        <w:numPr>
          <w:ilvl w:val="0"/>
          <w:numId w:val="146"/>
        </w:numPr>
      </w:pPr>
      <w:r>
        <w:t>Tech</w:t>
      </w:r>
    </w:p>
    <w:p w14:paraId="25F8A3E0" w14:textId="77777777" w:rsidR="0087088B" w:rsidRDefault="0087088B" w:rsidP="0087088B">
      <w:pPr>
        <w:pStyle w:val="ListParagraph"/>
        <w:numPr>
          <w:ilvl w:val="0"/>
          <w:numId w:val="146"/>
        </w:numPr>
      </w:pPr>
      <w:r>
        <w:t>Operator (default)</w:t>
      </w:r>
    </w:p>
    <w:p w14:paraId="4EB384B1" w14:textId="77777777" w:rsidR="0087088B" w:rsidRPr="00A47A01" w:rsidRDefault="0087088B" w:rsidP="0087088B">
      <w:pPr>
        <w:pStyle w:val="Heading3"/>
      </w:pPr>
      <w:bookmarkStart w:id="4612" w:name="_Toc506817156"/>
      <w:bookmarkStart w:id="4613" w:name="_Toc528426808"/>
      <w:bookmarkStart w:id="4614" w:name="_Toc528427097"/>
      <w:bookmarkStart w:id="4615" w:name="_Toc532827507"/>
      <w:bookmarkStart w:id="4616" w:name="_Toc52898980"/>
      <w:bookmarkStart w:id="4617" w:name="_Toc52899170"/>
      <w:r w:rsidRPr="00A47A01">
        <w:t xml:space="preserve">Access to the </w:t>
      </w:r>
      <w:r>
        <w:t>Password Control Tab</w:t>
      </w:r>
      <w:bookmarkEnd w:id="4612"/>
      <w:bookmarkEnd w:id="4613"/>
      <w:bookmarkEnd w:id="4614"/>
      <w:bookmarkEnd w:id="4615"/>
      <w:bookmarkEnd w:id="4616"/>
      <w:bookmarkEnd w:id="4617"/>
    </w:p>
    <w:p w14:paraId="57F65C9B" w14:textId="77777777" w:rsidR="0087088B" w:rsidRDefault="0087088B" w:rsidP="0087088B">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t xml:space="preserve">entering </w:t>
      </w:r>
      <w:r w:rsidRPr="0035776C">
        <w:t>the</w:t>
      </w:r>
      <w:r>
        <w:t xml:space="preserve"> default</w:t>
      </w:r>
      <w:r w:rsidRPr="0035776C">
        <w:t xml:space="preserve"> Administrator password</w:t>
      </w:r>
      <w:r>
        <w:t xml:space="preserve"> </w:t>
      </w:r>
      <w:r w:rsidRPr="0035776C">
        <w:t>before the</w:t>
      </w:r>
      <w:r>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214B8C23" w14:textId="77777777" w:rsidR="0087088B" w:rsidRDefault="0087088B" w:rsidP="0087088B"/>
    <w:p w14:paraId="6A4BEEC8" w14:textId="77777777" w:rsidR="0087088B" w:rsidRDefault="0087088B" w:rsidP="0087088B">
      <w:r w:rsidRPr="0035776C">
        <w:t xml:space="preserve">If the </w:t>
      </w:r>
      <w:r>
        <w:t>Multi User Control</w:t>
      </w:r>
      <w:r w:rsidRPr="0035776C">
        <w:t xml:space="preserve"> is enable</w:t>
      </w:r>
      <w:r>
        <w:t>d and a user starts the utility</w:t>
      </w:r>
      <w:r w:rsidRPr="0035776C">
        <w:t>, the utility will</w:t>
      </w:r>
      <w:r>
        <w:t xml:space="preserve"> not</w:t>
      </w:r>
      <w:r w:rsidRPr="0035776C">
        <w:t xml:space="preserve"> launch until </w:t>
      </w:r>
      <w:r>
        <w:t>they enter the correct password (Default Administrator password is Admin)</w:t>
      </w:r>
      <w:r w:rsidRPr="0035776C">
        <w:t>.</w:t>
      </w:r>
      <w:r>
        <w:t xml:space="preserve"> </w:t>
      </w:r>
      <w:r w:rsidRPr="0035776C">
        <w:t xml:space="preserve">If the user does not have the password they can Cancel and close the </w:t>
      </w:r>
      <w:r>
        <w:t>u</w:t>
      </w:r>
      <w:r w:rsidRPr="0035776C">
        <w:t>tility.</w:t>
      </w:r>
    </w:p>
    <w:p w14:paraId="7E146736" w14:textId="77777777" w:rsidR="0087088B" w:rsidRDefault="0087088B" w:rsidP="0087088B"/>
    <w:p w14:paraId="6FC88CC8" w14:textId="77777777" w:rsidR="0087088B" w:rsidRDefault="0087088B" w:rsidP="0087088B">
      <w:pPr>
        <w:jc w:val="center"/>
      </w:pPr>
      <w:r w:rsidRPr="0035776C">
        <w:rPr>
          <w:noProof/>
        </w:rPr>
        <w:drawing>
          <wp:inline distT="0" distB="0" distL="0" distR="0" wp14:anchorId="179D6A18" wp14:editId="19B96A30">
            <wp:extent cx="5285593" cy="5024028"/>
            <wp:effectExtent l="0" t="0" r="0" b="571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5285593" cy="5024028"/>
                    </a:xfrm>
                    <a:prstGeom prst="rect">
                      <a:avLst/>
                    </a:prstGeom>
                  </pic:spPr>
                </pic:pic>
              </a:graphicData>
            </a:graphic>
          </wp:inline>
        </w:drawing>
      </w:r>
    </w:p>
    <w:p w14:paraId="7BCDD2C2" w14:textId="77777777" w:rsidR="0087088B" w:rsidRDefault="0087088B" w:rsidP="0087088B">
      <w:pPr>
        <w:rPr>
          <w:rFonts w:ascii="Arial" w:hAnsi="Arial" w:cs="Arial"/>
          <w:b/>
          <w:bCs/>
          <w:sz w:val="24"/>
          <w:szCs w:val="26"/>
        </w:rPr>
      </w:pPr>
      <w:r>
        <w:br w:type="page"/>
      </w:r>
    </w:p>
    <w:p w14:paraId="221B514B" w14:textId="77777777" w:rsidR="0087088B" w:rsidRPr="008A479B" w:rsidRDefault="0087088B" w:rsidP="0087088B">
      <w:pPr>
        <w:pStyle w:val="Heading3"/>
      </w:pPr>
      <w:bookmarkStart w:id="4618" w:name="_Toc506817157"/>
      <w:bookmarkStart w:id="4619" w:name="_Toc528426809"/>
      <w:bookmarkStart w:id="4620" w:name="_Toc528427098"/>
      <w:bookmarkStart w:id="4621" w:name="_Toc532827508"/>
      <w:bookmarkStart w:id="4622" w:name="_Toc52898981"/>
      <w:bookmarkStart w:id="4623" w:name="_Toc52899171"/>
      <w:r w:rsidRPr="008A479B">
        <w:lastRenderedPageBreak/>
        <w:t>Multi User Control</w:t>
      </w:r>
      <w:bookmarkEnd w:id="4618"/>
      <w:bookmarkEnd w:id="4619"/>
      <w:bookmarkEnd w:id="4620"/>
      <w:bookmarkEnd w:id="4621"/>
      <w:bookmarkEnd w:id="4622"/>
      <w:bookmarkEnd w:id="4623"/>
    </w:p>
    <w:p w14:paraId="0D0A649E" w14:textId="77777777" w:rsidR="0087088B" w:rsidRDefault="0087088B" w:rsidP="0087088B">
      <w:r>
        <w:t xml:space="preserve">To apply Multi User Control, Administrators will click the </w:t>
      </w:r>
      <w:r w:rsidRPr="00F845DD">
        <w:rPr>
          <w:b/>
        </w:rPr>
        <w:t>Enable</w:t>
      </w:r>
      <w:r>
        <w:t xml:space="preserve"> radio button and then click </w:t>
      </w:r>
      <w:r w:rsidRPr="00F845DD">
        <w:rPr>
          <w:b/>
        </w:rPr>
        <w:t>OK</w:t>
      </w:r>
      <w:r>
        <w:t xml:space="preserve">. </w:t>
      </w:r>
    </w:p>
    <w:p w14:paraId="62C2C7FB" w14:textId="77777777" w:rsidR="0087088B" w:rsidRDefault="0087088B" w:rsidP="0087088B"/>
    <w:p w14:paraId="657EC611" w14:textId="77777777" w:rsidR="0087088B" w:rsidRDefault="0087088B" w:rsidP="0087088B">
      <w:r>
        <w:t xml:space="preserve">The confirmation dialog is answered, and then the utility must be restarted. </w:t>
      </w:r>
    </w:p>
    <w:p w14:paraId="4B816ADE" w14:textId="77777777" w:rsidR="0087088B" w:rsidRDefault="0087088B" w:rsidP="0087088B"/>
    <w:p w14:paraId="3EEDA7AE" w14:textId="77777777" w:rsidR="0087088B" w:rsidRDefault="0087088B" w:rsidP="006E1668">
      <w:pPr>
        <w:jc w:val="center"/>
      </w:pPr>
      <w:r w:rsidRPr="0035776C">
        <w:rPr>
          <w:noProof/>
        </w:rPr>
        <w:drawing>
          <wp:inline distT="0" distB="0" distL="0" distR="0" wp14:anchorId="371E97ED" wp14:editId="136B016A">
            <wp:extent cx="5449258" cy="5193665"/>
            <wp:effectExtent l="0" t="0" r="0"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5449258" cy="5193665"/>
                    </a:xfrm>
                    <a:prstGeom prst="rect">
                      <a:avLst/>
                    </a:prstGeom>
                  </pic:spPr>
                </pic:pic>
              </a:graphicData>
            </a:graphic>
          </wp:inline>
        </w:drawing>
      </w:r>
    </w:p>
    <w:p w14:paraId="3E46A0AB" w14:textId="77777777" w:rsidR="0087088B" w:rsidRDefault="0087088B" w:rsidP="0087088B"/>
    <w:p w14:paraId="368E8D86" w14:textId="77777777" w:rsidR="0087088B" w:rsidRDefault="0087088B" w:rsidP="0087088B">
      <w:r>
        <w:t>When the administrator logs back in, a password is required.</w:t>
      </w:r>
    </w:p>
    <w:p w14:paraId="15D81983" w14:textId="77777777" w:rsidR="0087088B" w:rsidRDefault="0087088B" w:rsidP="0087088B"/>
    <w:p w14:paraId="1E57632D" w14:textId="77777777" w:rsidR="0087088B" w:rsidRDefault="0087088B" w:rsidP="0087088B">
      <w:pPr>
        <w:rPr>
          <w:rFonts w:ascii="Arial" w:hAnsi="Arial" w:cs="Arial"/>
          <w:b/>
          <w:bCs/>
          <w:sz w:val="24"/>
          <w:szCs w:val="26"/>
        </w:rPr>
      </w:pPr>
      <w:r>
        <w:br w:type="page"/>
      </w:r>
    </w:p>
    <w:p w14:paraId="19846BC0" w14:textId="77777777" w:rsidR="0087088B" w:rsidRDefault="0087088B" w:rsidP="0087088B">
      <w:pPr>
        <w:pStyle w:val="Heading3"/>
      </w:pPr>
      <w:bookmarkStart w:id="4624" w:name="_Toc506817158"/>
      <w:bookmarkStart w:id="4625" w:name="_Toc528426810"/>
      <w:bookmarkStart w:id="4626" w:name="_Toc528427099"/>
      <w:bookmarkStart w:id="4627" w:name="_Toc532827509"/>
      <w:bookmarkStart w:id="4628" w:name="_Toc52898982"/>
      <w:bookmarkStart w:id="4629" w:name="_Toc52899172"/>
      <w:r>
        <w:lastRenderedPageBreak/>
        <w:t>Password Control Tab</w:t>
      </w:r>
      <w:bookmarkEnd w:id="4624"/>
      <w:bookmarkEnd w:id="4625"/>
      <w:bookmarkEnd w:id="4626"/>
      <w:bookmarkEnd w:id="4627"/>
      <w:bookmarkEnd w:id="4628"/>
      <w:bookmarkEnd w:id="4629"/>
    </w:p>
    <w:p w14:paraId="08265349" w14:textId="77777777" w:rsidR="0087088B" w:rsidRDefault="0087088B" w:rsidP="0087088B">
      <w:r>
        <w:t xml:space="preserve">The </w:t>
      </w:r>
      <w:r w:rsidRPr="00F845DD">
        <w:rPr>
          <w:b/>
        </w:rPr>
        <w:t>Password Control</w:t>
      </w:r>
      <w:r>
        <w:t xml:space="preserve"> tab allows administrators to manage passwords and permissions for each user type. The image below represents the Password Control tab when Multi User Control is disabled. This tab displays a </w:t>
      </w:r>
      <w:r w:rsidRPr="00F845DD">
        <w:rPr>
          <w:b/>
        </w:rPr>
        <w:t>Password Control Chart</w:t>
      </w:r>
      <w:r>
        <w:t xml:space="preserve">, highlighted, which contains a list of every area in the software. </w:t>
      </w:r>
    </w:p>
    <w:p w14:paraId="4155C347" w14:textId="77777777" w:rsidR="0087088B" w:rsidRDefault="0087088B" w:rsidP="0087088B"/>
    <w:p w14:paraId="123157A2" w14:textId="77777777" w:rsidR="0087088B" w:rsidRDefault="0087088B" w:rsidP="0087088B">
      <w:r>
        <w:rPr>
          <w:noProof/>
        </w:rPr>
        <mc:AlternateContent>
          <mc:Choice Requires="wps">
            <w:drawing>
              <wp:anchor distT="0" distB="0" distL="114300" distR="114300" simplePos="0" relativeHeight="251687424" behindDoc="0" locked="0" layoutInCell="1" allowOverlap="1" wp14:anchorId="2E388A8F" wp14:editId="4A286B83">
                <wp:simplePos x="0" y="0"/>
                <wp:positionH relativeFrom="column">
                  <wp:posOffset>2009775</wp:posOffset>
                </wp:positionH>
                <wp:positionV relativeFrom="paragraph">
                  <wp:posOffset>494030</wp:posOffset>
                </wp:positionV>
                <wp:extent cx="3171825" cy="3955184"/>
                <wp:effectExtent l="19050" t="19050" r="28575" b="26670"/>
                <wp:wrapNone/>
                <wp:docPr id="258" name="Rectangle 258"/>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5D7CC" id="Rectangle 258" o:spid="_x0000_s1026" style="position:absolute;margin-left:158.25pt;margin-top:38.9pt;width:249.75pt;height:311.4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" filled="f" strokecolor="#c0504d" strokeweight="2.25pt"/>
            </w:pict>
          </mc:Fallback>
        </mc:AlternateContent>
      </w:r>
      <w:r>
        <w:rPr>
          <w:noProof/>
        </w:rPr>
        <mc:AlternateContent>
          <mc:Choice Requires="wps">
            <w:drawing>
              <wp:anchor distT="0" distB="0" distL="114300" distR="114300" simplePos="0" relativeHeight="251689472" behindDoc="0" locked="0" layoutInCell="1" allowOverlap="1" wp14:anchorId="0BB15915" wp14:editId="2DB341F6">
                <wp:simplePos x="0" y="0"/>
                <wp:positionH relativeFrom="column">
                  <wp:posOffset>226695</wp:posOffset>
                </wp:positionH>
                <wp:positionV relativeFrom="paragraph">
                  <wp:posOffset>410211</wp:posOffset>
                </wp:positionV>
                <wp:extent cx="1779905" cy="782320"/>
                <wp:effectExtent l="0" t="0" r="10795" b="17780"/>
                <wp:wrapNone/>
                <wp:docPr id="262" name="Rectangle 262"/>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B31DBA" id="Rectangle 262" o:spid="_x0000_s1026" style="position:absolute;margin-left:17.85pt;margin-top:32.3pt;width:140.15pt;height:61.6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" filled="f" strokecolor="#c0504d" strokeweight="1.5pt"/>
            </w:pict>
          </mc:Fallback>
        </mc:AlternateContent>
      </w:r>
      <w:r>
        <w:rPr>
          <w:noProof/>
        </w:rPr>
        <mc:AlternateContent>
          <mc:Choice Requires="wps">
            <w:drawing>
              <wp:anchor distT="0" distB="0" distL="114300" distR="114300" simplePos="0" relativeHeight="251688448" behindDoc="0" locked="0" layoutInCell="1" allowOverlap="1" wp14:anchorId="50F65135" wp14:editId="14964C1A">
                <wp:simplePos x="0" y="0"/>
                <wp:positionH relativeFrom="column">
                  <wp:posOffset>537211</wp:posOffset>
                </wp:positionH>
                <wp:positionV relativeFrom="paragraph">
                  <wp:posOffset>835026</wp:posOffset>
                </wp:positionV>
                <wp:extent cx="249382" cy="360219"/>
                <wp:effectExtent l="19050" t="19050" r="36830" b="20955"/>
                <wp:wrapNone/>
                <wp:docPr id="263"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rgbClr val="C0504D"/>
                        </a:solid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7F029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" adj="14123" fillcolor="#c0504d" strokecolor="#c0504d" strokeweight="2pt"/>
            </w:pict>
          </mc:Fallback>
        </mc:AlternateContent>
      </w:r>
      <w:r>
        <w:rPr>
          <w:noProof/>
        </w:rPr>
        <w:drawing>
          <wp:inline distT="0" distB="0" distL="0" distR="0" wp14:anchorId="64F23FDC" wp14:editId="43311F65">
            <wp:extent cx="5456714" cy="518668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244">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p>
    <w:p w14:paraId="09FB975B" w14:textId="77777777" w:rsidR="0087088B" w:rsidRDefault="0087088B" w:rsidP="0087088B"/>
    <w:p w14:paraId="13EA25B3" w14:textId="77777777" w:rsidR="0087088B" w:rsidRDefault="0087088B" w:rsidP="0087088B">
      <w:pPr>
        <w:rPr>
          <w:b/>
        </w:rPr>
      </w:pPr>
      <w:r w:rsidRPr="0035776C">
        <w:t xml:space="preserve"> </w:t>
      </w:r>
      <w:bookmarkStart w:id="4630" w:name="_Hlk526979160"/>
      <w:r>
        <w:rPr>
          <w:b/>
        </w:rPr>
        <w:t>Stop VP Selections</w:t>
      </w:r>
      <w:bookmarkEnd w:id="4630"/>
    </w:p>
    <w:p w14:paraId="18B4FAE1" w14:textId="77777777" w:rsidR="0087088B" w:rsidRDefault="0087088B" w:rsidP="0087088B">
      <w:r>
        <w:t>There are three different available options for controlling when a VP can be stopped:</w:t>
      </w:r>
    </w:p>
    <w:p w14:paraId="72093BB6" w14:textId="77777777" w:rsidR="0087088B" w:rsidRDefault="0087088B" w:rsidP="0087088B">
      <w:pPr>
        <w:pStyle w:val="ListParagraph"/>
        <w:numPr>
          <w:ilvl w:val="0"/>
          <w:numId w:val="147"/>
        </w:numPr>
      </w:pPr>
      <w:r>
        <w:t>Stop VP – All Conditions: This is the default setting. An authorized user can stop the VP at any time.</w:t>
      </w:r>
    </w:p>
    <w:p w14:paraId="6744BB3D" w14:textId="77777777" w:rsidR="0087088B" w:rsidRDefault="0087088B" w:rsidP="0087088B">
      <w:pPr>
        <w:pStyle w:val="ListParagraph"/>
        <w:numPr>
          <w:ilvl w:val="0"/>
          <w:numId w:val="147"/>
        </w:numPr>
      </w:pPr>
      <w:bookmarkStart w:id="4631" w:name="_Hlk526979188"/>
      <w:r>
        <w:t xml:space="preserve">Stop VP with Oven Empty: </w:t>
      </w:r>
      <w:bookmarkEnd w:id="4631"/>
      <w:r>
        <w:t>User can stop the VP only when there is no product in the oven.</w:t>
      </w:r>
    </w:p>
    <w:p w14:paraId="52CFF265" w14:textId="77777777" w:rsidR="0087088B" w:rsidRDefault="0087088B" w:rsidP="0087088B">
      <w:pPr>
        <w:pStyle w:val="ListParagraph"/>
        <w:numPr>
          <w:ilvl w:val="0"/>
          <w:numId w:val="147"/>
        </w:numPr>
      </w:pPr>
      <w:r>
        <w:t xml:space="preserve">Stop VP with Product in Oven: When user clicks Stop button, they have a choice to wait for products to exit the oven, or they can force a stop even if there is still product in the oven. </w:t>
      </w:r>
    </w:p>
    <w:p w14:paraId="0E92E15D" w14:textId="77777777" w:rsidR="0087088B" w:rsidRDefault="0087088B" w:rsidP="0087088B">
      <w:r>
        <w:t xml:space="preserve">NOTE: To enable use of either of the second two options, the </w:t>
      </w:r>
      <w:r>
        <w:rPr>
          <w:i/>
        </w:rPr>
        <w:t>Stop VP – All Conditions</w:t>
      </w:r>
      <w:r>
        <w:t xml:space="preserve"> selection must be unchecked.</w:t>
      </w:r>
    </w:p>
    <w:p w14:paraId="33DC6A01" w14:textId="77777777" w:rsidR="0087088B" w:rsidRDefault="0087088B" w:rsidP="0087088B"/>
    <w:p w14:paraId="29DB6B33" w14:textId="77777777" w:rsidR="0087088B" w:rsidRDefault="0087088B" w:rsidP="0087088B"/>
    <w:p w14:paraId="61AC5E44" w14:textId="77777777" w:rsidR="0087088B" w:rsidRDefault="0087088B" w:rsidP="0087088B"/>
    <w:p w14:paraId="2CA92F45" w14:textId="77777777" w:rsidR="0087088B" w:rsidRDefault="0087088B" w:rsidP="0087088B"/>
    <w:p w14:paraId="7187385D" w14:textId="77777777" w:rsidR="0087088B" w:rsidRDefault="0087088B" w:rsidP="0087088B"/>
    <w:p w14:paraId="6B8A40DE" w14:textId="77777777" w:rsidR="0087088B" w:rsidRDefault="0087088B" w:rsidP="0087088B"/>
    <w:p w14:paraId="31E772DF" w14:textId="77777777" w:rsidR="0087088B" w:rsidRPr="002F4025" w:rsidRDefault="0087088B" w:rsidP="0087088B">
      <w:r>
        <w:rPr>
          <w:b/>
        </w:rPr>
        <w:lastRenderedPageBreak/>
        <w:t>Examples of Stop VP Selections</w:t>
      </w:r>
    </w:p>
    <w:p w14:paraId="172E8FFC" w14:textId="77777777" w:rsidR="0087088B" w:rsidRDefault="0087088B" w:rsidP="0087088B">
      <w:r>
        <w:rPr>
          <w:noProof/>
        </w:rPr>
        <w:drawing>
          <wp:anchor distT="0" distB="0" distL="114300" distR="114300" simplePos="0" relativeHeight="251691520" behindDoc="1" locked="0" layoutInCell="1" allowOverlap="1" wp14:anchorId="654EBA35" wp14:editId="184A61D1">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246">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70566826" w14:textId="77777777" w:rsidR="0087088B" w:rsidRPr="00B711B6" w:rsidRDefault="0087088B" w:rsidP="0087088B">
      <w:pPr>
        <w:rPr>
          <w:b/>
        </w:rPr>
      </w:pPr>
      <w:r w:rsidRPr="00B711B6">
        <w:rPr>
          <w:b/>
        </w:rPr>
        <w:t>Stop VP with Oven Empty:</w:t>
      </w:r>
    </w:p>
    <w:p w14:paraId="3DE65D16" w14:textId="77777777" w:rsidR="0087088B" w:rsidRDefault="0087088B" w:rsidP="0087088B">
      <w:r>
        <w:t>OK – Clicking OK will acknowledge this message window and the VP will stop automatically once the last board exits the oven.</w:t>
      </w:r>
    </w:p>
    <w:p w14:paraId="498DE265" w14:textId="77777777" w:rsidR="0087088B" w:rsidRPr="00FE652F" w:rsidRDefault="0087088B" w:rsidP="0087088B">
      <w:r>
        <w:t xml:space="preserve">Cancel – The </w:t>
      </w:r>
      <w:r>
        <w:rPr>
          <w:i/>
        </w:rPr>
        <w:t>Stop</w:t>
      </w:r>
      <w:r>
        <w:t xml:space="preserve"> request will be cancelled, and the VP will continue to run.</w:t>
      </w:r>
    </w:p>
    <w:p w14:paraId="63330884" w14:textId="77777777" w:rsidR="0087088B" w:rsidRDefault="0087088B" w:rsidP="0087088B">
      <w:r w:rsidRPr="0035776C">
        <w:t xml:space="preserve"> </w:t>
      </w:r>
    </w:p>
    <w:p w14:paraId="37DAA943" w14:textId="77777777" w:rsidR="0087088B" w:rsidRDefault="0087088B" w:rsidP="0087088B">
      <w:pPr>
        <w:rPr>
          <w:b/>
        </w:rPr>
      </w:pPr>
      <w:r>
        <w:rPr>
          <w:b/>
          <w:noProof/>
        </w:rPr>
        <w:drawing>
          <wp:anchor distT="0" distB="0" distL="114300" distR="114300" simplePos="0" relativeHeight="251692544" behindDoc="1" locked="0" layoutInCell="1" allowOverlap="1" wp14:anchorId="78974B3D" wp14:editId="5F2E6BD4">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247">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p>
    <w:p w14:paraId="5A9C4C1A" w14:textId="77777777" w:rsidR="0087088B" w:rsidRDefault="0087088B" w:rsidP="0087088B">
      <w:r>
        <w:t>OK – Clicking OK will acknowledge this message window and the VP will stop automatically once the last board exits the oven.</w:t>
      </w:r>
    </w:p>
    <w:p w14:paraId="39205657" w14:textId="77777777" w:rsidR="0087088B" w:rsidRDefault="0087088B" w:rsidP="0087088B">
      <w:r>
        <w:t xml:space="preserve">Cancel – The </w:t>
      </w:r>
      <w:r>
        <w:rPr>
          <w:i/>
        </w:rPr>
        <w:t>Stop</w:t>
      </w:r>
      <w:r>
        <w:t xml:space="preserve"> request will be cancelled, and the VP will continue to run.</w:t>
      </w:r>
    </w:p>
    <w:p w14:paraId="289D19BB" w14:textId="77777777" w:rsidR="0087088B" w:rsidRDefault="0087088B" w:rsidP="0087088B">
      <w:r>
        <w:t>Force Stop – The VP will stop immediately and return to the Profile Explorer screen.</w:t>
      </w:r>
    </w:p>
    <w:p w14:paraId="2DF0D168" w14:textId="77777777" w:rsidR="0087088B" w:rsidRDefault="0087088B" w:rsidP="0087088B"/>
    <w:p w14:paraId="0A9E5EA6" w14:textId="77777777" w:rsidR="0087088B" w:rsidRDefault="0087088B" w:rsidP="0087088B">
      <w:r>
        <w:rPr>
          <w:noProof/>
        </w:rPr>
        <w:drawing>
          <wp:anchor distT="0" distB="0" distL="114300" distR="114300" simplePos="0" relativeHeight="251693568" behindDoc="1" locked="0" layoutInCell="1" allowOverlap="1" wp14:anchorId="12EB89D9" wp14:editId="7113F789">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248">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78A1ADF0" w14:textId="77777777" w:rsidR="0087088B" w:rsidRPr="00FE652F" w:rsidRDefault="0087088B" w:rsidP="0087088B">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6D9AD3C2" w14:textId="77777777" w:rsidR="0087088B" w:rsidRDefault="0087088B" w:rsidP="0087088B">
      <w:pPr>
        <w:rPr>
          <w:rFonts w:ascii="Arial" w:hAnsi="Arial" w:cs="Arial"/>
          <w:b/>
          <w:bCs/>
          <w:sz w:val="24"/>
          <w:szCs w:val="26"/>
        </w:rPr>
      </w:pPr>
      <w:r>
        <w:br w:type="page"/>
      </w:r>
    </w:p>
    <w:p w14:paraId="67BAB82E" w14:textId="77777777" w:rsidR="0087088B" w:rsidRPr="00F845DD" w:rsidRDefault="0087088B" w:rsidP="0087088B">
      <w:pPr>
        <w:pStyle w:val="Heading3"/>
      </w:pPr>
      <w:bookmarkStart w:id="4632" w:name="_Toc506817159"/>
      <w:bookmarkStart w:id="4633" w:name="_Toc528426811"/>
      <w:bookmarkStart w:id="4634" w:name="_Toc528427100"/>
      <w:bookmarkStart w:id="4635" w:name="_Toc532827510"/>
      <w:bookmarkStart w:id="4636" w:name="_Toc52898983"/>
      <w:bookmarkStart w:id="4637" w:name="_Toc52899173"/>
      <w:r w:rsidRPr="00F845DD">
        <w:lastRenderedPageBreak/>
        <w:t xml:space="preserve">User Type </w:t>
      </w:r>
      <w:r>
        <w:t>Area</w:t>
      </w:r>
      <w:bookmarkEnd w:id="4632"/>
      <w:bookmarkEnd w:id="4633"/>
      <w:bookmarkEnd w:id="4634"/>
      <w:bookmarkEnd w:id="4635"/>
      <w:bookmarkEnd w:id="4636"/>
      <w:bookmarkEnd w:id="4637"/>
    </w:p>
    <w:p w14:paraId="01389C8C" w14:textId="77777777" w:rsidR="0087088B" w:rsidRDefault="0087088B" w:rsidP="0087088B">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73DA668C" w14:textId="77777777" w:rsidR="0087088B" w:rsidRDefault="0087088B" w:rsidP="0087088B"/>
    <w:p w14:paraId="1C9CF1D6" w14:textId="77777777" w:rsidR="0087088B" w:rsidRPr="00057711" w:rsidRDefault="0087088B" w:rsidP="0087088B">
      <w:r w:rsidRPr="00057711">
        <w:t xml:space="preserve">By default,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BF67030" w14:textId="77777777" w:rsidR="0087088B" w:rsidRDefault="0087088B" w:rsidP="0087088B"/>
    <w:p w14:paraId="483ACC49" w14:textId="77777777" w:rsidR="0087088B" w:rsidRDefault="0087088B" w:rsidP="0087088B">
      <w:r>
        <w:t xml:space="preserve">The columns in the </w:t>
      </w:r>
      <w:r w:rsidRPr="000843D2">
        <w:rPr>
          <w:b/>
        </w:rPr>
        <w:t>Password Control Chart</w:t>
      </w:r>
      <w:r>
        <w:t xml:space="preserve"> will be enabled depending on the user type selected:</w:t>
      </w:r>
    </w:p>
    <w:p w14:paraId="12BBE71C" w14:textId="77777777" w:rsidR="0087088B" w:rsidRDefault="0087088B" w:rsidP="0087088B"/>
    <w:p w14:paraId="4D9DE7CD" w14:textId="77777777" w:rsidR="0087088B" w:rsidRDefault="0087088B" w:rsidP="0087088B">
      <w:r>
        <w:t>Administrator = All columns enabled</w:t>
      </w:r>
    </w:p>
    <w:p w14:paraId="3DD27A04" w14:textId="77777777" w:rsidR="0087088B" w:rsidRDefault="0087088B" w:rsidP="0087088B">
      <w:r>
        <w:t>Engineer = All columns enabled</w:t>
      </w:r>
    </w:p>
    <w:p w14:paraId="4E9FBD6D" w14:textId="77777777" w:rsidR="0087088B" w:rsidRDefault="0087088B" w:rsidP="0087088B">
      <w:r>
        <w:t>Tech = Only Tech and Operator columns enabled</w:t>
      </w:r>
    </w:p>
    <w:p w14:paraId="6132CD7F" w14:textId="77777777" w:rsidR="0087088B" w:rsidRDefault="0087088B" w:rsidP="0087088B"/>
    <w:p w14:paraId="7502653D" w14:textId="77777777" w:rsidR="0087088B" w:rsidRDefault="0087088B" w:rsidP="0087088B">
      <w:r>
        <w:rPr>
          <w:noProof/>
        </w:rPr>
        <mc:AlternateContent>
          <mc:Choice Requires="wps">
            <w:drawing>
              <wp:anchor distT="0" distB="0" distL="114300" distR="114300" simplePos="0" relativeHeight="251684352" behindDoc="0" locked="0" layoutInCell="1" allowOverlap="1" wp14:anchorId="260C3B55" wp14:editId="3E4CE965">
                <wp:simplePos x="0" y="0"/>
                <wp:positionH relativeFrom="column">
                  <wp:posOffset>374073</wp:posOffset>
                </wp:positionH>
                <wp:positionV relativeFrom="paragraph">
                  <wp:posOffset>1424363</wp:posOffset>
                </wp:positionV>
                <wp:extent cx="1801091" cy="1066800"/>
                <wp:effectExtent l="19050" t="19050" r="27940" b="19050"/>
                <wp:wrapNone/>
                <wp:docPr id="264" name="Rectangle 264"/>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71FFB9" id="Rectangle 264" o:spid="_x0000_s1026" style="position:absolute;margin-left:29.45pt;margin-top:112.15pt;width:141.8pt;height:84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" filled="f" strokecolor="#c0504d" strokeweight="2.25pt"/>
            </w:pict>
          </mc:Fallback>
        </mc:AlternateContent>
      </w:r>
      <w:r>
        <w:rPr>
          <w:noProof/>
        </w:rPr>
        <w:drawing>
          <wp:inline distT="0" distB="0" distL="0" distR="0" wp14:anchorId="27A2A667" wp14:editId="765D61BB">
            <wp:extent cx="5456714" cy="518668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p>
    <w:p w14:paraId="77F2C8C5" w14:textId="77777777" w:rsidR="0087088B" w:rsidRDefault="0087088B" w:rsidP="0087088B"/>
    <w:p w14:paraId="380D3842" w14:textId="77777777" w:rsidR="0087088B" w:rsidRDefault="0087088B" w:rsidP="0087088B"/>
    <w:p w14:paraId="6E341E34" w14:textId="77777777" w:rsidR="0087088B" w:rsidRDefault="0087088B" w:rsidP="0087088B">
      <w:r>
        <w:br w:type="page"/>
      </w:r>
    </w:p>
    <w:p w14:paraId="6077B61D" w14:textId="77777777" w:rsidR="0087088B" w:rsidRPr="004D4ABF" w:rsidRDefault="0087088B" w:rsidP="0087088B">
      <w:pPr>
        <w:pStyle w:val="Heading3"/>
      </w:pPr>
      <w:bookmarkStart w:id="4638" w:name="_Toc506817160"/>
      <w:bookmarkStart w:id="4639" w:name="_Toc528426812"/>
      <w:bookmarkStart w:id="4640" w:name="_Toc528427101"/>
      <w:bookmarkStart w:id="4641" w:name="_Toc532827511"/>
      <w:bookmarkStart w:id="4642" w:name="_Toc52898984"/>
      <w:bookmarkStart w:id="4643" w:name="_Toc52899174"/>
      <w:r w:rsidRPr="004D4ABF">
        <w:lastRenderedPageBreak/>
        <w:t>Password Area</w:t>
      </w:r>
      <w:bookmarkEnd w:id="4638"/>
      <w:bookmarkEnd w:id="4639"/>
      <w:bookmarkEnd w:id="4640"/>
      <w:bookmarkEnd w:id="4641"/>
      <w:bookmarkEnd w:id="4642"/>
      <w:bookmarkEnd w:id="4643"/>
    </w:p>
    <w:p w14:paraId="6B924EE0" w14:textId="77777777" w:rsidR="0087088B" w:rsidRDefault="0087088B" w:rsidP="0087088B">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66E8C722" w14:textId="77777777" w:rsidR="0087088B" w:rsidRDefault="0087088B" w:rsidP="0087088B"/>
    <w:p w14:paraId="0B2C4297" w14:textId="77777777" w:rsidR="0087088B" w:rsidRDefault="0087088B" w:rsidP="0087088B">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3C034929" w14:textId="77777777" w:rsidR="0087088B" w:rsidRDefault="0087088B" w:rsidP="0087088B">
      <w:r>
        <w:t>After entering a password in the two fields, click the Apply button before changing to another User Type.</w:t>
      </w:r>
    </w:p>
    <w:p w14:paraId="651A8D79" w14:textId="77777777" w:rsidR="0087088B" w:rsidRDefault="0087088B" w:rsidP="0087088B"/>
    <w:p w14:paraId="46B24428" w14:textId="77777777" w:rsidR="0087088B" w:rsidRPr="00FA3EA2" w:rsidRDefault="0087088B" w:rsidP="0087088B">
      <w:r>
        <w:rPr>
          <w:noProof/>
        </w:rPr>
        <mc:AlternateContent>
          <mc:Choice Requires="wps">
            <w:drawing>
              <wp:anchor distT="0" distB="0" distL="114300" distR="114300" simplePos="0" relativeHeight="251686400" behindDoc="0" locked="0" layoutInCell="1" allowOverlap="1" wp14:anchorId="321FAB8D" wp14:editId="04050071">
                <wp:simplePos x="0" y="0"/>
                <wp:positionH relativeFrom="column">
                  <wp:posOffset>394855</wp:posOffset>
                </wp:positionH>
                <wp:positionV relativeFrom="paragraph">
                  <wp:posOffset>3988031</wp:posOffset>
                </wp:positionV>
                <wp:extent cx="1787236" cy="561109"/>
                <wp:effectExtent l="19050" t="19050" r="22860" b="10795"/>
                <wp:wrapNone/>
                <wp:docPr id="265" name="Rectangle 265"/>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E333F" id="Rectangle 265" o:spid="_x0000_s1026" style="position:absolute;margin-left:31.1pt;margin-top:314pt;width:140.75pt;height:44.2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" filled="f" strokecolor="#c0504d" strokeweight="2.25pt"/>
            </w:pict>
          </mc:Fallback>
        </mc:AlternateContent>
      </w:r>
      <w:r>
        <w:rPr>
          <w:noProof/>
        </w:rPr>
        <mc:AlternateContent>
          <mc:Choice Requires="wps">
            <w:drawing>
              <wp:anchor distT="0" distB="0" distL="114300" distR="114300" simplePos="0" relativeHeight="251685376" behindDoc="0" locked="0" layoutInCell="1" allowOverlap="1" wp14:anchorId="4EEE95B7" wp14:editId="31F25CD5">
                <wp:simplePos x="0" y="0"/>
                <wp:positionH relativeFrom="column">
                  <wp:posOffset>394335</wp:posOffset>
                </wp:positionH>
                <wp:positionV relativeFrom="paragraph">
                  <wp:posOffset>2538672</wp:posOffset>
                </wp:positionV>
                <wp:extent cx="1752369" cy="1149927"/>
                <wp:effectExtent l="19050" t="19050" r="19685" b="12700"/>
                <wp:wrapNone/>
                <wp:docPr id="266" name="Rectangle 266"/>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41F9A" id="Rectangle 266" o:spid="_x0000_s1026" style="position:absolute;margin-left:31.05pt;margin-top:199.9pt;width:138pt;height:90.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" filled="f" strokecolor="#c0504d" strokeweight="2.25pt"/>
            </w:pict>
          </mc:Fallback>
        </mc:AlternateContent>
      </w:r>
      <w:r>
        <w:rPr>
          <w:noProof/>
        </w:rPr>
        <w:drawing>
          <wp:inline distT="0" distB="0" distL="0" distR="0" wp14:anchorId="39E01891" wp14:editId="1A73998C">
            <wp:extent cx="5456714" cy="518668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p>
    <w:p w14:paraId="3FED8D45" w14:textId="77777777" w:rsidR="0087088B" w:rsidRDefault="0087088B" w:rsidP="0087088B"/>
    <w:p w14:paraId="175168A2" w14:textId="77777777" w:rsidR="0087088B" w:rsidRDefault="0087088B" w:rsidP="0087088B"/>
    <w:p w14:paraId="2927DD27" w14:textId="77777777" w:rsidR="0087088B" w:rsidRPr="004D4ABF" w:rsidRDefault="0087088B" w:rsidP="0087088B">
      <w:pPr>
        <w:pStyle w:val="Heading3"/>
      </w:pPr>
      <w:bookmarkStart w:id="4644" w:name="_Toc506817161"/>
      <w:bookmarkStart w:id="4645" w:name="_Toc528426813"/>
      <w:bookmarkStart w:id="4646" w:name="_Toc528427102"/>
      <w:bookmarkStart w:id="4647" w:name="_Toc532827512"/>
      <w:bookmarkStart w:id="4648" w:name="_Toc52898985"/>
      <w:bookmarkStart w:id="4649" w:name="_Toc52899175"/>
      <w:r w:rsidRPr="004D4ABF">
        <w:t>Password Timer</w:t>
      </w:r>
      <w:r>
        <w:t xml:space="preserve"> Area</w:t>
      </w:r>
      <w:bookmarkEnd w:id="4644"/>
      <w:bookmarkEnd w:id="4645"/>
      <w:bookmarkEnd w:id="4646"/>
      <w:bookmarkEnd w:id="4647"/>
      <w:bookmarkEnd w:id="4648"/>
      <w:bookmarkEnd w:id="4649"/>
    </w:p>
    <w:p w14:paraId="795BF3E3" w14:textId="77777777" w:rsidR="0087088B" w:rsidRDefault="0087088B" w:rsidP="0087088B">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57A839AF" w14:textId="77777777" w:rsidR="0087088B" w:rsidRDefault="0087088B" w:rsidP="0087088B"/>
    <w:p w14:paraId="6BB9CFE7" w14:textId="77777777" w:rsidR="0087088B" w:rsidRDefault="0087088B" w:rsidP="0087088B">
      <w:pPr>
        <w:rPr>
          <w:rFonts w:ascii="Arial" w:hAnsi="Arial" w:cs="Arial"/>
          <w:b/>
          <w:bCs/>
          <w:sz w:val="24"/>
          <w:szCs w:val="26"/>
        </w:rPr>
      </w:pPr>
      <w:r>
        <w:br w:type="page"/>
      </w:r>
    </w:p>
    <w:p w14:paraId="5269CF3F" w14:textId="77777777" w:rsidR="0087088B" w:rsidRDefault="0087088B" w:rsidP="0087088B">
      <w:pPr>
        <w:pStyle w:val="Heading3"/>
      </w:pPr>
      <w:bookmarkStart w:id="4650" w:name="_Toc506817162"/>
      <w:bookmarkStart w:id="4651" w:name="_Toc528426814"/>
      <w:bookmarkStart w:id="4652" w:name="_Toc528427103"/>
      <w:bookmarkStart w:id="4653" w:name="_Toc532827513"/>
      <w:bookmarkStart w:id="4654" w:name="_Toc52898986"/>
      <w:bookmarkStart w:id="4655" w:name="_Toc52899176"/>
      <w:r w:rsidRPr="00FF1AB1">
        <w:lastRenderedPageBreak/>
        <w:t xml:space="preserve">Main Screen </w:t>
      </w:r>
      <w:proofErr w:type="gramStart"/>
      <w:r w:rsidRPr="00FF1AB1">
        <w:t>With</w:t>
      </w:r>
      <w:proofErr w:type="gramEnd"/>
      <w:r w:rsidRPr="00FF1AB1">
        <w:t xml:space="preserve"> Password Control</w:t>
      </w:r>
      <w:bookmarkEnd w:id="4650"/>
      <w:bookmarkEnd w:id="4651"/>
      <w:bookmarkEnd w:id="4652"/>
      <w:bookmarkEnd w:id="4653"/>
      <w:bookmarkEnd w:id="4654"/>
      <w:bookmarkEnd w:id="4655"/>
    </w:p>
    <w:p w14:paraId="40408751" w14:textId="77777777" w:rsidR="0087088B" w:rsidRDefault="0087088B" w:rsidP="0087088B">
      <w:r>
        <w:t>With Password Control enabled, the software Main Screen with display a Log In button with a letter on it.</w:t>
      </w:r>
    </w:p>
    <w:p w14:paraId="069409B1" w14:textId="77777777" w:rsidR="0087088B" w:rsidRDefault="0087088B" w:rsidP="0087088B"/>
    <w:p w14:paraId="784487EA" w14:textId="77777777" w:rsidR="0087088B" w:rsidRDefault="0087088B" w:rsidP="0087088B">
      <w:r>
        <w:t>O = Operator (default)</w:t>
      </w:r>
    </w:p>
    <w:p w14:paraId="781F1A2F" w14:textId="77777777" w:rsidR="0087088B" w:rsidRDefault="0087088B" w:rsidP="0087088B">
      <w:r>
        <w:t>A = Administrator</w:t>
      </w:r>
    </w:p>
    <w:p w14:paraId="5C3C78C8" w14:textId="77777777" w:rsidR="0087088B" w:rsidRDefault="0087088B" w:rsidP="0087088B">
      <w:r>
        <w:t>E = Engineer</w:t>
      </w:r>
    </w:p>
    <w:p w14:paraId="16F2664D" w14:textId="77777777" w:rsidR="0087088B" w:rsidRDefault="0087088B" w:rsidP="0087088B">
      <w:r>
        <w:t>T = Tech</w:t>
      </w:r>
    </w:p>
    <w:p w14:paraId="6C4B630C" w14:textId="77777777" w:rsidR="0087088B" w:rsidRPr="005B0A24" w:rsidRDefault="0087088B" w:rsidP="0087088B"/>
    <w:p w14:paraId="2323C3B7" w14:textId="77777777" w:rsidR="0087088B" w:rsidRDefault="0087088B" w:rsidP="0087088B">
      <w:pPr>
        <w:jc w:val="center"/>
      </w:pPr>
      <w:r>
        <w:rPr>
          <w:noProof/>
        </w:rPr>
        <w:drawing>
          <wp:inline distT="0" distB="0" distL="0" distR="0" wp14:anchorId="637B73D0" wp14:editId="35DD2031">
            <wp:extent cx="5800230" cy="435017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5800230" cy="4350173"/>
                    </a:xfrm>
                    <a:prstGeom prst="rect">
                      <a:avLst/>
                    </a:prstGeom>
                  </pic:spPr>
                </pic:pic>
              </a:graphicData>
            </a:graphic>
          </wp:inline>
        </w:drawing>
      </w:r>
    </w:p>
    <w:p w14:paraId="2E17FCCD" w14:textId="77777777" w:rsidR="0087088B" w:rsidRDefault="0087088B" w:rsidP="0087088B"/>
    <w:p w14:paraId="694A1C96" w14:textId="77777777" w:rsidR="0087088B" w:rsidRDefault="0087088B" w:rsidP="0087088B"/>
    <w:p w14:paraId="5B3797B5" w14:textId="77777777" w:rsidR="0087088B" w:rsidRDefault="0087088B" w:rsidP="0087088B">
      <w:r>
        <w:t>Note that the Operator user type is the default, and typically has the least access privileges.</w:t>
      </w:r>
    </w:p>
    <w:p w14:paraId="7EC3E633" w14:textId="77777777" w:rsidR="0087088B" w:rsidRDefault="0087088B" w:rsidP="0087088B"/>
    <w:p w14:paraId="3C631E80" w14:textId="77777777" w:rsidR="0087088B" w:rsidRDefault="0087088B" w:rsidP="0087088B"/>
    <w:p w14:paraId="4195E499" w14:textId="77777777" w:rsidR="0087088B" w:rsidRDefault="0087088B" w:rsidP="0087088B">
      <w:pPr>
        <w:rPr>
          <w:rFonts w:ascii="Arial" w:hAnsi="Arial" w:cs="Arial"/>
          <w:b/>
          <w:bCs/>
          <w:sz w:val="24"/>
          <w:szCs w:val="26"/>
        </w:rPr>
      </w:pPr>
      <w:r>
        <w:br w:type="page"/>
      </w:r>
    </w:p>
    <w:p w14:paraId="2E6FA217" w14:textId="77777777" w:rsidR="0087088B" w:rsidRDefault="0087088B" w:rsidP="0087088B">
      <w:pPr>
        <w:pStyle w:val="Heading3"/>
      </w:pPr>
      <w:bookmarkStart w:id="4656" w:name="_Toc506817163"/>
      <w:bookmarkStart w:id="4657" w:name="_Toc528426815"/>
      <w:bookmarkStart w:id="4658" w:name="_Toc528427104"/>
      <w:bookmarkStart w:id="4659" w:name="_Toc532827514"/>
      <w:bookmarkStart w:id="4660" w:name="_Toc52898987"/>
      <w:bookmarkStart w:id="4661" w:name="_Toc52899177"/>
      <w:r w:rsidRPr="00FF1AB1">
        <w:lastRenderedPageBreak/>
        <w:t>Main Screen Log In</w:t>
      </w:r>
      <w:bookmarkEnd w:id="4656"/>
      <w:bookmarkEnd w:id="4657"/>
      <w:bookmarkEnd w:id="4658"/>
      <w:bookmarkEnd w:id="4659"/>
      <w:bookmarkEnd w:id="4660"/>
      <w:bookmarkEnd w:id="4661"/>
    </w:p>
    <w:p w14:paraId="0BAA2466" w14:textId="77777777" w:rsidR="0087088B" w:rsidRDefault="0087088B" w:rsidP="0087088B">
      <w:r>
        <w:t xml:space="preserve">When the Log in button is clicked, the software displays a </w:t>
      </w:r>
      <w:proofErr w:type="gramStart"/>
      <w:r>
        <w:t>drop down</w:t>
      </w:r>
      <w:proofErr w:type="gramEnd"/>
      <w:r>
        <w:t xml:space="preserve"> menu, as shown here.</w:t>
      </w:r>
    </w:p>
    <w:p w14:paraId="194320F1" w14:textId="77777777" w:rsidR="0087088B" w:rsidRDefault="0087088B" w:rsidP="0087088B"/>
    <w:p w14:paraId="3F5386C2" w14:textId="1E5D8B83" w:rsidR="0087088B" w:rsidRDefault="0087088B" w:rsidP="0087088B">
      <w:r>
        <w:rPr>
          <w:noProof/>
        </w:rPr>
        <w:drawing>
          <wp:inline distT="0" distB="0" distL="0" distR="0" wp14:anchorId="7F2263E5" wp14:editId="05BDD245">
            <wp:extent cx="5788147" cy="4350173"/>
            <wp:effectExtent l="0" t="0" r="317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5788147" cy="4350173"/>
                    </a:xfrm>
                    <a:prstGeom prst="rect">
                      <a:avLst/>
                    </a:prstGeom>
                  </pic:spPr>
                </pic:pic>
              </a:graphicData>
            </a:graphic>
          </wp:inline>
        </w:drawing>
      </w:r>
    </w:p>
    <w:p w14:paraId="026585B7" w14:textId="77777777" w:rsidR="0087088B" w:rsidRPr="000843D2" w:rsidRDefault="0087088B" w:rsidP="0087088B">
      <w:pPr>
        <w:rPr>
          <w:sz w:val="10"/>
        </w:rPr>
      </w:pPr>
    </w:p>
    <w:p w14:paraId="0BC76AAA" w14:textId="77777777" w:rsidR="0087088B" w:rsidRDefault="0087088B" w:rsidP="0087088B">
      <w:r>
        <w:t>Note that you can log in from most screens, such as from the Log in button in the lower left of the Graph screen.</w:t>
      </w:r>
    </w:p>
    <w:p w14:paraId="7C53C38A" w14:textId="77777777" w:rsidR="0087088B" w:rsidRDefault="0087088B" w:rsidP="0087088B">
      <w:pPr>
        <w:jc w:val="center"/>
      </w:pPr>
      <w:r>
        <w:rPr>
          <w:noProof/>
        </w:rPr>
        <mc:AlternateContent>
          <mc:Choice Requires="wps">
            <w:drawing>
              <wp:anchor distT="0" distB="0" distL="114300" distR="114300" simplePos="0" relativeHeight="251690496" behindDoc="0" locked="0" layoutInCell="1" allowOverlap="1" wp14:anchorId="12A5A53C" wp14:editId="77C0B47A">
                <wp:simplePos x="0" y="0"/>
                <wp:positionH relativeFrom="column">
                  <wp:posOffset>207645</wp:posOffset>
                </wp:positionH>
                <wp:positionV relativeFrom="paragraph">
                  <wp:posOffset>2699962</wp:posOffset>
                </wp:positionV>
                <wp:extent cx="422564" cy="256309"/>
                <wp:effectExtent l="19050" t="19050" r="15875" b="10795"/>
                <wp:wrapNone/>
                <wp:docPr id="271" name="Rectangle 271"/>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A1BA3C" id="Rectangle 271" o:spid="_x0000_s1026" style="position:absolute;margin-left:16.35pt;margin-top:212.6pt;width:33.25pt;height:20.2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" filled="f" strokecolor="#c0504d" strokeweight="2.25pt"/>
            </w:pict>
          </mc:Fallback>
        </mc:AlternateContent>
      </w:r>
      <w:r>
        <w:rPr>
          <w:noProof/>
        </w:rPr>
        <w:drawing>
          <wp:inline distT="0" distB="0" distL="0" distR="0" wp14:anchorId="36D8A9AD" wp14:editId="30F22758">
            <wp:extent cx="5685830" cy="3020291"/>
            <wp:effectExtent l="0" t="0" r="0" b="889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3481766B" w14:textId="77777777" w:rsidR="0087088B" w:rsidRDefault="0087088B" w:rsidP="0087088B">
      <w:r>
        <w:br w:type="page"/>
      </w:r>
    </w:p>
    <w:p w14:paraId="65A8A3C9" w14:textId="77777777" w:rsidR="0087088B" w:rsidRDefault="0087088B" w:rsidP="0087088B">
      <w:pPr>
        <w:pStyle w:val="Heading4"/>
      </w:pPr>
      <w:r>
        <w:lastRenderedPageBreak/>
        <w:t>Example of Limited Access to Functions</w:t>
      </w:r>
    </w:p>
    <w:p w14:paraId="11A049B6" w14:textId="77777777" w:rsidR="0087088B" w:rsidRDefault="0087088B" w:rsidP="0087088B">
      <w:r>
        <w:t>This screenshot shows the limited access that an Operator, for example, may have. Notice that there are no privileges to create, edit, delete, or save changes.</w:t>
      </w:r>
    </w:p>
    <w:p w14:paraId="4D388FFA" w14:textId="77777777" w:rsidR="0087088B" w:rsidRDefault="0087088B" w:rsidP="0087088B"/>
    <w:bookmarkEnd w:id="4608"/>
    <w:p w14:paraId="0DF840E4" w14:textId="77777777" w:rsidR="0087088B" w:rsidRDefault="0087088B" w:rsidP="0087088B">
      <w:r>
        <w:rPr>
          <w:noProof/>
        </w:rPr>
        <w:drawing>
          <wp:inline distT="0" distB="0" distL="0" distR="0" wp14:anchorId="54DC181C" wp14:editId="1A95CC68">
            <wp:extent cx="5943600" cy="472757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253">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07DE20DB" w14:textId="77777777" w:rsidR="0087088B" w:rsidRDefault="0087088B" w:rsidP="0087088B"/>
    <w:p w14:paraId="6F9F239C" w14:textId="77777777" w:rsidR="0087088B" w:rsidRDefault="0087088B" w:rsidP="0087088B"/>
    <w:p w14:paraId="4725FE66" w14:textId="77777777" w:rsidR="0087088B" w:rsidRDefault="0087088B" w:rsidP="0087088B">
      <w:bookmarkStart w:id="4662" w:name="_Hlk532838496"/>
      <w:r>
        <w:br w:type="page"/>
      </w:r>
    </w:p>
    <w:p w14:paraId="41BE6872" w14:textId="49C69C46" w:rsidR="00F52706" w:rsidRDefault="0026146F" w:rsidP="0026146F">
      <w:pPr>
        <w:pStyle w:val="Heading1"/>
        <w:rPr>
          <w:rFonts w:cs="Arial"/>
          <w:sz w:val="32"/>
          <w:szCs w:val="32"/>
        </w:rPr>
      </w:pPr>
      <w:bookmarkStart w:id="4663" w:name="_Toc532827326"/>
      <w:bookmarkStart w:id="4664" w:name="_Toc532827515"/>
      <w:bookmarkStart w:id="4665" w:name="_Toc532827607"/>
      <w:bookmarkStart w:id="4666" w:name="_Toc532892562"/>
      <w:bookmarkStart w:id="4667" w:name="_Toc52898798"/>
      <w:bookmarkStart w:id="4668" w:name="_Toc52898988"/>
      <w:bookmarkStart w:id="4669" w:name="_Toc52899178"/>
      <w:bookmarkStart w:id="4670" w:name="_Toc52899213"/>
      <w:bookmarkEnd w:id="4662"/>
      <w:r>
        <w:rPr>
          <w:noProof/>
        </w:rPr>
        <w:lastRenderedPageBreak/>
        <w:drawing>
          <wp:anchor distT="0" distB="0" distL="114300" distR="114300" simplePos="0" relativeHeight="251638272" behindDoc="0" locked="0" layoutInCell="1" allowOverlap="1" wp14:anchorId="0E45E524" wp14:editId="54EF4432">
            <wp:simplePos x="0" y="0"/>
            <wp:positionH relativeFrom="column">
              <wp:posOffset>3459857</wp:posOffset>
            </wp:positionH>
            <wp:positionV relativeFrom="line">
              <wp:posOffset>214921</wp:posOffset>
            </wp:positionV>
            <wp:extent cx="2286000" cy="1470025"/>
            <wp:effectExtent l="0" t="0" r="0" b="0"/>
            <wp:wrapSquare wrapText="bothSides"/>
            <wp:docPr id="400" name="Picture 400"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map"/>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286000" cy="1470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06EC4">
        <w:t>Contact</w:t>
      </w:r>
      <w:r w:rsidR="002E553A" w:rsidRPr="00FE32C3">
        <w:t xml:space="preserve"> KIC</w:t>
      </w:r>
      <w:bookmarkStart w:id="4671" w:name="_Toc314830967"/>
      <w:bookmarkEnd w:id="4529"/>
      <w:bookmarkEnd w:id="4530"/>
      <w:bookmarkEnd w:id="4531"/>
      <w:bookmarkEnd w:id="4532"/>
      <w:bookmarkEnd w:id="4533"/>
      <w:bookmarkEnd w:id="4534"/>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663"/>
      <w:bookmarkEnd w:id="4664"/>
      <w:bookmarkEnd w:id="4665"/>
      <w:bookmarkEnd w:id="4666"/>
      <w:bookmarkEnd w:id="4667"/>
      <w:bookmarkEnd w:id="4668"/>
      <w:bookmarkEnd w:id="4669"/>
      <w:bookmarkEnd w:id="4670"/>
      <w:r w:rsidR="00F52706" w:rsidRPr="00F52706">
        <w:rPr>
          <w:rFonts w:cs="Arial"/>
          <w:sz w:val="32"/>
          <w:szCs w:val="32"/>
        </w:rPr>
        <w:t xml:space="preserve"> </w:t>
      </w:r>
    </w:p>
    <w:p w14:paraId="270A5B1C" w14:textId="47C3D941" w:rsidR="00B97B7F" w:rsidRPr="006E1668" w:rsidRDefault="00B97B7F" w:rsidP="006E1668">
      <w:pPr>
        <w:rPr>
          <w:color w:val="FF0000"/>
        </w:rPr>
      </w:pPr>
    </w:p>
    <w:p w14:paraId="63779110" w14:textId="7D5AE1FE" w:rsidR="00F52706" w:rsidRDefault="00F52706">
      <w:pPr>
        <w:pStyle w:val="Heading2"/>
      </w:pPr>
      <w:bookmarkStart w:id="4672" w:name="_Toc469043237"/>
      <w:bookmarkStart w:id="4673" w:name="_Toc469043541"/>
      <w:bookmarkStart w:id="4674" w:name="_Toc469043817"/>
      <w:bookmarkStart w:id="4675" w:name="_Toc469139471"/>
      <w:bookmarkStart w:id="4676" w:name="_Toc469152916"/>
      <w:bookmarkStart w:id="4677" w:name="_Toc469613011"/>
      <w:bookmarkStart w:id="4678" w:name="_Toc491174926"/>
      <w:bookmarkStart w:id="4679" w:name="_Toc491175146"/>
      <w:bookmarkStart w:id="4680" w:name="_Toc491264055"/>
      <w:bookmarkStart w:id="4681" w:name="_Toc494303979"/>
      <w:bookmarkStart w:id="4682" w:name="_Toc494304155"/>
      <w:bookmarkStart w:id="4683" w:name="_Toc532827327"/>
      <w:bookmarkStart w:id="4684" w:name="_Toc532827516"/>
      <w:bookmarkStart w:id="4685" w:name="_Toc52898799"/>
      <w:bookmarkStart w:id="4686" w:name="_Toc52898989"/>
      <w:bookmarkStart w:id="4687" w:name="_Toc52899179"/>
      <w:r w:rsidRPr="00B1186A">
        <w:t>On the Web</w:t>
      </w:r>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p>
    <w:p w14:paraId="54AB5433" w14:textId="6E585B90" w:rsidR="0026146F" w:rsidRPr="00B1186A" w:rsidRDefault="0026146F" w:rsidP="00795C6A">
      <w:pPr>
        <w:keepNext/>
        <w:spacing w:after="120"/>
      </w:pPr>
      <w:r w:rsidRPr="00B1186A">
        <w:t>You can find the latest KIC product news along with a library of useful information at our website:</w:t>
      </w:r>
    </w:p>
    <w:p w14:paraId="4BCA03E7" w14:textId="5EA1C8DC" w:rsidR="0026146F" w:rsidRPr="00B1186A" w:rsidRDefault="009C0501" w:rsidP="00795C6A">
      <w:r>
        <w:fldChar w:fldCharType="begin"/>
      </w:r>
      <w:r>
        <w:instrText xml:space="preserve"> HYPERLINK "http://www.kicthermal.com" </w:instrText>
      </w:r>
      <w:ins w:id="4688" w:author="Tom Bergeron" w:date="2020-10-06T17:45:00Z"/>
      <w:r>
        <w:fldChar w:fldCharType="separate"/>
      </w:r>
      <w:r w:rsidR="0026146F" w:rsidRPr="00B1186A">
        <w:rPr>
          <w:rStyle w:val="Hyperlink"/>
        </w:rPr>
        <w:t>www.kicthermal.com</w:t>
      </w:r>
      <w:r>
        <w:rPr>
          <w:rStyle w:val="Hyperlink"/>
        </w:rPr>
        <w:fldChar w:fldCharType="end"/>
      </w:r>
      <w:r w:rsidR="0026146F" w:rsidRPr="00B1186A">
        <w:t xml:space="preserve"> or </w:t>
      </w:r>
      <w:r>
        <w:fldChar w:fldCharType="begin"/>
      </w:r>
      <w:r>
        <w:instrText xml:space="preserve"> HYPERLINK "http://www.kic.cn" </w:instrText>
      </w:r>
      <w:ins w:id="4689" w:author="Tom Bergeron" w:date="2020-10-06T17:45:00Z"/>
      <w:r>
        <w:fldChar w:fldCharType="separate"/>
      </w:r>
      <w:r w:rsidR="0026146F" w:rsidRPr="00B1186A">
        <w:rPr>
          <w:rStyle w:val="Hyperlink"/>
        </w:rPr>
        <w:t>www.kic.cn</w:t>
      </w:r>
      <w:r>
        <w:rPr>
          <w:rStyle w:val="Hyperlink"/>
        </w:rPr>
        <w:fldChar w:fldCharType="end"/>
      </w:r>
    </w:p>
    <w:p w14:paraId="20048F22" w14:textId="3206F2A6" w:rsidR="0026146F" w:rsidRPr="00B1186A" w:rsidRDefault="0026146F" w:rsidP="00795C6A">
      <w:pPr>
        <w:tabs>
          <w:tab w:val="left" w:pos="4536"/>
        </w:tabs>
        <w:ind w:left="108"/>
      </w:pPr>
      <w:r w:rsidRPr="00B1186A">
        <w:tab/>
      </w:r>
    </w:p>
    <w:p w14:paraId="1EC559D7" w14:textId="77777777" w:rsidR="002E553A" w:rsidRDefault="002E553A">
      <w:pPr>
        <w:pStyle w:val="Heading2"/>
      </w:pPr>
      <w:bookmarkStart w:id="4690" w:name="_Toc176001837"/>
      <w:bookmarkStart w:id="4691" w:name="_Toc469043238"/>
      <w:bookmarkStart w:id="4692" w:name="_Toc469043542"/>
      <w:bookmarkStart w:id="4693" w:name="_Toc469043818"/>
      <w:bookmarkStart w:id="4694" w:name="_Toc469139472"/>
      <w:bookmarkStart w:id="4695" w:name="_Toc469152917"/>
      <w:bookmarkStart w:id="4696" w:name="_Toc469613012"/>
      <w:bookmarkStart w:id="4697" w:name="_Toc491174927"/>
      <w:bookmarkStart w:id="4698" w:name="_Toc491175147"/>
      <w:bookmarkStart w:id="4699" w:name="_Toc491264056"/>
      <w:bookmarkStart w:id="4700" w:name="_Toc494303980"/>
      <w:bookmarkStart w:id="4701" w:name="_Toc494304156"/>
      <w:bookmarkStart w:id="4702" w:name="_Toc532827328"/>
      <w:bookmarkStart w:id="4703" w:name="_Toc532827517"/>
      <w:bookmarkStart w:id="4704" w:name="_Toc52898800"/>
      <w:bookmarkStart w:id="4705" w:name="_Toc52898990"/>
      <w:bookmarkStart w:id="4706" w:name="_Toc52899180"/>
      <w:r w:rsidRPr="00B1186A">
        <w:t>KIC Technical Support</w:t>
      </w:r>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p>
    <w:p w14:paraId="68ECFB11" w14:textId="77777777" w:rsidR="002E553A" w:rsidRPr="00B1186A" w:rsidRDefault="002E553A" w:rsidP="002E553A">
      <w:pPr>
        <w:keepNext/>
        <w:spacing w:after="120"/>
      </w:pPr>
      <w:r>
        <w:t>KIC Tech Support</w:t>
      </w:r>
      <w:r w:rsidRPr="00B1186A">
        <w:t xml:space="preserve"> is available by em</w:t>
      </w:r>
      <w:r>
        <w:t>ail:</w:t>
      </w:r>
    </w:p>
    <w:p w14:paraId="666897C9" w14:textId="7FA382C0" w:rsidR="002E553A" w:rsidRPr="00B1186A" w:rsidRDefault="002E553A" w:rsidP="002E553A">
      <w:pPr>
        <w:rPr>
          <w:lang w:val="it-IT"/>
        </w:rPr>
      </w:pPr>
      <w:r w:rsidRPr="00B1186A">
        <w:rPr>
          <w:lang w:val="it-IT"/>
        </w:rPr>
        <w:t xml:space="preserve">USA: </w:t>
      </w:r>
      <w:r w:rsidR="009C0501">
        <w:fldChar w:fldCharType="begin"/>
      </w:r>
      <w:r w:rsidR="009C0501">
        <w:instrText xml:space="preserve"> HYPERLINK "mailto:tech@kicmail.com" </w:instrText>
      </w:r>
      <w:ins w:id="4707" w:author="Tom Bergeron" w:date="2020-10-06T17:45:00Z"/>
      <w:r w:rsidR="009C0501">
        <w:fldChar w:fldCharType="separate"/>
      </w:r>
      <w:r w:rsidRPr="00B1186A">
        <w:rPr>
          <w:rStyle w:val="Hyperlink"/>
          <w:lang w:val="it-IT"/>
        </w:rPr>
        <w:t>tech@kicmail.com</w:t>
      </w:r>
      <w:r w:rsidR="009C0501">
        <w:rPr>
          <w:rStyle w:val="Hyperlink"/>
          <w:lang w:val="it-IT"/>
        </w:rPr>
        <w:fldChar w:fldCharType="end"/>
      </w:r>
    </w:p>
    <w:p w14:paraId="5593E757" w14:textId="3EDBEFFE" w:rsidR="002E553A" w:rsidRPr="00B1186A" w:rsidRDefault="002E553A" w:rsidP="002E553A">
      <w:pPr>
        <w:rPr>
          <w:lang w:val="it-IT"/>
        </w:rPr>
      </w:pPr>
      <w:r w:rsidRPr="00B1186A">
        <w:rPr>
          <w:lang w:val="it-IT"/>
        </w:rPr>
        <w:t xml:space="preserve">Europe: </w:t>
      </w:r>
      <w:r w:rsidR="009C0501">
        <w:fldChar w:fldCharType="begin"/>
      </w:r>
      <w:r w:rsidR="009C0501">
        <w:instrText xml:space="preserve"> HYPERLINK "mailto:europe.tech@kicmail.com" </w:instrText>
      </w:r>
      <w:ins w:id="4708" w:author="Tom Bergeron" w:date="2020-10-06T17:45:00Z"/>
      <w:r w:rsidR="009C0501">
        <w:fldChar w:fldCharType="separate"/>
      </w:r>
      <w:r w:rsidRPr="00B1186A">
        <w:rPr>
          <w:rStyle w:val="Hyperlink"/>
          <w:lang w:val="it-IT"/>
        </w:rPr>
        <w:t>europe.tech@kicmail.com</w:t>
      </w:r>
      <w:r w:rsidR="009C0501">
        <w:rPr>
          <w:rStyle w:val="Hyperlink"/>
          <w:lang w:val="it-IT"/>
        </w:rPr>
        <w:fldChar w:fldCharType="end"/>
      </w:r>
    </w:p>
    <w:p w14:paraId="261ECEF9" w14:textId="1692C103" w:rsidR="002E553A" w:rsidRPr="00B1186A" w:rsidRDefault="002E553A" w:rsidP="002E553A">
      <w:r w:rsidRPr="00B1186A">
        <w:t xml:space="preserve">Asia: </w:t>
      </w:r>
      <w:r w:rsidR="009C0501">
        <w:fldChar w:fldCharType="begin"/>
      </w:r>
      <w:r w:rsidR="009C0501">
        <w:instrText xml:space="preserve"> HYPERLINK "mailto:asia.tech@kicmail.com" </w:instrText>
      </w:r>
      <w:ins w:id="4709" w:author="Tom Bergeron" w:date="2020-10-06T17:45:00Z"/>
      <w:r w:rsidR="009C0501">
        <w:fldChar w:fldCharType="separate"/>
      </w:r>
      <w:r w:rsidRPr="00B1186A">
        <w:rPr>
          <w:rStyle w:val="Hyperlink"/>
        </w:rPr>
        <w:t>asia.tech@kicmail.com</w:t>
      </w:r>
      <w:r w:rsidR="009C0501">
        <w:rPr>
          <w:rStyle w:val="Hyperlink"/>
        </w:rPr>
        <w:fldChar w:fldCharType="end"/>
      </w:r>
    </w:p>
    <w:p w14:paraId="06F6DC2F" w14:textId="77777777" w:rsidR="002E553A" w:rsidRPr="00B1186A" w:rsidRDefault="002E553A" w:rsidP="002E553A"/>
    <w:p w14:paraId="4769B39E" w14:textId="77777777" w:rsidR="002E553A" w:rsidRPr="00B1186A" w:rsidRDefault="002E553A" w:rsidP="002E553A"/>
    <w:p w14:paraId="3D1C853F" w14:textId="77777777" w:rsidR="002E553A" w:rsidRDefault="002E553A">
      <w:pPr>
        <w:pStyle w:val="Heading2"/>
      </w:pPr>
      <w:bookmarkStart w:id="4710" w:name="_Toc176001838"/>
      <w:bookmarkStart w:id="4711" w:name="_Toc469043239"/>
      <w:bookmarkStart w:id="4712" w:name="_Toc469043543"/>
      <w:bookmarkStart w:id="4713" w:name="_Toc469043819"/>
      <w:bookmarkStart w:id="4714" w:name="_Toc469139473"/>
      <w:bookmarkStart w:id="4715" w:name="_Toc469152918"/>
      <w:bookmarkStart w:id="4716" w:name="_Toc469613013"/>
      <w:bookmarkStart w:id="4717" w:name="_Toc491174928"/>
      <w:bookmarkStart w:id="4718" w:name="_Toc491175148"/>
      <w:bookmarkStart w:id="4719" w:name="_Toc491264057"/>
      <w:bookmarkStart w:id="4720" w:name="_Toc494303981"/>
      <w:bookmarkStart w:id="4721" w:name="_Toc494304157"/>
      <w:bookmarkStart w:id="4722" w:name="_Toc532827329"/>
      <w:bookmarkStart w:id="4723" w:name="_Toc532827518"/>
      <w:bookmarkStart w:id="4724" w:name="_Toc52898801"/>
      <w:bookmarkStart w:id="4725" w:name="_Toc52898991"/>
      <w:bookmarkStart w:id="4726" w:name="_Toc52899181"/>
      <w:r w:rsidRPr="00B1186A">
        <w:t>KIC Product Training</w:t>
      </w:r>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p>
    <w:p w14:paraId="05C4A0E5" w14:textId="17034C7C" w:rsidR="002E553A" w:rsidRPr="00B1186A" w:rsidRDefault="002E553A" w:rsidP="002E553A">
      <w:r w:rsidRPr="00B1186A">
        <w:t xml:space="preserve">Contact KIC Customer Support by email, </w:t>
      </w:r>
      <w:r w:rsidR="009C0501">
        <w:fldChar w:fldCharType="begin"/>
      </w:r>
      <w:r w:rsidR="009C0501">
        <w:instrText xml:space="preserve"> HYPERLINK "mailto:training@kicmail.com" </w:instrText>
      </w:r>
      <w:ins w:id="4727" w:author="Tom Bergeron" w:date="2020-10-06T17:45:00Z"/>
      <w:r w:rsidR="009C0501">
        <w:fldChar w:fldCharType="separate"/>
      </w:r>
      <w:r w:rsidRPr="00B1186A">
        <w:rPr>
          <w:rStyle w:val="Hyperlink"/>
        </w:rPr>
        <w:t>training@kicmail.com</w:t>
      </w:r>
      <w:r w:rsidR="009C0501">
        <w:rPr>
          <w:rStyle w:val="Hyperlink"/>
        </w:rPr>
        <w:fldChar w:fldCharType="end"/>
      </w:r>
    </w:p>
    <w:p w14:paraId="635D1275" w14:textId="77777777" w:rsidR="002E553A" w:rsidRPr="00B1186A" w:rsidRDefault="002E553A" w:rsidP="002E553A"/>
    <w:p w14:paraId="049A0539" w14:textId="77777777" w:rsidR="002E553A" w:rsidRPr="00B1186A" w:rsidRDefault="002E553A" w:rsidP="002E553A"/>
    <w:p w14:paraId="23C712B5" w14:textId="77777777" w:rsidR="002E553A" w:rsidRDefault="002E553A">
      <w:pPr>
        <w:pStyle w:val="Heading2"/>
      </w:pPr>
      <w:bookmarkStart w:id="4728" w:name="_Toc176001839"/>
      <w:bookmarkStart w:id="4729" w:name="_Toc469043240"/>
      <w:bookmarkStart w:id="4730" w:name="_Toc469043544"/>
      <w:bookmarkStart w:id="4731" w:name="_Toc469043820"/>
      <w:bookmarkStart w:id="4732" w:name="_Toc469139474"/>
      <w:bookmarkStart w:id="4733" w:name="_Toc469152919"/>
      <w:bookmarkStart w:id="4734" w:name="_Toc469613014"/>
      <w:bookmarkStart w:id="4735" w:name="_Toc491174929"/>
      <w:bookmarkStart w:id="4736" w:name="_Toc491175149"/>
      <w:bookmarkStart w:id="4737" w:name="_Toc491264058"/>
      <w:bookmarkStart w:id="4738" w:name="_Toc494303982"/>
      <w:bookmarkStart w:id="4739" w:name="_Toc494304158"/>
      <w:bookmarkStart w:id="4740" w:name="_Toc532827330"/>
      <w:bookmarkStart w:id="4741" w:name="_Toc532827519"/>
      <w:bookmarkStart w:id="4742" w:name="_Toc52898802"/>
      <w:bookmarkStart w:id="4743" w:name="_Toc52898992"/>
      <w:bookmarkStart w:id="4744" w:name="_Toc52899182"/>
      <w:r w:rsidRPr="00B1186A">
        <w:t>KIC Sales</w:t>
      </w:r>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p>
    <w:p w14:paraId="61539CA3" w14:textId="77777777" w:rsidR="002E553A" w:rsidRPr="00B1186A" w:rsidRDefault="002E553A" w:rsidP="002E553A">
      <w:pPr>
        <w:keepNext/>
        <w:spacing w:after="120"/>
      </w:pPr>
      <w:r w:rsidRPr="00B1186A">
        <w:t>Contact KIC sales:</w:t>
      </w:r>
    </w:p>
    <w:p w14:paraId="5FACF90C" w14:textId="7499F3F4" w:rsidR="002E553A" w:rsidRPr="00B1186A" w:rsidRDefault="002E553A" w:rsidP="002E553A">
      <w:r w:rsidRPr="00B1186A">
        <w:t xml:space="preserve">USA: </w:t>
      </w:r>
      <w:r w:rsidR="009C0501">
        <w:fldChar w:fldCharType="begin"/>
      </w:r>
      <w:r w:rsidR="009C0501">
        <w:instrText xml:space="preserve"> HYPERLINK "mailto:sales@kicmail.com" </w:instrText>
      </w:r>
      <w:ins w:id="4745" w:author="Tom Bergeron" w:date="2020-10-06T17:45:00Z"/>
      <w:r w:rsidR="009C0501">
        <w:fldChar w:fldCharType="separate"/>
      </w:r>
      <w:r w:rsidRPr="00B1186A">
        <w:rPr>
          <w:rStyle w:val="Hyperlink"/>
        </w:rPr>
        <w:t>sales@kicmail.com</w:t>
      </w:r>
      <w:r w:rsidR="009C0501">
        <w:rPr>
          <w:rStyle w:val="Hyperlink"/>
        </w:rPr>
        <w:fldChar w:fldCharType="end"/>
      </w:r>
    </w:p>
    <w:p w14:paraId="09DB276A" w14:textId="5130DFB6" w:rsidR="002E553A" w:rsidRPr="00B1186A" w:rsidRDefault="002E553A" w:rsidP="002E553A">
      <w:r w:rsidRPr="00B1186A">
        <w:t xml:space="preserve">Europe: </w:t>
      </w:r>
      <w:r w:rsidR="009C0501">
        <w:fldChar w:fldCharType="begin"/>
      </w:r>
      <w:r w:rsidR="009C0501">
        <w:instrText xml:space="preserve"> HYPERLINK "mailto:europe.sales@kicmail.com" </w:instrText>
      </w:r>
      <w:ins w:id="4746" w:author="Tom Bergeron" w:date="2020-10-06T17:45:00Z"/>
      <w:r w:rsidR="009C0501">
        <w:fldChar w:fldCharType="separate"/>
      </w:r>
      <w:r w:rsidRPr="00B1186A">
        <w:rPr>
          <w:rStyle w:val="Hyperlink"/>
        </w:rPr>
        <w:t>europe.sales@kicmail.com</w:t>
      </w:r>
      <w:r w:rsidR="009C0501">
        <w:rPr>
          <w:rStyle w:val="Hyperlink"/>
        </w:rPr>
        <w:fldChar w:fldCharType="end"/>
      </w:r>
    </w:p>
    <w:p w14:paraId="3783D01F" w14:textId="5B031D8F" w:rsidR="002E553A" w:rsidRPr="00B1186A" w:rsidRDefault="002E553A" w:rsidP="002E553A">
      <w:r w:rsidRPr="00B1186A">
        <w:t xml:space="preserve">Asia: </w:t>
      </w:r>
      <w:r w:rsidR="009C0501">
        <w:fldChar w:fldCharType="begin"/>
      </w:r>
      <w:r w:rsidR="009C0501">
        <w:instrText xml:space="preserve"> HYPERLINK "mailto:asia.sales@kicmail.com" </w:instrText>
      </w:r>
      <w:ins w:id="4747" w:author="Tom Bergeron" w:date="2020-10-06T17:45:00Z"/>
      <w:r w:rsidR="009C0501">
        <w:fldChar w:fldCharType="separate"/>
      </w:r>
      <w:r w:rsidRPr="00B1186A">
        <w:rPr>
          <w:rStyle w:val="Hyperlink"/>
        </w:rPr>
        <w:t>asia.sales@kicmail.com</w:t>
      </w:r>
      <w:r w:rsidR="009C0501">
        <w:rPr>
          <w:rStyle w:val="Hyperlink"/>
        </w:rPr>
        <w:fldChar w:fldCharType="end"/>
      </w:r>
    </w:p>
    <w:p w14:paraId="56D3FB18" w14:textId="2191EBFD" w:rsidR="002E553A" w:rsidRPr="00B1186A" w:rsidRDefault="002E553A" w:rsidP="002E553A">
      <w:r w:rsidRPr="00B1186A">
        <w:t xml:space="preserve">China: </w:t>
      </w:r>
      <w:r w:rsidR="009C0501">
        <w:fldChar w:fldCharType="begin"/>
      </w:r>
      <w:r w:rsidR="009C0501">
        <w:instrText xml:space="preserve"> HYPERLINK "mailto:asia.sales@kicmail.com" </w:instrText>
      </w:r>
      <w:ins w:id="4748" w:author="Tom Bergeron" w:date="2020-10-06T17:45:00Z"/>
      <w:r w:rsidR="009C0501">
        <w:fldChar w:fldCharType="separate"/>
      </w:r>
      <w:r w:rsidRPr="00B1186A">
        <w:rPr>
          <w:rStyle w:val="Hyperlink"/>
        </w:rPr>
        <w:t>asia.sales@kicmail.com</w:t>
      </w:r>
      <w:r w:rsidR="009C0501">
        <w:rPr>
          <w:rStyle w:val="Hyperlink"/>
        </w:rPr>
        <w:fldChar w:fldCharType="end"/>
      </w:r>
    </w:p>
    <w:p w14:paraId="1D54ACA6" w14:textId="77777777" w:rsidR="002E553A" w:rsidRPr="00B1186A" w:rsidRDefault="002E553A" w:rsidP="002E553A"/>
    <w:p w14:paraId="5470297B" w14:textId="77777777" w:rsidR="002E553A" w:rsidRPr="00B1186A" w:rsidRDefault="002E553A" w:rsidP="002E553A"/>
    <w:p w14:paraId="6DF430F8" w14:textId="77777777" w:rsidR="002E553A" w:rsidRPr="00B1186A" w:rsidRDefault="002E553A">
      <w:pPr>
        <w:pStyle w:val="Heading2"/>
      </w:pPr>
      <w:bookmarkStart w:id="4749" w:name="_Toc176001840"/>
      <w:bookmarkStart w:id="4750" w:name="_Toc469043241"/>
      <w:bookmarkStart w:id="4751" w:name="_Toc469043545"/>
      <w:bookmarkStart w:id="4752" w:name="_Toc469043821"/>
      <w:bookmarkStart w:id="4753" w:name="_Toc469139475"/>
      <w:bookmarkStart w:id="4754" w:name="_Toc469152920"/>
      <w:bookmarkStart w:id="4755" w:name="_Toc469613015"/>
      <w:bookmarkStart w:id="4756" w:name="_Toc491174930"/>
      <w:bookmarkStart w:id="4757" w:name="_Toc491175150"/>
      <w:bookmarkStart w:id="4758" w:name="_Toc491264059"/>
      <w:bookmarkStart w:id="4759" w:name="_Toc494303983"/>
      <w:bookmarkStart w:id="4760" w:name="_Toc494304159"/>
      <w:bookmarkStart w:id="4761" w:name="_Toc532827331"/>
      <w:bookmarkStart w:id="4762" w:name="_Toc532827520"/>
      <w:bookmarkStart w:id="4763" w:name="_Toc52898803"/>
      <w:bookmarkStart w:id="4764" w:name="_Toc52898993"/>
      <w:bookmarkStart w:id="4765" w:name="_Toc52899183"/>
      <w:r w:rsidRPr="00B1186A">
        <w:t>Find the KIC Representative in Your Area</w:t>
      </w:r>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p>
    <w:p w14:paraId="55C9400E" w14:textId="77777777" w:rsidR="002E553A" w:rsidRDefault="002E553A" w:rsidP="002E553A">
      <w:r>
        <w:t>Send an em</w:t>
      </w:r>
      <w:r w:rsidRPr="00376BE9">
        <w:t>ail</w:t>
      </w:r>
      <w:del w:id="4766" w:author="Tom Bergeron" w:date="2020-09-29T15:28:00Z">
        <w:r w:rsidDel="00BE1C6B">
          <w:delText>,</w:delText>
        </w:r>
      </w:del>
      <w:r>
        <w:t xml:space="preserve"> or visit our web page to find a local representative. </w:t>
      </w:r>
    </w:p>
    <w:p w14:paraId="24AB388C" w14:textId="77777777" w:rsidR="002E553A" w:rsidRPr="00B1186A" w:rsidRDefault="002E553A" w:rsidP="002E553A"/>
    <w:p w14:paraId="57A51612" w14:textId="77777777" w:rsidR="002E553A" w:rsidRPr="00B1186A" w:rsidRDefault="002E553A" w:rsidP="002E553A"/>
    <w:p w14:paraId="734C87C1" w14:textId="77777777" w:rsidR="00281EA2" w:rsidRPr="00B1186A" w:rsidRDefault="00281EA2" w:rsidP="00281EA2"/>
    <w:sectPr w:rsidR="00281EA2" w:rsidRPr="00B1186A" w:rsidSect="004D6644">
      <w:headerReference w:type="even" r:id="rId255"/>
      <w:headerReference w:type="default" r:id="rId256"/>
      <w:footerReference w:type="even" r:id="rId257"/>
      <w:footerReference w:type="default" r:id="rId258"/>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4CF0D7" w14:textId="77777777" w:rsidR="009C0501" w:rsidRDefault="009C0501">
      <w:r>
        <w:separator/>
      </w:r>
    </w:p>
  </w:endnote>
  <w:endnote w:type="continuationSeparator" w:id="0">
    <w:p w14:paraId="19CE25A8" w14:textId="77777777" w:rsidR="009C0501" w:rsidRDefault="009C05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C2B319" w14:textId="77777777" w:rsidR="009C0501" w:rsidRDefault="009C0501"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A2D7F" w14:textId="029A44C3" w:rsidR="009C0501" w:rsidRPr="00B61459" w:rsidRDefault="009C0501"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35BCEA" w14:textId="5F4DE9E9" w:rsidR="009C0501" w:rsidRPr="00B61459" w:rsidRDefault="009C0501" w:rsidP="002B3029">
    <w:pPr>
      <w:pStyle w:val="Footer"/>
      <w:ind w:right="-450"/>
    </w:pPr>
    <w:r>
      <w:tab/>
    </w:r>
    <w:r>
      <w:tab/>
    </w:r>
    <w:r>
      <w:fldChar w:fldCharType="begin"/>
    </w:r>
    <w:r>
      <w:instrText xml:space="preserve"> PAGE   \* MERGEFORMAT </w:instrText>
    </w:r>
    <w:r>
      <w:fldChar w:fldCharType="separate"/>
    </w:r>
    <w:r>
      <w:rPr>
        <w:noProof/>
      </w:rPr>
      <w:t>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3D1490" w14:textId="77777777" w:rsidR="009C0501" w:rsidRDefault="009C0501"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B9E5AB" w14:textId="77777777" w:rsidR="009C0501" w:rsidRPr="00B61459" w:rsidRDefault="009C0501" w:rsidP="001324AE">
    <w:pPr>
      <w:pStyle w:val="Footer"/>
    </w:pPr>
    <w:r>
      <w:tab/>
    </w:r>
    <w:r>
      <w:tab/>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60C595" w14:textId="77777777" w:rsidR="009C0501" w:rsidRDefault="009C0501">
      <w:r>
        <w:separator/>
      </w:r>
    </w:p>
  </w:footnote>
  <w:footnote w:type="continuationSeparator" w:id="0">
    <w:p w14:paraId="164EDC86" w14:textId="77777777" w:rsidR="009C0501" w:rsidRDefault="009C05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9CCD7" w14:textId="53E854C9" w:rsidR="009C0501" w:rsidRPr="00AD3949" w:rsidRDefault="009C0501" w:rsidP="002B3029">
    <w:pPr>
      <w:pStyle w:val="Header"/>
      <w:ind w:right="-450"/>
    </w:pPr>
    <w:r>
      <w:t>ProBot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6C4AF" w14:textId="6E12CABA" w:rsidR="009C0501" w:rsidRPr="00AD3949" w:rsidRDefault="009C0501"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686F8F" w14:textId="01EB4169" w:rsidR="009C0501" w:rsidRPr="00AD3949" w:rsidRDefault="009C0501" w:rsidP="002B3029">
    <w:pPr>
      <w:pStyle w:val="Header"/>
      <w:ind w:right="-450"/>
    </w:pPr>
    <w:r>
      <w:t xml:space="preserve">KIC </w:t>
    </w:r>
    <w:r w:rsidRPr="000A35B9">
      <w:t>Vision</w:t>
    </w:r>
    <w:r w:rsidRPr="000A35B9">
      <w:rPr>
        <w:vertAlign w:val="superscript"/>
      </w:rPr>
      <w:t>2</w:t>
    </w:r>
    <w:r>
      <w:t xml:space="preserve"> User Manual</w:t>
    </w:r>
    <w:r w:rsidRPr="00AD3949">
      <w:tab/>
    </w:r>
    <w:r w:rsidRPr="00AD3949">
      <w:tab/>
    </w:r>
    <w:r w:rsidRPr="00754243">
      <w:t xml:space="preserve">Version </w:t>
    </w:r>
    <w:r>
      <w:t>3.</w:t>
    </w:r>
    <w:ins w:id="1081" w:author="Tom Bergeron" w:date="2020-09-29T13:15:00Z">
      <w:r>
        <w:t>6</w:t>
      </w:r>
    </w:ins>
    <w:del w:id="1082" w:author="Tom Bergeron" w:date="2020-09-29T13:15:00Z">
      <w:r w:rsidDel="003F1007">
        <w:delText>2</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A9140" w14:textId="4E7F3A45" w:rsidR="009C0501" w:rsidRPr="00AD3949" w:rsidRDefault="009C0501" w:rsidP="002B3029">
    <w:pPr>
      <w:pStyle w:val="Header"/>
      <w:ind w:right="-450"/>
    </w:pPr>
    <w:r>
      <w:t>Version 3.</w:t>
    </w:r>
    <w:ins w:id="1083" w:author="Tom Bergeron" w:date="2020-09-29T13:15:00Z">
      <w:r>
        <w:t>6</w:t>
      </w:r>
    </w:ins>
    <w:del w:id="1084" w:author="Tom Bergeron" w:date="2020-09-29T13:15:00Z">
      <w:r w:rsidDel="003F1007">
        <w:delText>2</w:delText>
      </w:r>
    </w:del>
    <w:r w:rsidRPr="00AD3949">
      <w:tab/>
    </w:r>
    <w:r>
      <w:tab/>
      <w:t xml:space="preserve">KIC </w:t>
    </w:r>
    <w:r w:rsidRPr="0017746D">
      <w:t>Vision</w:t>
    </w:r>
    <w:r w:rsidRPr="006E1668">
      <w:rPr>
        <w:vertAlign w:val="superscript"/>
      </w:rPr>
      <w:t>2</w:t>
    </w:r>
    <w:r>
      <w:t xml:space="preserve">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9BB00" w14:textId="5D891738" w:rsidR="009C0501" w:rsidRPr="00AD3949" w:rsidRDefault="009C0501" w:rsidP="001324AE">
    <w:pPr>
      <w:pStyle w:val="Header"/>
    </w:pPr>
    <w:r>
      <w:t xml:space="preserve">KIC </w:t>
    </w:r>
    <w:r w:rsidRPr="000A35B9">
      <w:t>Vision</w:t>
    </w:r>
    <w:r w:rsidRPr="000A35B9">
      <w:rPr>
        <w:vertAlign w:val="superscript"/>
      </w:rPr>
      <w:t>2</w:t>
    </w:r>
    <w:r>
      <w:t xml:space="preserve"> User Manual</w:t>
    </w:r>
    <w:r w:rsidRPr="00AD3949">
      <w:tab/>
    </w:r>
    <w:r w:rsidRPr="00AD3949">
      <w:tab/>
    </w:r>
    <w:r w:rsidRPr="00754243">
      <w:t xml:space="preserve">Version </w:t>
    </w:r>
    <w:r>
      <w:t>3.</w:t>
    </w:r>
    <w:ins w:id="4767" w:author="Tom Bergeron" w:date="2020-09-29T13:15:00Z">
      <w:r>
        <w:t>6</w:t>
      </w:r>
    </w:ins>
    <w:del w:id="4768" w:author="Tom Bergeron" w:date="2020-09-29T13:15:00Z">
      <w:r w:rsidDel="003F1007">
        <w:delText>2</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22118A" w14:textId="3939128A" w:rsidR="009C0501" w:rsidRPr="00AD3949" w:rsidRDefault="009C0501" w:rsidP="002B3029">
    <w:pPr>
      <w:pStyle w:val="Header"/>
    </w:pPr>
    <w:r>
      <w:t>Version 3.</w:t>
    </w:r>
    <w:ins w:id="4769" w:author="Tom Bergeron" w:date="2020-09-29T13:15:00Z">
      <w:r>
        <w:t>6</w:t>
      </w:r>
    </w:ins>
    <w:del w:id="4770" w:author="Tom Bergeron" w:date="2020-09-29T13:15:00Z">
      <w:r w:rsidDel="003F1007">
        <w:delText>2</w:delText>
      </w:r>
    </w:del>
    <w:r w:rsidRPr="00AD3949">
      <w:tab/>
    </w:r>
    <w:r>
      <w:tab/>
      <w:t xml:space="preserve">KIC </w:t>
    </w:r>
    <w:r w:rsidRPr="000A35B9">
      <w:t>Vision</w:t>
    </w:r>
    <w:r w:rsidRPr="000A35B9">
      <w:rPr>
        <w:vertAlign w:val="superscript"/>
      </w:rPr>
      <w:t>2</w:t>
    </w:r>
    <w:r>
      <w:t xml:space="preserve">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9C6D56A"/>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3"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1"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1"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7"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75B452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2"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9895375"/>
    <w:multiLevelType w:val="hybridMultilevel"/>
    <w:tmpl w:val="5DE807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5"/>
  </w:num>
  <w:num w:numId="2">
    <w:abstractNumId w:val="2"/>
  </w:num>
  <w:num w:numId="3">
    <w:abstractNumId w:val="110"/>
  </w:num>
  <w:num w:numId="4">
    <w:abstractNumId w:val="116"/>
  </w:num>
  <w:num w:numId="5">
    <w:abstractNumId w:val="0"/>
  </w:num>
  <w:num w:numId="6">
    <w:abstractNumId w:val="116"/>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num>
  <w:num w:numId="13">
    <w:abstractNumId w:val="33"/>
  </w:num>
  <w:num w:numId="14">
    <w:abstractNumId w:val="60"/>
  </w:num>
  <w:num w:numId="15">
    <w:abstractNumId w:val="122"/>
  </w:num>
  <w:num w:numId="16">
    <w:abstractNumId w:val="5"/>
  </w:num>
  <w:num w:numId="17">
    <w:abstractNumId w:val="32"/>
  </w:num>
  <w:num w:numId="18">
    <w:abstractNumId w:val="95"/>
  </w:num>
  <w:num w:numId="19">
    <w:abstractNumId w:val="56"/>
  </w:num>
  <w:num w:numId="20">
    <w:abstractNumId w:val="102"/>
  </w:num>
  <w:num w:numId="21">
    <w:abstractNumId w:val="71"/>
  </w:num>
  <w:num w:numId="22">
    <w:abstractNumId w:val="10"/>
  </w:num>
  <w:num w:numId="23">
    <w:abstractNumId w:val="117"/>
  </w:num>
  <w:num w:numId="24">
    <w:abstractNumId w:val="124"/>
  </w:num>
  <w:num w:numId="25">
    <w:abstractNumId w:val="116"/>
    <w:lvlOverride w:ilvl="0">
      <w:startOverride w:val="1"/>
    </w:lvlOverride>
  </w:num>
  <w:num w:numId="26">
    <w:abstractNumId w:val="116"/>
    <w:lvlOverride w:ilvl="0">
      <w:startOverride w:val="1"/>
    </w:lvlOverride>
  </w:num>
  <w:num w:numId="27">
    <w:abstractNumId w:val="1"/>
    <w:lvlOverride w:ilvl="0">
      <w:startOverride w:val="1"/>
    </w:lvlOverride>
  </w:num>
  <w:num w:numId="28">
    <w:abstractNumId w:val="1"/>
    <w:lvlOverride w:ilvl="0">
      <w:startOverride w:val="1"/>
    </w:lvlOverride>
  </w:num>
  <w:num w:numId="29">
    <w:abstractNumId w:val="1"/>
    <w:lvlOverride w:ilvl="0">
      <w:startOverride w:val="1"/>
    </w:lvlOverride>
  </w:num>
  <w:num w:numId="30">
    <w:abstractNumId w:val="1"/>
    <w:lvlOverride w:ilvl="0">
      <w:startOverride w:val="1"/>
    </w:lvlOverride>
  </w:num>
  <w:num w:numId="31">
    <w:abstractNumId w:val="116"/>
    <w:lvlOverride w:ilvl="0">
      <w:startOverride w:val="1"/>
    </w:lvlOverride>
  </w:num>
  <w:num w:numId="32">
    <w:abstractNumId w:val="116"/>
    <w:lvlOverride w:ilvl="0">
      <w:startOverride w:val="1"/>
    </w:lvlOverride>
  </w:num>
  <w:num w:numId="33">
    <w:abstractNumId w:val="116"/>
    <w:lvlOverride w:ilvl="0">
      <w:startOverride w:val="1"/>
    </w:lvlOverride>
  </w:num>
  <w:num w:numId="34">
    <w:abstractNumId w:val="116"/>
    <w:lvlOverride w:ilvl="0">
      <w:startOverride w:val="1"/>
    </w:lvlOverride>
  </w:num>
  <w:num w:numId="35">
    <w:abstractNumId w:val="27"/>
  </w:num>
  <w:num w:numId="36">
    <w:abstractNumId w:val="79"/>
  </w:num>
  <w:num w:numId="37">
    <w:abstractNumId w:val="65"/>
  </w:num>
  <w:num w:numId="38">
    <w:abstractNumId w:val="53"/>
  </w:num>
  <w:num w:numId="39">
    <w:abstractNumId w:val="18"/>
  </w:num>
  <w:num w:numId="40">
    <w:abstractNumId w:val="114"/>
  </w:num>
  <w:num w:numId="41">
    <w:abstractNumId w:val="30"/>
  </w:num>
  <w:num w:numId="42">
    <w:abstractNumId w:val="4"/>
  </w:num>
  <w:num w:numId="43">
    <w:abstractNumId w:val="107"/>
  </w:num>
  <w:num w:numId="44">
    <w:abstractNumId w:val="15"/>
  </w:num>
  <w:num w:numId="45">
    <w:abstractNumId w:val="76"/>
  </w:num>
  <w:num w:numId="46">
    <w:abstractNumId w:val="119"/>
  </w:num>
  <w:num w:numId="47">
    <w:abstractNumId w:val="1"/>
    <w:lvlOverride w:ilvl="0">
      <w:startOverride w:val="1"/>
    </w:lvlOverride>
  </w:num>
  <w:num w:numId="48">
    <w:abstractNumId w:val="57"/>
  </w:num>
  <w:num w:numId="49">
    <w:abstractNumId w:val="116"/>
    <w:lvlOverride w:ilvl="0">
      <w:startOverride w:val="1"/>
    </w:lvlOverride>
  </w:num>
  <w:num w:numId="50">
    <w:abstractNumId w:val="116"/>
    <w:lvlOverride w:ilvl="0">
      <w:startOverride w:val="1"/>
    </w:lvlOverride>
  </w:num>
  <w:num w:numId="51">
    <w:abstractNumId w:val="63"/>
  </w:num>
  <w:num w:numId="52">
    <w:abstractNumId w:val="92"/>
  </w:num>
  <w:num w:numId="53">
    <w:abstractNumId w:val="25"/>
  </w:num>
  <w:num w:numId="54">
    <w:abstractNumId w:val="66"/>
  </w:num>
  <w:num w:numId="55">
    <w:abstractNumId w:val="45"/>
  </w:num>
  <w:num w:numId="56">
    <w:abstractNumId w:val="51"/>
  </w:num>
  <w:num w:numId="57">
    <w:abstractNumId w:val="72"/>
  </w:num>
  <w:num w:numId="58">
    <w:abstractNumId w:val="37"/>
  </w:num>
  <w:num w:numId="59">
    <w:abstractNumId w:val="108"/>
  </w:num>
  <w:num w:numId="60">
    <w:abstractNumId w:val="81"/>
  </w:num>
  <w:num w:numId="61">
    <w:abstractNumId w:val="111"/>
  </w:num>
  <w:num w:numId="62">
    <w:abstractNumId w:val="61"/>
  </w:num>
  <w:num w:numId="63">
    <w:abstractNumId w:val="109"/>
  </w:num>
  <w:num w:numId="64">
    <w:abstractNumId w:val="86"/>
  </w:num>
  <w:num w:numId="65">
    <w:abstractNumId w:val="52"/>
  </w:num>
  <w:num w:numId="66">
    <w:abstractNumId w:val="58"/>
  </w:num>
  <w:num w:numId="67">
    <w:abstractNumId w:val="36"/>
  </w:num>
  <w:num w:numId="68">
    <w:abstractNumId w:val="47"/>
  </w:num>
  <w:num w:numId="69">
    <w:abstractNumId w:val="93"/>
  </w:num>
  <w:num w:numId="70">
    <w:abstractNumId w:val="11"/>
  </w:num>
  <w:num w:numId="71">
    <w:abstractNumId w:val="99"/>
  </w:num>
  <w:num w:numId="72">
    <w:abstractNumId w:val="55"/>
  </w:num>
  <w:num w:numId="73">
    <w:abstractNumId w:val="38"/>
  </w:num>
  <w:num w:numId="74">
    <w:abstractNumId w:val="115"/>
  </w:num>
  <w:num w:numId="75">
    <w:abstractNumId w:val="34"/>
  </w:num>
  <w:num w:numId="76">
    <w:abstractNumId w:val="125"/>
  </w:num>
  <w:num w:numId="77">
    <w:abstractNumId w:val="42"/>
  </w:num>
  <w:num w:numId="78">
    <w:abstractNumId w:val="126"/>
  </w:num>
  <w:num w:numId="79">
    <w:abstractNumId w:val="19"/>
  </w:num>
  <w:num w:numId="80">
    <w:abstractNumId w:val="67"/>
  </w:num>
  <w:num w:numId="81">
    <w:abstractNumId w:val="123"/>
  </w:num>
  <w:num w:numId="82">
    <w:abstractNumId w:val="9"/>
  </w:num>
  <w:num w:numId="83">
    <w:abstractNumId w:val="31"/>
  </w:num>
  <w:num w:numId="84">
    <w:abstractNumId w:val="40"/>
  </w:num>
  <w:num w:numId="85">
    <w:abstractNumId w:val="59"/>
  </w:num>
  <w:num w:numId="86">
    <w:abstractNumId w:val="73"/>
  </w:num>
  <w:num w:numId="87">
    <w:abstractNumId w:val="88"/>
  </w:num>
  <w:num w:numId="88">
    <w:abstractNumId w:val="41"/>
  </w:num>
  <w:num w:numId="89">
    <w:abstractNumId w:val="64"/>
  </w:num>
  <w:num w:numId="90">
    <w:abstractNumId w:val="75"/>
  </w:num>
  <w:num w:numId="91">
    <w:abstractNumId w:val="82"/>
  </w:num>
  <w:num w:numId="92">
    <w:abstractNumId w:val="35"/>
  </w:num>
  <w:num w:numId="93">
    <w:abstractNumId w:val="83"/>
  </w:num>
  <w:num w:numId="94">
    <w:abstractNumId w:val="12"/>
  </w:num>
  <w:num w:numId="95">
    <w:abstractNumId w:val="6"/>
  </w:num>
  <w:num w:numId="96">
    <w:abstractNumId w:val="13"/>
  </w:num>
  <w:num w:numId="97">
    <w:abstractNumId w:val="90"/>
  </w:num>
  <w:num w:numId="98">
    <w:abstractNumId w:val="21"/>
  </w:num>
  <w:num w:numId="99">
    <w:abstractNumId w:val="70"/>
  </w:num>
  <w:num w:numId="100">
    <w:abstractNumId w:val="94"/>
  </w:num>
  <w:num w:numId="101">
    <w:abstractNumId w:val="104"/>
  </w:num>
  <w:num w:numId="102">
    <w:abstractNumId w:val="97"/>
  </w:num>
  <w:num w:numId="103">
    <w:abstractNumId w:val="69"/>
  </w:num>
  <w:num w:numId="104">
    <w:abstractNumId w:val="23"/>
  </w:num>
  <w:num w:numId="105">
    <w:abstractNumId w:val="46"/>
  </w:num>
  <w:num w:numId="106">
    <w:abstractNumId w:val="113"/>
  </w:num>
  <w:num w:numId="107">
    <w:abstractNumId w:val="49"/>
  </w:num>
  <w:num w:numId="108">
    <w:abstractNumId w:val="91"/>
  </w:num>
  <w:num w:numId="109">
    <w:abstractNumId w:val="48"/>
  </w:num>
  <w:num w:numId="110">
    <w:abstractNumId w:val="29"/>
  </w:num>
  <w:num w:numId="111">
    <w:abstractNumId w:val="24"/>
  </w:num>
  <w:num w:numId="112">
    <w:abstractNumId w:val="84"/>
  </w:num>
  <w:num w:numId="113">
    <w:abstractNumId w:val="96"/>
  </w:num>
  <w:num w:numId="114">
    <w:abstractNumId w:val="89"/>
  </w:num>
  <w:num w:numId="115">
    <w:abstractNumId w:val="101"/>
  </w:num>
  <w:num w:numId="116">
    <w:abstractNumId w:val="26"/>
  </w:num>
  <w:num w:numId="117">
    <w:abstractNumId w:val="118"/>
  </w:num>
  <w:num w:numId="118">
    <w:abstractNumId w:val="85"/>
  </w:num>
  <w:num w:numId="119">
    <w:abstractNumId w:val="98"/>
  </w:num>
  <w:num w:numId="120">
    <w:abstractNumId w:val="74"/>
  </w:num>
  <w:num w:numId="121">
    <w:abstractNumId w:val="17"/>
  </w:num>
  <w:num w:numId="122">
    <w:abstractNumId w:val="14"/>
  </w:num>
  <w:num w:numId="123">
    <w:abstractNumId w:val="112"/>
  </w:num>
  <w:num w:numId="124">
    <w:abstractNumId w:val="78"/>
  </w:num>
  <w:num w:numId="125">
    <w:abstractNumId w:val="16"/>
  </w:num>
  <w:num w:numId="126">
    <w:abstractNumId w:val="8"/>
  </w:num>
  <w:num w:numId="127">
    <w:abstractNumId w:val="3"/>
  </w:num>
  <w:num w:numId="128">
    <w:abstractNumId w:val="39"/>
  </w:num>
  <w:num w:numId="129">
    <w:abstractNumId w:val="50"/>
  </w:num>
  <w:num w:numId="130">
    <w:abstractNumId w:val="62"/>
  </w:num>
  <w:num w:numId="131">
    <w:abstractNumId w:val="77"/>
  </w:num>
  <w:num w:numId="132">
    <w:abstractNumId w:val="87"/>
  </w:num>
  <w:num w:numId="133">
    <w:abstractNumId w:val="1"/>
    <w:lvlOverride w:ilvl="0">
      <w:startOverride w:val="1"/>
    </w:lvlOverride>
  </w:num>
  <w:num w:numId="134">
    <w:abstractNumId w:val="1"/>
    <w:lvlOverride w:ilvl="0">
      <w:startOverride w:val="1"/>
    </w:lvlOverride>
  </w:num>
  <w:num w:numId="135">
    <w:abstractNumId w:val="54"/>
  </w:num>
  <w:num w:numId="136">
    <w:abstractNumId w:val="120"/>
    <w:lvlOverride w:ilvl="0">
      <w:startOverride w:val="1"/>
    </w:lvlOverride>
  </w:num>
  <w:num w:numId="137">
    <w:abstractNumId w:val="1"/>
    <w:lvlOverride w:ilvl="0">
      <w:startOverride w:val="1"/>
    </w:lvlOverride>
  </w:num>
  <w:num w:numId="138">
    <w:abstractNumId w:val="1"/>
    <w:lvlOverride w:ilvl="0">
      <w:startOverride w:val="1"/>
    </w:lvlOverride>
  </w:num>
  <w:num w:numId="139">
    <w:abstractNumId w:val="28"/>
  </w:num>
  <w:num w:numId="140">
    <w:abstractNumId w:val="100"/>
  </w:num>
  <w:num w:numId="141">
    <w:abstractNumId w:val="20"/>
  </w:num>
  <w:num w:numId="142">
    <w:abstractNumId w:val="103"/>
  </w:num>
  <w:num w:numId="143">
    <w:abstractNumId w:val="22"/>
  </w:num>
  <w:num w:numId="144">
    <w:abstractNumId w:val="121"/>
  </w:num>
  <w:num w:numId="145">
    <w:abstractNumId w:val="68"/>
  </w:num>
  <w:num w:numId="146">
    <w:abstractNumId w:val="44"/>
  </w:num>
  <w:num w:numId="147">
    <w:abstractNumId w:val="80"/>
  </w:num>
  <w:num w:numId="148">
    <w:abstractNumId w:val="43"/>
  </w:num>
  <w:num w:numId="149">
    <w:abstractNumId w:val="7"/>
  </w:num>
  <w:num w:numId="150">
    <w:abstractNumId w:val="106"/>
  </w:num>
  <w:numIdMacAtCleanup w:val="1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om Bergeron">
    <w15:presenceInfo w15:providerId="None" w15:userId="Tom Berger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16385" style="mso-position-vertical-relative:line" fill="f" fillcolor="#bbe0e3" stroke="f">
      <v:fill color="#bbe0e3"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1A5C"/>
    <w:rsid w:val="000024BD"/>
    <w:rsid w:val="000027BE"/>
    <w:rsid w:val="00002A23"/>
    <w:rsid w:val="000033F7"/>
    <w:rsid w:val="000034CD"/>
    <w:rsid w:val="0000475B"/>
    <w:rsid w:val="00004A71"/>
    <w:rsid w:val="00005D10"/>
    <w:rsid w:val="00006ACA"/>
    <w:rsid w:val="000071C4"/>
    <w:rsid w:val="0000790C"/>
    <w:rsid w:val="00011415"/>
    <w:rsid w:val="0001232C"/>
    <w:rsid w:val="000131EA"/>
    <w:rsid w:val="0001325D"/>
    <w:rsid w:val="000132BC"/>
    <w:rsid w:val="000138F7"/>
    <w:rsid w:val="00013911"/>
    <w:rsid w:val="00014077"/>
    <w:rsid w:val="00014310"/>
    <w:rsid w:val="00014778"/>
    <w:rsid w:val="00014878"/>
    <w:rsid w:val="00014AF6"/>
    <w:rsid w:val="00016190"/>
    <w:rsid w:val="00016282"/>
    <w:rsid w:val="00016DC1"/>
    <w:rsid w:val="000177C5"/>
    <w:rsid w:val="000179F3"/>
    <w:rsid w:val="00017AE5"/>
    <w:rsid w:val="00017EB4"/>
    <w:rsid w:val="0002014D"/>
    <w:rsid w:val="00020B57"/>
    <w:rsid w:val="000216FA"/>
    <w:rsid w:val="00022665"/>
    <w:rsid w:val="0002491C"/>
    <w:rsid w:val="00024933"/>
    <w:rsid w:val="00025889"/>
    <w:rsid w:val="00025E4F"/>
    <w:rsid w:val="0002675A"/>
    <w:rsid w:val="00027152"/>
    <w:rsid w:val="000314C5"/>
    <w:rsid w:val="00031865"/>
    <w:rsid w:val="00032AEB"/>
    <w:rsid w:val="00032D5C"/>
    <w:rsid w:val="000332A7"/>
    <w:rsid w:val="0003430A"/>
    <w:rsid w:val="00034332"/>
    <w:rsid w:val="00034E55"/>
    <w:rsid w:val="00034FEE"/>
    <w:rsid w:val="0003508E"/>
    <w:rsid w:val="0003585B"/>
    <w:rsid w:val="00035FF6"/>
    <w:rsid w:val="00036731"/>
    <w:rsid w:val="00036E0E"/>
    <w:rsid w:val="000372EC"/>
    <w:rsid w:val="00037AF2"/>
    <w:rsid w:val="00037E1F"/>
    <w:rsid w:val="000415F2"/>
    <w:rsid w:val="000425A5"/>
    <w:rsid w:val="000426A7"/>
    <w:rsid w:val="00043E90"/>
    <w:rsid w:val="00044311"/>
    <w:rsid w:val="00044A6E"/>
    <w:rsid w:val="00044C1E"/>
    <w:rsid w:val="00045250"/>
    <w:rsid w:val="00045485"/>
    <w:rsid w:val="0004552F"/>
    <w:rsid w:val="00045573"/>
    <w:rsid w:val="00046A1A"/>
    <w:rsid w:val="000479AA"/>
    <w:rsid w:val="00047BA6"/>
    <w:rsid w:val="00047E07"/>
    <w:rsid w:val="00050826"/>
    <w:rsid w:val="00051E57"/>
    <w:rsid w:val="00052862"/>
    <w:rsid w:val="00052CDB"/>
    <w:rsid w:val="00054371"/>
    <w:rsid w:val="00055131"/>
    <w:rsid w:val="00055167"/>
    <w:rsid w:val="000558EC"/>
    <w:rsid w:val="000559C3"/>
    <w:rsid w:val="0005668E"/>
    <w:rsid w:val="00060101"/>
    <w:rsid w:val="00060FF7"/>
    <w:rsid w:val="000611F1"/>
    <w:rsid w:val="000613A2"/>
    <w:rsid w:val="0006228B"/>
    <w:rsid w:val="00062307"/>
    <w:rsid w:val="00062EAA"/>
    <w:rsid w:val="0006369B"/>
    <w:rsid w:val="00063BB2"/>
    <w:rsid w:val="00063DB1"/>
    <w:rsid w:val="00064603"/>
    <w:rsid w:val="0006567A"/>
    <w:rsid w:val="00065714"/>
    <w:rsid w:val="00065B02"/>
    <w:rsid w:val="00065C21"/>
    <w:rsid w:val="000664F4"/>
    <w:rsid w:val="00066E32"/>
    <w:rsid w:val="00067733"/>
    <w:rsid w:val="000679D0"/>
    <w:rsid w:val="000704B0"/>
    <w:rsid w:val="00070D76"/>
    <w:rsid w:val="00070E42"/>
    <w:rsid w:val="0007174D"/>
    <w:rsid w:val="000719FB"/>
    <w:rsid w:val="00072499"/>
    <w:rsid w:val="0007374B"/>
    <w:rsid w:val="00073D99"/>
    <w:rsid w:val="000743F5"/>
    <w:rsid w:val="000748BE"/>
    <w:rsid w:val="00075201"/>
    <w:rsid w:val="0007556C"/>
    <w:rsid w:val="00076860"/>
    <w:rsid w:val="00077270"/>
    <w:rsid w:val="0007750F"/>
    <w:rsid w:val="000810F4"/>
    <w:rsid w:val="000814B1"/>
    <w:rsid w:val="00081649"/>
    <w:rsid w:val="00081AE0"/>
    <w:rsid w:val="00082604"/>
    <w:rsid w:val="00084BB7"/>
    <w:rsid w:val="00086783"/>
    <w:rsid w:val="00086845"/>
    <w:rsid w:val="00087520"/>
    <w:rsid w:val="00087663"/>
    <w:rsid w:val="00090076"/>
    <w:rsid w:val="00090B6F"/>
    <w:rsid w:val="00091930"/>
    <w:rsid w:val="00091E08"/>
    <w:rsid w:val="0009259E"/>
    <w:rsid w:val="000926E7"/>
    <w:rsid w:val="000935C8"/>
    <w:rsid w:val="0009389C"/>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C70"/>
    <w:rsid w:val="000A70C9"/>
    <w:rsid w:val="000A7187"/>
    <w:rsid w:val="000A7A44"/>
    <w:rsid w:val="000A7ED9"/>
    <w:rsid w:val="000A7F70"/>
    <w:rsid w:val="000B1171"/>
    <w:rsid w:val="000B13D2"/>
    <w:rsid w:val="000B1E86"/>
    <w:rsid w:val="000B2859"/>
    <w:rsid w:val="000B4010"/>
    <w:rsid w:val="000B42A1"/>
    <w:rsid w:val="000B4E5E"/>
    <w:rsid w:val="000B591A"/>
    <w:rsid w:val="000B6156"/>
    <w:rsid w:val="000B658C"/>
    <w:rsid w:val="000B662A"/>
    <w:rsid w:val="000B71CB"/>
    <w:rsid w:val="000B7F2A"/>
    <w:rsid w:val="000C07D3"/>
    <w:rsid w:val="000C2749"/>
    <w:rsid w:val="000C28E3"/>
    <w:rsid w:val="000C404F"/>
    <w:rsid w:val="000C4D8C"/>
    <w:rsid w:val="000C7709"/>
    <w:rsid w:val="000D0494"/>
    <w:rsid w:val="000D0842"/>
    <w:rsid w:val="000D0973"/>
    <w:rsid w:val="000D1A67"/>
    <w:rsid w:val="000D1CD3"/>
    <w:rsid w:val="000D2B69"/>
    <w:rsid w:val="000D2BD6"/>
    <w:rsid w:val="000D3058"/>
    <w:rsid w:val="000D35E3"/>
    <w:rsid w:val="000D4227"/>
    <w:rsid w:val="000D44BE"/>
    <w:rsid w:val="000D4FB5"/>
    <w:rsid w:val="000D5F21"/>
    <w:rsid w:val="000E0127"/>
    <w:rsid w:val="000E0382"/>
    <w:rsid w:val="000E4B99"/>
    <w:rsid w:val="000E4CE3"/>
    <w:rsid w:val="000E524E"/>
    <w:rsid w:val="000E52A9"/>
    <w:rsid w:val="000E5C74"/>
    <w:rsid w:val="000E5F19"/>
    <w:rsid w:val="000E6D3B"/>
    <w:rsid w:val="000E7084"/>
    <w:rsid w:val="000F1ABD"/>
    <w:rsid w:val="000F1D16"/>
    <w:rsid w:val="000F1EC1"/>
    <w:rsid w:val="000F26B4"/>
    <w:rsid w:val="000F270B"/>
    <w:rsid w:val="000F3EC6"/>
    <w:rsid w:val="000F46BC"/>
    <w:rsid w:val="000F5F82"/>
    <w:rsid w:val="000F5FE4"/>
    <w:rsid w:val="000F7B26"/>
    <w:rsid w:val="001017B2"/>
    <w:rsid w:val="00102D27"/>
    <w:rsid w:val="001044FE"/>
    <w:rsid w:val="00104808"/>
    <w:rsid w:val="00104CF1"/>
    <w:rsid w:val="0010546E"/>
    <w:rsid w:val="00105724"/>
    <w:rsid w:val="001060F0"/>
    <w:rsid w:val="0010685E"/>
    <w:rsid w:val="00106943"/>
    <w:rsid w:val="00106ABA"/>
    <w:rsid w:val="00106DC2"/>
    <w:rsid w:val="0010708B"/>
    <w:rsid w:val="0011088C"/>
    <w:rsid w:val="00110D46"/>
    <w:rsid w:val="00110D56"/>
    <w:rsid w:val="00110D6C"/>
    <w:rsid w:val="00110EFE"/>
    <w:rsid w:val="00111256"/>
    <w:rsid w:val="00112059"/>
    <w:rsid w:val="00112103"/>
    <w:rsid w:val="001148B7"/>
    <w:rsid w:val="00116092"/>
    <w:rsid w:val="00116513"/>
    <w:rsid w:val="001166F1"/>
    <w:rsid w:val="00116F2F"/>
    <w:rsid w:val="00117CD0"/>
    <w:rsid w:val="00120CFF"/>
    <w:rsid w:val="001217C8"/>
    <w:rsid w:val="00121926"/>
    <w:rsid w:val="00122876"/>
    <w:rsid w:val="001229EC"/>
    <w:rsid w:val="00122B9D"/>
    <w:rsid w:val="001233A9"/>
    <w:rsid w:val="00123EEF"/>
    <w:rsid w:val="00124255"/>
    <w:rsid w:val="001249BA"/>
    <w:rsid w:val="00124C5C"/>
    <w:rsid w:val="0012576C"/>
    <w:rsid w:val="00125988"/>
    <w:rsid w:val="00126AC1"/>
    <w:rsid w:val="00127621"/>
    <w:rsid w:val="00127BBC"/>
    <w:rsid w:val="00130A9A"/>
    <w:rsid w:val="00130CE4"/>
    <w:rsid w:val="00130FE7"/>
    <w:rsid w:val="001324AE"/>
    <w:rsid w:val="0013261C"/>
    <w:rsid w:val="00132B9C"/>
    <w:rsid w:val="0013313C"/>
    <w:rsid w:val="0013342E"/>
    <w:rsid w:val="00133461"/>
    <w:rsid w:val="00133B7D"/>
    <w:rsid w:val="00134D07"/>
    <w:rsid w:val="00135941"/>
    <w:rsid w:val="0013600A"/>
    <w:rsid w:val="00136455"/>
    <w:rsid w:val="00136769"/>
    <w:rsid w:val="001369A1"/>
    <w:rsid w:val="00136B35"/>
    <w:rsid w:val="00137687"/>
    <w:rsid w:val="00137920"/>
    <w:rsid w:val="0014090B"/>
    <w:rsid w:val="00140B84"/>
    <w:rsid w:val="00141100"/>
    <w:rsid w:val="001421B5"/>
    <w:rsid w:val="0014307A"/>
    <w:rsid w:val="00143527"/>
    <w:rsid w:val="001435A0"/>
    <w:rsid w:val="00144311"/>
    <w:rsid w:val="00144C60"/>
    <w:rsid w:val="001454D0"/>
    <w:rsid w:val="001469D3"/>
    <w:rsid w:val="00146EEC"/>
    <w:rsid w:val="0014710F"/>
    <w:rsid w:val="0014741D"/>
    <w:rsid w:val="00147680"/>
    <w:rsid w:val="00147A7A"/>
    <w:rsid w:val="00150229"/>
    <w:rsid w:val="00150F4C"/>
    <w:rsid w:val="0015128F"/>
    <w:rsid w:val="0015147F"/>
    <w:rsid w:val="00151C40"/>
    <w:rsid w:val="00152919"/>
    <w:rsid w:val="00152A02"/>
    <w:rsid w:val="0015362C"/>
    <w:rsid w:val="00153E96"/>
    <w:rsid w:val="00154528"/>
    <w:rsid w:val="00154DC8"/>
    <w:rsid w:val="001553A0"/>
    <w:rsid w:val="00155D8C"/>
    <w:rsid w:val="00157356"/>
    <w:rsid w:val="00157DEB"/>
    <w:rsid w:val="00161DD2"/>
    <w:rsid w:val="001627E3"/>
    <w:rsid w:val="0016505C"/>
    <w:rsid w:val="00165087"/>
    <w:rsid w:val="00165306"/>
    <w:rsid w:val="00170EA6"/>
    <w:rsid w:val="00170F6D"/>
    <w:rsid w:val="001750CD"/>
    <w:rsid w:val="00175724"/>
    <w:rsid w:val="00175C8C"/>
    <w:rsid w:val="00175E8B"/>
    <w:rsid w:val="001762CD"/>
    <w:rsid w:val="00176764"/>
    <w:rsid w:val="00176A0A"/>
    <w:rsid w:val="00176B5F"/>
    <w:rsid w:val="001771C8"/>
    <w:rsid w:val="0017746D"/>
    <w:rsid w:val="00177FA2"/>
    <w:rsid w:val="0018052B"/>
    <w:rsid w:val="00180E9F"/>
    <w:rsid w:val="00181B22"/>
    <w:rsid w:val="001824DC"/>
    <w:rsid w:val="001833D6"/>
    <w:rsid w:val="001834F8"/>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E1A"/>
    <w:rsid w:val="00194EEF"/>
    <w:rsid w:val="001950EA"/>
    <w:rsid w:val="001951DA"/>
    <w:rsid w:val="001952FB"/>
    <w:rsid w:val="001953F6"/>
    <w:rsid w:val="00195507"/>
    <w:rsid w:val="00195A5E"/>
    <w:rsid w:val="001963B8"/>
    <w:rsid w:val="0019661E"/>
    <w:rsid w:val="0019687D"/>
    <w:rsid w:val="00197821"/>
    <w:rsid w:val="00197B52"/>
    <w:rsid w:val="001A0068"/>
    <w:rsid w:val="001A1306"/>
    <w:rsid w:val="001A27F3"/>
    <w:rsid w:val="001A302F"/>
    <w:rsid w:val="001A3924"/>
    <w:rsid w:val="001A4A79"/>
    <w:rsid w:val="001A516F"/>
    <w:rsid w:val="001A5791"/>
    <w:rsid w:val="001A60A9"/>
    <w:rsid w:val="001A6E4B"/>
    <w:rsid w:val="001A6F3E"/>
    <w:rsid w:val="001A71A9"/>
    <w:rsid w:val="001A788A"/>
    <w:rsid w:val="001B07CC"/>
    <w:rsid w:val="001B0DC2"/>
    <w:rsid w:val="001B1330"/>
    <w:rsid w:val="001B191D"/>
    <w:rsid w:val="001B4713"/>
    <w:rsid w:val="001B490B"/>
    <w:rsid w:val="001B4ACA"/>
    <w:rsid w:val="001B5018"/>
    <w:rsid w:val="001B5391"/>
    <w:rsid w:val="001B54A9"/>
    <w:rsid w:val="001B5DCD"/>
    <w:rsid w:val="001B627C"/>
    <w:rsid w:val="001B6735"/>
    <w:rsid w:val="001B6965"/>
    <w:rsid w:val="001B7361"/>
    <w:rsid w:val="001B7E50"/>
    <w:rsid w:val="001B7ED6"/>
    <w:rsid w:val="001C0362"/>
    <w:rsid w:val="001C19EF"/>
    <w:rsid w:val="001C2342"/>
    <w:rsid w:val="001C2F09"/>
    <w:rsid w:val="001C3096"/>
    <w:rsid w:val="001C38B4"/>
    <w:rsid w:val="001C43AC"/>
    <w:rsid w:val="001C5116"/>
    <w:rsid w:val="001C5338"/>
    <w:rsid w:val="001C566E"/>
    <w:rsid w:val="001C582A"/>
    <w:rsid w:val="001C70FC"/>
    <w:rsid w:val="001C722F"/>
    <w:rsid w:val="001C75AE"/>
    <w:rsid w:val="001C7CAC"/>
    <w:rsid w:val="001D087E"/>
    <w:rsid w:val="001D11DE"/>
    <w:rsid w:val="001D1C89"/>
    <w:rsid w:val="001D24FA"/>
    <w:rsid w:val="001D26CF"/>
    <w:rsid w:val="001D2E72"/>
    <w:rsid w:val="001D3BA6"/>
    <w:rsid w:val="001D3D2C"/>
    <w:rsid w:val="001D41DE"/>
    <w:rsid w:val="001D4972"/>
    <w:rsid w:val="001D50B4"/>
    <w:rsid w:val="001D5ADC"/>
    <w:rsid w:val="001D61C0"/>
    <w:rsid w:val="001D6266"/>
    <w:rsid w:val="001D63DB"/>
    <w:rsid w:val="001D690A"/>
    <w:rsid w:val="001D6EB5"/>
    <w:rsid w:val="001E01AD"/>
    <w:rsid w:val="001E095D"/>
    <w:rsid w:val="001E0AB0"/>
    <w:rsid w:val="001E0AFC"/>
    <w:rsid w:val="001E0D86"/>
    <w:rsid w:val="001E126C"/>
    <w:rsid w:val="001E1547"/>
    <w:rsid w:val="001E1673"/>
    <w:rsid w:val="001E1768"/>
    <w:rsid w:val="001E1A38"/>
    <w:rsid w:val="001E3A7A"/>
    <w:rsid w:val="001E43DA"/>
    <w:rsid w:val="001E5D5B"/>
    <w:rsid w:val="001E60DE"/>
    <w:rsid w:val="001E646E"/>
    <w:rsid w:val="001E67D7"/>
    <w:rsid w:val="001E71AF"/>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B08"/>
    <w:rsid w:val="00202BAC"/>
    <w:rsid w:val="00202DF3"/>
    <w:rsid w:val="00205334"/>
    <w:rsid w:val="002060EF"/>
    <w:rsid w:val="002060F3"/>
    <w:rsid w:val="002076CB"/>
    <w:rsid w:val="00207702"/>
    <w:rsid w:val="002102D4"/>
    <w:rsid w:val="002110CA"/>
    <w:rsid w:val="00211D6A"/>
    <w:rsid w:val="00211D74"/>
    <w:rsid w:val="00211EC5"/>
    <w:rsid w:val="00212C43"/>
    <w:rsid w:val="00214598"/>
    <w:rsid w:val="00214714"/>
    <w:rsid w:val="00214A79"/>
    <w:rsid w:val="00214D88"/>
    <w:rsid w:val="0021664E"/>
    <w:rsid w:val="002172EC"/>
    <w:rsid w:val="002174B3"/>
    <w:rsid w:val="00220376"/>
    <w:rsid w:val="00220E62"/>
    <w:rsid w:val="00221F37"/>
    <w:rsid w:val="0022244C"/>
    <w:rsid w:val="002224EF"/>
    <w:rsid w:val="00222DB9"/>
    <w:rsid w:val="002233F2"/>
    <w:rsid w:val="00224600"/>
    <w:rsid w:val="002254B0"/>
    <w:rsid w:val="00225B30"/>
    <w:rsid w:val="002263CC"/>
    <w:rsid w:val="00226533"/>
    <w:rsid w:val="00226CF1"/>
    <w:rsid w:val="002270A9"/>
    <w:rsid w:val="00230B29"/>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657"/>
    <w:rsid w:val="00237AB8"/>
    <w:rsid w:val="00237C28"/>
    <w:rsid w:val="002401B7"/>
    <w:rsid w:val="00241207"/>
    <w:rsid w:val="0024177D"/>
    <w:rsid w:val="00243CF0"/>
    <w:rsid w:val="00243F9D"/>
    <w:rsid w:val="0024491D"/>
    <w:rsid w:val="00244CCF"/>
    <w:rsid w:val="0024502C"/>
    <w:rsid w:val="00245281"/>
    <w:rsid w:val="00245E15"/>
    <w:rsid w:val="00246C02"/>
    <w:rsid w:val="00247DDF"/>
    <w:rsid w:val="00250E9C"/>
    <w:rsid w:val="00251B7B"/>
    <w:rsid w:val="0025224B"/>
    <w:rsid w:val="00253410"/>
    <w:rsid w:val="0025404E"/>
    <w:rsid w:val="0025440C"/>
    <w:rsid w:val="00254777"/>
    <w:rsid w:val="002556D1"/>
    <w:rsid w:val="00257F11"/>
    <w:rsid w:val="00260581"/>
    <w:rsid w:val="00261465"/>
    <w:rsid w:val="0026146F"/>
    <w:rsid w:val="00262B6A"/>
    <w:rsid w:val="00263617"/>
    <w:rsid w:val="0026418C"/>
    <w:rsid w:val="00264968"/>
    <w:rsid w:val="0026496C"/>
    <w:rsid w:val="00265201"/>
    <w:rsid w:val="00265BBD"/>
    <w:rsid w:val="0026697D"/>
    <w:rsid w:val="00266D17"/>
    <w:rsid w:val="00270969"/>
    <w:rsid w:val="0027112C"/>
    <w:rsid w:val="00271132"/>
    <w:rsid w:val="002711F3"/>
    <w:rsid w:val="00271F23"/>
    <w:rsid w:val="00272667"/>
    <w:rsid w:val="00273281"/>
    <w:rsid w:val="00274783"/>
    <w:rsid w:val="002750BF"/>
    <w:rsid w:val="002753C6"/>
    <w:rsid w:val="002757F3"/>
    <w:rsid w:val="0027655B"/>
    <w:rsid w:val="00276D33"/>
    <w:rsid w:val="00276D72"/>
    <w:rsid w:val="00276E20"/>
    <w:rsid w:val="00276F83"/>
    <w:rsid w:val="00277446"/>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50BD"/>
    <w:rsid w:val="00285379"/>
    <w:rsid w:val="002855A7"/>
    <w:rsid w:val="00285A30"/>
    <w:rsid w:val="00287687"/>
    <w:rsid w:val="002876A3"/>
    <w:rsid w:val="00287D78"/>
    <w:rsid w:val="0029047F"/>
    <w:rsid w:val="002908FA"/>
    <w:rsid w:val="00290D6C"/>
    <w:rsid w:val="00291499"/>
    <w:rsid w:val="00291612"/>
    <w:rsid w:val="00291D51"/>
    <w:rsid w:val="00291EB2"/>
    <w:rsid w:val="00293961"/>
    <w:rsid w:val="00294110"/>
    <w:rsid w:val="002948B1"/>
    <w:rsid w:val="00294945"/>
    <w:rsid w:val="002955D8"/>
    <w:rsid w:val="002959B5"/>
    <w:rsid w:val="00295FD5"/>
    <w:rsid w:val="00296539"/>
    <w:rsid w:val="00297F04"/>
    <w:rsid w:val="002A0BD9"/>
    <w:rsid w:val="002A16FD"/>
    <w:rsid w:val="002A1995"/>
    <w:rsid w:val="002A2686"/>
    <w:rsid w:val="002A4053"/>
    <w:rsid w:val="002A41C2"/>
    <w:rsid w:val="002A452A"/>
    <w:rsid w:val="002A487C"/>
    <w:rsid w:val="002A4B68"/>
    <w:rsid w:val="002A5D3D"/>
    <w:rsid w:val="002A5DB7"/>
    <w:rsid w:val="002A6F01"/>
    <w:rsid w:val="002A7D60"/>
    <w:rsid w:val="002B07CF"/>
    <w:rsid w:val="002B0842"/>
    <w:rsid w:val="002B2006"/>
    <w:rsid w:val="002B29AA"/>
    <w:rsid w:val="002B2A80"/>
    <w:rsid w:val="002B2CF2"/>
    <w:rsid w:val="002B3029"/>
    <w:rsid w:val="002B335B"/>
    <w:rsid w:val="002B365B"/>
    <w:rsid w:val="002B3BD7"/>
    <w:rsid w:val="002B3C85"/>
    <w:rsid w:val="002B3FC3"/>
    <w:rsid w:val="002B4F6A"/>
    <w:rsid w:val="002B563A"/>
    <w:rsid w:val="002B5DBB"/>
    <w:rsid w:val="002B6238"/>
    <w:rsid w:val="002B6461"/>
    <w:rsid w:val="002B6A04"/>
    <w:rsid w:val="002B6EF9"/>
    <w:rsid w:val="002C217F"/>
    <w:rsid w:val="002C250F"/>
    <w:rsid w:val="002C2643"/>
    <w:rsid w:val="002C2ABB"/>
    <w:rsid w:val="002C2B29"/>
    <w:rsid w:val="002C32B4"/>
    <w:rsid w:val="002C4BAF"/>
    <w:rsid w:val="002C4C73"/>
    <w:rsid w:val="002C5A58"/>
    <w:rsid w:val="002C5A91"/>
    <w:rsid w:val="002C5D07"/>
    <w:rsid w:val="002C5F5C"/>
    <w:rsid w:val="002C6835"/>
    <w:rsid w:val="002C6A54"/>
    <w:rsid w:val="002C71A6"/>
    <w:rsid w:val="002C7E07"/>
    <w:rsid w:val="002C7E35"/>
    <w:rsid w:val="002D1566"/>
    <w:rsid w:val="002D1A33"/>
    <w:rsid w:val="002D1BB8"/>
    <w:rsid w:val="002D2205"/>
    <w:rsid w:val="002D22BF"/>
    <w:rsid w:val="002D290C"/>
    <w:rsid w:val="002D4401"/>
    <w:rsid w:val="002D47EA"/>
    <w:rsid w:val="002D533E"/>
    <w:rsid w:val="002D54F5"/>
    <w:rsid w:val="002D59A2"/>
    <w:rsid w:val="002D5C1B"/>
    <w:rsid w:val="002D637E"/>
    <w:rsid w:val="002D7CFC"/>
    <w:rsid w:val="002D7DFF"/>
    <w:rsid w:val="002E0263"/>
    <w:rsid w:val="002E049D"/>
    <w:rsid w:val="002E12FE"/>
    <w:rsid w:val="002E20C9"/>
    <w:rsid w:val="002E2535"/>
    <w:rsid w:val="002E2848"/>
    <w:rsid w:val="002E284B"/>
    <w:rsid w:val="002E44AB"/>
    <w:rsid w:val="002E4943"/>
    <w:rsid w:val="002E553A"/>
    <w:rsid w:val="002E5DA4"/>
    <w:rsid w:val="002F0369"/>
    <w:rsid w:val="002F0447"/>
    <w:rsid w:val="002F0C05"/>
    <w:rsid w:val="002F1751"/>
    <w:rsid w:val="002F2D7B"/>
    <w:rsid w:val="002F3FCE"/>
    <w:rsid w:val="002F4829"/>
    <w:rsid w:val="002F582D"/>
    <w:rsid w:val="002F5D36"/>
    <w:rsid w:val="002F65A0"/>
    <w:rsid w:val="002F73E9"/>
    <w:rsid w:val="002F7670"/>
    <w:rsid w:val="002F7683"/>
    <w:rsid w:val="002F7C17"/>
    <w:rsid w:val="0030107F"/>
    <w:rsid w:val="00301509"/>
    <w:rsid w:val="003032DB"/>
    <w:rsid w:val="00303D77"/>
    <w:rsid w:val="00303E22"/>
    <w:rsid w:val="00304248"/>
    <w:rsid w:val="00304730"/>
    <w:rsid w:val="0030568D"/>
    <w:rsid w:val="003056F5"/>
    <w:rsid w:val="00305CEC"/>
    <w:rsid w:val="00305F32"/>
    <w:rsid w:val="00306833"/>
    <w:rsid w:val="00306EC4"/>
    <w:rsid w:val="00306F09"/>
    <w:rsid w:val="00307345"/>
    <w:rsid w:val="0031087C"/>
    <w:rsid w:val="003108E1"/>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2AA"/>
    <w:rsid w:val="003315D5"/>
    <w:rsid w:val="00331DC1"/>
    <w:rsid w:val="00332BCB"/>
    <w:rsid w:val="003335AF"/>
    <w:rsid w:val="0033367E"/>
    <w:rsid w:val="00333E67"/>
    <w:rsid w:val="003346F9"/>
    <w:rsid w:val="00334BB9"/>
    <w:rsid w:val="00334D2E"/>
    <w:rsid w:val="0033530A"/>
    <w:rsid w:val="003358D6"/>
    <w:rsid w:val="003359C6"/>
    <w:rsid w:val="00335C11"/>
    <w:rsid w:val="00335DE2"/>
    <w:rsid w:val="00337C70"/>
    <w:rsid w:val="00341819"/>
    <w:rsid w:val="00342AE8"/>
    <w:rsid w:val="00342EDB"/>
    <w:rsid w:val="003431AD"/>
    <w:rsid w:val="00343573"/>
    <w:rsid w:val="00343E84"/>
    <w:rsid w:val="00345081"/>
    <w:rsid w:val="00345692"/>
    <w:rsid w:val="003456EC"/>
    <w:rsid w:val="003457A4"/>
    <w:rsid w:val="003473E6"/>
    <w:rsid w:val="00347753"/>
    <w:rsid w:val="00351520"/>
    <w:rsid w:val="003524A0"/>
    <w:rsid w:val="003531DB"/>
    <w:rsid w:val="00353A0E"/>
    <w:rsid w:val="0035424D"/>
    <w:rsid w:val="00354ABF"/>
    <w:rsid w:val="00354D50"/>
    <w:rsid w:val="00354F75"/>
    <w:rsid w:val="003550CB"/>
    <w:rsid w:val="003552E0"/>
    <w:rsid w:val="00357474"/>
    <w:rsid w:val="0035782E"/>
    <w:rsid w:val="00357E36"/>
    <w:rsid w:val="00360249"/>
    <w:rsid w:val="003608B7"/>
    <w:rsid w:val="00360EBB"/>
    <w:rsid w:val="00360F7E"/>
    <w:rsid w:val="00361B4E"/>
    <w:rsid w:val="00362215"/>
    <w:rsid w:val="00362A9A"/>
    <w:rsid w:val="00363612"/>
    <w:rsid w:val="00363C87"/>
    <w:rsid w:val="00363CA0"/>
    <w:rsid w:val="0036407F"/>
    <w:rsid w:val="003642F3"/>
    <w:rsid w:val="00365B2D"/>
    <w:rsid w:val="00365C10"/>
    <w:rsid w:val="00367920"/>
    <w:rsid w:val="00367B75"/>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5BC"/>
    <w:rsid w:val="003805F8"/>
    <w:rsid w:val="00382072"/>
    <w:rsid w:val="00382D0D"/>
    <w:rsid w:val="00382FA0"/>
    <w:rsid w:val="0038503A"/>
    <w:rsid w:val="003854B9"/>
    <w:rsid w:val="003857E2"/>
    <w:rsid w:val="003868F3"/>
    <w:rsid w:val="003870D7"/>
    <w:rsid w:val="00387330"/>
    <w:rsid w:val="0039024C"/>
    <w:rsid w:val="003904AC"/>
    <w:rsid w:val="0039157F"/>
    <w:rsid w:val="00391E3F"/>
    <w:rsid w:val="00392594"/>
    <w:rsid w:val="00392C9C"/>
    <w:rsid w:val="00392E34"/>
    <w:rsid w:val="0039329A"/>
    <w:rsid w:val="003935A0"/>
    <w:rsid w:val="0039537A"/>
    <w:rsid w:val="00396013"/>
    <w:rsid w:val="00396407"/>
    <w:rsid w:val="00396A76"/>
    <w:rsid w:val="00397276"/>
    <w:rsid w:val="003A10A4"/>
    <w:rsid w:val="003A14AE"/>
    <w:rsid w:val="003A2A5F"/>
    <w:rsid w:val="003A3666"/>
    <w:rsid w:val="003A3D8E"/>
    <w:rsid w:val="003A4529"/>
    <w:rsid w:val="003A5160"/>
    <w:rsid w:val="003A5D79"/>
    <w:rsid w:val="003A6D2B"/>
    <w:rsid w:val="003A70A7"/>
    <w:rsid w:val="003A70D1"/>
    <w:rsid w:val="003A7954"/>
    <w:rsid w:val="003B11BA"/>
    <w:rsid w:val="003B14C5"/>
    <w:rsid w:val="003B28C3"/>
    <w:rsid w:val="003B35A2"/>
    <w:rsid w:val="003B3B64"/>
    <w:rsid w:val="003B43C6"/>
    <w:rsid w:val="003B4A2E"/>
    <w:rsid w:val="003B4BB6"/>
    <w:rsid w:val="003B58BD"/>
    <w:rsid w:val="003B58EA"/>
    <w:rsid w:val="003B6FD6"/>
    <w:rsid w:val="003B7E9F"/>
    <w:rsid w:val="003B7EA8"/>
    <w:rsid w:val="003C08BA"/>
    <w:rsid w:val="003C091A"/>
    <w:rsid w:val="003C1D40"/>
    <w:rsid w:val="003C1F07"/>
    <w:rsid w:val="003C25E3"/>
    <w:rsid w:val="003C3235"/>
    <w:rsid w:val="003C3760"/>
    <w:rsid w:val="003C4EB9"/>
    <w:rsid w:val="003C56A4"/>
    <w:rsid w:val="003C61E7"/>
    <w:rsid w:val="003C657F"/>
    <w:rsid w:val="003C6752"/>
    <w:rsid w:val="003C7B14"/>
    <w:rsid w:val="003D0623"/>
    <w:rsid w:val="003D173F"/>
    <w:rsid w:val="003D20D4"/>
    <w:rsid w:val="003D2164"/>
    <w:rsid w:val="003D34A7"/>
    <w:rsid w:val="003D353E"/>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AED"/>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33B"/>
    <w:rsid w:val="003F0621"/>
    <w:rsid w:val="003F1007"/>
    <w:rsid w:val="003F131D"/>
    <w:rsid w:val="003F4F59"/>
    <w:rsid w:val="003F6142"/>
    <w:rsid w:val="003F6A15"/>
    <w:rsid w:val="003F6C7B"/>
    <w:rsid w:val="003F7F35"/>
    <w:rsid w:val="00400BAA"/>
    <w:rsid w:val="0040121B"/>
    <w:rsid w:val="004028AC"/>
    <w:rsid w:val="004034C4"/>
    <w:rsid w:val="00403688"/>
    <w:rsid w:val="004036BA"/>
    <w:rsid w:val="0040458D"/>
    <w:rsid w:val="004057DC"/>
    <w:rsid w:val="00405A23"/>
    <w:rsid w:val="0040625D"/>
    <w:rsid w:val="004062A5"/>
    <w:rsid w:val="00406E1A"/>
    <w:rsid w:val="00407091"/>
    <w:rsid w:val="00407BD6"/>
    <w:rsid w:val="00412710"/>
    <w:rsid w:val="00412D28"/>
    <w:rsid w:val="00412F55"/>
    <w:rsid w:val="004130B5"/>
    <w:rsid w:val="00413285"/>
    <w:rsid w:val="0041338C"/>
    <w:rsid w:val="004133A4"/>
    <w:rsid w:val="00413403"/>
    <w:rsid w:val="00413C5E"/>
    <w:rsid w:val="004150E3"/>
    <w:rsid w:val="0041527F"/>
    <w:rsid w:val="0041574D"/>
    <w:rsid w:val="004164FE"/>
    <w:rsid w:val="004168EF"/>
    <w:rsid w:val="00420257"/>
    <w:rsid w:val="00420272"/>
    <w:rsid w:val="0042045C"/>
    <w:rsid w:val="004209F0"/>
    <w:rsid w:val="00420AC2"/>
    <w:rsid w:val="00421812"/>
    <w:rsid w:val="00422296"/>
    <w:rsid w:val="004225A7"/>
    <w:rsid w:val="004232FF"/>
    <w:rsid w:val="00424624"/>
    <w:rsid w:val="00424AE2"/>
    <w:rsid w:val="004252C8"/>
    <w:rsid w:val="00427626"/>
    <w:rsid w:val="0042769E"/>
    <w:rsid w:val="00430075"/>
    <w:rsid w:val="004305E1"/>
    <w:rsid w:val="00430A9C"/>
    <w:rsid w:val="00431716"/>
    <w:rsid w:val="00431FB0"/>
    <w:rsid w:val="004325BF"/>
    <w:rsid w:val="00433B22"/>
    <w:rsid w:val="00434902"/>
    <w:rsid w:val="004351CE"/>
    <w:rsid w:val="00435384"/>
    <w:rsid w:val="004356B3"/>
    <w:rsid w:val="00435EB3"/>
    <w:rsid w:val="004361BC"/>
    <w:rsid w:val="004363DE"/>
    <w:rsid w:val="004368F3"/>
    <w:rsid w:val="00437BAB"/>
    <w:rsid w:val="004408E8"/>
    <w:rsid w:val="00440D2C"/>
    <w:rsid w:val="0044235C"/>
    <w:rsid w:val="004427A4"/>
    <w:rsid w:val="00442941"/>
    <w:rsid w:val="00442C13"/>
    <w:rsid w:val="00443348"/>
    <w:rsid w:val="00443C68"/>
    <w:rsid w:val="00444844"/>
    <w:rsid w:val="00444B51"/>
    <w:rsid w:val="004463C1"/>
    <w:rsid w:val="004474AF"/>
    <w:rsid w:val="00447F88"/>
    <w:rsid w:val="00451369"/>
    <w:rsid w:val="00451D2C"/>
    <w:rsid w:val="00452364"/>
    <w:rsid w:val="004526DB"/>
    <w:rsid w:val="00452AAE"/>
    <w:rsid w:val="00452D56"/>
    <w:rsid w:val="00454712"/>
    <w:rsid w:val="00454B39"/>
    <w:rsid w:val="00455401"/>
    <w:rsid w:val="004555A7"/>
    <w:rsid w:val="00456049"/>
    <w:rsid w:val="00460999"/>
    <w:rsid w:val="00461367"/>
    <w:rsid w:val="0046146B"/>
    <w:rsid w:val="00461792"/>
    <w:rsid w:val="0046192C"/>
    <w:rsid w:val="00461D11"/>
    <w:rsid w:val="004627D3"/>
    <w:rsid w:val="004631BC"/>
    <w:rsid w:val="0046385F"/>
    <w:rsid w:val="00463A76"/>
    <w:rsid w:val="00463ED7"/>
    <w:rsid w:val="00464569"/>
    <w:rsid w:val="00465375"/>
    <w:rsid w:val="00465AFF"/>
    <w:rsid w:val="004703C6"/>
    <w:rsid w:val="00470ECC"/>
    <w:rsid w:val="00471532"/>
    <w:rsid w:val="004716AA"/>
    <w:rsid w:val="00471D11"/>
    <w:rsid w:val="00472C07"/>
    <w:rsid w:val="00473A39"/>
    <w:rsid w:val="00473E92"/>
    <w:rsid w:val="0047518F"/>
    <w:rsid w:val="00475726"/>
    <w:rsid w:val="00475D84"/>
    <w:rsid w:val="00475FE8"/>
    <w:rsid w:val="004762D9"/>
    <w:rsid w:val="00477349"/>
    <w:rsid w:val="00477470"/>
    <w:rsid w:val="004777BD"/>
    <w:rsid w:val="004833FC"/>
    <w:rsid w:val="00483483"/>
    <w:rsid w:val="00483C13"/>
    <w:rsid w:val="00484713"/>
    <w:rsid w:val="00484BF4"/>
    <w:rsid w:val="00484DD2"/>
    <w:rsid w:val="00486DAB"/>
    <w:rsid w:val="00490264"/>
    <w:rsid w:val="00490583"/>
    <w:rsid w:val="00491573"/>
    <w:rsid w:val="0049174E"/>
    <w:rsid w:val="00492143"/>
    <w:rsid w:val="00492857"/>
    <w:rsid w:val="00493195"/>
    <w:rsid w:val="004935FE"/>
    <w:rsid w:val="0049485F"/>
    <w:rsid w:val="00494BBD"/>
    <w:rsid w:val="00496B44"/>
    <w:rsid w:val="00496F71"/>
    <w:rsid w:val="00497F66"/>
    <w:rsid w:val="004A03B4"/>
    <w:rsid w:val="004A1404"/>
    <w:rsid w:val="004A1A9F"/>
    <w:rsid w:val="004A2D1A"/>
    <w:rsid w:val="004A31B9"/>
    <w:rsid w:val="004A3638"/>
    <w:rsid w:val="004A4194"/>
    <w:rsid w:val="004A4203"/>
    <w:rsid w:val="004A4BBF"/>
    <w:rsid w:val="004A4D33"/>
    <w:rsid w:val="004A5823"/>
    <w:rsid w:val="004A5880"/>
    <w:rsid w:val="004A6DBA"/>
    <w:rsid w:val="004B09ED"/>
    <w:rsid w:val="004B0C50"/>
    <w:rsid w:val="004B0CBC"/>
    <w:rsid w:val="004B0D31"/>
    <w:rsid w:val="004B26E6"/>
    <w:rsid w:val="004B3148"/>
    <w:rsid w:val="004B3E2B"/>
    <w:rsid w:val="004B4566"/>
    <w:rsid w:val="004B51AC"/>
    <w:rsid w:val="004B7887"/>
    <w:rsid w:val="004C0100"/>
    <w:rsid w:val="004C0F60"/>
    <w:rsid w:val="004C25D0"/>
    <w:rsid w:val="004C2828"/>
    <w:rsid w:val="004C4757"/>
    <w:rsid w:val="004C5E09"/>
    <w:rsid w:val="004C67D8"/>
    <w:rsid w:val="004C696D"/>
    <w:rsid w:val="004D0281"/>
    <w:rsid w:val="004D0B8F"/>
    <w:rsid w:val="004D0CA1"/>
    <w:rsid w:val="004D0F9A"/>
    <w:rsid w:val="004D0FA0"/>
    <w:rsid w:val="004D1234"/>
    <w:rsid w:val="004D1462"/>
    <w:rsid w:val="004D1C4D"/>
    <w:rsid w:val="004D1F9F"/>
    <w:rsid w:val="004D206B"/>
    <w:rsid w:val="004D2A6B"/>
    <w:rsid w:val="004D2FE1"/>
    <w:rsid w:val="004D44F9"/>
    <w:rsid w:val="004D4640"/>
    <w:rsid w:val="004D5334"/>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2387"/>
    <w:rsid w:val="004E30ED"/>
    <w:rsid w:val="004E3549"/>
    <w:rsid w:val="004E4011"/>
    <w:rsid w:val="004E67AC"/>
    <w:rsid w:val="004E6E10"/>
    <w:rsid w:val="004E6F9A"/>
    <w:rsid w:val="004E75B2"/>
    <w:rsid w:val="004E7CB0"/>
    <w:rsid w:val="004E7CEA"/>
    <w:rsid w:val="004F0E19"/>
    <w:rsid w:val="004F20F4"/>
    <w:rsid w:val="004F297C"/>
    <w:rsid w:val="004F32B2"/>
    <w:rsid w:val="004F3442"/>
    <w:rsid w:val="004F54C9"/>
    <w:rsid w:val="004F54FC"/>
    <w:rsid w:val="004F5A44"/>
    <w:rsid w:val="004F611A"/>
    <w:rsid w:val="004F65E9"/>
    <w:rsid w:val="004F7C7C"/>
    <w:rsid w:val="0050187A"/>
    <w:rsid w:val="00502861"/>
    <w:rsid w:val="0050323F"/>
    <w:rsid w:val="00504AAF"/>
    <w:rsid w:val="0050511A"/>
    <w:rsid w:val="005058BE"/>
    <w:rsid w:val="005061F6"/>
    <w:rsid w:val="005076D0"/>
    <w:rsid w:val="00507978"/>
    <w:rsid w:val="00507C31"/>
    <w:rsid w:val="005100D3"/>
    <w:rsid w:val="005104E9"/>
    <w:rsid w:val="00511B3E"/>
    <w:rsid w:val="00511FBF"/>
    <w:rsid w:val="00511FF7"/>
    <w:rsid w:val="0051291A"/>
    <w:rsid w:val="005129D9"/>
    <w:rsid w:val="00512BD7"/>
    <w:rsid w:val="0051382D"/>
    <w:rsid w:val="00513BAC"/>
    <w:rsid w:val="005141A6"/>
    <w:rsid w:val="00514314"/>
    <w:rsid w:val="00514824"/>
    <w:rsid w:val="0051496E"/>
    <w:rsid w:val="00515761"/>
    <w:rsid w:val="00516574"/>
    <w:rsid w:val="005168D7"/>
    <w:rsid w:val="00517419"/>
    <w:rsid w:val="0051755D"/>
    <w:rsid w:val="00520865"/>
    <w:rsid w:val="00520DF9"/>
    <w:rsid w:val="005213F7"/>
    <w:rsid w:val="005214FE"/>
    <w:rsid w:val="00522F1C"/>
    <w:rsid w:val="00523298"/>
    <w:rsid w:val="00523E22"/>
    <w:rsid w:val="0052405E"/>
    <w:rsid w:val="00524C32"/>
    <w:rsid w:val="005258A7"/>
    <w:rsid w:val="0052715E"/>
    <w:rsid w:val="005272C8"/>
    <w:rsid w:val="0053032A"/>
    <w:rsid w:val="005303DA"/>
    <w:rsid w:val="005304D5"/>
    <w:rsid w:val="00530E32"/>
    <w:rsid w:val="005311F4"/>
    <w:rsid w:val="005317FC"/>
    <w:rsid w:val="00531FBC"/>
    <w:rsid w:val="005321F8"/>
    <w:rsid w:val="00532DED"/>
    <w:rsid w:val="00533563"/>
    <w:rsid w:val="00533AC4"/>
    <w:rsid w:val="0053452A"/>
    <w:rsid w:val="005357BE"/>
    <w:rsid w:val="00535A70"/>
    <w:rsid w:val="00537A06"/>
    <w:rsid w:val="00537D3B"/>
    <w:rsid w:val="00541318"/>
    <w:rsid w:val="00542180"/>
    <w:rsid w:val="005426C9"/>
    <w:rsid w:val="005426CF"/>
    <w:rsid w:val="00542A44"/>
    <w:rsid w:val="00542AE7"/>
    <w:rsid w:val="00543125"/>
    <w:rsid w:val="005441EB"/>
    <w:rsid w:val="005442FF"/>
    <w:rsid w:val="00544D11"/>
    <w:rsid w:val="00544E04"/>
    <w:rsid w:val="00544E23"/>
    <w:rsid w:val="00545308"/>
    <w:rsid w:val="0054544F"/>
    <w:rsid w:val="00545745"/>
    <w:rsid w:val="00545ABE"/>
    <w:rsid w:val="00545E06"/>
    <w:rsid w:val="0054633C"/>
    <w:rsid w:val="0055000C"/>
    <w:rsid w:val="00550A23"/>
    <w:rsid w:val="00550F97"/>
    <w:rsid w:val="00551956"/>
    <w:rsid w:val="00551A83"/>
    <w:rsid w:val="00552BF0"/>
    <w:rsid w:val="00553248"/>
    <w:rsid w:val="005535C6"/>
    <w:rsid w:val="00553AD0"/>
    <w:rsid w:val="00553E94"/>
    <w:rsid w:val="0055420D"/>
    <w:rsid w:val="00554465"/>
    <w:rsid w:val="00554563"/>
    <w:rsid w:val="005547E3"/>
    <w:rsid w:val="005553BB"/>
    <w:rsid w:val="0055694F"/>
    <w:rsid w:val="0055760E"/>
    <w:rsid w:val="00561C50"/>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33CC"/>
    <w:rsid w:val="00574117"/>
    <w:rsid w:val="00576D2A"/>
    <w:rsid w:val="00577D36"/>
    <w:rsid w:val="0058069D"/>
    <w:rsid w:val="00580A10"/>
    <w:rsid w:val="005826A8"/>
    <w:rsid w:val="00582A34"/>
    <w:rsid w:val="005840BB"/>
    <w:rsid w:val="005844D8"/>
    <w:rsid w:val="00584AA1"/>
    <w:rsid w:val="005851ED"/>
    <w:rsid w:val="005857BD"/>
    <w:rsid w:val="00585AB2"/>
    <w:rsid w:val="00585CF3"/>
    <w:rsid w:val="005864A7"/>
    <w:rsid w:val="00586614"/>
    <w:rsid w:val="00586F96"/>
    <w:rsid w:val="00590B19"/>
    <w:rsid w:val="00590B57"/>
    <w:rsid w:val="00590C43"/>
    <w:rsid w:val="00591CFC"/>
    <w:rsid w:val="0059257D"/>
    <w:rsid w:val="00592A70"/>
    <w:rsid w:val="00593BE5"/>
    <w:rsid w:val="00594DA0"/>
    <w:rsid w:val="005968CA"/>
    <w:rsid w:val="00596A52"/>
    <w:rsid w:val="0059710B"/>
    <w:rsid w:val="005A0032"/>
    <w:rsid w:val="005A006A"/>
    <w:rsid w:val="005A0120"/>
    <w:rsid w:val="005A0A10"/>
    <w:rsid w:val="005A0ADB"/>
    <w:rsid w:val="005A17CD"/>
    <w:rsid w:val="005A266A"/>
    <w:rsid w:val="005A325D"/>
    <w:rsid w:val="005A37B1"/>
    <w:rsid w:val="005A3936"/>
    <w:rsid w:val="005A4422"/>
    <w:rsid w:val="005A4482"/>
    <w:rsid w:val="005A45D2"/>
    <w:rsid w:val="005A4E4B"/>
    <w:rsid w:val="005A5068"/>
    <w:rsid w:val="005A52FA"/>
    <w:rsid w:val="005A6200"/>
    <w:rsid w:val="005A69F8"/>
    <w:rsid w:val="005B140F"/>
    <w:rsid w:val="005B2513"/>
    <w:rsid w:val="005B2C5B"/>
    <w:rsid w:val="005B387D"/>
    <w:rsid w:val="005B43D7"/>
    <w:rsid w:val="005B44B5"/>
    <w:rsid w:val="005B5265"/>
    <w:rsid w:val="005B5583"/>
    <w:rsid w:val="005B5769"/>
    <w:rsid w:val="005B57DD"/>
    <w:rsid w:val="005B623E"/>
    <w:rsid w:val="005B75E5"/>
    <w:rsid w:val="005B7EA0"/>
    <w:rsid w:val="005B7F12"/>
    <w:rsid w:val="005C007B"/>
    <w:rsid w:val="005C0261"/>
    <w:rsid w:val="005C06A1"/>
    <w:rsid w:val="005C0E00"/>
    <w:rsid w:val="005C144C"/>
    <w:rsid w:val="005C170F"/>
    <w:rsid w:val="005C20E6"/>
    <w:rsid w:val="005C2897"/>
    <w:rsid w:val="005C3102"/>
    <w:rsid w:val="005C323F"/>
    <w:rsid w:val="005C3ABD"/>
    <w:rsid w:val="005C3D20"/>
    <w:rsid w:val="005C3DF8"/>
    <w:rsid w:val="005C3E83"/>
    <w:rsid w:val="005C49F1"/>
    <w:rsid w:val="005C51AD"/>
    <w:rsid w:val="005C5495"/>
    <w:rsid w:val="005C5B8E"/>
    <w:rsid w:val="005C65D0"/>
    <w:rsid w:val="005C68C6"/>
    <w:rsid w:val="005C7870"/>
    <w:rsid w:val="005D0ACF"/>
    <w:rsid w:val="005D0C19"/>
    <w:rsid w:val="005D1B7E"/>
    <w:rsid w:val="005D2A37"/>
    <w:rsid w:val="005D2E43"/>
    <w:rsid w:val="005D32A5"/>
    <w:rsid w:val="005D330B"/>
    <w:rsid w:val="005D35FD"/>
    <w:rsid w:val="005D642D"/>
    <w:rsid w:val="005D654D"/>
    <w:rsid w:val="005D670D"/>
    <w:rsid w:val="005E033B"/>
    <w:rsid w:val="005E13B6"/>
    <w:rsid w:val="005E1545"/>
    <w:rsid w:val="005E1900"/>
    <w:rsid w:val="005E1E25"/>
    <w:rsid w:val="005E24C3"/>
    <w:rsid w:val="005E254B"/>
    <w:rsid w:val="005E2966"/>
    <w:rsid w:val="005E2D97"/>
    <w:rsid w:val="005E3D14"/>
    <w:rsid w:val="005E3D51"/>
    <w:rsid w:val="005E3E0F"/>
    <w:rsid w:val="005E4E6D"/>
    <w:rsid w:val="005E61E7"/>
    <w:rsid w:val="005E635B"/>
    <w:rsid w:val="005E65C8"/>
    <w:rsid w:val="005E6A42"/>
    <w:rsid w:val="005E6D34"/>
    <w:rsid w:val="005E73B3"/>
    <w:rsid w:val="005E7B2B"/>
    <w:rsid w:val="005E7BB3"/>
    <w:rsid w:val="005F0437"/>
    <w:rsid w:val="005F056B"/>
    <w:rsid w:val="005F08AD"/>
    <w:rsid w:val="005F134F"/>
    <w:rsid w:val="005F1354"/>
    <w:rsid w:val="005F1814"/>
    <w:rsid w:val="005F1B05"/>
    <w:rsid w:val="005F206F"/>
    <w:rsid w:val="005F2D29"/>
    <w:rsid w:val="005F3F02"/>
    <w:rsid w:val="005F4CC4"/>
    <w:rsid w:val="005F5B19"/>
    <w:rsid w:val="005F6E3D"/>
    <w:rsid w:val="005F7C3F"/>
    <w:rsid w:val="006000CC"/>
    <w:rsid w:val="00600B13"/>
    <w:rsid w:val="00601159"/>
    <w:rsid w:val="006011A0"/>
    <w:rsid w:val="0060126E"/>
    <w:rsid w:val="00601872"/>
    <w:rsid w:val="00602636"/>
    <w:rsid w:val="006028F5"/>
    <w:rsid w:val="00602DBF"/>
    <w:rsid w:val="006030B8"/>
    <w:rsid w:val="0060328D"/>
    <w:rsid w:val="006033A3"/>
    <w:rsid w:val="00603767"/>
    <w:rsid w:val="00603F4B"/>
    <w:rsid w:val="006042A9"/>
    <w:rsid w:val="00606052"/>
    <w:rsid w:val="00606677"/>
    <w:rsid w:val="00606D2B"/>
    <w:rsid w:val="0060705A"/>
    <w:rsid w:val="0060794A"/>
    <w:rsid w:val="0061091D"/>
    <w:rsid w:val="00610BF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F8F"/>
    <w:rsid w:val="00624087"/>
    <w:rsid w:val="006249A4"/>
    <w:rsid w:val="00625069"/>
    <w:rsid w:val="00625660"/>
    <w:rsid w:val="00625FDC"/>
    <w:rsid w:val="00626449"/>
    <w:rsid w:val="00626AE7"/>
    <w:rsid w:val="00626C44"/>
    <w:rsid w:val="00626E11"/>
    <w:rsid w:val="00631A03"/>
    <w:rsid w:val="00632595"/>
    <w:rsid w:val="00632677"/>
    <w:rsid w:val="006341F4"/>
    <w:rsid w:val="00635849"/>
    <w:rsid w:val="00635973"/>
    <w:rsid w:val="006365D7"/>
    <w:rsid w:val="006366E7"/>
    <w:rsid w:val="006368BD"/>
    <w:rsid w:val="00636AC3"/>
    <w:rsid w:val="00636C9A"/>
    <w:rsid w:val="0063759C"/>
    <w:rsid w:val="00640607"/>
    <w:rsid w:val="00641549"/>
    <w:rsid w:val="0064255F"/>
    <w:rsid w:val="006425D5"/>
    <w:rsid w:val="00642CC2"/>
    <w:rsid w:val="00642D63"/>
    <w:rsid w:val="00642DA8"/>
    <w:rsid w:val="00642E52"/>
    <w:rsid w:val="00642F7B"/>
    <w:rsid w:val="0064339E"/>
    <w:rsid w:val="0064358B"/>
    <w:rsid w:val="0064409C"/>
    <w:rsid w:val="00645C99"/>
    <w:rsid w:val="00645F16"/>
    <w:rsid w:val="006466B2"/>
    <w:rsid w:val="00646AD2"/>
    <w:rsid w:val="00647023"/>
    <w:rsid w:val="00647260"/>
    <w:rsid w:val="00647472"/>
    <w:rsid w:val="006474CD"/>
    <w:rsid w:val="00647626"/>
    <w:rsid w:val="00647E6A"/>
    <w:rsid w:val="00647E6D"/>
    <w:rsid w:val="006519C7"/>
    <w:rsid w:val="00653250"/>
    <w:rsid w:val="00653288"/>
    <w:rsid w:val="0065452A"/>
    <w:rsid w:val="00655836"/>
    <w:rsid w:val="006558FA"/>
    <w:rsid w:val="00655B31"/>
    <w:rsid w:val="00655F09"/>
    <w:rsid w:val="00656CAF"/>
    <w:rsid w:val="00657A27"/>
    <w:rsid w:val="0066036F"/>
    <w:rsid w:val="00660A5E"/>
    <w:rsid w:val="00660F43"/>
    <w:rsid w:val="006614E7"/>
    <w:rsid w:val="00661B0E"/>
    <w:rsid w:val="006620D4"/>
    <w:rsid w:val="00662340"/>
    <w:rsid w:val="006625D4"/>
    <w:rsid w:val="00662A9E"/>
    <w:rsid w:val="00663D52"/>
    <w:rsid w:val="00664969"/>
    <w:rsid w:val="006667EB"/>
    <w:rsid w:val="00666CA5"/>
    <w:rsid w:val="0066779A"/>
    <w:rsid w:val="006679E5"/>
    <w:rsid w:val="00667BE1"/>
    <w:rsid w:val="00667D1B"/>
    <w:rsid w:val="00670249"/>
    <w:rsid w:val="006710B0"/>
    <w:rsid w:val="00671A6F"/>
    <w:rsid w:val="00671D88"/>
    <w:rsid w:val="00671E0B"/>
    <w:rsid w:val="006722A4"/>
    <w:rsid w:val="0067280C"/>
    <w:rsid w:val="00672AA1"/>
    <w:rsid w:val="00672E59"/>
    <w:rsid w:val="006733BA"/>
    <w:rsid w:val="00673430"/>
    <w:rsid w:val="0067399E"/>
    <w:rsid w:val="00674E9E"/>
    <w:rsid w:val="00675D9B"/>
    <w:rsid w:val="00675E70"/>
    <w:rsid w:val="00676080"/>
    <w:rsid w:val="00676399"/>
    <w:rsid w:val="00676AEE"/>
    <w:rsid w:val="00676BFC"/>
    <w:rsid w:val="00680C3F"/>
    <w:rsid w:val="006810C6"/>
    <w:rsid w:val="00682173"/>
    <w:rsid w:val="00682523"/>
    <w:rsid w:val="0068259C"/>
    <w:rsid w:val="00683143"/>
    <w:rsid w:val="00683DE4"/>
    <w:rsid w:val="00684209"/>
    <w:rsid w:val="006844BB"/>
    <w:rsid w:val="00685028"/>
    <w:rsid w:val="006852A6"/>
    <w:rsid w:val="006860DB"/>
    <w:rsid w:val="0068671A"/>
    <w:rsid w:val="00686E98"/>
    <w:rsid w:val="00686ECB"/>
    <w:rsid w:val="00686F81"/>
    <w:rsid w:val="00687C3D"/>
    <w:rsid w:val="00687CA0"/>
    <w:rsid w:val="00690922"/>
    <w:rsid w:val="00690AED"/>
    <w:rsid w:val="0069175A"/>
    <w:rsid w:val="00691D1B"/>
    <w:rsid w:val="00691D6A"/>
    <w:rsid w:val="00692DDC"/>
    <w:rsid w:val="006941AF"/>
    <w:rsid w:val="00694201"/>
    <w:rsid w:val="006946F1"/>
    <w:rsid w:val="00694860"/>
    <w:rsid w:val="00694A17"/>
    <w:rsid w:val="00695972"/>
    <w:rsid w:val="006963A2"/>
    <w:rsid w:val="00696A71"/>
    <w:rsid w:val="00696FE5"/>
    <w:rsid w:val="006A0F73"/>
    <w:rsid w:val="006A107C"/>
    <w:rsid w:val="006A1248"/>
    <w:rsid w:val="006A18C2"/>
    <w:rsid w:val="006A24C1"/>
    <w:rsid w:val="006A2877"/>
    <w:rsid w:val="006A32C1"/>
    <w:rsid w:val="006A3615"/>
    <w:rsid w:val="006A395C"/>
    <w:rsid w:val="006A3DD5"/>
    <w:rsid w:val="006A451F"/>
    <w:rsid w:val="006A49F3"/>
    <w:rsid w:val="006A4A36"/>
    <w:rsid w:val="006A5E4D"/>
    <w:rsid w:val="006A5EFB"/>
    <w:rsid w:val="006A715A"/>
    <w:rsid w:val="006B1080"/>
    <w:rsid w:val="006B14E7"/>
    <w:rsid w:val="006B17CD"/>
    <w:rsid w:val="006B27A6"/>
    <w:rsid w:val="006B2840"/>
    <w:rsid w:val="006B2B7B"/>
    <w:rsid w:val="006B3F51"/>
    <w:rsid w:val="006B4418"/>
    <w:rsid w:val="006B49E9"/>
    <w:rsid w:val="006B4FF1"/>
    <w:rsid w:val="006B59B0"/>
    <w:rsid w:val="006B71F1"/>
    <w:rsid w:val="006B768C"/>
    <w:rsid w:val="006B79B5"/>
    <w:rsid w:val="006B7B1D"/>
    <w:rsid w:val="006C0DA4"/>
    <w:rsid w:val="006C1324"/>
    <w:rsid w:val="006C176D"/>
    <w:rsid w:val="006C1BAA"/>
    <w:rsid w:val="006C23D3"/>
    <w:rsid w:val="006C35E8"/>
    <w:rsid w:val="006C3E38"/>
    <w:rsid w:val="006C5171"/>
    <w:rsid w:val="006C627F"/>
    <w:rsid w:val="006C6326"/>
    <w:rsid w:val="006C64BC"/>
    <w:rsid w:val="006C6B02"/>
    <w:rsid w:val="006C7149"/>
    <w:rsid w:val="006C7C2C"/>
    <w:rsid w:val="006D05B9"/>
    <w:rsid w:val="006D130E"/>
    <w:rsid w:val="006D1527"/>
    <w:rsid w:val="006D224C"/>
    <w:rsid w:val="006D2A87"/>
    <w:rsid w:val="006D358B"/>
    <w:rsid w:val="006D45DB"/>
    <w:rsid w:val="006D460F"/>
    <w:rsid w:val="006D4FA3"/>
    <w:rsid w:val="006D54DF"/>
    <w:rsid w:val="006D6188"/>
    <w:rsid w:val="006D68D0"/>
    <w:rsid w:val="006D7481"/>
    <w:rsid w:val="006D7517"/>
    <w:rsid w:val="006E053F"/>
    <w:rsid w:val="006E1668"/>
    <w:rsid w:val="006E207C"/>
    <w:rsid w:val="006E2A52"/>
    <w:rsid w:val="006E4936"/>
    <w:rsid w:val="006E55E7"/>
    <w:rsid w:val="006E5694"/>
    <w:rsid w:val="006E5C68"/>
    <w:rsid w:val="006E6C80"/>
    <w:rsid w:val="006E6D85"/>
    <w:rsid w:val="006E75C9"/>
    <w:rsid w:val="006F00FC"/>
    <w:rsid w:val="006F185F"/>
    <w:rsid w:val="006F225D"/>
    <w:rsid w:val="006F330E"/>
    <w:rsid w:val="006F3949"/>
    <w:rsid w:val="006F40AF"/>
    <w:rsid w:val="006F43F1"/>
    <w:rsid w:val="006F562A"/>
    <w:rsid w:val="006F5DB0"/>
    <w:rsid w:val="006F626C"/>
    <w:rsid w:val="006F629D"/>
    <w:rsid w:val="006F7255"/>
    <w:rsid w:val="0070096C"/>
    <w:rsid w:val="00700F14"/>
    <w:rsid w:val="00701020"/>
    <w:rsid w:val="0070127C"/>
    <w:rsid w:val="00701570"/>
    <w:rsid w:val="007018C7"/>
    <w:rsid w:val="0070191F"/>
    <w:rsid w:val="007025E0"/>
    <w:rsid w:val="00702DB9"/>
    <w:rsid w:val="00704271"/>
    <w:rsid w:val="007046CF"/>
    <w:rsid w:val="0070640A"/>
    <w:rsid w:val="00706E0C"/>
    <w:rsid w:val="0071023B"/>
    <w:rsid w:val="007108E5"/>
    <w:rsid w:val="00710E06"/>
    <w:rsid w:val="007126DA"/>
    <w:rsid w:val="00713412"/>
    <w:rsid w:val="007134DD"/>
    <w:rsid w:val="0071391E"/>
    <w:rsid w:val="00713A1B"/>
    <w:rsid w:val="0071458E"/>
    <w:rsid w:val="007149A8"/>
    <w:rsid w:val="00715DBB"/>
    <w:rsid w:val="00715E6C"/>
    <w:rsid w:val="0071672C"/>
    <w:rsid w:val="00716983"/>
    <w:rsid w:val="00716BD7"/>
    <w:rsid w:val="00721E22"/>
    <w:rsid w:val="00721E4C"/>
    <w:rsid w:val="00722462"/>
    <w:rsid w:val="007224B4"/>
    <w:rsid w:val="007224D2"/>
    <w:rsid w:val="007226DF"/>
    <w:rsid w:val="00723CD7"/>
    <w:rsid w:val="0072479F"/>
    <w:rsid w:val="007247A6"/>
    <w:rsid w:val="007249BC"/>
    <w:rsid w:val="00725BD4"/>
    <w:rsid w:val="00726AA8"/>
    <w:rsid w:val="007273BC"/>
    <w:rsid w:val="00727FAA"/>
    <w:rsid w:val="007309F8"/>
    <w:rsid w:val="00730A28"/>
    <w:rsid w:val="00730A42"/>
    <w:rsid w:val="00730C30"/>
    <w:rsid w:val="00731FBB"/>
    <w:rsid w:val="007328E3"/>
    <w:rsid w:val="00732F2F"/>
    <w:rsid w:val="007338C5"/>
    <w:rsid w:val="00734F17"/>
    <w:rsid w:val="007351BB"/>
    <w:rsid w:val="0073572B"/>
    <w:rsid w:val="0073660A"/>
    <w:rsid w:val="00737487"/>
    <w:rsid w:val="0073765E"/>
    <w:rsid w:val="007379CA"/>
    <w:rsid w:val="00737A2A"/>
    <w:rsid w:val="00737BAE"/>
    <w:rsid w:val="00740070"/>
    <w:rsid w:val="007403D7"/>
    <w:rsid w:val="00740503"/>
    <w:rsid w:val="0074059A"/>
    <w:rsid w:val="00740974"/>
    <w:rsid w:val="00741A2D"/>
    <w:rsid w:val="00742496"/>
    <w:rsid w:val="00743FC1"/>
    <w:rsid w:val="007444DA"/>
    <w:rsid w:val="00744D89"/>
    <w:rsid w:val="007476D8"/>
    <w:rsid w:val="00747E60"/>
    <w:rsid w:val="00747F18"/>
    <w:rsid w:val="007501E8"/>
    <w:rsid w:val="00752A26"/>
    <w:rsid w:val="00752B4C"/>
    <w:rsid w:val="0075312E"/>
    <w:rsid w:val="007531E5"/>
    <w:rsid w:val="00754243"/>
    <w:rsid w:val="00754906"/>
    <w:rsid w:val="0075532B"/>
    <w:rsid w:val="007557B0"/>
    <w:rsid w:val="00755AAD"/>
    <w:rsid w:val="0075696F"/>
    <w:rsid w:val="00756A7F"/>
    <w:rsid w:val="007570DC"/>
    <w:rsid w:val="007570E0"/>
    <w:rsid w:val="0075758F"/>
    <w:rsid w:val="007575E2"/>
    <w:rsid w:val="00757D58"/>
    <w:rsid w:val="00757E64"/>
    <w:rsid w:val="007600D0"/>
    <w:rsid w:val="00760132"/>
    <w:rsid w:val="00760BBF"/>
    <w:rsid w:val="00760DFC"/>
    <w:rsid w:val="00761BB8"/>
    <w:rsid w:val="00762494"/>
    <w:rsid w:val="0076323B"/>
    <w:rsid w:val="007633A0"/>
    <w:rsid w:val="00763EBD"/>
    <w:rsid w:val="00764167"/>
    <w:rsid w:val="00764231"/>
    <w:rsid w:val="00765E83"/>
    <w:rsid w:val="00767732"/>
    <w:rsid w:val="00767E44"/>
    <w:rsid w:val="00767FD5"/>
    <w:rsid w:val="00770538"/>
    <w:rsid w:val="00770692"/>
    <w:rsid w:val="0077115C"/>
    <w:rsid w:val="0077204D"/>
    <w:rsid w:val="00772682"/>
    <w:rsid w:val="00772974"/>
    <w:rsid w:val="00772C3F"/>
    <w:rsid w:val="00773F72"/>
    <w:rsid w:val="00774BA3"/>
    <w:rsid w:val="0077553C"/>
    <w:rsid w:val="00775AA1"/>
    <w:rsid w:val="00776631"/>
    <w:rsid w:val="00776780"/>
    <w:rsid w:val="00776839"/>
    <w:rsid w:val="00777767"/>
    <w:rsid w:val="00777C27"/>
    <w:rsid w:val="00777FF1"/>
    <w:rsid w:val="0078027F"/>
    <w:rsid w:val="0078357E"/>
    <w:rsid w:val="00783CBC"/>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915"/>
    <w:rsid w:val="0079797A"/>
    <w:rsid w:val="00797EEB"/>
    <w:rsid w:val="007A04E1"/>
    <w:rsid w:val="007A0E43"/>
    <w:rsid w:val="007A19D2"/>
    <w:rsid w:val="007A2512"/>
    <w:rsid w:val="007A2EC4"/>
    <w:rsid w:val="007A377F"/>
    <w:rsid w:val="007A3D2D"/>
    <w:rsid w:val="007A4250"/>
    <w:rsid w:val="007A4BF0"/>
    <w:rsid w:val="007A5091"/>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65"/>
    <w:rsid w:val="007B58E1"/>
    <w:rsid w:val="007B5B99"/>
    <w:rsid w:val="007B737D"/>
    <w:rsid w:val="007B7853"/>
    <w:rsid w:val="007B7AFC"/>
    <w:rsid w:val="007B7FB4"/>
    <w:rsid w:val="007C1F84"/>
    <w:rsid w:val="007C2CD0"/>
    <w:rsid w:val="007C37AE"/>
    <w:rsid w:val="007C39D8"/>
    <w:rsid w:val="007C3E2B"/>
    <w:rsid w:val="007C45A6"/>
    <w:rsid w:val="007C519B"/>
    <w:rsid w:val="007C5506"/>
    <w:rsid w:val="007C579F"/>
    <w:rsid w:val="007C6816"/>
    <w:rsid w:val="007C76FC"/>
    <w:rsid w:val="007D149E"/>
    <w:rsid w:val="007D20B5"/>
    <w:rsid w:val="007D2AF2"/>
    <w:rsid w:val="007D3464"/>
    <w:rsid w:val="007D37DF"/>
    <w:rsid w:val="007D3EC5"/>
    <w:rsid w:val="007D3F20"/>
    <w:rsid w:val="007D45DB"/>
    <w:rsid w:val="007D4B89"/>
    <w:rsid w:val="007D7A66"/>
    <w:rsid w:val="007D7D93"/>
    <w:rsid w:val="007E00AE"/>
    <w:rsid w:val="007E069A"/>
    <w:rsid w:val="007E0F66"/>
    <w:rsid w:val="007E12D5"/>
    <w:rsid w:val="007E1554"/>
    <w:rsid w:val="007E1F87"/>
    <w:rsid w:val="007E2389"/>
    <w:rsid w:val="007E2390"/>
    <w:rsid w:val="007E263C"/>
    <w:rsid w:val="007E2BA1"/>
    <w:rsid w:val="007E2DCF"/>
    <w:rsid w:val="007E56FA"/>
    <w:rsid w:val="007E5A3B"/>
    <w:rsid w:val="007F0BEB"/>
    <w:rsid w:val="007F1478"/>
    <w:rsid w:val="007F1980"/>
    <w:rsid w:val="007F1DEE"/>
    <w:rsid w:val="007F1F4C"/>
    <w:rsid w:val="007F2E6A"/>
    <w:rsid w:val="007F3722"/>
    <w:rsid w:val="007F528B"/>
    <w:rsid w:val="007F55F6"/>
    <w:rsid w:val="007F6201"/>
    <w:rsid w:val="007F6536"/>
    <w:rsid w:val="007F663E"/>
    <w:rsid w:val="007F6A9B"/>
    <w:rsid w:val="007F6E33"/>
    <w:rsid w:val="007F7920"/>
    <w:rsid w:val="007F7B11"/>
    <w:rsid w:val="007F7B63"/>
    <w:rsid w:val="007F7C5B"/>
    <w:rsid w:val="007F7F3E"/>
    <w:rsid w:val="00800997"/>
    <w:rsid w:val="00801264"/>
    <w:rsid w:val="00801682"/>
    <w:rsid w:val="008016A4"/>
    <w:rsid w:val="00801D01"/>
    <w:rsid w:val="008028F9"/>
    <w:rsid w:val="00802FE9"/>
    <w:rsid w:val="0080447D"/>
    <w:rsid w:val="00806090"/>
    <w:rsid w:val="0080655B"/>
    <w:rsid w:val="00806DB4"/>
    <w:rsid w:val="00806EFF"/>
    <w:rsid w:val="00807605"/>
    <w:rsid w:val="00807BA2"/>
    <w:rsid w:val="00810503"/>
    <w:rsid w:val="0081256D"/>
    <w:rsid w:val="00812E2E"/>
    <w:rsid w:val="00814441"/>
    <w:rsid w:val="0081460A"/>
    <w:rsid w:val="00814924"/>
    <w:rsid w:val="008151A9"/>
    <w:rsid w:val="00815E7A"/>
    <w:rsid w:val="008167D2"/>
    <w:rsid w:val="00816D9D"/>
    <w:rsid w:val="008171E4"/>
    <w:rsid w:val="008173BF"/>
    <w:rsid w:val="008179DD"/>
    <w:rsid w:val="00817F72"/>
    <w:rsid w:val="00821009"/>
    <w:rsid w:val="00821057"/>
    <w:rsid w:val="0082140D"/>
    <w:rsid w:val="00822450"/>
    <w:rsid w:val="0082274F"/>
    <w:rsid w:val="00822E03"/>
    <w:rsid w:val="008251B2"/>
    <w:rsid w:val="0082622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6356"/>
    <w:rsid w:val="00836E74"/>
    <w:rsid w:val="0083712B"/>
    <w:rsid w:val="00837521"/>
    <w:rsid w:val="00837DBD"/>
    <w:rsid w:val="00841A24"/>
    <w:rsid w:val="00841B04"/>
    <w:rsid w:val="00843375"/>
    <w:rsid w:val="00843B20"/>
    <w:rsid w:val="00843B56"/>
    <w:rsid w:val="00844E13"/>
    <w:rsid w:val="00845193"/>
    <w:rsid w:val="008458EB"/>
    <w:rsid w:val="00846BB0"/>
    <w:rsid w:val="008479B3"/>
    <w:rsid w:val="00847BE8"/>
    <w:rsid w:val="00847DBD"/>
    <w:rsid w:val="008500C0"/>
    <w:rsid w:val="008503EF"/>
    <w:rsid w:val="00850FF6"/>
    <w:rsid w:val="00851AD7"/>
    <w:rsid w:val="00851EEB"/>
    <w:rsid w:val="00852374"/>
    <w:rsid w:val="0085256D"/>
    <w:rsid w:val="008535C7"/>
    <w:rsid w:val="00853E68"/>
    <w:rsid w:val="0085440C"/>
    <w:rsid w:val="00854974"/>
    <w:rsid w:val="00854A35"/>
    <w:rsid w:val="00854E0F"/>
    <w:rsid w:val="00856586"/>
    <w:rsid w:val="0085734F"/>
    <w:rsid w:val="00857C4A"/>
    <w:rsid w:val="00857E3E"/>
    <w:rsid w:val="00857F6F"/>
    <w:rsid w:val="00860424"/>
    <w:rsid w:val="00860C26"/>
    <w:rsid w:val="00860D09"/>
    <w:rsid w:val="008612A6"/>
    <w:rsid w:val="00861BAD"/>
    <w:rsid w:val="0086232F"/>
    <w:rsid w:val="00862BF3"/>
    <w:rsid w:val="00862D56"/>
    <w:rsid w:val="0086326D"/>
    <w:rsid w:val="00863274"/>
    <w:rsid w:val="0086342D"/>
    <w:rsid w:val="008637F3"/>
    <w:rsid w:val="00863D28"/>
    <w:rsid w:val="00864120"/>
    <w:rsid w:val="00864677"/>
    <w:rsid w:val="00864AAD"/>
    <w:rsid w:val="00864B2D"/>
    <w:rsid w:val="00864EDB"/>
    <w:rsid w:val="00865014"/>
    <w:rsid w:val="0086590B"/>
    <w:rsid w:val="00866571"/>
    <w:rsid w:val="00866843"/>
    <w:rsid w:val="00866BCB"/>
    <w:rsid w:val="00866C36"/>
    <w:rsid w:val="00866C73"/>
    <w:rsid w:val="00867BF8"/>
    <w:rsid w:val="008700A3"/>
    <w:rsid w:val="0087088B"/>
    <w:rsid w:val="008708F9"/>
    <w:rsid w:val="00870B26"/>
    <w:rsid w:val="00870F65"/>
    <w:rsid w:val="00871D1C"/>
    <w:rsid w:val="00872C6A"/>
    <w:rsid w:val="00872F8C"/>
    <w:rsid w:val="0087409C"/>
    <w:rsid w:val="0087464F"/>
    <w:rsid w:val="00874A05"/>
    <w:rsid w:val="008758A6"/>
    <w:rsid w:val="0087690F"/>
    <w:rsid w:val="008802C1"/>
    <w:rsid w:val="00882784"/>
    <w:rsid w:val="00883023"/>
    <w:rsid w:val="0088347C"/>
    <w:rsid w:val="0088395C"/>
    <w:rsid w:val="008842C5"/>
    <w:rsid w:val="00884C56"/>
    <w:rsid w:val="0088542F"/>
    <w:rsid w:val="00885856"/>
    <w:rsid w:val="0088636D"/>
    <w:rsid w:val="0089027E"/>
    <w:rsid w:val="008904F6"/>
    <w:rsid w:val="00890EC0"/>
    <w:rsid w:val="0089147A"/>
    <w:rsid w:val="00892758"/>
    <w:rsid w:val="008932F4"/>
    <w:rsid w:val="008939C8"/>
    <w:rsid w:val="00894391"/>
    <w:rsid w:val="008943FF"/>
    <w:rsid w:val="00894C24"/>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452F"/>
    <w:rsid w:val="008A5099"/>
    <w:rsid w:val="008A5122"/>
    <w:rsid w:val="008A7C39"/>
    <w:rsid w:val="008B07B7"/>
    <w:rsid w:val="008B153C"/>
    <w:rsid w:val="008B1FC0"/>
    <w:rsid w:val="008B20F2"/>
    <w:rsid w:val="008B2F73"/>
    <w:rsid w:val="008B3114"/>
    <w:rsid w:val="008B345D"/>
    <w:rsid w:val="008B3B1C"/>
    <w:rsid w:val="008B47B0"/>
    <w:rsid w:val="008B58E1"/>
    <w:rsid w:val="008B58E9"/>
    <w:rsid w:val="008B5AF8"/>
    <w:rsid w:val="008B6172"/>
    <w:rsid w:val="008B6EF3"/>
    <w:rsid w:val="008C04C0"/>
    <w:rsid w:val="008C0AE2"/>
    <w:rsid w:val="008C14B0"/>
    <w:rsid w:val="008C156C"/>
    <w:rsid w:val="008C29CB"/>
    <w:rsid w:val="008C2AE2"/>
    <w:rsid w:val="008C305F"/>
    <w:rsid w:val="008C3937"/>
    <w:rsid w:val="008C395C"/>
    <w:rsid w:val="008C4C3E"/>
    <w:rsid w:val="008C4F9E"/>
    <w:rsid w:val="008C53DA"/>
    <w:rsid w:val="008C75A6"/>
    <w:rsid w:val="008D11C4"/>
    <w:rsid w:val="008D11DD"/>
    <w:rsid w:val="008D1F5C"/>
    <w:rsid w:val="008D1FE5"/>
    <w:rsid w:val="008D2019"/>
    <w:rsid w:val="008D2573"/>
    <w:rsid w:val="008D3363"/>
    <w:rsid w:val="008D4B05"/>
    <w:rsid w:val="008D4F17"/>
    <w:rsid w:val="008D70AC"/>
    <w:rsid w:val="008D7FDB"/>
    <w:rsid w:val="008E0029"/>
    <w:rsid w:val="008E1911"/>
    <w:rsid w:val="008E193A"/>
    <w:rsid w:val="008E325D"/>
    <w:rsid w:val="008E3BCA"/>
    <w:rsid w:val="008E3F99"/>
    <w:rsid w:val="008E48E4"/>
    <w:rsid w:val="008E6F14"/>
    <w:rsid w:val="008E7EB2"/>
    <w:rsid w:val="008F0733"/>
    <w:rsid w:val="008F160E"/>
    <w:rsid w:val="008F2709"/>
    <w:rsid w:val="008F51FF"/>
    <w:rsid w:val="008F71E2"/>
    <w:rsid w:val="008F742D"/>
    <w:rsid w:val="008F7A58"/>
    <w:rsid w:val="008F7AF1"/>
    <w:rsid w:val="009010BD"/>
    <w:rsid w:val="0090134B"/>
    <w:rsid w:val="00901C0D"/>
    <w:rsid w:val="009021A3"/>
    <w:rsid w:val="00903BC9"/>
    <w:rsid w:val="00903EF0"/>
    <w:rsid w:val="009050AB"/>
    <w:rsid w:val="009054A6"/>
    <w:rsid w:val="00905FB6"/>
    <w:rsid w:val="00906BD1"/>
    <w:rsid w:val="00906C78"/>
    <w:rsid w:val="00906FD7"/>
    <w:rsid w:val="00907313"/>
    <w:rsid w:val="00910247"/>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7F7"/>
    <w:rsid w:val="00931AEF"/>
    <w:rsid w:val="00931D91"/>
    <w:rsid w:val="00932A5C"/>
    <w:rsid w:val="009330B1"/>
    <w:rsid w:val="00933839"/>
    <w:rsid w:val="00933A35"/>
    <w:rsid w:val="00934045"/>
    <w:rsid w:val="009351AC"/>
    <w:rsid w:val="00935653"/>
    <w:rsid w:val="009372F4"/>
    <w:rsid w:val="00937315"/>
    <w:rsid w:val="00937DD5"/>
    <w:rsid w:val="009409DE"/>
    <w:rsid w:val="00940FF2"/>
    <w:rsid w:val="0094100D"/>
    <w:rsid w:val="00941588"/>
    <w:rsid w:val="00942166"/>
    <w:rsid w:val="0094218B"/>
    <w:rsid w:val="00942266"/>
    <w:rsid w:val="00942ACB"/>
    <w:rsid w:val="00942E5B"/>
    <w:rsid w:val="00944E27"/>
    <w:rsid w:val="00944FB5"/>
    <w:rsid w:val="009459B1"/>
    <w:rsid w:val="00945EB2"/>
    <w:rsid w:val="009463B4"/>
    <w:rsid w:val="00946B47"/>
    <w:rsid w:val="00946EC9"/>
    <w:rsid w:val="009506B5"/>
    <w:rsid w:val="0095103B"/>
    <w:rsid w:val="00951CDE"/>
    <w:rsid w:val="009539F6"/>
    <w:rsid w:val="0095411B"/>
    <w:rsid w:val="00954BD9"/>
    <w:rsid w:val="00954E5F"/>
    <w:rsid w:val="00955AC0"/>
    <w:rsid w:val="00955D0C"/>
    <w:rsid w:val="00956336"/>
    <w:rsid w:val="00957092"/>
    <w:rsid w:val="00957413"/>
    <w:rsid w:val="00957CA4"/>
    <w:rsid w:val="009610C1"/>
    <w:rsid w:val="00961AF9"/>
    <w:rsid w:val="0096220A"/>
    <w:rsid w:val="00963A66"/>
    <w:rsid w:val="00964424"/>
    <w:rsid w:val="009664A3"/>
    <w:rsid w:val="0096702E"/>
    <w:rsid w:val="0096727D"/>
    <w:rsid w:val="00967874"/>
    <w:rsid w:val="00967D4A"/>
    <w:rsid w:val="00970150"/>
    <w:rsid w:val="00970515"/>
    <w:rsid w:val="00970597"/>
    <w:rsid w:val="00970875"/>
    <w:rsid w:val="009709F3"/>
    <w:rsid w:val="00970B55"/>
    <w:rsid w:val="00970B9E"/>
    <w:rsid w:val="00971D97"/>
    <w:rsid w:val="00971F5C"/>
    <w:rsid w:val="00972E1F"/>
    <w:rsid w:val="00972EC8"/>
    <w:rsid w:val="00974CA7"/>
    <w:rsid w:val="009757F9"/>
    <w:rsid w:val="0097594A"/>
    <w:rsid w:val="00975DA5"/>
    <w:rsid w:val="00976030"/>
    <w:rsid w:val="0097736C"/>
    <w:rsid w:val="00977544"/>
    <w:rsid w:val="00977B3C"/>
    <w:rsid w:val="00980BD3"/>
    <w:rsid w:val="00980DED"/>
    <w:rsid w:val="00981BDD"/>
    <w:rsid w:val="00982B24"/>
    <w:rsid w:val="00983FFA"/>
    <w:rsid w:val="00984FEF"/>
    <w:rsid w:val="00986F94"/>
    <w:rsid w:val="00987E1D"/>
    <w:rsid w:val="00987F2F"/>
    <w:rsid w:val="009908A2"/>
    <w:rsid w:val="00991084"/>
    <w:rsid w:val="00991D1B"/>
    <w:rsid w:val="00991F0C"/>
    <w:rsid w:val="00992126"/>
    <w:rsid w:val="00993B39"/>
    <w:rsid w:val="00993C24"/>
    <w:rsid w:val="00993E37"/>
    <w:rsid w:val="009947E4"/>
    <w:rsid w:val="00995265"/>
    <w:rsid w:val="00995451"/>
    <w:rsid w:val="009961FE"/>
    <w:rsid w:val="009966A9"/>
    <w:rsid w:val="009972A3"/>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5B5"/>
    <w:rsid w:val="009B6633"/>
    <w:rsid w:val="009B7153"/>
    <w:rsid w:val="009C0427"/>
    <w:rsid w:val="009C0501"/>
    <w:rsid w:val="009C10E1"/>
    <w:rsid w:val="009C122C"/>
    <w:rsid w:val="009C1B74"/>
    <w:rsid w:val="009C2049"/>
    <w:rsid w:val="009C3E7E"/>
    <w:rsid w:val="009C3F72"/>
    <w:rsid w:val="009C56A3"/>
    <w:rsid w:val="009C57CD"/>
    <w:rsid w:val="009C5B07"/>
    <w:rsid w:val="009C6FF8"/>
    <w:rsid w:val="009C7B1C"/>
    <w:rsid w:val="009D00A9"/>
    <w:rsid w:val="009D062A"/>
    <w:rsid w:val="009D0DF9"/>
    <w:rsid w:val="009D15E0"/>
    <w:rsid w:val="009D215C"/>
    <w:rsid w:val="009D219D"/>
    <w:rsid w:val="009D28BA"/>
    <w:rsid w:val="009D28EF"/>
    <w:rsid w:val="009D34FE"/>
    <w:rsid w:val="009D3E60"/>
    <w:rsid w:val="009D435A"/>
    <w:rsid w:val="009D44EF"/>
    <w:rsid w:val="009D4D1F"/>
    <w:rsid w:val="009D50BC"/>
    <w:rsid w:val="009D65ED"/>
    <w:rsid w:val="009D7DE3"/>
    <w:rsid w:val="009E01C0"/>
    <w:rsid w:val="009E0929"/>
    <w:rsid w:val="009E14F8"/>
    <w:rsid w:val="009E1EFB"/>
    <w:rsid w:val="009E25F2"/>
    <w:rsid w:val="009E3543"/>
    <w:rsid w:val="009E413D"/>
    <w:rsid w:val="009E450B"/>
    <w:rsid w:val="009E4C71"/>
    <w:rsid w:val="009E4FD4"/>
    <w:rsid w:val="009E53F3"/>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CFB"/>
    <w:rsid w:val="009F7639"/>
    <w:rsid w:val="00A0033C"/>
    <w:rsid w:val="00A0075F"/>
    <w:rsid w:val="00A00B57"/>
    <w:rsid w:val="00A01399"/>
    <w:rsid w:val="00A01667"/>
    <w:rsid w:val="00A018AD"/>
    <w:rsid w:val="00A03874"/>
    <w:rsid w:val="00A03EAF"/>
    <w:rsid w:val="00A040ED"/>
    <w:rsid w:val="00A0464C"/>
    <w:rsid w:val="00A048E4"/>
    <w:rsid w:val="00A04CE0"/>
    <w:rsid w:val="00A05B50"/>
    <w:rsid w:val="00A07BDB"/>
    <w:rsid w:val="00A07CAF"/>
    <w:rsid w:val="00A10C2A"/>
    <w:rsid w:val="00A1109D"/>
    <w:rsid w:val="00A112AD"/>
    <w:rsid w:val="00A11BA5"/>
    <w:rsid w:val="00A1319A"/>
    <w:rsid w:val="00A1379D"/>
    <w:rsid w:val="00A14DF8"/>
    <w:rsid w:val="00A15672"/>
    <w:rsid w:val="00A16453"/>
    <w:rsid w:val="00A166E5"/>
    <w:rsid w:val="00A16822"/>
    <w:rsid w:val="00A1686B"/>
    <w:rsid w:val="00A17147"/>
    <w:rsid w:val="00A206F2"/>
    <w:rsid w:val="00A2072C"/>
    <w:rsid w:val="00A20A0C"/>
    <w:rsid w:val="00A21571"/>
    <w:rsid w:val="00A21960"/>
    <w:rsid w:val="00A24450"/>
    <w:rsid w:val="00A245CC"/>
    <w:rsid w:val="00A2640A"/>
    <w:rsid w:val="00A2658A"/>
    <w:rsid w:val="00A272CA"/>
    <w:rsid w:val="00A30F7B"/>
    <w:rsid w:val="00A31873"/>
    <w:rsid w:val="00A324E6"/>
    <w:rsid w:val="00A327B4"/>
    <w:rsid w:val="00A32C16"/>
    <w:rsid w:val="00A33C89"/>
    <w:rsid w:val="00A33CFB"/>
    <w:rsid w:val="00A342A0"/>
    <w:rsid w:val="00A342DE"/>
    <w:rsid w:val="00A35FD1"/>
    <w:rsid w:val="00A37451"/>
    <w:rsid w:val="00A41426"/>
    <w:rsid w:val="00A41F8C"/>
    <w:rsid w:val="00A42407"/>
    <w:rsid w:val="00A42A7D"/>
    <w:rsid w:val="00A42E60"/>
    <w:rsid w:val="00A452BC"/>
    <w:rsid w:val="00A45C29"/>
    <w:rsid w:val="00A464F0"/>
    <w:rsid w:val="00A46B61"/>
    <w:rsid w:val="00A46BC1"/>
    <w:rsid w:val="00A46D5B"/>
    <w:rsid w:val="00A4766B"/>
    <w:rsid w:val="00A504A2"/>
    <w:rsid w:val="00A50CEB"/>
    <w:rsid w:val="00A5120A"/>
    <w:rsid w:val="00A5204F"/>
    <w:rsid w:val="00A528D3"/>
    <w:rsid w:val="00A52ABC"/>
    <w:rsid w:val="00A52ECF"/>
    <w:rsid w:val="00A53423"/>
    <w:rsid w:val="00A546DE"/>
    <w:rsid w:val="00A54A41"/>
    <w:rsid w:val="00A553EE"/>
    <w:rsid w:val="00A5552D"/>
    <w:rsid w:val="00A55954"/>
    <w:rsid w:val="00A56C8B"/>
    <w:rsid w:val="00A576A8"/>
    <w:rsid w:val="00A61724"/>
    <w:rsid w:val="00A6188E"/>
    <w:rsid w:val="00A61B4E"/>
    <w:rsid w:val="00A61BE8"/>
    <w:rsid w:val="00A6300E"/>
    <w:rsid w:val="00A63DF1"/>
    <w:rsid w:val="00A63F27"/>
    <w:rsid w:val="00A646A2"/>
    <w:rsid w:val="00A64B04"/>
    <w:rsid w:val="00A64B31"/>
    <w:rsid w:val="00A64B81"/>
    <w:rsid w:val="00A6523B"/>
    <w:rsid w:val="00A653BA"/>
    <w:rsid w:val="00A6542D"/>
    <w:rsid w:val="00A6583A"/>
    <w:rsid w:val="00A65B6C"/>
    <w:rsid w:val="00A65BF8"/>
    <w:rsid w:val="00A66E87"/>
    <w:rsid w:val="00A66FB9"/>
    <w:rsid w:val="00A67368"/>
    <w:rsid w:val="00A7059F"/>
    <w:rsid w:val="00A70E2E"/>
    <w:rsid w:val="00A71BDC"/>
    <w:rsid w:val="00A7291D"/>
    <w:rsid w:val="00A72D78"/>
    <w:rsid w:val="00A72F2C"/>
    <w:rsid w:val="00A736D5"/>
    <w:rsid w:val="00A74502"/>
    <w:rsid w:val="00A751E4"/>
    <w:rsid w:val="00A755F1"/>
    <w:rsid w:val="00A756A7"/>
    <w:rsid w:val="00A76532"/>
    <w:rsid w:val="00A767CD"/>
    <w:rsid w:val="00A778DF"/>
    <w:rsid w:val="00A77D18"/>
    <w:rsid w:val="00A815AD"/>
    <w:rsid w:val="00A81621"/>
    <w:rsid w:val="00A81639"/>
    <w:rsid w:val="00A818E2"/>
    <w:rsid w:val="00A81AC8"/>
    <w:rsid w:val="00A829DC"/>
    <w:rsid w:val="00A82F9B"/>
    <w:rsid w:val="00A83032"/>
    <w:rsid w:val="00A8342C"/>
    <w:rsid w:val="00A8505C"/>
    <w:rsid w:val="00A85115"/>
    <w:rsid w:val="00A8599A"/>
    <w:rsid w:val="00A9050E"/>
    <w:rsid w:val="00A908FB"/>
    <w:rsid w:val="00A9177B"/>
    <w:rsid w:val="00A92790"/>
    <w:rsid w:val="00A92C42"/>
    <w:rsid w:val="00A92F8E"/>
    <w:rsid w:val="00A94A01"/>
    <w:rsid w:val="00A95036"/>
    <w:rsid w:val="00A95060"/>
    <w:rsid w:val="00A95185"/>
    <w:rsid w:val="00A952D2"/>
    <w:rsid w:val="00A955D5"/>
    <w:rsid w:val="00A95608"/>
    <w:rsid w:val="00A95F82"/>
    <w:rsid w:val="00A965E2"/>
    <w:rsid w:val="00A97313"/>
    <w:rsid w:val="00AA04B1"/>
    <w:rsid w:val="00AA0AAA"/>
    <w:rsid w:val="00AA2599"/>
    <w:rsid w:val="00AA2B27"/>
    <w:rsid w:val="00AA2B49"/>
    <w:rsid w:val="00AA2D54"/>
    <w:rsid w:val="00AA4BE8"/>
    <w:rsid w:val="00AA4CD1"/>
    <w:rsid w:val="00AA5614"/>
    <w:rsid w:val="00AA5B3A"/>
    <w:rsid w:val="00AA696A"/>
    <w:rsid w:val="00AA6F7F"/>
    <w:rsid w:val="00AA7A87"/>
    <w:rsid w:val="00AB0993"/>
    <w:rsid w:val="00AB0AE2"/>
    <w:rsid w:val="00AB0EBF"/>
    <w:rsid w:val="00AB1163"/>
    <w:rsid w:val="00AB4C90"/>
    <w:rsid w:val="00AB682C"/>
    <w:rsid w:val="00AB70BB"/>
    <w:rsid w:val="00AC08FC"/>
    <w:rsid w:val="00AC3190"/>
    <w:rsid w:val="00AC3580"/>
    <w:rsid w:val="00AC4A2D"/>
    <w:rsid w:val="00AC54C2"/>
    <w:rsid w:val="00AC5954"/>
    <w:rsid w:val="00AC61AF"/>
    <w:rsid w:val="00AC6420"/>
    <w:rsid w:val="00AC783A"/>
    <w:rsid w:val="00AC78D5"/>
    <w:rsid w:val="00AD221B"/>
    <w:rsid w:val="00AD2303"/>
    <w:rsid w:val="00AD2521"/>
    <w:rsid w:val="00AD2B1C"/>
    <w:rsid w:val="00AD2CAA"/>
    <w:rsid w:val="00AD2DB9"/>
    <w:rsid w:val="00AD2F18"/>
    <w:rsid w:val="00AD3517"/>
    <w:rsid w:val="00AD3826"/>
    <w:rsid w:val="00AD3949"/>
    <w:rsid w:val="00AD41B1"/>
    <w:rsid w:val="00AD447B"/>
    <w:rsid w:val="00AD44B9"/>
    <w:rsid w:val="00AD4640"/>
    <w:rsid w:val="00AD4A57"/>
    <w:rsid w:val="00AD4DC4"/>
    <w:rsid w:val="00AD5896"/>
    <w:rsid w:val="00AD5F43"/>
    <w:rsid w:val="00AD69D0"/>
    <w:rsid w:val="00AD7000"/>
    <w:rsid w:val="00AD73E4"/>
    <w:rsid w:val="00AD7E2D"/>
    <w:rsid w:val="00AE07FA"/>
    <w:rsid w:val="00AE08D3"/>
    <w:rsid w:val="00AE0CAF"/>
    <w:rsid w:val="00AE0E9F"/>
    <w:rsid w:val="00AE1A73"/>
    <w:rsid w:val="00AE2707"/>
    <w:rsid w:val="00AE2AA8"/>
    <w:rsid w:val="00AE324E"/>
    <w:rsid w:val="00AE3B62"/>
    <w:rsid w:val="00AE4E32"/>
    <w:rsid w:val="00AE5845"/>
    <w:rsid w:val="00AE6454"/>
    <w:rsid w:val="00AE6D54"/>
    <w:rsid w:val="00AE7626"/>
    <w:rsid w:val="00AE7710"/>
    <w:rsid w:val="00AE77B6"/>
    <w:rsid w:val="00AE7999"/>
    <w:rsid w:val="00AE7D0F"/>
    <w:rsid w:val="00AF06FD"/>
    <w:rsid w:val="00AF0734"/>
    <w:rsid w:val="00AF2430"/>
    <w:rsid w:val="00AF24A2"/>
    <w:rsid w:val="00AF2F7C"/>
    <w:rsid w:val="00AF3044"/>
    <w:rsid w:val="00AF3BCF"/>
    <w:rsid w:val="00AF3F29"/>
    <w:rsid w:val="00AF692E"/>
    <w:rsid w:val="00AF70D1"/>
    <w:rsid w:val="00AF75F5"/>
    <w:rsid w:val="00B00513"/>
    <w:rsid w:val="00B011B2"/>
    <w:rsid w:val="00B011ED"/>
    <w:rsid w:val="00B012B9"/>
    <w:rsid w:val="00B01BC9"/>
    <w:rsid w:val="00B021CA"/>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991"/>
    <w:rsid w:val="00B11C6E"/>
    <w:rsid w:val="00B135B7"/>
    <w:rsid w:val="00B13B73"/>
    <w:rsid w:val="00B14737"/>
    <w:rsid w:val="00B14CA1"/>
    <w:rsid w:val="00B14D47"/>
    <w:rsid w:val="00B14EB7"/>
    <w:rsid w:val="00B15C92"/>
    <w:rsid w:val="00B162CC"/>
    <w:rsid w:val="00B16913"/>
    <w:rsid w:val="00B16A23"/>
    <w:rsid w:val="00B16ECB"/>
    <w:rsid w:val="00B1754D"/>
    <w:rsid w:val="00B20455"/>
    <w:rsid w:val="00B2115E"/>
    <w:rsid w:val="00B2165D"/>
    <w:rsid w:val="00B21896"/>
    <w:rsid w:val="00B2208C"/>
    <w:rsid w:val="00B22476"/>
    <w:rsid w:val="00B229D6"/>
    <w:rsid w:val="00B2303F"/>
    <w:rsid w:val="00B23D07"/>
    <w:rsid w:val="00B24896"/>
    <w:rsid w:val="00B251F1"/>
    <w:rsid w:val="00B25D67"/>
    <w:rsid w:val="00B261C1"/>
    <w:rsid w:val="00B261D6"/>
    <w:rsid w:val="00B26B28"/>
    <w:rsid w:val="00B26F61"/>
    <w:rsid w:val="00B2732C"/>
    <w:rsid w:val="00B274DD"/>
    <w:rsid w:val="00B27573"/>
    <w:rsid w:val="00B27DD0"/>
    <w:rsid w:val="00B30AF1"/>
    <w:rsid w:val="00B30B3C"/>
    <w:rsid w:val="00B30CBB"/>
    <w:rsid w:val="00B31B98"/>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4D26"/>
    <w:rsid w:val="00B45AE6"/>
    <w:rsid w:val="00B4617F"/>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603EE"/>
    <w:rsid w:val="00B60F32"/>
    <w:rsid w:val="00B612CC"/>
    <w:rsid w:val="00B61445"/>
    <w:rsid w:val="00B61459"/>
    <w:rsid w:val="00B61FA8"/>
    <w:rsid w:val="00B62082"/>
    <w:rsid w:val="00B62372"/>
    <w:rsid w:val="00B626A0"/>
    <w:rsid w:val="00B634CF"/>
    <w:rsid w:val="00B64628"/>
    <w:rsid w:val="00B647D5"/>
    <w:rsid w:val="00B6521A"/>
    <w:rsid w:val="00B65421"/>
    <w:rsid w:val="00B656D9"/>
    <w:rsid w:val="00B65C05"/>
    <w:rsid w:val="00B65C7B"/>
    <w:rsid w:val="00B65F4C"/>
    <w:rsid w:val="00B66649"/>
    <w:rsid w:val="00B67568"/>
    <w:rsid w:val="00B678D2"/>
    <w:rsid w:val="00B70C8D"/>
    <w:rsid w:val="00B7162F"/>
    <w:rsid w:val="00B71955"/>
    <w:rsid w:val="00B71AA8"/>
    <w:rsid w:val="00B71AB8"/>
    <w:rsid w:val="00B71C50"/>
    <w:rsid w:val="00B7237E"/>
    <w:rsid w:val="00B7261E"/>
    <w:rsid w:val="00B72FB5"/>
    <w:rsid w:val="00B733B5"/>
    <w:rsid w:val="00B7341B"/>
    <w:rsid w:val="00B7388D"/>
    <w:rsid w:val="00B759A6"/>
    <w:rsid w:val="00B7660F"/>
    <w:rsid w:val="00B76F1C"/>
    <w:rsid w:val="00B77903"/>
    <w:rsid w:val="00B807BC"/>
    <w:rsid w:val="00B80DF7"/>
    <w:rsid w:val="00B82CE7"/>
    <w:rsid w:val="00B83D18"/>
    <w:rsid w:val="00B842CD"/>
    <w:rsid w:val="00B85287"/>
    <w:rsid w:val="00B85723"/>
    <w:rsid w:val="00B85FE4"/>
    <w:rsid w:val="00B90558"/>
    <w:rsid w:val="00B918D7"/>
    <w:rsid w:val="00B91D25"/>
    <w:rsid w:val="00B93832"/>
    <w:rsid w:val="00B93C34"/>
    <w:rsid w:val="00B94F54"/>
    <w:rsid w:val="00B94F8A"/>
    <w:rsid w:val="00B95267"/>
    <w:rsid w:val="00B96A05"/>
    <w:rsid w:val="00B97B7F"/>
    <w:rsid w:val="00BA086A"/>
    <w:rsid w:val="00BA0CDA"/>
    <w:rsid w:val="00BA2488"/>
    <w:rsid w:val="00BA2CA3"/>
    <w:rsid w:val="00BA3043"/>
    <w:rsid w:val="00BA355D"/>
    <w:rsid w:val="00BA3866"/>
    <w:rsid w:val="00BA3DE4"/>
    <w:rsid w:val="00BA4782"/>
    <w:rsid w:val="00BA48B6"/>
    <w:rsid w:val="00BA4A02"/>
    <w:rsid w:val="00BA513C"/>
    <w:rsid w:val="00BA5505"/>
    <w:rsid w:val="00BA5862"/>
    <w:rsid w:val="00BA5EE6"/>
    <w:rsid w:val="00BA5F3A"/>
    <w:rsid w:val="00BA66B3"/>
    <w:rsid w:val="00BA6724"/>
    <w:rsid w:val="00BA6D41"/>
    <w:rsid w:val="00BA72CB"/>
    <w:rsid w:val="00BA7458"/>
    <w:rsid w:val="00BA7AC0"/>
    <w:rsid w:val="00BA7C51"/>
    <w:rsid w:val="00BB0758"/>
    <w:rsid w:val="00BB1139"/>
    <w:rsid w:val="00BB11A2"/>
    <w:rsid w:val="00BB1207"/>
    <w:rsid w:val="00BB145F"/>
    <w:rsid w:val="00BB1AEC"/>
    <w:rsid w:val="00BB1B4C"/>
    <w:rsid w:val="00BB24F0"/>
    <w:rsid w:val="00BB3994"/>
    <w:rsid w:val="00BB477D"/>
    <w:rsid w:val="00BB49E2"/>
    <w:rsid w:val="00BB4F6C"/>
    <w:rsid w:val="00BB5C3E"/>
    <w:rsid w:val="00BB76C1"/>
    <w:rsid w:val="00BB7A5C"/>
    <w:rsid w:val="00BC00D6"/>
    <w:rsid w:val="00BC0634"/>
    <w:rsid w:val="00BC0A50"/>
    <w:rsid w:val="00BC0C9E"/>
    <w:rsid w:val="00BC1977"/>
    <w:rsid w:val="00BC33BA"/>
    <w:rsid w:val="00BC363E"/>
    <w:rsid w:val="00BC3E0D"/>
    <w:rsid w:val="00BC486D"/>
    <w:rsid w:val="00BC4E64"/>
    <w:rsid w:val="00BC5A00"/>
    <w:rsid w:val="00BC5F41"/>
    <w:rsid w:val="00BC6018"/>
    <w:rsid w:val="00BC6102"/>
    <w:rsid w:val="00BC6C70"/>
    <w:rsid w:val="00BC70F8"/>
    <w:rsid w:val="00BC7495"/>
    <w:rsid w:val="00BD0186"/>
    <w:rsid w:val="00BD038E"/>
    <w:rsid w:val="00BD0472"/>
    <w:rsid w:val="00BD051F"/>
    <w:rsid w:val="00BD073C"/>
    <w:rsid w:val="00BD207B"/>
    <w:rsid w:val="00BD3E33"/>
    <w:rsid w:val="00BD461A"/>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6B"/>
    <w:rsid w:val="00BE1C7A"/>
    <w:rsid w:val="00BE2213"/>
    <w:rsid w:val="00BE2B13"/>
    <w:rsid w:val="00BE3417"/>
    <w:rsid w:val="00BE3628"/>
    <w:rsid w:val="00BE3A26"/>
    <w:rsid w:val="00BE4981"/>
    <w:rsid w:val="00BE4A8A"/>
    <w:rsid w:val="00BE514A"/>
    <w:rsid w:val="00BE6087"/>
    <w:rsid w:val="00BE6310"/>
    <w:rsid w:val="00BE6535"/>
    <w:rsid w:val="00BE65BF"/>
    <w:rsid w:val="00BE6F5E"/>
    <w:rsid w:val="00BE7A30"/>
    <w:rsid w:val="00BF04D7"/>
    <w:rsid w:val="00BF08A5"/>
    <w:rsid w:val="00BF1796"/>
    <w:rsid w:val="00BF1C1C"/>
    <w:rsid w:val="00BF1CC1"/>
    <w:rsid w:val="00BF21F4"/>
    <w:rsid w:val="00BF23FA"/>
    <w:rsid w:val="00BF33D8"/>
    <w:rsid w:val="00BF3428"/>
    <w:rsid w:val="00BF37C2"/>
    <w:rsid w:val="00BF3E7F"/>
    <w:rsid w:val="00BF54AB"/>
    <w:rsid w:val="00BF5D10"/>
    <w:rsid w:val="00BF60A3"/>
    <w:rsid w:val="00BF6D50"/>
    <w:rsid w:val="00BF7588"/>
    <w:rsid w:val="00C00FF1"/>
    <w:rsid w:val="00C01441"/>
    <w:rsid w:val="00C02B09"/>
    <w:rsid w:val="00C03E9C"/>
    <w:rsid w:val="00C041AC"/>
    <w:rsid w:val="00C04C14"/>
    <w:rsid w:val="00C04F3F"/>
    <w:rsid w:val="00C05045"/>
    <w:rsid w:val="00C0592E"/>
    <w:rsid w:val="00C06C70"/>
    <w:rsid w:val="00C07019"/>
    <w:rsid w:val="00C07386"/>
    <w:rsid w:val="00C106B0"/>
    <w:rsid w:val="00C10912"/>
    <w:rsid w:val="00C1094A"/>
    <w:rsid w:val="00C110E2"/>
    <w:rsid w:val="00C115E5"/>
    <w:rsid w:val="00C12062"/>
    <w:rsid w:val="00C127DE"/>
    <w:rsid w:val="00C131F6"/>
    <w:rsid w:val="00C13237"/>
    <w:rsid w:val="00C13392"/>
    <w:rsid w:val="00C1493E"/>
    <w:rsid w:val="00C1555D"/>
    <w:rsid w:val="00C15A78"/>
    <w:rsid w:val="00C164CF"/>
    <w:rsid w:val="00C165A0"/>
    <w:rsid w:val="00C16F22"/>
    <w:rsid w:val="00C17F5D"/>
    <w:rsid w:val="00C20388"/>
    <w:rsid w:val="00C2090D"/>
    <w:rsid w:val="00C213F4"/>
    <w:rsid w:val="00C221C3"/>
    <w:rsid w:val="00C22CB8"/>
    <w:rsid w:val="00C22E05"/>
    <w:rsid w:val="00C23807"/>
    <w:rsid w:val="00C23FCC"/>
    <w:rsid w:val="00C24793"/>
    <w:rsid w:val="00C2499F"/>
    <w:rsid w:val="00C25E3F"/>
    <w:rsid w:val="00C26B49"/>
    <w:rsid w:val="00C26F65"/>
    <w:rsid w:val="00C300AB"/>
    <w:rsid w:val="00C3043F"/>
    <w:rsid w:val="00C30E85"/>
    <w:rsid w:val="00C317D1"/>
    <w:rsid w:val="00C320B8"/>
    <w:rsid w:val="00C32159"/>
    <w:rsid w:val="00C32793"/>
    <w:rsid w:val="00C33191"/>
    <w:rsid w:val="00C3393C"/>
    <w:rsid w:val="00C340D6"/>
    <w:rsid w:val="00C342A5"/>
    <w:rsid w:val="00C343C4"/>
    <w:rsid w:val="00C3566A"/>
    <w:rsid w:val="00C35E62"/>
    <w:rsid w:val="00C370A5"/>
    <w:rsid w:val="00C37927"/>
    <w:rsid w:val="00C406AE"/>
    <w:rsid w:val="00C40A54"/>
    <w:rsid w:val="00C418EA"/>
    <w:rsid w:val="00C41E0D"/>
    <w:rsid w:val="00C41FEA"/>
    <w:rsid w:val="00C42FFB"/>
    <w:rsid w:val="00C442F2"/>
    <w:rsid w:val="00C4486E"/>
    <w:rsid w:val="00C45154"/>
    <w:rsid w:val="00C45D14"/>
    <w:rsid w:val="00C4690D"/>
    <w:rsid w:val="00C4779D"/>
    <w:rsid w:val="00C47906"/>
    <w:rsid w:val="00C47EB3"/>
    <w:rsid w:val="00C47FB7"/>
    <w:rsid w:val="00C501C2"/>
    <w:rsid w:val="00C507F1"/>
    <w:rsid w:val="00C510BA"/>
    <w:rsid w:val="00C51398"/>
    <w:rsid w:val="00C5241C"/>
    <w:rsid w:val="00C52D41"/>
    <w:rsid w:val="00C54BED"/>
    <w:rsid w:val="00C54FEF"/>
    <w:rsid w:val="00C55A53"/>
    <w:rsid w:val="00C55AE7"/>
    <w:rsid w:val="00C56067"/>
    <w:rsid w:val="00C56713"/>
    <w:rsid w:val="00C567A1"/>
    <w:rsid w:val="00C57286"/>
    <w:rsid w:val="00C57303"/>
    <w:rsid w:val="00C577BD"/>
    <w:rsid w:val="00C57E9B"/>
    <w:rsid w:val="00C6064A"/>
    <w:rsid w:val="00C622C6"/>
    <w:rsid w:val="00C626A2"/>
    <w:rsid w:val="00C62E97"/>
    <w:rsid w:val="00C63CA8"/>
    <w:rsid w:val="00C64011"/>
    <w:rsid w:val="00C653DF"/>
    <w:rsid w:val="00C6686E"/>
    <w:rsid w:val="00C67312"/>
    <w:rsid w:val="00C6787A"/>
    <w:rsid w:val="00C7051A"/>
    <w:rsid w:val="00C70673"/>
    <w:rsid w:val="00C7068C"/>
    <w:rsid w:val="00C70697"/>
    <w:rsid w:val="00C706BA"/>
    <w:rsid w:val="00C70766"/>
    <w:rsid w:val="00C7094E"/>
    <w:rsid w:val="00C71B2D"/>
    <w:rsid w:val="00C71B35"/>
    <w:rsid w:val="00C71BBE"/>
    <w:rsid w:val="00C7281B"/>
    <w:rsid w:val="00C73380"/>
    <w:rsid w:val="00C738F5"/>
    <w:rsid w:val="00C741F4"/>
    <w:rsid w:val="00C74B58"/>
    <w:rsid w:val="00C767FD"/>
    <w:rsid w:val="00C76B4D"/>
    <w:rsid w:val="00C77089"/>
    <w:rsid w:val="00C770D0"/>
    <w:rsid w:val="00C804D0"/>
    <w:rsid w:val="00C80971"/>
    <w:rsid w:val="00C81512"/>
    <w:rsid w:val="00C8370E"/>
    <w:rsid w:val="00C8383D"/>
    <w:rsid w:val="00C84079"/>
    <w:rsid w:val="00C84213"/>
    <w:rsid w:val="00C84503"/>
    <w:rsid w:val="00C85EE1"/>
    <w:rsid w:val="00C8642B"/>
    <w:rsid w:val="00C87771"/>
    <w:rsid w:val="00C87A51"/>
    <w:rsid w:val="00C87B28"/>
    <w:rsid w:val="00C87B8A"/>
    <w:rsid w:val="00C91097"/>
    <w:rsid w:val="00C9207B"/>
    <w:rsid w:val="00C92243"/>
    <w:rsid w:val="00C941F5"/>
    <w:rsid w:val="00CA015A"/>
    <w:rsid w:val="00CA01D3"/>
    <w:rsid w:val="00CA0F58"/>
    <w:rsid w:val="00CA1165"/>
    <w:rsid w:val="00CA1F86"/>
    <w:rsid w:val="00CA225D"/>
    <w:rsid w:val="00CA2F57"/>
    <w:rsid w:val="00CA32BB"/>
    <w:rsid w:val="00CA357B"/>
    <w:rsid w:val="00CA4661"/>
    <w:rsid w:val="00CA490C"/>
    <w:rsid w:val="00CA594F"/>
    <w:rsid w:val="00CA5F13"/>
    <w:rsid w:val="00CA6234"/>
    <w:rsid w:val="00CA6312"/>
    <w:rsid w:val="00CA72B2"/>
    <w:rsid w:val="00CA7CCB"/>
    <w:rsid w:val="00CB0C84"/>
    <w:rsid w:val="00CB121F"/>
    <w:rsid w:val="00CB1AD7"/>
    <w:rsid w:val="00CB1F91"/>
    <w:rsid w:val="00CB2BA8"/>
    <w:rsid w:val="00CB3A8F"/>
    <w:rsid w:val="00CB4306"/>
    <w:rsid w:val="00CB52E5"/>
    <w:rsid w:val="00CB5B89"/>
    <w:rsid w:val="00CB5ED2"/>
    <w:rsid w:val="00CB5FF4"/>
    <w:rsid w:val="00CB7395"/>
    <w:rsid w:val="00CB7418"/>
    <w:rsid w:val="00CB7FB8"/>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D91"/>
    <w:rsid w:val="00CD12E0"/>
    <w:rsid w:val="00CD1BFA"/>
    <w:rsid w:val="00CD22E5"/>
    <w:rsid w:val="00CD24C4"/>
    <w:rsid w:val="00CD3FF6"/>
    <w:rsid w:val="00CD542E"/>
    <w:rsid w:val="00CD58CB"/>
    <w:rsid w:val="00CD6864"/>
    <w:rsid w:val="00CD687D"/>
    <w:rsid w:val="00CD6DC4"/>
    <w:rsid w:val="00CE012E"/>
    <w:rsid w:val="00CE0FC5"/>
    <w:rsid w:val="00CE119F"/>
    <w:rsid w:val="00CE12AE"/>
    <w:rsid w:val="00CE3E3C"/>
    <w:rsid w:val="00CE40B8"/>
    <w:rsid w:val="00CE4922"/>
    <w:rsid w:val="00CE66D5"/>
    <w:rsid w:val="00CE6832"/>
    <w:rsid w:val="00CE6EC6"/>
    <w:rsid w:val="00CE7069"/>
    <w:rsid w:val="00CE735D"/>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384F"/>
    <w:rsid w:val="00D04024"/>
    <w:rsid w:val="00D04358"/>
    <w:rsid w:val="00D04AA6"/>
    <w:rsid w:val="00D04BA6"/>
    <w:rsid w:val="00D04FC5"/>
    <w:rsid w:val="00D068B9"/>
    <w:rsid w:val="00D07FC6"/>
    <w:rsid w:val="00D102B3"/>
    <w:rsid w:val="00D110E7"/>
    <w:rsid w:val="00D11145"/>
    <w:rsid w:val="00D11350"/>
    <w:rsid w:val="00D11837"/>
    <w:rsid w:val="00D12A0E"/>
    <w:rsid w:val="00D13F72"/>
    <w:rsid w:val="00D1541F"/>
    <w:rsid w:val="00D156E0"/>
    <w:rsid w:val="00D1634E"/>
    <w:rsid w:val="00D16E33"/>
    <w:rsid w:val="00D172AE"/>
    <w:rsid w:val="00D17334"/>
    <w:rsid w:val="00D176A6"/>
    <w:rsid w:val="00D176BB"/>
    <w:rsid w:val="00D17C67"/>
    <w:rsid w:val="00D206D7"/>
    <w:rsid w:val="00D21616"/>
    <w:rsid w:val="00D21694"/>
    <w:rsid w:val="00D218E5"/>
    <w:rsid w:val="00D2267C"/>
    <w:rsid w:val="00D22BD5"/>
    <w:rsid w:val="00D23393"/>
    <w:rsid w:val="00D23765"/>
    <w:rsid w:val="00D24940"/>
    <w:rsid w:val="00D250AC"/>
    <w:rsid w:val="00D2544E"/>
    <w:rsid w:val="00D25AC9"/>
    <w:rsid w:val="00D25D8D"/>
    <w:rsid w:val="00D262E6"/>
    <w:rsid w:val="00D30ADF"/>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D9F"/>
    <w:rsid w:val="00D40ECD"/>
    <w:rsid w:val="00D4131E"/>
    <w:rsid w:val="00D413F2"/>
    <w:rsid w:val="00D41AFB"/>
    <w:rsid w:val="00D41F9B"/>
    <w:rsid w:val="00D42045"/>
    <w:rsid w:val="00D429BF"/>
    <w:rsid w:val="00D43D28"/>
    <w:rsid w:val="00D447EF"/>
    <w:rsid w:val="00D45546"/>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6AD5"/>
    <w:rsid w:val="00D57247"/>
    <w:rsid w:val="00D57E40"/>
    <w:rsid w:val="00D57F01"/>
    <w:rsid w:val="00D601AB"/>
    <w:rsid w:val="00D60BB7"/>
    <w:rsid w:val="00D60C27"/>
    <w:rsid w:val="00D60C39"/>
    <w:rsid w:val="00D62601"/>
    <w:rsid w:val="00D6266F"/>
    <w:rsid w:val="00D628B6"/>
    <w:rsid w:val="00D63375"/>
    <w:rsid w:val="00D635C1"/>
    <w:rsid w:val="00D63E29"/>
    <w:rsid w:val="00D64437"/>
    <w:rsid w:val="00D64652"/>
    <w:rsid w:val="00D659D3"/>
    <w:rsid w:val="00D65BAA"/>
    <w:rsid w:val="00D6600B"/>
    <w:rsid w:val="00D66686"/>
    <w:rsid w:val="00D66EB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5FE"/>
    <w:rsid w:val="00D8572E"/>
    <w:rsid w:val="00D85B1D"/>
    <w:rsid w:val="00D85CF4"/>
    <w:rsid w:val="00D86AC7"/>
    <w:rsid w:val="00D86AF5"/>
    <w:rsid w:val="00D87968"/>
    <w:rsid w:val="00D9083A"/>
    <w:rsid w:val="00D909BB"/>
    <w:rsid w:val="00D90BBA"/>
    <w:rsid w:val="00D90F39"/>
    <w:rsid w:val="00D90F58"/>
    <w:rsid w:val="00D90F99"/>
    <w:rsid w:val="00D920FD"/>
    <w:rsid w:val="00D9249E"/>
    <w:rsid w:val="00D92976"/>
    <w:rsid w:val="00D93BB5"/>
    <w:rsid w:val="00D93BBC"/>
    <w:rsid w:val="00D95091"/>
    <w:rsid w:val="00D95D0F"/>
    <w:rsid w:val="00D95F2D"/>
    <w:rsid w:val="00DA07D4"/>
    <w:rsid w:val="00DA0B44"/>
    <w:rsid w:val="00DA0D44"/>
    <w:rsid w:val="00DA0E26"/>
    <w:rsid w:val="00DA12FB"/>
    <w:rsid w:val="00DA19E1"/>
    <w:rsid w:val="00DA2836"/>
    <w:rsid w:val="00DA2EF3"/>
    <w:rsid w:val="00DA2EF5"/>
    <w:rsid w:val="00DA2F1E"/>
    <w:rsid w:val="00DA3596"/>
    <w:rsid w:val="00DA3B7F"/>
    <w:rsid w:val="00DA42E9"/>
    <w:rsid w:val="00DA444A"/>
    <w:rsid w:val="00DA4657"/>
    <w:rsid w:val="00DA7E0E"/>
    <w:rsid w:val="00DB069E"/>
    <w:rsid w:val="00DB09E2"/>
    <w:rsid w:val="00DB221C"/>
    <w:rsid w:val="00DB25E6"/>
    <w:rsid w:val="00DB27B2"/>
    <w:rsid w:val="00DB2DA8"/>
    <w:rsid w:val="00DB30E0"/>
    <w:rsid w:val="00DB393A"/>
    <w:rsid w:val="00DB5160"/>
    <w:rsid w:val="00DB57CA"/>
    <w:rsid w:val="00DB5E52"/>
    <w:rsid w:val="00DB6185"/>
    <w:rsid w:val="00DB63F7"/>
    <w:rsid w:val="00DB7058"/>
    <w:rsid w:val="00DB743E"/>
    <w:rsid w:val="00DC0059"/>
    <w:rsid w:val="00DC279A"/>
    <w:rsid w:val="00DC2D63"/>
    <w:rsid w:val="00DC3585"/>
    <w:rsid w:val="00DC3DD0"/>
    <w:rsid w:val="00DC4130"/>
    <w:rsid w:val="00DC6357"/>
    <w:rsid w:val="00DC717A"/>
    <w:rsid w:val="00DC71E4"/>
    <w:rsid w:val="00DC7249"/>
    <w:rsid w:val="00DC75C2"/>
    <w:rsid w:val="00DC7A51"/>
    <w:rsid w:val="00DD0B94"/>
    <w:rsid w:val="00DD1346"/>
    <w:rsid w:val="00DD17CB"/>
    <w:rsid w:val="00DD24B6"/>
    <w:rsid w:val="00DD2ED5"/>
    <w:rsid w:val="00DD4418"/>
    <w:rsid w:val="00DD4C67"/>
    <w:rsid w:val="00DD64C1"/>
    <w:rsid w:val="00DD6509"/>
    <w:rsid w:val="00DD6F0C"/>
    <w:rsid w:val="00DE0FB5"/>
    <w:rsid w:val="00DE13D2"/>
    <w:rsid w:val="00DE1934"/>
    <w:rsid w:val="00DE1D48"/>
    <w:rsid w:val="00DE1FD7"/>
    <w:rsid w:val="00DE287B"/>
    <w:rsid w:val="00DE392C"/>
    <w:rsid w:val="00DE3F19"/>
    <w:rsid w:val="00DE57A2"/>
    <w:rsid w:val="00DE5944"/>
    <w:rsid w:val="00DE63DF"/>
    <w:rsid w:val="00DE68F1"/>
    <w:rsid w:val="00DE6A59"/>
    <w:rsid w:val="00DE6D07"/>
    <w:rsid w:val="00DE7E50"/>
    <w:rsid w:val="00DF14BD"/>
    <w:rsid w:val="00DF1D50"/>
    <w:rsid w:val="00DF25CB"/>
    <w:rsid w:val="00DF3768"/>
    <w:rsid w:val="00DF4359"/>
    <w:rsid w:val="00DF4D9A"/>
    <w:rsid w:val="00DF50C1"/>
    <w:rsid w:val="00DF514C"/>
    <w:rsid w:val="00DF5263"/>
    <w:rsid w:val="00DF52F2"/>
    <w:rsid w:val="00DF63A3"/>
    <w:rsid w:val="00E004AF"/>
    <w:rsid w:val="00E0186B"/>
    <w:rsid w:val="00E01E5E"/>
    <w:rsid w:val="00E02398"/>
    <w:rsid w:val="00E027B6"/>
    <w:rsid w:val="00E03779"/>
    <w:rsid w:val="00E05452"/>
    <w:rsid w:val="00E05A04"/>
    <w:rsid w:val="00E05BC8"/>
    <w:rsid w:val="00E073D6"/>
    <w:rsid w:val="00E101DE"/>
    <w:rsid w:val="00E110B1"/>
    <w:rsid w:val="00E1141B"/>
    <w:rsid w:val="00E122C5"/>
    <w:rsid w:val="00E12B3D"/>
    <w:rsid w:val="00E12DBE"/>
    <w:rsid w:val="00E13EBC"/>
    <w:rsid w:val="00E14F32"/>
    <w:rsid w:val="00E15152"/>
    <w:rsid w:val="00E151CD"/>
    <w:rsid w:val="00E15BEB"/>
    <w:rsid w:val="00E16B2B"/>
    <w:rsid w:val="00E16C0C"/>
    <w:rsid w:val="00E16F49"/>
    <w:rsid w:val="00E17746"/>
    <w:rsid w:val="00E178AA"/>
    <w:rsid w:val="00E17912"/>
    <w:rsid w:val="00E17A5E"/>
    <w:rsid w:val="00E20A59"/>
    <w:rsid w:val="00E20BC5"/>
    <w:rsid w:val="00E21577"/>
    <w:rsid w:val="00E2193E"/>
    <w:rsid w:val="00E21B9A"/>
    <w:rsid w:val="00E21FE0"/>
    <w:rsid w:val="00E23971"/>
    <w:rsid w:val="00E24454"/>
    <w:rsid w:val="00E251A8"/>
    <w:rsid w:val="00E256F6"/>
    <w:rsid w:val="00E26040"/>
    <w:rsid w:val="00E27480"/>
    <w:rsid w:val="00E3181A"/>
    <w:rsid w:val="00E31BD4"/>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BC6"/>
    <w:rsid w:val="00E4313F"/>
    <w:rsid w:val="00E43264"/>
    <w:rsid w:val="00E441DF"/>
    <w:rsid w:val="00E44AD9"/>
    <w:rsid w:val="00E4594D"/>
    <w:rsid w:val="00E46D28"/>
    <w:rsid w:val="00E471B4"/>
    <w:rsid w:val="00E474BD"/>
    <w:rsid w:val="00E47953"/>
    <w:rsid w:val="00E50631"/>
    <w:rsid w:val="00E50D13"/>
    <w:rsid w:val="00E50EE2"/>
    <w:rsid w:val="00E511F5"/>
    <w:rsid w:val="00E513C0"/>
    <w:rsid w:val="00E51527"/>
    <w:rsid w:val="00E51D5E"/>
    <w:rsid w:val="00E51F16"/>
    <w:rsid w:val="00E521B6"/>
    <w:rsid w:val="00E52844"/>
    <w:rsid w:val="00E52A3D"/>
    <w:rsid w:val="00E52F03"/>
    <w:rsid w:val="00E53742"/>
    <w:rsid w:val="00E5404A"/>
    <w:rsid w:val="00E5417B"/>
    <w:rsid w:val="00E545FA"/>
    <w:rsid w:val="00E54DA2"/>
    <w:rsid w:val="00E5539E"/>
    <w:rsid w:val="00E56435"/>
    <w:rsid w:val="00E571A0"/>
    <w:rsid w:val="00E5780C"/>
    <w:rsid w:val="00E6049D"/>
    <w:rsid w:val="00E60C45"/>
    <w:rsid w:val="00E61689"/>
    <w:rsid w:val="00E616EE"/>
    <w:rsid w:val="00E636DE"/>
    <w:rsid w:val="00E63EA8"/>
    <w:rsid w:val="00E642DC"/>
    <w:rsid w:val="00E64D45"/>
    <w:rsid w:val="00E64D5D"/>
    <w:rsid w:val="00E662A1"/>
    <w:rsid w:val="00E722DC"/>
    <w:rsid w:val="00E7276D"/>
    <w:rsid w:val="00E72D58"/>
    <w:rsid w:val="00E73DD7"/>
    <w:rsid w:val="00E7514C"/>
    <w:rsid w:val="00E7523C"/>
    <w:rsid w:val="00E7531E"/>
    <w:rsid w:val="00E767B9"/>
    <w:rsid w:val="00E77029"/>
    <w:rsid w:val="00E8013C"/>
    <w:rsid w:val="00E80888"/>
    <w:rsid w:val="00E808DF"/>
    <w:rsid w:val="00E85477"/>
    <w:rsid w:val="00E85811"/>
    <w:rsid w:val="00E85905"/>
    <w:rsid w:val="00E85A74"/>
    <w:rsid w:val="00E8730D"/>
    <w:rsid w:val="00E87BEE"/>
    <w:rsid w:val="00E9024D"/>
    <w:rsid w:val="00E9076F"/>
    <w:rsid w:val="00E911FE"/>
    <w:rsid w:val="00E92129"/>
    <w:rsid w:val="00E92616"/>
    <w:rsid w:val="00E9345C"/>
    <w:rsid w:val="00E93591"/>
    <w:rsid w:val="00E9422F"/>
    <w:rsid w:val="00E9434E"/>
    <w:rsid w:val="00E95409"/>
    <w:rsid w:val="00E9607B"/>
    <w:rsid w:val="00E968E7"/>
    <w:rsid w:val="00E977EE"/>
    <w:rsid w:val="00EA0F1F"/>
    <w:rsid w:val="00EA1421"/>
    <w:rsid w:val="00EA16F4"/>
    <w:rsid w:val="00EA1B47"/>
    <w:rsid w:val="00EA49EA"/>
    <w:rsid w:val="00EA525D"/>
    <w:rsid w:val="00EA7AC2"/>
    <w:rsid w:val="00EB112E"/>
    <w:rsid w:val="00EB1585"/>
    <w:rsid w:val="00EB1E9D"/>
    <w:rsid w:val="00EB2075"/>
    <w:rsid w:val="00EB2731"/>
    <w:rsid w:val="00EB351C"/>
    <w:rsid w:val="00EB3D2C"/>
    <w:rsid w:val="00EB40C7"/>
    <w:rsid w:val="00EB5143"/>
    <w:rsid w:val="00EB6C08"/>
    <w:rsid w:val="00EC0416"/>
    <w:rsid w:val="00EC2C76"/>
    <w:rsid w:val="00EC2EF4"/>
    <w:rsid w:val="00EC41D0"/>
    <w:rsid w:val="00EC424F"/>
    <w:rsid w:val="00EC4E28"/>
    <w:rsid w:val="00EC4E34"/>
    <w:rsid w:val="00EC58D8"/>
    <w:rsid w:val="00EC5A40"/>
    <w:rsid w:val="00EC5CED"/>
    <w:rsid w:val="00ED06F9"/>
    <w:rsid w:val="00ED0CAF"/>
    <w:rsid w:val="00ED0DB2"/>
    <w:rsid w:val="00ED11C4"/>
    <w:rsid w:val="00ED307B"/>
    <w:rsid w:val="00ED40BC"/>
    <w:rsid w:val="00ED419F"/>
    <w:rsid w:val="00ED447D"/>
    <w:rsid w:val="00ED453A"/>
    <w:rsid w:val="00ED4D5D"/>
    <w:rsid w:val="00ED61BA"/>
    <w:rsid w:val="00ED66B5"/>
    <w:rsid w:val="00ED6E87"/>
    <w:rsid w:val="00ED7C24"/>
    <w:rsid w:val="00EE0A60"/>
    <w:rsid w:val="00EE12F7"/>
    <w:rsid w:val="00EE1419"/>
    <w:rsid w:val="00EE18C0"/>
    <w:rsid w:val="00EE312A"/>
    <w:rsid w:val="00EE346C"/>
    <w:rsid w:val="00EE3C13"/>
    <w:rsid w:val="00EE3FC4"/>
    <w:rsid w:val="00EE4F43"/>
    <w:rsid w:val="00EE59F0"/>
    <w:rsid w:val="00EE5C1A"/>
    <w:rsid w:val="00EE62B3"/>
    <w:rsid w:val="00EE6A35"/>
    <w:rsid w:val="00EE7013"/>
    <w:rsid w:val="00EE733F"/>
    <w:rsid w:val="00EF0361"/>
    <w:rsid w:val="00EF041C"/>
    <w:rsid w:val="00EF0EE0"/>
    <w:rsid w:val="00EF224C"/>
    <w:rsid w:val="00EF3EFA"/>
    <w:rsid w:val="00EF411F"/>
    <w:rsid w:val="00EF4720"/>
    <w:rsid w:val="00EF479E"/>
    <w:rsid w:val="00EF5B01"/>
    <w:rsid w:val="00EF5D97"/>
    <w:rsid w:val="00EF61B9"/>
    <w:rsid w:val="00EF6499"/>
    <w:rsid w:val="00EF66EF"/>
    <w:rsid w:val="00EF7461"/>
    <w:rsid w:val="00EF76A5"/>
    <w:rsid w:val="00EF7985"/>
    <w:rsid w:val="00EF7B3F"/>
    <w:rsid w:val="00F02468"/>
    <w:rsid w:val="00F0388A"/>
    <w:rsid w:val="00F04C3E"/>
    <w:rsid w:val="00F05EDB"/>
    <w:rsid w:val="00F072F3"/>
    <w:rsid w:val="00F07460"/>
    <w:rsid w:val="00F109AD"/>
    <w:rsid w:val="00F112F4"/>
    <w:rsid w:val="00F11359"/>
    <w:rsid w:val="00F113ED"/>
    <w:rsid w:val="00F11523"/>
    <w:rsid w:val="00F117EB"/>
    <w:rsid w:val="00F11C5D"/>
    <w:rsid w:val="00F12267"/>
    <w:rsid w:val="00F127D8"/>
    <w:rsid w:val="00F127FB"/>
    <w:rsid w:val="00F12F46"/>
    <w:rsid w:val="00F13682"/>
    <w:rsid w:val="00F137CC"/>
    <w:rsid w:val="00F15154"/>
    <w:rsid w:val="00F151BA"/>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60"/>
    <w:rsid w:val="00F270D4"/>
    <w:rsid w:val="00F27A79"/>
    <w:rsid w:val="00F30063"/>
    <w:rsid w:val="00F304E6"/>
    <w:rsid w:val="00F3051B"/>
    <w:rsid w:val="00F30689"/>
    <w:rsid w:val="00F30AD7"/>
    <w:rsid w:val="00F30B5C"/>
    <w:rsid w:val="00F31260"/>
    <w:rsid w:val="00F32BB6"/>
    <w:rsid w:val="00F3396F"/>
    <w:rsid w:val="00F33B7B"/>
    <w:rsid w:val="00F33EC6"/>
    <w:rsid w:val="00F33FFF"/>
    <w:rsid w:val="00F3418A"/>
    <w:rsid w:val="00F34529"/>
    <w:rsid w:val="00F34F73"/>
    <w:rsid w:val="00F35A91"/>
    <w:rsid w:val="00F36512"/>
    <w:rsid w:val="00F368FC"/>
    <w:rsid w:val="00F369E4"/>
    <w:rsid w:val="00F36A09"/>
    <w:rsid w:val="00F3727E"/>
    <w:rsid w:val="00F374F9"/>
    <w:rsid w:val="00F37B10"/>
    <w:rsid w:val="00F405B7"/>
    <w:rsid w:val="00F41518"/>
    <w:rsid w:val="00F41D14"/>
    <w:rsid w:val="00F43F33"/>
    <w:rsid w:val="00F43F3C"/>
    <w:rsid w:val="00F45ADC"/>
    <w:rsid w:val="00F45D36"/>
    <w:rsid w:val="00F462AA"/>
    <w:rsid w:val="00F46B89"/>
    <w:rsid w:val="00F4754A"/>
    <w:rsid w:val="00F501EF"/>
    <w:rsid w:val="00F5043F"/>
    <w:rsid w:val="00F50F63"/>
    <w:rsid w:val="00F5187C"/>
    <w:rsid w:val="00F51CD8"/>
    <w:rsid w:val="00F51F9A"/>
    <w:rsid w:val="00F52706"/>
    <w:rsid w:val="00F53435"/>
    <w:rsid w:val="00F53568"/>
    <w:rsid w:val="00F53888"/>
    <w:rsid w:val="00F54F4B"/>
    <w:rsid w:val="00F576AB"/>
    <w:rsid w:val="00F57EDF"/>
    <w:rsid w:val="00F6009E"/>
    <w:rsid w:val="00F617B4"/>
    <w:rsid w:val="00F618EB"/>
    <w:rsid w:val="00F61C3E"/>
    <w:rsid w:val="00F6336A"/>
    <w:rsid w:val="00F63985"/>
    <w:rsid w:val="00F639E2"/>
    <w:rsid w:val="00F63CE8"/>
    <w:rsid w:val="00F63EB4"/>
    <w:rsid w:val="00F6467F"/>
    <w:rsid w:val="00F662F8"/>
    <w:rsid w:val="00F669CE"/>
    <w:rsid w:val="00F66AE0"/>
    <w:rsid w:val="00F70C34"/>
    <w:rsid w:val="00F70D9E"/>
    <w:rsid w:val="00F71223"/>
    <w:rsid w:val="00F721C9"/>
    <w:rsid w:val="00F72DD2"/>
    <w:rsid w:val="00F7311A"/>
    <w:rsid w:val="00F73B14"/>
    <w:rsid w:val="00F74DAC"/>
    <w:rsid w:val="00F7737A"/>
    <w:rsid w:val="00F7798D"/>
    <w:rsid w:val="00F80C5F"/>
    <w:rsid w:val="00F8141D"/>
    <w:rsid w:val="00F81A76"/>
    <w:rsid w:val="00F81CE5"/>
    <w:rsid w:val="00F85957"/>
    <w:rsid w:val="00F865A9"/>
    <w:rsid w:val="00F8670A"/>
    <w:rsid w:val="00F87B32"/>
    <w:rsid w:val="00F87DC8"/>
    <w:rsid w:val="00F87E2D"/>
    <w:rsid w:val="00F907C3"/>
    <w:rsid w:val="00F91CCC"/>
    <w:rsid w:val="00F91E22"/>
    <w:rsid w:val="00F93B61"/>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609"/>
    <w:rsid w:val="00FB7876"/>
    <w:rsid w:val="00FC015A"/>
    <w:rsid w:val="00FC018A"/>
    <w:rsid w:val="00FC0415"/>
    <w:rsid w:val="00FC099F"/>
    <w:rsid w:val="00FC1348"/>
    <w:rsid w:val="00FC13DB"/>
    <w:rsid w:val="00FC1434"/>
    <w:rsid w:val="00FC1D13"/>
    <w:rsid w:val="00FC24C6"/>
    <w:rsid w:val="00FC29B0"/>
    <w:rsid w:val="00FC330B"/>
    <w:rsid w:val="00FC3A55"/>
    <w:rsid w:val="00FC6580"/>
    <w:rsid w:val="00FC6582"/>
    <w:rsid w:val="00FC68E5"/>
    <w:rsid w:val="00FC78C1"/>
    <w:rsid w:val="00FC7ACE"/>
    <w:rsid w:val="00FC7FD2"/>
    <w:rsid w:val="00FD0626"/>
    <w:rsid w:val="00FD0761"/>
    <w:rsid w:val="00FD0D34"/>
    <w:rsid w:val="00FD18FE"/>
    <w:rsid w:val="00FD2052"/>
    <w:rsid w:val="00FD30D0"/>
    <w:rsid w:val="00FD4785"/>
    <w:rsid w:val="00FD5594"/>
    <w:rsid w:val="00FD58CF"/>
    <w:rsid w:val="00FD5E79"/>
    <w:rsid w:val="00FD6396"/>
    <w:rsid w:val="00FD640D"/>
    <w:rsid w:val="00FD6FB0"/>
    <w:rsid w:val="00FD70F0"/>
    <w:rsid w:val="00FD70FE"/>
    <w:rsid w:val="00FE03DB"/>
    <w:rsid w:val="00FE04C5"/>
    <w:rsid w:val="00FE087E"/>
    <w:rsid w:val="00FE2022"/>
    <w:rsid w:val="00FE227B"/>
    <w:rsid w:val="00FE27B2"/>
    <w:rsid w:val="00FE2E6E"/>
    <w:rsid w:val="00FE32C3"/>
    <w:rsid w:val="00FE3757"/>
    <w:rsid w:val="00FE4897"/>
    <w:rsid w:val="00FE4FE7"/>
    <w:rsid w:val="00FE57AE"/>
    <w:rsid w:val="00FE59C0"/>
    <w:rsid w:val="00FE69B3"/>
    <w:rsid w:val="00FE6A12"/>
    <w:rsid w:val="00FF060C"/>
    <w:rsid w:val="00FF0C91"/>
    <w:rsid w:val="00FF12CE"/>
    <w:rsid w:val="00FF1CC0"/>
    <w:rsid w:val="00FF1D11"/>
    <w:rsid w:val="00FF27D5"/>
    <w:rsid w:val="00FF2B0F"/>
    <w:rsid w:val="00FF3259"/>
    <w:rsid w:val="00FF34E1"/>
    <w:rsid w:val="00FF3737"/>
    <w:rsid w:val="00FF41C7"/>
    <w:rsid w:val="00FF42C7"/>
    <w:rsid w:val="00FF4408"/>
    <w:rsid w:val="00FF4FD7"/>
    <w:rsid w:val="00FF6014"/>
    <w:rsid w:val="00FF63FD"/>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6385" style="mso-position-vertical-relative:line" fill="f" fillcolor="#bbe0e3" stroke="f">
      <v:fill color="#bbe0e3" on="f"/>
      <v:stroke on="f"/>
    </o:shapedefaults>
    <o:shapelayout v:ext="edit">
      <o:idmap v:ext="edit" data="1"/>
    </o:shapelayout>
  </w:shapeDefaults>
  <w:doNotEmbedSmartTags/>
  <w:decimalSymbol w:val="."/>
  <w:listSeparator w:val=","/>
  <w14:docId w14:val="4B0887A4"/>
  <w15:docId w15:val="{BC50A188-B030-4670-8B48-A0A18C001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30A9C"/>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5A0A10"/>
    <w:pPr>
      <w:keepNext/>
      <w:spacing w:before="240" w:after="120"/>
      <w:outlineLvl w:val="1"/>
    </w:pPr>
    <w:rPr>
      <w:rFonts w:ascii="Arial" w:hAnsi="Arial" w:cs="Arial"/>
      <w:b/>
      <w:bCs/>
      <w:iCs/>
      <w:sz w:val="32"/>
      <w:szCs w:val="28"/>
    </w:rPr>
  </w:style>
  <w:style w:type="paragraph" w:styleId="Heading3">
    <w:name w:val="heading 3"/>
    <w:basedOn w:val="Normal"/>
    <w:next w:val="Normal"/>
    <w:link w:val="Heading3Char"/>
    <w:autoRedefine/>
    <w:qFormat/>
    <w:rsid w:val="008F51FF"/>
    <w:pPr>
      <w:keepNext/>
      <w:spacing w:before="160" w:after="60"/>
      <w:outlineLvl w:val="2"/>
    </w:pPr>
    <w:rPr>
      <w:rFonts w:ascii="Arial" w:hAnsi="Arial" w:cs="Arial"/>
      <w:b/>
      <w:sz w:val="24"/>
      <w:szCs w:val="26"/>
    </w:rPr>
  </w:style>
  <w:style w:type="paragraph" w:styleId="Heading4">
    <w:name w:val="heading 4"/>
    <w:basedOn w:val="Normal"/>
    <w:next w:val="Normal"/>
    <w:link w:val="Heading4Char"/>
    <w:autoRedefine/>
    <w:qFormat/>
    <w:rsid w:val="00D7314E"/>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5A0A10"/>
    <w:rPr>
      <w:rFonts w:ascii="Arial" w:hAnsi="Arial" w:cs="Arial"/>
      <w:b/>
      <w:bCs/>
      <w:iCs/>
      <w:sz w:val="32"/>
      <w:szCs w:val="28"/>
    </w:rPr>
  </w:style>
  <w:style w:type="character" w:customStyle="1" w:styleId="Heading3Char">
    <w:name w:val="Heading 3 Char"/>
    <w:link w:val="Heading3"/>
    <w:rsid w:val="008F51FF"/>
    <w:rPr>
      <w:rFonts w:ascii="Arial" w:hAnsi="Arial" w:cs="Arial"/>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CD6864"/>
    <w:pPr>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unhideWhenUsed/>
    <w:rsid w:val="0060126E"/>
    <w:rPr>
      <w:color w:val="808080"/>
      <w:shd w:val="clear" w:color="auto" w:fill="E6E6E6"/>
    </w:rPr>
  </w:style>
  <w:style w:type="character" w:customStyle="1" w:styleId="Heading4Char">
    <w:name w:val="Heading 4 Char"/>
    <w:basedOn w:val="DefaultParagraphFont"/>
    <w:link w:val="Heading4"/>
    <w:rsid w:val="00A01667"/>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7.png"/><Relationship Id="rId63" Type="http://schemas.openxmlformats.org/officeDocument/2006/relationships/image" Target="media/image45.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jpg"/><Relationship Id="rId247" Type="http://schemas.openxmlformats.org/officeDocument/2006/relationships/image" Target="media/image222.png"/><Relationship Id="rId107" Type="http://schemas.openxmlformats.org/officeDocument/2006/relationships/image" Target="media/image89.png"/><Relationship Id="rId11" Type="http://schemas.openxmlformats.org/officeDocument/2006/relationships/header" Target="header2.xml"/><Relationship Id="rId32" Type="http://schemas.openxmlformats.org/officeDocument/2006/relationships/image" Target="media/image18.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10.emf"/><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2.png"/><Relationship Id="rId258" Type="http://schemas.openxmlformats.org/officeDocument/2006/relationships/footer" Target="footer5.xml"/><Relationship Id="rId22" Type="http://schemas.openxmlformats.org/officeDocument/2006/relationships/image" Target="media/image8.png"/><Relationship Id="rId43" Type="http://schemas.openxmlformats.org/officeDocument/2006/relationships/oleObject" Target="embeddings/oleObject2.bin"/><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19.png"/><Relationship Id="rId85" Type="http://schemas.openxmlformats.org/officeDocument/2006/relationships/image" Target="media/image67.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3.png"/><Relationship Id="rId12" Type="http://schemas.openxmlformats.org/officeDocument/2006/relationships/footer" Target="footer1.xml"/><Relationship Id="rId33" Type="http://schemas.openxmlformats.org/officeDocument/2006/relationships/image" Target="media/image19.png"/><Relationship Id="rId108" Type="http://schemas.openxmlformats.org/officeDocument/2006/relationships/image" Target="media/image90.png"/><Relationship Id="rId129" Type="http://schemas.openxmlformats.org/officeDocument/2006/relationships/image" Target="media/image111.emf"/><Relationship Id="rId54" Type="http://schemas.openxmlformats.org/officeDocument/2006/relationships/image" Target="media/image37.jpe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wmf"/><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fontTable" Target="fontTable.xml"/><Relationship Id="rId23" Type="http://schemas.openxmlformats.org/officeDocument/2006/relationships/image" Target="media/image9.png"/><Relationship Id="rId119" Type="http://schemas.openxmlformats.org/officeDocument/2006/relationships/image" Target="media/image101.png"/><Relationship Id="rId44" Type="http://schemas.openxmlformats.org/officeDocument/2006/relationships/image" Target="media/image28.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emf"/><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oleObject" Target="embeddings/oleObject8.bin"/><Relationship Id="rId249" Type="http://schemas.openxmlformats.org/officeDocument/2006/relationships/image" Target="media/image224.png"/><Relationship Id="rId13" Type="http://schemas.openxmlformats.org/officeDocument/2006/relationships/footer" Target="footer2.xml"/><Relationship Id="rId109" Type="http://schemas.openxmlformats.org/officeDocument/2006/relationships/image" Target="media/image91.png"/><Relationship Id="rId260" Type="http://schemas.microsoft.com/office/2011/relationships/people" Target="people.xml"/><Relationship Id="rId34" Type="http://schemas.openxmlformats.org/officeDocument/2006/relationships/image" Target="media/image20.png"/><Relationship Id="rId55" Type="http://schemas.openxmlformats.org/officeDocument/2006/relationships/image" Target="media/image38.jpe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wmf"/><Relationship Id="rId239" Type="http://schemas.openxmlformats.org/officeDocument/2006/relationships/image" Target="media/image214.png"/><Relationship Id="rId250" Type="http://schemas.openxmlformats.org/officeDocument/2006/relationships/image" Target="media/image225.png"/><Relationship Id="rId24" Type="http://schemas.openxmlformats.org/officeDocument/2006/relationships/image" Target="media/image10.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emf"/><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7.png"/><Relationship Id="rId240" Type="http://schemas.openxmlformats.org/officeDocument/2006/relationships/image" Target="media/image215.png"/><Relationship Id="rId261" Type="http://schemas.openxmlformats.org/officeDocument/2006/relationships/theme" Target="theme/theme1.xml"/><Relationship Id="rId14" Type="http://schemas.openxmlformats.org/officeDocument/2006/relationships/header" Target="header3.xml"/><Relationship Id="rId35" Type="http://schemas.openxmlformats.org/officeDocument/2006/relationships/image" Target="media/image21.png"/><Relationship Id="rId56" Type="http://schemas.openxmlformats.org/officeDocument/2006/relationships/image" Target="media/image39.jpe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image" Target="media/image1.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wmf"/><Relationship Id="rId230" Type="http://schemas.openxmlformats.org/officeDocument/2006/relationships/oleObject" Target="embeddings/oleObject9.bin"/><Relationship Id="rId251" Type="http://schemas.openxmlformats.org/officeDocument/2006/relationships/image" Target="media/image226.png"/><Relationship Id="rId25" Type="http://schemas.openxmlformats.org/officeDocument/2006/relationships/image" Target="media/image11.png"/><Relationship Id="rId46" Type="http://schemas.openxmlformats.org/officeDocument/2006/relationships/oleObject" Target="embeddings/oleObject3.bin"/><Relationship Id="rId67" Type="http://schemas.openxmlformats.org/officeDocument/2006/relationships/image" Target="media/image49.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wmf"/><Relationship Id="rId241" Type="http://schemas.openxmlformats.org/officeDocument/2006/relationships/image" Target="media/image216.png"/><Relationship Id="rId15" Type="http://schemas.openxmlformats.org/officeDocument/2006/relationships/header" Target="header4.xml"/><Relationship Id="rId36" Type="http://schemas.openxmlformats.org/officeDocument/2006/relationships/image" Target="media/image22.png"/><Relationship Id="rId57" Type="http://schemas.openxmlformats.org/officeDocument/2006/relationships/image" Target="media/image40.png"/><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3.png"/><Relationship Id="rId164" Type="http://schemas.openxmlformats.org/officeDocument/2006/relationships/image" Target="media/image143.png"/><Relationship Id="rId185" Type="http://schemas.openxmlformats.org/officeDocument/2006/relationships/image" Target="media/image164.png"/><Relationship Id="rId9" Type="http://schemas.openxmlformats.org/officeDocument/2006/relationships/image" Target="media/image2.png"/><Relationship Id="rId210" Type="http://schemas.openxmlformats.org/officeDocument/2006/relationships/image" Target="media/image189.png"/><Relationship Id="rId26" Type="http://schemas.openxmlformats.org/officeDocument/2006/relationships/image" Target="media/image12.png"/><Relationship Id="rId231" Type="http://schemas.openxmlformats.org/officeDocument/2006/relationships/image" Target="media/image208.png"/><Relationship Id="rId252" Type="http://schemas.openxmlformats.org/officeDocument/2006/relationships/image" Target="media/image227.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oleObject" Target="embeddings/oleObject5.bin"/><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footer" Target="footer3.xml"/><Relationship Id="rId221" Type="http://schemas.openxmlformats.org/officeDocument/2006/relationships/image" Target="media/image200.png"/><Relationship Id="rId242" Type="http://schemas.openxmlformats.org/officeDocument/2006/relationships/image" Target="media/image217.png"/><Relationship Id="rId37" Type="http://schemas.openxmlformats.org/officeDocument/2006/relationships/image" Target="media/image23.png"/><Relationship Id="rId58" Type="http://schemas.openxmlformats.org/officeDocument/2006/relationships/oleObject" Target="embeddings/oleObject4.bin"/><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emf"/><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oleObject" Target="embeddings/oleObject10.bin"/><Relationship Id="rId253" Type="http://schemas.openxmlformats.org/officeDocument/2006/relationships/image" Target="media/image228.png"/><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5.png"/><Relationship Id="rId80" Type="http://schemas.openxmlformats.org/officeDocument/2006/relationships/image" Target="media/image62.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18.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1.jpeg"/><Relationship Id="rId103" Type="http://schemas.openxmlformats.org/officeDocument/2006/relationships/image" Target="media/image85.png"/><Relationship Id="rId124" Type="http://schemas.openxmlformats.org/officeDocument/2006/relationships/image" Target="media/image106.emf"/><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09.png"/><Relationship Id="rId254" Type="http://schemas.openxmlformats.org/officeDocument/2006/relationships/image" Target="media/image229.png"/><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oleObject" Target="embeddings/oleObject6.bin"/><Relationship Id="rId156" Type="http://schemas.openxmlformats.org/officeDocument/2006/relationships/image" Target="media/image135.png"/><Relationship Id="rId177" Type="http://schemas.openxmlformats.org/officeDocument/2006/relationships/image" Target="media/image156.jpe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19.png"/><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3.png"/><Relationship Id="rId104" Type="http://schemas.openxmlformats.org/officeDocument/2006/relationships/image" Target="media/image86.png"/><Relationship Id="rId125" Type="http://schemas.openxmlformats.org/officeDocument/2006/relationships/image" Target="media/image107.emf"/><Relationship Id="rId146" Type="http://schemas.openxmlformats.org/officeDocument/2006/relationships/image" Target="media/image126.png"/><Relationship Id="rId167" Type="http://schemas.openxmlformats.org/officeDocument/2006/relationships/image" Target="media/image146.jpeg"/><Relationship Id="rId188" Type="http://schemas.openxmlformats.org/officeDocument/2006/relationships/image" Target="media/image167.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2.png"/><Relationship Id="rId234" Type="http://schemas.openxmlformats.org/officeDocument/2006/relationships/oleObject" Target="embeddings/oleObject11.bin"/><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header" Target="header5.xml"/><Relationship Id="rId40" Type="http://schemas.openxmlformats.org/officeDocument/2006/relationships/oleObject" Target="embeddings/oleObject1.bin"/><Relationship Id="rId115" Type="http://schemas.openxmlformats.org/officeDocument/2006/relationships/image" Target="media/image97.png"/><Relationship Id="rId136" Type="http://schemas.openxmlformats.org/officeDocument/2006/relationships/image" Target="media/image116.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3.jpeg"/><Relationship Id="rId82" Type="http://schemas.openxmlformats.org/officeDocument/2006/relationships/image" Target="media/image64.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5.png"/><Relationship Id="rId224" Type="http://schemas.openxmlformats.org/officeDocument/2006/relationships/image" Target="media/image203.png"/><Relationship Id="rId245" Type="http://schemas.openxmlformats.org/officeDocument/2006/relationships/image" Target="media/image220.png"/><Relationship Id="rId30" Type="http://schemas.openxmlformats.org/officeDocument/2006/relationships/image" Target="media/image16.png"/><Relationship Id="rId105" Type="http://schemas.openxmlformats.org/officeDocument/2006/relationships/image" Target="media/image87.png"/><Relationship Id="rId126" Type="http://schemas.openxmlformats.org/officeDocument/2006/relationships/image" Target="media/image108.emf"/><Relationship Id="rId147" Type="http://schemas.openxmlformats.org/officeDocument/2006/relationships/image" Target="media/image127.png"/><Relationship Id="rId168" Type="http://schemas.openxmlformats.org/officeDocument/2006/relationships/image" Target="media/image147.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0.png"/><Relationship Id="rId256" Type="http://schemas.openxmlformats.org/officeDocument/2006/relationships/header" Target="header6.xml"/><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7.png"/><Relationship Id="rId20" Type="http://schemas.openxmlformats.org/officeDocument/2006/relationships/image" Target="media/image6.jpe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1.png"/><Relationship Id="rId106" Type="http://schemas.openxmlformats.org/officeDocument/2006/relationships/image" Target="media/image88.png"/><Relationship Id="rId127" Type="http://schemas.openxmlformats.org/officeDocument/2006/relationships/image" Target="media/image109.emf"/><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oleObject" Target="embeddings/oleObject7.bin"/><Relationship Id="rId169"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1.png"/><Relationship Id="rId257" Type="http://schemas.openxmlformats.org/officeDocument/2006/relationships/footer" Target="footer4.xml"/><Relationship Id="rId42" Type="http://schemas.openxmlformats.org/officeDocument/2006/relationships/image" Target="media/image27.png"/><Relationship Id="rId84" Type="http://schemas.openxmlformats.org/officeDocument/2006/relationships/image" Target="media/image66.png"/><Relationship Id="rId138"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84DFA8-3CDA-44DC-A47F-D04AF7ABA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134</Pages>
  <Words>31834</Words>
  <Characters>181456</Characters>
  <Application>Microsoft Office Word</Application>
  <DocSecurity>0</DocSecurity>
  <Lines>1512</Lines>
  <Paragraphs>425</Paragraphs>
  <ScaleCrop>false</ScaleCrop>
  <HeadingPairs>
    <vt:vector size="2" baseType="variant">
      <vt:variant>
        <vt:lpstr>Title</vt:lpstr>
      </vt:variant>
      <vt:variant>
        <vt:i4>1</vt:i4>
      </vt:variant>
    </vt:vector>
  </HeadingPairs>
  <TitlesOfParts>
    <vt:vector size="1" baseType="lpstr">
      <vt:lpstr>KIC Vision2 User Manual</vt:lpstr>
    </vt:vector>
  </TitlesOfParts>
  <Company>KIC</Company>
  <LinksUpToDate>false</LinksUpToDate>
  <CharactersWithSpaces>212865</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KIC Vision2 User Manual</dc:title>
  <dc:subject>Version 3.0</dc:subject>
  <dc:creator>Copyright © KIC.  All rights reserved.</dc:creator>
  <cp:keywords/>
  <dc:description/>
  <cp:lastModifiedBy>Tom Bergeron</cp:lastModifiedBy>
  <cp:revision>3</cp:revision>
  <cp:lastPrinted>2017-05-15T15:04:00Z</cp:lastPrinted>
  <dcterms:created xsi:type="dcterms:W3CDTF">2020-10-06T22:38:00Z</dcterms:created>
  <dcterms:modified xsi:type="dcterms:W3CDTF">2020-10-06T22:50:00Z</dcterms:modified>
</cp:coreProperties>
</file>