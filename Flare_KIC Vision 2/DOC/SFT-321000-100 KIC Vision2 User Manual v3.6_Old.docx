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13EB62" w14:textId="7428D33A" w:rsidR="0017746D" w:rsidRPr="00915900" w:rsidRDefault="007B2E90" w:rsidP="00BD461A">
      <w:pPr>
        <w:ind w:right="-450"/>
        <w:jc w:val="center"/>
        <w:rPr>
          <w:b/>
          <w:color w:val="000080"/>
          <w:sz w:val="72"/>
          <w:szCs w:val="72"/>
        </w:rPr>
      </w:pPr>
      <w:bookmarkStart w:id="0" w:name="_Toc486325555"/>
      <w:r w:rsidRPr="00F6467F">
        <w:rPr>
          <w:b/>
          <w:color w:val="FF0000"/>
          <w:sz w:val="72"/>
          <w:szCs w:val="72"/>
        </w:rPr>
        <w:t xml:space="preserve"> </w:t>
      </w:r>
      <w:r w:rsidR="0017746D">
        <w:rPr>
          <w:b/>
          <w:color w:val="000080"/>
          <w:sz w:val="72"/>
          <w:szCs w:val="72"/>
        </w:rPr>
        <w:t xml:space="preserve">KIC </w:t>
      </w:r>
      <w:r w:rsidR="0017746D" w:rsidRPr="0017746D">
        <w:rPr>
          <w:b/>
          <w:color w:val="000080"/>
          <w:sz w:val="72"/>
          <w:szCs w:val="72"/>
        </w:rPr>
        <w:t>Vision</w:t>
      </w:r>
      <w:r w:rsidR="0017746D">
        <w:rPr>
          <w:b/>
          <w:color w:val="000080"/>
          <w:sz w:val="72"/>
          <w:szCs w:val="72"/>
          <w:vertAlign w:val="superscript"/>
        </w:rPr>
        <w:t>2</w:t>
      </w:r>
      <w:r w:rsidR="0017746D">
        <w:rPr>
          <w:b/>
          <w:color w:val="000080"/>
          <w:sz w:val="72"/>
          <w:szCs w:val="72"/>
        </w:rPr>
        <w:t xml:space="preserve"> </w:t>
      </w:r>
      <w:r w:rsidR="00915900" w:rsidRPr="00915900">
        <w:rPr>
          <w:b/>
          <w:color w:val="000080"/>
          <w:sz w:val="72"/>
          <w:szCs w:val="72"/>
        </w:rPr>
        <w:t xml:space="preserve">User </w:t>
      </w:r>
      <w:r w:rsidR="00915900" w:rsidRPr="0017746D">
        <w:rPr>
          <w:b/>
          <w:color w:val="000080"/>
          <w:sz w:val="72"/>
          <w:szCs w:val="72"/>
        </w:rPr>
        <w:t>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0FD55776" w14:textId="77777777" w:rsidR="00110D46" w:rsidRPr="00226CF1" w:rsidRDefault="00110D46" w:rsidP="00B61459"/>
    <w:p w14:paraId="068914B9" w14:textId="7BA6209F" w:rsidR="00B61459" w:rsidRDefault="00B61459" w:rsidP="00E03779">
      <w:pPr>
        <w:ind w:right="-450"/>
        <w:jc w:val="center"/>
        <w:rPr>
          <w:noProof/>
        </w:rPr>
      </w:pPr>
    </w:p>
    <w:p w14:paraId="25F3CC7C" w14:textId="74C02055" w:rsidR="00E52F03" w:rsidRPr="007A4BF0" w:rsidRDefault="00BD461A" w:rsidP="00E03779">
      <w:pPr>
        <w:ind w:right="-450"/>
        <w:jc w:val="center"/>
        <w:rPr>
          <w:noProof/>
          <w:color w:val="FF0000"/>
        </w:rPr>
      </w:pPr>
      <w:r>
        <w:rPr>
          <w:noProof/>
          <w:color w:val="FF0000"/>
        </w:rPr>
        <w:drawing>
          <wp:inline distT="0" distB="0" distL="0" distR="0" wp14:anchorId="09A54E8C" wp14:editId="43C1094B">
            <wp:extent cx="4815480" cy="3611610"/>
            <wp:effectExtent l="0" t="0" r="4445"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png"/>
                    <pic:cNvPicPr/>
                  </pic:nvPicPr>
                  <pic:blipFill>
                    <a:blip r:embed="rId8">
                      <a:extLst>
                        <a:ext uri="{28A0092B-C50C-407E-A947-70E740481C1C}">
                          <a14:useLocalDpi xmlns:a14="http://schemas.microsoft.com/office/drawing/2010/main" val="0"/>
                        </a:ext>
                      </a:extLst>
                    </a:blip>
                    <a:stretch>
                      <a:fillRect/>
                    </a:stretch>
                  </pic:blipFill>
                  <pic:spPr>
                    <a:xfrm>
                      <a:off x="0" y="0"/>
                      <a:ext cx="4815480" cy="361161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169A08A2" w:rsidR="009232DC" w:rsidRDefault="006011A0" w:rsidP="00110D46">
      <w:pPr>
        <w:pStyle w:val="CoverSubtitle"/>
        <w:rPr>
          <w:noProof/>
        </w:rPr>
      </w:pPr>
      <w:r>
        <w:rPr>
          <w:noProof/>
        </w:rPr>
        <w:t xml:space="preserve">Version </w:t>
      </w:r>
      <w:r w:rsidR="00545308">
        <w:rPr>
          <w:noProof/>
        </w:rPr>
        <w:t>3.</w:t>
      </w:r>
      <w:ins w:id="1" w:author="Tom Bergeron" w:date="2020-09-29T13:15:00Z">
        <w:r w:rsidR="003F1007">
          <w:rPr>
            <w:noProof/>
          </w:rPr>
          <w:t>6</w:t>
        </w:r>
      </w:ins>
      <w:del w:id="2" w:author="Tom Bergeron" w:date="2020-09-29T13:15:00Z">
        <w:r w:rsidR="00545308" w:rsidDel="003F1007">
          <w:rPr>
            <w:noProof/>
          </w:rPr>
          <w:delText>2</w:delText>
        </w:r>
      </w:del>
    </w:p>
    <w:p w14:paraId="3F2006AB" w14:textId="77777777" w:rsidR="00C04C14" w:rsidRDefault="00C04C14" w:rsidP="00C04C14">
      <w:pPr>
        <w:rPr>
          <w:noProof/>
        </w:rPr>
      </w:pPr>
    </w:p>
    <w:p w14:paraId="4AACAA5C" w14:textId="2F3E6401"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r w:rsidR="0017746D">
        <w:rPr>
          <w:noProof/>
          <w:sz w:val="44"/>
          <w:szCs w:val="44"/>
        </w:rPr>
        <w:t>321000-100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4C2327DC" w:rsidR="00C45154" w:rsidRDefault="00BD461A" w:rsidP="00E03779">
      <w:pPr>
        <w:ind w:right="-450"/>
        <w:jc w:val="center"/>
      </w:pPr>
      <w:r>
        <w:rPr>
          <w:noProof/>
        </w:rPr>
        <w:drawing>
          <wp:inline distT="0" distB="0" distL="0" distR="0" wp14:anchorId="6DC33954" wp14:editId="7A78E0AA">
            <wp:extent cx="2561999" cy="13990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C MOS 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1999"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0"/>
          <w:headerReference w:type="default" r:id="rId11"/>
          <w:footerReference w:type="even" r:id="rId12"/>
          <w:footerReference w:type="default" r:id="rId13"/>
          <w:type w:val="continuous"/>
          <w:pgSz w:w="12240" w:h="15840" w:code="1"/>
          <w:pgMar w:top="1296" w:right="1890" w:bottom="1440" w:left="1440" w:header="576" w:footer="720" w:gutter="0"/>
          <w:pgNumType w:fmt="lowerRoman" w:start="1"/>
          <w:cols w:space="720"/>
        </w:sectPr>
      </w:pPr>
    </w:p>
    <w:p w14:paraId="6A39A166" w14:textId="77777777" w:rsidR="00B61459" w:rsidRDefault="00B61459" w:rsidP="00B61459"/>
    <w:p w14:paraId="3FF1C07D" w14:textId="79ABF8BD" w:rsidR="00DB2DA8" w:rsidRPr="00A42E60" w:rsidRDefault="0017746D" w:rsidP="00E03779">
      <w:pPr>
        <w:ind w:right="-450"/>
        <w:jc w:val="center"/>
        <w:rPr>
          <w:b/>
          <w:sz w:val="36"/>
          <w:szCs w:val="36"/>
        </w:rPr>
      </w:pPr>
      <w:r>
        <w:rPr>
          <w:b/>
          <w:sz w:val="36"/>
          <w:szCs w:val="36"/>
        </w:rPr>
        <w:t xml:space="preserve">KIC </w:t>
      </w:r>
      <w:r w:rsidR="00A42E60" w:rsidRPr="00A42E60">
        <w:rPr>
          <w:b/>
          <w:sz w:val="36"/>
          <w:szCs w:val="36"/>
        </w:rPr>
        <w:t>Vision</w:t>
      </w:r>
      <w:r w:rsidR="00A42E60" w:rsidRPr="007A4BF0">
        <w:rPr>
          <w:b/>
          <w:sz w:val="36"/>
          <w:szCs w:val="36"/>
          <w:vertAlign w:val="superscript"/>
        </w:rPr>
        <w:t>2</w:t>
      </w:r>
      <w:r w:rsidR="00DB2DA8" w:rsidRPr="00A42E60">
        <w:rPr>
          <w:b/>
          <w:sz w:val="36"/>
          <w:szCs w:val="36"/>
        </w:rPr>
        <w:t xml:space="preserve"> User Manual</w:t>
      </w:r>
    </w:p>
    <w:p w14:paraId="38724D9B" w14:textId="77777777" w:rsidR="00F7798D" w:rsidRPr="00A42E60" w:rsidRDefault="00F7798D" w:rsidP="00E03779">
      <w:pPr>
        <w:ind w:right="-450"/>
      </w:pPr>
    </w:p>
    <w:p w14:paraId="1418171E" w14:textId="77777777" w:rsidR="00F57EDF" w:rsidRPr="00A42E60" w:rsidRDefault="00F57EDF" w:rsidP="00E03779">
      <w:pPr>
        <w:ind w:right="-450"/>
      </w:pPr>
    </w:p>
    <w:p w14:paraId="7B3B8B46" w14:textId="3BAFA495" w:rsidR="00F57EDF" w:rsidRPr="00A42E60" w:rsidRDefault="002B4F6A" w:rsidP="00E03779">
      <w:pPr>
        <w:pStyle w:val="Subtitle"/>
        <w:ind w:right="-450"/>
      </w:pPr>
      <w:r w:rsidRPr="00A42E60">
        <w:t xml:space="preserve">Copyright © </w:t>
      </w:r>
      <w:r w:rsidR="007224D2" w:rsidRPr="00A42E60">
        <w:t>20</w:t>
      </w:r>
      <w:ins w:id="3" w:author="Tom Bergeron" w:date="2020-09-29T13:16:00Z">
        <w:r w:rsidR="003F1007">
          <w:t>20</w:t>
        </w:r>
      </w:ins>
      <w:del w:id="4" w:author="Tom Bergeron" w:date="2020-09-29T13:16:00Z">
        <w:r w:rsidR="007224D2" w:rsidRPr="00A42E60" w:rsidDel="003F1007">
          <w:delText>1</w:delText>
        </w:r>
        <w:r w:rsidR="001A27F3" w:rsidDel="003F1007">
          <w:delText>8</w:delText>
        </w:r>
      </w:del>
      <w:r w:rsidR="00F57EDF" w:rsidRPr="00A42E60">
        <w:t xml:space="preserve"> KIC.  All rights reserved.  Patents pending.</w:t>
      </w:r>
    </w:p>
    <w:p w14:paraId="365AF12B" w14:textId="77777777" w:rsidR="00F57EDF" w:rsidRPr="00A42E60" w:rsidRDefault="00F57EDF" w:rsidP="00E03779">
      <w:pPr>
        <w:pStyle w:val="Subtitle"/>
        <w:ind w:right="-450"/>
      </w:pPr>
      <w:r w:rsidRPr="00A42E60">
        <w:t>16120 West Bernardo Drive</w:t>
      </w:r>
    </w:p>
    <w:p w14:paraId="59E2D875" w14:textId="77777777" w:rsidR="00F57EDF" w:rsidRPr="00A42E60" w:rsidRDefault="00F57EDF" w:rsidP="00E03779">
      <w:pPr>
        <w:pStyle w:val="Subtitle"/>
        <w:ind w:right="-450"/>
      </w:pPr>
      <w:r w:rsidRPr="00A42E60">
        <w:t>San Diego, CA  92127</w:t>
      </w:r>
    </w:p>
    <w:p w14:paraId="6E96F889" w14:textId="77777777" w:rsidR="00F57EDF" w:rsidRPr="00A42E60" w:rsidRDefault="00F57EDF" w:rsidP="00E03779">
      <w:pPr>
        <w:pStyle w:val="Subtitle"/>
        <w:ind w:right="-450"/>
      </w:pPr>
      <w:r w:rsidRPr="00A42E60">
        <w:t>Phone: +1 858 673 6050      Fax: +1 858 673 0085</w:t>
      </w:r>
    </w:p>
    <w:p w14:paraId="30C99F86" w14:textId="77777777" w:rsidR="00F57EDF" w:rsidRPr="00A42E60" w:rsidRDefault="00F57EDF" w:rsidP="00E03779">
      <w:pPr>
        <w:pStyle w:val="Subtitle"/>
        <w:ind w:right="-450"/>
      </w:pPr>
      <w:r w:rsidRPr="00A42E60">
        <w:t>A Division of Embedded Designs Inc.</w:t>
      </w:r>
    </w:p>
    <w:p w14:paraId="41F9A5FB" w14:textId="77777777" w:rsidR="00F57EDF" w:rsidRPr="00A42E60" w:rsidRDefault="00F57EDF" w:rsidP="00E03779">
      <w:pPr>
        <w:ind w:right="-450"/>
      </w:pPr>
    </w:p>
    <w:p w14:paraId="216160E8" w14:textId="77777777" w:rsidR="00F57EDF" w:rsidRPr="00A42E60" w:rsidRDefault="00F57EDF" w:rsidP="00E03779">
      <w:pPr>
        <w:ind w:right="-450"/>
      </w:pPr>
    </w:p>
    <w:p w14:paraId="2FCF6C24" w14:textId="3FD43002" w:rsidR="00F57EDF" w:rsidRPr="00A42E60" w:rsidRDefault="00F57EDF" w:rsidP="00A42E60">
      <w:pPr>
        <w:ind w:right="-450"/>
      </w:pPr>
    </w:p>
    <w:p w14:paraId="43745BF9" w14:textId="37354F68" w:rsidR="00F57EDF" w:rsidRPr="00A42E60" w:rsidRDefault="00F57EDF" w:rsidP="00E03779">
      <w:pPr>
        <w:ind w:right="-450"/>
      </w:pPr>
    </w:p>
    <w:p w14:paraId="61F93074" w14:textId="1D85091D" w:rsidR="00F57EDF" w:rsidRPr="00A42E60" w:rsidRDefault="00F57EDF" w:rsidP="00E03779">
      <w:pPr>
        <w:ind w:right="-450"/>
      </w:pPr>
      <w:r w:rsidRPr="00A42E60">
        <w:t>This document contains information that is propri</w:t>
      </w:r>
      <w:r w:rsidR="0012576C" w:rsidRPr="00A42E60">
        <w:t>etary to KIC.  Said information</w:t>
      </w:r>
      <w:r w:rsidRPr="00A42E60">
        <w:t xml:space="preserve"> is copyrighted</w:t>
      </w:r>
      <w:r w:rsidR="0012576C" w:rsidRPr="00A42E60">
        <w:t>,</w:t>
      </w:r>
      <w:r w:rsidRPr="00A42E60">
        <w:t xml:space="preserve"> as is all associated software and hardware.  All rights are reserved. Patents are pending.</w:t>
      </w:r>
    </w:p>
    <w:p w14:paraId="2FC4B98B" w14:textId="77777777" w:rsidR="00F57EDF" w:rsidRPr="00A42E60" w:rsidRDefault="00F57EDF" w:rsidP="00E03779">
      <w:pPr>
        <w:ind w:right="-450"/>
      </w:pPr>
    </w:p>
    <w:p w14:paraId="290ED673" w14:textId="77777777" w:rsidR="00F57EDF" w:rsidRPr="00A42E60" w:rsidRDefault="00F57EDF" w:rsidP="00E03779">
      <w:pPr>
        <w:ind w:right="-450"/>
      </w:pPr>
      <w:r w:rsidRPr="00A42E60">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Pr="00A42E60" w:rsidRDefault="00F57EDF" w:rsidP="00E03779">
      <w:pPr>
        <w:ind w:right="-450"/>
      </w:pPr>
    </w:p>
    <w:p w14:paraId="44366434" w14:textId="77777777" w:rsidR="00F57EDF" w:rsidRPr="00A42E60" w:rsidRDefault="00F57EDF" w:rsidP="00E03779">
      <w:pPr>
        <w:ind w:right="-450"/>
      </w:pPr>
      <w:r w:rsidRPr="00A42E60">
        <w:t>There are no warranties with respect to the information contained in this document, express or implied, except as provided by written contract between KIC and the customer.</w:t>
      </w:r>
    </w:p>
    <w:p w14:paraId="75AEF967" w14:textId="77777777" w:rsidR="00F57EDF" w:rsidRPr="00A42E60" w:rsidRDefault="00F57EDF" w:rsidP="00E03779">
      <w:pPr>
        <w:ind w:right="-450"/>
      </w:pPr>
    </w:p>
    <w:p w14:paraId="54A2CE71" w14:textId="77777777" w:rsidR="00F57EDF" w:rsidRDefault="00F57EDF" w:rsidP="00E03779">
      <w:pPr>
        <w:ind w:right="-450"/>
      </w:pPr>
      <w:r w:rsidRPr="00A42E60">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A42E60"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0E8C8539"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5" w:name="_Toc343602321"/>
      <w:bookmarkStart w:id="6" w:name="_Toc343602430"/>
    </w:p>
    <w:bookmarkEnd w:id="5"/>
    <w:bookmarkEnd w:id="6"/>
    <w:p w14:paraId="6B83DB44" w14:textId="3FDFA5BD" w:rsidR="00776839" w:rsidRPr="00CC3E3C" w:rsidRDefault="00776839" w:rsidP="00776839">
      <w:pPr>
        <w:rPr>
          <w:b/>
          <w:sz w:val="18"/>
        </w:rPr>
      </w:pPr>
      <w:r w:rsidRPr="00CC3E3C">
        <w:rPr>
          <w:b/>
          <w:sz w:val="18"/>
        </w:rPr>
        <w:t>KIC SOFTWARE LICENSE</w:t>
      </w:r>
    </w:p>
    <w:p w14:paraId="3C7FA0F6" w14:textId="55DF0C8D"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2A68A4B3"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68E8ED5D"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1268B862"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56764E08"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139C7F39" w:rsidR="00776839" w:rsidRPr="00CC3E3C" w:rsidRDefault="00776839" w:rsidP="00776839">
      <w:pPr>
        <w:rPr>
          <w:b/>
          <w:sz w:val="18"/>
        </w:rPr>
      </w:pPr>
      <w:r w:rsidRPr="00CC3E3C">
        <w:rPr>
          <w:b/>
          <w:sz w:val="18"/>
        </w:rPr>
        <w:t>LIMITED WARRANTY</w:t>
      </w:r>
    </w:p>
    <w:p w14:paraId="625A35D0" w14:textId="488B464A"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04DE55B9"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5DA867CB"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422D3FB8" w:rsidR="00776839" w:rsidRPr="00CC3E3C" w:rsidRDefault="00776839" w:rsidP="00AA5614">
      <w:pPr>
        <w:numPr>
          <w:ilvl w:val="1"/>
          <w:numId w:val="3"/>
        </w:numPr>
        <w:spacing w:before="40" w:after="40"/>
        <w:rPr>
          <w:sz w:val="18"/>
        </w:rPr>
      </w:pPr>
      <w:r w:rsidRPr="00CC3E3C">
        <w:rPr>
          <w:sz w:val="18"/>
        </w:rPr>
        <w:t xml:space="preserve">Obligations of KIC during </w:t>
      </w:r>
      <w:ins w:id="7" w:author="Tom Bergeron" w:date="2020-09-29T13:16:00Z">
        <w:r w:rsidR="003F1007">
          <w:rPr>
            <w:sz w:val="18"/>
          </w:rPr>
          <w:t>t</w:t>
        </w:r>
      </w:ins>
      <w:del w:id="8" w:author="Tom Bergeron" w:date="2020-09-29T13:16:00Z">
        <w:r w:rsidRPr="00CC3E3C" w:rsidDel="003F1007">
          <w:rPr>
            <w:sz w:val="18"/>
          </w:rPr>
          <w:delText>T</w:delText>
        </w:r>
      </w:del>
      <w:r w:rsidRPr="00CC3E3C">
        <w:rPr>
          <w:sz w:val="18"/>
        </w:rPr>
        <w:t>he warranty period:</w:t>
      </w:r>
    </w:p>
    <w:p w14:paraId="3EE7FA90" w14:textId="25E938C0"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5E4BF050"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51E1A2E0"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1CD8122C"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283DD3D0"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1DD9B272" w:rsidR="00776839" w:rsidRPr="00CC3E3C" w:rsidRDefault="00776839" w:rsidP="00AA5614">
      <w:pPr>
        <w:numPr>
          <w:ilvl w:val="2"/>
          <w:numId w:val="3"/>
        </w:numPr>
        <w:spacing w:before="40" w:after="40"/>
        <w:rPr>
          <w:sz w:val="18"/>
        </w:rPr>
      </w:pPr>
      <w:r w:rsidRPr="00CC3E3C">
        <w:rPr>
          <w:sz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5AC77B4E"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31D23D5F" w:rsidR="00776839" w:rsidRPr="00CC3E3C" w:rsidRDefault="00776839" w:rsidP="00AA5614">
      <w:pPr>
        <w:numPr>
          <w:ilvl w:val="1"/>
          <w:numId w:val="3"/>
        </w:numPr>
        <w:spacing w:before="40" w:after="40"/>
        <w:rPr>
          <w:b/>
          <w:sz w:val="18"/>
        </w:rPr>
      </w:pPr>
      <w:r w:rsidRPr="00CC3E3C">
        <w:rPr>
          <w:b/>
          <w:sz w:val="18"/>
        </w:rPr>
        <w:t>Other Conditions</w:t>
      </w:r>
    </w:p>
    <w:p w14:paraId="146E0A38" w14:textId="54BA41C1"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08796102" w:rsidR="00776839" w:rsidRPr="00CC3E3C" w:rsidRDefault="00776839" w:rsidP="00776839">
      <w:pPr>
        <w:ind w:left="720"/>
        <w:rPr>
          <w:sz w:val="10"/>
          <w:szCs w:val="12"/>
        </w:rPr>
      </w:pPr>
    </w:p>
    <w:p w14:paraId="5462F84B" w14:textId="338B3FAD" w:rsidR="00776839" w:rsidRPr="00CC3E3C" w:rsidRDefault="00776839" w:rsidP="00776839">
      <w:pPr>
        <w:spacing w:after="40"/>
        <w:rPr>
          <w:b/>
          <w:sz w:val="18"/>
        </w:rPr>
      </w:pPr>
      <w:r w:rsidRPr="00CC3E3C">
        <w:rPr>
          <w:b/>
          <w:sz w:val="18"/>
        </w:rPr>
        <w:t>LIMITATION OF LIABILITY</w:t>
      </w:r>
    </w:p>
    <w:p w14:paraId="73DC2A10" w14:textId="7F36A51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lastRenderedPageBreak/>
        <w:t>Part 1 – The Basic System</w:t>
      </w:r>
    </w:p>
    <w:p w14:paraId="5FF67E51" w14:textId="77777777" w:rsidR="002C32B4" w:rsidRDefault="002C32B4" w:rsidP="002C32B4"/>
    <w:p w14:paraId="0C58A97E" w14:textId="49127804" w:rsidR="0060126E" w:rsidRDefault="0061755A">
      <w:pPr>
        <w:pStyle w:val="TOC1"/>
        <w:tabs>
          <w:tab w:val="right" w:leader="dot" w:pos="8900"/>
        </w:tabs>
        <w:rPr>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hyperlink w:anchor="_Toc532827223" w:history="1">
        <w:r w:rsidR="0060126E" w:rsidRPr="001977E3">
          <w:rPr>
            <w:rStyle w:val="Hyperlink"/>
            <w:rFonts w:cs="Arial"/>
            <w:bCs/>
            <w:iCs/>
            <w:noProof/>
          </w:rPr>
          <w:t>The Hardware</w:t>
        </w:r>
        <w:r w:rsidR="0060126E">
          <w:rPr>
            <w:noProof/>
            <w:webHidden/>
          </w:rPr>
          <w:tab/>
        </w:r>
        <w:r w:rsidR="0060126E">
          <w:rPr>
            <w:noProof/>
            <w:webHidden/>
          </w:rPr>
          <w:fldChar w:fldCharType="begin"/>
        </w:r>
        <w:r w:rsidR="0060126E">
          <w:rPr>
            <w:noProof/>
            <w:webHidden/>
          </w:rPr>
          <w:instrText xml:space="preserve"> PAGEREF _Toc532827223 \h </w:instrText>
        </w:r>
        <w:r w:rsidR="0060126E">
          <w:rPr>
            <w:noProof/>
            <w:webHidden/>
          </w:rPr>
        </w:r>
        <w:r w:rsidR="0060126E">
          <w:rPr>
            <w:noProof/>
            <w:webHidden/>
          </w:rPr>
          <w:fldChar w:fldCharType="separate"/>
        </w:r>
        <w:r w:rsidR="0060126E">
          <w:rPr>
            <w:noProof/>
            <w:webHidden/>
          </w:rPr>
          <w:t>3</w:t>
        </w:r>
        <w:r w:rsidR="0060126E">
          <w:rPr>
            <w:noProof/>
            <w:webHidden/>
          </w:rPr>
          <w:fldChar w:fldCharType="end"/>
        </w:r>
      </w:hyperlink>
    </w:p>
    <w:p w14:paraId="406AEC17" w14:textId="5A7BF1C4"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24" w:history="1">
        <w:r w:rsidR="0060126E" w:rsidRPr="001977E3">
          <w:rPr>
            <w:rStyle w:val="Hyperlink"/>
            <w:noProof/>
          </w:rPr>
          <w:t>Hardware Diagram</w:t>
        </w:r>
        <w:r w:rsidR="0060126E">
          <w:rPr>
            <w:noProof/>
            <w:webHidden/>
          </w:rPr>
          <w:tab/>
        </w:r>
        <w:r w:rsidR="0060126E">
          <w:rPr>
            <w:noProof/>
            <w:webHidden/>
          </w:rPr>
          <w:fldChar w:fldCharType="begin"/>
        </w:r>
        <w:r w:rsidR="0060126E">
          <w:rPr>
            <w:noProof/>
            <w:webHidden/>
          </w:rPr>
          <w:instrText xml:space="preserve"> PAGEREF _Toc532827224 \h </w:instrText>
        </w:r>
        <w:r w:rsidR="0060126E">
          <w:rPr>
            <w:noProof/>
            <w:webHidden/>
          </w:rPr>
        </w:r>
        <w:r w:rsidR="0060126E">
          <w:rPr>
            <w:noProof/>
            <w:webHidden/>
          </w:rPr>
          <w:fldChar w:fldCharType="separate"/>
        </w:r>
        <w:r w:rsidR="0060126E">
          <w:rPr>
            <w:noProof/>
            <w:webHidden/>
          </w:rPr>
          <w:t>5</w:t>
        </w:r>
        <w:r w:rsidR="0060126E">
          <w:rPr>
            <w:noProof/>
            <w:webHidden/>
          </w:rPr>
          <w:fldChar w:fldCharType="end"/>
        </w:r>
      </w:hyperlink>
    </w:p>
    <w:p w14:paraId="60EFF35D" w14:textId="70CAF641"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25" w:history="1">
        <w:r w:rsidR="0060126E" w:rsidRPr="001977E3">
          <w:rPr>
            <w:rStyle w:val="Hyperlink"/>
            <w:noProof/>
          </w:rPr>
          <w:t>Dual Lane Systems</w:t>
        </w:r>
        <w:r w:rsidR="0060126E">
          <w:rPr>
            <w:noProof/>
            <w:webHidden/>
          </w:rPr>
          <w:tab/>
        </w:r>
        <w:r w:rsidR="0060126E">
          <w:rPr>
            <w:noProof/>
            <w:webHidden/>
          </w:rPr>
          <w:fldChar w:fldCharType="begin"/>
        </w:r>
        <w:r w:rsidR="0060126E">
          <w:rPr>
            <w:noProof/>
            <w:webHidden/>
          </w:rPr>
          <w:instrText xml:space="preserve"> PAGEREF _Toc532827225 \h </w:instrText>
        </w:r>
        <w:r w:rsidR="0060126E">
          <w:rPr>
            <w:noProof/>
            <w:webHidden/>
          </w:rPr>
        </w:r>
        <w:r w:rsidR="0060126E">
          <w:rPr>
            <w:noProof/>
            <w:webHidden/>
          </w:rPr>
          <w:fldChar w:fldCharType="separate"/>
        </w:r>
        <w:r w:rsidR="0060126E">
          <w:rPr>
            <w:noProof/>
            <w:webHidden/>
          </w:rPr>
          <w:t>6</w:t>
        </w:r>
        <w:r w:rsidR="0060126E">
          <w:rPr>
            <w:noProof/>
            <w:webHidden/>
          </w:rPr>
          <w:fldChar w:fldCharType="end"/>
        </w:r>
      </w:hyperlink>
    </w:p>
    <w:p w14:paraId="70581BC9" w14:textId="41BBB425"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26" w:history="1">
        <w:r w:rsidR="0060126E" w:rsidRPr="001977E3">
          <w:rPr>
            <w:rStyle w:val="Hyperlink"/>
            <w:noProof/>
          </w:rPr>
          <w:t>Install the Software</w:t>
        </w:r>
        <w:r w:rsidR="0060126E">
          <w:rPr>
            <w:noProof/>
            <w:webHidden/>
          </w:rPr>
          <w:tab/>
        </w:r>
        <w:r w:rsidR="0060126E">
          <w:rPr>
            <w:noProof/>
            <w:webHidden/>
          </w:rPr>
          <w:fldChar w:fldCharType="begin"/>
        </w:r>
        <w:r w:rsidR="0060126E">
          <w:rPr>
            <w:noProof/>
            <w:webHidden/>
          </w:rPr>
          <w:instrText xml:space="preserve"> PAGEREF _Toc532827226 \h </w:instrText>
        </w:r>
        <w:r w:rsidR="0060126E">
          <w:rPr>
            <w:noProof/>
            <w:webHidden/>
          </w:rPr>
        </w:r>
        <w:r w:rsidR="0060126E">
          <w:rPr>
            <w:noProof/>
            <w:webHidden/>
          </w:rPr>
          <w:fldChar w:fldCharType="separate"/>
        </w:r>
        <w:r w:rsidR="0060126E">
          <w:rPr>
            <w:noProof/>
            <w:webHidden/>
          </w:rPr>
          <w:t>7</w:t>
        </w:r>
        <w:r w:rsidR="0060126E">
          <w:rPr>
            <w:noProof/>
            <w:webHidden/>
          </w:rPr>
          <w:fldChar w:fldCharType="end"/>
        </w:r>
      </w:hyperlink>
    </w:p>
    <w:p w14:paraId="7F2EE886" w14:textId="6EF6EC3B"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27" w:history="1">
        <w:r w:rsidR="0060126E" w:rsidRPr="001977E3">
          <w:rPr>
            <w:rStyle w:val="Hyperlink"/>
            <w:noProof/>
          </w:rPr>
          <w:t>The Main Screen</w:t>
        </w:r>
        <w:r w:rsidR="0060126E">
          <w:rPr>
            <w:noProof/>
            <w:webHidden/>
          </w:rPr>
          <w:tab/>
        </w:r>
        <w:r w:rsidR="0060126E">
          <w:rPr>
            <w:noProof/>
            <w:webHidden/>
          </w:rPr>
          <w:fldChar w:fldCharType="begin"/>
        </w:r>
        <w:r w:rsidR="0060126E">
          <w:rPr>
            <w:noProof/>
            <w:webHidden/>
          </w:rPr>
          <w:instrText xml:space="preserve"> PAGEREF _Toc532827227 \h </w:instrText>
        </w:r>
        <w:r w:rsidR="0060126E">
          <w:rPr>
            <w:noProof/>
            <w:webHidden/>
          </w:rPr>
        </w:r>
        <w:r w:rsidR="0060126E">
          <w:rPr>
            <w:noProof/>
            <w:webHidden/>
          </w:rPr>
          <w:fldChar w:fldCharType="separate"/>
        </w:r>
        <w:r w:rsidR="0060126E">
          <w:rPr>
            <w:noProof/>
            <w:webHidden/>
          </w:rPr>
          <w:t>10</w:t>
        </w:r>
        <w:r w:rsidR="0060126E">
          <w:rPr>
            <w:noProof/>
            <w:webHidden/>
          </w:rPr>
          <w:fldChar w:fldCharType="end"/>
        </w:r>
      </w:hyperlink>
    </w:p>
    <w:p w14:paraId="459B5C48" w14:textId="113D0831"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28" w:history="1">
        <w:r w:rsidR="0060126E" w:rsidRPr="001977E3">
          <w:rPr>
            <w:rStyle w:val="Hyperlink"/>
            <w:noProof/>
          </w:rPr>
          <w:t>Global Preferences</w:t>
        </w:r>
        <w:r w:rsidR="0060126E">
          <w:rPr>
            <w:noProof/>
            <w:webHidden/>
          </w:rPr>
          <w:tab/>
        </w:r>
        <w:r w:rsidR="0060126E">
          <w:rPr>
            <w:noProof/>
            <w:webHidden/>
          </w:rPr>
          <w:fldChar w:fldCharType="begin"/>
        </w:r>
        <w:r w:rsidR="0060126E">
          <w:rPr>
            <w:noProof/>
            <w:webHidden/>
          </w:rPr>
          <w:instrText xml:space="preserve"> PAGEREF _Toc532827228 \h </w:instrText>
        </w:r>
        <w:r w:rsidR="0060126E">
          <w:rPr>
            <w:noProof/>
            <w:webHidden/>
          </w:rPr>
        </w:r>
        <w:r w:rsidR="0060126E">
          <w:rPr>
            <w:noProof/>
            <w:webHidden/>
          </w:rPr>
          <w:fldChar w:fldCharType="separate"/>
        </w:r>
        <w:r w:rsidR="0060126E">
          <w:rPr>
            <w:noProof/>
            <w:webHidden/>
          </w:rPr>
          <w:t>11</w:t>
        </w:r>
        <w:r w:rsidR="0060126E">
          <w:rPr>
            <w:noProof/>
            <w:webHidden/>
          </w:rPr>
          <w:fldChar w:fldCharType="end"/>
        </w:r>
      </w:hyperlink>
    </w:p>
    <w:p w14:paraId="74301CE1" w14:textId="64F6DF9E"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29" w:history="1">
        <w:r w:rsidR="0060126E" w:rsidRPr="001977E3">
          <w:rPr>
            <w:rStyle w:val="Hyperlink"/>
            <w:noProof/>
          </w:rPr>
          <w:t>Global Tab</w:t>
        </w:r>
        <w:r w:rsidR="0060126E">
          <w:rPr>
            <w:noProof/>
            <w:webHidden/>
          </w:rPr>
          <w:tab/>
        </w:r>
        <w:r w:rsidR="0060126E">
          <w:rPr>
            <w:noProof/>
            <w:webHidden/>
          </w:rPr>
          <w:fldChar w:fldCharType="begin"/>
        </w:r>
        <w:r w:rsidR="0060126E">
          <w:rPr>
            <w:noProof/>
            <w:webHidden/>
          </w:rPr>
          <w:instrText xml:space="preserve"> PAGEREF _Toc532827229 \h </w:instrText>
        </w:r>
        <w:r w:rsidR="0060126E">
          <w:rPr>
            <w:noProof/>
            <w:webHidden/>
          </w:rPr>
        </w:r>
        <w:r w:rsidR="0060126E">
          <w:rPr>
            <w:noProof/>
            <w:webHidden/>
          </w:rPr>
          <w:fldChar w:fldCharType="separate"/>
        </w:r>
        <w:r w:rsidR="0060126E">
          <w:rPr>
            <w:noProof/>
            <w:webHidden/>
          </w:rPr>
          <w:t>11</w:t>
        </w:r>
        <w:r w:rsidR="0060126E">
          <w:rPr>
            <w:noProof/>
            <w:webHidden/>
          </w:rPr>
          <w:fldChar w:fldCharType="end"/>
        </w:r>
      </w:hyperlink>
    </w:p>
    <w:p w14:paraId="74D0E510" w14:textId="79358B67"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30" w:history="1">
        <w:r w:rsidR="0060126E" w:rsidRPr="001977E3">
          <w:rPr>
            <w:rStyle w:val="Hyperlink"/>
            <w:noProof/>
          </w:rPr>
          <w:t>KIC Vision2 Tab</w:t>
        </w:r>
        <w:r w:rsidR="0060126E">
          <w:rPr>
            <w:noProof/>
            <w:webHidden/>
          </w:rPr>
          <w:tab/>
        </w:r>
        <w:r w:rsidR="0060126E">
          <w:rPr>
            <w:noProof/>
            <w:webHidden/>
          </w:rPr>
          <w:fldChar w:fldCharType="begin"/>
        </w:r>
        <w:r w:rsidR="0060126E">
          <w:rPr>
            <w:noProof/>
            <w:webHidden/>
          </w:rPr>
          <w:instrText xml:space="preserve"> PAGEREF _Toc532827230 \h </w:instrText>
        </w:r>
        <w:r w:rsidR="0060126E">
          <w:rPr>
            <w:noProof/>
            <w:webHidden/>
          </w:rPr>
        </w:r>
        <w:r w:rsidR="0060126E">
          <w:rPr>
            <w:noProof/>
            <w:webHidden/>
          </w:rPr>
          <w:fldChar w:fldCharType="separate"/>
        </w:r>
        <w:r w:rsidR="0060126E">
          <w:rPr>
            <w:noProof/>
            <w:webHidden/>
          </w:rPr>
          <w:t>13</w:t>
        </w:r>
        <w:r w:rsidR="0060126E">
          <w:rPr>
            <w:noProof/>
            <w:webHidden/>
          </w:rPr>
          <w:fldChar w:fldCharType="end"/>
        </w:r>
      </w:hyperlink>
    </w:p>
    <w:p w14:paraId="0CF08470" w14:textId="5ECD1C35"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31" w:history="1">
        <w:r w:rsidR="0060126E" w:rsidRPr="001977E3">
          <w:rPr>
            <w:rStyle w:val="Hyperlink"/>
            <w:noProof/>
          </w:rPr>
          <w:t>Data Backup Tab</w:t>
        </w:r>
        <w:r w:rsidR="0060126E">
          <w:rPr>
            <w:noProof/>
            <w:webHidden/>
          </w:rPr>
          <w:tab/>
        </w:r>
        <w:r w:rsidR="0060126E">
          <w:rPr>
            <w:noProof/>
            <w:webHidden/>
          </w:rPr>
          <w:fldChar w:fldCharType="begin"/>
        </w:r>
        <w:r w:rsidR="0060126E">
          <w:rPr>
            <w:noProof/>
            <w:webHidden/>
          </w:rPr>
          <w:instrText xml:space="preserve"> PAGEREF _Toc532827231 \h </w:instrText>
        </w:r>
        <w:r w:rsidR="0060126E">
          <w:rPr>
            <w:noProof/>
            <w:webHidden/>
          </w:rPr>
        </w:r>
        <w:r w:rsidR="0060126E">
          <w:rPr>
            <w:noProof/>
            <w:webHidden/>
          </w:rPr>
          <w:fldChar w:fldCharType="separate"/>
        </w:r>
        <w:r w:rsidR="0060126E">
          <w:rPr>
            <w:noProof/>
            <w:webHidden/>
          </w:rPr>
          <w:t>16</w:t>
        </w:r>
        <w:r w:rsidR="0060126E">
          <w:rPr>
            <w:noProof/>
            <w:webHidden/>
          </w:rPr>
          <w:fldChar w:fldCharType="end"/>
        </w:r>
      </w:hyperlink>
    </w:p>
    <w:p w14:paraId="02156647" w14:textId="4E03F6CA"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32" w:history="1">
        <w:r w:rsidR="0060126E" w:rsidRPr="001977E3">
          <w:rPr>
            <w:rStyle w:val="Hyperlink"/>
            <w:noProof/>
          </w:rPr>
          <w:t>Define/Edit Process Window</w:t>
        </w:r>
        <w:r w:rsidR="0060126E">
          <w:rPr>
            <w:noProof/>
            <w:webHidden/>
          </w:rPr>
          <w:tab/>
        </w:r>
        <w:r w:rsidR="0060126E">
          <w:rPr>
            <w:noProof/>
            <w:webHidden/>
          </w:rPr>
          <w:fldChar w:fldCharType="begin"/>
        </w:r>
        <w:r w:rsidR="0060126E">
          <w:rPr>
            <w:noProof/>
            <w:webHidden/>
          </w:rPr>
          <w:instrText xml:space="preserve"> PAGEREF _Toc532827232 \h </w:instrText>
        </w:r>
        <w:r w:rsidR="0060126E">
          <w:rPr>
            <w:noProof/>
            <w:webHidden/>
          </w:rPr>
        </w:r>
        <w:r w:rsidR="0060126E">
          <w:rPr>
            <w:noProof/>
            <w:webHidden/>
          </w:rPr>
          <w:fldChar w:fldCharType="separate"/>
        </w:r>
        <w:r w:rsidR="0060126E">
          <w:rPr>
            <w:noProof/>
            <w:webHidden/>
          </w:rPr>
          <w:t>17</w:t>
        </w:r>
        <w:r w:rsidR="0060126E">
          <w:rPr>
            <w:noProof/>
            <w:webHidden/>
          </w:rPr>
          <w:fldChar w:fldCharType="end"/>
        </w:r>
      </w:hyperlink>
    </w:p>
    <w:p w14:paraId="0A015E01" w14:textId="68EC60A2"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33" w:history="1">
        <w:r w:rsidR="0060126E" w:rsidRPr="001977E3">
          <w:rPr>
            <w:rStyle w:val="Hyperlink"/>
            <w:noProof/>
          </w:rPr>
          <w:t>Solder Paste Menu</w:t>
        </w:r>
        <w:r w:rsidR="0060126E">
          <w:rPr>
            <w:noProof/>
            <w:webHidden/>
          </w:rPr>
          <w:tab/>
        </w:r>
        <w:r w:rsidR="0060126E">
          <w:rPr>
            <w:noProof/>
            <w:webHidden/>
          </w:rPr>
          <w:fldChar w:fldCharType="begin"/>
        </w:r>
        <w:r w:rsidR="0060126E">
          <w:rPr>
            <w:noProof/>
            <w:webHidden/>
          </w:rPr>
          <w:instrText xml:space="preserve"> PAGEREF _Toc532827233 \h </w:instrText>
        </w:r>
        <w:r w:rsidR="0060126E">
          <w:rPr>
            <w:noProof/>
            <w:webHidden/>
          </w:rPr>
        </w:r>
        <w:r w:rsidR="0060126E">
          <w:rPr>
            <w:noProof/>
            <w:webHidden/>
          </w:rPr>
          <w:fldChar w:fldCharType="separate"/>
        </w:r>
        <w:r w:rsidR="0060126E">
          <w:rPr>
            <w:noProof/>
            <w:webHidden/>
          </w:rPr>
          <w:t>18</w:t>
        </w:r>
        <w:r w:rsidR="0060126E">
          <w:rPr>
            <w:noProof/>
            <w:webHidden/>
          </w:rPr>
          <w:fldChar w:fldCharType="end"/>
        </w:r>
      </w:hyperlink>
    </w:p>
    <w:p w14:paraId="71800648" w14:textId="19126C81"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34" w:history="1">
        <w:r w:rsidR="0060126E" w:rsidRPr="001977E3">
          <w:rPr>
            <w:rStyle w:val="Hyperlink"/>
            <w:noProof/>
          </w:rPr>
          <w:t>Edit Specs</w:t>
        </w:r>
        <w:r w:rsidR="0060126E">
          <w:rPr>
            <w:noProof/>
            <w:webHidden/>
          </w:rPr>
          <w:tab/>
        </w:r>
        <w:r w:rsidR="0060126E">
          <w:rPr>
            <w:noProof/>
            <w:webHidden/>
          </w:rPr>
          <w:fldChar w:fldCharType="begin"/>
        </w:r>
        <w:r w:rsidR="0060126E">
          <w:rPr>
            <w:noProof/>
            <w:webHidden/>
          </w:rPr>
          <w:instrText xml:space="preserve"> PAGEREF _Toc532827234 \h </w:instrText>
        </w:r>
        <w:r w:rsidR="0060126E">
          <w:rPr>
            <w:noProof/>
            <w:webHidden/>
          </w:rPr>
        </w:r>
        <w:r w:rsidR="0060126E">
          <w:rPr>
            <w:noProof/>
            <w:webHidden/>
          </w:rPr>
          <w:fldChar w:fldCharType="separate"/>
        </w:r>
        <w:r w:rsidR="0060126E">
          <w:rPr>
            <w:noProof/>
            <w:webHidden/>
          </w:rPr>
          <w:t>19</w:t>
        </w:r>
        <w:r w:rsidR="0060126E">
          <w:rPr>
            <w:noProof/>
            <w:webHidden/>
          </w:rPr>
          <w:fldChar w:fldCharType="end"/>
        </w:r>
      </w:hyperlink>
    </w:p>
    <w:p w14:paraId="577DF8A6" w14:textId="1AC1989C"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35" w:history="1">
        <w:r w:rsidR="0060126E" w:rsidRPr="001977E3">
          <w:rPr>
            <w:rStyle w:val="Hyperlink"/>
            <w:noProof/>
          </w:rPr>
          <w:t>Save Process Window</w:t>
        </w:r>
        <w:r w:rsidR="0060126E">
          <w:rPr>
            <w:noProof/>
            <w:webHidden/>
          </w:rPr>
          <w:tab/>
        </w:r>
        <w:r w:rsidR="0060126E">
          <w:rPr>
            <w:noProof/>
            <w:webHidden/>
          </w:rPr>
          <w:fldChar w:fldCharType="begin"/>
        </w:r>
        <w:r w:rsidR="0060126E">
          <w:rPr>
            <w:noProof/>
            <w:webHidden/>
          </w:rPr>
          <w:instrText xml:space="preserve"> PAGEREF _Toc532827235 \h </w:instrText>
        </w:r>
        <w:r w:rsidR="0060126E">
          <w:rPr>
            <w:noProof/>
            <w:webHidden/>
          </w:rPr>
        </w:r>
        <w:r w:rsidR="0060126E">
          <w:rPr>
            <w:noProof/>
            <w:webHidden/>
          </w:rPr>
          <w:fldChar w:fldCharType="separate"/>
        </w:r>
        <w:r w:rsidR="0060126E">
          <w:rPr>
            <w:noProof/>
            <w:webHidden/>
          </w:rPr>
          <w:t>22</w:t>
        </w:r>
        <w:r w:rsidR="0060126E">
          <w:rPr>
            <w:noProof/>
            <w:webHidden/>
          </w:rPr>
          <w:fldChar w:fldCharType="end"/>
        </w:r>
      </w:hyperlink>
    </w:p>
    <w:p w14:paraId="16B8D6A4" w14:textId="4482A011"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36" w:history="1">
        <w:r w:rsidR="0060126E" w:rsidRPr="001977E3">
          <w:rPr>
            <w:rStyle w:val="Hyperlink"/>
            <w:noProof/>
          </w:rPr>
          <w:t>Import Legacy Process Windows</w:t>
        </w:r>
        <w:r w:rsidR="0060126E">
          <w:rPr>
            <w:noProof/>
            <w:webHidden/>
          </w:rPr>
          <w:tab/>
        </w:r>
        <w:r w:rsidR="0060126E">
          <w:rPr>
            <w:noProof/>
            <w:webHidden/>
          </w:rPr>
          <w:fldChar w:fldCharType="begin"/>
        </w:r>
        <w:r w:rsidR="0060126E">
          <w:rPr>
            <w:noProof/>
            <w:webHidden/>
          </w:rPr>
          <w:instrText xml:space="preserve"> PAGEREF _Toc532827236 \h </w:instrText>
        </w:r>
        <w:r w:rsidR="0060126E">
          <w:rPr>
            <w:noProof/>
            <w:webHidden/>
          </w:rPr>
        </w:r>
        <w:r w:rsidR="0060126E">
          <w:rPr>
            <w:noProof/>
            <w:webHidden/>
          </w:rPr>
          <w:fldChar w:fldCharType="separate"/>
        </w:r>
        <w:r w:rsidR="0060126E">
          <w:rPr>
            <w:noProof/>
            <w:webHidden/>
          </w:rPr>
          <w:t>23</w:t>
        </w:r>
        <w:r w:rsidR="0060126E">
          <w:rPr>
            <w:noProof/>
            <w:webHidden/>
          </w:rPr>
          <w:fldChar w:fldCharType="end"/>
        </w:r>
      </w:hyperlink>
    </w:p>
    <w:p w14:paraId="4C0F1F5A" w14:textId="0E6CFA8E"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37" w:history="1">
        <w:r w:rsidR="0060126E" w:rsidRPr="001977E3">
          <w:rPr>
            <w:rStyle w:val="Hyperlink"/>
            <w:noProof/>
          </w:rPr>
          <w:t>Hardware Status Screen</w:t>
        </w:r>
        <w:r w:rsidR="0060126E">
          <w:rPr>
            <w:noProof/>
            <w:webHidden/>
          </w:rPr>
          <w:tab/>
        </w:r>
        <w:r w:rsidR="0060126E">
          <w:rPr>
            <w:noProof/>
            <w:webHidden/>
          </w:rPr>
          <w:fldChar w:fldCharType="begin"/>
        </w:r>
        <w:r w:rsidR="0060126E">
          <w:rPr>
            <w:noProof/>
            <w:webHidden/>
          </w:rPr>
          <w:instrText xml:space="preserve"> PAGEREF _Toc532827237 \h </w:instrText>
        </w:r>
        <w:r w:rsidR="0060126E">
          <w:rPr>
            <w:noProof/>
            <w:webHidden/>
          </w:rPr>
        </w:r>
        <w:r w:rsidR="0060126E">
          <w:rPr>
            <w:noProof/>
            <w:webHidden/>
          </w:rPr>
          <w:fldChar w:fldCharType="separate"/>
        </w:r>
        <w:r w:rsidR="0060126E">
          <w:rPr>
            <w:noProof/>
            <w:webHidden/>
          </w:rPr>
          <w:t>24</w:t>
        </w:r>
        <w:r w:rsidR="0060126E">
          <w:rPr>
            <w:noProof/>
            <w:webHidden/>
          </w:rPr>
          <w:fldChar w:fldCharType="end"/>
        </w:r>
      </w:hyperlink>
    </w:p>
    <w:p w14:paraId="7B32AE5C" w14:textId="797C0899"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38" w:history="1">
        <w:r w:rsidR="0060126E" w:rsidRPr="001977E3">
          <w:rPr>
            <w:rStyle w:val="Hyperlink"/>
            <w:noProof/>
          </w:rPr>
          <w:t>Run a Profile</w:t>
        </w:r>
        <w:r w:rsidR="0060126E">
          <w:rPr>
            <w:noProof/>
            <w:webHidden/>
          </w:rPr>
          <w:tab/>
        </w:r>
        <w:r w:rsidR="0060126E">
          <w:rPr>
            <w:noProof/>
            <w:webHidden/>
          </w:rPr>
          <w:fldChar w:fldCharType="begin"/>
        </w:r>
        <w:r w:rsidR="0060126E">
          <w:rPr>
            <w:noProof/>
            <w:webHidden/>
          </w:rPr>
          <w:instrText xml:space="preserve"> PAGEREF _Toc532827238 \h </w:instrText>
        </w:r>
        <w:r w:rsidR="0060126E">
          <w:rPr>
            <w:noProof/>
            <w:webHidden/>
          </w:rPr>
        </w:r>
        <w:r w:rsidR="0060126E">
          <w:rPr>
            <w:noProof/>
            <w:webHidden/>
          </w:rPr>
          <w:fldChar w:fldCharType="separate"/>
        </w:r>
        <w:r w:rsidR="0060126E">
          <w:rPr>
            <w:noProof/>
            <w:webHidden/>
          </w:rPr>
          <w:t>25</w:t>
        </w:r>
        <w:r w:rsidR="0060126E">
          <w:rPr>
            <w:noProof/>
            <w:webHidden/>
          </w:rPr>
          <w:fldChar w:fldCharType="end"/>
        </w:r>
      </w:hyperlink>
    </w:p>
    <w:p w14:paraId="62580A7D" w14:textId="072E5C02"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39" w:history="1">
        <w:r w:rsidR="0060126E" w:rsidRPr="001977E3">
          <w:rPr>
            <w:rStyle w:val="Hyperlink"/>
            <w:noProof/>
          </w:rPr>
          <w:t>Specify Oven Characteristics</w:t>
        </w:r>
        <w:r w:rsidR="0060126E">
          <w:rPr>
            <w:noProof/>
            <w:webHidden/>
          </w:rPr>
          <w:tab/>
        </w:r>
        <w:r w:rsidR="0060126E">
          <w:rPr>
            <w:noProof/>
            <w:webHidden/>
          </w:rPr>
          <w:fldChar w:fldCharType="begin"/>
        </w:r>
        <w:r w:rsidR="0060126E">
          <w:rPr>
            <w:noProof/>
            <w:webHidden/>
          </w:rPr>
          <w:instrText xml:space="preserve"> PAGEREF _Toc532827239 \h </w:instrText>
        </w:r>
        <w:r w:rsidR="0060126E">
          <w:rPr>
            <w:noProof/>
            <w:webHidden/>
          </w:rPr>
        </w:r>
        <w:r w:rsidR="0060126E">
          <w:rPr>
            <w:noProof/>
            <w:webHidden/>
          </w:rPr>
          <w:fldChar w:fldCharType="separate"/>
        </w:r>
        <w:r w:rsidR="0060126E">
          <w:rPr>
            <w:noProof/>
            <w:webHidden/>
          </w:rPr>
          <w:t>26</w:t>
        </w:r>
        <w:r w:rsidR="0060126E">
          <w:rPr>
            <w:noProof/>
            <w:webHidden/>
          </w:rPr>
          <w:fldChar w:fldCharType="end"/>
        </w:r>
      </w:hyperlink>
    </w:p>
    <w:p w14:paraId="66973C0B" w14:textId="36F0DDAF"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40" w:history="1">
        <w:r w:rsidR="0060126E" w:rsidRPr="001977E3">
          <w:rPr>
            <w:rStyle w:val="Hyperlink"/>
            <w:noProof/>
          </w:rPr>
          <w:t>Attach Thermocouples</w:t>
        </w:r>
        <w:r w:rsidR="0060126E">
          <w:rPr>
            <w:noProof/>
            <w:webHidden/>
          </w:rPr>
          <w:tab/>
        </w:r>
        <w:r w:rsidR="0060126E">
          <w:rPr>
            <w:noProof/>
            <w:webHidden/>
          </w:rPr>
          <w:fldChar w:fldCharType="begin"/>
        </w:r>
        <w:r w:rsidR="0060126E">
          <w:rPr>
            <w:noProof/>
            <w:webHidden/>
          </w:rPr>
          <w:instrText xml:space="preserve"> PAGEREF _Toc532827240 \h </w:instrText>
        </w:r>
        <w:r w:rsidR="0060126E">
          <w:rPr>
            <w:noProof/>
            <w:webHidden/>
          </w:rPr>
        </w:r>
        <w:r w:rsidR="0060126E">
          <w:rPr>
            <w:noProof/>
            <w:webHidden/>
          </w:rPr>
          <w:fldChar w:fldCharType="separate"/>
        </w:r>
        <w:r w:rsidR="0060126E">
          <w:rPr>
            <w:noProof/>
            <w:webHidden/>
          </w:rPr>
          <w:t>28</w:t>
        </w:r>
        <w:r w:rsidR="0060126E">
          <w:rPr>
            <w:noProof/>
            <w:webHidden/>
          </w:rPr>
          <w:fldChar w:fldCharType="end"/>
        </w:r>
      </w:hyperlink>
    </w:p>
    <w:p w14:paraId="52E75BA5" w14:textId="5B1D7FAA"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41" w:history="1">
        <w:r w:rsidR="0060126E" w:rsidRPr="001977E3">
          <w:rPr>
            <w:rStyle w:val="Hyperlink"/>
            <w:noProof/>
          </w:rPr>
          <w:t>Attach Thermocouples To Semiconductor Wafers</w:t>
        </w:r>
        <w:r w:rsidR="0060126E">
          <w:rPr>
            <w:noProof/>
            <w:webHidden/>
          </w:rPr>
          <w:tab/>
        </w:r>
        <w:r w:rsidR="0060126E">
          <w:rPr>
            <w:noProof/>
            <w:webHidden/>
          </w:rPr>
          <w:fldChar w:fldCharType="begin"/>
        </w:r>
        <w:r w:rsidR="0060126E">
          <w:rPr>
            <w:noProof/>
            <w:webHidden/>
          </w:rPr>
          <w:instrText xml:space="preserve"> PAGEREF _Toc532827241 \h </w:instrText>
        </w:r>
        <w:r w:rsidR="0060126E">
          <w:rPr>
            <w:noProof/>
            <w:webHidden/>
          </w:rPr>
        </w:r>
        <w:r w:rsidR="0060126E">
          <w:rPr>
            <w:noProof/>
            <w:webHidden/>
          </w:rPr>
          <w:fldChar w:fldCharType="separate"/>
        </w:r>
        <w:r w:rsidR="0060126E">
          <w:rPr>
            <w:noProof/>
            <w:webHidden/>
          </w:rPr>
          <w:t>29</w:t>
        </w:r>
        <w:r w:rsidR="0060126E">
          <w:rPr>
            <w:noProof/>
            <w:webHidden/>
          </w:rPr>
          <w:fldChar w:fldCharType="end"/>
        </w:r>
      </w:hyperlink>
    </w:p>
    <w:p w14:paraId="10B3A721" w14:textId="33A6FA37"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42" w:history="1">
        <w:r w:rsidR="0060126E" w:rsidRPr="001977E3">
          <w:rPr>
            <w:rStyle w:val="Hyperlink"/>
            <w:noProof/>
          </w:rPr>
          <w:t>Select Thermocouples to Start a Profile</w:t>
        </w:r>
        <w:r w:rsidR="0060126E">
          <w:rPr>
            <w:noProof/>
            <w:webHidden/>
          </w:rPr>
          <w:tab/>
        </w:r>
        <w:r w:rsidR="0060126E">
          <w:rPr>
            <w:noProof/>
            <w:webHidden/>
          </w:rPr>
          <w:fldChar w:fldCharType="begin"/>
        </w:r>
        <w:r w:rsidR="0060126E">
          <w:rPr>
            <w:noProof/>
            <w:webHidden/>
          </w:rPr>
          <w:instrText xml:space="preserve"> PAGEREF _Toc532827242 \h </w:instrText>
        </w:r>
        <w:r w:rsidR="0060126E">
          <w:rPr>
            <w:noProof/>
            <w:webHidden/>
          </w:rPr>
        </w:r>
        <w:r w:rsidR="0060126E">
          <w:rPr>
            <w:noProof/>
            <w:webHidden/>
          </w:rPr>
          <w:fldChar w:fldCharType="separate"/>
        </w:r>
        <w:r w:rsidR="0060126E">
          <w:rPr>
            <w:noProof/>
            <w:webHidden/>
          </w:rPr>
          <w:t>30</w:t>
        </w:r>
        <w:r w:rsidR="0060126E">
          <w:rPr>
            <w:noProof/>
            <w:webHidden/>
          </w:rPr>
          <w:fldChar w:fldCharType="end"/>
        </w:r>
      </w:hyperlink>
    </w:p>
    <w:p w14:paraId="571F5CD3" w14:textId="79D76B5A"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43" w:history="1">
        <w:r w:rsidR="0060126E" w:rsidRPr="001977E3">
          <w:rPr>
            <w:rStyle w:val="Hyperlink"/>
            <w:noProof/>
          </w:rPr>
          <w:t>Start The Profile</w:t>
        </w:r>
        <w:r w:rsidR="0060126E">
          <w:rPr>
            <w:noProof/>
            <w:webHidden/>
          </w:rPr>
          <w:tab/>
        </w:r>
        <w:r w:rsidR="0060126E">
          <w:rPr>
            <w:noProof/>
            <w:webHidden/>
          </w:rPr>
          <w:fldChar w:fldCharType="begin"/>
        </w:r>
        <w:r w:rsidR="0060126E">
          <w:rPr>
            <w:noProof/>
            <w:webHidden/>
          </w:rPr>
          <w:instrText xml:space="preserve"> PAGEREF _Toc532827243 \h </w:instrText>
        </w:r>
        <w:r w:rsidR="0060126E">
          <w:rPr>
            <w:noProof/>
            <w:webHidden/>
          </w:rPr>
        </w:r>
        <w:r w:rsidR="0060126E">
          <w:rPr>
            <w:noProof/>
            <w:webHidden/>
          </w:rPr>
          <w:fldChar w:fldCharType="separate"/>
        </w:r>
        <w:r w:rsidR="0060126E">
          <w:rPr>
            <w:noProof/>
            <w:webHidden/>
          </w:rPr>
          <w:t>31</w:t>
        </w:r>
        <w:r w:rsidR="0060126E">
          <w:rPr>
            <w:noProof/>
            <w:webHidden/>
          </w:rPr>
          <w:fldChar w:fldCharType="end"/>
        </w:r>
      </w:hyperlink>
    </w:p>
    <w:p w14:paraId="69390190" w14:textId="5AC4EE5E"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44" w:history="1">
        <w:r w:rsidR="0060126E" w:rsidRPr="001977E3">
          <w:rPr>
            <w:rStyle w:val="Hyperlink"/>
            <w:noProof/>
          </w:rPr>
          <w:t>Live Profile Graph</w:t>
        </w:r>
        <w:r w:rsidR="0060126E">
          <w:rPr>
            <w:noProof/>
            <w:webHidden/>
          </w:rPr>
          <w:tab/>
        </w:r>
        <w:r w:rsidR="0060126E">
          <w:rPr>
            <w:noProof/>
            <w:webHidden/>
          </w:rPr>
          <w:fldChar w:fldCharType="begin"/>
        </w:r>
        <w:r w:rsidR="0060126E">
          <w:rPr>
            <w:noProof/>
            <w:webHidden/>
          </w:rPr>
          <w:instrText xml:space="preserve"> PAGEREF _Toc532827244 \h </w:instrText>
        </w:r>
        <w:r w:rsidR="0060126E">
          <w:rPr>
            <w:noProof/>
            <w:webHidden/>
          </w:rPr>
        </w:r>
        <w:r w:rsidR="0060126E">
          <w:rPr>
            <w:noProof/>
            <w:webHidden/>
          </w:rPr>
          <w:fldChar w:fldCharType="separate"/>
        </w:r>
        <w:r w:rsidR="0060126E">
          <w:rPr>
            <w:noProof/>
            <w:webHidden/>
          </w:rPr>
          <w:t>33</w:t>
        </w:r>
        <w:r w:rsidR="0060126E">
          <w:rPr>
            <w:noProof/>
            <w:webHidden/>
          </w:rPr>
          <w:fldChar w:fldCharType="end"/>
        </w:r>
      </w:hyperlink>
    </w:p>
    <w:p w14:paraId="4AFDD544" w14:textId="1B578E9A"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45" w:history="1">
        <w:r w:rsidR="0060126E" w:rsidRPr="001977E3">
          <w:rPr>
            <w:rStyle w:val="Hyperlink"/>
            <w:noProof/>
          </w:rPr>
          <w:t>View the Profile and Statistics</w:t>
        </w:r>
        <w:r w:rsidR="0060126E">
          <w:rPr>
            <w:noProof/>
            <w:webHidden/>
          </w:rPr>
          <w:tab/>
        </w:r>
        <w:r w:rsidR="0060126E">
          <w:rPr>
            <w:noProof/>
            <w:webHidden/>
          </w:rPr>
          <w:fldChar w:fldCharType="begin"/>
        </w:r>
        <w:r w:rsidR="0060126E">
          <w:rPr>
            <w:noProof/>
            <w:webHidden/>
          </w:rPr>
          <w:instrText xml:space="preserve"> PAGEREF _Toc532827245 \h </w:instrText>
        </w:r>
        <w:r w:rsidR="0060126E">
          <w:rPr>
            <w:noProof/>
            <w:webHidden/>
          </w:rPr>
        </w:r>
        <w:r w:rsidR="0060126E">
          <w:rPr>
            <w:noProof/>
            <w:webHidden/>
          </w:rPr>
          <w:fldChar w:fldCharType="separate"/>
        </w:r>
        <w:r w:rsidR="0060126E">
          <w:rPr>
            <w:noProof/>
            <w:webHidden/>
          </w:rPr>
          <w:t>36</w:t>
        </w:r>
        <w:r w:rsidR="0060126E">
          <w:rPr>
            <w:noProof/>
            <w:webHidden/>
          </w:rPr>
          <w:fldChar w:fldCharType="end"/>
        </w:r>
      </w:hyperlink>
    </w:p>
    <w:p w14:paraId="06EB7762" w14:textId="06DC2887"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46" w:history="1">
        <w:r w:rsidR="0060126E" w:rsidRPr="001977E3">
          <w:rPr>
            <w:rStyle w:val="Hyperlink"/>
            <w:noProof/>
          </w:rPr>
          <w:t>Manual Profile Prediction</w:t>
        </w:r>
        <w:r w:rsidR="0060126E">
          <w:rPr>
            <w:noProof/>
            <w:webHidden/>
          </w:rPr>
          <w:tab/>
        </w:r>
        <w:r w:rsidR="0060126E">
          <w:rPr>
            <w:noProof/>
            <w:webHidden/>
          </w:rPr>
          <w:fldChar w:fldCharType="begin"/>
        </w:r>
        <w:r w:rsidR="0060126E">
          <w:rPr>
            <w:noProof/>
            <w:webHidden/>
          </w:rPr>
          <w:instrText xml:space="preserve"> PAGEREF _Toc532827246 \h </w:instrText>
        </w:r>
        <w:r w:rsidR="0060126E">
          <w:rPr>
            <w:noProof/>
            <w:webHidden/>
          </w:rPr>
        </w:r>
        <w:r w:rsidR="0060126E">
          <w:rPr>
            <w:noProof/>
            <w:webHidden/>
          </w:rPr>
          <w:fldChar w:fldCharType="separate"/>
        </w:r>
        <w:r w:rsidR="0060126E">
          <w:rPr>
            <w:noProof/>
            <w:webHidden/>
          </w:rPr>
          <w:t>44</w:t>
        </w:r>
        <w:r w:rsidR="0060126E">
          <w:rPr>
            <w:noProof/>
            <w:webHidden/>
          </w:rPr>
          <w:fldChar w:fldCharType="end"/>
        </w:r>
      </w:hyperlink>
    </w:p>
    <w:p w14:paraId="124FB0BD" w14:textId="2D1AA000"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47" w:history="1">
        <w:r w:rsidR="0060126E" w:rsidRPr="001977E3">
          <w:rPr>
            <w:rStyle w:val="Hyperlink"/>
            <w:noProof/>
          </w:rPr>
          <w:t>Set Different Top and Bottom Set Point Temperatures</w:t>
        </w:r>
        <w:r w:rsidR="0060126E">
          <w:rPr>
            <w:noProof/>
            <w:webHidden/>
          </w:rPr>
          <w:tab/>
        </w:r>
        <w:r w:rsidR="0060126E">
          <w:rPr>
            <w:noProof/>
            <w:webHidden/>
          </w:rPr>
          <w:fldChar w:fldCharType="begin"/>
        </w:r>
        <w:r w:rsidR="0060126E">
          <w:rPr>
            <w:noProof/>
            <w:webHidden/>
          </w:rPr>
          <w:instrText xml:space="preserve"> PAGEREF _Toc532827247 \h </w:instrText>
        </w:r>
        <w:r w:rsidR="0060126E">
          <w:rPr>
            <w:noProof/>
            <w:webHidden/>
          </w:rPr>
        </w:r>
        <w:r w:rsidR="0060126E">
          <w:rPr>
            <w:noProof/>
            <w:webHidden/>
          </w:rPr>
          <w:fldChar w:fldCharType="separate"/>
        </w:r>
        <w:r w:rsidR="0060126E">
          <w:rPr>
            <w:noProof/>
            <w:webHidden/>
          </w:rPr>
          <w:t>45</w:t>
        </w:r>
        <w:r w:rsidR="0060126E">
          <w:rPr>
            <w:noProof/>
            <w:webHidden/>
          </w:rPr>
          <w:fldChar w:fldCharType="end"/>
        </w:r>
      </w:hyperlink>
    </w:p>
    <w:p w14:paraId="163BF6BD" w14:textId="64CBBC75"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48" w:history="1">
        <w:r w:rsidR="0060126E" w:rsidRPr="001977E3">
          <w:rPr>
            <w:rStyle w:val="Hyperlink"/>
            <w:noProof/>
          </w:rPr>
          <w:t>Profile Explorer</w:t>
        </w:r>
        <w:r w:rsidR="0060126E">
          <w:rPr>
            <w:noProof/>
            <w:webHidden/>
          </w:rPr>
          <w:tab/>
        </w:r>
        <w:r w:rsidR="0060126E">
          <w:rPr>
            <w:noProof/>
            <w:webHidden/>
          </w:rPr>
          <w:fldChar w:fldCharType="begin"/>
        </w:r>
        <w:r w:rsidR="0060126E">
          <w:rPr>
            <w:noProof/>
            <w:webHidden/>
          </w:rPr>
          <w:instrText xml:space="preserve"> PAGEREF _Toc532827248 \h </w:instrText>
        </w:r>
        <w:r w:rsidR="0060126E">
          <w:rPr>
            <w:noProof/>
            <w:webHidden/>
          </w:rPr>
        </w:r>
        <w:r w:rsidR="0060126E">
          <w:rPr>
            <w:noProof/>
            <w:webHidden/>
          </w:rPr>
          <w:fldChar w:fldCharType="separate"/>
        </w:r>
        <w:r w:rsidR="0060126E">
          <w:rPr>
            <w:noProof/>
            <w:webHidden/>
          </w:rPr>
          <w:t>49</w:t>
        </w:r>
        <w:r w:rsidR="0060126E">
          <w:rPr>
            <w:noProof/>
            <w:webHidden/>
          </w:rPr>
          <w:fldChar w:fldCharType="end"/>
        </w:r>
      </w:hyperlink>
    </w:p>
    <w:p w14:paraId="15756D5B" w14:textId="35B59BD1"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49" w:history="1">
        <w:r w:rsidR="0060126E" w:rsidRPr="001977E3">
          <w:rPr>
            <w:rStyle w:val="Hyperlink"/>
            <w:noProof/>
          </w:rPr>
          <w:t>Browse for Historical Data</w:t>
        </w:r>
        <w:r w:rsidR="0060126E">
          <w:rPr>
            <w:noProof/>
            <w:webHidden/>
          </w:rPr>
          <w:tab/>
        </w:r>
        <w:r w:rsidR="0060126E">
          <w:rPr>
            <w:noProof/>
            <w:webHidden/>
          </w:rPr>
          <w:fldChar w:fldCharType="begin"/>
        </w:r>
        <w:r w:rsidR="0060126E">
          <w:rPr>
            <w:noProof/>
            <w:webHidden/>
          </w:rPr>
          <w:instrText xml:space="preserve"> PAGEREF _Toc532827249 \h </w:instrText>
        </w:r>
        <w:r w:rsidR="0060126E">
          <w:rPr>
            <w:noProof/>
            <w:webHidden/>
          </w:rPr>
        </w:r>
        <w:r w:rsidR="0060126E">
          <w:rPr>
            <w:noProof/>
            <w:webHidden/>
          </w:rPr>
          <w:fldChar w:fldCharType="separate"/>
        </w:r>
        <w:r w:rsidR="0060126E">
          <w:rPr>
            <w:noProof/>
            <w:webHidden/>
          </w:rPr>
          <w:t>50</w:t>
        </w:r>
        <w:r w:rsidR="0060126E">
          <w:rPr>
            <w:noProof/>
            <w:webHidden/>
          </w:rPr>
          <w:fldChar w:fldCharType="end"/>
        </w:r>
      </w:hyperlink>
    </w:p>
    <w:p w14:paraId="54F0F47B" w14:textId="2EEEB8FB"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50" w:history="1">
        <w:r w:rsidR="0060126E" w:rsidRPr="001977E3">
          <w:rPr>
            <w:rStyle w:val="Hyperlink"/>
            <w:noProof/>
          </w:rPr>
          <w:t>View Historical Data Over a Network (History Mode)</w:t>
        </w:r>
        <w:r w:rsidR="0060126E">
          <w:rPr>
            <w:noProof/>
            <w:webHidden/>
          </w:rPr>
          <w:tab/>
        </w:r>
        <w:r w:rsidR="0060126E">
          <w:rPr>
            <w:noProof/>
            <w:webHidden/>
          </w:rPr>
          <w:fldChar w:fldCharType="begin"/>
        </w:r>
        <w:r w:rsidR="0060126E">
          <w:rPr>
            <w:noProof/>
            <w:webHidden/>
          </w:rPr>
          <w:instrText xml:space="preserve"> PAGEREF _Toc532827250 \h </w:instrText>
        </w:r>
        <w:r w:rsidR="0060126E">
          <w:rPr>
            <w:noProof/>
            <w:webHidden/>
          </w:rPr>
        </w:r>
        <w:r w:rsidR="0060126E">
          <w:rPr>
            <w:noProof/>
            <w:webHidden/>
          </w:rPr>
          <w:fldChar w:fldCharType="separate"/>
        </w:r>
        <w:r w:rsidR="0060126E">
          <w:rPr>
            <w:noProof/>
            <w:webHidden/>
          </w:rPr>
          <w:t>50</w:t>
        </w:r>
        <w:r w:rsidR="0060126E">
          <w:rPr>
            <w:noProof/>
            <w:webHidden/>
          </w:rPr>
          <w:fldChar w:fldCharType="end"/>
        </w:r>
      </w:hyperlink>
    </w:p>
    <w:p w14:paraId="3ADFE3E8" w14:textId="39509898"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51" w:history="1">
        <w:r w:rsidR="0060126E" w:rsidRPr="001977E3">
          <w:rPr>
            <w:rStyle w:val="Hyperlink"/>
            <w:noProof/>
          </w:rPr>
          <w:t>Profile Explorer – Virtual Profiling</w:t>
        </w:r>
        <w:r w:rsidR="0060126E">
          <w:rPr>
            <w:noProof/>
            <w:webHidden/>
          </w:rPr>
          <w:tab/>
        </w:r>
        <w:r w:rsidR="0060126E">
          <w:rPr>
            <w:noProof/>
            <w:webHidden/>
          </w:rPr>
          <w:fldChar w:fldCharType="begin"/>
        </w:r>
        <w:r w:rsidR="0060126E">
          <w:rPr>
            <w:noProof/>
            <w:webHidden/>
          </w:rPr>
          <w:instrText xml:space="preserve"> PAGEREF _Toc532827251 \h </w:instrText>
        </w:r>
        <w:r w:rsidR="0060126E">
          <w:rPr>
            <w:noProof/>
            <w:webHidden/>
          </w:rPr>
        </w:r>
        <w:r w:rsidR="0060126E">
          <w:rPr>
            <w:noProof/>
            <w:webHidden/>
          </w:rPr>
          <w:fldChar w:fldCharType="separate"/>
        </w:r>
        <w:r w:rsidR="0060126E">
          <w:rPr>
            <w:noProof/>
            <w:webHidden/>
          </w:rPr>
          <w:t>52</w:t>
        </w:r>
        <w:r w:rsidR="0060126E">
          <w:rPr>
            <w:noProof/>
            <w:webHidden/>
          </w:rPr>
          <w:fldChar w:fldCharType="end"/>
        </w:r>
      </w:hyperlink>
    </w:p>
    <w:p w14:paraId="3A37113A" w14:textId="59A4C0CD"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52" w:history="1">
        <w:r w:rsidR="0060126E" w:rsidRPr="001977E3">
          <w:rPr>
            <w:rStyle w:val="Hyperlink"/>
            <w:noProof/>
          </w:rPr>
          <w:t>Access History Data Backup Files</w:t>
        </w:r>
        <w:r w:rsidR="0060126E">
          <w:rPr>
            <w:noProof/>
            <w:webHidden/>
          </w:rPr>
          <w:tab/>
        </w:r>
        <w:r w:rsidR="0060126E">
          <w:rPr>
            <w:noProof/>
            <w:webHidden/>
          </w:rPr>
          <w:fldChar w:fldCharType="begin"/>
        </w:r>
        <w:r w:rsidR="0060126E">
          <w:rPr>
            <w:noProof/>
            <w:webHidden/>
          </w:rPr>
          <w:instrText xml:space="preserve"> PAGEREF _Toc532827252 \h </w:instrText>
        </w:r>
        <w:r w:rsidR="0060126E">
          <w:rPr>
            <w:noProof/>
            <w:webHidden/>
          </w:rPr>
        </w:r>
        <w:r w:rsidR="0060126E">
          <w:rPr>
            <w:noProof/>
            <w:webHidden/>
          </w:rPr>
          <w:fldChar w:fldCharType="separate"/>
        </w:r>
        <w:r w:rsidR="0060126E">
          <w:rPr>
            <w:noProof/>
            <w:webHidden/>
          </w:rPr>
          <w:t>54</w:t>
        </w:r>
        <w:r w:rsidR="0060126E">
          <w:rPr>
            <w:noProof/>
            <w:webHidden/>
          </w:rPr>
          <w:fldChar w:fldCharType="end"/>
        </w:r>
      </w:hyperlink>
    </w:p>
    <w:p w14:paraId="6D9C9EA8" w14:textId="4D4DEF93"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53" w:history="1">
        <w:r w:rsidR="0060126E" w:rsidRPr="001977E3">
          <w:rPr>
            <w:rStyle w:val="Hyperlink"/>
            <w:noProof/>
          </w:rPr>
          <w:t>Insert Data Files from an Outside Source</w:t>
        </w:r>
        <w:r w:rsidR="0060126E">
          <w:rPr>
            <w:noProof/>
            <w:webHidden/>
          </w:rPr>
          <w:tab/>
        </w:r>
        <w:r w:rsidR="0060126E">
          <w:rPr>
            <w:noProof/>
            <w:webHidden/>
          </w:rPr>
          <w:fldChar w:fldCharType="begin"/>
        </w:r>
        <w:r w:rsidR="0060126E">
          <w:rPr>
            <w:noProof/>
            <w:webHidden/>
          </w:rPr>
          <w:instrText xml:space="preserve"> PAGEREF _Toc532827253 \h </w:instrText>
        </w:r>
        <w:r w:rsidR="0060126E">
          <w:rPr>
            <w:noProof/>
            <w:webHidden/>
          </w:rPr>
        </w:r>
        <w:r w:rsidR="0060126E">
          <w:rPr>
            <w:noProof/>
            <w:webHidden/>
          </w:rPr>
          <w:fldChar w:fldCharType="separate"/>
        </w:r>
        <w:r w:rsidR="0060126E">
          <w:rPr>
            <w:noProof/>
            <w:webHidden/>
          </w:rPr>
          <w:t>54</w:t>
        </w:r>
        <w:r w:rsidR="0060126E">
          <w:rPr>
            <w:noProof/>
            <w:webHidden/>
          </w:rPr>
          <w:fldChar w:fldCharType="end"/>
        </w:r>
      </w:hyperlink>
    </w:p>
    <w:p w14:paraId="2C7F82E7" w14:textId="27779FE7"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54" w:history="1">
        <w:r w:rsidR="0060126E" w:rsidRPr="001977E3">
          <w:rPr>
            <w:rStyle w:val="Hyperlink"/>
            <w:noProof/>
          </w:rPr>
          <w:t>Rename Profiles</w:t>
        </w:r>
        <w:r w:rsidR="0060126E">
          <w:rPr>
            <w:noProof/>
            <w:webHidden/>
          </w:rPr>
          <w:tab/>
        </w:r>
        <w:r w:rsidR="0060126E">
          <w:rPr>
            <w:noProof/>
            <w:webHidden/>
          </w:rPr>
          <w:fldChar w:fldCharType="begin"/>
        </w:r>
        <w:r w:rsidR="0060126E">
          <w:rPr>
            <w:noProof/>
            <w:webHidden/>
          </w:rPr>
          <w:instrText xml:space="preserve"> PAGEREF _Toc532827254 \h </w:instrText>
        </w:r>
        <w:r w:rsidR="0060126E">
          <w:rPr>
            <w:noProof/>
            <w:webHidden/>
          </w:rPr>
        </w:r>
        <w:r w:rsidR="0060126E">
          <w:rPr>
            <w:noProof/>
            <w:webHidden/>
          </w:rPr>
          <w:fldChar w:fldCharType="separate"/>
        </w:r>
        <w:r w:rsidR="0060126E">
          <w:rPr>
            <w:noProof/>
            <w:webHidden/>
          </w:rPr>
          <w:t>54</w:t>
        </w:r>
        <w:r w:rsidR="0060126E">
          <w:rPr>
            <w:noProof/>
            <w:webHidden/>
          </w:rPr>
          <w:fldChar w:fldCharType="end"/>
        </w:r>
      </w:hyperlink>
    </w:p>
    <w:p w14:paraId="32CD92BD" w14:textId="5BC78636"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55" w:history="1">
        <w:r w:rsidR="0060126E" w:rsidRPr="001977E3">
          <w:rPr>
            <w:rStyle w:val="Hyperlink"/>
            <w:noProof/>
          </w:rPr>
          <w:t>Virtual Profiling</w:t>
        </w:r>
        <w:r w:rsidR="0060126E">
          <w:rPr>
            <w:noProof/>
            <w:webHidden/>
          </w:rPr>
          <w:tab/>
        </w:r>
        <w:r w:rsidR="0060126E">
          <w:rPr>
            <w:noProof/>
            <w:webHidden/>
          </w:rPr>
          <w:fldChar w:fldCharType="begin"/>
        </w:r>
        <w:r w:rsidR="0060126E">
          <w:rPr>
            <w:noProof/>
            <w:webHidden/>
          </w:rPr>
          <w:instrText xml:space="preserve"> PAGEREF _Toc532827255 \h </w:instrText>
        </w:r>
        <w:r w:rsidR="0060126E">
          <w:rPr>
            <w:noProof/>
            <w:webHidden/>
          </w:rPr>
        </w:r>
        <w:r w:rsidR="0060126E">
          <w:rPr>
            <w:noProof/>
            <w:webHidden/>
          </w:rPr>
          <w:fldChar w:fldCharType="separate"/>
        </w:r>
        <w:r w:rsidR="0060126E">
          <w:rPr>
            <w:noProof/>
            <w:webHidden/>
          </w:rPr>
          <w:t>55</w:t>
        </w:r>
        <w:r w:rsidR="0060126E">
          <w:rPr>
            <w:noProof/>
            <w:webHidden/>
          </w:rPr>
          <w:fldChar w:fldCharType="end"/>
        </w:r>
      </w:hyperlink>
    </w:p>
    <w:p w14:paraId="138326B1" w14:textId="30D90B59"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56" w:history="1">
        <w:r w:rsidR="0060126E" w:rsidRPr="001977E3">
          <w:rPr>
            <w:rStyle w:val="Hyperlink"/>
            <w:noProof/>
          </w:rPr>
          <w:t>Get a Valid Baseline Profile</w:t>
        </w:r>
        <w:r w:rsidR="0060126E">
          <w:rPr>
            <w:noProof/>
            <w:webHidden/>
          </w:rPr>
          <w:tab/>
        </w:r>
        <w:r w:rsidR="0060126E">
          <w:rPr>
            <w:noProof/>
            <w:webHidden/>
          </w:rPr>
          <w:fldChar w:fldCharType="begin"/>
        </w:r>
        <w:r w:rsidR="0060126E">
          <w:rPr>
            <w:noProof/>
            <w:webHidden/>
          </w:rPr>
          <w:instrText xml:space="preserve"> PAGEREF _Toc532827256 \h </w:instrText>
        </w:r>
        <w:r w:rsidR="0060126E">
          <w:rPr>
            <w:noProof/>
            <w:webHidden/>
          </w:rPr>
        </w:r>
        <w:r w:rsidR="0060126E">
          <w:rPr>
            <w:noProof/>
            <w:webHidden/>
          </w:rPr>
          <w:fldChar w:fldCharType="separate"/>
        </w:r>
        <w:r w:rsidR="0060126E">
          <w:rPr>
            <w:noProof/>
            <w:webHidden/>
          </w:rPr>
          <w:t>55</w:t>
        </w:r>
        <w:r w:rsidR="0060126E">
          <w:rPr>
            <w:noProof/>
            <w:webHidden/>
          </w:rPr>
          <w:fldChar w:fldCharType="end"/>
        </w:r>
      </w:hyperlink>
    </w:p>
    <w:p w14:paraId="29701976" w14:textId="1B48236B"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57" w:history="1">
        <w:r w:rsidR="0060126E" w:rsidRPr="001977E3">
          <w:rPr>
            <w:rStyle w:val="Hyperlink"/>
            <w:noProof/>
          </w:rPr>
          <w:t>Create/Load a Virtual Profile</w:t>
        </w:r>
        <w:r w:rsidR="0060126E">
          <w:rPr>
            <w:noProof/>
            <w:webHidden/>
          </w:rPr>
          <w:tab/>
        </w:r>
        <w:r w:rsidR="0060126E">
          <w:rPr>
            <w:noProof/>
            <w:webHidden/>
          </w:rPr>
          <w:fldChar w:fldCharType="begin"/>
        </w:r>
        <w:r w:rsidR="0060126E">
          <w:rPr>
            <w:noProof/>
            <w:webHidden/>
          </w:rPr>
          <w:instrText xml:space="preserve"> PAGEREF _Toc532827257 \h </w:instrText>
        </w:r>
        <w:r w:rsidR="0060126E">
          <w:rPr>
            <w:noProof/>
            <w:webHidden/>
          </w:rPr>
        </w:r>
        <w:r w:rsidR="0060126E">
          <w:rPr>
            <w:noProof/>
            <w:webHidden/>
          </w:rPr>
          <w:fldChar w:fldCharType="separate"/>
        </w:r>
        <w:r w:rsidR="0060126E">
          <w:rPr>
            <w:noProof/>
            <w:webHidden/>
          </w:rPr>
          <w:t>56</w:t>
        </w:r>
        <w:r w:rsidR="0060126E">
          <w:rPr>
            <w:noProof/>
            <w:webHidden/>
          </w:rPr>
          <w:fldChar w:fldCharType="end"/>
        </w:r>
      </w:hyperlink>
    </w:p>
    <w:p w14:paraId="4C8D9072" w14:textId="331859CF"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58" w:history="1">
        <w:r w:rsidR="0060126E" w:rsidRPr="001977E3">
          <w:rPr>
            <w:rStyle w:val="Hyperlink"/>
            <w:noProof/>
          </w:rPr>
          <w:t>Live Mode - General Tab</w:t>
        </w:r>
        <w:r w:rsidR="0060126E">
          <w:rPr>
            <w:noProof/>
            <w:webHidden/>
          </w:rPr>
          <w:tab/>
        </w:r>
        <w:r w:rsidR="0060126E">
          <w:rPr>
            <w:noProof/>
            <w:webHidden/>
          </w:rPr>
          <w:fldChar w:fldCharType="begin"/>
        </w:r>
        <w:r w:rsidR="0060126E">
          <w:rPr>
            <w:noProof/>
            <w:webHidden/>
          </w:rPr>
          <w:instrText xml:space="preserve"> PAGEREF _Toc532827258 \h </w:instrText>
        </w:r>
        <w:r w:rsidR="0060126E">
          <w:rPr>
            <w:noProof/>
            <w:webHidden/>
          </w:rPr>
        </w:r>
        <w:r w:rsidR="0060126E">
          <w:rPr>
            <w:noProof/>
            <w:webHidden/>
          </w:rPr>
          <w:fldChar w:fldCharType="separate"/>
        </w:r>
        <w:r w:rsidR="0060126E">
          <w:rPr>
            <w:noProof/>
            <w:webHidden/>
          </w:rPr>
          <w:t>57</w:t>
        </w:r>
        <w:r w:rsidR="0060126E">
          <w:rPr>
            <w:noProof/>
            <w:webHidden/>
          </w:rPr>
          <w:fldChar w:fldCharType="end"/>
        </w:r>
      </w:hyperlink>
    </w:p>
    <w:p w14:paraId="6DEB3150" w14:textId="19512EA6"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59" w:history="1">
        <w:r w:rsidR="0060126E" w:rsidRPr="001977E3">
          <w:rPr>
            <w:rStyle w:val="Hyperlink"/>
            <w:noProof/>
          </w:rPr>
          <w:t>Live Mode - Description Tab</w:t>
        </w:r>
        <w:r w:rsidR="0060126E">
          <w:rPr>
            <w:noProof/>
            <w:webHidden/>
          </w:rPr>
          <w:tab/>
        </w:r>
        <w:r w:rsidR="0060126E">
          <w:rPr>
            <w:noProof/>
            <w:webHidden/>
          </w:rPr>
          <w:fldChar w:fldCharType="begin"/>
        </w:r>
        <w:r w:rsidR="0060126E">
          <w:rPr>
            <w:noProof/>
            <w:webHidden/>
          </w:rPr>
          <w:instrText xml:space="preserve"> PAGEREF _Toc532827259 \h </w:instrText>
        </w:r>
        <w:r w:rsidR="0060126E">
          <w:rPr>
            <w:noProof/>
            <w:webHidden/>
          </w:rPr>
        </w:r>
        <w:r w:rsidR="0060126E">
          <w:rPr>
            <w:noProof/>
            <w:webHidden/>
          </w:rPr>
          <w:fldChar w:fldCharType="separate"/>
        </w:r>
        <w:r w:rsidR="0060126E">
          <w:rPr>
            <w:noProof/>
            <w:webHidden/>
          </w:rPr>
          <w:t>60</w:t>
        </w:r>
        <w:r w:rsidR="0060126E">
          <w:rPr>
            <w:noProof/>
            <w:webHidden/>
          </w:rPr>
          <w:fldChar w:fldCharType="end"/>
        </w:r>
      </w:hyperlink>
    </w:p>
    <w:p w14:paraId="72CFCA56" w14:textId="69398518"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60" w:history="1">
        <w:r w:rsidR="0060126E" w:rsidRPr="001977E3">
          <w:rPr>
            <w:rStyle w:val="Hyperlink"/>
            <w:noProof/>
          </w:rPr>
          <w:t>Verify the Virtual Profile</w:t>
        </w:r>
        <w:r w:rsidR="0060126E">
          <w:rPr>
            <w:noProof/>
            <w:webHidden/>
          </w:rPr>
          <w:tab/>
        </w:r>
        <w:r w:rsidR="0060126E">
          <w:rPr>
            <w:noProof/>
            <w:webHidden/>
          </w:rPr>
          <w:fldChar w:fldCharType="begin"/>
        </w:r>
        <w:r w:rsidR="0060126E">
          <w:rPr>
            <w:noProof/>
            <w:webHidden/>
          </w:rPr>
          <w:instrText xml:space="preserve"> PAGEREF _Toc532827260 \h </w:instrText>
        </w:r>
        <w:r w:rsidR="0060126E">
          <w:rPr>
            <w:noProof/>
            <w:webHidden/>
          </w:rPr>
        </w:r>
        <w:r w:rsidR="0060126E">
          <w:rPr>
            <w:noProof/>
            <w:webHidden/>
          </w:rPr>
          <w:fldChar w:fldCharType="separate"/>
        </w:r>
        <w:r w:rsidR="0060126E">
          <w:rPr>
            <w:noProof/>
            <w:webHidden/>
          </w:rPr>
          <w:t>60</w:t>
        </w:r>
        <w:r w:rsidR="0060126E">
          <w:rPr>
            <w:noProof/>
            <w:webHidden/>
          </w:rPr>
          <w:fldChar w:fldCharType="end"/>
        </w:r>
      </w:hyperlink>
    </w:p>
    <w:p w14:paraId="2892443F" w14:textId="4CA7ADDE"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61" w:history="1">
        <w:r w:rsidR="0060126E" w:rsidRPr="001977E3">
          <w:rPr>
            <w:rStyle w:val="Hyperlink"/>
            <w:noProof/>
          </w:rPr>
          <w:t>Historical Mode</w:t>
        </w:r>
        <w:r w:rsidR="0060126E">
          <w:rPr>
            <w:noProof/>
            <w:webHidden/>
          </w:rPr>
          <w:tab/>
        </w:r>
        <w:r w:rsidR="0060126E">
          <w:rPr>
            <w:noProof/>
            <w:webHidden/>
          </w:rPr>
          <w:fldChar w:fldCharType="begin"/>
        </w:r>
        <w:r w:rsidR="0060126E">
          <w:rPr>
            <w:noProof/>
            <w:webHidden/>
          </w:rPr>
          <w:instrText xml:space="preserve"> PAGEREF _Toc532827261 \h </w:instrText>
        </w:r>
        <w:r w:rsidR="0060126E">
          <w:rPr>
            <w:noProof/>
            <w:webHidden/>
          </w:rPr>
        </w:r>
        <w:r w:rsidR="0060126E">
          <w:rPr>
            <w:noProof/>
            <w:webHidden/>
          </w:rPr>
          <w:fldChar w:fldCharType="separate"/>
        </w:r>
        <w:r w:rsidR="0060126E">
          <w:rPr>
            <w:noProof/>
            <w:webHidden/>
          </w:rPr>
          <w:t>63</w:t>
        </w:r>
        <w:r w:rsidR="0060126E">
          <w:rPr>
            <w:noProof/>
            <w:webHidden/>
          </w:rPr>
          <w:fldChar w:fldCharType="end"/>
        </w:r>
      </w:hyperlink>
    </w:p>
    <w:p w14:paraId="0E50FA3C" w14:textId="58E517EC"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62" w:history="1">
        <w:r w:rsidR="0060126E" w:rsidRPr="001977E3">
          <w:rPr>
            <w:rStyle w:val="Hyperlink"/>
            <w:noProof/>
          </w:rPr>
          <w:t>Historical Mode - General Tab</w:t>
        </w:r>
        <w:r w:rsidR="0060126E">
          <w:rPr>
            <w:noProof/>
            <w:webHidden/>
          </w:rPr>
          <w:tab/>
        </w:r>
        <w:r w:rsidR="0060126E">
          <w:rPr>
            <w:noProof/>
            <w:webHidden/>
          </w:rPr>
          <w:fldChar w:fldCharType="begin"/>
        </w:r>
        <w:r w:rsidR="0060126E">
          <w:rPr>
            <w:noProof/>
            <w:webHidden/>
          </w:rPr>
          <w:instrText xml:space="preserve"> PAGEREF _Toc532827262 \h </w:instrText>
        </w:r>
        <w:r w:rsidR="0060126E">
          <w:rPr>
            <w:noProof/>
            <w:webHidden/>
          </w:rPr>
        </w:r>
        <w:r w:rsidR="0060126E">
          <w:rPr>
            <w:noProof/>
            <w:webHidden/>
          </w:rPr>
          <w:fldChar w:fldCharType="separate"/>
        </w:r>
        <w:r w:rsidR="0060126E">
          <w:rPr>
            <w:noProof/>
            <w:webHidden/>
          </w:rPr>
          <w:t>63</w:t>
        </w:r>
        <w:r w:rsidR="0060126E">
          <w:rPr>
            <w:noProof/>
            <w:webHidden/>
          </w:rPr>
          <w:fldChar w:fldCharType="end"/>
        </w:r>
      </w:hyperlink>
    </w:p>
    <w:p w14:paraId="539C7F00" w14:textId="17A06380"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63" w:history="1">
        <w:r w:rsidR="0060126E" w:rsidRPr="001977E3">
          <w:rPr>
            <w:rStyle w:val="Hyperlink"/>
            <w:noProof/>
          </w:rPr>
          <w:t>Historical Mode - Description Tab</w:t>
        </w:r>
        <w:r w:rsidR="0060126E">
          <w:rPr>
            <w:noProof/>
            <w:webHidden/>
          </w:rPr>
          <w:tab/>
        </w:r>
        <w:r w:rsidR="0060126E">
          <w:rPr>
            <w:noProof/>
            <w:webHidden/>
          </w:rPr>
          <w:fldChar w:fldCharType="begin"/>
        </w:r>
        <w:r w:rsidR="0060126E">
          <w:rPr>
            <w:noProof/>
            <w:webHidden/>
          </w:rPr>
          <w:instrText xml:space="preserve"> PAGEREF _Toc532827263 \h </w:instrText>
        </w:r>
        <w:r w:rsidR="0060126E">
          <w:rPr>
            <w:noProof/>
            <w:webHidden/>
          </w:rPr>
        </w:r>
        <w:r w:rsidR="0060126E">
          <w:rPr>
            <w:noProof/>
            <w:webHidden/>
          </w:rPr>
          <w:fldChar w:fldCharType="separate"/>
        </w:r>
        <w:r w:rsidR="0060126E">
          <w:rPr>
            <w:noProof/>
            <w:webHidden/>
          </w:rPr>
          <w:t>66</w:t>
        </w:r>
        <w:r w:rsidR="0060126E">
          <w:rPr>
            <w:noProof/>
            <w:webHidden/>
          </w:rPr>
          <w:fldChar w:fldCharType="end"/>
        </w:r>
      </w:hyperlink>
    </w:p>
    <w:p w14:paraId="35C10D79" w14:textId="2BF99449"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64" w:history="1">
        <w:r w:rsidR="0060126E" w:rsidRPr="001977E3">
          <w:rPr>
            <w:rStyle w:val="Hyperlink"/>
            <w:noProof/>
          </w:rPr>
          <w:t>Password Protection</w:t>
        </w:r>
        <w:r w:rsidR="0060126E">
          <w:rPr>
            <w:noProof/>
            <w:webHidden/>
          </w:rPr>
          <w:tab/>
        </w:r>
        <w:r w:rsidR="0060126E">
          <w:rPr>
            <w:noProof/>
            <w:webHidden/>
          </w:rPr>
          <w:fldChar w:fldCharType="begin"/>
        </w:r>
        <w:r w:rsidR="0060126E">
          <w:rPr>
            <w:noProof/>
            <w:webHidden/>
          </w:rPr>
          <w:instrText xml:space="preserve"> PAGEREF _Toc532827264 \h </w:instrText>
        </w:r>
        <w:r w:rsidR="0060126E">
          <w:rPr>
            <w:noProof/>
            <w:webHidden/>
          </w:rPr>
        </w:r>
        <w:r w:rsidR="0060126E">
          <w:rPr>
            <w:noProof/>
            <w:webHidden/>
          </w:rPr>
          <w:fldChar w:fldCharType="separate"/>
        </w:r>
        <w:r w:rsidR="0060126E">
          <w:rPr>
            <w:noProof/>
            <w:webHidden/>
          </w:rPr>
          <w:t>67</w:t>
        </w:r>
        <w:r w:rsidR="0060126E">
          <w:rPr>
            <w:noProof/>
            <w:webHidden/>
          </w:rPr>
          <w:fldChar w:fldCharType="end"/>
        </w:r>
      </w:hyperlink>
    </w:p>
    <w:p w14:paraId="4A2EB911" w14:textId="446F975B"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65" w:history="1">
        <w:r w:rsidR="0060126E" w:rsidRPr="001977E3">
          <w:rPr>
            <w:rStyle w:val="Hyperlink"/>
            <w:noProof/>
          </w:rPr>
          <w:t>Printing</w:t>
        </w:r>
        <w:r w:rsidR="0060126E">
          <w:rPr>
            <w:noProof/>
            <w:webHidden/>
          </w:rPr>
          <w:tab/>
        </w:r>
        <w:r w:rsidR="0060126E">
          <w:rPr>
            <w:noProof/>
            <w:webHidden/>
          </w:rPr>
          <w:fldChar w:fldCharType="begin"/>
        </w:r>
        <w:r w:rsidR="0060126E">
          <w:rPr>
            <w:noProof/>
            <w:webHidden/>
          </w:rPr>
          <w:instrText xml:space="preserve"> PAGEREF _Toc532827265 \h </w:instrText>
        </w:r>
        <w:r w:rsidR="0060126E">
          <w:rPr>
            <w:noProof/>
            <w:webHidden/>
          </w:rPr>
        </w:r>
        <w:r w:rsidR="0060126E">
          <w:rPr>
            <w:noProof/>
            <w:webHidden/>
          </w:rPr>
          <w:fldChar w:fldCharType="separate"/>
        </w:r>
        <w:r w:rsidR="0060126E">
          <w:rPr>
            <w:noProof/>
            <w:webHidden/>
          </w:rPr>
          <w:t>68</w:t>
        </w:r>
        <w:r w:rsidR="0060126E">
          <w:rPr>
            <w:noProof/>
            <w:webHidden/>
          </w:rPr>
          <w:fldChar w:fldCharType="end"/>
        </w:r>
      </w:hyperlink>
    </w:p>
    <w:p w14:paraId="7D7EA068" w14:textId="677BBDC0"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66" w:history="1">
        <w:r w:rsidR="0060126E" w:rsidRPr="001977E3">
          <w:rPr>
            <w:rStyle w:val="Hyperlink"/>
            <w:noProof/>
          </w:rPr>
          <w:t>Portrait Mode</w:t>
        </w:r>
        <w:r w:rsidR="0060126E">
          <w:rPr>
            <w:noProof/>
            <w:webHidden/>
          </w:rPr>
          <w:tab/>
        </w:r>
        <w:r w:rsidR="0060126E">
          <w:rPr>
            <w:noProof/>
            <w:webHidden/>
          </w:rPr>
          <w:fldChar w:fldCharType="begin"/>
        </w:r>
        <w:r w:rsidR="0060126E">
          <w:rPr>
            <w:noProof/>
            <w:webHidden/>
          </w:rPr>
          <w:instrText xml:space="preserve"> PAGEREF _Toc532827266 \h </w:instrText>
        </w:r>
        <w:r w:rsidR="0060126E">
          <w:rPr>
            <w:noProof/>
            <w:webHidden/>
          </w:rPr>
        </w:r>
        <w:r w:rsidR="0060126E">
          <w:rPr>
            <w:noProof/>
            <w:webHidden/>
          </w:rPr>
          <w:fldChar w:fldCharType="separate"/>
        </w:r>
        <w:r w:rsidR="0060126E">
          <w:rPr>
            <w:noProof/>
            <w:webHidden/>
          </w:rPr>
          <w:t>68</w:t>
        </w:r>
        <w:r w:rsidR="0060126E">
          <w:rPr>
            <w:noProof/>
            <w:webHidden/>
          </w:rPr>
          <w:fldChar w:fldCharType="end"/>
        </w:r>
      </w:hyperlink>
    </w:p>
    <w:p w14:paraId="7DDCB0CF" w14:textId="3E09EB03"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67" w:history="1">
        <w:r w:rsidR="0060126E" w:rsidRPr="001977E3">
          <w:rPr>
            <w:rStyle w:val="Hyperlink"/>
            <w:noProof/>
          </w:rPr>
          <w:t>Landscape Mode</w:t>
        </w:r>
        <w:r w:rsidR="0060126E">
          <w:rPr>
            <w:noProof/>
            <w:webHidden/>
          </w:rPr>
          <w:tab/>
        </w:r>
        <w:r w:rsidR="0060126E">
          <w:rPr>
            <w:noProof/>
            <w:webHidden/>
          </w:rPr>
          <w:fldChar w:fldCharType="begin"/>
        </w:r>
        <w:r w:rsidR="0060126E">
          <w:rPr>
            <w:noProof/>
            <w:webHidden/>
          </w:rPr>
          <w:instrText xml:space="preserve"> PAGEREF _Toc532827267 \h </w:instrText>
        </w:r>
        <w:r w:rsidR="0060126E">
          <w:rPr>
            <w:noProof/>
            <w:webHidden/>
          </w:rPr>
        </w:r>
        <w:r w:rsidR="0060126E">
          <w:rPr>
            <w:noProof/>
            <w:webHidden/>
          </w:rPr>
          <w:fldChar w:fldCharType="separate"/>
        </w:r>
        <w:r w:rsidR="0060126E">
          <w:rPr>
            <w:noProof/>
            <w:webHidden/>
          </w:rPr>
          <w:t>69</w:t>
        </w:r>
        <w:r w:rsidR="0060126E">
          <w:rPr>
            <w:noProof/>
            <w:webHidden/>
          </w:rPr>
          <w:fldChar w:fldCharType="end"/>
        </w:r>
      </w:hyperlink>
    </w:p>
    <w:p w14:paraId="1677FF4C" w14:textId="5E665E0B"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68" w:history="1">
        <w:r w:rsidR="0060126E" w:rsidRPr="001977E3">
          <w:rPr>
            <w:rStyle w:val="Hyperlink"/>
            <w:noProof/>
          </w:rPr>
          <w:t>Write Data to and View Data Over a Network</w:t>
        </w:r>
        <w:r w:rsidR="0060126E">
          <w:rPr>
            <w:noProof/>
            <w:webHidden/>
          </w:rPr>
          <w:tab/>
        </w:r>
        <w:r w:rsidR="0060126E">
          <w:rPr>
            <w:noProof/>
            <w:webHidden/>
          </w:rPr>
          <w:fldChar w:fldCharType="begin"/>
        </w:r>
        <w:r w:rsidR="0060126E">
          <w:rPr>
            <w:noProof/>
            <w:webHidden/>
          </w:rPr>
          <w:instrText xml:space="preserve"> PAGEREF _Toc532827268 \h </w:instrText>
        </w:r>
        <w:r w:rsidR="0060126E">
          <w:rPr>
            <w:noProof/>
            <w:webHidden/>
          </w:rPr>
        </w:r>
        <w:r w:rsidR="0060126E">
          <w:rPr>
            <w:noProof/>
            <w:webHidden/>
          </w:rPr>
          <w:fldChar w:fldCharType="separate"/>
        </w:r>
        <w:r w:rsidR="0060126E">
          <w:rPr>
            <w:noProof/>
            <w:webHidden/>
          </w:rPr>
          <w:t>70</w:t>
        </w:r>
        <w:r w:rsidR="0060126E">
          <w:rPr>
            <w:noProof/>
            <w:webHidden/>
          </w:rPr>
          <w:fldChar w:fldCharType="end"/>
        </w:r>
      </w:hyperlink>
    </w:p>
    <w:p w14:paraId="1489B119" w14:textId="51674C04"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69" w:history="1">
        <w:r w:rsidR="0060126E" w:rsidRPr="001977E3">
          <w:rPr>
            <w:rStyle w:val="Hyperlink"/>
            <w:noProof/>
          </w:rPr>
          <w:t>Write Data to a Network Drive</w:t>
        </w:r>
        <w:r w:rsidR="0060126E">
          <w:rPr>
            <w:noProof/>
            <w:webHidden/>
          </w:rPr>
          <w:tab/>
        </w:r>
        <w:r w:rsidR="0060126E">
          <w:rPr>
            <w:noProof/>
            <w:webHidden/>
          </w:rPr>
          <w:fldChar w:fldCharType="begin"/>
        </w:r>
        <w:r w:rsidR="0060126E">
          <w:rPr>
            <w:noProof/>
            <w:webHidden/>
          </w:rPr>
          <w:instrText xml:space="preserve"> PAGEREF _Toc532827269 \h </w:instrText>
        </w:r>
        <w:r w:rsidR="0060126E">
          <w:rPr>
            <w:noProof/>
            <w:webHidden/>
          </w:rPr>
        </w:r>
        <w:r w:rsidR="0060126E">
          <w:rPr>
            <w:noProof/>
            <w:webHidden/>
          </w:rPr>
          <w:fldChar w:fldCharType="separate"/>
        </w:r>
        <w:r w:rsidR="0060126E">
          <w:rPr>
            <w:noProof/>
            <w:webHidden/>
          </w:rPr>
          <w:t>70</w:t>
        </w:r>
        <w:r w:rsidR="0060126E">
          <w:rPr>
            <w:noProof/>
            <w:webHidden/>
          </w:rPr>
          <w:fldChar w:fldCharType="end"/>
        </w:r>
      </w:hyperlink>
    </w:p>
    <w:p w14:paraId="015BBF30" w14:textId="79763066"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70" w:history="1">
        <w:r w:rsidR="0060126E" w:rsidRPr="001977E3">
          <w:rPr>
            <w:rStyle w:val="Hyperlink"/>
            <w:noProof/>
          </w:rPr>
          <w:t>Viewing Historical Data</w:t>
        </w:r>
        <w:r w:rsidR="0060126E">
          <w:rPr>
            <w:noProof/>
            <w:webHidden/>
          </w:rPr>
          <w:tab/>
        </w:r>
        <w:r w:rsidR="0060126E">
          <w:rPr>
            <w:noProof/>
            <w:webHidden/>
          </w:rPr>
          <w:fldChar w:fldCharType="begin"/>
        </w:r>
        <w:r w:rsidR="0060126E">
          <w:rPr>
            <w:noProof/>
            <w:webHidden/>
          </w:rPr>
          <w:instrText xml:space="preserve"> PAGEREF _Toc532827270 \h </w:instrText>
        </w:r>
        <w:r w:rsidR="0060126E">
          <w:rPr>
            <w:noProof/>
            <w:webHidden/>
          </w:rPr>
        </w:r>
        <w:r w:rsidR="0060126E">
          <w:rPr>
            <w:noProof/>
            <w:webHidden/>
          </w:rPr>
          <w:fldChar w:fldCharType="separate"/>
        </w:r>
        <w:r w:rsidR="0060126E">
          <w:rPr>
            <w:noProof/>
            <w:webHidden/>
          </w:rPr>
          <w:t>73</w:t>
        </w:r>
        <w:r w:rsidR="0060126E">
          <w:rPr>
            <w:noProof/>
            <w:webHidden/>
          </w:rPr>
          <w:fldChar w:fldCharType="end"/>
        </w:r>
      </w:hyperlink>
    </w:p>
    <w:p w14:paraId="37C24345" w14:textId="4250E471"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71" w:history="1">
        <w:r w:rsidR="0060126E" w:rsidRPr="001977E3">
          <w:rPr>
            <w:rStyle w:val="Hyperlink"/>
            <w:noProof/>
          </w:rPr>
          <w:t>Messages During Profiling and Baseline Profiling</w:t>
        </w:r>
        <w:r w:rsidR="0060126E">
          <w:rPr>
            <w:noProof/>
            <w:webHidden/>
          </w:rPr>
          <w:tab/>
        </w:r>
        <w:r w:rsidR="0060126E">
          <w:rPr>
            <w:noProof/>
            <w:webHidden/>
          </w:rPr>
          <w:fldChar w:fldCharType="begin"/>
        </w:r>
        <w:r w:rsidR="0060126E">
          <w:rPr>
            <w:noProof/>
            <w:webHidden/>
          </w:rPr>
          <w:instrText xml:space="preserve"> PAGEREF _Toc532827271 \h </w:instrText>
        </w:r>
        <w:r w:rsidR="0060126E">
          <w:rPr>
            <w:noProof/>
            <w:webHidden/>
          </w:rPr>
        </w:r>
        <w:r w:rsidR="0060126E">
          <w:rPr>
            <w:noProof/>
            <w:webHidden/>
          </w:rPr>
          <w:fldChar w:fldCharType="separate"/>
        </w:r>
        <w:r w:rsidR="0060126E">
          <w:rPr>
            <w:noProof/>
            <w:webHidden/>
          </w:rPr>
          <w:t>74</w:t>
        </w:r>
        <w:r w:rsidR="0060126E">
          <w:rPr>
            <w:noProof/>
            <w:webHidden/>
          </w:rPr>
          <w:fldChar w:fldCharType="end"/>
        </w:r>
      </w:hyperlink>
    </w:p>
    <w:p w14:paraId="329B75B3" w14:textId="1B638F43"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72" w:history="1">
        <w:r w:rsidR="0060126E" w:rsidRPr="001977E3">
          <w:rPr>
            <w:rStyle w:val="Hyperlink"/>
            <w:noProof/>
          </w:rPr>
          <w:t>System Messages and Alarms</w:t>
        </w:r>
        <w:r w:rsidR="0060126E">
          <w:rPr>
            <w:noProof/>
            <w:webHidden/>
          </w:rPr>
          <w:tab/>
        </w:r>
        <w:r w:rsidR="0060126E">
          <w:rPr>
            <w:noProof/>
            <w:webHidden/>
          </w:rPr>
          <w:fldChar w:fldCharType="begin"/>
        </w:r>
        <w:r w:rsidR="0060126E">
          <w:rPr>
            <w:noProof/>
            <w:webHidden/>
          </w:rPr>
          <w:instrText xml:space="preserve"> PAGEREF _Toc532827272 \h </w:instrText>
        </w:r>
        <w:r w:rsidR="0060126E">
          <w:rPr>
            <w:noProof/>
            <w:webHidden/>
          </w:rPr>
        </w:r>
        <w:r w:rsidR="0060126E">
          <w:rPr>
            <w:noProof/>
            <w:webHidden/>
          </w:rPr>
          <w:fldChar w:fldCharType="separate"/>
        </w:r>
        <w:r w:rsidR="0060126E">
          <w:rPr>
            <w:noProof/>
            <w:webHidden/>
          </w:rPr>
          <w:t>74</w:t>
        </w:r>
        <w:r w:rsidR="0060126E">
          <w:rPr>
            <w:noProof/>
            <w:webHidden/>
          </w:rPr>
          <w:fldChar w:fldCharType="end"/>
        </w:r>
      </w:hyperlink>
    </w:p>
    <w:p w14:paraId="10FF2BD9" w14:textId="3DE21594"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73" w:history="1">
        <w:r w:rsidR="0060126E" w:rsidRPr="001977E3">
          <w:rPr>
            <w:rStyle w:val="Hyperlink"/>
            <w:noProof/>
          </w:rPr>
          <w:t>Alarms and Messages During Virtual Profiling</w:t>
        </w:r>
        <w:r w:rsidR="0060126E">
          <w:rPr>
            <w:noProof/>
            <w:webHidden/>
          </w:rPr>
          <w:tab/>
        </w:r>
        <w:r w:rsidR="0060126E">
          <w:rPr>
            <w:noProof/>
            <w:webHidden/>
          </w:rPr>
          <w:fldChar w:fldCharType="begin"/>
        </w:r>
        <w:r w:rsidR="0060126E">
          <w:rPr>
            <w:noProof/>
            <w:webHidden/>
          </w:rPr>
          <w:instrText xml:space="preserve"> PAGEREF _Toc532827273 \h </w:instrText>
        </w:r>
        <w:r w:rsidR="0060126E">
          <w:rPr>
            <w:noProof/>
            <w:webHidden/>
          </w:rPr>
        </w:r>
        <w:r w:rsidR="0060126E">
          <w:rPr>
            <w:noProof/>
            <w:webHidden/>
          </w:rPr>
          <w:fldChar w:fldCharType="separate"/>
        </w:r>
        <w:r w:rsidR="0060126E">
          <w:rPr>
            <w:noProof/>
            <w:webHidden/>
          </w:rPr>
          <w:t>75</w:t>
        </w:r>
        <w:r w:rsidR="0060126E">
          <w:rPr>
            <w:noProof/>
            <w:webHidden/>
          </w:rPr>
          <w:fldChar w:fldCharType="end"/>
        </w:r>
      </w:hyperlink>
    </w:p>
    <w:p w14:paraId="2841D2D0" w14:textId="2A32FCBF"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74" w:history="1">
        <w:r w:rsidR="0060126E" w:rsidRPr="001977E3">
          <w:rPr>
            <w:rStyle w:val="Hyperlink"/>
            <w:noProof/>
          </w:rPr>
          <w:t>eTPU Communication</w:t>
        </w:r>
        <w:r w:rsidR="0060126E">
          <w:rPr>
            <w:noProof/>
            <w:webHidden/>
          </w:rPr>
          <w:tab/>
        </w:r>
        <w:r w:rsidR="0060126E">
          <w:rPr>
            <w:noProof/>
            <w:webHidden/>
          </w:rPr>
          <w:fldChar w:fldCharType="begin"/>
        </w:r>
        <w:r w:rsidR="0060126E">
          <w:rPr>
            <w:noProof/>
            <w:webHidden/>
          </w:rPr>
          <w:instrText xml:space="preserve"> PAGEREF _Toc532827274 \h </w:instrText>
        </w:r>
        <w:r w:rsidR="0060126E">
          <w:rPr>
            <w:noProof/>
            <w:webHidden/>
          </w:rPr>
        </w:r>
        <w:r w:rsidR="0060126E">
          <w:rPr>
            <w:noProof/>
            <w:webHidden/>
          </w:rPr>
          <w:fldChar w:fldCharType="separate"/>
        </w:r>
        <w:r w:rsidR="0060126E">
          <w:rPr>
            <w:noProof/>
            <w:webHidden/>
          </w:rPr>
          <w:t>76</w:t>
        </w:r>
        <w:r w:rsidR="0060126E">
          <w:rPr>
            <w:noProof/>
            <w:webHidden/>
          </w:rPr>
          <w:fldChar w:fldCharType="end"/>
        </w:r>
      </w:hyperlink>
    </w:p>
    <w:p w14:paraId="00414B23" w14:textId="58F7F09B"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75" w:history="1">
        <w:r w:rsidR="0060126E" w:rsidRPr="001977E3">
          <w:rPr>
            <w:rStyle w:val="Hyperlink"/>
            <w:noProof/>
          </w:rPr>
          <w:t>Communicate with Oven Controllers</w:t>
        </w:r>
        <w:r w:rsidR="0060126E">
          <w:rPr>
            <w:noProof/>
            <w:webHidden/>
          </w:rPr>
          <w:tab/>
        </w:r>
        <w:r w:rsidR="0060126E">
          <w:rPr>
            <w:noProof/>
            <w:webHidden/>
          </w:rPr>
          <w:fldChar w:fldCharType="begin"/>
        </w:r>
        <w:r w:rsidR="0060126E">
          <w:rPr>
            <w:noProof/>
            <w:webHidden/>
          </w:rPr>
          <w:instrText xml:space="preserve"> PAGEREF _Toc532827275 \h </w:instrText>
        </w:r>
        <w:r w:rsidR="0060126E">
          <w:rPr>
            <w:noProof/>
            <w:webHidden/>
          </w:rPr>
        </w:r>
        <w:r w:rsidR="0060126E">
          <w:rPr>
            <w:noProof/>
            <w:webHidden/>
          </w:rPr>
          <w:fldChar w:fldCharType="separate"/>
        </w:r>
        <w:r w:rsidR="0060126E">
          <w:rPr>
            <w:noProof/>
            <w:webHidden/>
          </w:rPr>
          <w:t>77</w:t>
        </w:r>
        <w:r w:rsidR="0060126E">
          <w:rPr>
            <w:noProof/>
            <w:webHidden/>
          </w:rPr>
          <w:fldChar w:fldCharType="end"/>
        </w:r>
      </w:hyperlink>
    </w:p>
    <w:p w14:paraId="63EC1B76" w14:textId="6DF9E23B"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76" w:history="1">
        <w:r w:rsidR="0060126E" w:rsidRPr="001977E3">
          <w:rPr>
            <w:rStyle w:val="Hyperlink"/>
            <w:noProof/>
          </w:rPr>
          <w:t>Confirm Oven Communications</w:t>
        </w:r>
        <w:r w:rsidR="0060126E">
          <w:rPr>
            <w:noProof/>
            <w:webHidden/>
          </w:rPr>
          <w:tab/>
        </w:r>
        <w:r w:rsidR="0060126E">
          <w:rPr>
            <w:noProof/>
            <w:webHidden/>
          </w:rPr>
          <w:fldChar w:fldCharType="begin"/>
        </w:r>
        <w:r w:rsidR="0060126E">
          <w:rPr>
            <w:noProof/>
            <w:webHidden/>
          </w:rPr>
          <w:instrText xml:space="preserve"> PAGEREF _Toc532827276 \h </w:instrText>
        </w:r>
        <w:r w:rsidR="0060126E">
          <w:rPr>
            <w:noProof/>
            <w:webHidden/>
          </w:rPr>
        </w:r>
        <w:r w:rsidR="0060126E">
          <w:rPr>
            <w:noProof/>
            <w:webHidden/>
          </w:rPr>
          <w:fldChar w:fldCharType="separate"/>
        </w:r>
        <w:r w:rsidR="0060126E">
          <w:rPr>
            <w:noProof/>
            <w:webHidden/>
          </w:rPr>
          <w:t>78</w:t>
        </w:r>
        <w:r w:rsidR="0060126E">
          <w:rPr>
            <w:noProof/>
            <w:webHidden/>
          </w:rPr>
          <w:fldChar w:fldCharType="end"/>
        </w:r>
      </w:hyperlink>
    </w:p>
    <w:p w14:paraId="73E65BFA" w14:textId="6BE31C7F"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77" w:history="1">
        <w:r w:rsidR="0060126E" w:rsidRPr="001977E3">
          <w:rPr>
            <w:rStyle w:val="Hyperlink"/>
            <w:noProof/>
          </w:rPr>
          <w:t>Configure Software for Oven Communication</w:t>
        </w:r>
        <w:r w:rsidR="0060126E">
          <w:rPr>
            <w:noProof/>
            <w:webHidden/>
          </w:rPr>
          <w:tab/>
        </w:r>
        <w:r w:rsidR="0060126E">
          <w:rPr>
            <w:noProof/>
            <w:webHidden/>
          </w:rPr>
          <w:fldChar w:fldCharType="begin"/>
        </w:r>
        <w:r w:rsidR="0060126E">
          <w:rPr>
            <w:noProof/>
            <w:webHidden/>
          </w:rPr>
          <w:instrText xml:space="preserve"> PAGEREF _Toc532827277 \h </w:instrText>
        </w:r>
        <w:r w:rsidR="0060126E">
          <w:rPr>
            <w:noProof/>
            <w:webHidden/>
          </w:rPr>
        </w:r>
        <w:r w:rsidR="0060126E">
          <w:rPr>
            <w:noProof/>
            <w:webHidden/>
          </w:rPr>
          <w:fldChar w:fldCharType="separate"/>
        </w:r>
        <w:r w:rsidR="0060126E">
          <w:rPr>
            <w:noProof/>
            <w:webHidden/>
          </w:rPr>
          <w:t>78</w:t>
        </w:r>
        <w:r w:rsidR="0060126E">
          <w:rPr>
            <w:noProof/>
            <w:webHidden/>
          </w:rPr>
          <w:fldChar w:fldCharType="end"/>
        </w:r>
      </w:hyperlink>
    </w:p>
    <w:p w14:paraId="67637370" w14:textId="35C57588"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78" w:history="1">
        <w:r w:rsidR="0060126E" w:rsidRPr="001977E3">
          <w:rPr>
            <w:rStyle w:val="Hyperlink"/>
            <w:noProof/>
          </w:rPr>
          <w:t>Use a Base Oven Recipe With Oven Communication</w:t>
        </w:r>
        <w:r w:rsidR="0060126E">
          <w:rPr>
            <w:noProof/>
            <w:webHidden/>
          </w:rPr>
          <w:tab/>
        </w:r>
        <w:r w:rsidR="0060126E">
          <w:rPr>
            <w:noProof/>
            <w:webHidden/>
          </w:rPr>
          <w:fldChar w:fldCharType="begin"/>
        </w:r>
        <w:r w:rsidR="0060126E">
          <w:rPr>
            <w:noProof/>
            <w:webHidden/>
          </w:rPr>
          <w:instrText xml:space="preserve"> PAGEREF _Toc532827278 \h </w:instrText>
        </w:r>
        <w:r w:rsidR="0060126E">
          <w:rPr>
            <w:noProof/>
            <w:webHidden/>
          </w:rPr>
        </w:r>
        <w:r w:rsidR="0060126E">
          <w:rPr>
            <w:noProof/>
            <w:webHidden/>
          </w:rPr>
          <w:fldChar w:fldCharType="separate"/>
        </w:r>
        <w:r w:rsidR="0060126E">
          <w:rPr>
            <w:noProof/>
            <w:webHidden/>
          </w:rPr>
          <w:t>79</w:t>
        </w:r>
        <w:r w:rsidR="0060126E">
          <w:rPr>
            <w:noProof/>
            <w:webHidden/>
          </w:rPr>
          <w:fldChar w:fldCharType="end"/>
        </w:r>
      </w:hyperlink>
    </w:p>
    <w:p w14:paraId="6D5085FF" w14:textId="115DDA4C"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79" w:history="1">
        <w:r w:rsidR="0060126E" w:rsidRPr="001977E3">
          <w:rPr>
            <w:rStyle w:val="Hyperlink"/>
            <w:noProof/>
          </w:rPr>
          <w:t>Run a Profile Using Oven Communication</w:t>
        </w:r>
        <w:r w:rsidR="0060126E">
          <w:rPr>
            <w:noProof/>
            <w:webHidden/>
          </w:rPr>
          <w:tab/>
        </w:r>
        <w:r w:rsidR="0060126E">
          <w:rPr>
            <w:noProof/>
            <w:webHidden/>
          </w:rPr>
          <w:fldChar w:fldCharType="begin"/>
        </w:r>
        <w:r w:rsidR="0060126E">
          <w:rPr>
            <w:noProof/>
            <w:webHidden/>
          </w:rPr>
          <w:instrText xml:space="preserve"> PAGEREF _Toc532827279 \h </w:instrText>
        </w:r>
        <w:r w:rsidR="0060126E">
          <w:rPr>
            <w:noProof/>
            <w:webHidden/>
          </w:rPr>
        </w:r>
        <w:r w:rsidR="0060126E">
          <w:rPr>
            <w:noProof/>
            <w:webHidden/>
          </w:rPr>
          <w:fldChar w:fldCharType="separate"/>
        </w:r>
        <w:r w:rsidR="0060126E">
          <w:rPr>
            <w:noProof/>
            <w:webHidden/>
          </w:rPr>
          <w:t>80</w:t>
        </w:r>
        <w:r w:rsidR="0060126E">
          <w:rPr>
            <w:noProof/>
            <w:webHidden/>
          </w:rPr>
          <w:fldChar w:fldCharType="end"/>
        </w:r>
      </w:hyperlink>
    </w:p>
    <w:p w14:paraId="45318092" w14:textId="3358C3F3"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80" w:history="1">
        <w:r w:rsidR="0060126E" w:rsidRPr="001977E3">
          <w:rPr>
            <w:rStyle w:val="Hyperlink"/>
            <w:noProof/>
          </w:rPr>
          <w:t>Start a Virtual Profile With Oven Communication</w:t>
        </w:r>
        <w:r w:rsidR="0060126E">
          <w:rPr>
            <w:noProof/>
            <w:webHidden/>
          </w:rPr>
          <w:tab/>
        </w:r>
        <w:r w:rsidR="0060126E">
          <w:rPr>
            <w:noProof/>
            <w:webHidden/>
          </w:rPr>
          <w:fldChar w:fldCharType="begin"/>
        </w:r>
        <w:r w:rsidR="0060126E">
          <w:rPr>
            <w:noProof/>
            <w:webHidden/>
          </w:rPr>
          <w:instrText xml:space="preserve"> PAGEREF _Toc532827280 \h </w:instrText>
        </w:r>
        <w:r w:rsidR="0060126E">
          <w:rPr>
            <w:noProof/>
            <w:webHidden/>
          </w:rPr>
        </w:r>
        <w:r w:rsidR="0060126E">
          <w:rPr>
            <w:noProof/>
            <w:webHidden/>
          </w:rPr>
          <w:fldChar w:fldCharType="separate"/>
        </w:r>
        <w:r w:rsidR="0060126E">
          <w:rPr>
            <w:noProof/>
            <w:webHidden/>
          </w:rPr>
          <w:t>82</w:t>
        </w:r>
        <w:r w:rsidR="0060126E">
          <w:rPr>
            <w:noProof/>
            <w:webHidden/>
          </w:rPr>
          <w:fldChar w:fldCharType="end"/>
        </w:r>
      </w:hyperlink>
    </w:p>
    <w:p w14:paraId="171E4179" w14:textId="08CD1A81"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81" w:history="1">
        <w:r w:rsidR="0060126E" w:rsidRPr="001977E3">
          <w:rPr>
            <w:rStyle w:val="Hyperlink"/>
            <w:noProof/>
          </w:rPr>
          <w:t>Base Oven Recipe Automatic Verification</w:t>
        </w:r>
        <w:r w:rsidR="0060126E">
          <w:rPr>
            <w:noProof/>
            <w:webHidden/>
          </w:rPr>
          <w:tab/>
        </w:r>
        <w:r w:rsidR="0060126E">
          <w:rPr>
            <w:noProof/>
            <w:webHidden/>
          </w:rPr>
          <w:fldChar w:fldCharType="begin"/>
        </w:r>
        <w:r w:rsidR="0060126E">
          <w:rPr>
            <w:noProof/>
            <w:webHidden/>
          </w:rPr>
          <w:instrText xml:space="preserve"> PAGEREF _Toc532827281 \h </w:instrText>
        </w:r>
        <w:r w:rsidR="0060126E">
          <w:rPr>
            <w:noProof/>
            <w:webHidden/>
          </w:rPr>
        </w:r>
        <w:r w:rsidR="0060126E">
          <w:rPr>
            <w:noProof/>
            <w:webHidden/>
          </w:rPr>
          <w:fldChar w:fldCharType="separate"/>
        </w:r>
        <w:r w:rsidR="0060126E">
          <w:rPr>
            <w:noProof/>
            <w:webHidden/>
          </w:rPr>
          <w:t>83</w:t>
        </w:r>
        <w:r w:rsidR="0060126E">
          <w:rPr>
            <w:noProof/>
            <w:webHidden/>
          </w:rPr>
          <w:fldChar w:fldCharType="end"/>
        </w:r>
      </w:hyperlink>
    </w:p>
    <w:p w14:paraId="7EC29007" w14:textId="19592550"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282" w:history="1">
        <w:r w:rsidR="0060126E" w:rsidRPr="001977E3">
          <w:rPr>
            <w:rStyle w:val="Hyperlink"/>
            <w:noProof/>
          </w:rPr>
          <w:t>Dual Lane Systems And Functionality</w:t>
        </w:r>
        <w:r w:rsidR="0060126E">
          <w:rPr>
            <w:noProof/>
            <w:webHidden/>
          </w:rPr>
          <w:tab/>
        </w:r>
        <w:r w:rsidR="0060126E">
          <w:rPr>
            <w:noProof/>
            <w:webHidden/>
          </w:rPr>
          <w:fldChar w:fldCharType="begin"/>
        </w:r>
        <w:r w:rsidR="0060126E">
          <w:rPr>
            <w:noProof/>
            <w:webHidden/>
          </w:rPr>
          <w:instrText xml:space="preserve"> PAGEREF _Toc532827282 \h </w:instrText>
        </w:r>
        <w:r w:rsidR="0060126E">
          <w:rPr>
            <w:noProof/>
            <w:webHidden/>
          </w:rPr>
        </w:r>
        <w:r w:rsidR="0060126E">
          <w:rPr>
            <w:noProof/>
            <w:webHidden/>
          </w:rPr>
          <w:fldChar w:fldCharType="separate"/>
        </w:r>
        <w:r w:rsidR="0060126E">
          <w:rPr>
            <w:noProof/>
            <w:webHidden/>
          </w:rPr>
          <w:t>84</w:t>
        </w:r>
        <w:r w:rsidR="0060126E">
          <w:rPr>
            <w:noProof/>
            <w:webHidden/>
          </w:rPr>
          <w:fldChar w:fldCharType="end"/>
        </w:r>
      </w:hyperlink>
    </w:p>
    <w:p w14:paraId="091C4AEB" w14:textId="52F817B6"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83" w:history="1">
        <w:r w:rsidR="0060126E" w:rsidRPr="001977E3">
          <w:rPr>
            <w:rStyle w:val="Hyperlink"/>
            <w:noProof/>
          </w:rPr>
          <w:t>Dual Lane Dual Systems</w:t>
        </w:r>
        <w:r w:rsidR="0060126E">
          <w:rPr>
            <w:noProof/>
            <w:webHidden/>
          </w:rPr>
          <w:tab/>
        </w:r>
        <w:r w:rsidR="0060126E">
          <w:rPr>
            <w:noProof/>
            <w:webHidden/>
          </w:rPr>
          <w:fldChar w:fldCharType="begin"/>
        </w:r>
        <w:r w:rsidR="0060126E">
          <w:rPr>
            <w:noProof/>
            <w:webHidden/>
          </w:rPr>
          <w:instrText xml:space="preserve"> PAGEREF _Toc532827283 \h </w:instrText>
        </w:r>
        <w:r w:rsidR="0060126E">
          <w:rPr>
            <w:noProof/>
            <w:webHidden/>
          </w:rPr>
        </w:r>
        <w:r w:rsidR="0060126E">
          <w:rPr>
            <w:noProof/>
            <w:webHidden/>
          </w:rPr>
          <w:fldChar w:fldCharType="separate"/>
        </w:r>
        <w:r w:rsidR="0060126E">
          <w:rPr>
            <w:noProof/>
            <w:webHidden/>
          </w:rPr>
          <w:t>84</w:t>
        </w:r>
        <w:r w:rsidR="0060126E">
          <w:rPr>
            <w:noProof/>
            <w:webHidden/>
          </w:rPr>
          <w:fldChar w:fldCharType="end"/>
        </w:r>
      </w:hyperlink>
    </w:p>
    <w:p w14:paraId="1D72BBEA" w14:textId="32BC5112"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284" w:history="1">
        <w:r w:rsidR="0060126E" w:rsidRPr="001977E3">
          <w:rPr>
            <w:rStyle w:val="Hyperlink"/>
            <w:noProof/>
          </w:rPr>
          <w:t>Configure Dual Lane Systems</w:t>
        </w:r>
        <w:r w:rsidR="0060126E">
          <w:rPr>
            <w:noProof/>
            <w:webHidden/>
          </w:rPr>
          <w:tab/>
        </w:r>
        <w:r w:rsidR="0060126E">
          <w:rPr>
            <w:noProof/>
            <w:webHidden/>
          </w:rPr>
          <w:fldChar w:fldCharType="begin"/>
        </w:r>
        <w:r w:rsidR="0060126E">
          <w:rPr>
            <w:noProof/>
            <w:webHidden/>
          </w:rPr>
          <w:instrText xml:space="preserve"> PAGEREF _Toc532827284 \h </w:instrText>
        </w:r>
        <w:r w:rsidR="0060126E">
          <w:rPr>
            <w:noProof/>
            <w:webHidden/>
          </w:rPr>
        </w:r>
        <w:r w:rsidR="0060126E">
          <w:rPr>
            <w:noProof/>
            <w:webHidden/>
          </w:rPr>
          <w:fldChar w:fldCharType="separate"/>
        </w:r>
        <w:r w:rsidR="0060126E">
          <w:rPr>
            <w:noProof/>
            <w:webHidden/>
          </w:rPr>
          <w:t>85</w:t>
        </w:r>
        <w:r w:rsidR="0060126E">
          <w:rPr>
            <w:noProof/>
            <w:webHidden/>
          </w:rPr>
          <w:fldChar w:fldCharType="end"/>
        </w:r>
      </w:hyperlink>
    </w:p>
    <w:p w14:paraId="559FCFBB" w14:textId="0941E105" w:rsidR="0060126E" w:rsidRDefault="0060126E">
      <w:pPr>
        <w:pStyle w:val="TOC1"/>
        <w:tabs>
          <w:tab w:val="right" w:leader="dot" w:pos="8900"/>
        </w:tabs>
        <w:rPr>
          <w:rFonts w:asciiTheme="minorHAnsi" w:eastAsiaTheme="minorEastAsia" w:hAnsiTheme="minorHAnsi" w:cstheme="minorBidi"/>
          <w:b w:val="0"/>
          <w:caps w:val="0"/>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2C52D9C2" w14:textId="760F11B4" w:rsidR="0060126E" w:rsidRPr="006E1668" w:rsidRDefault="002C32B4" w:rsidP="006E1668">
      <w:pPr>
        <w:keepNext/>
        <w:tabs>
          <w:tab w:val="right" w:leader="dot" w:pos="8900"/>
        </w:tabs>
        <w:spacing w:before="120"/>
        <w:rPr>
          <w:rFonts w:asciiTheme="minorHAnsi" w:eastAsiaTheme="minorEastAsia" w:hAnsiTheme="minorHAnsi" w:cstheme="minorBidi"/>
          <w:smallCaps/>
          <w:noProof/>
          <w:sz w:val="22"/>
          <w:szCs w:val="22"/>
        </w:rPr>
      </w:pPr>
      <w:r>
        <w:fldChar w:fldCharType="begin"/>
      </w:r>
      <w:r>
        <w:instrText xml:space="preserve"> TOC \o "1-3" \h \z \u </w:instrText>
      </w:r>
      <w:r>
        <w:fldChar w:fldCharType="separate"/>
      </w:r>
    </w:p>
    <w:p w14:paraId="0178C178" w14:textId="5552DCE5"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451" w:history="1">
        <w:r w:rsidR="0060126E" w:rsidRPr="000C208C">
          <w:rPr>
            <w:rStyle w:val="Hyperlink"/>
            <w:noProof/>
          </w:rPr>
          <w:t>Software Options</w:t>
        </w:r>
        <w:r w:rsidR="0060126E">
          <w:rPr>
            <w:noProof/>
            <w:webHidden/>
          </w:rPr>
          <w:tab/>
        </w:r>
        <w:r w:rsidR="0060126E">
          <w:rPr>
            <w:noProof/>
            <w:webHidden/>
          </w:rPr>
          <w:fldChar w:fldCharType="begin"/>
        </w:r>
        <w:r w:rsidR="0060126E">
          <w:rPr>
            <w:noProof/>
            <w:webHidden/>
          </w:rPr>
          <w:instrText xml:space="preserve"> PAGEREF _Toc532827451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10A2D1D8" w14:textId="309A8197"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52" w:history="1">
        <w:r w:rsidR="0060126E" w:rsidRPr="000C208C">
          <w:rPr>
            <w:rStyle w:val="Hyperlink"/>
            <w:noProof/>
          </w:rPr>
          <w:t>Navigator</w:t>
        </w:r>
        <w:r w:rsidR="0060126E">
          <w:rPr>
            <w:noProof/>
            <w:webHidden/>
          </w:rPr>
          <w:tab/>
        </w:r>
        <w:r w:rsidR="0060126E">
          <w:rPr>
            <w:noProof/>
            <w:webHidden/>
          </w:rPr>
          <w:fldChar w:fldCharType="begin"/>
        </w:r>
        <w:r w:rsidR="0060126E">
          <w:rPr>
            <w:noProof/>
            <w:webHidden/>
          </w:rPr>
          <w:instrText xml:space="preserve"> PAGEREF _Toc532827452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5158F641" w14:textId="4EF54FED"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53" w:history="1">
        <w:r w:rsidR="0060126E" w:rsidRPr="000C208C">
          <w:rPr>
            <w:rStyle w:val="Hyperlink"/>
            <w:noProof/>
          </w:rPr>
          <w:t>Auto-Focus</w:t>
        </w:r>
        <w:r w:rsidR="0060126E">
          <w:rPr>
            <w:noProof/>
            <w:webHidden/>
          </w:rPr>
          <w:tab/>
        </w:r>
        <w:r w:rsidR="0060126E">
          <w:rPr>
            <w:noProof/>
            <w:webHidden/>
          </w:rPr>
          <w:fldChar w:fldCharType="begin"/>
        </w:r>
        <w:r w:rsidR="0060126E">
          <w:rPr>
            <w:noProof/>
            <w:webHidden/>
          </w:rPr>
          <w:instrText xml:space="preserve"> PAGEREF _Toc532827453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5CEBF616" w14:textId="15E08644"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54" w:history="1">
        <w:r w:rsidR="0060126E" w:rsidRPr="000C208C">
          <w:rPr>
            <w:rStyle w:val="Hyperlink"/>
            <w:noProof/>
          </w:rPr>
          <w:t>Navigator/Auto</w:t>
        </w:r>
        <w:r w:rsidR="0060126E" w:rsidRPr="000C208C">
          <w:rPr>
            <w:rStyle w:val="Hyperlink"/>
            <w:noProof/>
          </w:rPr>
          <w:noBreakHyphen/>
          <w:t>Focus Power</w:t>
        </w:r>
        <w:r w:rsidR="0060126E">
          <w:rPr>
            <w:noProof/>
            <w:webHidden/>
          </w:rPr>
          <w:tab/>
        </w:r>
        <w:r w:rsidR="0060126E">
          <w:rPr>
            <w:noProof/>
            <w:webHidden/>
          </w:rPr>
          <w:fldChar w:fldCharType="begin"/>
        </w:r>
        <w:r w:rsidR="0060126E">
          <w:rPr>
            <w:noProof/>
            <w:webHidden/>
          </w:rPr>
          <w:instrText xml:space="preserve"> PAGEREF _Toc532827454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634CA3AD" w14:textId="6BF2140F"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55" w:history="1">
        <w:r w:rsidR="0060126E" w:rsidRPr="000C208C">
          <w:rPr>
            <w:rStyle w:val="Hyperlink"/>
            <w:noProof/>
          </w:rPr>
          <w:t>Sweet Spot</w:t>
        </w:r>
        <w:r w:rsidR="0060126E">
          <w:rPr>
            <w:noProof/>
            <w:webHidden/>
          </w:rPr>
          <w:tab/>
        </w:r>
        <w:r w:rsidR="0060126E">
          <w:rPr>
            <w:noProof/>
            <w:webHidden/>
          </w:rPr>
          <w:fldChar w:fldCharType="begin"/>
        </w:r>
        <w:r w:rsidR="0060126E">
          <w:rPr>
            <w:noProof/>
            <w:webHidden/>
          </w:rPr>
          <w:instrText xml:space="preserve"> PAGEREF _Toc532827455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0E2FFD17" w14:textId="589C34C1"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56" w:history="1">
        <w:r w:rsidR="0060126E" w:rsidRPr="000C208C">
          <w:rPr>
            <w:rStyle w:val="Hyperlink"/>
            <w:noProof/>
          </w:rPr>
          <w:t>Statistical Process Control Charts</w:t>
        </w:r>
        <w:r w:rsidR="0060126E">
          <w:rPr>
            <w:noProof/>
            <w:webHidden/>
          </w:rPr>
          <w:tab/>
        </w:r>
        <w:r w:rsidR="0060126E">
          <w:rPr>
            <w:noProof/>
            <w:webHidden/>
          </w:rPr>
          <w:fldChar w:fldCharType="begin"/>
        </w:r>
        <w:r w:rsidR="0060126E">
          <w:rPr>
            <w:noProof/>
            <w:webHidden/>
          </w:rPr>
          <w:instrText xml:space="preserve"> PAGEREF _Toc532827456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620D1BA4" w14:textId="3B11F302"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57" w:history="1">
        <w:r w:rsidR="0060126E" w:rsidRPr="000C208C">
          <w:rPr>
            <w:rStyle w:val="Hyperlink"/>
            <w:noProof/>
          </w:rPr>
          <w:t>Live Data Output</w:t>
        </w:r>
        <w:r w:rsidR="0060126E">
          <w:rPr>
            <w:noProof/>
            <w:webHidden/>
          </w:rPr>
          <w:tab/>
        </w:r>
        <w:r w:rsidR="0060126E">
          <w:rPr>
            <w:noProof/>
            <w:webHidden/>
          </w:rPr>
          <w:fldChar w:fldCharType="begin"/>
        </w:r>
        <w:r w:rsidR="0060126E">
          <w:rPr>
            <w:noProof/>
            <w:webHidden/>
          </w:rPr>
          <w:instrText xml:space="preserve"> PAGEREF _Toc532827457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2BEA5CF0" w14:textId="135E17D9"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458" w:history="1">
        <w:r w:rsidR="0060126E" w:rsidRPr="000C208C">
          <w:rPr>
            <w:rStyle w:val="Hyperlink"/>
            <w:noProof/>
          </w:rPr>
          <w:t>Use Navigator to Optimize Profiles</w:t>
        </w:r>
        <w:r w:rsidR="0060126E">
          <w:rPr>
            <w:noProof/>
            <w:webHidden/>
          </w:rPr>
          <w:tab/>
        </w:r>
        <w:r w:rsidR="0060126E">
          <w:rPr>
            <w:noProof/>
            <w:webHidden/>
          </w:rPr>
          <w:fldChar w:fldCharType="begin"/>
        </w:r>
        <w:r w:rsidR="0060126E">
          <w:rPr>
            <w:noProof/>
            <w:webHidden/>
          </w:rPr>
          <w:instrText xml:space="preserve"> PAGEREF _Toc532827458 \h </w:instrText>
        </w:r>
        <w:r w:rsidR="0060126E">
          <w:rPr>
            <w:noProof/>
            <w:webHidden/>
          </w:rPr>
        </w:r>
        <w:r w:rsidR="0060126E">
          <w:rPr>
            <w:noProof/>
            <w:webHidden/>
          </w:rPr>
          <w:fldChar w:fldCharType="separate"/>
        </w:r>
        <w:r w:rsidR="0060126E">
          <w:rPr>
            <w:noProof/>
            <w:webHidden/>
          </w:rPr>
          <w:t>89</w:t>
        </w:r>
        <w:r w:rsidR="0060126E">
          <w:rPr>
            <w:noProof/>
            <w:webHidden/>
          </w:rPr>
          <w:fldChar w:fldCharType="end"/>
        </w:r>
      </w:hyperlink>
    </w:p>
    <w:p w14:paraId="58FC2E6A" w14:textId="7CFC52B8"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59" w:history="1">
        <w:r w:rsidR="0060126E" w:rsidRPr="000C208C">
          <w:rPr>
            <w:rStyle w:val="Hyperlink"/>
            <w:noProof/>
          </w:rPr>
          <w:t>Search Mode For Optimization</w:t>
        </w:r>
        <w:r w:rsidR="0060126E">
          <w:rPr>
            <w:noProof/>
            <w:webHidden/>
          </w:rPr>
          <w:tab/>
        </w:r>
        <w:r w:rsidR="0060126E">
          <w:rPr>
            <w:noProof/>
            <w:webHidden/>
          </w:rPr>
          <w:fldChar w:fldCharType="begin"/>
        </w:r>
        <w:r w:rsidR="0060126E">
          <w:rPr>
            <w:noProof/>
            <w:webHidden/>
          </w:rPr>
          <w:instrText xml:space="preserve"> PAGEREF _Toc532827459 \h </w:instrText>
        </w:r>
        <w:r w:rsidR="0060126E">
          <w:rPr>
            <w:noProof/>
            <w:webHidden/>
          </w:rPr>
        </w:r>
        <w:r w:rsidR="0060126E">
          <w:rPr>
            <w:noProof/>
            <w:webHidden/>
          </w:rPr>
          <w:fldChar w:fldCharType="separate"/>
        </w:r>
        <w:r w:rsidR="0060126E">
          <w:rPr>
            <w:noProof/>
            <w:webHidden/>
          </w:rPr>
          <w:t>89</w:t>
        </w:r>
        <w:r w:rsidR="0060126E">
          <w:rPr>
            <w:noProof/>
            <w:webHidden/>
          </w:rPr>
          <w:fldChar w:fldCharType="end"/>
        </w:r>
      </w:hyperlink>
    </w:p>
    <w:p w14:paraId="5D8D806F" w14:textId="1503EAB7"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60" w:history="1">
        <w:r w:rsidR="0060126E" w:rsidRPr="000C208C">
          <w:rPr>
            <w:rStyle w:val="Hyperlink"/>
            <w:noProof/>
          </w:rPr>
          <w:t>Conveyor Speed Constraints</w:t>
        </w:r>
        <w:r w:rsidR="0060126E">
          <w:rPr>
            <w:noProof/>
            <w:webHidden/>
          </w:rPr>
          <w:tab/>
        </w:r>
        <w:r w:rsidR="0060126E">
          <w:rPr>
            <w:noProof/>
            <w:webHidden/>
          </w:rPr>
          <w:fldChar w:fldCharType="begin"/>
        </w:r>
        <w:r w:rsidR="0060126E">
          <w:rPr>
            <w:noProof/>
            <w:webHidden/>
          </w:rPr>
          <w:instrText xml:space="preserve"> PAGEREF _Toc532827460 \h </w:instrText>
        </w:r>
        <w:r w:rsidR="0060126E">
          <w:rPr>
            <w:noProof/>
            <w:webHidden/>
          </w:rPr>
        </w:r>
        <w:r w:rsidR="0060126E">
          <w:rPr>
            <w:noProof/>
            <w:webHidden/>
          </w:rPr>
          <w:fldChar w:fldCharType="separate"/>
        </w:r>
        <w:r w:rsidR="0060126E">
          <w:rPr>
            <w:noProof/>
            <w:webHidden/>
          </w:rPr>
          <w:t>89</w:t>
        </w:r>
        <w:r w:rsidR="0060126E">
          <w:rPr>
            <w:noProof/>
            <w:webHidden/>
          </w:rPr>
          <w:fldChar w:fldCharType="end"/>
        </w:r>
      </w:hyperlink>
    </w:p>
    <w:p w14:paraId="1884F9B1" w14:textId="62CC38D5"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461" w:history="1">
        <w:r w:rsidR="0060126E" w:rsidRPr="000C208C">
          <w:rPr>
            <w:rStyle w:val="Hyperlink"/>
            <w:noProof/>
          </w:rPr>
          <w:t>Use Auto-Focus</w:t>
        </w:r>
        <w:r w:rsidR="0060126E">
          <w:rPr>
            <w:noProof/>
            <w:webHidden/>
          </w:rPr>
          <w:tab/>
        </w:r>
        <w:r w:rsidR="0060126E">
          <w:rPr>
            <w:noProof/>
            <w:webHidden/>
          </w:rPr>
          <w:fldChar w:fldCharType="begin"/>
        </w:r>
        <w:r w:rsidR="0060126E">
          <w:rPr>
            <w:noProof/>
            <w:webHidden/>
          </w:rPr>
          <w:instrText xml:space="preserve"> PAGEREF _Toc532827461 \h </w:instrText>
        </w:r>
        <w:r w:rsidR="0060126E">
          <w:rPr>
            <w:noProof/>
            <w:webHidden/>
          </w:rPr>
        </w:r>
        <w:r w:rsidR="0060126E">
          <w:rPr>
            <w:noProof/>
            <w:webHidden/>
          </w:rPr>
          <w:fldChar w:fldCharType="separate"/>
        </w:r>
        <w:r w:rsidR="0060126E">
          <w:rPr>
            <w:noProof/>
            <w:webHidden/>
          </w:rPr>
          <w:t>90</w:t>
        </w:r>
        <w:r w:rsidR="0060126E">
          <w:rPr>
            <w:noProof/>
            <w:webHidden/>
          </w:rPr>
          <w:fldChar w:fldCharType="end"/>
        </w:r>
      </w:hyperlink>
    </w:p>
    <w:p w14:paraId="406BCD33" w14:textId="29C7FB71"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62" w:history="1">
        <w:r w:rsidR="0060126E" w:rsidRPr="000C208C">
          <w:rPr>
            <w:rStyle w:val="Hyperlink"/>
            <w:noProof/>
          </w:rPr>
          <w:t>Auto-Focus Tab</w:t>
        </w:r>
        <w:r w:rsidR="0060126E">
          <w:rPr>
            <w:noProof/>
            <w:webHidden/>
          </w:rPr>
          <w:tab/>
        </w:r>
        <w:r w:rsidR="0060126E">
          <w:rPr>
            <w:noProof/>
            <w:webHidden/>
          </w:rPr>
          <w:fldChar w:fldCharType="begin"/>
        </w:r>
        <w:r w:rsidR="0060126E">
          <w:rPr>
            <w:noProof/>
            <w:webHidden/>
          </w:rPr>
          <w:instrText xml:space="preserve"> PAGEREF _Toc532827462 \h </w:instrText>
        </w:r>
        <w:r w:rsidR="0060126E">
          <w:rPr>
            <w:noProof/>
            <w:webHidden/>
          </w:rPr>
        </w:r>
        <w:r w:rsidR="0060126E">
          <w:rPr>
            <w:noProof/>
            <w:webHidden/>
          </w:rPr>
          <w:fldChar w:fldCharType="separate"/>
        </w:r>
        <w:r w:rsidR="0060126E">
          <w:rPr>
            <w:noProof/>
            <w:webHidden/>
          </w:rPr>
          <w:t>90</w:t>
        </w:r>
        <w:r w:rsidR="0060126E">
          <w:rPr>
            <w:noProof/>
            <w:webHidden/>
          </w:rPr>
          <w:fldChar w:fldCharType="end"/>
        </w:r>
      </w:hyperlink>
    </w:p>
    <w:p w14:paraId="02ABE576" w14:textId="632263C4"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63" w:history="1">
        <w:r w:rsidR="0060126E" w:rsidRPr="000C208C">
          <w:rPr>
            <w:rStyle w:val="Hyperlink"/>
            <w:noProof/>
          </w:rPr>
          <w:t>Profile Optimization Settings—Search Mode</w:t>
        </w:r>
        <w:r w:rsidR="0060126E">
          <w:rPr>
            <w:noProof/>
            <w:webHidden/>
          </w:rPr>
          <w:tab/>
        </w:r>
        <w:r w:rsidR="0060126E">
          <w:rPr>
            <w:noProof/>
            <w:webHidden/>
          </w:rPr>
          <w:fldChar w:fldCharType="begin"/>
        </w:r>
        <w:r w:rsidR="0060126E">
          <w:rPr>
            <w:noProof/>
            <w:webHidden/>
          </w:rPr>
          <w:instrText xml:space="preserve"> PAGEREF _Toc532827463 \h </w:instrText>
        </w:r>
        <w:r w:rsidR="0060126E">
          <w:rPr>
            <w:noProof/>
            <w:webHidden/>
          </w:rPr>
        </w:r>
        <w:r w:rsidR="0060126E">
          <w:rPr>
            <w:noProof/>
            <w:webHidden/>
          </w:rPr>
          <w:fldChar w:fldCharType="separate"/>
        </w:r>
        <w:r w:rsidR="0060126E">
          <w:rPr>
            <w:noProof/>
            <w:webHidden/>
          </w:rPr>
          <w:t>90</w:t>
        </w:r>
        <w:r w:rsidR="0060126E">
          <w:rPr>
            <w:noProof/>
            <w:webHidden/>
          </w:rPr>
          <w:fldChar w:fldCharType="end"/>
        </w:r>
      </w:hyperlink>
    </w:p>
    <w:p w14:paraId="178EA1BB" w14:textId="2609ACE0"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64" w:history="1">
        <w:r w:rsidR="0060126E" w:rsidRPr="000C208C">
          <w:rPr>
            <w:rStyle w:val="Hyperlink"/>
            <w:noProof/>
          </w:rPr>
          <w:t>Conveyor Speed Constraints</w:t>
        </w:r>
        <w:r w:rsidR="0060126E">
          <w:rPr>
            <w:noProof/>
            <w:webHidden/>
          </w:rPr>
          <w:tab/>
        </w:r>
        <w:r w:rsidR="0060126E">
          <w:rPr>
            <w:noProof/>
            <w:webHidden/>
          </w:rPr>
          <w:fldChar w:fldCharType="begin"/>
        </w:r>
        <w:r w:rsidR="0060126E">
          <w:rPr>
            <w:noProof/>
            <w:webHidden/>
          </w:rPr>
          <w:instrText xml:space="preserve"> PAGEREF _Toc532827464 \h </w:instrText>
        </w:r>
        <w:r w:rsidR="0060126E">
          <w:rPr>
            <w:noProof/>
            <w:webHidden/>
          </w:rPr>
        </w:r>
        <w:r w:rsidR="0060126E">
          <w:rPr>
            <w:noProof/>
            <w:webHidden/>
          </w:rPr>
          <w:fldChar w:fldCharType="separate"/>
        </w:r>
        <w:r w:rsidR="0060126E">
          <w:rPr>
            <w:noProof/>
            <w:webHidden/>
          </w:rPr>
          <w:t>90</w:t>
        </w:r>
        <w:r w:rsidR="0060126E">
          <w:rPr>
            <w:noProof/>
            <w:webHidden/>
          </w:rPr>
          <w:fldChar w:fldCharType="end"/>
        </w:r>
      </w:hyperlink>
    </w:p>
    <w:p w14:paraId="55DF4FD0" w14:textId="35AB5402"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465" w:history="1">
        <w:r w:rsidR="0060126E" w:rsidRPr="000C208C">
          <w:rPr>
            <w:rStyle w:val="Hyperlink"/>
            <w:noProof/>
          </w:rPr>
          <w:t>Save Energy With Navigator and Auto-Focus</w:t>
        </w:r>
        <w:r w:rsidR="0060126E">
          <w:rPr>
            <w:noProof/>
            <w:webHidden/>
          </w:rPr>
          <w:tab/>
        </w:r>
        <w:r w:rsidR="0060126E">
          <w:rPr>
            <w:noProof/>
            <w:webHidden/>
          </w:rPr>
          <w:fldChar w:fldCharType="begin"/>
        </w:r>
        <w:r w:rsidR="0060126E">
          <w:rPr>
            <w:noProof/>
            <w:webHidden/>
          </w:rPr>
          <w:instrText xml:space="preserve"> PAGEREF _Toc532827465 \h </w:instrText>
        </w:r>
        <w:r w:rsidR="0060126E">
          <w:rPr>
            <w:noProof/>
            <w:webHidden/>
          </w:rPr>
        </w:r>
        <w:r w:rsidR="0060126E">
          <w:rPr>
            <w:noProof/>
            <w:webHidden/>
          </w:rPr>
          <w:fldChar w:fldCharType="separate"/>
        </w:r>
        <w:r w:rsidR="0060126E">
          <w:rPr>
            <w:noProof/>
            <w:webHidden/>
          </w:rPr>
          <w:t>91</w:t>
        </w:r>
        <w:r w:rsidR="0060126E">
          <w:rPr>
            <w:noProof/>
            <w:webHidden/>
          </w:rPr>
          <w:fldChar w:fldCharType="end"/>
        </w:r>
      </w:hyperlink>
    </w:p>
    <w:p w14:paraId="7305B6FA" w14:textId="0AF71E2D"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66" w:history="1">
        <w:r w:rsidR="0060126E" w:rsidRPr="000C208C">
          <w:rPr>
            <w:rStyle w:val="Hyperlink"/>
            <w:noProof/>
          </w:rPr>
          <w:t>Enable the Power Feature in Auto-Focus</w:t>
        </w:r>
        <w:r w:rsidR="0060126E">
          <w:rPr>
            <w:noProof/>
            <w:webHidden/>
          </w:rPr>
          <w:tab/>
        </w:r>
        <w:r w:rsidR="0060126E">
          <w:rPr>
            <w:noProof/>
            <w:webHidden/>
          </w:rPr>
          <w:fldChar w:fldCharType="begin"/>
        </w:r>
        <w:r w:rsidR="0060126E">
          <w:rPr>
            <w:noProof/>
            <w:webHidden/>
          </w:rPr>
          <w:instrText xml:space="preserve"> PAGEREF _Toc532827466 \h </w:instrText>
        </w:r>
        <w:r w:rsidR="0060126E">
          <w:rPr>
            <w:noProof/>
            <w:webHidden/>
          </w:rPr>
        </w:r>
        <w:r w:rsidR="0060126E">
          <w:rPr>
            <w:noProof/>
            <w:webHidden/>
          </w:rPr>
          <w:fldChar w:fldCharType="separate"/>
        </w:r>
        <w:r w:rsidR="0060126E">
          <w:rPr>
            <w:noProof/>
            <w:webHidden/>
          </w:rPr>
          <w:t>91</w:t>
        </w:r>
        <w:r w:rsidR="0060126E">
          <w:rPr>
            <w:noProof/>
            <w:webHidden/>
          </w:rPr>
          <w:fldChar w:fldCharType="end"/>
        </w:r>
      </w:hyperlink>
    </w:p>
    <w:p w14:paraId="3D497B8C" w14:textId="252190F8"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67" w:history="1">
        <w:r w:rsidR="0060126E" w:rsidRPr="000C208C">
          <w:rPr>
            <w:rStyle w:val="Hyperlink"/>
            <w:noProof/>
          </w:rPr>
          <w:t>Enable the Power Feature in Navigator</w:t>
        </w:r>
        <w:r w:rsidR="0060126E">
          <w:rPr>
            <w:noProof/>
            <w:webHidden/>
          </w:rPr>
          <w:tab/>
        </w:r>
        <w:r w:rsidR="0060126E">
          <w:rPr>
            <w:noProof/>
            <w:webHidden/>
          </w:rPr>
          <w:fldChar w:fldCharType="begin"/>
        </w:r>
        <w:r w:rsidR="0060126E">
          <w:rPr>
            <w:noProof/>
            <w:webHidden/>
          </w:rPr>
          <w:instrText xml:space="preserve"> PAGEREF _Toc532827467 \h </w:instrText>
        </w:r>
        <w:r w:rsidR="0060126E">
          <w:rPr>
            <w:noProof/>
            <w:webHidden/>
          </w:rPr>
        </w:r>
        <w:r w:rsidR="0060126E">
          <w:rPr>
            <w:noProof/>
            <w:webHidden/>
          </w:rPr>
          <w:fldChar w:fldCharType="separate"/>
        </w:r>
        <w:r w:rsidR="0060126E">
          <w:rPr>
            <w:noProof/>
            <w:webHidden/>
          </w:rPr>
          <w:t>91</w:t>
        </w:r>
        <w:r w:rsidR="0060126E">
          <w:rPr>
            <w:noProof/>
            <w:webHidden/>
          </w:rPr>
          <w:fldChar w:fldCharType="end"/>
        </w:r>
      </w:hyperlink>
    </w:p>
    <w:p w14:paraId="471584E6" w14:textId="081A4ED7"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468" w:history="1">
        <w:r w:rsidR="0060126E" w:rsidRPr="000C208C">
          <w:rPr>
            <w:rStyle w:val="Hyperlink"/>
            <w:noProof/>
          </w:rPr>
          <w:t>Use Sweet Spot Target</w:t>
        </w:r>
        <w:r w:rsidR="0060126E">
          <w:rPr>
            <w:noProof/>
            <w:webHidden/>
          </w:rPr>
          <w:tab/>
        </w:r>
        <w:r w:rsidR="0060126E">
          <w:rPr>
            <w:noProof/>
            <w:webHidden/>
          </w:rPr>
          <w:fldChar w:fldCharType="begin"/>
        </w:r>
        <w:r w:rsidR="0060126E">
          <w:rPr>
            <w:noProof/>
            <w:webHidden/>
          </w:rPr>
          <w:instrText xml:space="preserve"> PAGEREF _Toc532827468 \h </w:instrText>
        </w:r>
        <w:r w:rsidR="0060126E">
          <w:rPr>
            <w:noProof/>
            <w:webHidden/>
          </w:rPr>
        </w:r>
        <w:r w:rsidR="0060126E">
          <w:rPr>
            <w:noProof/>
            <w:webHidden/>
          </w:rPr>
          <w:fldChar w:fldCharType="separate"/>
        </w:r>
        <w:r w:rsidR="0060126E">
          <w:rPr>
            <w:noProof/>
            <w:webHidden/>
          </w:rPr>
          <w:t>92</w:t>
        </w:r>
        <w:r w:rsidR="0060126E">
          <w:rPr>
            <w:noProof/>
            <w:webHidden/>
          </w:rPr>
          <w:fldChar w:fldCharType="end"/>
        </w:r>
      </w:hyperlink>
    </w:p>
    <w:p w14:paraId="1F9839A2" w14:textId="790A4D9F"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469" w:history="1">
        <w:r w:rsidR="0060126E" w:rsidRPr="000C208C">
          <w:rPr>
            <w:rStyle w:val="Hyperlink"/>
            <w:noProof/>
          </w:rPr>
          <w:t>Use Statistical Process Control Charts</w:t>
        </w:r>
        <w:r w:rsidR="0060126E">
          <w:rPr>
            <w:noProof/>
            <w:webHidden/>
          </w:rPr>
          <w:tab/>
        </w:r>
        <w:r w:rsidR="0060126E">
          <w:rPr>
            <w:noProof/>
            <w:webHidden/>
          </w:rPr>
          <w:fldChar w:fldCharType="begin"/>
        </w:r>
        <w:r w:rsidR="0060126E">
          <w:rPr>
            <w:noProof/>
            <w:webHidden/>
          </w:rPr>
          <w:instrText xml:space="preserve"> PAGEREF _Toc532827469 \h </w:instrText>
        </w:r>
        <w:r w:rsidR="0060126E">
          <w:rPr>
            <w:noProof/>
            <w:webHidden/>
          </w:rPr>
        </w:r>
        <w:r w:rsidR="0060126E">
          <w:rPr>
            <w:noProof/>
            <w:webHidden/>
          </w:rPr>
          <w:fldChar w:fldCharType="separate"/>
        </w:r>
        <w:r w:rsidR="0060126E">
          <w:rPr>
            <w:noProof/>
            <w:webHidden/>
          </w:rPr>
          <w:t>93</w:t>
        </w:r>
        <w:r w:rsidR="0060126E">
          <w:rPr>
            <w:noProof/>
            <w:webHidden/>
          </w:rPr>
          <w:fldChar w:fldCharType="end"/>
        </w:r>
      </w:hyperlink>
    </w:p>
    <w:p w14:paraId="2DE7B9AB" w14:textId="15D45A4F"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70" w:history="1">
        <w:r w:rsidR="0060126E" w:rsidRPr="000C208C">
          <w:rPr>
            <w:rStyle w:val="Hyperlink"/>
            <w:noProof/>
          </w:rPr>
          <w:t>Live Mode - Charts Tab</w:t>
        </w:r>
        <w:r w:rsidR="0060126E">
          <w:rPr>
            <w:noProof/>
            <w:webHidden/>
          </w:rPr>
          <w:tab/>
        </w:r>
        <w:r w:rsidR="0060126E">
          <w:rPr>
            <w:noProof/>
            <w:webHidden/>
          </w:rPr>
          <w:fldChar w:fldCharType="begin"/>
        </w:r>
        <w:r w:rsidR="0060126E">
          <w:rPr>
            <w:noProof/>
            <w:webHidden/>
          </w:rPr>
          <w:instrText xml:space="preserve"> PAGEREF _Toc532827470 \h </w:instrText>
        </w:r>
        <w:r w:rsidR="0060126E">
          <w:rPr>
            <w:noProof/>
            <w:webHidden/>
          </w:rPr>
        </w:r>
        <w:r w:rsidR="0060126E">
          <w:rPr>
            <w:noProof/>
            <w:webHidden/>
          </w:rPr>
          <w:fldChar w:fldCharType="separate"/>
        </w:r>
        <w:r w:rsidR="0060126E">
          <w:rPr>
            <w:noProof/>
            <w:webHidden/>
          </w:rPr>
          <w:t>93</w:t>
        </w:r>
        <w:r w:rsidR="0060126E">
          <w:rPr>
            <w:noProof/>
            <w:webHidden/>
          </w:rPr>
          <w:fldChar w:fldCharType="end"/>
        </w:r>
      </w:hyperlink>
    </w:p>
    <w:p w14:paraId="2DCAA958" w14:textId="5601CC8E"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71" w:history="1">
        <w:r w:rsidR="0060126E" w:rsidRPr="000C208C">
          <w:rPr>
            <w:rStyle w:val="Hyperlink"/>
            <w:noProof/>
          </w:rPr>
          <w:t>View Chart Data</w:t>
        </w:r>
        <w:r w:rsidR="0060126E">
          <w:rPr>
            <w:noProof/>
            <w:webHidden/>
          </w:rPr>
          <w:tab/>
        </w:r>
        <w:r w:rsidR="0060126E">
          <w:rPr>
            <w:noProof/>
            <w:webHidden/>
          </w:rPr>
          <w:fldChar w:fldCharType="begin"/>
        </w:r>
        <w:r w:rsidR="0060126E">
          <w:rPr>
            <w:noProof/>
            <w:webHidden/>
          </w:rPr>
          <w:instrText xml:space="preserve"> PAGEREF _Toc532827471 \h </w:instrText>
        </w:r>
        <w:r w:rsidR="0060126E">
          <w:rPr>
            <w:noProof/>
            <w:webHidden/>
          </w:rPr>
        </w:r>
        <w:r w:rsidR="0060126E">
          <w:rPr>
            <w:noProof/>
            <w:webHidden/>
          </w:rPr>
          <w:fldChar w:fldCharType="separate"/>
        </w:r>
        <w:r w:rsidR="0060126E">
          <w:rPr>
            <w:noProof/>
            <w:webHidden/>
          </w:rPr>
          <w:t>94</w:t>
        </w:r>
        <w:r w:rsidR="0060126E">
          <w:rPr>
            <w:noProof/>
            <w:webHidden/>
          </w:rPr>
          <w:fldChar w:fldCharType="end"/>
        </w:r>
      </w:hyperlink>
    </w:p>
    <w:p w14:paraId="52CF4EBD" w14:textId="2D3099F5"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72" w:history="1">
        <w:r w:rsidR="0060126E" w:rsidRPr="000C208C">
          <w:rPr>
            <w:rStyle w:val="Hyperlink"/>
            <w:noProof/>
          </w:rPr>
          <w:t>Historical Mode - Chart Tab</w:t>
        </w:r>
        <w:r w:rsidR="0060126E">
          <w:rPr>
            <w:noProof/>
            <w:webHidden/>
          </w:rPr>
          <w:tab/>
        </w:r>
        <w:r w:rsidR="0060126E">
          <w:rPr>
            <w:noProof/>
            <w:webHidden/>
          </w:rPr>
          <w:fldChar w:fldCharType="begin"/>
        </w:r>
        <w:r w:rsidR="0060126E">
          <w:rPr>
            <w:noProof/>
            <w:webHidden/>
          </w:rPr>
          <w:instrText xml:space="preserve"> PAGEREF _Toc532827472 \h </w:instrText>
        </w:r>
        <w:r w:rsidR="0060126E">
          <w:rPr>
            <w:noProof/>
            <w:webHidden/>
          </w:rPr>
        </w:r>
        <w:r w:rsidR="0060126E">
          <w:rPr>
            <w:noProof/>
            <w:webHidden/>
          </w:rPr>
          <w:fldChar w:fldCharType="separate"/>
        </w:r>
        <w:r w:rsidR="0060126E">
          <w:rPr>
            <w:noProof/>
            <w:webHidden/>
          </w:rPr>
          <w:t>95</w:t>
        </w:r>
        <w:r w:rsidR="0060126E">
          <w:rPr>
            <w:noProof/>
            <w:webHidden/>
          </w:rPr>
          <w:fldChar w:fldCharType="end"/>
        </w:r>
      </w:hyperlink>
    </w:p>
    <w:p w14:paraId="760C8438" w14:textId="6AB713D0"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73" w:history="1">
        <w:r w:rsidR="0060126E" w:rsidRPr="000C208C">
          <w:rPr>
            <w:rStyle w:val="Hyperlink"/>
            <w:noProof/>
          </w:rPr>
          <w:t>View Control Charts</w:t>
        </w:r>
        <w:r w:rsidR="0060126E">
          <w:rPr>
            <w:noProof/>
            <w:webHidden/>
          </w:rPr>
          <w:tab/>
        </w:r>
        <w:r w:rsidR="0060126E">
          <w:rPr>
            <w:noProof/>
            <w:webHidden/>
          </w:rPr>
          <w:fldChar w:fldCharType="begin"/>
        </w:r>
        <w:r w:rsidR="0060126E">
          <w:rPr>
            <w:noProof/>
            <w:webHidden/>
          </w:rPr>
          <w:instrText xml:space="preserve"> PAGEREF _Toc532827473 \h </w:instrText>
        </w:r>
        <w:r w:rsidR="0060126E">
          <w:rPr>
            <w:noProof/>
            <w:webHidden/>
          </w:rPr>
        </w:r>
        <w:r w:rsidR="0060126E">
          <w:rPr>
            <w:noProof/>
            <w:webHidden/>
          </w:rPr>
          <w:fldChar w:fldCharType="separate"/>
        </w:r>
        <w:r w:rsidR="0060126E">
          <w:rPr>
            <w:noProof/>
            <w:webHidden/>
          </w:rPr>
          <w:t>95</w:t>
        </w:r>
        <w:r w:rsidR="0060126E">
          <w:rPr>
            <w:noProof/>
            <w:webHidden/>
          </w:rPr>
          <w:fldChar w:fldCharType="end"/>
        </w:r>
      </w:hyperlink>
    </w:p>
    <w:p w14:paraId="59395732" w14:textId="584D1742"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74" w:history="1">
        <w:r w:rsidR="0060126E" w:rsidRPr="000C208C">
          <w:rPr>
            <w:rStyle w:val="Hyperlink"/>
            <w:noProof/>
          </w:rPr>
          <w:t>Viewing Chart Data</w:t>
        </w:r>
        <w:r w:rsidR="0060126E">
          <w:rPr>
            <w:noProof/>
            <w:webHidden/>
          </w:rPr>
          <w:tab/>
        </w:r>
        <w:r w:rsidR="0060126E">
          <w:rPr>
            <w:noProof/>
            <w:webHidden/>
          </w:rPr>
          <w:fldChar w:fldCharType="begin"/>
        </w:r>
        <w:r w:rsidR="0060126E">
          <w:rPr>
            <w:noProof/>
            <w:webHidden/>
          </w:rPr>
          <w:instrText xml:space="preserve"> PAGEREF _Toc532827474 \h </w:instrText>
        </w:r>
        <w:r w:rsidR="0060126E">
          <w:rPr>
            <w:noProof/>
            <w:webHidden/>
          </w:rPr>
        </w:r>
        <w:r w:rsidR="0060126E">
          <w:rPr>
            <w:noProof/>
            <w:webHidden/>
          </w:rPr>
          <w:fldChar w:fldCharType="separate"/>
        </w:r>
        <w:r w:rsidR="0060126E">
          <w:rPr>
            <w:noProof/>
            <w:webHidden/>
          </w:rPr>
          <w:t>96</w:t>
        </w:r>
        <w:r w:rsidR="0060126E">
          <w:rPr>
            <w:noProof/>
            <w:webHidden/>
          </w:rPr>
          <w:fldChar w:fldCharType="end"/>
        </w:r>
      </w:hyperlink>
    </w:p>
    <w:p w14:paraId="07D306F0" w14:textId="1C69068C"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75" w:history="1">
        <w:r w:rsidR="0060126E" w:rsidRPr="000C208C">
          <w:rPr>
            <w:rStyle w:val="Hyperlink"/>
            <w:noProof/>
          </w:rPr>
          <w:t>History Mode Chart Options Menu</w:t>
        </w:r>
        <w:r w:rsidR="0060126E">
          <w:rPr>
            <w:noProof/>
            <w:webHidden/>
          </w:rPr>
          <w:tab/>
        </w:r>
        <w:r w:rsidR="0060126E">
          <w:rPr>
            <w:noProof/>
            <w:webHidden/>
          </w:rPr>
          <w:fldChar w:fldCharType="begin"/>
        </w:r>
        <w:r w:rsidR="0060126E">
          <w:rPr>
            <w:noProof/>
            <w:webHidden/>
          </w:rPr>
          <w:instrText xml:space="preserve"> PAGEREF _Toc532827475 \h </w:instrText>
        </w:r>
        <w:r w:rsidR="0060126E">
          <w:rPr>
            <w:noProof/>
            <w:webHidden/>
          </w:rPr>
        </w:r>
        <w:r w:rsidR="0060126E">
          <w:rPr>
            <w:noProof/>
            <w:webHidden/>
          </w:rPr>
          <w:fldChar w:fldCharType="separate"/>
        </w:r>
        <w:r w:rsidR="0060126E">
          <w:rPr>
            <w:noProof/>
            <w:webHidden/>
          </w:rPr>
          <w:t>96</w:t>
        </w:r>
        <w:r w:rsidR="0060126E">
          <w:rPr>
            <w:noProof/>
            <w:webHidden/>
          </w:rPr>
          <w:fldChar w:fldCharType="end"/>
        </w:r>
      </w:hyperlink>
    </w:p>
    <w:p w14:paraId="45BDDCA2" w14:textId="0BD0B27C"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476" w:history="1">
        <w:r w:rsidR="0060126E" w:rsidRPr="000C208C">
          <w:rPr>
            <w:rStyle w:val="Hyperlink"/>
            <w:noProof/>
          </w:rPr>
          <w:t>Using Live Data Output</w:t>
        </w:r>
        <w:r w:rsidR="0060126E">
          <w:rPr>
            <w:noProof/>
            <w:webHidden/>
          </w:rPr>
          <w:tab/>
        </w:r>
        <w:r w:rsidR="0060126E">
          <w:rPr>
            <w:noProof/>
            <w:webHidden/>
          </w:rPr>
          <w:fldChar w:fldCharType="begin"/>
        </w:r>
        <w:r w:rsidR="0060126E">
          <w:rPr>
            <w:noProof/>
            <w:webHidden/>
          </w:rPr>
          <w:instrText xml:space="preserve"> PAGEREF _Toc532827476 \h </w:instrText>
        </w:r>
        <w:r w:rsidR="0060126E">
          <w:rPr>
            <w:noProof/>
            <w:webHidden/>
          </w:rPr>
        </w:r>
        <w:r w:rsidR="0060126E">
          <w:rPr>
            <w:noProof/>
            <w:webHidden/>
          </w:rPr>
          <w:fldChar w:fldCharType="separate"/>
        </w:r>
        <w:r w:rsidR="0060126E">
          <w:rPr>
            <w:noProof/>
            <w:webHidden/>
          </w:rPr>
          <w:t>97</w:t>
        </w:r>
        <w:r w:rsidR="0060126E">
          <w:rPr>
            <w:noProof/>
            <w:webHidden/>
          </w:rPr>
          <w:fldChar w:fldCharType="end"/>
        </w:r>
      </w:hyperlink>
    </w:p>
    <w:p w14:paraId="1FC61C94" w14:textId="115E3C56"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77" w:history="1">
        <w:r w:rsidR="0060126E" w:rsidRPr="000C208C">
          <w:rPr>
            <w:rStyle w:val="Hyperlink"/>
            <w:noProof/>
          </w:rPr>
          <w:t>LDO Formats</w:t>
        </w:r>
        <w:r w:rsidR="0060126E">
          <w:rPr>
            <w:noProof/>
            <w:webHidden/>
          </w:rPr>
          <w:tab/>
        </w:r>
        <w:r w:rsidR="0060126E">
          <w:rPr>
            <w:noProof/>
            <w:webHidden/>
          </w:rPr>
          <w:fldChar w:fldCharType="begin"/>
        </w:r>
        <w:r w:rsidR="0060126E">
          <w:rPr>
            <w:noProof/>
            <w:webHidden/>
          </w:rPr>
          <w:instrText xml:space="preserve"> PAGEREF _Toc532827477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0E43188F" w14:textId="230C7507"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78" w:history="1">
        <w:r w:rsidR="0060126E" w:rsidRPr="000C208C">
          <w:rPr>
            <w:rStyle w:val="Hyperlink"/>
            <w:noProof/>
          </w:rPr>
          <w:t>Details Of Output Files</w:t>
        </w:r>
        <w:r w:rsidR="0060126E">
          <w:rPr>
            <w:noProof/>
            <w:webHidden/>
          </w:rPr>
          <w:tab/>
        </w:r>
        <w:r w:rsidR="0060126E">
          <w:rPr>
            <w:noProof/>
            <w:webHidden/>
          </w:rPr>
          <w:fldChar w:fldCharType="begin"/>
        </w:r>
        <w:r w:rsidR="0060126E">
          <w:rPr>
            <w:noProof/>
            <w:webHidden/>
          </w:rPr>
          <w:instrText xml:space="preserve"> PAGEREF _Toc532827478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3F11E1AB" w14:textId="35330DE4"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79" w:history="1">
        <w:r w:rsidR="0060126E" w:rsidRPr="000C208C">
          <w:rPr>
            <w:rStyle w:val="Hyperlink"/>
            <w:noProof/>
          </w:rPr>
          <w:t>LDO Standard TSV And CSV For WordPad</w:t>
        </w:r>
        <w:r w:rsidR="0060126E">
          <w:rPr>
            <w:noProof/>
            <w:webHidden/>
          </w:rPr>
          <w:tab/>
        </w:r>
        <w:r w:rsidR="0060126E">
          <w:rPr>
            <w:noProof/>
            <w:webHidden/>
          </w:rPr>
          <w:fldChar w:fldCharType="begin"/>
        </w:r>
        <w:r w:rsidR="0060126E">
          <w:rPr>
            <w:noProof/>
            <w:webHidden/>
          </w:rPr>
          <w:instrText xml:space="preserve"> PAGEREF _Toc532827479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2C0B2E0C" w14:textId="56ECB648"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80" w:history="1">
        <w:r w:rsidR="0060126E" w:rsidRPr="000C208C">
          <w:rPr>
            <w:rStyle w:val="Hyperlink"/>
            <w:noProof/>
          </w:rPr>
          <w:t>LDO Standard TSV And CSV For Excel</w:t>
        </w:r>
        <w:r w:rsidR="0060126E">
          <w:rPr>
            <w:noProof/>
            <w:webHidden/>
          </w:rPr>
          <w:tab/>
        </w:r>
        <w:r w:rsidR="0060126E">
          <w:rPr>
            <w:noProof/>
            <w:webHidden/>
          </w:rPr>
          <w:fldChar w:fldCharType="begin"/>
        </w:r>
        <w:r w:rsidR="0060126E">
          <w:rPr>
            <w:noProof/>
            <w:webHidden/>
          </w:rPr>
          <w:instrText xml:space="preserve"> PAGEREF _Toc532827480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43F23C6E" w14:textId="2D688178"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81" w:history="1">
        <w:r w:rsidR="0060126E" w:rsidRPr="000C208C">
          <w:rPr>
            <w:rStyle w:val="Hyperlink"/>
            <w:noProof/>
          </w:rPr>
          <w:t>LDO 1 Board 1 File (Txt Output)</w:t>
        </w:r>
        <w:r w:rsidR="0060126E">
          <w:rPr>
            <w:noProof/>
            <w:webHidden/>
          </w:rPr>
          <w:tab/>
        </w:r>
        <w:r w:rsidR="0060126E">
          <w:rPr>
            <w:noProof/>
            <w:webHidden/>
          </w:rPr>
          <w:fldChar w:fldCharType="begin"/>
        </w:r>
        <w:r w:rsidR="0060126E">
          <w:rPr>
            <w:noProof/>
            <w:webHidden/>
          </w:rPr>
          <w:instrText xml:space="preserve"> PAGEREF _Toc532827481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3F051909" w14:textId="703BA451"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82" w:history="1">
        <w:r w:rsidR="0060126E" w:rsidRPr="000C208C">
          <w:rPr>
            <w:rStyle w:val="Hyperlink"/>
            <w:noProof/>
          </w:rPr>
          <w:t>LDO XML (1 Board 1 File)</w:t>
        </w:r>
        <w:r w:rsidR="0060126E">
          <w:rPr>
            <w:noProof/>
            <w:webHidden/>
          </w:rPr>
          <w:tab/>
        </w:r>
        <w:r w:rsidR="0060126E">
          <w:rPr>
            <w:noProof/>
            <w:webHidden/>
          </w:rPr>
          <w:fldChar w:fldCharType="begin"/>
        </w:r>
        <w:r w:rsidR="0060126E">
          <w:rPr>
            <w:noProof/>
            <w:webHidden/>
          </w:rPr>
          <w:instrText xml:space="preserve"> PAGEREF _Toc532827482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419E3647" w14:textId="21D3FD48"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83" w:history="1">
        <w:r w:rsidR="0060126E" w:rsidRPr="000C208C">
          <w:rPr>
            <w:rStyle w:val="Hyperlink"/>
            <w:noProof/>
          </w:rPr>
          <w:t>LDO 1 Board 1 File (CSV format)</w:t>
        </w:r>
        <w:r w:rsidR="0060126E">
          <w:rPr>
            <w:noProof/>
            <w:webHidden/>
          </w:rPr>
          <w:tab/>
        </w:r>
        <w:r w:rsidR="0060126E">
          <w:rPr>
            <w:noProof/>
            <w:webHidden/>
          </w:rPr>
          <w:fldChar w:fldCharType="begin"/>
        </w:r>
        <w:r w:rsidR="0060126E">
          <w:rPr>
            <w:noProof/>
            <w:webHidden/>
          </w:rPr>
          <w:instrText xml:space="preserve"> PAGEREF _Toc532827483 \h </w:instrText>
        </w:r>
        <w:r w:rsidR="0060126E">
          <w:rPr>
            <w:noProof/>
            <w:webHidden/>
          </w:rPr>
        </w:r>
        <w:r w:rsidR="0060126E">
          <w:rPr>
            <w:noProof/>
            <w:webHidden/>
          </w:rPr>
          <w:fldChar w:fldCharType="separate"/>
        </w:r>
        <w:r w:rsidR="0060126E">
          <w:rPr>
            <w:noProof/>
            <w:webHidden/>
          </w:rPr>
          <w:t>99</w:t>
        </w:r>
        <w:r w:rsidR="0060126E">
          <w:rPr>
            <w:noProof/>
            <w:webHidden/>
          </w:rPr>
          <w:fldChar w:fldCharType="end"/>
        </w:r>
      </w:hyperlink>
    </w:p>
    <w:p w14:paraId="6D950A9F" w14:textId="3C3C9DEF"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484" w:history="1">
        <w:r w:rsidR="0060126E" w:rsidRPr="000C208C">
          <w:rPr>
            <w:rStyle w:val="Hyperlink"/>
            <w:noProof/>
          </w:rPr>
          <w:t>Configure LDO</w:t>
        </w:r>
        <w:r w:rsidR="0060126E">
          <w:rPr>
            <w:noProof/>
            <w:webHidden/>
          </w:rPr>
          <w:tab/>
        </w:r>
        <w:r w:rsidR="0060126E">
          <w:rPr>
            <w:noProof/>
            <w:webHidden/>
          </w:rPr>
          <w:fldChar w:fldCharType="begin"/>
        </w:r>
        <w:r w:rsidR="0060126E">
          <w:rPr>
            <w:noProof/>
            <w:webHidden/>
          </w:rPr>
          <w:instrText xml:space="preserve"> PAGEREF _Toc532827484 \h </w:instrText>
        </w:r>
        <w:r w:rsidR="0060126E">
          <w:rPr>
            <w:noProof/>
            <w:webHidden/>
          </w:rPr>
        </w:r>
        <w:r w:rsidR="0060126E">
          <w:rPr>
            <w:noProof/>
            <w:webHidden/>
          </w:rPr>
          <w:fldChar w:fldCharType="separate"/>
        </w:r>
        <w:r w:rsidR="0060126E">
          <w:rPr>
            <w:noProof/>
            <w:webHidden/>
          </w:rPr>
          <w:t>99</w:t>
        </w:r>
        <w:r w:rsidR="0060126E">
          <w:rPr>
            <w:noProof/>
            <w:webHidden/>
          </w:rPr>
          <w:fldChar w:fldCharType="end"/>
        </w:r>
      </w:hyperlink>
    </w:p>
    <w:p w14:paraId="09C564E2" w14:textId="20A08358"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85" w:history="1">
        <w:r w:rsidR="0060126E" w:rsidRPr="000C208C">
          <w:rPr>
            <w:rStyle w:val="Hyperlink"/>
            <w:noProof/>
          </w:rPr>
          <w:t>Delete Accumulated LDO Files</w:t>
        </w:r>
        <w:r w:rsidR="0060126E">
          <w:rPr>
            <w:noProof/>
            <w:webHidden/>
          </w:rPr>
          <w:tab/>
        </w:r>
        <w:r w:rsidR="0060126E">
          <w:rPr>
            <w:noProof/>
            <w:webHidden/>
          </w:rPr>
          <w:fldChar w:fldCharType="begin"/>
        </w:r>
        <w:r w:rsidR="0060126E">
          <w:rPr>
            <w:noProof/>
            <w:webHidden/>
          </w:rPr>
          <w:instrText xml:space="preserve"> PAGEREF _Toc532827485 \h </w:instrText>
        </w:r>
        <w:r w:rsidR="0060126E">
          <w:rPr>
            <w:noProof/>
            <w:webHidden/>
          </w:rPr>
        </w:r>
        <w:r w:rsidR="0060126E">
          <w:rPr>
            <w:noProof/>
            <w:webHidden/>
          </w:rPr>
          <w:fldChar w:fldCharType="separate"/>
        </w:r>
        <w:r w:rsidR="0060126E">
          <w:rPr>
            <w:noProof/>
            <w:webHidden/>
          </w:rPr>
          <w:t>100</w:t>
        </w:r>
        <w:r w:rsidR="0060126E">
          <w:rPr>
            <w:noProof/>
            <w:webHidden/>
          </w:rPr>
          <w:fldChar w:fldCharType="end"/>
        </w:r>
      </w:hyperlink>
    </w:p>
    <w:p w14:paraId="74BBF3F6" w14:textId="12263C85"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486" w:history="1">
        <w:r w:rsidR="0060126E" w:rsidRPr="000C208C">
          <w:rPr>
            <w:rStyle w:val="Hyperlink"/>
            <w:noProof/>
          </w:rPr>
          <w:t>Troubleshoot COM Ports</w:t>
        </w:r>
        <w:r w:rsidR="0060126E">
          <w:rPr>
            <w:noProof/>
            <w:webHidden/>
          </w:rPr>
          <w:tab/>
        </w:r>
        <w:r w:rsidR="0060126E">
          <w:rPr>
            <w:noProof/>
            <w:webHidden/>
          </w:rPr>
          <w:fldChar w:fldCharType="begin"/>
        </w:r>
        <w:r w:rsidR="0060126E">
          <w:rPr>
            <w:noProof/>
            <w:webHidden/>
          </w:rPr>
          <w:instrText xml:space="preserve"> PAGEREF _Toc532827486 \h </w:instrText>
        </w:r>
        <w:r w:rsidR="0060126E">
          <w:rPr>
            <w:noProof/>
            <w:webHidden/>
          </w:rPr>
        </w:r>
        <w:r w:rsidR="0060126E">
          <w:rPr>
            <w:noProof/>
            <w:webHidden/>
          </w:rPr>
          <w:fldChar w:fldCharType="separate"/>
        </w:r>
        <w:r w:rsidR="0060126E">
          <w:rPr>
            <w:noProof/>
            <w:webHidden/>
          </w:rPr>
          <w:t>101</w:t>
        </w:r>
        <w:r w:rsidR="0060126E">
          <w:rPr>
            <w:noProof/>
            <w:webHidden/>
          </w:rPr>
          <w:fldChar w:fldCharType="end"/>
        </w:r>
      </w:hyperlink>
    </w:p>
    <w:p w14:paraId="698B179B" w14:textId="5CCED045"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487" w:history="1">
        <w:r w:rsidR="0060126E" w:rsidRPr="000C208C">
          <w:rPr>
            <w:rStyle w:val="Hyperlink"/>
            <w:noProof/>
          </w:rPr>
          <w:t>Comport.Exe</w:t>
        </w:r>
        <w:r w:rsidR="0060126E">
          <w:rPr>
            <w:noProof/>
            <w:webHidden/>
          </w:rPr>
          <w:tab/>
        </w:r>
        <w:r w:rsidR="0060126E">
          <w:rPr>
            <w:noProof/>
            <w:webHidden/>
          </w:rPr>
          <w:fldChar w:fldCharType="begin"/>
        </w:r>
        <w:r w:rsidR="0060126E">
          <w:rPr>
            <w:noProof/>
            <w:webHidden/>
          </w:rPr>
          <w:instrText xml:space="preserve"> PAGEREF _Toc532827487 \h </w:instrText>
        </w:r>
        <w:r w:rsidR="0060126E">
          <w:rPr>
            <w:noProof/>
            <w:webHidden/>
          </w:rPr>
        </w:r>
        <w:r w:rsidR="0060126E">
          <w:rPr>
            <w:noProof/>
            <w:webHidden/>
          </w:rPr>
          <w:fldChar w:fldCharType="separate"/>
        </w:r>
        <w:r w:rsidR="0060126E">
          <w:rPr>
            <w:noProof/>
            <w:webHidden/>
          </w:rPr>
          <w:t>101</w:t>
        </w:r>
        <w:r w:rsidR="0060126E">
          <w:rPr>
            <w:noProof/>
            <w:webHidden/>
          </w:rPr>
          <w:fldChar w:fldCharType="end"/>
        </w:r>
      </w:hyperlink>
    </w:p>
    <w:p w14:paraId="18157D3D" w14:textId="5852C361"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488" w:history="1">
        <w:r w:rsidR="0060126E" w:rsidRPr="000C208C">
          <w:rPr>
            <w:rStyle w:val="Hyperlink"/>
            <w:noProof/>
          </w:rPr>
          <w:t>Alarm Relay</w:t>
        </w:r>
        <w:r w:rsidR="0060126E">
          <w:rPr>
            <w:noProof/>
            <w:webHidden/>
          </w:rPr>
          <w:tab/>
        </w:r>
        <w:r w:rsidR="0060126E">
          <w:rPr>
            <w:noProof/>
            <w:webHidden/>
          </w:rPr>
          <w:fldChar w:fldCharType="begin"/>
        </w:r>
        <w:r w:rsidR="0060126E">
          <w:rPr>
            <w:noProof/>
            <w:webHidden/>
          </w:rPr>
          <w:instrText xml:space="preserve"> PAGEREF _Toc532827488 \h </w:instrText>
        </w:r>
        <w:r w:rsidR="0060126E">
          <w:rPr>
            <w:noProof/>
            <w:webHidden/>
          </w:rPr>
        </w:r>
        <w:r w:rsidR="0060126E">
          <w:rPr>
            <w:noProof/>
            <w:webHidden/>
          </w:rPr>
          <w:fldChar w:fldCharType="separate"/>
        </w:r>
        <w:r w:rsidR="0060126E">
          <w:rPr>
            <w:noProof/>
            <w:webHidden/>
          </w:rPr>
          <w:t>103</w:t>
        </w:r>
        <w:r w:rsidR="0060126E">
          <w:rPr>
            <w:noProof/>
            <w:webHidden/>
          </w:rPr>
          <w:fldChar w:fldCharType="end"/>
        </w:r>
      </w:hyperlink>
    </w:p>
    <w:p w14:paraId="0B723E2B" w14:textId="7F2680B3"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489" w:history="1">
        <w:r w:rsidR="0060126E" w:rsidRPr="000C208C">
          <w:rPr>
            <w:rStyle w:val="Hyperlink"/>
            <w:noProof/>
          </w:rPr>
          <w:t>Light Tower</w:t>
        </w:r>
        <w:r w:rsidR="0060126E">
          <w:rPr>
            <w:noProof/>
            <w:webHidden/>
          </w:rPr>
          <w:tab/>
        </w:r>
        <w:r w:rsidR="0060126E">
          <w:rPr>
            <w:noProof/>
            <w:webHidden/>
          </w:rPr>
          <w:fldChar w:fldCharType="begin"/>
        </w:r>
        <w:r w:rsidR="0060126E">
          <w:rPr>
            <w:noProof/>
            <w:webHidden/>
          </w:rPr>
          <w:instrText xml:space="preserve"> PAGEREF _Toc532827489 \h </w:instrText>
        </w:r>
        <w:r w:rsidR="0060126E">
          <w:rPr>
            <w:noProof/>
            <w:webHidden/>
          </w:rPr>
        </w:r>
        <w:r w:rsidR="0060126E">
          <w:rPr>
            <w:noProof/>
            <w:webHidden/>
          </w:rPr>
          <w:fldChar w:fldCharType="separate"/>
        </w:r>
        <w:r w:rsidR="0060126E">
          <w:rPr>
            <w:noProof/>
            <w:webHidden/>
          </w:rPr>
          <w:t>103</w:t>
        </w:r>
        <w:r w:rsidR="0060126E">
          <w:rPr>
            <w:noProof/>
            <w:webHidden/>
          </w:rPr>
          <w:fldChar w:fldCharType="end"/>
        </w:r>
      </w:hyperlink>
    </w:p>
    <w:p w14:paraId="2F82BDB5" w14:textId="081CFC7F" w:rsidR="0060126E" w:rsidRPr="0060126E" w:rsidRDefault="0060126E" w:rsidP="006E1668">
      <w:pPr>
        <w:keepNext/>
        <w:tabs>
          <w:tab w:val="right" w:leader="dot" w:pos="8900"/>
        </w:tabs>
        <w:spacing w:before="120"/>
        <w:rPr>
          <w:rFonts w:asciiTheme="minorHAnsi" w:eastAsiaTheme="minorEastAsia" w:hAnsiTheme="minorHAnsi" w:cstheme="minorBidi"/>
          <w:noProof/>
          <w:sz w:val="22"/>
          <w:szCs w:val="22"/>
        </w:rPr>
      </w:pPr>
    </w:p>
    <w:p w14:paraId="0D193E9B" w14:textId="179347A5" w:rsidR="0060126E" w:rsidRPr="0060126E" w:rsidRDefault="0060126E" w:rsidP="006E1668">
      <w:pPr>
        <w:keepNext/>
        <w:tabs>
          <w:tab w:val="right" w:leader="dot" w:pos="8900"/>
        </w:tabs>
        <w:spacing w:before="120"/>
        <w:rPr>
          <w:rFonts w:asciiTheme="minorHAnsi" w:eastAsiaTheme="minorEastAsia" w:hAnsiTheme="minorHAnsi" w:cstheme="minorBidi"/>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0F59D848" w:rsidR="007E12D5" w:rsidRDefault="007E12D5" w:rsidP="007E12D5">
      <w:pPr>
        <w:spacing w:after="120"/>
        <w:jc w:val="center"/>
        <w:rPr>
          <w:b/>
          <w:sz w:val="44"/>
          <w:szCs w:val="44"/>
        </w:rPr>
      </w:pPr>
      <w:r>
        <w:rPr>
          <w:b/>
          <w:sz w:val="44"/>
          <w:szCs w:val="44"/>
        </w:rPr>
        <w:lastRenderedPageBreak/>
        <w:t>Appendices</w:t>
      </w:r>
    </w:p>
    <w:p w14:paraId="1C4FAD6F" w14:textId="77777777" w:rsidR="007E12D5" w:rsidRDefault="007E12D5" w:rsidP="007E12D5">
      <w:pPr>
        <w:rPr>
          <w:rFonts w:ascii="Arial" w:hAnsi="Arial"/>
        </w:rPr>
      </w:pPr>
    </w:p>
    <w:p w14:paraId="33BAF50E" w14:textId="7F0E3B01" w:rsidR="0060126E" w:rsidRPr="0060126E" w:rsidRDefault="007E12D5" w:rsidP="006E1668">
      <w:pPr>
        <w:keepNext/>
        <w:tabs>
          <w:tab w:val="right" w:leader="dot" w:pos="8900"/>
        </w:tabs>
        <w:spacing w:before="120"/>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2657F547" w14:textId="5140A607"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898" w:history="1">
        <w:r w:rsidR="0060126E" w:rsidRPr="00F60FF6">
          <w:rPr>
            <w:rStyle w:val="Hyperlink"/>
            <w:noProof/>
          </w:rPr>
          <w:t>Appendix A: The Process Window Index</w:t>
        </w:r>
        <w:r w:rsidR="0060126E">
          <w:rPr>
            <w:noProof/>
            <w:webHidden/>
          </w:rPr>
          <w:tab/>
        </w:r>
        <w:r w:rsidR="0060126E">
          <w:rPr>
            <w:noProof/>
            <w:webHidden/>
          </w:rPr>
          <w:fldChar w:fldCharType="begin"/>
        </w:r>
        <w:r w:rsidR="0060126E">
          <w:rPr>
            <w:noProof/>
            <w:webHidden/>
          </w:rPr>
          <w:instrText xml:space="preserve"> PAGEREF _Toc532827898 \h </w:instrText>
        </w:r>
        <w:r w:rsidR="0060126E">
          <w:rPr>
            <w:noProof/>
            <w:webHidden/>
          </w:rPr>
        </w:r>
        <w:r w:rsidR="0060126E">
          <w:rPr>
            <w:noProof/>
            <w:webHidden/>
          </w:rPr>
          <w:fldChar w:fldCharType="separate"/>
        </w:r>
        <w:r w:rsidR="0060126E">
          <w:rPr>
            <w:noProof/>
            <w:webHidden/>
          </w:rPr>
          <w:t>104</w:t>
        </w:r>
        <w:r w:rsidR="0060126E">
          <w:rPr>
            <w:noProof/>
            <w:webHidden/>
          </w:rPr>
          <w:fldChar w:fldCharType="end"/>
        </w:r>
      </w:hyperlink>
    </w:p>
    <w:p w14:paraId="17695A72" w14:textId="0AA090AA"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899" w:history="1">
        <w:r w:rsidR="0060126E" w:rsidRPr="00F60FF6">
          <w:rPr>
            <w:rStyle w:val="Hyperlink"/>
            <w:noProof/>
          </w:rPr>
          <w:t>The Problem</w:t>
        </w:r>
        <w:r w:rsidR="0060126E">
          <w:rPr>
            <w:noProof/>
            <w:webHidden/>
          </w:rPr>
          <w:tab/>
        </w:r>
        <w:r w:rsidR="0060126E">
          <w:rPr>
            <w:noProof/>
            <w:webHidden/>
          </w:rPr>
          <w:fldChar w:fldCharType="begin"/>
        </w:r>
        <w:r w:rsidR="0060126E">
          <w:rPr>
            <w:noProof/>
            <w:webHidden/>
          </w:rPr>
          <w:instrText xml:space="preserve"> PAGEREF _Toc532827899 \h </w:instrText>
        </w:r>
        <w:r w:rsidR="0060126E">
          <w:rPr>
            <w:noProof/>
            <w:webHidden/>
          </w:rPr>
        </w:r>
        <w:r w:rsidR="0060126E">
          <w:rPr>
            <w:noProof/>
            <w:webHidden/>
          </w:rPr>
          <w:fldChar w:fldCharType="separate"/>
        </w:r>
        <w:r w:rsidR="0060126E">
          <w:rPr>
            <w:noProof/>
            <w:webHidden/>
          </w:rPr>
          <w:t>104</w:t>
        </w:r>
        <w:r w:rsidR="0060126E">
          <w:rPr>
            <w:noProof/>
            <w:webHidden/>
          </w:rPr>
          <w:fldChar w:fldCharType="end"/>
        </w:r>
      </w:hyperlink>
    </w:p>
    <w:p w14:paraId="3FBF7CFD" w14:textId="423D6465"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00" w:history="1">
        <w:r w:rsidR="0060126E" w:rsidRPr="00F60FF6">
          <w:rPr>
            <w:rStyle w:val="Hyperlink"/>
            <w:noProof/>
          </w:rPr>
          <w:t>Defining the Process Window Index</w:t>
        </w:r>
        <w:r w:rsidR="0060126E">
          <w:rPr>
            <w:noProof/>
            <w:webHidden/>
          </w:rPr>
          <w:tab/>
        </w:r>
        <w:r w:rsidR="0060126E">
          <w:rPr>
            <w:noProof/>
            <w:webHidden/>
          </w:rPr>
          <w:fldChar w:fldCharType="begin"/>
        </w:r>
        <w:r w:rsidR="0060126E">
          <w:rPr>
            <w:noProof/>
            <w:webHidden/>
          </w:rPr>
          <w:instrText xml:space="preserve"> PAGEREF _Toc532827900 \h </w:instrText>
        </w:r>
        <w:r w:rsidR="0060126E">
          <w:rPr>
            <w:noProof/>
            <w:webHidden/>
          </w:rPr>
        </w:r>
        <w:r w:rsidR="0060126E">
          <w:rPr>
            <w:noProof/>
            <w:webHidden/>
          </w:rPr>
          <w:fldChar w:fldCharType="separate"/>
        </w:r>
        <w:r w:rsidR="0060126E">
          <w:rPr>
            <w:noProof/>
            <w:webHidden/>
          </w:rPr>
          <w:t>104</w:t>
        </w:r>
        <w:r w:rsidR="0060126E">
          <w:rPr>
            <w:noProof/>
            <w:webHidden/>
          </w:rPr>
          <w:fldChar w:fldCharType="end"/>
        </w:r>
      </w:hyperlink>
    </w:p>
    <w:p w14:paraId="302ACAE1" w14:textId="0481CEB3"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01" w:history="1">
        <w:r w:rsidR="0060126E" w:rsidRPr="00F60FF6">
          <w:rPr>
            <w:rStyle w:val="Hyperlink"/>
            <w:noProof/>
          </w:rPr>
          <w:t>Calculating the PWI</w:t>
        </w:r>
        <w:r w:rsidR="0060126E">
          <w:rPr>
            <w:noProof/>
            <w:webHidden/>
          </w:rPr>
          <w:tab/>
        </w:r>
        <w:r w:rsidR="0060126E">
          <w:rPr>
            <w:noProof/>
            <w:webHidden/>
          </w:rPr>
          <w:fldChar w:fldCharType="begin"/>
        </w:r>
        <w:r w:rsidR="0060126E">
          <w:rPr>
            <w:noProof/>
            <w:webHidden/>
          </w:rPr>
          <w:instrText xml:space="preserve"> PAGEREF _Toc532827901 \h </w:instrText>
        </w:r>
        <w:r w:rsidR="0060126E">
          <w:rPr>
            <w:noProof/>
            <w:webHidden/>
          </w:rPr>
        </w:r>
        <w:r w:rsidR="0060126E">
          <w:rPr>
            <w:noProof/>
            <w:webHidden/>
          </w:rPr>
          <w:fldChar w:fldCharType="separate"/>
        </w:r>
        <w:r w:rsidR="0060126E">
          <w:rPr>
            <w:noProof/>
            <w:webHidden/>
          </w:rPr>
          <w:t>105</w:t>
        </w:r>
        <w:r w:rsidR="0060126E">
          <w:rPr>
            <w:noProof/>
            <w:webHidden/>
          </w:rPr>
          <w:fldChar w:fldCharType="end"/>
        </w:r>
      </w:hyperlink>
    </w:p>
    <w:p w14:paraId="74B5F2D3" w14:textId="5EDACD1E"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02" w:history="1">
        <w:r w:rsidR="0060126E" w:rsidRPr="00F60FF6">
          <w:rPr>
            <w:rStyle w:val="Hyperlink"/>
            <w:noProof/>
          </w:rPr>
          <w:t>Benefits of Ranking Thermal Profile Performance</w:t>
        </w:r>
        <w:r w:rsidR="0060126E">
          <w:rPr>
            <w:noProof/>
            <w:webHidden/>
          </w:rPr>
          <w:tab/>
        </w:r>
        <w:r w:rsidR="0060126E">
          <w:rPr>
            <w:noProof/>
            <w:webHidden/>
          </w:rPr>
          <w:fldChar w:fldCharType="begin"/>
        </w:r>
        <w:r w:rsidR="0060126E">
          <w:rPr>
            <w:noProof/>
            <w:webHidden/>
          </w:rPr>
          <w:instrText xml:space="preserve"> PAGEREF _Toc532827902 \h </w:instrText>
        </w:r>
        <w:r w:rsidR="0060126E">
          <w:rPr>
            <w:noProof/>
            <w:webHidden/>
          </w:rPr>
        </w:r>
        <w:r w:rsidR="0060126E">
          <w:rPr>
            <w:noProof/>
            <w:webHidden/>
          </w:rPr>
          <w:fldChar w:fldCharType="separate"/>
        </w:r>
        <w:r w:rsidR="0060126E">
          <w:rPr>
            <w:noProof/>
            <w:webHidden/>
          </w:rPr>
          <w:t>106</w:t>
        </w:r>
        <w:r w:rsidR="0060126E">
          <w:rPr>
            <w:noProof/>
            <w:webHidden/>
          </w:rPr>
          <w:fldChar w:fldCharType="end"/>
        </w:r>
      </w:hyperlink>
    </w:p>
    <w:p w14:paraId="033187BC" w14:textId="0D27B966"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03" w:history="1">
        <w:r w:rsidR="0060126E" w:rsidRPr="00F60FF6">
          <w:rPr>
            <w:rStyle w:val="Hyperlink"/>
            <w:noProof/>
          </w:rPr>
          <w:t>Conclusion</w:t>
        </w:r>
        <w:r w:rsidR="0060126E">
          <w:rPr>
            <w:noProof/>
            <w:webHidden/>
          </w:rPr>
          <w:tab/>
        </w:r>
        <w:r w:rsidR="0060126E">
          <w:rPr>
            <w:noProof/>
            <w:webHidden/>
          </w:rPr>
          <w:fldChar w:fldCharType="begin"/>
        </w:r>
        <w:r w:rsidR="0060126E">
          <w:rPr>
            <w:noProof/>
            <w:webHidden/>
          </w:rPr>
          <w:instrText xml:space="preserve"> PAGEREF _Toc532827903 \h </w:instrText>
        </w:r>
        <w:r w:rsidR="0060126E">
          <w:rPr>
            <w:noProof/>
            <w:webHidden/>
          </w:rPr>
        </w:r>
        <w:r w:rsidR="0060126E">
          <w:rPr>
            <w:noProof/>
            <w:webHidden/>
          </w:rPr>
          <w:fldChar w:fldCharType="separate"/>
        </w:r>
        <w:r w:rsidR="0060126E">
          <w:rPr>
            <w:noProof/>
            <w:webHidden/>
          </w:rPr>
          <w:t>106</w:t>
        </w:r>
        <w:r w:rsidR="0060126E">
          <w:rPr>
            <w:noProof/>
            <w:webHidden/>
          </w:rPr>
          <w:fldChar w:fldCharType="end"/>
        </w:r>
      </w:hyperlink>
    </w:p>
    <w:p w14:paraId="1E30ED2C" w14:textId="3519B34E"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904" w:history="1">
        <w:r w:rsidR="0060126E" w:rsidRPr="00F60FF6">
          <w:rPr>
            <w:rStyle w:val="Hyperlink"/>
            <w:noProof/>
          </w:rPr>
          <w:t>Appendix B: Recalculating Zone Delta Limits From Navigator/Auto-Focus Predictions</w:t>
        </w:r>
        <w:r w:rsidR="0060126E">
          <w:rPr>
            <w:noProof/>
            <w:webHidden/>
          </w:rPr>
          <w:tab/>
        </w:r>
        <w:r w:rsidR="0060126E">
          <w:rPr>
            <w:noProof/>
            <w:webHidden/>
          </w:rPr>
          <w:fldChar w:fldCharType="begin"/>
        </w:r>
        <w:r w:rsidR="0060126E">
          <w:rPr>
            <w:noProof/>
            <w:webHidden/>
          </w:rPr>
          <w:instrText xml:space="preserve"> PAGEREF _Toc532827904 \h </w:instrText>
        </w:r>
        <w:r w:rsidR="0060126E">
          <w:rPr>
            <w:noProof/>
            <w:webHidden/>
          </w:rPr>
        </w:r>
        <w:r w:rsidR="0060126E">
          <w:rPr>
            <w:noProof/>
            <w:webHidden/>
          </w:rPr>
          <w:fldChar w:fldCharType="separate"/>
        </w:r>
        <w:r w:rsidR="0060126E">
          <w:rPr>
            <w:noProof/>
            <w:webHidden/>
          </w:rPr>
          <w:t>107</w:t>
        </w:r>
        <w:r w:rsidR="0060126E">
          <w:rPr>
            <w:noProof/>
            <w:webHidden/>
          </w:rPr>
          <w:fldChar w:fldCharType="end"/>
        </w:r>
      </w:hyperlink>
    </w:p>
    <w:p w14:paraId="56077B77" w14:textId="100A9672"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05" w:history="1">
        <w:r w:rsidR="0060126E" w:rsidRPr="00F60FF6">
          <w:rPr>
            <w:rStyle w:val="Hyperlink"/>
            <w:noProof/>
          </w:rPr>
          <w:t>For Stand-Alone Software Installations</w:t>
        </w:r>
        <w:r w:rsidR="0060126E">
          <w:rPr>
            <w:noProof/>
            <w:webHidden/>
          </w:rPr>
          <w:tab/>
        </w:r>
        <w:r w:rsidR="0060126E">
          <w:rPr>
            <w:noProof/>
            <w:webHidden/>
          </w:rPr>
          <w:fldChar w:fldCharType="begin"/>
        </w:r>
        <w:r w:rsidR="0060126E">
          <w:rPr>
            <w:noProof/>
            <w:webHidden/>
          </w:rPr>
          <w:instrText xml:space="preserve"> PAGEREF _Toc532827905 \h </w:instrText>
        </w:r>
        <w:r w:rsidR="0060126E">
          <w:rPr>
            <w:noProof/>
            <w:webHidden/>
          </w:rPr>
        </w:r>
        <w:r w:rsidR="0060126E">
          <w:rPr>
            <w:noProof/>
            <w:webHidden/>
          </w:rPr>
          <w:fldChar w:fldCharType="separate"/>
        </w:r>
        <w:r w:rsidR="0060126E">
          <w:rPr>
            <w:noProof/>
            <w:webHidden/>
          </w:rPr>
          <w:t>107</w:t>
        </w:r>
        <w:r w:rsidR="0060126E">
          <w:rPr>
            <w:noProof/>
            <w:webHidden/>
          </w:rPr>
          <w:fldChar w:fldCharType="end"/>
        </w:r>
      </w:hyperlink>
    </w:p>
    <w:p w14:paraId="781863D6" w14:textId="02AFAF92"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06" w:history="1">
        <w:r w:rsidR="0060126E" w:rsidRPr="00F60FF6">
          <w:rPr>
            <w:rStyle w:val="Hyperlink"/>
            <w:noProof/>
          </w:rPr>
          <w:t>For Oven Controller Software Installations</w:t>
        </w:r>
        <w:r w:rsidR="0060126E">
          <w:rPr>
            <w:noProof/>
            <w:webHidden/>
          </w:rPr>
          <w:tab/>
        </w:r>
        <w:r w:rsidR="0060126E">
          <w:rPr>
            <w:noProof/>
            <w:webHidden/>
          </w:rPr>
          <w:fldChar w:fldCharType="begin"/>
        </w:r>
        <w:r w:rsidR="0060126E">
          <w:rPr>
            <w:noProof/>
            <w:webHidden/>
          </w:rPr>
          <w:instrText xml:space="preserve"> PAGEREF _Toc532827906 \h </w:instrText>
        </w:r>
        <w:r w:rsidR="0060126E">
          <w:rPr>
            <w:noProof/>
            <w:webHidden/>
          </w:rPr>
        </w:r>
        <w:r w:rsidR="0060126E">
          <w:rPr>
            <w:noProof/>
            <w:webHidden/>
          </w:rPr>
          <w:fldChar w:fldCharType="separate"/>
        </w:r>
        <w:r w:rsidR="0060126E">
          <w:rPr>
            <w:noProof/>
            <w:webHidden/>
          </w:rPr>
          <w:t>109</w:t>
        </w:r>
        <w:r w:rsidR="0060126E">
          <w:rPr>
            <w:noProof/>
            <w:webHidden/>
          </w:rPr>
          <w:fldChar w:fldCharType="end"/>
        </w:r>
      </w:hyperlink>
    </w:p>
    <w:p w14:paraId="5ABB0040" w14:textId="231D241D"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907" w:history="1">
        <w:r w:rsidR="0060126E" w:rsidRPr="00F60FF6">
          <w:rPr>
            <w:rStyle w:val="Hyperlink"/>
            <w:noProof/>
          </w:rPr>
          <w:t>Appendix C: Configuration Program</w:t>
        </w:r>
        <w:r w:rsidR="0060126E">
          <w:rPr>
            <w:noProof/>
            <w:webHidden/>
          </w:rPr>
          <w:tab/>
        </w:r>
        <w:r w:rsidR="0060126E">
          <w:rPr>
            <w:noProof/>
            <w:webHidden/>
          </w:rPr>
          <w:fldChar w:fldCharType="begin"/>
        </w:r>
        <w:r w:rsidR="0060126E">
          <w:rPr>
            <w:noProof/>
            <w:webHidden/>
          </w:rPr>
          <w:instrText xml:space="preserve"> PAGEREF _Toc532827907 \h </w:instrText>
        </w:r>
        <w:r w:rsidR="0060126E">
          <w:rPr>
            <w:noProof/>
            <w:webHidden/>
          </w:rPr>
        </w:r>
        <w:r w:rsidR="0060126E">
          <w:rPr>
            <w:noProof/>
            <w:webHidden/>
          </w:rPr>
          <w:fldChar w:fldCharType="separate"/>
        </w:r>
        <w:r w:rsidR="0060126E">
          <w:rPr>
            <w:noProof/>
            <w:webHidden/>
          </w:rPr>
          <w:t>111</w:t>
        </w:r>
        <w:r w:rsidR="0060126E">
          <w:rPr>
            <w:noProof/>
            <w:webHidden/>
          </w:rPr>
          <w:fldChar w:fldCharType="end"/>
        </w:r>
      </w:hyperlink>
    </w:p>
    <w:p w14:paraId="53058CA9" w14:textId="17BD8EF5"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08" w:history="1">
        <w:r w:rsidR="0060126E" w:rsidRPr="00F60FF6">
          <w:rPr>
            <w:rStyle w:val="Hyperlink"/>
            <w:noProof/>
          </w:rPr>
          <w:t>User Settings Tab</w:t>
        </w:r>
        <w:r w:rsidR="0060126E">
          <w:rPr>
            <w:noProof/>
            <w:webHidden/>
          </w:rPr>
          <w:tab/>
        </w:r>
        <w:r w:rsidR="0060126E">
          <w:rPr>
            <w:noProof/>
            <w:webHidden/>
          </w:rPr>
          <w:fldChar w:fldCharType="begin"/>
        </w:r>
        <w:r w:rsidR="0060126E">
          <w:rPr>
            <w:noProof/>
            <w:webHidden/>
          </w:rPr>
          <w:instrText xml:space="preserve"> PAGEREF _Toc532827908 \h </w:instrText>
        </w:r>
        <w:r w:rsidR="0060126E">
          <w:rPr>
            <w:noProof/>
            <w:webHidden/>
          </w:rPr>
        </w:r>
        <w:r w:rsidR="0060126E">
          <w:rPr>
            <w:noProof/>
            <w:webHidden/>
          </w:rPr>
          <w:fldChar w:fldCharType="separate"/>
        </w:r>
        <w:r w:rsidR="0060126E">
          <w:rPr>
            <w:noProof/>
            <w:webHidden/>
          </w:rPr>
          <w:t>111</w:t>
        </w:r>
        <w:r w:rsidR="0060126E">
          <w:rPr>
            <w:noProof/>
            <w:webHidden/>
          </w:rPr>
          <w:fldChar w:fldCharType="end"/>
        </w:r>
      </w:hyperlink>
    </w:p>
    <w:p w14:paraId="16F22170" w14:textId="173AC231"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909" w:history="1">
        <w:r w:rsidR="0060126E" w:rsidRPr="00F60FF6">
          <w:rPr>
            <w:rStyle w:val="Hyperlink"/>
            <w:noProof/>
          </w:rPr>
          <w:t>Use Baseline Profile Expiration</w:t>
        </w:r>
        <w:r w:rsidR="0060126E">
          <w:rPr>
            <w:noProof/>
            <w:webHidden/>
          </w:rPr>
          <w:tab/>
        </w:r>
        <w:r w:rsidR="0060126E">
          <w:rPr>
            <w:noProof/>
            <w:webHidden/>
          </w:rPr>
          <w:fldChar w:fldCharType="begin"/>
        </w:r>
        <w:r w:rsidR="0060126E">
          <w:rPr>
            <w:noProof/>
            <w:webHidden/>
          </w:rPr>
          <w:instrText xml:space="preserve"> PAGEREF _Toc532827909 \h </w:instrText>
        </w:r>
        <w:r w:rsidR="0060126E">
          <w:rPr>
            <w:noProof/>
            <w:webHidden/>
          </w:rPr>
        </w:r>
        <w:r w:rsidR="0060126E">
          <w:rPr>
            <w:noProof/>
            <w:webHidden/>
          </w:rPr>
          <w:fldChar w:fldCharType="separate"/>
        </w:r>
        <w:r w:rsidR="0060126E">
          <w:rPr>
            <w:noProof/>
            <w:webHidden/>
          </w:rPr>
          <w:t>112</w:t>
        </w:r>
        <w:r w:rsidR="0060126E">
          <w:rPr>
            <w:noProof/>
            <w:webHidden/>
          </w:rPr>
          <w:fldChar w:fldCharType="end"/>
        </w:r>
      </w:hyperlink>
    </w:p>
    <w:p w14:paraId="61F98AB2" w14:textId="092D7711"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10" w:history="1">
        <w:r w:rsidR="0060126E" w:rsidRPr="00F60FF6">
          <w:rPr>
            <w:rStyle w:val="Hyperlink"/>
            <w:noProof/>
          </w:rPr>
          <w:t>Shifting Tab</w:t>
        </w:r>
        <w:r w:rsidR="0060126E">
          <w:rPr>
            <w:noProof/>
            <w:webHidden/>
          </w:rPr>
          <w:tab/>
        </w:r>
        <w:r w:rsidR="0060126E">
          <w:rPr>
            <w:noProof/>
            <w:webHidden/>
          </w:rPr>
          <w:fldChar w:fldCharType="begin"/>
        </w:r>
        <w:r w:rsidR="0060126E">
          <w:rPr>
            <w:noProof/>
            <w:webHidden/>
          </w:rPr>
          <w:instrText xml:space="preserve"> PAGEREF _Toc532827910 \h </w:instrText>
        </w:r>
        <w:r w:rsidR="0060126E">
          <w:rPr>
            <w:noProof/>
            <w:webHidden/>
          </w:rPr>
        </w:r>
        <w:r w:rsidR="0060126E">
          <w:rPr>
            <w:noProof/>
            <w:webHidden/>
          </w:rPr>
          <w:fldChar w:fldCharType="separate"/>
        </w:r>
        <w:r w:rsidR="0060126E">
          <w:rPr>
            <w:noProof/>
            <w:webHidden/>
          </w:rPr>
          <w:t>113</w:t>
        </w:r>
        <w:r w:rsidR="0060126E">
          <w:rPr>
            <w:noProof/>
            <w:webHidden/>
          </w:rPr>
          <w:fldChar w:fldCharType="end"/>
        </w:r>
      </w:hyperlink>
    </w:p>
    <w:p w14:paraId="3D4AB3AB" w14:textId="20A058C2"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11" w:history="1">
        <w:r w:rsidR="0060126E" w:rsidRPr="00F60FF6">
          <w:rPr>
            <w:rStyle w:val="Hyperlink"/>
            <w:noProof/>
          </w:rPr>
          <w:t>Decimal Tab</w:t>
        </w:r>
        <w:r w:rsidR="0060126E">
          <w:rPr>
            <w:noProof/>
            <w:webHidden/>
          </w:rPr>
          <w:tab/>
        </w:r>
        <w:r w:rsidR="0060126E">
          <w:rPr>
            <w:noProof/>
            <w:webHidden/>
          </w:rPr>
          <w:fldChar w:fldCharType="begin"/>
        </w:r>
        <w:r w:rsidR="0060126E">
          <w:rPr>
            <w:noProof/>
            <w:webHidden/>
          </w:rPr>
          <w:instrText xml:space="preserve"> PAGEREF _Toc532827911 \h </w:instrText>
        </w:r>
        <w:r w:rsidR="0060126E">
          <w:rPr>
            <w:noProof/>
            <w:webHidden/>
          </w:rPr>
        </w:r>
        <w:r w:rsidR="0060126E">
          <w:rPr>
            <w:noProof/>
            <w:webHidden/>
          </w:rPr>
          <w:fldChar w:fldCharType="separate"/>
        </w:r>
        <w:r w:rsidR="0060126E">
          <w:rPr>
            <w:noProof/>
            <w:webHidden/>
          </w:rPr>
          <w:t>113</w:t>
        </w:r>
        <w:r w:rsidR="0060126E">
          <w:rPr>
            <w:noProof/>
            <w:webHidden/>
          </w:rPr>
          <w:fldChar w:fldCharType="end"/>
        </w:r>
      </w:hyperlink>
    </w:p>
    <w:p w14:paraId="75DB7B43" w14:textId="237A9F1B"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12" w:history="1">
        <w:r w:rsidR="0060126E" w:rsidRPr="00F60FF6">
          <w:rPr>
            <w:rStyle w:val="Hyperlink"/>
            <w:noProof/>
          </w:rPr>
          <w:t>Hardware Tab</w:t>
        </w:r>
        <w:r w:rsidR="0060126E">
          <w:rPr>
            <w:noProof/>
            <w:webHidden/>
          </w:rPr>
          <w:tab/>
        </w:r>
        <w:r w:rsidR="0060126E">
          <w:rPr>
            <w:noProof/>
            <w:webHidden/>
          </w:rPr>
          <w:fldChar w:fldCharType="begin"/>
        </w:r>
        <w:r w:rsidR="0060126E">
          <w:rPr>
            <w:noProof/>
            <w:webHidden/>
          </w:rPr>
          <w:instrText xml:space="preserve"> PAGEREF _Toc532827912 \h </w:instrText>
        </w:r>
        <w:r w:rsidR="0060126E">
          <w:rPr>
            <w:noProof/>
            <w:webHidden/>
          </w:rPr>
        </w:r>
        <w:r w:rsidR="0060126E">
          <w:rPr>
            <w:noProof/>
            <w:webHidden/>
          </w:rPr>
          <w:fldChar w:fldCharType="separate"/>
        </w:r>
        <w:r w:rsidR="0060126E">
          <w:rPr>
            <w:noProof/>
            <w:webHidden/>
          </w:rPr>
          <w:t>113</w:t>
        </w:r>
        <w:r w:rsidR="0060126E">
          <w:rPr>
            <w:noProof/>
            <w:webHidden/>
          </w:rPr>
          <w:fldChar w:fldCharType="end"/>
        </w:r>
      </w:hyperlink>
    </w:p>
    <w:p w14:paraId="0014B8DF" w14:textId="0EAE7283"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13" w:history="1">
        <w:r w:rsidR="0060126E" w:rsidRPr="00F60FF6">
          <w:rPr>
            <w:rStyle w:val="Hyperlink"/>
            <w:noProof/>
          </w:rPr>
          <w:t>Message Config Tab</w:t>
        </w:r>
        <w:r w:rsidR="0060126E">
          <w:rPr>
            <w:noProof/>
            <w:webHidden/>
          </w:rPr>
          <w:tab/>
        </w:r>
        <w:r w:rsidR="0060126E">
          <w:rPr>
            <w:noProof/>
            <w:webHidden/>
          </w:rPr>
          <w:fldChar w:fldCharType="begin"/>
        </w:r>
        <w:r w:rsidR="0060126E">
          <w:rPr>
            <w:noProof/>
            <w:webHidden/>
          </w:rPr>
          <w:instrText xml:space="preserve"> PAGEREF _Toc532827913 \h </w:instrText>
        </w:r>
        <w:r w:rsidR="0060126E">
          <w:rPr>
            <w:noProof/>
            <w:webHidden/>
          </w:rPr>
        </w:r>
        <w:r w:rsidR="0060126E">
          <w:rPr>
            <w:noProof/>
            <w:webHidden/>
          </w:rPr>
          <w:fldChar w:fldCharType="separate"/>
        </w:r>
        <w:r w:rsidR="0060126E">
          <w:rPr>
            <w:noProof/>
            <w:webHidden/>
          </w:rPr>
          <w:t>113</w:t>
        </w:r>
        <w:r w:rsidR="0060126E">
          <w:rPr>
            <w:noProof/>
            <w:webHidden/>
          </w:rPr>
          <w:fldChar w:fldCharType="end"/>
        </w:r>
      </w:hyperlink>
    </w:p>
    <w:p w14:paraId="3604FC7C" w14:textId="271709A8"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14" w:history="1">
        <w:r w:rsidR="0060126E" w:rsidRPr="00F60FF6">
          <w:rPr>
            <w:rStyle w:val="Hyperlink"/>
            <w:noProof/>
          </w:rPr>
          <w:t>Password Control – Multi User</w:t>
        </w:r>
        <w:r w:rsidR="0060126E">
          <w:rPr>
            <w:noProof/>
            <w:webHidden/>
          </w:rPr>
          <w:tab/>
        </w:r>
        <w:r w:rsidR="0060126E">
          <w:rPr>
            <w:noProof/>
            <w:webHidden/>
          </w:rPr>
          <w:fldChar w:fldCharType="begin"/>
        </w:r>
        <w:r w:rsidR="0060126E">
          <w:rPr>
            <w:noProof/>
            <w:webHidden/>
          </w:rPr>
          <w:instrText xml:space="preserve"> PAGEREF _Toc532827914 \h </w:instrText>
        </w:r>
        <w:r w:rsidR="0060126E">
          <w:rPr>
            <w:noProof/>
            <w:webHidden/>
          </w:rPr>
        </w:r>
        <w:r w:rsidR="0060126E">
          <w:rPr>
            <w:noProof/>
            <w:webHidden/>
          </w:rPr>
          <w:fldChar w:fldCharType="separate"/>
        </w:r>
        <w:r w:rsidR="0060126E">
          <w:rPr>
            <w:noProof/>
            <w:webHidden/>
          </w:rPr>
          <w:t>114</w:t>
        </w:r>
        <w:r w:rsidR="0060126E">
          <w:rPr>
            <w:noProof/>
            <w:webHidden/>
          </w:rPr>
          <w:fldChar w:fldCharType="end"/>
        </w:r>
      </w:hyperlink>
    </w:p>
    <w:p w14:paraId="7856E0BC" w14:textId="542B7E5E"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915" w:history="1">
        <w:r w:rsidR="0060126E" w:rsidRPr="00F60FF6">
          <w:rPr>
            <w:rStyle w:val="Hyperlink"/>
            <w:noProof/>
          </w:rPr>
          <w:t>Access to the Password Control Tab</w:t>
        </w:r>
        <w:r w:rsidR="0060126E">
          <w:rPr>
            <w:noProof/>
            <w:webHidden/>
          </w:rPr>
          <w:tab/>
        </w:r>
        <w:r w:rsidR="0060126E">
          <w:rPr>
            <w:noProof/>
            <w:webHidden/>
          </w:rPr>
          <w:fldChar w:fldCharType="begin"/>
        </w:r>
        <w:r w:rsidR="0060126E">
          <w:rPr>
            <w:noProof/>
            <w:webHidden/>
          </w:rPr>
          <w:instrText xml:space="preserve"> PAGEREF _Toc532827915 \h </w:instrText>
        </w:r>
        <w:r w:rsidR="0060126E">
          <w:rPr>
            <w:noProof/>
            <w:webHidden/>
          </w:rPr>
        </w:r>
        <w:r w:rsidR="0060126E">
          <w:rPr>
            <w:noProof/>
            <w:webHidden/>
          </w:rPr>
          <w:fldChar w:fldCharType="separate"/>
        </w:r>
        <w:r w:rsidR="0060126E">
          <w:rPr>
            <w:noProof/>
            <w:webHidden/>
          </w:rPr>
          <w:t>114</w:t>
        </w:r>
        <w:r w:rsidR="0060126E">
          <w:rPr>
            <w:noProof/>
            <w:webHidden/>
          </w:rPr>
          <w:fldChar w:fldCharType="end"/>
        </w:r>
      </w:hyperlink>
    </w:p>
    <w:p w14:paraId="37F882E9" w14:textId="20FB8A17"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916" w:history="1">
        <w:r w:rsidR="0060126E" w:rsidRPr="00F60FF6">
          <w:rPr>
            <w:rStyle w:val="Hyperlink"/>
            <w:noProof/>
          </w:rPr>
          <w:t>Multi User Control</w:t>
        </w:r>
        <w:r w:rsidR="0060126E">
          <w:rPr>
            <w:noProof/>
            <w:webHidden/>
          </w:rPr>
          <w:tab/>
        </w:r>
        <w:r w:rsidR="0060126E">
          <w:rPr>
            <w:noProof/>
            <w:webHidden/>
          </w:rPr>
          <w:fldChar w:fldCharType="begin"/>
        </w:r>
        <w:r w:rsidR="0060126E">
          <w:rPr>
            <w:noProof/>
            <w:webHidden/>
          </w:rPr>
          <w:instrText xml:space="preserve"> PAGEREF _Toc532827916 \h </w:instrText>
        </w:r>
        <w:r w:rsidR="0060126E">
          <w:rPr>
            <w:noProof/>
            <w:webHidden/>
          </w:rPr>
        </w:r>
        <w:r w:rsidR="0060126E">
          <w:rPr>
            <w:noProof/>
            <w:webHidden/>
          </w:rPr>
          <w:fldChar w:fldCharType="separate"/>
        </w:r>
        <w:r w:rsidR="0060126E">
          <w:rPr>
            <w:noProof/>
            <w:webHidden/>
          </w:rPr>
          <w:t>115</w:t>
        </w:r>
        <w:r w:rsidR="0060126E">
          <w:rPr>
            <w:noProof/>
            <w:webHidden/>
          </w:rPr>
          <w:fldChar w:fldCharType="end"/>
        </w:r>
      </w:hyperlink>
    </w:p>
    <w:p w14:paraId="53C2ECCD" w14:textId="05315E41"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917" w:history="1">
        <w:r w:rsidR="0060126E" w:rsidRPr="00F60FF6">
          <w:rPr>
            <w:rStyle w:val="Hyperlink"/>
            <w:noProof/>
          </w:rPr>
          <w:t>Password Control Tab</w:t>
        </w:r>
        <w:r w:rsidR="0060126E">
          <w:rPr>
            <w:noProof/>
            <w:webHidden/>
          </w:rPr>
          <w:tab/>
        </w:r>
        <w:r w:rsidR="0060126E">
          <w:rPr>
            <w:noProof/>
            <w:webHidden/>
          </w:rPr>
          <w:fldChar w:fldCharType="begin"/>
        </w:r>
        <w:r w:rsidR="0060126E">
          <w:rPr>
            <w:noProof/>
            <w:webHidden/>
          </w:rPr>
          <w:instrText xml:space="preserve"> PAGEREF _Toc532827917 \h </w:instrText>
        </w:r>
        <w:r w:rsidR="0060126E">
          <w:rPr>
            <w:noProof/>
            <w:webHidden/>
          </w:rPr>
        </w:r>
        <w:r w:rsidR="0060126E">
          <w:rPr>
            <w:noProof/>
            <w:webHidden/>
          </w:rPr>
          <w:fldChar w:fldCharType="separate"/>
        </w:r>
        <w:r w:rsidR="0060126E">
          <w:rPr>
            <w:noProof/>
            <w:webHidden/>
          </w:rPr>
          <w:t>116</w:t>
        </w:r>
        <w:r w:rsidR="0060126E">
          <w:rPr>
            <w:noProof/>
            <w:webHidden/>
          </w:rPr>
          <w:fldChar w:fldCharType="end"/>
        </w:r>
      </w:hyperlink>
    </w:p>
    <w:p w14:paraId="78034B3D" w14:textId="765EC495"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918" w:history="1">
        <w:r w:rsidR="0060126E" w:rsidRPr="00F60FF6">
          <w:rPr>
            <w:rStyle w:val="Hyperlink"/>
            <w:noProof/>
          </w:rPr>
          <w:t>User Type Area</w:t>
        </w:r>
        <w:r w:rsidR="0060126E">
          <w:rPr>
            <w:noProof/>
            <w:webHidden/>
          </w:rPr>
          <w:tab/>
        </w:r>
        <w:r w:rsidR="0060126E">
          <w:rPr>
            <w:noProof/>
            <w:webHidden/>
          </w:rPr>
          <w:fldChar w:fldCharType="begin"/>
        </w:r>
        <w:r w:rsidR="0060126E">
          <w:rPr>
            <w:noProof/>
            <w:webHidden/>
          </w:rPr>
          <w:instrText xml:space="preserve"> PAGEREF _Toc532827918 \h </w:instrText>
        </w:r>
        <w:r w:rsidR="0060126E">
          <w:rPr>
            <w:noProof/>
            <w:webHidden/>
          </w:rPr>
        </w:r>
        <w:r w:rsidR="0060126E">
          <w:rPr>
            <w:noProof/>
            <w:webHidden/>
          </w:rPr>
          <w:fldChar w:fldCharType="separate"/>
        </w:r>
        <w:r w:rsidR="0060126E">
          <w:rPr>
            <w:noProof/>
            <w:webHidden/>
          </w:rPr>
          <w:t>118</w:t>
        </w:r>
        <w:r w:rsidR="0060126E">
          <w:rPr>
            <w:noProof/>
            <w:webHidden/>
          </w:rPr>
          <w:fldChar w:fldCharType="end"/>
        </w:r>
      </w:hyperlink>
    </w:p>
    <w:p w14:paraId="316A4A0A" w14:textId="0CF20F6B"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919" w:history="1">
        <w:r w:rsidR="0060126E" w:rsidRPr="00F60FF6">
          <w:rPr>
            <w:rStyle w:val="Hyperlink"/>
            <w:noProof/>
          </w:rPr>
          <w:t>Password Area</w:t>
        </w:r>
        <w:r w:rsidR="0060126E">
          <w:rPr>
            <w:noProof/>
            <w:webHidden/>
          </w:rPr>
          <w:tab/>
        </w:r>
        <w:r w:rsidR="0060126E">
          <w:rPr>
            <w:noProof/>
            <w:webHidden/>
          </w:rPr>
          <w:fldChar w:fldCharType="begin"/>
        </w:r>
        <w:r w:rsidR="0060126E">
          <w:rPr>
            <w:noProof/>
            <w:webHidden/>
          </w:rPr>
          <w:instrText xml:space="preserve"> PAGEREF _Toc532827919 \h </w:instrText>
        </w:r>
        <w:r w:rsidR="0060126E">
          <w:rPr>
            <w:noProof/>
            <w:webHidden/>
          </w:rPr>
        </w:r>
        <w:r w:rsidR="0060126E">
          <w:rPr>
            <w:noProof/>
            <w:webHidden/>
          </w:rPr>
          <w:fldChar w:fldCharType="separate"/>
        </w:r>
        <w:r w:rsidR="0060126E">
          <w:rPr>
            <w:noProof/>
            <w:webHidden/>
          </w:rPr>
          <w:t>119</w:t>
        </w:r>
        <w:r w:rsidR="0060126E">
          <w:rPr>
            <w:noProof/>
            <w:webHidden/>
          </w:rPr>
          <w:fldChar w:fldCharType="end"/>
        </w:r>
      </w:hyperlink>
    </w:p>
    <w:p w14:paraId="55A7243E" w14:textId="1BC63B05"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920" w:history="1">
        <w:r w:rsidR="0060126E" w:rsidRPr="00F60FF6">
          <w:rPr>
            <w:rStyle w:val="Hyperlink"/>
            <w:noProof/>
          </w:rPr>
          <w:t>Password Timer Area</w:t>
        </w:r>
        <w:r w:rsidR="0060126E">
          <w:rPr>
            <w:noProof/>
            <w:webHidden/>
          </w:rPr>
          <w:tab/>
        </w:r>
        <w:r w:rsidR="0060126E">
          <w:rPr>
            <w:noProof/>
            <w:webHidden/>
          </w:rPr>
          <w:fldChar w:fldCharType="begin"/>
        </w:r>
        <w:r w:rsidR="0060126E">
          <w:rPr>
            <w:noProof/>
            <w:webHidden/>
          </w:rPr>
          <w:instrText xml:space="preserve"> PAGEREF _Toc532827920 \h </w:instrText>
        </w:r>
        <w:r w:rsidR="0060126E">
          <w:rPr>
            <w:noProof/>
            <w:webHidden/>
          </w:rPr>
        </w:r>
        <w:r w:rsidR="0060126E">
          <w:rPr>
            <w:noProof/>
            <w:webHidden/>
          </w:rPr>
          <w:fldChar w:fldCharType="separate"/>
        </w:r>
        <w:r w:rsidR="0060126E">
          <w:rPr>
            <w:noProof/>
            <w:webHidden/>
          </w:rPr>
          <w:t>119</w:t>
        </w:r>
        <w:r w:rsidR="0060126E">
          <w:rPr>
            <w:noProof/>
            <w:webHidden/>
          </w:rPr>
          <w:fldChar w:fldCharType="end"/>
        </w:r>
      </w:hyperlink>
    </w:p>
    <w:p w14:paraId="08264AB9" w14:textId="0CB8C0CB" w:rsidR="0060126E" w:rsidRDefault="007E69F5">
      <w:pPr>
        <w:pStyle w:val="TOC3"/>
        <w:tabs>
          <w:tab w:val="right" w:leader="dot" w:pos="8900"/>
        </w:tabs>
        <w:rPr>
          <w:rFonts w:asciiTheme="minorHAnsi" w:eastAsiaTheme="minorEastAsia" w:hAnsiTheme="minorHAnsi" w:cstheme="minorBidi"/>
          <w:smallCaps w:val="0"/>
          <w:noProof/>
          <w:sz w:val="22"/>
          <w:szCs w:val="22"/>
        </w:rPr>
      </w:pPr>
      <w:hyperlink w:anchor="_Toc532827921" w:history="1">
        <w:r w:rsidR="0060126E" w:rsidRPr="00F60FF6">
          <w:rPr>
            <w:rStyle w:val="Hyperlink"/>
            <w:noProof/>
          </w:rPr>
          <w:t>Main Screen With Password Control</w:t>
        </w:r>
        <w:r w:rsidR="0060126E">
          <w:rPr>
            <w:noProof/>
            <w:webHidden/>
          </w:rPr>
          <w:tab/>
        </w:r>
        <w:r w:rsidR="0060126E">
          <w:rPr>
            <w:noProof/>
            <w:webHidden/>
          </w:rPr>
          <w:fldChar w:fldCharType="begin"/>
        </w:r>
        <w:r w:rsidR="0060126E">
          <w:rPr>
            <w:noProof/>
            <w:webHidden/>
          </w:rPr>
          <w:instrText xml:space="preserve"> PAGEREF _Toc532827921 \h </w:instrText>
        </w:r>
        <w:r w:rsidR="0060126E">
          <w:rPr>
            <w:noProof/>
            <w:webHidden/>
          </w:rPr>
        </w:r>
        <w:r w:rsidR="0060126E">
          <w:rPr>
            <w:noProof/>
            <w:webHidden/>
          </w:rPr>
          <w:fldChar w:fldCharType="separate"/>
        </w:r>
        <w:r w:rsidR="0060126E">
          <w:rPr>
            <w:noProof/>
            <w:webHidden/>
          </w:rPr>
          <w:t>120</w:t>
        </w:r>
        <w:r w:rsidR="0060126E">
          <w:rPr>
            <w:noProof/>
            <w:webHidden/>
          </w:rPr>
          <w:fldChar w:fldCharType="end"/>
        </w:r>
      </w:hyperlink>
    </w:p>
    <w:p w14:paraId="400D59C6" w14:textId="5FFA87A1" w:rsidR="0060126E" w:rsidRDefault="007E69F5">
      <w:pPr>
        <w:pStyle w:val="TOC3"/>
        <w:tabs>
          <w:tab w:val="right" w:leader="dot" w:pos="8900"/>
        </w:tabs>
        <w:rPr>
          <w:rStyle w:val="Hyperlink"/>
          <w:noProof/>
        </w:rPr>
      </w:pPr>
      <w:hyperlink w:anchor="_Toc532827922" w:history="1">
        <w:r w:rsidR="0060126E" w:rsidRPr="00F60FF6">
          <w:rPr>
            <w:rStyle w:val="Hyperlink"/>
            <w:noProof/>
          </w:rPr>
          <w:t>Main Screen Log In</w:t>
        </w:r>
        <w:r w:rsidR="0060126E">
          <w:rPr>
            <w:noProof/>
            <w:webHidden/>
          </w:rPr>
          <w:tab/>
        </w:r>
        <w:r w:rsidR="0060126E">
          <w:rPr>
            <w:noProof/>
            <w:webHidden/>
          </w:rPr>
          <w:fldChar w:fldCharType="begin"/>
        </w:r>
        <w:r w:rsidR="0060126E">
          <w:rPr>
            <w:noProof/>
            <w:webHidden/>
          </w:rPr>
          <w:instrText xml:space="preserve"> PAGEREF _Toc532827922 \h </w:instrText>
        </w:r>
        <w:r w:rsidR="0060126E">
          <w:rPr>
            <w:noProof/>
            <w:webHidden/>
          </w:rPr>
        </w:r>
        <w:r w:rsidR="0060126E">
          <w:rPr>
            <w:noProof/>
            <w:webHidden/>
          </w:rPr>
          <w:fldChar w:fldCharType="separate"/>
        </w:r>
        <w:r w:rsidR="0060126E">
          <w:rPr>
            <w:noProof/>
            <w:webHidden/>
          </w:rPr>
          <w:t>121</w:t>
        </w:r>
        <w:r w:rsidR="0060126E">
          <w:rPr>
            <w:noProof/>
            <w:webHidden/>
          </w:rPr>
          <w:fldChar w:fldCharType="end"/>
        </w:r>
      </w:hyperlink>
    </w:p>
    <w:p w14:paraId="1642939C" w14:textId="132596B9" w:rsidR="0060126E" w:rsidRPr="006E1668" w:rsidRDefault="0060126E" w:rsidP="006E1668">
      <w:pPr>
        <w:rPr>
          <w:rFonts w:eastAsiaTheme="minorEastAsia"/>
          <w:smallCaps/>
        </w:rPr>
      </w:pPr>
    </w:p>
    <w:p w14:paraId="5B39CE1B" w14:textId="2A965A5E" w:rsidR="0060126E" w:rsidRDefault="007E69F5">
      <w:pPr>
        <w:pStyle w:val="TOC1"/>
        <w:tabs>
          <w:tab w:val="right" w:leader="dot" w:pos="8900"/>
        </w:tabs>
        <w:rPr>
          <w:rFonts w:asciiTheme="minorHAnsi" w:eastAsiaTheme="minorEastAsia" w:hAnsiTheme="minorHAnsi" w:cstheme="minorBidi"/>
          <w:b w:val="0"/>
          <w:caps w:val="0"/>
          <w:noProof/>
          <w:sz w:val="22"/>
          <w:szCs w:val="22"/>
        </w:rPr>
      </w:pPr>
      <w:hyperlink w:anchor="_Toc532827923" w:history="1">
        <w:r w:rsidR="0060126E" w:rsidRPr="00F60FF6">
          <w:rPr>
            <w:rStyle w:val="Hyperlink"/>
            <w:noProof/>
          </w:rPr>
          <w:t>Contact KIC</w:t>
        </w:r>
        <w:r w:rsidR="0060126E">
          <w:rPr>
            <w:noProof/>
            <w:webHidden/>
          </w:rPr>
          <w:tab/>
        </w:r>
        <w:r w:rsidR="0060126E">
          <w:rPr>
            <w:noProof/>
            <w:webHidden/>
          </w:rPr>
          <w:fldChar w:fldCharType="begin"/>
        </w:r>
        <w:r w:rsidR="0060126E">
          <w:rPr>
            <w:noProof/>
            <w:webHidden/>
          </w:rPr>
          <w:instrText xml:space="preserve"> PAGEREF _Toc532827923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53A4BF18" w14:textId="5B05ACEC"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24" w:history="1">
        <w:r w:rsidR="0060126E" w:rsidRPr="00F60FF6">
          <w:rPr>
            <w:rStyle w:val="Hyperlink"/>
            <w:noProof/>
          </w:rPr>
          <w:t>On the Web</w:t>
        </w:r>
        <w:r w:rsidR="0060126E">
          <w:rPr>
            <w:noProof/>
            <w:webHidden/>
          </w:rPr>
          <w:tab/>
        </w:r>
        <w:r w:rsidR="0060126E">
          <w:rPr>
            <w:noProof/>
            <w:webHidden/>
          </w:rPr>
          <w:fldChar w:fldCharType="begin"/>
        </w:r>
        <w:r w:rsidR="0060126E">
          <w:rPr>
            <w:noProof/>
            <w:webHidden/>
          </w:rPr>
          <w:instrText xml:space="preserve"> PAGEREF _Toc532827924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7243DB06" w14:textId="049D2763"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25" w:history="1">
        <w:r w:rsidR="0060126E" w:rsidRPr="00F60FF6">
          <w:rPr>
            <w:rStyle w:val="Hyperlink"/>
            <w:noProof/>
          </w:rPr>
          <w:t>KIC Technical Support</w:t>
        </w:r>
        <w:r w:rsidR="0060126E">
          <w:rPr>
            <w:noProof/>
            <w:webHidden/>
          </w:rPr>
          <w:tab/>
        </w:r>
        <w:r w:rsidR="0060126E">
          <w:rPr>
            <w:noProof/>
            <w:webHidden/>
          </w:rPr>
          <w:fldChar w:fldCharType="begin"/>
        </w:r>
        <w:r w:rsidR="0060126E">
          <w:rPr>
            <w:noProof/>
            <w:webHidden/>
          </w:rPr>
          <w:instrText xml:space="preserve"> PAGEREF _Toc532827925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3036772E" w14:textId="3B36331C"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26" w:history="1">
        <w:r w:rsidR="0060126E" w:rsidRPr="00F60FF6">
          <w:rPr>
            <w:rStyle w:val="Hyperlink"/>
            <w:noProof/>
          </w:rPr>
          <w:t>KIC Product Training</w:t>
        </w:r>
        <w:r w:rsidR="0060126E">
          <w:rPr>
            <w:noProof/>
            <w:webHidden/>
          </w:rPr>
          <w:tab/>
        </w:r>
        <w:r w:rsidR="0060126E">
          <w:rPr>
            <w:noProof/>
            <w:webHidden/>
          </w:rPr>
          <w:fldChar w:fldCharType="begin"/>
        </w:r>
        <w:r w:rsidR="0060126E">
          <w:rPr>
            <w:noProof/>
            <w:webHidden/>
          </w:rPr>
          <w:instrText xml:space="preserve"> PAGEREF _Toc532827926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3486FF3F" w14:textId="2083E661"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27" w:history="1">
        <w:r w:rsidR="0060126E" w:rsidRPr="00F60FF6">
          <w:rPr>
            <w:rStyle w:val="Hyperlink"/>
            <w:noProof/>
          </w:rPr>
          <w:t>KIC Sales</w:t>
        </w:r>
        <w:r w:rsidR="0060126E">
          <w:rPr>
            <w:noProof/>
            <w:webHidden/>
          </w:rPr>
          <w:tab/>
        </w:r>
        <w:r w:rsidR="0060126E">
          <w:rPr>
            <w:noProof/>
            <w:webHidden/>
          </w:rPr>
          <w:fldChar w:fldCharType="begin"/>
        </w:r>
        <w:r w:rsidR="0060126E">
          <w:rPr>
            <w:noProof/>
            <w:webHidden/>
          </w:rPr>
          <w:instrText xml:space="preserve"> PAGEREF _Toc532827927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39FADE11" w14:textId="527CAFE0" w:rsidR="0060126E" w:rsidRDefault="007E69F5">
      <w:pPr>
        <w:pStyle w:val="TOC2"/>
        <w:tabs>
          <w:tab w:val="right" w:leader="dot" w:pos="8900"/>
        </w:tabs>
        <w:rPr>
          <w:rFonts w:asciiTheme="minorHAnsi" w:eastAsiaTheme="minorEastAsia" w:hAnsiTheme="minorHAnsi" w:cstheme="minorBidi"/>
          <w:smallCaps w:val="0"/>
          <w:noProof/>
          <w:sz w:val="22"/>
          <w:szCs w:val="22"/>
        </w:rPr>
      </w:pPr>
      <w:hyperlink w:anchor="_Toc532827928" w:history="1">
        <w:r w:rsidR="0060126E" w:rsidRPr="00F60FF6">
          <w:rPr>
            <w:rStyle w:val="Hyperlink"/>
            <w:noProof/>
          </w:rPr>
          <w:t>Find the KIC Representative in Your Area</w:t>
        </w:r>
        <w:r w:rsidR="0060126E">
          <w:rPr>
            <w:noProof/>
            <w:webHidden/>
          </w:rPr>
          <w:tab/>
        </w:r>
        <w:r w:rsidR="0060126E">
          <w:rPr>
            <w:noProof/>
            <w:webHidden/>
          </w:rPr>
          <w:fldChar w:fldCharType="begin"/>
        </w:r>
        <w:r w:rsidR="0060126E">
          <w:rPr>
            <w:noProof/>
            <w:webHidden/>
          </w:rPr>
          <w:instrText xml:space="preserve"> PAGEREF _Toc532827928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4"/>
          <w:headerReference w:type="default" r:id="rId15"/>
          <w:footerReference w:type="default" r:id="rId16"/>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3" w:name="_Toc329852085"/>
      <w:bookmarkStart w:id="14" w:name="_Toc331173654"/>
      <w:bookmarkStart w:id="15" w:name="_Toc332208761"/>
      <w:bookmarkStart w:id="16" w:name="_Toc332274008"/>
      <w:bookmarkStart w:id="17" w:name="_Toc367109129"/>
      <w:bookmarkStart w:id="18" w:name="_Toc394486328"/>
      <w:bookmarkStart w:id="19" w:name="_Toc394583534"/>
      <w:bookmarkStart w:id="20" w:name="_Toc468171250"/>
      <w:bookmarkStart w:id="21" w:name="_Toc468549166"/>
      <w:bookmarkStart w:id="22" w:name="_Toc468552684"/>
      <w:bookmarkStart w:id="23" w:name="_Toc329784590"/>
      <w:bookmarkStart w:id="24" w:name="_Toc84240637"/>
      <w:bookmarkStart w:id="25"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3"/>
      <w:bookmarkEnd w:id="14"/>
      <w:bookmarkEnd w:id="15"/>
      <w:bookmarkEnd w:id="16"/>
      <w:bookmarkEnd w:id="17"/>
      <w:bookmarkEnd w:id="18"/>
      <w:bookmarkEnd w:id="19"/>
      <w:bookmarkEnd w:id="20"/>
      <w:bookmarkEnd w:id="21"/>
      <w:bookmarkEnd w:id="22"/>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26" w:name="_Toc468549167"/>
      <w:bookmarkStart w:id="27"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26"/>
      <w:bookmarkEnd w:id="27"/>
    </w:p>
    <w:p w14:paraId="1E1E0042" w14:textId="77777777" w:rsidR="00B56108" w:rsidRPr="00B56108" w:rsidRDefault="00B56108" w:rsidP="00B56108"/>
    <w:p w14:paraId="6D456F3E" w14:textId="6558E253" w:rsidR="002A5DB7"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hyperlink w:anchor="_Toc532892533" w:history="1">
        <w:r w:rsidR="002A5DB7" w:rsidRPr="00486DF9">
          <w:rPr>
            <w:rStyle w:val="Hyperlink"/>
            <w:rFonts w:cs="Arial"/>
            <w:bCs/>
            <w:iCs/>
            <w:noProof/>
          </w:rPr>
          <w:t>The Hardware</w:t>
        </w:r>
        <w:r w:rsidR="002A5DB7">
          <w:rPr>
            <w:noProof/>
            <w:webHidden/>
          </w:rPr>
          <w:tab/>
        </w:r>
        <w:r w:rsidR="002A5DB7">
          <w:rPr>
            <w:noProof/>
            <w:webHidden/>
          </w:rPr>
          <w:fldChar w:fldCharType="begin"/>
        </w:r>
        <w:r w:rsidR="002A5DB7">
          <w:rPr>
            <w:noProof/>
            <w:webHidden/>
          </w:rPr>
          <w:instrText xml:space="preserve"> PAGEREF _Toc532892533 \h </w:instrText>
        </w:r>
        <w:r w:rsidR="002A5DB7">
          <w:rPr>
            <w:noProof/>
            <w:webHidden/>
          </w:rPr>
        </w:r>
        <w:r w:rsidR="002A5DB7">
          <w:rPr>
            <w:noProof/>
            <w:webHidden/>
          </w:rPr>
          <w:fldChar w:fldCharType="separate"/>
        </w:r>
        <w:r w:rsidR="002A5DB7">
          <w:rPr>
            <w:noProof/>
            <w:webHidden/>
          </w:rPr>
          <w:t>3</w:t>
        </w:r>
        <w:r w:rsidR="002A5DB7">
          <w:rPr>
            <w:noProof/>
            <w:webHidden/>
          </w:rPr>
          <w:fldChar w:fldCharType="end"/>
        </w:r>
      </w:hyperlink>
    </w:p>
    <w:p w14:paraId="1BC99ACE" w14:textId="3550F672"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34" w:history="1">
        <w:r w:rsidR="002A5DB7" w:rsidRPr="00486DF9">
          <w:rPr>
            <w:rStyle w:val="Hyperlink"/>
            <w:noProof/>
          </w:rPr>
          <w:t>Dual Lane Systems</w:t>
        </w:r>
        <w:r w:rsidR="002A5DB7">
          <w:rPr>
            <w:noProof/>
            <w:webHidden/>
          </w:rPr>
          <w:tab/>
        </w:r>
        <w:r w:rsidR="002A5DB7">
          <w:rPr>
            <w:noProof/>
            <w:webHidden/>
          </w:rPr>
          <w:fldChar w:fldCharType="begin"/>
        </w:r>
        <w:r w:rsidR="002A5DB7">
          <w:rPr>
            <w:noProof/>
            <w:webHidden/>
          </w:rPr>
          <w:instrText xml:space="preserve"> PAGEREF _Toc532892534 \h </w:instrText>
        </w:r>
        <w:r w:rsidR="002A5DB7">
          <w:rPr>
            <w:noProof/>
            <w:webHidden/>
          </w:rPr>
        </w:r>
        <w:r w:rsidR="002A5DB7">
          <w:rPr>
            <w:noProof/>
            <w:webHidden/>
          </w:rPr>
          <w:fldChar w:fldCharType="separate"/>
        </w:r>
        <w:r w:rsidR="002A5DB7">
          <w:rPr>
            <w:noProof/>
            <w:webHidden/>
          </w:rPr>
          <w:t>6</w:t>
        </w:r>
        <w:r w:rsidR="002A5DB7">
          <w:rPr>
            <w:noProof/>
            <w:webHidden/>
          </w:rPr>
          <w:fldChar w:fldCharType="end"/>
        </w:r>
      </w:hyperlink>
    </w:p>
    <w:p w14:paraId="20449F4A" w14:textId="033D5B1A"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35" w:history="1">
        <w:r w:rsidR="002A5DB7" w:rsidRPr="00486DF9">
          <w:rPr>
            <w:rStyle w:val="Hyperlink"/>
            <w:noProof/>
          </w:rPr>
          <w:t>Install the Software</w:t>
        </w:r>
        <w:r w:rsidR="002A5DB7">
          <w:rPr>
            <w:noProof/>
            <w:webHidden/>
          </w:rPr>
          <w:tab/>
        </w:r>
        <w:r w:rsidR="002A5DB7">
          <w:rPr>
            <w:noProof/>
            <w:webHidden/>
          </w:rPr>
          <w:fldChar w:fldCharType="begin"/>
        </w:r>
        <w:r w:rsidR="002A5DB7">
          <w:rPr>
            <w:noProof/>
            <w:webHidden/>
          </w:rPr>
          <w:instrText xml:space="preserve"> PAGEREF _Toc532892535 \h </w:instrText>
        </w:r>
        <w:r w:rsidR="002A5DB7">
          <w:rPr>
            <w:noProof/>
            <w:webHidden/>
          </w:rPr>
        </w:r>
        <w:r w:rsidR="002A5DB7">
          <w:rPr>
            <w:noProof/>
            <w:webHidden/>
          </w:rPr>
          <w:fldChar w:fldCharType="separate"/>
        </w:r>
        <w:r w:rsidR="002A5DB7">
          <w:rPr>
            <w:noProof/>
            <w:webHidden/>
          </w:rPr>
          <w:t>7</w:t>
        </w:r>
        <w:r w:rsidR="002A5DB7">
          <w:rPr>
            <w:noProof/>
            <w:webHidden/>
          </w:rPr>
          <w:fldChar w:fldCharType="end"/>
        </w:r>
      </w:hyperlink>
    </w:p>
    <w:p w14:paraId="039F942E" w14:textId="480BF9B9"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36" w:history="1">
        <w:r w:rsidR="002A5DB7" w:rsidRPr="00486DF9">
          <w:rPr>
            <w:rStyle w:val="Hyperlink"/>
            <w:noProof/>
          </w:rPr>
          <w:t>The Main Screen</w:t>
        </w:r>
        <w:r w:rsidR="002A5DB7">
          <w:rPr>
            <w:noProof/>
            <w:webHidden/>
          </w:rPr>
          <w:tab/>
        </w:r>
        <w:r w:rsidR="002A5DB7">
          <w:rPr>
            <w:noProof/>
            <w:webHidden/>
          </w:rPr>
          <w:fldChar w:fldCharType="begin"/>
        </w:r>
        <w:r w:rsidR="002A5DB7">
          <w:rPr>
            <w:noProof/>
            <w:webHidden/>
          </w:rPr>
          <w:instrText xml:space="preserve"> PAGEREF _Toc532892536 \h </w:instrText>
        </w:r>
        <w:r w:rsidR="002A5DB7">
          <w:rPr>
            <w:noProof/>
            <w:webHidden/>
          </w:rPr>
        </w:r>
        <w:r w:rsidR="002A5DB7">
          <w:rPr>
            <w:noProof/>
            <w:webHidden/>
          </w:rPr>
          <w:fldChar w:fldCharType="separate"/>
        </w:r>
        <w:r w:rsidR="002A5DB7">
          <w:rPr>
            <w:noProof/>
            <w:webHidden/>
          </w:rPr>
          <w:t>10</w:t>
        </w:r>
        <w:r w:rsidR="002A5DB7">
          <w:rPr>
            <w:noProof/>
            <w:webHidden/>
          </w:rPr>
          <w:fldChar w:fldCharType="end"/>
        </w:r>
      </w:hyperlink>
    </w:p>
    <w:p w14:paraId="1C046854" w14:textId="00F5782B"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37" w:history="1">
        <w:r w:rsidR="002A5DB7" w:rsidRPr="00486DF9">
          <w:rPr>
            <w:rStyle w:val="Hyperlink"/>
            <w:noProof/>
          </w:rPr>
          <w:t>Global Preferences</w:t>
        </w:r>
        <w:r w:rsidR="002A5DB7">
          <w:rPr>
            <w:noProof/>
            <w:webHidden/>
          </w:rPr>
          <w:tab/>
        </w:r>
        <w:r w:rsidR="002A5DB7">
          <w:rPr>
            <w:noProof/>
            <w:webHidden/>
          </w:rPr>
          <w:fldChar w:fldCharType="begin"/>
        </w:r>
        <w:r w:rsidR="002A5DB7">
          <w:rPr>
            <w:noProof/>
            <w:webHidden/>
          </w:rPr>
          <w:instrText xml:space="preserve"> PAGEREF _Toc532892537 \h </w:instrText>
        </w:r>
        <w:r w:rsidR="002A5DB7">
          <w:rPr>
            <w:noProof/>
            <w:webHidden/>
          </w:rPr>
        </w:r>
        <w:r w:rsidR="002A5DB7">
          <w:rPr>
            <w:noProof/>
            <w:webHidden/>
          </w:rPr>
          <w:fldChar w:fldCharType="separate"/>
        </w:r>
        <w:r w:rsidR="002A5DB7">
          <w:rPr>
            <w:noProof/>
            <w:webHidden/>
          </w:rPr>
          <w:t>11</w:t>
        </w:r>
        <w:r w:rsidR="002A5DB7">
          <w:rPr>
            <w:noProof/>
            <w:webHidden/>
          </w:rPr>
          <w:fldChar w:fldCharType="end"/>
        </w:r>
      </w:hyperlink>
    </w:p>
    <w:p w14:paraId="70231A28" w14:textId="3E9EAB66"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38" w:history="1">
        <w:r w:rsidR="002A5DB7" w:rsidRPr="00486DF9">
          <w:rPr>
            <w:rStyle w:val="Hyperlink"/>
            <w:noProof/>
          </w:rPr>
          <w:t>Define/Edit Process Window</w:t>
        </w:r>
        <w:r w:rsidR="002A5DB7">
          <w:rPr>
            <w:noProof/>
            <w:webHidden/>
          </w:rPr>
          <w:tab/>
        </w:r>
        <w:r w:rsidR="002A5DB7">
          <w:rPr>
            <w:noProof/>
            <w:webHidden/>
          </w:rPr>
          <w:fldChar w:fldCharType="begin"/>
        </w:r>
        <w:r w:rsidR="002A5DB7">
          <w:rPr>
            <w:noProof/>
            <w:webHidden/>
          </w:rPr>
          <w:instrText xml:space="preserve"> PAGEREF _Toc532892538 \h </w:instrText>
        </w:r>
        <w:r w:rsidR="002A5DB7">
          <w:rPr>
            <w:noProof/>
            <w:webHidden/>
          </w:rPr>
        </w:r>
        <w:r w:rsidR="002A5DB7">
          <w:rPr>
            <w:noProof/>
            <w:webHidden/>
          </w:rPr>
          <w:fldChar w:fldCharType="separate"/>
        </w:r>
        <w:r w:rsidR="002A5DB7">
          <w:rPr>
            <w:noProof/>
            <w:webHidden/>
          </w:rPr>
          <w:t>17</w:t>
        </w:r>
        <w:r w:rsidR="002A5DB7">
          <w:rPr>
            <w:noProof/>
            <w:webHidden/>
          </w:rPr>
          <w:fldChar w:fldCharType="end"/>
        </w:r>
      </w:hyperlink>
    </w:p>
    <w:p w14:paraId="0DAF60DA" w14:textId="5905641D"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39" w:history="1">
        <w:r w:rsidR="002A5DB7" w:rsidRPr="00486DF9">
          <w:rPr>
            <w:rStyle w:val="Hyperlink"/>
            <w:noProof/>
          </w:rPr>
          <w:t>Hardware Status Screen</w:t>
        </w:r>
        <w:r w:rsidR="002A5DB7">
          <w:rPr>
            <w:noProof/>
            <w:webHidden/>
          </w:rPr>
          <w:tab/>
        </w:r>
        <w:r w:rsidR="002A5DB7">
          <w:rPr>
            <w:noProof/>
            <w:webHidden/>
          </w:rPr>
          <w:fldChar w:fldCharType="begin"/>
        </w:r>
        <w:r w:rsidR="002A5DB7">
          <w:rPr>
            <w:noProof/>
            <w:webHidden/>
          </w:rPr>
          <w:instrText xml:space="preserve"> PAGEREF _Toc532892539 \h </w:instrText>
        </w:r>
        <w:r w:rsidR="002A5DB7">
          <w:rPr>
            <w:noProof/>
            <w:webHidden/>
          </w:rPr>
        </w:r>
        <w:r w:rsidR="002A5DB7">
          <w:rPr>
            <w:noProof/>
            <w:webHidden/>
          </w:rPr>
          <w:fldChar w:fldCharType="separate"/>
        </w:r>
        <w:r w:rsidR="002A5DB7">
          <w:rPr>
            <w:noProof/>
            <w:webHidden/>
          </w:rPr>
          <w:t>24</w:t>
        </w:r>
        <w:r w:rsidR="002A5DB7">
          <w:rPr>
            <w:noProof/>
            <w:webHidden/>
          </w:rPr>
          <w:fldChar w:fldCharType="end"/>
        </w:r>
      </w:hyperlink>
    </w:p>
    <w:p w14:paraId="1C234977" w14:textId="5DD8B2C8"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40" w:history="1">
        <w:r w:rsidR="002A5DB7" w:rsidRPr="00486DF9">
          <w:rPr>
            <w:rStyle w:val="Hyperlink"/>
            <w:noProof/>
          </w:rPr>
          <w:t>Run a Profile</w:t>
        </w:r>
        <w:r w:rsidR="002A5DB7">
          <w:rPr>
            <w:noProof/>
            <w:webHidden/>
          </w:rPr>
          <w:tab/>
        </w:r>
        <w:r w:rsidR="002A5DB7">
          <w:rPr>
            <w:noProof/>
            <w:webHidden/>
          </w:rPr>
          <w:fldChar w:fldCharType="begin"/>
        </w:r>
        <w:r w:rsidR="002A5DB7">
          <w:rPr>
            <w:noProof/>
            <w:webHidden/>
          </w:rPr>
          <w:instrText xml:space="preserve"> PAGEREF _Toc532892540 \h </w:instrText>
        </w:r>
        <w:r w:rsidR="002A5DB7">
          <w:rPr>
            <w:noProof/>
            <w:webHidden/>
          </w:rPr>
        </w:r>
        <w:r w:rsidR="002A5DB7">
          <w:rPr>
            <w:noProof/>
            <w:webHidden/>
          </w:rPr>
          <w:fldChar w:fldCharType="separate"/>
        </w:r>
        <w:r w:rsidR="002A5DB7">
          <w:rPr>
            <w:noProof/>
            <w:webHidden/>
          </w:rPr>
          <w:t>25</w:t>
        </w:r>
        <w:r w:rsidR="002A5DB7">
          <w:rPr>
            <w:noProof/>
            <w:webHidden/>
          </w:rPr>
          <w:fldChar w:fldCharType="end"/>
        </w:r>
      </w:hyperlink>
    </w:p>
    <w:p w14:paraId="10C60B89" w14:textId="757E60A1"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41" w:history="1">
        <w:r w:rsidR="002A5DB7" w:rsidRPr="00486DF9">
          <w:rPr>
            <w:rStyle w:val="Hyperlink"/>
            <w:noProof/>
          </w:rPr>
          <w:t>Profile Explorer</w:t>
        </w:r>
        <w:r w:rsidR="002A5DB7">
          <w:rPr>
            <w:noProof/>
            <w:webHidden/>
          </w:rPr>
          <w:tab/>
        </w:r>
        <w:r w:rsidR="002A5DB7">
          <w:rPr>
            <w:noProof/>
            <w:webHidden/>
          </w:rPr>
          <w:fldChar w:fldCharType="begin"/>
        </w:r>
        <w:r w:rsidR="002A5DB7">
          <w:rPr>
            <w:noProof/>
            <w:webHidden/>
          </w:rPr>
          <w:instrText xml:space="preserve"> PAGEREF _Toc532892541 \h </w:instrText>
        </w:r>
        <w:r w:rsidR="002A5DB7">
          <w:rPr>
            <w:noProof/>
            <w:webHidden/>
          </w:rPr>
        </w:r>
        <w:r w:rsidR="002A5DB7">
          <w:rPr>
            <w:noProof/>
            <w:webHidden/>
          </w:rPr>
          <w:fldChar w:fldCharType="separate"/>
        </w:r>
        <w:r w:rsidR="002A5DB7">
          <w:rPr>
            <w:noProof/>
            <w:webHidden/>
          </w:rPr>
          <w:t>49</w:t>
        </w:r>
        <w:r w:rsidR="002A5DB7">
          <w:rPr>
            <w:noProof/>
            <w:webHidden/>
          </w:rPr>
          <w:fldChar w:fldCharType="end"/>
        </w:r>
      </w:hyperlink>
    </w:p>
    <w:p w14:paraId="18B54E2E" w14:textId="01D310FC"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42" w:history="1">
        <w:r w:rsidR="002A5DB7" w:rsidRPr="00486DF9">
          <w:rPr>
            <w:rStyle w:val="Hyperlink"/>
            <w:noProof/>
          </w:rPr>
          <w:t>Virtual Profiling</w:t>
        </w:r>
        <w:r w:rsidR="002A5DB7">
          <w:rPr>
            <w:noProof/>
            <w:webHidden/>
          </w:rPr>
          <w:tab/>
        </w:r>
        <w:r w:rsidR="002A5DB7">
          <w:rPr>
            <w:noProof/>
            <w:webHidden/>
          </w:rPr>
          <w:fldChar w:fldCharType="begin"/>
        </w:r>
        <w:r w:rsidR="002A5DB7">
          <w:rPr>
            <w:noProof/>
            <w:webHidden/>
          </w:rPr>
          <w:instrText xml:space="preserve"> PAGEREF _Toc532892542 \h </w:instrText>
        </w:r>
        <w:r w:rsidR="002A5DB7">
          <w:rPr>
            <w:noProof/>
            <w:webHidden/>
          </w:rPr>
        </w:r>
        <w:r w:rsidR="002A5DB7">
          <w:rPr>
            <w:noProof/>
            <w:webHidden/>
          </w:rPr>
          <w:fldChar w:fldCharType="separate"/>
        </w:r>
        <w:r w:rsidR="002A5DB7">
          <w:rPr>
            <w:noProof/>
            <w:webHidden/>
          </w:rPr>
          <w:t>55</w:t>
        </w:r>
        <w:r w:rsidR="002A5DB7">
          <w:rPr>
            <w:noProof/>
            <w:webHidden/>
          </w:rPr>
          <w:fldChar w:fldCharType="end"/>
        </w:r>
      </w:hyperlink>
    </w:p>
    <w:p w14:paraId="7E84F228" w14:textId="331D5C46"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43" w:history="1">
        <w:r w:rsidR="002A5DB7" w:rsidRPr="00486DF9">
          <w:rPr>
            <w:rStyle w:val="Hyperlink"/>
            <w:noProof/>
          </w:rPr>
          <w:t>Password Protection</w:t>
        </w:r>
        <w:r w:rsidR="002A5DB7">
          <w:rPr>
            <w:noProof/>
            <w:webHidden/>
          </w:rPr>
          <w:tab/>
        </w:r>
        <w:r w:rsidR="002A5DB7">
          <w:rPr>
            <w:noProof/>
            <w:webHidden/>
          </w:rPr>
          <w:fldChar w:fldCharType="begin"/>
        </w:r>
        <w:r w:rsidR="002A5DB7">
          <w:rPr>
            <w:noProof/>
            <w:webHidden/>
          </w:rPr>
          <w:instrText xml:space="preserve"> PAGEREF _Toc532892543 \h </w:instrText>
        </w:r>
        <w:r w:rsidR="002A5DB7">
          <w:rPr>
            <w:noProof/>
            <w:webHidden/>
          </w:rPr>
        </w:r>
        <w:r w:rsidR="002A5DB7">
          <w:rPr>
            <w:noProof/>
            <w:webHidden/>
          </w:rPr>
          <w:fldChar w:fldCharType="separate"/>
        </w:r>
        <w:r w:rsidR="002A5DB7">
          <w:rPr>
            <w:noProof/>
            <w:webHidden/>
          </w:rPr>
          <w:t>67</w:t>
        </w:r>
        <w:r w:rsidR="002A5DB7">
          <w:rPr>
            <w:noProof/>
            <w:webHidden/>
          </w:rPr>
          <w:fldChar w:fldCharType="end"/>
        </w:r>
      </w:hyperlink>
    </w:p>
    <w:p w14:paraId="4D4AD241" w14:textId="5D953340"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44" w:history="1">
        <w:r w:rsidR="002A5DB7" w:rsidRPr="00486DF9">
          <w:rPr>
            <w:rStyle w:val="Hyperlink"/>
            <w:noProof/>
          </w:rPr>
          <w:t>Printing</w:t>
        </w:r>
        <w:r w:rsidR="002A5DB7">
          <w:rPr>
            <w:noProof/>
            <w:webHidden/>
          </w:rPr>
          <w:tab/>
        </w:r>
        <w:r w:rsidR="002A5DB7">
          <w:rPr>
            <w:noProof/>
            <w:webHidden/>
          </w:rPr>
          <w:fldChar w:fldCharType="begin"/>
        </w:r>
        <w:r w:rsidR="002A5DB7">
          <w:rPr>
            <w:noProof/>
            <w:webHidden/>
          </w:rPr>
          <w:instrText xml:space="preserve"> PAGEREF _Toc532892544 \h </w:instrText>
        </w:r>
        <w:r w:rsidR="002A5DB7">
          <w:rPr>
            <w:noProof/>
            <w:webHidden/>
          </w:rPr>
        </w:r>
        <w:r w:rsidR="002A5DB7">
          <w:rPr>
            <w:noProof/>
            <w:webHidden/>
          </w:rPr>
          <w:fldChar w:fldCharType="separate"/>
        </w:r>
        <w:r w:rsidR="002A5DB7">
          <w:rPr>
            <w:noProof/>
            <w:webHidden/>
          </w:rPr>
          <w:t>68</w:t>
        </w:r>
        <w:r w:rsidR="002A5DB7">
          <w:rPr>
            <w:noProof/>
            <w:webHidden/>
          </w:rPr>
          <w:fldChar w:fldCharType="end"/>
        </w:r>
      </w:hyperlink>
    </w:p>
    <w:p w14:paraId="4A70ECD7" w14:textId="19590018"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45" w:history="1">
        <w:r w:rsidR="002A5DB7" w:rsidRPr="00486DF9">
          <w:rPr>
            <w:rStyle w:val="Hyperlink"/>
            <w:noProof/>
          </w:rPr>
          <w:t>Write Data to and View Data Over a Network</w:t>
        </w:r>
        <w:r w:rsidR="002A5DB7">
          <w:rPr>
            <w:noProof/>
            <w:webHidden/>
          </w:rPr>
          <w:tab/>
        </w:r>
        <w:r w:rsidR="002A5DB7">
          <w:rPr>
            <w:noProof/>
            <w:webHidden/>
          </w:rPr>
          <w:fldChar w:fldCharType="begin"/>
        </w:r>
        <w:r w:rsidR="002A5DB7">
          <w:rPr>
            <w:noProof/>
            <w:webHidden/>
          </w:rPr>
          <w:instrText xml:space="preserve"> PAGEREF _Toc532892545 \h </w:instrText>
        </w:r>
        <w:r w:rsidR="002A5DB7">
          <w:rPr>
            <w:noProof/>
            <w:webHidden/>
          </w:rPr>
        </w:r>
        <w:r w:rsidR="002A5DB7">
          <w:rPr>
            <w:noProof/>
            <w:webHidden/>
          </w:rPr>
          <w:fldChar w:fldCharType="separate"/>
        </w:r>
        <w:r w:rsidR="002A5DB7">
          <w:rPr>
            <w:noProof/>
            <w:webHidden/>
          </w:rPr>
          <w:t>70</w:t>
        </w:r>
        <w:r w:rsidR="002A5DB7">
          <w:rPr>
            <w:noProof/>
            <w:webHidden/>
          </w:rPr>
          <w:fldChar w:fldCharType="end"/>
        </w:r>
      </w:hyperlink>
    </w:p>
    <w:p w14:paraId="693ADD27" w14:textId="6C267A65"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46" w:history="1">
        <w:r w:rsidR="002A5DB7" w:rsidRPr="00486DF9">
          <w:rPr>
            <w:rStyle w:val="Hyperlink"/>
            <w:noProof/>
          </w:rPr>
          <w:t>Messages During Profiling and Baseline Profiling</w:t>
        </w:r>
        <w:r w:rsidR="002A5DB7">
          <w:rPr>
            <w:noProof/>
            <w:webHidden/>
          </w:rPr>
          <w:tab/>
        </w:r>
        <w:r w:rsidR="002A5DB7">
          <w:rPr>
            <w:noProof/>
            <w:webHidden/>
          </w:rPr>
          <w:fldChar w:fldCharType="begin"/>
        </w:r>
        <w:r w:rsidR="002A5DB7">
          <w:rPr>
            <w:noProof/>
            <w:webHidden/>
          </w:rPr>
          <w:instrText xml:space="preserve"> PAGEREF _Toc532892546 \h </w:instrText>
        </w:r>
        <w:r w:rsidR="002A5DB7">
          <w:rPr>
            <w:noProof/>
            <w:webHidden/>
          </w:rPr>
        </w:r>
        <w:r w:rsidR="002A5DB7">
          <w:rPr>
            <w:noProof/>
            <w:webHidden/>
          </w:rPr>
          <w:fldChar w:fldCharType="separate"/>
        </w:r>
        <w:r w:rsidR="002A5DB7">
          <w:rPr>
            <w:noProof/>
            <w:webHidden/>
          </w:rPr>
          <w:t>74</w:t>
        </w:r>
        <w:r w:rsidR="002A5DB7">
          <w:rPr>
            <w:noProof/>
            <w:webHidden/>
          </w:rPr>
          <w:fldChar w:fldCharType="end"/>
        </w:r>
      </w:hyperlink>
    </w:p>
    <w:p w14:paraId="12431456" w14:textId="2B1E59CC"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47" w:history="1">
        <w:r w:rsidR="002A5DB7" w:rsidRPr="00486DF9">
          <w:rPr>
            <w:rStyle w:val="Hyperlink"/>
            <w:noProof/>
          </w:rPr>
          <w:t>Communicate with Oven Controllers</w:t>
        </w:r>
        <w:r w:rsidR="002A5DB7">
          <w:rPr>
            <w:noProof/>
            <w:webHidden/>
          </w:rPr>
          <w:tab/>
        </w:r>
        <w:r w:rsidR="002A5DB7">
          <w:rPr>
            <w:noProof/>
            <w:webHidden/>
          </w:rPr>
          <w:fldChar w:fldCharType="begin"/>
        </w:r>
        <w:r w:rsidR="002A5DB7">
          <w:rPr>
            <w:noProof/>
            <w:webHidden/>
          </w:rPr>
          <w:instrText xml:space="preserve"> PAGEREF _Toc532892547 \h </w:instrText>
        </w:r>
        <w:r w:rsidR="002A5DB7">
          <w:rPr>
            <w:noProof/>
            <w:webHidden/>
          </w:rPr>
        </w:r>
        <w:r w:rsidR="002A5DB7">
          <w:rPr>
            <w:noProof/>
            <w:webHidden/>
          </w:rPr>
          <w:fldChar w:fldCharType="separate"/>
        </w:r>
        <w:r w:rsidR="002A5DB7">
          <w:rPr>
            <w:noProof/>
            <w:webHidden/>
          </w:rPr>
          <w:t>77</w:t>
        </w:r>
        <w:r w:rsidR="002A5DB7">
          <w:rPr>
            <w:noProof/>
            <w:webHidden/>
          </w:rPr>
          <w:fldChar w:fldCharType="end"/>
        </w:r>
      </w:hyperlink>
    </w:p>
    <w:p w14:paraId="326FE1B0" w14:textId="68AE1F73" w:rsidR="002A5DB7"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92548" w:history="1">
        <w:r w:rsidR="002A5DB7" w:rsidRPr="00486DF9">
          <w:rPr>
            <w:rStyle w:val="Hyperlink"/>
            <w:noProof/>
          </w:rPr>
          <w:t>Dual Lane Systems And Functionality</w:t>
        </w:r>
        <w:r w:rsidR="002A5DB7">
          <w:rPr>
            <w:noProof/>
            <w:webHidden/>
          </w:rPr>
          <w:tab/>
        </w:r>
        <w:r w:rsidR="002A5DB7">
          <w:rPr>
            <w:noProof/>
            <w:webHidden/>
          </w:rPr>
          <w:fldChar w:fldCharType="begin"/>
        </w:r>
        <w:r w:rsidR="002A5DB7">
          <w:rPr>
            <w:noProof/>
            <w:webHidden/>
          </w:rPr>
          <w:instrText xml:space="preserve"> PAGEREF _Toc532892548 \h </w:instrText>
        </w:r>
        <w:r w:rsidR="002A5DB7">
          <w:rPr>
            <w:noProof/>
            <w:webHidden/>
          </w:rPr>
        </w:r>
        <w:r w:rsidR="002A5DB7">
          <w:rPr>
            <w:noProof/>
            <w:webHidden/>
          </w:rPr>
          <w:fldChar w:fldCharType="separate"/>
        </w:r>
        <w:r w:rsidR="002A5DB7">
          <w:rPr>
            <w:noProof/>
            <w:webHidden/>
          </w:rPr>
          <w:t>84</w:t>
        </w:r>
        <w:r w:rsidR="002A5DB7">
          <w:rPr>
            <w:noProof/>
            <w:webHidden/>
          </w:rPr>
          <w:fldChar w:fldCharType="end"/>
        </w:r>
      </w:hyperlink>
    </w:p>
    <w:p w14:paraId="7B361F5A" w14:textId="77892423" w:rsidR="002A5DB7" w:rsidRDefault="002A5DB7">
      <w:pPr>
        <w:pStyle w:val="TOC1"/>
        <w:tabs>
          <w:tab w:val="right" w:leader="dot" w:pos="9350"/>
        </w:tabs>
        <w:rPr>
          <w:rFonts w:asciiTheme="minorHAnsi" w:eastAsiaTheme="minorEastAsia" w:hAnsiTheme="minorHAnsi" w:cstheme="minorBidi"/>
          <w:b w:val="0"/>
          <w:caps w:val="0"/>
          <w:noProof/>
          <w:sz w:val="22"/>
          <w:szCs w:val="22"/>
        </w:rPr>
      </w:pPr>
    </w:p>
    <w:p w14:paraId="0962D44F" w14:textId="77777777" w:rsidR="006710B0" w:rsidRDefault="006710B0" w:rsidP="006710B0">
      <w:r>
        <w:fldChar w:fldCharType="end"/>
      </w:r>
    </w:p>
    <w:p w14:paraId="2F77967E" w14:textId="77777777" w:rsidR="00C370A5" w:rsidRDefault="00C370A5" w:rsidP="006710B0"/>
    <w:p w14:paraId="19D537AB" w14:textId="77777777" w:rsidR="009B32F4" w:rsidRPr="00957413" w:rsidRDefault="006C7149" w:rsidP="0026146F">
      <w:pPr>
        <w:pStyle w:val="Heading1"/>
      </w:pPr>
      <w:bookmarkStart w:id="28" w:name="_Toc119468062"/>
      <w:bookmarkStart w:id="29" w:name="_Toc329784592"/>
      <w:bookmarkStart w:id="30" w:name="_Toc331173656"/>
      <w:bookmarkStart w:id="31" w:name="_Toc332208763"/>
      <w:bookmarkStart w:id="32" w:name="_Toc332274010"/>
      <w:bookmarkStart w:id="33" w:name="_Toc367109131"/>
      <w:bookmarkStart w:id="34" w:name="_Toc394486330"/>
      <w:bookmarkStart w:id="35" w:name="_Toc394583536"/>
      <w:bookmarkStart w:id="36" w:name="_Toc468171251"/>
      <w:bookmarkStart w:id="37" w:name="_Toc468549168"/>
      <w:bookmarkStart w:id="38" w:name="_Toc468552686"/>
      <w:bookmarkStart w:id="39" w:name="_Toc469041213"/>
      <w:bookmarkStart w:id="40" w:name="_Toc469041319"/>
      <w:bookmarkStart w:id="41" w:name="_Toc469043278"/>
      <w:bookmarkStart w:id="42" w:name="_Toc469044912"/>
      <w:bookmarkStart w:id="43" w:name="_Toc469139208"/>
      <w:bookmarkStart w:id="44" w:name="_Toc469143765"/>
      <w:bookmarkStart w:id="45" w:name="_Toc469152523"/>
      <w:bookmarkStart w:id="46" w:name="_Toc469152653"/>
      <w:bookmarkStart w:id="47" w:name="_Toc491174752"/>
      <w:bookmarkStart w:id="48" w:name="_Toc491175153"/>
      <w:bookmarkStart w:id="49" w:name="_Toc494303984"/>
      <w:bookmarkStart w:id="50" w:name="_Toc494304191"/>
      <w:bookmarkStart w:id="51" w:name="_Toc532827223"/>
      <w:bookmarkStart w:id="52" w:name="_Toc532827334"/>
      <w:bookmarkStart w:id="53" w:name="_Toc532827578"/>
      <w:bookmarkStart w:id="54" w:name="_Toc532827742"/>
      <w:bookmarkStart w:id="55" w:name="_Toc532892533"/>
      <w:bookmarkEnd w:id="23"/>
      <w:bookmarkEnd w:id="24"/>
      <w:bookmarkEnd w:id="25"/>
      <w:r w:rsidRPr="00957413">
        <w:rPr>
          <w:rStyle w:val="Heading2Char"/>
          <w:b/>
        </w:rPr>
        <w:lastRenderedPageBreak/>
        <w:t>The Hardware</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56" w:name="_Toc469043279"/>
      <w:bookmarkStart w:id="57" w:name="_Toc469044913"/>
      <w:bookmarkStart w:id="58" w:name="_Toc469139209"/>
      <w:bookmarkStart w:id="59" w:name="_Toc469152654"/>
      <w:bookmarkStart w:id="60" w:name="_Toc491174753"/>
      <w:bookmarkStart w:id="61" w:name="_Toc494303985"/>
      <w:bookmarkStart w:id="62" w:name="_Toc532827335"/>
      <w:bookmarkStart w:id="63" w:name="_Toc532827743"/>
      <w:r w:rsidRPr="006D130E">
        <w:t>eTPU</w:t>
      </w:r>
      <w:bookmarkEnd w:id="56"/>
      <w:bookmarkEnd w:id="57"/>
      <w:bookmarkEnd w:id="58"/>
      <w:bookmarkEnd w:id="59"/>
      <w:bookmarkEnd w:id="60"/>
      <w:bookmarkEnd w:id="61"/>
      <w:bookmarkEnd w:id="62"/>
      <w:bookmarkEnd w:id="63"/>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64" w:name="_Toc469043280"/>
      <w:bookmarkStart w:id="65" w:name="_Toc469044914"/>
      <w:bookmarkStart w:id="66" w:name="_Toc469139210"/>
      <w:bookmarkStart w:id="67" w:name="_Toc469152655"/>
      <w:bookmarkStart w:id="68" w:name="_Toc491174754"/>
      <w:bookmarkStart w:id="69" w:name="_Toc494303986"/>
      <w:bookmarkStart w:id="70" w:name="_Toc532827336"/>
      <w:bookmarkStart w:id="71" w:name="_Toc532827744"/>
      <w:r w:rsidRPr="006D130E">
        <w:t>Probes</w:t>
      </w:r>
      <w:bookmarkEnd w:id="64"/>
      <w:bookmarkEnd w:id="65"/>
      <w:bookmarkEnd w:id="66"/>
      <w:bookmarkEnd w:id="67"/>
      <w:bookmarkEnd w:id="68"/>
      <w:bookmarkEnd w:id="69"/>
      <w:bookmarkEnd w:id="70"/>
      <w:bookmarkEnd w:id="71"/>
    </w:p>
    <w:p w14:paraId="488B6383" w14:textId="77777777"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8F51FF">
      <w:pPr>
        <w:pStyle w:val="Heading3"/>
      </w:pPr>
      <w:bookmarkStart w:id="72" w:name="_Toc469043281"/>
      <w:bookmarkStart w:id="73" w:name="_Toc469044915"/>
      <w:bookmarkStart w:id="74" w:name="_Toc469139211"/>
      <w:bookmarkStart w:id="75" w:name="_Toc469152656"/>
      <w:bookmarkStart w:id="76" w:name="_Toc491174755"/>
      <w:bookmarkStart w:id="77" w:name="_Toc494303987"/>
      <w:bookmarkStart w:id="78" w:name="_Toc532827337"/>
      <w:bookmarkStart w:id="79" w:name="_Toc532827745"/>
      <w:r w:rsidRPr="006D130E">
        <w:t>Board Sensor</w:t>
      </w:r>
      <w:bookmarkEnd w:id="72"/>
      <w:bookmarkEnd w:id="73"/>
      <w:bookmarkEnd w:id="74"/>
      <w:bookmarkEnd w:id="75"/>
      <w:bookmarkEnd w:id="76"/>
      <w:bookmarkEnd w:id="77"/>
      <w:bookmarkEnd w:id="78"/>
      <w:bookmarkEnd w:id="79"/>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80" w:name="_Toc469043282"/>
      <w:bookmarkStart w:id="81" w:name="_Toc469044916"/>
      <w:bookmarkStart w:id="82" w:name="_Toc469139212"/>
      <w:bookmarkStart w:id="83" w:name="_Toc469152657"/>
      <w:bookmarkStart w:id="84" w:name="_Toc491174756"/>
      <w:bookmarkStart w:id="85" w:name="_Toc494303988"/>
      <w:bookmarkStart w:id="86" w:name="_Toc532827338"/>
      <w:bookmarkStart w:id="87" w:name="_Toc532827746"/>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80"/>
      <w:bookmarkEnd w:id="81"/>
      <w:bookmarkEnd w:id="82"/>
      <w:bookmarkEnd w:id="83"/>
      <w:bookmarkEnd w:id="84"/>
      <w:bookmarkEnd w:id="85"/>
      <w:bookmarkEnd w:id="86"/>
      <w:bookmarkEnd w:id="87"/>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88" w:name="_Toc469043283"/>
      <w:bookmarkStart w:id="89" w:name="_Toc469044917"/>
      <w:bookmarkStart w:id="90" w:name="_Toc469139213"/>
      <w:bookmarkStart w:id="91" w:name="_Toc469152658"/>
      <w:bookmarkStart w:id="92" w:name="_Toc491174757"/>
      <w:bookmarkStart w:id="93" w:name="_Toc494303989"/>
      <w:bookmarkStart w:id="94" w:name="_Toc532827339"/>
      <w:bookmarkStart w:id="95" w:name="_Toc532827747"/>
      <w:r w:rsidRPr="00C653DF">
        <w:lastRenderedPageBreak/>
        <w:t>P</w:t>
      </w:r>
      <w:r w:rsidR="00254777" w:rsidRPr="00C653DF">
        <w:t>rofiler</w:t>
      </w:r>
      <w:bookmarkEnd w:id="88"/>
      <w:bookmarkEnd w:id="89"/>
      <w:bookmarkEnd w:id="90"/>
      <w:bookmarkEnd w:id="91"/>
      <w:bookmarkEnd w:id="92"/>
      <w:bookmarkEnd w:id="93"/>
      <w:bookmarkEnd w:id="94"/>
      <w:bookmarkEnd w:id="95"/>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374D359D" w14:textId="23485B6E" w:rsidR="00790B75" w:rsidRPr="00C653DF" w:rsidRDefault="002B4F6A" w:rsidP="006E1668">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419CB2FA"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t>
      </w:r>
      <w:r w:rsidR="00231DC4">
        <w:t>(The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96" w:name="_Hardware_Diagram"/>
      <w:bookmarkStart w:id="97" w:name="_Toc469043284"/>
      <w:bookmarkStart w:id="98" w:name="_Toc469044918"/>
      <w:bookmarkStart w:id="99" w:name="_Toc469139214"/>
      <w:bookmarkStart w:id="100" w:name="_Toc469152659"/>
      <w:bookmarkStart w:id="101" w:name="_Toc491174758"/>
      <w:bookmarkStart w:id="102" w:name="_Toc494303990"/>
      <w:bookmarkStart w:id="103" w:name="_Toc532827224"/>
      <w:bookmarkStart w:id="104" w:name="_Toc532827340"/>
      <w:bookmarkStart w:id="105" w:name="_Toc532827748"/>
      <w:bookmarkStart w:id="106" w:name="_Ref392775168"/>
      <w:bookmarkStart w:id="107" w:name="_Toc394411680"/>
      <w:bookmarkStart w:id="108" w:name="_Toc394486318"/>
      <w:bookmarkStart w:id="109" w:name="_Toc394583251"/>
      <w:bookmarkStart w:id="110" w:name="_Toc394583407"/>
      <w:bookmarkStart w:id="111" w:name="_Toc468168389"/>
      <w:bookmarkEnd w:id="96"/>
      <w:r>
        <w:lastRenderedPageBreak/>
        <w:t>Hardware Diagram</w:t>
      </w:r>
      <w:bookmarkEnd w:id="97"/>
      <w:bookmarkEnd w:id="98"/>
      <w:bookmarkEnd w:id="99"/>
      <w:bookmarkEnd w:id="100"/>
      <w:bookmarkEnd w:id="101"/>
      <w:bookmarkEnd w:id="102"/>
      <w:bookmarkEnd w:id="103"/>
      <w:bookmarkEnd w:id="104"/>
      <w:bookmarkEnd w:id="105"/>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338AFAA9" w:rsidR="0067399E" w:rsidRDefault="00864AAD" w:rsidP="0067399E">
      <w:pPr>
        <w:keepNext/>
      </w:pPr>
      <w:r>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p>
    <w:p w14:paraId="6870A9B5" w14:textId="77777777" w:rsidR="0067399E" w:rsidRDefault="0067399E" w:rsidP="0067399E">
      <w:pPr>
        <w:pStyle w:val="Caption"/>
      </w:pPr>
      <w:r>
        <w:t xml:space="preserve">Figure </w:t>
      </w:r>
      <w:fldSimple w:instr=" SEQ Figure \* ARABIC ">
        <w:r w:rsidR="0013342E">
          <w:rPr>
            <w:noProof/>
          </w:rPr>
          <w:t>1</w:t>
        </w:r>
      </w:fldSimple>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112" w:name="_Toc468171252"/>
      <w:bookmarkStart w:id="113" w:name="_Toc468549169"/>
      <w:bookmarkStart w:id="114" w:name="_Toc468552687"/>
      <w:bookmarkStart w:id="115" w:name="_Toc469041214"/>
      <w:bookmarkStart w:id="116" w:name="_Toc469041320"/>
      <w:bookmarkStart w:id="117" w:name="_Toc469043285"/>
      <w:bookmarkStart w:id="118" w:name="_Toc469044919"/>
      <w:bookmarkStart w:id="119" w:name="_Toc469139215"/>
      <w:bookmarkStart w:id="120" w:name="_Toc469143766"/>
      <w:bookmarkStart w:id="121" w:name="_Toc469152524"/>
      <w:bookmarkStart w:id="122" w:name="_Toc469152660"/>
      <w:bookmarkStart w:id="123" w:name="_Toc491174759"/>
      <w:bookmarkStart w:id="124" w:name="_Toc491175154"/>
      <w:bookmarkStart w:id="125" w:name="_Toc494303991"/>
      <w:bookmarkStart w:id="126" w:name="_Toc494304192"/>
      <w:bookmarkStart w:id="127" w:name="_Toc532827225"/>
      <w:bookmarkStart w:id="128" w:name="_Toc532827341"/>
      <w:bookmarkStart w:id="129" w:name="_Toc532827579"/>
      <w:bookmarkStart w:id="130" w:name="_Toc532827749"/>
      <w:bookmarkStart w:id="131" w:name="_Toc532892534"/>
      <w:r>
        <w:lastRenderedPageBreak/>
        <w:t>Dual Lane Systems</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B30BB54" w14:textId="1AE71C70" w:rsidR="00E767B9" w:rsidRPr="00E767B9" w:rsidRDefault="005C51AD" w:rsidP="006E1668">
      <w:r>
        <w:t xml:space="preserve">The automatic system </w:t>
      </w:r>
      <w:r w:rsidR="0067399E">
        <w:t xml:space="preserve">can </w:t>
      </w:r>
      <w:r>
        <w:t>monitor production t</w:t>
      </w:r>
      <w:r w:rsidR="0067399E">
        <w:t>hrough dual lane reflow ovens.</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1D75BAA8" w:rsidR="0067399E" w:rsidRDefault="005C51AD" w:rsidP="00E767B9">
      <w:r>
        <w:t xml:space="preserve">  </w:t>
      </w:r>
      <w:bookmarkStart w:id="132" w:name="_Toc119468061"/>
      <w:bookmarkStart w:id="133" w:name="_Toc329784593"/>
    </w:p>
    <w:p w14:paraId="42E341A4" w14:textId="77777777" w:rsidR="0067399E" w:rsidRDefault="0067399E" w:rsidP="0067399E"/>
    <w:p w14:paraId="2359FCC8" w14:textId="69315368"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34" w:name="_Toc486325557"/>
      <w:bookmarkStart w:id="135" w:name="_Toc488490431"/>
      <w:bookmarkStart w:id="136" w:name="_Toc119468068"/>
      <w:bookmarkStart w:id="137" w:name="_Toc329784591"/>
      <w:bookmarkStart w:id="138" w:name="_Toc331173655"/>
      <w:bookmarkStart w:id="139" w:name="_Toc332208762"/>
      <w:bookmarkStart w:id="140" w:name="_Toc332274009"/>
      <w:bookmarkStart w:id="141" w:name="_Toc367109130"/>
      <w:bookmarkStart w:id="142" w:name="_Toc394486329"/>
      <w:bookmarkStart w:id="143" w:name="_Toc394583535"/>
      <w:bookmarkEnd w:id="132"/>
      <w:bookmarkEnd w:id="133"/>
      <w:r>
        <w:br w:type="page"/>
      </w:r>
    </w:p>
    <w:p w14:paraId="07FD71CA" w14:textId="5B53E54F" w:rsidR="007224D2" w:rsidRDefault="00C653DF" w:rsidP="006E1668">
      <w:pPr>
        <w:pStyle w:val="Heading1"/>
      </w:pPr>
      <w:bookmarkStart w:id="144" w:name="_Toc469043286"/>
      <w:bookmarkStart w:id="145" w:name="_Toc469044920"/>
      <w:bookmarkStart w:id="146" w:name="_Toc469139216"/>
      <w:bookmarkStart w:id="147" w:name="_Toc469152661"/>
      <w:bookmarkStart w:id="148" w:name="_Toc491174760"/>
      <w:bookmarkStart w:id="149" w:name="_Toc491175155"/>
      <w:bookmarkStart w:id="150" w:name="_Toc494303992"/>
      <w:bookmarkStart w:id="151" w:name="_Toc494304193"/>
      <w:bookmarkStart w:id="152" w:name="_Toc532827226"/>
      <w:bookmarkStart w:id="153" w:name="_Toc532827342"/>
      <w:bookmarkStart w:id="154" w:name="_Toc532827580"/>
      <w:bookmarkStart w:id="155" w:name="_Toc532827750"/>
      <w:bookmarkStart w:id="156" w:name="_Toc532892535"/>
      <w:r>
        <w:lastRenderedPageBreak/>
        <w:t>Install</w:t>
      </w:r>
      <w:r w:rsidR="007224D2">
        <w:t xml:space="preserve"> </w:t>
      </w:r>
      <w:bookmarkEnd w:id="134"/>
      <w:r w:rsidR="00D80151">
        <w:t>t</w:t>
      </w:r>
      <w:r w:rsidR="00754243">
        <w:t>he Software</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10302CA" w14:textId="77777777" w:rsidR="007224D2" w:rsidRPr="00923F10" w:rsidRDefault="007224D2" w:rsidP="008F51FF">
      <w:pPr>
        <w:pStyle w:val="Heading3"/>
      </w:pPr>
      <w:bookmarkStart w:id="157" w:name="_Toc486325556"/>
      <w:bookmarkStart w:id="158" w:name="_Toc488490430"/>
      <w:bookmarkStart w:id="159" w:name="_Toc119468065"/>
      <w:bookmarkStart w:id="160" w:name="_Toc236802862"/>
      <w:bookmarkStart w:id="161" w:name="_Toc469043287"/>
      <w:bookmarkStart w:id="162" w:name="_Toc469044921"/>
      <w:bookmarkStart w:id="163" w:name="_Toc469139217"/>
      <w:bookmarkStart w:id="164" w:name="_Toc469152662"/>
      <w:bookmarkStart w:id="165" w:name="_Toc491174761"/>
      <w:bookmarkStart w:id="166" w:name="_Toc494303993"/>
      <w:bookmarkStart w:id="167" w:name="_Toc532827343"/>
      <w:bookmarkStart w:id="168" w:name="_Toc532827751"/>
      <w:r w:rsidRPr="00923F10">
        <w:t xml:space="preserve">Minimum </w:t>
      </w:r>
      <w:r>
        <w:t xml:space="preserve">PC </w:t>
      </w:r>
      <w:r w:rsidR="00C653DF">
        <w:t>System R</w:t>
      </w:r>
      <w:r w:rsidR="00C653DF" w:rsidRPr="00923F10">
        <w:t>equirements</w:t>
      </w:r>
      <w:bookmarkEnd w:id="157"/>
      <w:bookmarkEnd w:id="158"/>
      <w:bookmarkEnd w:id="159"/>
      <w:bookmarkEnd w:id="160"/>
      <w:bookmarkEnd w:id="161"/>
      <w:bookmarkEnd w:id="162"/>
      <w:bookmarkEnd w:id="163"/>
      <w:bookmarkEnd w:id="164"/>
      <w:bookmarkEnd w:id="165"/>
      <w:bookmarkEnd w:id="166"/>
      <w:bookmarkEnd w:id="167"/>
      <w:bookmarkEnd w:id="168"/>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77777777"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18" w:history="1">
        <w:r w:rsidRPr="006F1D3E">
          <w:rPr>
            <w:rStyle w:val="Hyperlink"/>
          </w:rPr>
          <w:t>http://kicthermal.com/support-download/os-compatibility-chart</w:t>
        </w:r>
      </w:hyperlink>
    </w:p>
    <w:p w14:paraId="61927BA1" w14:textId="4FD721D0" w:rsidR="009C2049" w:rsidRPr="00913FB3" w:rsidRDefault="007224D2">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169" w:name="_Toc469043288"/>
      <w:bookmarkStart w:id="170" w:name="_Toc469044922"/>
      <w:bookmarkStart w:id="171" w:name="_Toc469139218"/>
      <w:bookmarkStart w:id="172" w:name="_Toc469152663"/>
      <w:bookmarkStart w:id="173" w:name="_Toc491174762"/>
      <w:bookmarkStart w:id="174" w:name="_Toc494303994"/>
      <w:bookmarkStart w:id="175" w:name="_Toc532827344"/>
      <w:bookmarkStart w:id="176" w:name="_Toc532827752"/>
      <w:r>
        <w:t>Note Before Installation</w:t>
      </w:r>
      <w:bookmarkEnd w:id="169"/>
      <w:bookmarkEnd w:id="170"/>
      <w:bookmarkEnd w:id="171"/>
      <w:bookmarkEnd w:id="172"/>
      <w:bookmarkEnd w:id="173"/>
      <w:bookmarkEnd w:id="174"/>
      <w:bookmarkEnd w:id="175"/>
      <w:bookmarkEnd w:id="176"/>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77" w:name="_Ref113956992"/>
      <w:bookmarkStart w:id="178" w:name="_Toc466454395"/>
      <w:bookmarkStart w:id="179" w:name="_Toc491174763"/>
      <w:bookmarkStart w:id="180" w:name="_Toc494303995"/>
      <w:bookmarkStart w:id="181" w:name="_Toc532827345"/>
      <w:bookmarkStart w:id="182" w:name="_Toc532827753"/>
      <w:r>
        <w:t>Languages</w:t>
      </w:r>
      <w:bookmarkEnd w:id="177"/>
      <w:bookmarkEnd w:id="178"/>
      <w:bookmarkEnd w:id="179"/>
      <w:bookmarkEnd w:id="180"/>
      <w:bookmarkEnd w:id="181"/>
      <w:bookmarkEnd w:id="182"/>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746B5044" w14:textId="02223739" w:rsidR="007224D2" w:rsidRDefault="00921AFD" w:rsidP="006E1668">
      <w:pPr>
        <w:pStyle w:val="Heading3"/>
      </w:pPr>
      <w:bookmarkStart w:id="183" w:name="_Toc491174764"/>
      <w:bookmarkStart w:id="184" w:name="_Toc494303996"/>
      <w:bookmarkStart w:id="185" w:name="_Toc532827346"/>
      <w:bookmarkStart w:id="186" w:name="_Toc532827754"/>
      <w:r w:rsidRPr="00921AFD">
        <w:t>Install</w:t>
      </w:r>
      <w:bookmarkEnd w:id="183"/>
      <w:bookmarkEnd w:id="184"/>
      <w:bookmarkEnd w:id="185"/>
      <w:bookmarkEnd w:id="186"/>
    </w:p>
    <w:p w14:paraId="1AD56EC8" w14:textId="77777777" w:rsidR="007E1554" w:rsidRDefault="007E1554" w:rsidP="007E1554">
      <w:pPr>
        <w:pStyle w:val="ListBullet"/>
        <w:numPr>
          <w:ilvl w:val="0"/>
          <w:numId w:val="13"/>
        </w:numPr>
      </w:pPr>
      <w:r>
        <w:t>Insert the USB flash drive into a USB port on your computer.</w:t>
      </w:r>
    </w:p>
    <w:p w14:paraId="0907A475" w14:textId="77777777" w:rsidR="007E1554" w:rsidRDefault="007E1554" w:rsidP="007E1554">
      <w:pPr>
        <w:pStyle w:val="ListBullet"/>
        <w:numPr>
          <w:ilvl w:val="0"/>
          <w:numId w:val="0"/>
        </w:numPr>
      </w:pPr>
    </w:p>
    <w:p w14:paraId="053CE005" w14:textId="77777777" w:rsidR="007E1554" w:rsidRDefault="007E1554" w:rsidP="007E1554">
      <w:pPr>
        <w:pStyle w:val="ListBullet"/>
        <w:numPr>
          <w:ilvl w:val="0"/>
          <w:numId w:val="13"/>
        </w:numPr>
      </w:pPr>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p>
    <w:p w14:paraId="0B6AC62F" w14:textId="77777777" w:rsidR="007E1554" w:rsidRDefault="007E1554" w:rsidP="007E1554">
      <w:pPr>
        <w:pStyle w:val="ListBullet"/>
        <w:numPr>
          <w:ilvl w:val="0"/>
          <w:numId w:val="0"/>
        </w:numPr>
      </w:pPr>
    </w:p>
    <w:p w14:paraId="1A41AC8D" w14:textId="64856EE5" w:rsidR="007E1554" w:rsidRDefault="007E1554" w:rsidP="007E1554">
      <w:pPr>
        <w:pStyle w:val="ListBullet"/>
        <w:numPr>
          <w:ilvl w:val="0"/>
          <w:numId w:val="13"/>
        </w:numPr>
      </w:pPr>
      <w:r>
        <w:t>Double-click the installation file in the root directory to begin the installation.</w:t>
      </w:r>
    </w:p>
    <w:p w14:paraId="6DFC2094" w14:textId="0C7EE8D1" w:rsidR="007E1554" w:rsidRDefault="007E1554" w:rsidP="006E1668">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75AD3296"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Tech Support.</w:t>
      </w:r>
      <w:bookmarkStart w:id="187" w:name="_Toc467446317"/>
    </w:p>
    <w:p w14:paraId="26FBBB87" w14:textId="77777777" w:rsidR="0052715E" w:rsidRPr="00C653DF" w:rsidRDefault="00A92C42" w:rsidP="008F51FF">
      <w:pPr>
        <w:pStyle w:val="Heading3"/>
      </w:pPr>
      <w:bookmarkStart w:id="188" w:name="_Toc469043289"/>
      <w:bookmarkStart w:id="189" w:name="_Toc469044923"/>
      <w:bookmarkStart w:id="190" w:name="_Toc469139219"/>
      <w:bookmarkStart w:id="191" w:name="_Toc469152664"/>
      <w:bookmarkStart w:id="192" w:name="_Toc491174765"/>
      <w:bookmarkStart w:id="193" w:name="_Toc494303997"/>
      <w:bookmarkStart w:id="194" w:name="_Toc532827347"/>
      <w:bookmarkStart w:id="195" w:name="_Toc532827755"/>
      <w:r w:rsidRPr="00C653DF">
        <w:lastRenderedPageBreak/>
        <w:t>Start</w:t>
      </w:r>
      <w:r w:rsidR="0052715E" w:rsidRPr="00C653DF">
        <w:t xml:space="preserve"> </w:t>
      </w:r>
      <w:r w:rsidR="00C653DF">
        <w:t>t</w:t>
      </w:r>
      <w:r w:rsidR="00C653DF" w:rsidRPr="00C653DF">
        <w:t xml:space="preserve">he </w:t>
      </w:r>
      <w:r w:rsidR="0052715E" w:rsidRPr="00C653DF">
        <w:t>Software</w:t>
      </w:r>
      <w:bookmarkEnd w:id="187"/>
      <w:bookmarkEnd w:id="188"/>
      <w:bookmarkEnd w:id="189"/>
      <w:bookmarkEnd w:id="190"/>
      <w:bookmarkEnd w:id="191"/>
      <w:bookmarkEnd w:id="192"/>
      <w:bookmarkEnd w:id="193"/>
      <w:bookmarkEnd w:id="194"/>
      <w:bookmarkEnd w:id="195"/>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4895153E" w:rsidR="0052715E" w:rsidRPr="00B14737" w:rsidRDefault="00F30B5C" w:rsidP="0052715E">
      <w:pPr>
        <w:ind w:left="360"/>
        <w:jc w:val="center"/>
      </w:pPr>
      <w:r>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19">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p>
    <w:p w14:paraId="699C6BD4" w14:textId="42DCDB27" w:rsidR="00A92C42" w:rsidRPr="00B14737" w:rsidRDefault="00A92C42" w:rsidP="00A92C42">
      <w:pPr>
        <w:pStyle w:val="Caption"/>
      </w:pPr>
      <w:r w:rsidRPr="00B14737">
        <w:t xml:space="preserve">Figure </w:t>
      </w:r>
      <w:fldSimple w:instr=" SEQ Figure \* ARABIC ">
        <w:r w:rsidR="0013342E">
          <w:rPr>
            <w:noProof/>
          </w:rPr>
          <w:t>2</w:t>
        </w:r>
      </w:fldSimple>
      <w:r w:rsidRPr="00B14737">
        <w:t xml:space="preserve">: </w:t>
      </w:r>
      <w:r w:rsidR="00986F94">
        <w:t>Missing USB Dongle notification</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26CE0B80" w:rsidR="0052715E" w:rsidRDefault="00FD18FE" w:rsidP="00C653DF">
      <w:pPr>
        <w:ind w:left="360"/>
      </w:pPr>
      <w:r>
        <w:lastRenderedPageBreak/>
        <w:t>T</w:t>
      </w:r>
      <w:r w:rsidR="0052715E" w:rsidRPr="00C653DF">
        <w:t xml:space="preserve">he first screen in the software will prompt you to either enter the current belt speed for the oven, or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13342E">
        <w:t xml:space="preserve">Figure </w:t>
      </w:r>
      <w:r w:rsidR="0013342E">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413C397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986F94">
        <w:t>d</w:t>
      </w:r>
      <w:r w:rsidR="00A92C42" w:rsidRPr="00C653DF">
        <w:t xml:space="preserve">. </w:t>
      </w:r>
    </w:p>
    <w:p w14:paraId="6438C042" w14:textId="77777777" w:rsidR="0052715E" w:rsidRPr="00C653DF" w:rsidRDefault="0052715E"/>
    <w:p w14:paraId="703499B0" w14:textId="1A5CB4F5" w:rsidR="006614E7" w:rsidRDefault="000E0382" w:rsidP="006614E7">
      <w:pPr>
        <w:jc w:val="center"/>
      </w:pPr>
      <w:r>
        <w:rPr>
          <w:noProof/>
        </w:rPr>
        <mc:AlternateContent>
          <mc:Choice Requires="wpg">
            <w:drawing>
              <wp:anchor distT="0" distB="0" distL="114300" distR="114300" simplePos="0" relativeHeight="251622912" behindDoc="0" locked="0" layoutInCell="1" allowOverlap="1" wp14:anchorId="0A0EE3C5" wp14:editId="195B2532">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7E69F5" w:rsidRPr="00DF1BAE" w:rsidRDefault="007E69F5" w:rsidP="00F26E04">
                              <w:pPr>
                                <w:rPr>
                                  <w:b/>
                                </w:rPr>
                              </w:pPr>
                              <w:r>
                                <w:rPr>
                                  <w:b/>
                                </w:rPr>
                                <w:t>View History</w:t>
                              </w:r>
                              <w:r w:rsidRPr="00DF1BAE">
                                <w:rPr>
                                  <w:b/>
                                </w:rPr>
                                <w:t xml:space="preserve"> Mode-</w:t>
                              </w:r>
                            </w:p>
                            <w:p w14:paraId="3B1040F0" w14:textId="77777777" w:rsidR="007E69F5" w:rsidRDefault="007E69F5"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622912"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7E69F5" w:rsidRPr="00DF1BAE" w:rsidRDefault="007E69F5" w:rsidP="00F26E04">
                        <w:pPr>
                          <w:rPr>
                            <w:b/>
                          </w:rPr>
                        </w:pPr>
                        <w:r>
                          <w:rPr>
                            <w:b/>
                          </w:rPr>
                          <w:t>View History</w:t>
                        </w:r>
                        <w:r w:rsidRPr="00DF1BAE">
                          <w:rPr>
                            <w:b/>
                          </w:rPr>
                          <w:t xml:space="preserve"> Mode-</w:t>
                        </w:r>
                      </w:p>
                      <w:p w14:paraId="3B1040F0" w14:textId="77777777" w:rsidR="007E69F5" w:rsidRDefault="007E69F5"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621888" behindDoc="0" locked="0" layoutInCell="1" allowOverlap="1" wp14:anchorId="015E426D" wp14:editId="58AEAF87">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7E69F5" w:rsidRDefault="007E69F5"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621888"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z1Xdlh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7E69F5" w:rsidRDefault="007E69F5" w:rsidP="00F26E04">
                        <w:r w:rsidRPr="00DF1BAE">
                          <w:rPr>
                            <w:b/>
                          </w:rPr>
                          <w:t>Production Mode -</w:t>
                        </w:r>
                        <w:r>
                          <w:t>Choose this button to run profiles and Virtual Profiles.</w:t>
                        </w:r>
                      </w:p>
                    </w:txbxContent>
                  </v:textbox>
                </v:shape>
              </v:group>
            </w:pict>
          </mc:Fallback>
        </mc:AlternateContent>
      </w:r>
      <w:r w:rsidR="00F30B5C">
        <w:rPr>
          <w:noProof/>
        </w:rPr>
        <w:drawing>
          <wp:inline distT="0" distB="0" distL="0" distR="0" wp14:anchorId="284CDE4B" wp14:editId="08B078D6">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20">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p>
    <w:p w14:paraId="2CF8DC7D" w14:textId="77777777" w:rsidR="008708F9" w:rsidRDefault="00D41AFB" w:rsidP="00F5043F">
      <w:pPr>
        <w:pStyle w:val="Caption"/>
      </w:pPr>
      <w:bookmarkStart w:id="196" w:name="_Ref185667915"/>
      <w:r>
        <w:t xml:space="preserve">Figure </w:t>
      </w:r>
      <w:fldSimple w:instr=" SEQ Figure \* ARABIC ">
        <w:r w:rsidR="0013342E">
          <w:rPr>
            <w:noProof/>
          </w:rPr>
          <w:t>3</w:t>
        </w:r>
      </w:fldSimple>
      <w:bookmarkEnd w:id="196"/>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54912DB0"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r w:rsidR="00FF34E1">
        <w:t>virtual profiles</w:t>
      </w:r>
      <w:r w:rsidR="008708F9" w:rsidRPr="003E6083">
        <w:t xml:space="preserve"> that</w:t>
      </w:r>
      <w:r w:rsidR="00544D11" w:rsidRPr="003E6083">
        <w:t xml:space="preserve"> have already </w:t>
      </w:r>
      <w:r w:rsidR="00FF34E1">
        <w:t>been calculated</w:t>
      </w:r>
      <w:r w:rsidR="00544D11" w:rsidRPr="003E6083">
        <w:t>.</w:t>
      </w:r>
    </w:p>
    <w:p w14:paraId="182B09DB" w14:textId="77777777" w:rsidR="006B59B0" w:rsidRDefault="006B59B0"/>
    <w:p w14:paraId="4625CBC2" w14:textId="70D97C30"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986F94">
        <w:t>P</w:t>
      </w:r>
      <w:r w:rsidR="006B59B0" w:rsidRPr="003E6083">
        <w:t xml:space="preserve">rofile </w:t>
      </w:r>
      <w:r w:rsidR="00986F94">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97" w:name="_Toc119468072"/>
      <w:bookmarkStart w:id="198" w:name="_Toc329784594"/>
      <w:bookmarkStart w:id="199" w:name="_Toc329852086"/>
      <w:bookmarkStart w:id="200" w:name="_Toc331173658"/>
      <w:bookmarkStart w:id="201" w:name="_Toc332208765"/>
      <w:bookmarkStart w:id="202" w:name="_Toc332274012"/>
      <w:bookmarkStart w:id="203" w:name="_Toc367109133"/>
      <w:bookmarkStart w:id="204" w:name="_Toc394486332"/>
      <w:bookmarkStart w:id="205" w:name="_Toc394583538"/>
      <w:bookmarkStart w:id="206" w:name="_Toc468171253"/>
      <w:bookmarkStart w:id="207" w:name="_Toc468549170"/>
      <w:bookmarkStart w:id="208" w:name="_Toc468552688"/>
      <w:bookmarkStart w:id="209" w:name="_Toc469041215"/>
      <w:bookmarkStart w:id="210" w:name="_Toc469041321"/>
      <w:bookmarkStart w:id="211" w:name="_Toc469043290"/>
      <w:bookmarkStart w:id="212" w:name="_Toc469044924"/>
      <w:bookmarkStart w:id="213" w:name="_Toc469139220"/>
      <w:bookmarkStart w:id="214" w:name="_Toc469143767"/>
      <w:bookmarkStart w:id="215" w:name="_Toc469152525"/>
      <w:bookmarkStart w:id="216" w:name="_Toc469152665"/>
      <w:bookmarkStart w:id="217" w:name="_Toc491174766"/>
      <w:bookmarkStart w:id="218" w:name="_Toc491175156"/>
      <w:bookmarkStart w:id="219" w:name="_Toc494303998"/>
      <w:bookmarkStart w:id="220" w:name="_Toc494304194"/>
      <w:bookmarkStart w:id="221" w:name="_Toc532827227"/>
      <w:bookmarkStart w:id="222" w:name="_Toc532827348"/>
      <w:bookmarkStart w:id="223" w:name="_Toc532827581"/>
      <w:bookmarkStart w:id="224" w:name="_Toc532827756"/>
      <w:bookmarkStart w:id="225" w:name="_Toc532892536"/>
      <w:r>
        <w:lastRenderedPageBreak/>
        <w:t>The Main Screen</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2B049E56" w14:textId="77777777"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13342E">
        <w:t xml:space="preserve">Figure </w:t>
      </w:r>
      <w:r w:rsidR="0013342E">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7196CEC7" w:rsidR="00D41AFB" w:rsidRDefault="009317F7" w:rsidP="009C2049">
      <w:pPr>
        <w:keepNext/>
        <w:jc w:val="center"/>
      </w:pPr>
      <w:r>
        <w:rPr>
          <w:noProof/>
        </w:rPr>
        <w:drawing>
          <wp:inline distT="0" distB="0" distL="0" distR="0" wp14:anchorId="61B360E8" wp14:editId="09468429">
            <wp:extent cx="2412365" cy="1809273"/>
            <wp:effectExtent l="0" t="0" r="6985" b="63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KV2 main screenX5.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412365" cy="1809273"/>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620864" behindDoc="0" locked="0" layoutInCell="1" allowOverlap="1" wp14:anchorId="141224CD" wp14:editId="75186BAD">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7E69F5" w:rsidRPr="00D25D8D" w:rsidRDefault="007E69F5"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620864"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hPc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8JoT3J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7E69F5" w:rsidRPr="00D25D8D" w:rsidRDefault="007E69F5"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sidR="000E0382">
        <w:rPr>
          <w:noProof/>
        </w:rPr>
        <mc:AlternateContent>
          <mc:Choice Requires="wpg">
            <w:drawing>
              <wp:anchor distT="0" distB="0" distL="114300" distR="114300" simplePos="0" relativeHeight="251623936" behindDoc="0" locked="0" layoutInCell="1" allowOverlap="1" wp14:anchorId="6F15BA29" wp14:editId="44E7C60E">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7E69F5" w:rsidRPr="00D25D8D" w:rsidRDefault="007E69F5"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62393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InOrUU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7E69F5" w:rsidRPr="00D25D8D" w:rsidRDefault="007E69F5"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sidR="000E0382">
        <w:rPr>
          <w:noProof/>
        </w:rPr>
        <mc:AlternateContent>
          <mc:Choice Requires="wpg">
            <w:drawing>
              <wp:anchor distT="0" distB="0" distL="114300" distR="114300" simplePos="0" relativeHeight="251624960" behindDoc="0" locked="0" layoutInCell="1" allowOverlap="1" wp14:anchorId="50F82AFF" wp14:editId="0AA5EAD2">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7E69F5" w:rsidRPr="00D25D8D" w:rsidRDefault="007E69F5"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62496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7E69F5" w:rsidRPr="00D25D8D" w:rsidRDefault="007E69F5"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sidR="000E0382">
        <w:rPr>
          <w:noProof/>
        </w:rPr>
        <mc:AlternateContent>
          <mc:Choice Requires="wpg">
            <w:drawing>
              <wp:anchor distT="0" distB="0" distL="114300" distR="114300" simplePos="0" relativeHeight="251627008" behindDoc="0" locked="0" layoutInCell="1" allowOverlap="1" wp14:anchorId="34595C4A" wp14:editId="1A2E24B3">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7E69F5" w:rsidRPr="00D25D8D" w:rsidRDefault="007E69F5"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62700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ByGAEO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7E69F5" w:rsidRPr="00D25D8D" w:rsidRDefault="007E69F5"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sidR="000E0382">
        <w:rPr>
          <w:noProof/>
        </w:rPr>
        <mc:AlternateContent>
          <mc:Choice Requires="wpg">
            <w:drawing>
              <wp:anchor distT="0" distB="0" distL="114300" distR="114300" simplePos="0" relativeHeight="251625984" behindDoc="0" locked="0" layoutInCell="1" allowOverlap="1" wp14:anchorId="379E563C" wp14:editId="7742B98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7E69F5" w:rsidRPr="00D25D8D" w:rsidRDefault="007E69F5"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62598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7E69F5" w:rsidRPr="00D25D8D" w:rsidRDefault="007E69F5"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p>
    <w:p w14:paraId="7958B1E9" w14:textId="3DC03E1A" w:rsidR="008708F9" w:rsidRPr="0025224B" w:rsidRDefault="00D41AFB" w:rsidP="00F5043F">
      <w:pPr>
        <w:pStyle w:val="Caption"/>
      </w:pPr>
      <w:bookmarkStart w:id="226" w:name="_Ref185668349"/>
      <w:r>
        <w:t xml:space="preserve">Figure </w:t>
      </w:r>
      <w:fldSimple w:instr=" SEQ Figure \* ARABIC ">
        <w:r w:rsidR="0013342E">
          <w:rPr>
            <w:noProof/>
          </w:rPr>
          <w:t>4</w:t>
        </w:r>
      </w:fldSimple>
      <w:bookmarkEnd w:id="226"/>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464F57E5">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1EF01B43" w:rsidR="00E23971" w:rsidRDefault="00E23971" w:rsidP="006C7149">
            <w:pPr>
              <w:ind w:left="1170"/>
            </w:pPr>
            <w:r>
              <w:t>Set units of measure, Maximum product start temperature, Oven name, Password</w:t>
            </w:r>
            <w:r w:rsidR="00FF1CC0">
              <w:t>,</w:t>
            </w:r>
            <w:r>
              <w:t xml:space="preserve">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6CEBBC10">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2A9AA3C8">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0989EDC7">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B738EAA">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6B34B90A">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227"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228" w:name="_Toc119468074"/>
      <w:bookmarkStart w:id="229" w:name="_Toc329784595"/>
      <w:bookmarkStart w:id="230" w:name="_Toc329852087"/>
      <w:bookmarkStart w:id="231" w:name="_Toc331173659"/>
      <w:bookmarkStart w:id="232" w:name="_Toc332208766"/>
      <w:bookmarkStart w:id="233" w:name="_Toc332274013"/>
      <w:bookmarkStart w:id="234" w:name="_Toc367109134"/>
      <w:bookmarkStart w:id="235" w:name="_Toc394486333"/>
      <w:bookmarkStart w:id="236" w:name="_Toc394583539"/>
      <w:bookmarkStart w:id="237" w:name="_Toc468171254"/>
      <w:bookmarkStart w:id="238" w:name="_Toc468549171"/>
      <w:bookmarkStart w:id="239" w:name="_Toc468552689"/>
      <w:bookmarkStart w:id="240" w:name="_Toc469041216"/>
      <w:bookmarkStart w:id="241" w:name="_Toc469041322"/>
      <w:bookmarkStart w:id="242" w:name="_Toc469043291"/>
      <w:bookmarkStart w:id="243" w:name="_Toc469044925"/>
      <w:bookmarkStart w:id="244" w:name="_Toc469139221"/>
      <w:bookmarkStart w:id="245" w:name="_Toc469143768"/>
      <w:bookmarkStart w:id="246" w:name="_Toc469152526"/>
      <w:bookmarkStart w:id="247" w:name="_Toc469152666"/>
      <w:bookmarkStart w:id="248" w:name="_Toc491174767"/>
      <w:bookmarkStart w:id="249" w:name="_Toc491175157"/>
      <w:bookmarkStart w:id="250" w:name="_Toc494303999"/>
      <w:bookmarkStart w:id="251" w:name="_Toc494304195"/>
      <w:bookmarkStart w:id="252" w:name="_Toc532827228"/>
      <w:bookmarkStart w:id="253" w:name="_Toc532827349"/>
      <w:bookmarkStart w:id="254" w:name="_Toc532827582"/>
      <w:bookmarkStart w:id="255" w:name="_Toc532827757"/>
      <w:bookmarkStart w:id="256" w:name="_Toc532892537"/>
      <w:bookmarkEnd w:id="227"/>
      <w:r>
        <w:rPr>
          <w:noProof/>
        </w:rPr>
        <w:lastRenderedPageBreak/>
        <w:drawing>
          <wp:anchor distT="0" distB="0" distL="114300" distR="114300" simplePos="0" relativeHeight="251662848" behindDoc="0" locked="0" layoutInCell="1" allowOverlap="1" wp14:anchorId="7A060327" wp14:editId="60ABB80E">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2594B6B1" w14:textId="77777777" w:rsidR="008708F9" w:rsidRDefault="008708F9" w:rsidP="00194E1A">
      <w:pPr>
        <w:rPr>
          <w:noProof/>
        </w:rPr>
      </w:pPr>
    </w:p>
    <w:p w14:paraId="5531583A" w14:textId="77777777" w:rsidR="008708F9" w:rsidRDefault="00636C9A">
      <w:pPr>
        <w:pStyle w:val="Heading2"/>
        <w:rPr>
          <w:noProof/>
        </w:rPr>
      </w:pPr>
      <w:bookmarkStart w:id="257" w:name="_Toc119468075"/>
      <w:bookmarkStart w:id="258" w:name="_Toc329784596"/>
      <w:bookmarkStart w:id="259" w:name="_Toc469043292"/>
      <w:bookmarkStart w:id="260" w:name="_Toc469044926"/>
      <w:bookmarkStart w:id="261" w:name="_Toc469139222"/>
      <w:bookmarkStart w:id="262" w:name="_Toc469152667"/>
      <w:bookmarkStart w:id="263" w:name="_Toc491174768"/>
      <w:bookmarkStart w:id="264" w:name="_Toc494304000"/>
      <w:bookmarkStart w:id="265" w:name="_Toc532827229"/>
      <w:bookmarkStart w:id="266" w:name="_Toc532827350"/>
      <w:bookmarkStart w:id="267" w:name="_Toc532827758"/>
      <w:r>
        <w:rPr>
          <w:noProof/>
        </w:rPr>
        <w:t xml:space="preserve">Global </w:t>
      </w:r>
      <w:r w:rsidR="00754243">
        <w:rPr>
          <w:noProof/>
        </w:rPr>
        <w:t>Tab</w:t>
      </w:r>
      <w:bookmarkEnd w:id="257"/>
      <w:bookmarkEnd w:id="258"/>
      <w:bookmarkEnd w:id="259"/>
      <w:bookmarkEnd w:id="260"/>
      <w:bookmarkEnd w:id="261"/>
      <w:bookmarkEnd w:id="262"/>
      <w:bookmarkEnd w:id="263"/>
      <w:bookmarkEnd w:id="264"/>
      <w:bookmarkEnd w:id="265"/>
      <w:bookmarkEnd w:id="266"/>
      <w:bookmarkEnd w:id="267"/>
    </w:p>
    <w:p w14:paraId="61127E30" w14:textId="418795D7" w:rsidR="00D41AFB" w:rsidRDefault="00AC4A2D" w:rsidP="009C2049">
      <w:pPr>
        <w:keepNext/>
        <w:jc w:val="center"/>
      </w:pPr>
      <w:r>
        <w:rPr>
          <w:noProof/>
        </w:rPr>
        <w:drawing>
          <wp:inline distT="0" distB="0" distL="0" distR="0" wp14:anchorId="7397A6AC" wp14:editId="5B5DC231">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p>
    <w:p w14:paraId="1D7FDE77" w14:textId="150B87AE" w:rsidR="006E207C" w:rsidRPr="0026496C" w:rsidRDefault="00FF1CC0" w:rsidP="00F5043F">
      <w:pPr>
        <w:pStyle w:val="Caption"/>
        <w:rPr>
          <w:rFonts w:ascii="Trebuchet MS" w:hAnsi="Trebuchet MS"/>
          <w:color w:val="FF0000"/>
          <w:sz w:val="32"/>
          <w:szCs w:val="32"/>
        </w:rPr>
      </w:pPr>
      <w:r>
        <w:rPr>
          <w:color w:val="FF0000"/>
        </w:rPr>
        <w:t xml:space="preserve"> </w:t>
      </w:r>
      <w:r w:rsidR="00D41AFB">
        <w:t xml:space="preserve">Figure </w:t>
      </w:r>
      <w:fldSimple w:instr=" SEQ Figure \* ARABIC ">
        <w:r w:rsidR="0013342E">
          <w:rPr>
            <w:noProof/>
          </w:rPr>
          <w:t>5</w:t>
        </w:r>
      </w:fldSimple>
      <w:r w:rsidR="00311E47">
        <w:t>: Preferences – Global Tab</w:t>
      </w:r>
    </w:p>
    <w:p w14:paraId="4D864BB4" w14:textId="77777777" w:rsidR="00311E47" w:rsidRPr="00311E47" w:rsidRDefault="00311E47" w:rsidP="006C7149"/>
    <w:p w14:paraId="34131561" w14:textId="2FD3AE93" w:rsidR="008708F9" w:rsidRDefault="008708F9" w:rsidP="006C7149">
      <w:pPr>
        <w:rPr>
          <w:i/>
        </w:rPr>
      </w:pPr>
      <w:r>
        <w:rPr>
          <w:b/>
        </w:rPr>
        <w:t>Units of Measure</w:t>
      </w:r>
      <w:r w:rsidR="000D35E3">
        <w:t xml:space="preserve"> – There are four </w:t>
      </w:r>
      <w:r>
        <w:t>drop</w:t>
      </w:r>
      <w:ins w:id="268" w:author="Tom Bergeron" w:date="2020-09-29T13:30:00Z">
        <w:r w:rsidR="00D85B1D">
          <w:t>-</w:t>
        </w:r>
      </w:ins>
      <w:del w:id="269" w:author="Tom Bergeron" w:date="2020-09-29T13:30:00Z">
        <w:r w:rsidDel="00D85B1D">
          <w:delText xml:space="preserve"> </w:delText>
        </w:r>
      </w:del>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77777777" w:rsidR="008708F9" w:rsidRPr="003E6083" w:rsidRDefault="008708F9" w:rsidP="006C7149">
      <w:r>
        <w:rPr>
          <w:b/>
        </w:rPr>
        <w:t>Oven Name –</w:t>
      </w:r>
      <w:r w:rsidR="00046A1A">
        <w:rPr>
          <w:b/>
        </w:rPr>
        <w:t xml:space="preserve"> </w:t>
      </w:r>
      <w:r>
        <w:t xml:space="preserve">Enter </w:t>
      </w:r>
      <w:r w:rsidR="004A03B4">
        <w:t>a</w:t>
      </w:r>
      <w:r>
        <w:t xml:space="preserve"> name for your oven</w:t>
      </w:r>
      <w:del w:id="270" w:author="Tom Bergeron" w:date="2020-09-29T13:30:00Z">
        <w:r w:rsidDel="00D85B1D">
          <w:delText>,</w:delText>
        </w:r>
      </w:del>
      <w:r>
        <w:t xml:space="preserve">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4873CA79"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r w:rsidR="00B11991">
        <w:t xml:space="preserve">KIC </w:t>
      </w:r>
      <w:r>
        <w:t>Explorer,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7777777"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F51FF">
      <w:pPr>
        <w:pStyle w:val="Heading3"/>
        <w:rPr>
          <w:noProof/>
        </w:rPr>
      </w:pPr>
      <w:bookmarkStart w:id="271" w:name="_Toc467442498"/>
      <w:bookmarkStart w:id="272" w:name="_Toc469043293"/>
      <w:bookmarkStart w:id="273" w:name="_Toc469044927"/>
      <w:bookmarkStart w:id="274" w:name="_Toc469139223"/>
      <w:bookmarkStart w:id="275" w:name="_Toc469152668"/>
      <w:bookmarkStart w:id="276" w:name="_Toc491174769"/>
      <w:bookmarkStart w:id="277" w:name="_Toc494304001"/>
      <w:bookmarkStart w:id="278" w:name="_Toc532827351"/>
      <w:bookmarkStart w:id="279" w:name="_Toc532827759"/>
      <w:bookmarkStart w:id="280" w:name="_Toc119468077"/>
      <w:bookmarkStart w:id="281" w:name="_Toc329784597"/>
      <w:bookmarkStart w:id="282" w:name="_Toc486325570"/>
      <w:bookmarkStart w:id="283" w:name="_Toc488490440"/>
      <w:r>
        <w:rPr>
          <w:noProof/>
        </w:rPr>
        <w:lastRenderedPageBreak/>
        <w:t xml:space="preserve">Define Your </w:t>
      </w:r>
      <w:r w:rsidR="005D0C19">
        <w:rPr>
          <w:noProof/>
        </w:rPr>
        <w:t>Oven</w:t>
      </w:r>
      <w:bookmarkEnd w:id="271"/>
      <w:bookmarkEnd w:id="272"/>
      <w:bookmarkEnd w:id="273"/>
      <w:bookmarkEnd w:id="274"/>
      <w:bookmarkEnd w:id="275"/>
      <w:bookmarkEnd w:id="276"/>
      <w:bookmarkEnd w:id="277"/>
      <w:bookmarkEnd w:id="278"/>
      <w:bookmarkEnd w:id="279"/>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20A55033">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ADCA912" w:rsidR="005D0C19" w:rsidRDefault="00625660" w:rsidP="005D0C19">
            <w:r>
              <w:rPr>
                <w:noProof/>
              </w:rPr>
              <w:drawing>
                <wp:inline distT="0" distB="0" distL="0" distR="0" wp14:anchorId="72B072E5" wp14:editId="362EA034">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0C4E5AEA" w14:textId="77777777" w:rsidR="000E4CE3" w:rsidRDefault="000E4CE3" w:rsidP="000E4CE3">
            <w:pPr>
              <w:pStyle w:val="Caption"/>
            </w:pPr>
            <w:r>
              <w:t xml:space="preserve">Figure </w:t>
            </w:r>
            <w:fldSimple w:instr=" SEQ Figure \* ARABIC ">
              <w:r w:rsidR="0013342E">
                <w:rPr>
                  <w:noProof/>
                </w:rPr>
                <w:t>6</w:t>
              </w:r>
            </w:fldSimple>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382D1D0B"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13342E" w:rsidRPr="0013342E">
              <w:t xml:space="preserve">Figure </w:t>
            </w:r>
            <w:r w:rsidR="0013342E" w:rsidRPr="0013342E">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56704" behindDoc="0" locked="0" layoutInCell="1" allowOverlap="1" wp14:anchorId="46C3D043" wp14:editId="55093846">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09A34" id="Rectangle 4621" o:spid="_x0000_s1026" style="position:absolute;margin-left:154.1pt;margin-top:24.4pt;width:65.05pt;height:15.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5DC0C419">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77777777" w:rsidR="005D0C19" w:rsidRPr="00A51897" w:rsidRDefault="005D0C19" w:rsidP="005D0C19">
            <w:pPr>
              <w:jc w:val="center"/>
              <w:rPr>
                <w:rFonts w:ascii="Arial" w:hAnsi="Arial" w:cs="Arial"/>
                <w:noProof/>
                <w:sz w:val="16"/>
                <w:szCs w:val="16"/>
              </w:rPr>
            </w:pPr>
            <w:bookmarkStart w:id="284" w:name="_Ref468532713"/>
            <w:bookmarkStart w:id="285" w:name="_Ref468167618"/>
            <w:bookmarkStart w:id="286"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13342E">
              <w:rPr>
                <w:rFonts w:ascii="Arial" w:hAnsi="Arial" w:cs="Arial"/>
                <w:noProof/>
                <w:sz w:val="16"/>
                <w:szCs w:val="16"/>
              </w:rPr>
              <w:t>7</w:t>
            </w:r>
            <w:r w:rsidRPr="00A51897">
              <w:rPr>
                <w:rFonts w:ascii="Arial" w:hAnsi="Arial" w:cs="Arial"/>
                <w:sz w:val="16"/>
                <w:szCs w:val="16"/>
              </w:rPr>
              <w:fldChar w:fldCharType="end"/>
            </w:r>
            <w:bookmarkEnd w:id="284"/>
            <w:r w:rsidR="000E4CE3">
              <w:rPr>
                <w:rFonts w:ascii="Arial" w:hAnsi="Arial" w:cs="Arial"/>
                <w:sz w:val="16"/>
                <w:szCs w:val="16"/>
              </w:rPr>
              <w:t xml:space="preserve">: </w:t>
            </w:r>
            <w:bookmarkEnd w:id="285"/>
            <w:r w:rsidR="000E4CE3">
              <w:rPr>
                <w:rFonts w:ascii="Arial" w:hAnsi="Arial" w:cs="Arial"/>
                <w:sz w:val="16"/>
                <w:szCs w:val="16"/>
              </w:rPr>
              <w:t>Verify Zone Length</w:t>
            </w:r>
            <w:bookmarkEnd w:id="286"/>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72FE34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132DE4DF">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E4F16EA" w:rsidR="008708F9" w:rsidRDefault="009317F7">
      <w:pPr>
        <w:pStyle w:val="Heading2"/>
      </w:pPr>
      <w:bookmarkStart w:id="287" w:name="_Toc469043294"/>
      <w:bookmarkStart w:id="288" w:name="_Toc469044928"/>
      <w:bookmarkStart w:id="289" w:name="_Toc469139224"/>
      <w:bookmarkStart w:id="290" w:name="_Toc469152669"/>
      <w:bookmarkStart w:id="291" w:name="_Toc491174770"/>
      <w:bookmarkStart w:id="292" w:name="_Toc494304002"/>
      <w:bookmarkStart w:id="293" w:name="_Toc532827230"/>
      <w:bookmarkStart w:id="294" w:name="_Toc532827352"/>
      <w:bookmarkStart w:id="295" w:name="_Toc532827760"/>
      <w:r>
        <w:lastRenderedPageBreak/>
        <w:t xml:space="preserve">KIC </w:t>
      </w:r>
      <w:r w:rsidRPr="009317F7">
        <w:t>Vision</w:t>
      </w:r>
      <w:r>
        <w:t>2</w:t>
      </w:r>
      <w:r w:rsidR="00636C9A">
        <w:t xml:space="preserve"> </w:t>
      </w:r>
      <w:r w:rsidR="00754243">
        <w:t>Tab</w:t>
      </w:r>
      <w:bookmarkEnd w:id="280"/>
      <w:bookmarkEnd w:id="281"/>
      <w:bookmarkEnd w:id="287"/>
      <w:bookmarkEnd w:id="288"/>
      <w:bookmarkEnd w:id="289"/>
      <w:bookmarkEnd w:id="290"/>
      <w:bookmarkEnd w:id="291"/>
      <w:bookmarkEnd w:id="292"/>
      <w:bookmarkEnd w:id="293"/>
      <w:bookmarkEnd w:id="294"/>
      <w:bookmarkEnd w:id="295"/>
    </w:p>
    <w:p w14:paraId="74C241E7" w14:textId="3B2F071E" w:rsidR="00D41AFB" w:rsidRDefault="0010708B" w:rsidP="009C2049">
      <w:pPr>
        <w:keepNext/>
        <w:jc w:val="center"/>
      </w:pPr>
      <w:r>
        <w:rPr>
          <w:noProof/>
        </w:rPr>
        <w:drawing>
          <wp:inline distT="0" distB="0" distL="0" distR="0" wp14:anchorId="0F23AE63" wp14:editId="5F8DF8A2">
            <wp:extent cx="4539915" cy="3776472"/>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2 Tab.png"/>
                    <pic:cNvPicPr/>
                  </pic:nvPicPr>
                  <pic:blipFill>
                    <a:blip r:embed="rId34">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p>
    <w:p w14:paraId="5B672BC2" w14:textId="1630EA56" w:rsidR="0026496C" w:rsidRPr="0026496C" w:rsidRDefault="00D41AFB" w:rsidP="0026496C">
      <w:pPr>
        <w:pStyle w:val="Caption"/>
        <w:rPr>
          <w:rFonts w:ascii="Trebuchet MS" w:hAnsi="Trebuchet MS"/>
          <w:color w:val="FF0000"/>
          <w:sz w:val="32"/>
          <w:szCs w:val="32"/>
        </w:rPr>
      </w:pPr>
      <w:r>
        <w:t xml:space="preserve">Figure </w:t>
      </w:r>
      <w:fldSimple w:instr=" SEQ Figure \* ARABIC ">
        <w:r w:rsidR="0013342E">
          <w:rPr>
            <w:noProof/>
          </w:rPr>
          <w:t>8</w:t>
        </w:r>
      </w:fldSimple>
      <w:r w:rsidR="00934045">
        <w:t xml:space="preserve">: </w:t>
      </w:r>
      <w:r w:rsidR="009E1EFB">
        <w:t xml:space="preserve">Global </w:t>
      </w:r>
      <w:r w:rsidR="00934045">
        <w:t>Preferences – </w:t>
      </w:r>
      <w:r w:rsidR="001C582A">
        <w:t>KIC Vision2</w:t>
      </w:r>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4D287345" w:rsidR="00027152" w:rsidRPr="00027152" w:rsidRDefault="009317F7" w:rsidP="00027152">
      <w:pPr>
        <w:spacing w:after="120"/>
      </w:pPr>
      <w:r>
        <w:t xml:space="preserve">Settings on the </w:t>
      </w:r>
      <w:r w:rsidRPr="006E1668">
        <w:rPr>
          <w:i/>
        </w:rPr>
        <w:t>KIC Vision2</w:t>
      </w:r>
      <w:r w:rsidR="00027152">
        <w:rPr>
          <w:color w:val="FF0000"/>
        </w:rPr>
        <w:t xml:space="preserve"> </w:t>
      </w:r>
      <w:r w:rsidR="00027152" w:rsidRPr="00027152">
        <w:t>tab let you:</w:t>
      </w:r>
    </w:p>
    <w:p w14:paraId="67D8E2B3" w14:textId="7DC70589" w:rsidR="00027152" w:rsidRPr="00027152" w:rsidRDefault="001C582A" w:rsidP="00027152">
      <w:pPr>
        <w:numPr>
          <w:ilvl w:val="0"/>
          <w:numId w:val="15"/>
        </w:numPr>
      </w:pPr>
      <w:r>
        <w:t>Specify time</w:t>
      </w:r>
      <w:r w:rsidR="00027152" w:rsidRPr="00027152">
        <w:t xml:space="preserve"> intervals for the software to generate Virtual Profiles.</w:t>
      </w:r>
    </w:p>
    <w:p w14:paraId="067DD3C2" w14:textId="77777777" w:rsidR="00027152" w:rsidRPr="00027152" w:rsidRDefault="00027152" w:rsidP="00027152">
      <w:pPr>
        <w:numPr>
          <w:ilvl w:val="0"/>
          <w:numId w:val="15"/>
        </w:numPr>
      </w:pPr>
      <w:r w:rsidRPr="00027152">
        <w:t>Enter parameters for computing the Process Capability Index (Cpk).</w:t>
      </w:r>
    </w:p>
    <w:p w14:paraId="24316E14" w14:textId="77777777" w:rsidR="00027152" w:rsidRPr="00027152" w:rsidRDefault="00027152" w:rsidP="00027152">
      <w:pPr>
        <w:numPr>
          <w:ilvl w:val="0"/>
          <w:numId w:val="15"/>
        </w:numPr>
      </w:pPr>
      <w:r w:rsidRPr="00027152">
        <w:t>Set operating limits related to the Process Window Index (PWI).</w:t>
      </w:r>
    </w:p>
    <w:p w14:paraId="1758BC60" w14:textId="77777777" w:rsidR="00027152" w:rsidRPr="00027152" w:rsidRDefault="00027152" w:rsidP="006E1668">
      <w:pPr>
        <w:pStyle w:val="Heading3"/>
      </w:pPr>
      <w:bookmarkStart w:id="296" w:name="_Toc410590245"/>
      <w:bookmarkStart w:id="297" w:name="_Toc491174771"/>
      <w:bookmarkStart w:id="298" w:name="_Toc494304003"/>
      <w:bookmarkStart w:id="299" w:name="_Toc532827353"/>
      <w:bookmarkStart w:id="300" w:name="_Toc532827761"/>
      <w:r w:rsidRPr="00027152">
        <w:t>Specifying VP generation</w:t>
      </w:r>
      <w:bookmarkEnd w:id="296"/>
      <w:bookmarkEnd w:id="297"/>
      <w:bookmarkEnd w:id="298"/>
      <w:bookmarkEnd w:id="299"/>
      <w:bookmarkEnd w:id="300"/>
    </w:p>
    <w:p w14:paraId="423F70D0" w14:textId="77777777" w:rsidR="00027152" w:rsidRPr="00027152" w:rsidRDefault="00027152" w:rsidP="00027152">
      <w:pPr>
        <w:numPr>
          <w:ilvl w:val="0"/>
          <w:numId w:val="15"/>
        </w:numPr>
      </w:pPr>
      <w:r w:rsidRPr="00027152">
        <w:rPr>
          <w:b/>
        </w:rPr>
        <w:t>Virtual Profile Record Frequency</w:t>
      </w:r>
      <w:r w:rsidRPr="00027152">
        <w:t xml:space="preserve"> – Enter the time between each automatic profile.  Limits: 1-24 hours.  </w:t>
      </w:r>
    </w:p>
    <w:p w14:paraId="16D7AF69" w14:textId="77777777" w:rsidR="00027152" w:rsidRPr="00027152" w:rsidRDefault="00027152" w:rsidP="00027152">
      <w:pPr>
        <w:numPr>
          <w:ilvl w:val="0"/>
          <w:numId w:val="15"/>
        </w:numPr>
      </w:pPr>
      <w:r w:rsidRPr="00027152">
        <w:rPr>
          <w:b/>
        </w:rPr>
        <w:t>Minutes to Create Initial VP</w:t>
      </w:r>
      <w:r w:rsidRPr="00027152">
        <w:t xml:space="preserve"> - Enter the amount of time after the Virtual Profile is started in which the first automatic profile is collected.   Limits: 2-60 mins.  </w:t>
      </w:r>
    </w:p>
    <w:p w14:paraId="5B9135C4" w14:textId="77777777" w:rsidR="00702DB9" w:rsidRDefault="00702DB9" w:rsidP="00702DB9"/>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04B2EAA7" w14:textId="77777777" w:rsidR="0031087C" w:rsidRDefault="0031087C" w:rsidP="0031087C"/>
    <w:p w14:paraId="5EE0BE8A" w14:textId="77777777" w:rsidR="006C1BAA" w:rsidRDefault="00B320A5" w:rsidP="008F51FF">
      <w:pPr>
        <w:pStyle w:val="Heading3"/>
      </w:pPr>
      <w:bookmarkStart w:id="301" w:name="_Toc469043295"/>
      <w:bookmarkStart w:id="302" w:name="_Toc469044929"/>
      <w:bookmarkStart w:id="303" w:name="_Toc469139225"/>
      <w:bookmarkStart w:id="304" w:name="_Toc469152670"/>
      <w:bookmarkStart w:id="305" w:name="_Toc491174772"/>
      <w:bookmarkStart w:id="306" w:name="_Toc494304004"/>
      <w:bookmarkStart w:id="307" w:name="_Toc532827354"/>
      <w:bookmarkStart w:id="308" w:name="_Toc532827762"/>
      <w:r>
        <w:lastRenderedPageBreak/>
        <w:t>Specifying</w:t>
      </w:r>
      <w:r w:rsidR="006C1BAA" w:rsidRPr="006C1BAA">
        <w:t xml:space="preserve"> Cpk</w:t>
      </w:r>
      <w:r w:rsidR="00636C9A">
        <w:t xml:space="preserve"> </w:t>
      </w:r>
      <w:r w:rsidR="00C653DF">
        <w:t>Computation Values</w:t>
      </w:r>
      <w:bookmarkEnd w:id="301"/>
      <w:bookmarkEnd w:id="302"/>
      <w:bookmarkEnd w:id="303"/>
      <w:bookmarkEnd w:id="304"/>
      <w:bookmarkEnd w:id="305"/>
      <w:bookmarkEnd w:id="306"/>
      <w:bookmarkEnd w:id="307"/>
      <w:bookmarkEnd w:id="308"/>
    </w:p>
    <w:p w14:paraId="6EFAA4F9" w14:textId="77777777" w:rsidR="000559C3" w:rsidRDefault="000E0382" w:rsidP="00CF6717">
      <w:pPr>
        <w:keepNext/>
        <w:jc w:val="center"/>
      </w:pPr>
      <w:r>
        <w:rPr>
          <w:noProof/>
        </w:rPr>
        <w:drawing>
          <wp:inline distT="0" distB="0" distL="0" distR="0" wp14:anchorId="6F3D3CFB" wp14:editId="64884354">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w:t>
      </w:r>
      <w:proofErr w:type="gramStart"/>
      <w:r w:rsidRPr="003E6083">
        <w:t>default</w:t>
      </w:r>
      <w:proofErr w:type="gramEnd"/>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309" w:name="_Toc469043296"/>
      <w:bookmarkStart w:id="310" w:name="_Toc469044930"/>
      <w:bookmarkStart w:id="311" w:name="_Toc469139226"/>
      <w:bookmarkStart w:id="312" w:name="_Toc469152671"/>
      <w:bookmarkStart w:id="313" w:name="_Toc491174773"/>
      <w:bookmarkStart w:id="314" w:name="_Toc494304005"/>
      <w:bookmarkStart w:id="315" w:name="_Toc532827355"/>
      <w:bookmarkStart w:id="316" w:name="_Toc532827763"/>
      <w:r w:rsidRPr="00F74DAC">
        <w:lastRenderedPageBreak/>
        <w:t>How</w:t>
      </w:r>
      <w:r w:rsidR="003C657F" w:rsidRPr="00F74DAC">
        <w:t xml:space="preserve"> </w:t>
      </w:r>
      <w:r w:rsidR="006C7149">
        <w:t>t</w:t>
      </w:r>
      <w:r w:rsidR="00C653DF" w:rsidRPr="00F74DAC">
        <w:t xml:space="preserve">he Software Calculates </w:t>
      </w:r>
      <w:r w:rsidRPr="00F74DAC">
        <w:t>Cpk</w:t>
      </w:r>
      <w:bookmarkEnd w:id="309"/>
      <w:bookmarkEnd w:id="310"/>
      <w:bookmarkEnd w:id="311"/>
      <w:bookmarkEnd w:id="312"/>
      <w:bookmarkEnd w:id="313"/>
      <w:bookmarkEnd w:id="314"/>
      <w:bookmarkEnd w:id="315"/>
      <w:bookmarkEnd w:id="316"/>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629056" behindDoc="0" locked="1" layoutInCell="1" allowOverlap="1" wp14:anchorId="4D752C02" wp14:editId="5A8BDD9B">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DB2D327" id="Line 3221" o:spid="_x0000_s1026" style="position:absolute;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42C17952">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7E69F5" w:rsidRPr="00287D78" w:rsidRDefault="007E69F5"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7E69F5" w:rsidRPr="00287D78" w:rsidRDefault="007E69F5" w:rsidP="009C2049">
                            <w:pPr>
                              <w:rPr>
                                <w:rFonts w:ascii="Symbol" w:hAnsi="Symbol"/>
                                <w:b/>
                              </w:rPr>
                            </w:pPr>
                          </w:p>
                          <w:p w14:paraId="62E14183" w14:textId="77777777" w:rsidR="007E69F5" w:rsidRPr="00287D78" w:rsidRDefault="007E69F5" w:rsidP="009C2049">
                            <w:pPr>
                              <w:pStyle w:val="List"/>
                            </w:pPr>
                            <w:r w:rsidRPr="00287D78">
                              <w:rPr>
                                <w:rFonts w:ascii="Symbol" w:hAnsi="Symbol"/>
                              </w:rPr>
                              <w:t></w:t>
                            </w:r>
                            <w:r w:rsidRPr="00287D78">
                              <w:t xml:space="preserve"> = Mean of the data points</w:t>
                            </w:r>
                          </w:p>
                          <w:p w14:paraId="769B3460" w14:textId="77777777" w:rsidR="007E69F5" w:rsidRPr="00287D78" w:rsidRDefault="007E69F5"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7E69F5" w:rsidRDefault="007E69F5" w:rsidP="009C2049">
                            <w:pPr>
                              <w:pStyle w:val="List"/>
                              <w:rPr>
                                <w:rFonts w:ascii="Symbol" w:hAnsi="Symbol"/>
                              </w:rPr>
                            </w:pPr>
                            <w:r>
                              <w:rPr>
                                <w:rFonts w:ascii="Symbol" w:hAnsi="Symbol"/>
                              </w:rPr>
                              <w:t></w:t>
                            </w:r>
                          </w:p>
                          <w:p w14:paraId="034E3A8A" w14:textId="77777777" w:rsidR="007E69F5" w:rsidRPr="00287D78" w:rsidRDefault="007E69F5"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7E69F5" w:rsidRPr="00287D78" w:rsidRDefault="007E69F5" w:rsidP="009C2049">
                            <w:pPr>
                              <w:rPr>
                                <w:rFonts w:ascii="Symbol" w:hAnsi="Symbol"/>
                                <w:b/>
                              </w:rPr>
                            </w:pPr>
                          </w:p>
                          <w:p w14:paraId="0727B909" w14:textId="77777777" w:rsidR="007E69F5" w:rsidRPr="00287D78" w:rsidRDefault="007E69F5"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7E69F5" w:rsidRPr="00287D78" w:rsidRDefault="007E69F5"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" strokecolor="red" strokeweight="1.5pt">
                <v:textbox>
                  <w:txbxContent>
                    <w:p w14:paraId="3C6968E8" w14:textId="77777777" w:rsidR="007E69F5" w:rsidRPr="00287D78" w:rsidRDefault="007E69F5"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7E69F5" w:rsidRPr="00287D78" w:rsidRDefault="007E69F5" w:rsidP="009C2049">
                      <w:pPr>
                        <w:rPr>
                          <w:rFonts w:ascii="Symbol" w:hAnsi="Symbol"/>
                          <w:b/>
                        </w:rPr>
                      </w:pPr>
                    </w:p>
                    <w:p w14:paraId="62E14183" w14:textId="77777777" w:rsidR="007E69F5" w:rsidRPr="00287D78" w:rsidRDefault="007E69F5" w:rsidP="009C2049">
                      <w:pPr>
                        <w:pStyle w:val="List"/>
                      </w:pPr>
                      <w:r w:rsidRPr="00287D78">
                        <w:rPr>
                          <w:rFonts w:ascii="Symbol" w:hAnsi="Symbol"/>
                        </w:rPr>
                        <w:t></w:t>
                      </w:r>
                      <w:r w:rsidRPr="00287D78">
                        <w:t xml:space="preserve"> = Mean of the data points</w:t>
                      </w:r>
                    </w:p>
                    <w:p w14:paraId="769B3460" w14:textId="77777777" w:rsidR="007E69F5" w:rsidRPr="00287D78" w:rsidRDefault="007E69F5"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7E69F5" w:rsidRDefault="007E69F5" w:rsidP="009C2049">
                      <w:pPr>
                        <w:pStyle w:val="List"/>
                        <w:rPr>
                          <w:rFonts w:ascii="Symbol" w:hAnsi="Symbol"/>
                        </w:rPr>
                      </w:pPr>
                      <w:r>
                        <w:rPr>
                          <w:rFonts w:ascii="Symbol" w:hAnsi="Symbol"/>
                        </w:rPr>
                        <w:t></w:t>
                      </w:r>
                    </w:p>
                    <w:p w14:paraId="034E3A8A" w14:textId="77777777" w:rsidR="007E69F5" w:rsidRPr="00287D78" w:rsidRDefault="007E69F5"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7E69F5" w:rsidRPr="00287D78" w:rsidRDefault="007E69F5" w:rsidP="009C2049">
                      <w:pPr>
                        <w:rPr>
                          <w:rFonts w:ascii="Symbol" w:hAnsi="Symbol"/>
                          <w:b/>
                        </w:rPr>
                      </w:pPr>
                    </w:p>
                    <w:p w14:paraId="0727B909" w14:textId="77777777" w:rsidR="007E69F5" w:rsidRPr="00287D78" w:rsidRDefault="007E69F5"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7E69F5" w:rsidRPr="00287D78" w:rsidRDefault="007E69F5" w:rsidP="009C2049">
                      <w:pPr>
                        <w:pStyle w:val="List"/>
                      </w:pPr>
                      <w:r w:rsidRPr="00287D78">
                        <w:t>X = Set or group of data, observations, or measurements</w:t>
                      </w:r>
                    </w:p>
                  </w:txbxContent>
                </v:textbox>
                <w10:anchorlock/>
              </v:shape>
            </w:pict>
          </mc:Fallback>
        </mc:AlternateContent>
      </w:r>
    </w:p>
    <w:p w14:paraId="241F6FB0" w14:textId="77777777" w:rsidR="008708F9" w:rsidRDefault="00D41AFB" w:rsidP="00730A42">
      <w:pPr>
        <w:pStyle w:val="Caption"/>
      </w:pPr>
      <w:r>
        <w:t xml:space="preserve">Figure </w:t>
      </w:r>
      <w:fldSimple w:instr=" SEQ Figure \* ARABIC ">
        <w:r w:rsidR="0013342E">
          <w:rPr>
            <w:noProof/>
          </w:rPr>
          <w:t>9</w:t>
        </w:r>
      </w:fldSimple>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7766BB0A" w14:textId="77777777" w:rsidR="00D85B1D" w:rsidRDefault="00D85B1D" w:rsidP="00D85B1D">
      <w:pPr>
        <w:rPr>
          <w:ins w:id="317" w:author="Tom Bergeron" w:date="2020-09-29T13:36:00Z"/>
        </w:rPr>
      </w:pPr>
      <w:bookmarkStart w:id="318" w:name="_Hlk52287223"/>
      <w:ins w:id="319" w:author="Tom Bergeron" w:date="2020-09-29T13:36:00Z">
        <w:r>
          <w:t>Here is a simple example.  Let us set the Points to Compute Cpk to five, and the five PWI values are as follows: 68%, 88%, 70%, 64%, and 65%.</w:t>
        </w:r>
      </w:ins>
    </w:p>
    <w:p w14:paraId="3B2269BE" w14:textId="77777777" w:rsidR="00D85B1D" w:rsidRDefault="00D85B1D" w:rsidP="00D85B1D">
      <w:pPr>
        <w:rPr>
          <w:ins w:id="320" w:author="Tom Bergeron" w:date="2020-09-29T13:36:00Z"/>
        </w:rPr>
      </w:pPr>
    </w:p>
    <w:p w14:paraId="323F6249" w14:textId="77777777" w:rsidR="00D85B1D" w:rsidRPr="006C7149" w:rsidRDefault="00D85B1D" w:rsidP="00D85B1D">
      <w:pPr>
        <w:rPr>
          <w:ins w:id="321" w:author="Tom Bergeron" w:date="2020-09-29T13:36:00Z"/>
        </w:rPr>
      </w:pPr>
      <w:ins w:id="322" w:author="Tom Bergeron" w:date="2020-09-29T13:36:00Z">
        <w:r w:rsidRPr="006C7149">
          <w:t>Mean</w:t>
        </w:r>
        <w:r w:rsidRPr="006C7149">
          <w:tab/>
          <w:t xml:space="preserve">= (68 + 88 + 70 + 64 + </w:t>
        </w:r>
        <w:r>
          <w:t>65</w:t>
        </w:r>
        <w:r w:rsidRPr="006C7149">
          <w:t xml:space="preserve">) </w:t>
        </w:r>
        <w:r w:rsidRPr="006C7149">
          <w:sym w:font="Symbol" w:char="F0B8"/>
        </w:r>
        <w:r w:rsidRPr="006C7149">
          <w:t xml:space="preserve"> 5</w:t>
        </w:r>
      </w:ins>
    </w:p>
    <w:p w14:paraId="44AA5034" w14:textId="77777777" w:rsidR="00D85B1D" w:rsidRPr="006C7149" w:rsidRDefault="00D85B1D" w:rsidP="00D85B1D">
      <w:pPr>
        <w:rPr>
          <w:ins w:id="323" w:author="Tom Bergeron" w:date="2020-09-29T13:36:00Z"/>
        </w:rPr>
      </w:pPr>
      <w:ins w:id="324" w:author="Tom Bergeron" w:date="2020-09-29T13:36:00Z">
        <w:r w:rsidRPr="006C7149">
          <w:tab/>
          <w:t xml:space="preserve">= </w:t>
        </w:r>
        <w:r>
          <w:t>71</w:t>
        </w:r>
      </w:ins>
    </w:p>
    <w:p w14:paraId="54D3B1E2" w14:textId="77777777" w:rsidR="00D85B1D" w:rsidRPr="006C7149" w:rsidRDefault="00D85B1D" w:rsidP="00D85B1D">
      <w:pPr>
        <w:rPr>
          <w:ins w:id="325" w:author="Tom Bergeron" w:date="2020-09-29T13:36:00Z"/>
        </w:rPr>
      </w:pPr>
    </w:p>
    <w:p w14:paraId="585C0085" w14:textId="77777777" w:rsidR="00D85B1D" w:rsidRPr="006C7149" w:rsidRDefault="00D85B1D" w:rsidP="00D85B1D">
      <w:pPr>
        <w:rPr>
          <w:ins w:id="326" w:author="Tom Bergeron" w:date="2020-09-29T13:36:00Z"/>
        </w:rPr>
      </w:pPr>
      <w:ins w:id="327" w:author="Tom Bergeron" w:date="2020-09-29T13:36:00Z">
        <w:r w:rsidRPr="006C7149">
          <w:rPr>
            <w:noProof/>
          </w:rPr>
          <mc:AlternateContent>
            <mc:Choice Requires="wps">
              <w:drawing>
                <wp:anchor distT="0" distB="0" distL="114300" distR="114300" simplePos="0" relativeHeight="251695616" behindDoc="0" locked="0" layoutInCell="1" allowOverlap="1" wp14:anchorId="2C3968B6" wp14:editId="3172CB8F">
                  <wp:simplePos x="0" y="0"/>
                  <wp:positionH relativeFrom="column">
                    <wp:posOffset>631190</wp:posOffset>
                  </wp:positionH>
                  <wp:positionV relativeFrom="paragraph">
                    <wp:posOffset>164465</wp:posOffset>
                  </wp:positionV>
                  <wp:extent cx="1280160" cy="0"/>
                  <wp:effectExtent l="0" t="0" r="0" b="0"/>
                  <wp:wrapNone/>
                  <wp:docPr id="2"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4854B6" id="Line 3223" o:spid="_x0000_s1026" style="position:absolute;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" strokeweight=".5pt"/>
              </w:pict>
            </mc:Fallback>
          </mc:AlternateContent>
        </w:r>
        <w:r w:rsidRPr="006C7149">
          <w:rPr>
            <w:noProof/>
          </w:rPr>
          <mc:AlternateContent>
            <mc:Choice Requires="wps">
              <w:drawing>
                <wp:anchor distT="0" distB="0" distL="114300" distR="114300" simplePos="0" relativeHeight="251694592" behindDoc="0" locked="0" layoutInCell="1" allowOverlap="1" wp14:anchorId="1BF804B1" wp14:editId="14D8C8AE">
                  <wp:simplePos x="0" y="0"/>
                  <wp:positionH relativeFrom="column">
                    <wp:posOffset>631190</wp:posOffset>
                  </wp:positionH>
                  <wp:positionV relativeFrom="paragraph">
                    <wp:posOffset>8890</wp:posOffset>
                  </wp:positionV>
                  <wp:extent cx="3520440" cy="0"/>
                  <wp:effectExtent l="0" t="0" r="0" b="0"/>
                  <wp:wrapNone/>
                  <wp:docPr id="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E2CD8D" id="Line 3222"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" strokeweight=".5pt"/>
              </w:pict>
            </mc:Fallback>
          </mc:AlternateContent>
        </w:r>
        <w:r w:rsidRPr="006C7149">
          <w:t>StdDev</w:t>
        </w:r>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ins>
    </w:p>
    <w:p w14:paraId="5C8CCADA" w14:textId="77777777" w:rsidR="00D85B1D" w:rsidRPr="006C7149" w:rsidRDefault="00D85B1D" w:rsidP="00D85B1D">
      <w:pPr>
        <w:rPr>
          <w:ins w:id="328" w:author="Tom Bergeron" w:date="2020-09-29T13:36:00Z"/>
        </w:rPr>
      </w:pPr>
      <w:ins w:id="329" w:author="Tom Bergeron" w:date="2020-09-29T13:36:00Z">
        <w:r w:rsidRPr="006C7149">
          <w:rPr>
            <w:noProof/>
          </w:rPr>
          <mc:AlternateContent>
            <mc:Choice Requires="wps">
              <w:drawing>
                <wp:anchor distT="0" distB="0" distL="114300" distR="114300" simplePos="0" relativeHeight="251696640" behindDoc="0" locked="0" layoutInCell="1" allowOverlap="1" wp14:anchorId="5B976E89" wp14:editId="5B7867DE">
                  <wp:simplePos x="0" y="0"/>
                  <wp:positionH relativeFrom="column">
                    <wp:posOffset>631190</wp:posOffset>
                  </wp:positionH>
                  <wp:positionV relativeFrom="paragraph">
                    <wp:posOffset>155575</wp:posOffset>
                  </wp:positionV>
                  <wp:extent cx="274320" cy="0"/>
                  <wp:effectExtent l="0" t="0" r="0" b="0"/>
                  <wp:wrapNone/>
                  <wp:docPr id="5"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4935B59" id="Line 3224"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ins>
    </w:p>
    <w:p w14:paraId="204EF38D" w14:textId="77777777" w:rsidR="00D85B1D" w:rsidRPr="006C7149" w:rsidRDefault="00D85B1D" w:rsidP="00D85B1D">
      <w:pPr>
        <w:rPr>
          <w:ins w:id="330" w:author="Tom Bergeron" w:date="2020-09-29T13:36:00Z"/>
        </w:rPr>
      </w:pPr>
      <w:ins w:id="331" w:author="Tom Bergeron" w:date="2020-09-29T13:36:00Z">
        <w:r w:rsidRPr="006C7149">
          <w:tab/>
          <w:t xml:space="preserve">= √ </w:t>
        </w:r>
        <w:r>
          <w:t>76.8</w:t>
        </w:r>
      </w:ins>
    </w:p>
    <w:p w14:paraId="0FE22059" w14:textId="77777777" w:rsidR="00D85B1D" w:rsidRPr="002C2643" w:rsidRDefault="00D85B1D" w:rsidP="00D85B1D">
      <w:pPr>
        <w:rPr>
          <w:ins w:id="332" w:author="Tom Bergeron" w:date="2020-09-29T13:36:00Z"/>
        </w:rPr>
      </w:pPr>
      <w:ins w:id="333" w:author="Tom Bergeron" w:date="2020-09-29T13:36:00Z">
        <w:r w:rsidRPr="002C2643">
          <w:tab/>
          <w:t xml:space="preserve">= </w:t>
        </w:r>
        <w:r>
          <w:t>8.76</w:t>
        </w:r>
      </w:ins>
    </w:p>
    <w:p w14:paraId="70FFABAE" w14:textId="77777777" w:rsidR="00D85B1D" w:rsidRDefault="00D85B1D" w:rsidP="00D85B1D">
      <w:pPr>
        <w:rPr>
          <w:ins w:id="334" w:author="Tom Bergeron" w:date="2020-09-29T13:36:00Z"/>
        </w:rPr>
      </w:pPr>
    </w:p>
    <w:p w14:paraId="1B6A18A4" w14:textId="77777777" w:rsidR="00D85B1D" w:rsidRDefault="00D85B1D" w:rsidP="00D85B1D">
      <w:pPr>
        <w:rPr>
          <w:ins w:id="335" w:author="Tom Bergeron" w:date="2020-09-29T13:36:00Z"/>
        </w:rPr>
      </w:pPr>
      <w:ins w:id="336" w:author="Tom Bergeron" w:date="2020-09-29T13:36:00Z">
        <w:r>
          <w:t>By definition, the overall PWI is always positive and the limit is always 100%.</w:t>
        </w:r>
      </w:ins>
    </w:p>
    <w:p w14:paraId="50400ABE" w14:textId="77777777" w:rsidR="00D85B1D" w:rsidRDefault="00D85B1D" w:rsidP="00D85B1D">
      <w:pPr>
        <w:rPr>
          <w:ins w:id="337" w:author="Tom Bergeron" w:date="2020-09-29T13:36:00Z"/>
        </w:rPr>
      </w:pPr>
    </w:p>
    <w:p w14:paraId="43E8F995" w14:textId="77777777" w:rsidR="00D85B1D" w:rsidRPr="002C2643" w:rsidRDefault="00D85B1D" w:rsidP="00D85B1D">
      <w:pPr>
        <w:rPr>
          <w:ins w:id="338" w:author="Tom Bergeron" w:date="2020-09-29T13:36:00Z"/>
        </w:rPr>
      </w:pPr>
      <w:ins w:id="339" w:author="Tom Bergeron" w:date="2020-09-29T13:36:00Z">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ins>
    </w:p>
    <w:p w14:paraId="5BBBABCF" w14:textId="77777777" w:rsidR="00D85B1D" w:rsidRPr="002C2643" w:rsidRDefault="00D85B1D" w:rsidP="00D85B1D">
      <w:pPr>
        <w:rPr>
          <w:ins w:id="340" w:author="Tom Bergeron" w:date="2020-09-29T13:36:00Z"/>
        </w:rPr>
      </w:pPr>
      <w:ins w:id="341" w:author="Tom Bergeron" w:date="2020-09-29T13:36:00Z">
        <w:r w:rsidRPr="002C2643">
          <w:tab/>
          <w:t xml:space="preserve">= </w:t>
        </w:r>
        <w:r>
          <w:t>29</w:t>
        </w:r>
        <w:r w:rsidRPr="002C2643">
          <w:t xml:space="preserve"> </w:t>
        </w:r>
        <w:r w:rsidRPr="002C2643">
          <w:sym w:font="Symbol" w:char="F0B8"/>
        </w:r>
        <w:r w:rsidRPr="002C2643">
          <w:t xml:space="preserve"> 2</w:t>
        </w:r>
        <w:r>
          <w:t>6.29</w:t>
        </w:r>
      </w:ins>
    </w:p>
    <w:p w14:paraId="49BB0681" w14:textId="77777777" w:rsidR="00D85B1D" w:rsidRPr="002C2643" w:rsidRDefault="00D85B1D" w:rsidP="00D85B1D">
      <w:pPr>
        <w:rPr>
          <w:ins w:id="342" w:author="Tom Bergeron" w:date="2020-09-29T13:36:00Z"/>
        </w:rPr>
      </w:pPr>
      <w:ins w:id="343" w:author="Tom Bergeron" w:date="2020-09-29T13:36:00Z">
        <w:r w:rsidRPr="002C2643">
          <w:tab/>
          <w:t>= 1.1</w:t>
        </w:r>
        <w:r>
          <w:t>0</w:t>
        </w:r>
      </w:ins>
    </w:p>
    <w:p w14:paraId="26F568B1" w14:textId="77777777" w:rsidR="00D85B1D" w:rsidRDefault="00D85B1D" w:rsidP="00D85B1D">
      <w:pPr>
        <w:rPr>
          <w:ins w:id="344" w:author="Tom Bergeron" w:date="2020-09-29T13:36:00Z"/>
        </w:rPr>
      </w:pPr>
    </w:p>
    <w:p w14:paraId="2FBE225F" w14:textId="77777777" w:rsidR="00D85B1D" w:rsidRDefault="00D85B1D" w:rsidP="00D85B1D">
      <w:pPr>
        <w:rPr>
          <w:ins w:id="345" w:author="Tom Bergeron" w:date="2020-09-29T13:36:00Z"/>
        </w:rPr>
      </w:pPr>
      <w:ins w:id="346" w:author="Tom Bergeron" w:date="2020-09-29T13:36:00Z">
        <w:r>
          <w:t>Therefore, while the worst PWI is 88%, the Cpk is 1.10, which is below the typical target minimum of 1.33.  This tells us that the chance that the process drift out of spec is too high and this process should be improved.</w:t>
        </w:r>
      </w:ins>
    </w:p>
    <w:p w14:paraId="5E94F29E" w14:textId="32201F4E" w:rsidR="008708F9" w:rsidDel="00D85B1D" w:rsidRDefault="002B6238" w:rsidP="00DA3596">
      <w:pPr>
        <w:rPr>
          <w:del w:id="347" w:author="Tom Bergeron" w:date="2020-09-29T13:36:00Z"/>
        </w:rPr>
      </w:pPr>
      <w:del w:id="348" w:author="Tom Bergeron" w:date="2020-09-29T13:36:00Z">
        <w:r w:rsidDel="00D85B1D">
          <w:delText>Here is</w:delText>
        </w:r>
        <w:r w:rsidR="008708F9" w:rsidDel="00D85B1D">
          <w:delText xml:space="preserve"> a simple example.  </w:delText>
        </w:r>
        <w:r w:rsidDel="00D85B1D">
          <w:delText>Let us</w:delText>
        </w:r>
        <w:r w:rsidR="008708F9" w:rsidDel="00D85B1D">
          <w:delText xml:space="preserve"> set the Points to Comput</w:delText>
        </w:r>
        <w:r w:rsidR="006A3615" w:rsidDel="00D85B1D">
          <w:delText xml:space="preserve">e </w:delText>
        </w:r>
        <w:r w:rsidDel="00D85B1D">
          <w:delText>Cpk to</w:delText>
        </w:r>
        <w:r w:rsidR="008708F9" w:rsidDel="00D85B1D">
          <w:delText xml:space="preserve"> </w:delText>
        </w:r>
        <w:r w:rsidR="00723CD7" w:rsidDel="00D85B1D">
          <w:delText>five</w:delText>
        </w:r>
        <w:r w:rsidR="008708F9" w:rsidDel="00D85B1D">
          <w:delText xml:space="preserve">, and the </w:delText>
        </w:r>
        <w:r w:rsidR="00305F32" w:rsidDel="00D85B1D">
          <w:delText>five</w:delText>
        </w:r>
        <w:r w:rsidR="008708F9" w:rsidDel="00D85B1D">
          <w:delText xml:space="preserve"> PWI values are as follows: 68%, 88%, 70%, 64%, and </w:delText>
        </w:r>
      </w:del>
      <w:del w:id="349" w:author="Tom Bergeron" w:date="2020-09-29T13:34:00Z">
        <w:r w:rsidR="008708F9" w:rsidDel="00D85B1D">
          <w:delText>50</w:delText>
        </w:r>
      </w:del>
      <w:del w:id="350" w:author="Tom Bergeron" w:date="2020-09-29T13:36:00Z">
        <w:r w:rsidR="008708F9" w:rsidDel="00D85B1D">
          <w:delText>%.</w:delText>
        </w:r>
      </w:del>
    </w:p>
    <w:p w14:paraId="132C8E3D" w14:textId="155DD4BF" w:rsidR="008708F9" w:rsidDel="00D85B1D" w:rsidRDefault="008708F9" w:rsidP="00DA3596">
      <w:pPr>
        <w:rPr>
          <w:del w:id="351" w:author="Tom Bergeron" w:date="2020-09-29T13:36:00Z"/>
        </w:rPr>
      </w:pPr>
    </w:p>
    <w:p w14:paraId="2F5970C9" w14:textId="68F9BFBA" w:rsidR="002C2643" w:rsidRPr="006C7149" w:rsidDel="00D85B1D" w:rsidRDefault="008708F9" w:rsidP="00DA3596">
      <w:pPr>
        <w:rPr>
          <w:del w:id="352" w:author="Tom Bergeron" w:date="2020-09-29T13:36:00Z"/>
        </w:rPr>
      </w:pPr>
      <w:del w:id="353" w:author="Tom Bergeron" w:date="2020-09-29T13:36:00Z">
        <w:r w:rsidRPr="006C7149" w:rsidDel="00D85B1D">
          <w:delText>Mean</w:delText>
        </w:r>
        <w:r w:rsidR="002B6238" w:rsidRPr="006C7149" w:rsidDel="00D85B1D">
          <w:tab/>
        </w:r>
        <w:r w:rsidRPr="006C7149" w:rsidDel="00D85B1D">
          <w:delText xml:space="preserve">= (68 </w:delText>
        </w:r>
        <w:r w:rsidR="006A3615" w:rsidRPr="006C7149" w:rsidDel="00D85B1D">
          <w:delText>+ 8</w:delText>
        </w:r>
        <w:r w:rsidR="001750CD" w:rsidRPr="006C7149" w:rsidDel="00D85B1D">
          <w:delText>8</w:delText>
        </w:r>
        <w:r w:rsidR="00F74DAC" w:rsidRPr="006C7149" w:rsidDel="00D85B1D">
          <w:delText xml:space="preserve"> + 70 + 64 + </w:delText>
        </w:r>
      </w:del>
      <w:del w:id="354" w:author="Tom Bergeron" w:date="2020-09-29T13:34:00Z">
        <w:r w:rsidR="00F74DAC" w:rsidRPr="006C7149" w:rsidDel="00D85B1D">
          <w:delText>50</w:delText>
        </w:r>
      </w:del>
      <w:del w:id="355" w:author="Tom Bergeron" w:date="2020-09-29T13:36:00Z">
        <w:r w:rsidRPr="006C7149" w:rsidDel="00D85B1D">
          <w:delText xml:space="preserve">) </w:delText>
        </w:r>
        <w:r w:rsidR="002C2643" w:rsidRPr="006C7149" w:rsidDel="00D85B1D">
          <w:sym w:font="Symbol" w:char="F0B8"/>
        </w:r>
        <w:r w:rsidR="002C2643" w:rsidRPr="006C7149" w:rsidDel="00D85B1D">
          <w:delText xml:space="preserve"> 5</w:delText>
        </w:r>
      </w:del>
    </w:p>
    <w:p w14:paraId="15489275" w14:textId="79B97FEF" w:rsidR="008708F9" w:rsidRPr="006C7149" w:rsidDel="00D85B1D" w:rsidRDefault="002C2643" w:rsidP="00DA3596">
      <w:pPr>
        <w:rPr>
          <w:del w:id="356" w:author="Tom Bergeron" w:date="2020-09-29T13:36:00Z"/>
        </w:rPr>
      </w:pPr>
      <w:del w:id="357" w:author="Tom Bergeron" w:date="2020-09-29T13:36:00Z">
        <w:r w:rsidRPr="006C7149" w:rsidDel="00D85B1D">
          <w:tab/>
        </w:r>
        <w:r w:rsidR="008708F9" w:rsidRPr="006C7149" w:rsidDel="00D85B1D">
          <w:delText xml:space="preserve">= </w:delText>
        </w:r>
      </w:del>
      <w:del w:id="358" w:author="Tom Bergeron" w:date="2020-09-29T13:34:00Z">
        <w:r w:rsidR="008708F9" w:rsidRPr="006C7149" w:rsidDel="00D85B1D">
          <w:delText>68</w:delText>
        </w:r>
      </w:del>
    </w:p>
    <w:p w14:paraId="1C275844" w14:textId="5C6DF201" w:rsidR="002C2643" w:rsidRPr="006C7149" w:rsidDel="00D85B1D" w:rsidRDefault="002C2643" w:rsidP="00DA3596">
      <w:pPr>
        <w:rPr>
          <w:del w:id="359" w:author="Tom Bergeron" w:date="2020-09-29T13:36:00Z"/>
        </w:rPr>
      </w:pPr>
    </w:p>
    <w:p w14:paraId="2C71E04D" w14:textId="38AA8840" w:rsidR="008708F9" w:rsidRPr="006C7149" w:rsidDel="00D85B1D" w:rsidRDefault="000E0382" w:rsidP="00DA3596">
      <w:pPr>
        <w:rPr>
          <w:del w:id="360" w:author="Tom Bergeron" w:date="2020-09-29T13:36:00Z"/>
        </w:rPr>
      </w:pPr>
      <w:del w:id="361" w:author="Tom Bergeron" w:date="2020-09-29T13:36:00Z">
        <w:r w:rsidRPr="006C7149" w:rsidDel="00D85B1D">
          <w:rPr>
            <w:noProof/>
          </w:rPr>
          <mc:AlternateContent>
            <mc:Choice Requires="wps">
              <w:drawing>
                <wp:anchor distT="0" distB="0" distL="114300" distR="114300" simplePos="0" relativeHeight="251631104" behindDoc="0" locked="0" layoutInCell="1" allowOverlap="1" wp14:anchorId="32C6D1AB" wp14:editId="13581BDA">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0E28C1" id="Line 3223" o:spid="_x0000_s1026" style="position:absolute;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sidDel="00D85B1D">
          <w:rPr>
            <w:noProof/>
          </w:rPr>
          <mc:AlternateContent>
            <mc:Choice Requires="wps">
              <w:drawing>
                <wp:anchor distT="0" distB="0" distL="114300" distR="114300" simplePos="0" relativeHeight="251630080" behindDoc="0" locked="0" layoutInCell="1" allowOverlap="1" wp14:anchorId="428EA84A" wp14:editId="3631449A">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8A2CDDE" id="Line 3222" o:spid="_x0000_s1026" style="position:absolute;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r w:rsidR="008708F9" w:rsidRPr="006C7149" w:rsidDel="00D85B1D">
          <w:delText>StdDev</w:delText>
        </w:r>
        <w:r w:rsidR="00DA3596" w:rsidRPr="006C7149" w:rsidDel="00D85B1D">
          <w:tab/>
        </w:r>
        <w:r w:rsidR="008708F9" w:rsidRPr="006C7149" w:rsidDel="00D85B1D">
          <w:delText xml:space="preserve">= </w:delText>
        </w:r>
        <w:r w:rsidR="009F2823" w:rsidRPr="006C7149" w:rsidDel="00D85B1D">
          <w:delText xml:space="preserve">√ </w:delText>
        </w:r>
        <w:r w:rsidR="006A3615" w:rsidRPr="006C7149" w:rsidDel="00D85B1D">
          <w:delText>(</w:delText>
        </w:r>
        <w:r w:rsidR="008708F9" w:rsidRPr="006C7149" w:rsidDel="00D85B1D">
          <w:delText xml:space="preserve">(5 </w:delText>
        </w:r>
        <w:r w:rsidR="00DA3596" w:rsidRPr="006C7149" w:rsidDel="00D85B1D">
          <w:delText xml:space="preserve">• </w:delText>
        </w:r>
        <w:r w:rsidR="008708F9" w:rsidRPr="006C7149" w:rsidDel="00D85B1D">
          <w:delText>(68</w:delText>
        </w:r>
        <w:r w:rsidR="008708F9" w:rsidRPr="006C7149" w:rsidDel="00D85B1D">
          <w:rPr>
            <w:vertAlign w:val="superscript"/>
          </w:rPr>
          <w:delText>2</w:delText>
        </w:r>
        <w:r w:rsidR="008708F9" w:rsidRPr="006C7149" w:rsidDel="00D85B1D">
          <w:delText xml:space="preserve"> + 8</w:delText>
        </w:r>
        <w:r w:rsidR="001750CD" w:rsidRPr="006C7149" w:rsidDel="00D85B1D">
          <w:delText>8</w:delText>
        </w:r>
        <w:r w:rsidR="008708F9" w:rsidRPr="006C7149" w:rsidDel="00D85B1D">
          <w:rPr>
            <w:vertAlign w:val="superscript"/>
          </w:rPr>
          <w:delText>2</w:delText>
        </w:r>
        <w:r w:rsidR="008708F9" w:rsidRPr="006C7149" w:rsidDel="00D85B1D">
          <w:delText xml:space="preserve"> + 70</w:delText>
        </w:r>
        <w:r w:rsidR="008708F9" w:rsidRPr="006C7149" w:rsidDel="00D85B1D">
          <w:rPr>
            <w:vertAlign w:val="superscript"/>
          </w:rPr>
          <w:delText>2</w:delText>
        </w:r>
        <w:r w:rsidR="008708F9" w:rsidRPr="006C7149" w:rsidDel="00D85B1D">
          <w:delText xml:space="preserve"> + 64</w:delText>
        </w:r>
        <w:r w:rsidR="008708F9" w:rsidRPr="006C7149" w:rsidDel="00D85B1D">
          <w:rPr>
            <w:vertAlign w:val="superscript"/>
          </w:rPr>
          <w:delText>2</w:delText>
        </w:r>
        <w:r w:rsidR="00F74DAC" w:rsidRPr="006C7149" w:rsidDel="00D85B1D">
          <w:delText xml:space="preserve"> + </w:delText>
        </w:r>
      </w:del>
      <w:del w:id="362" w:author="Tom Bergeron" w:date="2020-09-29T13:34:00Z">
        <w:r w:rsidR="00F74DAC" w:rsidRPr="006C7149" w:rsidDel="00D85B1D">
          <w:delText>50</w:delText>
        </w:r>
      </w:del>
      <w:del w:id="363" w:author="Tom Bergeron" w:date="2020-09-29T13:36:00Z">
        <w:r w:rsidR="008708F9" w:rsidRPr="006C7149" w:rsidDel="00D85B1D">
          <w:rPr>
            <w:vertAlign w:val="superscript"/>
          </w:rPr>
          <w:delText>2</w:delText>
        </w:r>
        <w:r w:rsidR="008708F9" w:rsidRPr="006C7149" w:rsidDel="00D85B1D">
          <w:delText>)) – (68 + 8</w:delText>
        </w:r>
        <w:r w:rsidR="001750CD" w:rsidRPr="006C7149" w:rsidDel="00D85B1D">
          <w:delText>8</w:delText>
        </w:r>
        <w:r w:rsidR="00F74DAC" w:rsidRPr="006C7149" w:rsidDel="00D85B1D">
          <w:delText xml:space="preserve"> + 70 + 64 + </w:delText>
        </w:r>
      </w:del>
      <w:del w:id="364" w:author="Tom Bergeron" w:date="2020-09-29T13:34:00Z">
        <w:r w:rsidR="00F74DAC" w:rsidRPr="006C7149" w:rsidDel="00D85B1D">
          <w:delText>50</w:delText>
        </w:r>
      </w:del>
      <w:del w:id="365" w:author="Tom Bergeron" w:date="2020-09-29T13:36:00Z">
        <w:r w:rsidR="008708F9" w:rsidRPr="006C7149" w:rsidDel="00D85B1D">
          <w:delText>)</w:delText>
        </w:r>
        <w:r w:rsidR="006A3615" w:rsidRPr="006C7149" w:rsidDel="00D85B1D">
          <w:rPr>
            <w:vertAlign w:val="superscript"/>
          </w:rPr>
          <w:delText>2</w:delText>
        </w:r>
        <w:r w:rsidR="006A3615" w:rsidRPr="006C7149" w:rsidDel="00D85B1D">
          <w:delText>)</w:delText>
        </w:r>
        <w:r w:rsidR="008708F9" w:rsidRPr="006C7149" w:rsidDel="00D85B1D">
          <w:delText xml:space="preserve"> </w:delText>
        </w:r>
        <w:r w:rsidR="00F07460" w:rsidRPr="006C7149" w:rsidDel="00D85B1D">
          <w:sym w:font="Symbol" w:char="F0B8"/>
        </w:r>
        <w:r w:rsidR="008708F9" w:rsidRPr="006C7149" w:rsidDel="00D85B1D">
          <w:delText xml:space="preserve"> </w:delText>
        </w:r>
        <w:r w:rsidR="006A3615" w:rsidRPr="006C7149" w:rsidDel="00D85B1D">
          <w:delText>5</w:delText>
        </w:r>
        <w:r w:rsidR="006A3615" w:rsidRPr="006C7149" w:rsidDel="00D85B1D">
          <w:rPr>
            <w:vertAlign w:val="superscript"/>
          </w:rPr>
          <w:delText>2</w:delText>
        </w:r>
      </w:del>
    </w:p>
    <w:p w14:paraId="27B6BB46" w14:textId="1CF7CE82" w:rsidR="008708F9" w:rsidRPr="006C7149" w:rsidDel="00D85B1D" w:rsidRDefault="000E0382" w:rsidP="00DA3596">
      <w:pPr>
        <w:rPr>
          <w:del w:id="366" w:author="Tom Bergeron" w:date="2020-09-29T13:36:00Z"/>
        </w:rPr>
      </w:pPr>
      <w:del w:id="367" w:author="Tom Bergeron" w:date="2020-09-29T13:36:00Z">
        <w:r w:rsidRPr="006C7149" w:rsidDel="00D85B1D">
          <w:rPr>
            <w:noProof/>
          </w:rPr>
          <mc:AlternateContent>
            <mc:Choice Requires="wps">
              <w:drawing>
                <wp:anchor distT="0" distB="0" distL="114300" distR="114300" simplePos="0" relativeHeight="251632128" behindDoc="0" locked="0" layoutInCell="1" allowOverlap="1" wp14:anchorId="6E702CC3" wp14:editId="1B218996">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2C49B0" id="Line 3224"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rsidDel="00D85B1D">
          <w:tab/>
          <w:delText xml:space="preserve">= </w:delText>
        </w:r>
        <w:r w:rsidR="009F2823" w:rsidRPr="006C7149" w:rsidDel="00D85B1D">
          <w:delText xml:space="preserve">√ </w:delText>
        </w:r>
        <w:r w:rsidR="006A3615" w:rsidRPr="006C7149" w:rsidDel="00D85B1D">
          <w:delText>(</w:delText>
        </w:r>
        <w:r w:rsidR="008708F9" w:rsidRPr="006C7149" w:rsidDel="00D85B1D">
          <w:delText xml:space="preserve">117670 – 115600) </w:delText>
        </w:r>
        <w:r w:rsidR="00F07460" w:rsidRPr="006C7149" w:rsidDel="00D85B1D">
          <w:sym w:font="Symbol" w:char="F0B8"/>
        </w:r>
        <w:r w:rsidR="00DA3596" w:rsidRPr="006C7149" w:rsidDel="00D85B1D">
          <w:delText xml:space="preserve"> </w:delText>
        </w:r>
        <w:r w:rsidR="009F2823" w:rsidRPr="006C7149" w:rsidDel="00D85B1D">
          <w:delText>25</w:delText>
        </w:r>
      </w:del>
    </w:p>
    <w:p w14:paraId="283B22FB" w14:textId="153FF854" w:rsidR="008708F9" w:rsidRPr="006C7149" w:rsidDel="00D85B1D" w:rsidRDefault="008708F9" w:rsidP="00DA3596">
      <w:pPr>
        <w:rPr>
          <w:del w:id="368" w:author="Tom Bergeron" w:date="2020-09-29T13:36:00Z"/>
        </w:rPr>
      </w:pPr>
      <w:del w:id="369" w:author="Tom Bergeron" w:date="2020-09-29T13:36:00Z">
        <w:r w:rsidRPr="006C7149" w:rsidDel="00D85B1D">
          <w:tab/>
          <w:delText xml:space="preserve">= </w:delText>
        </w:r>
        <w:r w:rsidR="009F2823" w:rsidRPr="006C7149" w:rsidDel="00D85B1D">
          <w:delText>√ 82.8</w:delText>
        </w:r>
      </w:del>
    </w:p>
    <w:p w14:paraId="7FB9B3A6" w14:textId="69FFDCE2" w:rsidR="008708F9" w:rsidRPr="002C2643" w:rsidDel="00D85B1D" w:rsidRDefault="008708F9" w:rsidP="00DA3596">
      <w:pPr>
        <w:rPr>
          <w:del w:id="370" w:author="Tom Bergeron" w:date="2020-09-29T13:36:00Z"/>
        </w:rPr>
      </w:pPr>
      <w:del w:id="371" w:author="Tom Bergeron" w:date="2020-09-29T13:36:00Z">
        <w:r w:rsidRPr="002C2643" w:rsidDel="00D85B1D">
          <w:tab/>
          <w:delText>= 9.10</w:delText>
        </w:r>
      </w:del>
    </w:p>
    <w:p w14:paraId="122DD78D" w14:textId="17C9B52D" w:rsidR="008708F9" w:rsidDel="00D85B1D" w:rsidRDefault="008708F9" w:rsidP="00DA3596">
      <w:pPr>
        <w:rPr>
          <w:del w:id="372" w:author="Tom Bergeron" w:date="2020-09-29T13:36:00Z"/>
        </w:rPr>
      </w:pPr>
    </w:p>
    <w:p w14:paraId="03B2F399" w14:textId="300A9C79" w:rsidR="008708F9" w:rsidDel="00D85B1D" w:rsidRDefault="008708F9" w:rsidP="00DA3596">
      <w:pPr>
        <w:rPr>
          <w:del w:id="373" w:author="Tom Bergeron" w:date="2020-09-29T13:36:00Z"/>
        </w:rPr>
      </w:pPr>
      <w:del w:id="374" w:author="Tom Bergeron" w:date="2020-09-29T13:36:00Z">
        <w:r w:rsidDel="00D85B1D">
          <w:delText xml:space="preserve">By </w:delText>
        </w:r>
        <w:r w:rsidR="002B6238" w:rsidDel="00D85B1D">
          <w:delText>definition,</w:delText>
        </w:r>
        <w:r w:rsidDel="00D85B1D">
          <w:delText xml:space="preserve"> the overall PWI is always positive and the limit is always 100%.</w:delText>
        </w:r>
      </w:del>
    </w:p>
    <w:p w14:paraId="0337F0FA" w14:textId="22219358" w:rsidR="008708F9" w:rsidDel="00D85B1D" w:rsidRDefault="008708F9" w:rsidP="00DA3596">
      <w:pPr>
        <w:rPr>
          <w:del w:id="375" w:author="Tom Bergeron" w:date="2020-09-29T13:36:00Z"/>
        </w:rPr>
      </w:pPr>
    </w:p>
    <w:p w14:paraId="142469BC" w14:textId="1A5B9259" w:rsidR="008708F9" w:rsidRPr="002C2643" w:rsidDel="00D85B1D" w:rsidRDefault="008708F9" w:rsidP="00DA3596">
      <w:pPr>
        <w:rPr>
          <w:del w:id="376" w:author="Tom Bergeron" w:date="2020-09-29T13:36:00Z"/>
        </w:rPr>
      </w:pPr>
      <w:del w:id="377" w:author="Tom Bergeron" w:date="2020-09-29T13:36:00Z">
        <w:r w:rsidRPr="002C2643" w:rsidDel="00D85B1D">
          <w:delText>Cpk</w:delText>
        </w:r>
        <w:r w:rsidR="00DA3596" w:rsidRPr="002C2643" w:rsidDel="00D85B1D">
          <w:tab/>
        </w:r>
        <w:r w:rsidRPr="002C2643" w:rsidDel="00D85B1D">
          <w:delText xml:space="preserve">= </w:delText>
        </w:r>
        <w:r w:rsidR="00F07460" w:rsidRPr="002C2643" w:rsidDel="00D85B1D">
          <w:sym w:font="Symbol" w:char="F0BD"/>
        </w:r>
        <w:r w:rsidRPr="002C2643" w:rsidDel="00D85B1D">
          <w:delText>68 – 100</w:delText>
        </w:r>
        <w:r w:rsidR="00F07460" w:rsidRPr="002C2643" w:rsidDel="00D85B1D">
          <w:sym w:font="Symbol" w:char="F0BD"/>
        </w:r>
        <w:r w:rsidRPr="002C2643" w:rsidDel="00D85B1D">
          <w:delText xml:space="preserve"> </w:delText>
        </w:r>
        <w:r w:rsidR="00F07460" w:rsidRPr="002C2643" w:rsidDel="00D85B1D">
          <w:sym w:font="Symbol" w:char="F0B8"/>
        </w:r>
        <w:r w:rsidRPr="002C2643" w:rsidDel="00D85B1D">
          <w:delText xml:space="preserve"> (3 </w:delText>
        </w:r>
        <w:r w:rsidR="00DA3596" w:rsidRPr="002C2643" w:rsidDel="00D85B1D">
          <w:delText>•</w:delText>
        </w:r>
        <w:r w:rsidRPr="002C2643" w:rsidDel="00D85B1D">
          <w:delText xml:space="preserve"> 9.10)</w:delText>
        </w:r>
      </w:del>
    </w:p>
    <w:p w14:paraId="53F90CA4" w14:textId="57FBE3DA" w:rsidR="008708F9" w:rsidRPr="002C2643" w:rsidDel="00D85B1D" w:rsidRDefault="00DA3596" w:rsidP="00DA3596">
      <w:pPr>
        <w:rPr>
          <w:del w:id="378" w:author="Tom Bergeron" w:date="2020-09-29T13:36:00Z"/>
        </w:rPr>
      </w:pPr>
      <w:del w:id="379" w:author="Tom Bergeron" w:date="2020-09-29T13:36:00Z">
        <w:r w:rsidRPr="002C2643" w:rsidDel="00D85B1D">
          <w:tab/>
        </w:r>
        <w:r w:rsidR="008708F9" w:rsidRPr="002C2643" w:rsidDel="00D85B1D">
          <w:delText xml:space="preserve">= 32 </w:delText>
        </w:r>
        <w:r w:rsidR="00F07460" w:rsidRPr="002C2643" w:rsidDel="00D85B1D">
          <w:sym w:font="Symbol" w:char="F0B8"/>
        </w:r>
        <w:r w:rsidR="008708F9" w:rsidRPr="002C2643" w:rsidDel="00D85B1D">
          <w:delText xml:space="preserve"> 27.31</w:delText>
        </w:r>
      </w:del>
    </w:p>
    <w:p w14:paraId="1466DB07" w14:textId="077A642A" w:rsidR="008708F9" w:rsidRPr="002C2643" w:rsidDel="00D85B1D" w:rsidRDefault="00DA3596" w:rsidP="00DA3596">
      <w:pPr>
        <w:rPr>
          <w:del w:id="380" w:author="Tom Bergeron" w:date="2020-09-29T13:36:00Z"/>
        </w:rPr>
      </w:pPr>
      <w:del w:id="381" w:author="Tom Bergeron" w:date="2020-09-29T13:36:00Z">
        <w:r w:rsidRPr="002C2643" w:rsidDel="00D85B1D">
          <w:tab/>
        </w:r>
        <w:r w:rsidR="008708F9" w:rsidRPr="002C2643" w:rsidDel="00D85B1D">
          <w:delText>= 1.17</w:delText>
        </w:r>
      </w:del>
    </w:p>
    <w:p w14:paraId="48ED6127" w14:textId="7D615DBF" w:rsidR="008708F9" w:rsidDel="00D85B1D" w:rsidRDefault="008708F9" w:rsidP="00DA3596">
      <w:pPr>
        <w:rPr>
          <w:del w:id="382" w:author="Tom Bergeron" w:date="2020-09-29T13:36:00Z"/>
        </w:rPr>
      </w:pPr>
    </w:p>
    <w:p w14:paraId="55B4E531" w14:textId="65DA010A" w:rsidR="008708F9" w:rsidDel="00D85B1D" w:rsidRDefault="00723CD7" w:rsidP="00DA3596">
      <w:pPr>
        <w:rPr>
          <w:del w:id="383" w:author="Tom Bergeron" w:date="2020-09-29T13:36:00Z"/>
        </w:rPr>
      </w:pPr>
      <w:del w:id="384" w:author="Tom Bergeron" w:date="2020-09-29T13:36:00Z">
        <w:r w:rsidDel="00D85B1D">
          <w:delText>Therefore,</w:delText>
        </w:r>
        <w:r w:rsidR="008708F9" w:rsidDel="00D85B1D">
          <w:delText xml:space="preserve"> while the worst PWI is 83%, the Cpk is </w:delText>
        </w:r>
        <w:r w:rsidDel="00D85B1D">
          <w:delText>1.17, which</w:delText>
        </w:r>
        <w:r w:rsidR="008708F9" w:rsidDel="00D85B1D">
          <w:delText xml:space="preserve"> is below the typical target minimum of 1.33.  This tells us that the chance that the process drift out of spec is too high and th</w:delText>
        </w:r>
        <w:r w:rsidR="002B6238" w:rsidDel="00D85B1D">
          <w:delText>is process should be improved.</w:delText>
        </w:r>
      </w:del>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bookmarkEnd w:id="318"/>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633152" behindDoc="0" locked="0" layoutInCell="1" allowOverlap="1" wp14:anchorId="163C11D6" wp14:editId="70A7F776">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2B92F3E" id="Line 3225"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547166FF" w:rsidR="008708F9" w:rsidRDefault="008708F9" w:rsidP="00DA3596">
      <w:r>
        <w:t>Even though every PWI in the second list is considerabl</w:t>
      </w:r>
      <w:r w:rsidR="001C582A">
        <w:t>y</w:t>
      </w:r>
      <w:r>
        <w:t xml:space="preserve"> higher/worse than the worst PWI in the first list, the Cpk is a very good 3.07.  Such a high Cpk indicates that there is very little chance this process will drift out of spec.  The reason </w:t>
      </w:r>
      <w:r w:rsidR="001C582A">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481EB07E" w14:textId="240E69C7" w:rsidR="00F74DAC" w:rsidRPr="0010465A" w:rsidRDefault="00F74DAC" w:rsidP="00F74DAC">
      <w:pPr>
        <w:jc w:val="center"/>
        <w:rPr>
          <w:lang w:val="en"/>
        </w:rPr>
      </w:pPr>
      <w:bookmarkStart w:id="385" w:name="_Toc332208767"/>
      <w:bookmarkStart w:id="386" w:name="_Toc332274014"/>
      <w:bookmarkStart w:id="387" w:name="_Toc367109135"/>
      <w:bookmarkStart w:id="388" w:name="_Toc394486334"/>
      <w:bookmarkStart w:id="389" w:name="_Toc394583540"/>
    </w:p>
    <w:p w14:paraId="5C65B2A8" w14:textId="00671CE9" w:rsidR="00F74DAC" w:rsidRDefault="00F74DAC" w:rsidP="005F2D29">
      <w:pPr>
        <w:pStyle w:val="Caption"/>
        <w:jc w:val="left"/>
      </w:pPr>
    </w:p>
    <w:p w14:paraId="4483AB8D" w14:textId="77777777" w:rsidR="00F74DAC" w:rsidRDefault="00F74DAC" w:rsidP="00F74DAC"/>
    <w:p w14:paraId="30B92132" w14:textId="07438503" w:rsidR="00866C36" w:rsidRDefault="00690AED" w:rsidP="00991084">
      <w:pPr>
        <w:pStyle w:val="Heading2"/>
      </w:pPr>
      <w:bookmarkStart w:id="390" w:name="_Toc491174774"/>
      <w:bookmarkStart w:id="391" w:name="_Toc494304006"/>
      <w:bookmarkStart w:id="392" w:name="_Toc532827231"/>
      <w:bookmarkStart w:id="393" w:name="_Toc532827356"/>
      <w:bookmarkStart w:id="394" w:name="_Toc532827764"/>
      <w:bookmarkEnd w:id="385"/>
      <w:bookmarkEnd w:id="386"/>
      <w:bookmarkEnd w:id="387"/>
      <w:bookmarkEnd w:id="388"/>
      <w:bookmarkEnd w:id="389"/>
      <w:r>
        <w:lastRenderedPageBreak/>
        <w:t>Data Backup</w:t>
      </w:r>
      <w:r w:rsidR="00866C36">
        <w:t xml:space="preserve"> Tab</w:t>
      </w:r>
      <w:bookmarkEnd w:id="390"/>
      <w:bookmarkEnd w:id="391"/>
      <w:bookmarkEnd w:id="392"/>
      <w:bookmarkEnd w:id="393"/>
      <w:bookmarkEnd w:id="394"/>
    </w:p>
    <w:p w14:paraId="3E548886" w14:textId="3324FB1B" w:rsidR="0002491C" w:rsidRDefault="00625660" w:rsidP="006E1668">
      <w:pPr>
        <w:jc w:val="center"/>
      </w:pPr>
      <w:r>
        <w:rPr>
          <w:noProof/>
        </w:rPr>
        <w:drawing>
          <wp:inline distT="0" distB="0" distL="0" distR="0" wp14:anchorId="32DDD221" wp14:editId="0F676277">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p>
    <w:p w14:paraId="0984E4F7" w14:textId="77777777" w:rsidR="0002491C" w:rsidRDefault="0002491C" w:rsidP="00991084"/>
    <w:p w14:paraId="05E2424D" w14:textId="77777777" w:rsidR="00E34326" w:rsidRDefault="00C343C4" w:rsidP="008F51FF">
      <w:pPr>
        <w:pStyle w:val="Heading3"/>
      </w:pPr>
      <w:bookmarkStart w:id="395" w:name="_Toc469043301"/>
      <w:bookmarkStart w:id="396" w:name="_Toc469044935"/>
      <w:bookmarkStart w:id="397" w:name="_Toc469139231"/>
      <w:bookmarkStart w:id="398" w:name="_Toc469152676"/>
      <w:bookmarkStart w:id="399" w:name="_Toc491174775"/>
      <w:bookmarkStart w:id="400" w:name="_Toc494304007"/>
      <w:bookmarkStart w:id="401" w:name="_Toc532827357"/>
      <w:bookmarkStart w:id="402" w:name="_Toc532827765"/>
      <w:r>
        <w:t>Copy</w:t>
      </w:r>
      <w:r w:rsidR="00E34326">
        <w:t xml:space="preserve"> </w:t>
      </w:r>
      <w:r w:rsidR="00116513">
        <w:t>Data to t</w:t>
      </w:r>
      <w:r w:rsidR="00C653DF">
        <w:t>he Network</w:t>
      </w:r>
      <w:bookmarkEnd w:id="395"/>
      <w:bookmarkEnd w:id="396"/>
      <w:bookmarkEnd w:id="397"/>
      <w:bookmarkEnd w:id="398"/>
      <w:bookmarkEnd w:id="399"/>
      <w:bookmarkEnd w:id="400"/>
      <w:bookmarkEnd w:id="401"/>
      <w:bookmarkEnd w:id="402"/>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77777777" w:rsidR="00E34326" w:rsidRDefault="00E34326" w:rsidP="00E34326"/>
    <w:p w14:paraId="363F9339" w14:textId="5636D833" w:rsidR="00E34326" w:rsidRDefault="00D85B1D" w:rsidP="00E34326">
      <w:pPr>
        <w:keepNext/>
        <w:jc w:val="center"/>
        <w:rPr>
          <w:ins w:id="403" w:author="DIEUNGUYEN" w:date="2020-10-01T23:37:00Z"/>
        </w:rPr>
      </w:pPr>
      <w:ins w:id="404" w:author="Tom Bergeron" w:date="2020-09-29T13:37:00Z">
        <w:r>
          <w:rPr>
            <w:noProof/>
          </w:rPr>
          <w:drawing>
            <wp:inline distT="0" distB="0" distL="0" distR="0" wp14:anchorId="0780659F" wp14:editId="63C742CD">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ins>
      <w:del w:id="405" w:author="Tom Bergeron" w:date="2020-09-29T13:37:00Z">
        <w:r w:rsidR="000E0382" w:rsidDel="00D85B1D">
          <w:rPr>
            <w:noProof/>
          </w:rPr>
          <w:drawing>
            <wp:inline distT="0" distB="0" distL="0" distR="0" wp14:anchorId="65A775B8" wp14:editId="4E702A84">
              <wp:extent cx="2201545" cy="1828800"/>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1545" cy="1828800"/>
                      </a:xfrm>
                      <a:prstGeom prst="rect">
                        <a:avLst/>
                      </a:prstGeom>
                      <a:noFill/>
                      <a:ln w="6350" cmpd="sng">
                        <a:solidFill>
                          <a:srgbClr val="000000"/>
                        </a:solidFill>
                        <a:miter lim="800000"/>
                        <a:headEnd/>
                        <a:tailEnd/>
                      </a:ln>
                      <a:effectLst/>
                    </pic:spPr>
                  </pic:pic>
                </a:graphicData>
              </a:graphic>
            </wp:inline>
          </w:drawing>
        </w:r>
      </w:del>
    </w:p>
    <w:p w14:paraId="1110F41F" w14:textId="77777777" w:rsidR="00B71EA4" w:rsidRDefault="00B71EA4" w:rsidP="00E34326">
      <w:pPr>
        <w:keepNext/>
        <w:jc w:val="center"/>
      </w:pPr>
    </w:p>
    <w:p w14:paraId="3FFFC541" w14:textId="77777777" w:rsidR="00E34326" w:rsidRDefault="00E34326" w:rsidP="00E34326">
      <w:pPr>
        <w:pStyle w:val="Caption"/>
      </w:pPr>
      <w:r>
        <w:t xml:space="preserve">Figure </w:t>
      </w:r>
      <w:fldSimple w:instr=" SEQ Figure \* ARABIC ">
        <w:r w:rsidR="0013342E">
          <w:rPr>
            <w:noProof/>
          </w:rPr>
          <w:t>11</w:t>
        </w:r>
      </w:fldSimple>
      <w:r>
        <w:t>: CopyToNetwork software tool screen</w:t>
      </w:r>
    </w:p>
    <w:p w14:paraId="523F1665" w14:textId="77777777" w:rsidR="00E34326" w:rsidRPr="003B35A2" w:rsidRDefault="00E34326" w:rsidP="00E34326"/>
    <w:p w14:paraId="594AFAFB" w14:textId="7D6D7F37" w:rsidR="00E34326" w:rsidRDefault="00E34326" w:rsidP="00E34326">
      <w:pPr>
        <w:rPr>
          <w:ins w:id="406" w:author="Tom Bergeron" w:date="2020-09-29T13:37:00Z"/>
        </w:rPr>
      </w:pPr>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6CB64C20" w14:textId="7F9CB7FE" w:rsidR="00D85B1D" w:rsidRDefault="00D85B1D" w:rsidP="00E34326">
      <w:bookmarkStart w:id="407" w:name="_Hlk52287304"/>
      <w:ins w:id="408" w:author="Tom Bergeron" w:date="2020-09-29T13:37:00Z">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ins>
    </w:p>
    <w:bookmarkEnd w:id="407"/>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41F0E04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77777777" w:rsidR="00E34326" w:rsidRDefault="00E34326" w:rsidP="00E34326">
      <w:pPr>
        <w:pStyle w:val="Caption"/>
      </w:pPr>
      <w:r>
        <w:t xml:space="preserve">Figure </w:t>
      </w:r>
      <w:fldSimple w:instr=" SEQ Figure \* ARABIC ">
        <w:r w:rsidR="0013342E">
          <w:rPr>
            <w:noProof/>
          </w:rPr>
          <w:t>12</w:t>
        </w:r>
      </w:fldSimple>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30F937A2"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 xml:space="preserve">Copy </w:t>
      </w:r>
      <w:r w:rsidR="001C582A">
        <w:t xml:space="preserve">Data </w:t>
      </w:r>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Del="00D85B1D" w:rsidRDefault="00E7531E" w:rsidP="00AA5614">
      <w:pPr>
        <w:pStyle w:val="ListParagraph"/>
        <w:numPr>
          <w:ilvl w:val="0"/>
          <w:numId w:val="92"/>
        </w:numPr>
        <w:rPr>
          <w:del w:id="409" w:author="Tom Bergeron" w:date="2020-09-29T13:37:00Z"/>
        </w:rPr>
      </w:pPr>
      <w:r>
        <w:lastRenderedPageBreak/>
        <w:t>Whenever any selected folder is updated with new/modified information, the new information is automatically backed up to the network location without any further user interaction.</w:t>
      </w:r>
    </w:p>
    <w:p w14:paraId="5FB0F46A" w14:textId="77777777" w:rsidR="00E34326" w:rsidRDefault="00E34326">
      <w:pPr>
        <w:pStyle w:val="ListParagraph"/>
        <w:numPr>
          <w:ilvl w:val="0"/>
          <w:numId w:val="92"/>
        </w:numPr>
        <w:pPrChange w:id="410" w:author="Tom Bergeron" w:date="2020-09-29T13:37:00Z">
          <w:pPr/>
        </w:pPrChange>
      </w:pPr>
    </w:p>
    <w:p w14:paraId="229D7960" w14:textId="77777777" w:rsidR="008708F9" w:rsidRPr="00922305" w:rsidRDefault="00C343C4" w:rsidP="0026146F">
      <w:pPr>
        <w:pStyle w:val="Heading1"/>
      </w:pPr>
      <w:bookmarkStart w:id="411" w:name="_Process_Window_Setup"/>
      <w:bookmarkStart w:id="412" w:name="_Define/Edit_Process_Window"/>
      <w:bookmarkStart w:id="413" w:name="_Ref91061158"/>
      <w:bookmarkStart w:id="414" w:name="_Toc119468079"/>
      <w:bookmarkStart w:id="415" w:name="_Toc329784598"/>
      <w:bookmarkStart w:id="416" w:name="_Toc329852088"/>
      <w:bookmarkStart w:id="417" w:name="_Toc331173660"/>
      <w:bookmarkStart w:id="418" w:name="_Toc332208768"/>
      <w:bookmarkStart w:id="419" w:name="_Toc332274015"/>
      <w:bookmarkStart w:id="420" w:name="_Toc367109136"/>
      <w:bookmarkStart w:id="421" w:name="_Toc394486335"/>
      <w:bookmarkStart w:id="422" w:name="_Toc394583541"/>
      <w:bookmarkStart w:id="423" w:name="_Toc468171257"/>
      <w:bookmarkStart w:id="424" w:name="_Toc468549172"/>
      <w:bookmarkStart w:id="425" w:name="_Toc468552690"/>
      <w:bookmarkStart w:id="426" w:name="_Toc469041217"/>
      <w:bookmarkStart w:id="427" w:name="_Toc469041323"/>
      <w:bookmarkStart w:id="428" w:name="_Toc469043302"/>
      <w:bookmarkStart w:id="429" w:name="_Toc469044936"/>
      <w:bookmarkStart w:id="430" w:name="_Toc469139232"/>
      <w:bookmarkStart w:id="431" w:name="_Toc469143769"/>
      <w:bookmarkStart w:id="432" w:name="_Toc469152527"/>
      <w:bookmarkStart w:id="433" w:name="_Toc469152677"/>
      <w:bookmarkStart w:id="434" w:name="_Toc491174776"/>
      <w:bookmarkStart w:id="435" w:name="_Toc491175158"/>
      <w:bookmarkStart w:id="436" w:name="_Toc494304008"/>
      <w:bookmarkStart w:id="437" w:name="_Toc494304196"/>
      <w:bookmarkStart w:id="438" w:name="_Toc532827232"/>
      <w:bookmarkStart w:id="439" w:name="_Toc532827358"/>
      <w:bookmarkStart w:id="440" w:name="_Toc532827583"/>
      <w:bookmarkStart w:id="441" w:name="_Toc532827766"/>
      <w:bookmarkStart w:id="442" w:name="_Toc532892538"/>
      <w:bookmarkEnd w:id="411"/>
      <w:bookmarkEnd w:id="412"/>
      <w:r>
        <w:rPr>
          <w:noProof/>
        </w:rPr>
        <w:lastRenderedPageBreak/>
        <w:drawing>
          <wp:anchor distT="0" distB="0" distL="114300" distR="114300" simplePos="0" relativeHeight="251663872" behindDoc="0" locked="0" layoutInCell="1" allowOverlap="1" wp14:anchorId="79713397" wp14:editId="50D8FC47">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7E69F5">
        <w:rPr>
          <w:noProof/>
        </w:rPr>
        <w:object w:dxaOrig="0" w:dyaOrig="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700736;mso-wrap-edited:f;mso-position-horizontal-relative:text;mso-position-vertical-relative:page" wrapcoords="-151 0 -151 21327 21600 21327 21600 0 -151 0" o:allowincell="f">
            <v:imagedata r:id="rId40" o:title=""/>
            <w10:wrap anchory="page"/>
          </v:shape>
          <o:OLEObject Type="Embed" ProgID="PBrush" ShapeID="_x0000_s1083" DrawAspect="Content" ObjectID="_1663480999" r:id="rId41"/>
        </w:object>
      </w:r>
      <w:r>
        <w:t xml:space="preserve">Define/Edit </w:t>
      </w:r>
      <w:r w:rsidR="006C7149">
        <w:t>Process Window</w:t>
      </w:r>
      <w:bookmarkEnd w:id="282"/>
      <w:bookmarkEnd w:id="283"/>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F530CA1">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628032" behindDoc="0" locked="0" layoutInCell="1" allowOverlap="1" wp14:anchorId="63E44C43" wp14:editId="2018585A">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7E69F5" w:rsidRPr="00C604DD" w:rsidRDefault="007E69F5"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628032;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7E69F5" w:rsidRPr="00C604DD" w:rsidRDefault="007E69F5"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77777777" w:rsidR="008708F9" w:rsidRDefault="00D41AFB" w:rsidP="00F5043F">
      <w:pPr>
        <w:pStyle w:val="Caption"/>
      </w:pPr>
      <w:r>
        <w:t xml:space="preserve">Figure </w:t>
      </w:r>
      <w:fldSimple w:instr=" SEQ Figure \* ARABIC ">
        <w:r w:rsidR="0013342E">
          <w:rPr>
            <w:noProof/>
          </w:rPr>
          <w:t>13</w:t>
        </w:r>
      </w:fldSimple>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56B92F1A"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443" w:name="_Toc488490441"/>
      <w:bookmarkStart w:id="444" w:name="_Toc119468080"/>
      <w:bookmarkStart w:id="445" w:name="_Toc329784599"/>
      <w:bookmarkStart w:id="446" w:name="_Toc469043303"/>
      <w:bookmarkStart w:id="447" w:name="_Toc469044937"/>
      <w:bookmarkStart w:id="448" w:name="_Toc469139233"/>
      <w:bookmarkStart w:id="449" w:name="_Toc469152678"/>
      <w:bookmarkStart w:id="450" w:name="_Toc491174777"/>
      <w:bookmarkStart w:id="451" w:name="_Toc494304009"/>
      <w:bookmarkStart w:id="452" w:name="_Toc532827233"/>
      <w:bookmarkStart w:id="453" w:name="_Toc532827359"/>
      <w:bookmarkStart w:id="454" w:name="_Toc532827767"/>
      <w:r>
        <w:lastRenderedPageBreak/>
        <w:t>Solder Paste Menu</w:t>
      </w:r>
      <w:bookmarkEnd w:id="443"/>
      <w:bookmarkEnd w:id="444"/>
      <w:bookmarkEnd w:id="445"/>
      <w:bookmarkEnd w:id="446"/>
      <w:bookmarkEnd w:id="447"/>
      <w:bookmarkEnd w:id="448"/>
      <w:bookmarkEnd w:id="449"/>
      <w:bookmarkEnd w:id="450"/>
      <w:bookmarkEnd w:id="451"/>
      <w:bookmarkEnd w:id="452"/>
      <w:bookmarkEnd w:id="453"/>
      <w:bookmarkEnd w:id="454"/>
    </w:p>
    <w:p w14:paraId="21DE0A9D" w14:textId="77777777" w:rsidR="008708F9" w:rsidRDefault="008708F9" w:rsidP="009C2049">
      <w:pPr>
        <w:jc w:val="center"/>
      </w:pPr>
      <w:r>
        <w:object w:dxaOrig="2010" w:dyaOrig="750" w14:anchorId="03D1341E">
          <v:shape id="_x0000_i1026" type="#_x0000_t75" style="width:101.25pt;height:38.25pt" o:ole="" o:bordertopcolor="this" o:borderleftcolor="this" o:borderbottomcolor="this" o:borderrightcolor="this" fillcolor="window">
            <v:imagedata r:id="rId43" o:title=""/>
            <w10:bordertop type="single" width="6"/>
            <w10:borderleft type="single" width="6"/>
            <w10:borderbottom type="single" width="6"/>
            <w10:borderright type="single" width="6"/>
          </v:shape>
          <o:OLEObject Type="Embed" ProgID="PBrush" ShapeID="_x0000_i1026" DrawAspect="Content" ObjectID="_1663480989" r:id="rId44"/>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610242B2">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77777777" w:rsidR="008708F9" w:rsidRDefault="00D41AFB" w:rsidP="00F5043F">
      <w:pPr>
        <w:pStyle w:val="Caption"/>
        <w:rPr>
          <w:noProof/>
        </w:rPr>
      </w:pPr>
      <w:bookmarkStart w:id="455" w:name="_Ref185671013"/>
      <w:r>
        <w:t xml:space="preserve">Figure </w:t>
      </w:r>
      <w:fldSimple w:instr=" SEQ Figure \* ARABIC ">
        <w:r w:rsidR="0013342E">
          <w:rPr>
            <w:noProof/>
          </w:rPr>
          <w:t>14</w:t>
        </w:r>
      </w:fldSimple>
      <w:bookmarkEnd w:id="455"/>
      <w:r w:rsidR="00435384">
        <w:t>: Solder Paste Menu</w:t>
      </w:r>
    </w:p>
    <w:p w14:paraId="656D5BB5" w14:textId="77777777" w:rsidR="008708F9" w:rsidRDefault="008708F9" w:rsidP="00194E1A"/>
    <w:p w14:paraId="2F640B24" w14:textId="77777777"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13342E">
        <w:t xml:space="preserve">Figure </w:t>
      </w:r>
      <w:r w:rsidR="0013342E">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456" w:name="_Toc486325573"/>
      <w:bookmarkStart w:id="457"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458" w:name="_Edit_Specs"/>
      <w:bookmarkStart w:id="459" w:name="_Ref91061038"/>
      <w:bookmarkStart w:id="460" w:name="_Toc119468081"/>
      <w:bookmarkStart w:id="461" w:name="_Toc329784600"/>
      <w:bookmarkStart w:id="462" w:name="_Toc469043304"/>
      <w:bookmarkStart w:id="463" w:name="_Toc469044938"/>
      <w:bookmarkStart w:id="464" w:name="_Toc469139234"/>
      <w:bookmarkStart w:id="465" w:name="_Toc469152679"/>
      <w:bookmarkStart w:id="466" w:name="_Toc491174778"/>
      <w:bookmarkStart w:id="467" w:name="_Toc494304010"/>
      <w:bookmarkStart w:id="468" w:name="_Toc532827234"/>
      <w:bookmarkStart w:id="469" w:name="_Toc532827360"/>
      <w:bookmarkStart w:id="470" w:name="_Toc532827768"/>
      <w:bookmarkEnd w:id="458"/>
      <w:r>
        <w:lastRenderedPageBreak/>
        <w:t>Edit Specs</w:t>
      </w:r>
      <w:bookmarkEnd w:id="456"/>
      <w:bookmarkEnd w:id="457"/>
      <w:bookmarkEnd w:id="459"/>
      <w:bookmarkEnd w:id="460"/>
      <w:bookmarkEnd w:id="461"/>
      <w:bookmarkEnd w:id="462"/>
      <w:bookmarkEnd w:id="463"/>
      <w:bookmarkEnd w:id="464"/>
      <w:bookmarkEnd w:id="465"/>
      <w:bookmarkEnd w:id="466"/>
      <w:bookmarkEnd w:id="467"/>
      <w:bookmarkEnd w:id="468"/>
      <w:bookmarkEnd w:id="469"/>
      <w:bookmarkEnd w:id="470"/>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1.25pt;height:38.25pt" o:ole="" fillcolor="window">
            <v:imagedata r:id="rId46" o:title=""/>
          </v:shape>
          <o:OLEObject Type="Embed" ProgID="PBrush" ShapeID="_x0000_i1027" DrawAspect="Content" ObjectID="_1663480990" r:id="rId47"/>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2EC583E0">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77777777" w:rsidR="008708F9" w:rsidRPr="0025224B" w:rsidRDefault="00D41AFB" w:rsidP="00F5043F">
      <w:pPr>
        <w:pStyle w:val="Caption"/>
      </w:pPr>
      <w:bookmarkStart w:id="471" w:name="_Ref185671484"/>
      <w:r>
        <w:t xml:space="preserve">Figure </w:t>
      </w:r>
      <w:fldSimple w:instr=" SEQ Figure \* ARABIC ">
        <w:r w:rsidR="0013342E">
          <w:rPr>
            <w:noProof/>
          </w:rPr>
          <w:t>15</w:t>
        </w:r>
      </w:fldSimple>
      <w:bookmarkEnd w:id="471"/>
      <w:r w:rsidR="00435384">
        <w:t>: Process Window Edit Specs</w:t>
      </w:r>
    </w:p>
    <w:p w14:paraId="4855A5A6" w14:textId="77777777" w:rsidR="008708F9" w:rsidRDefault="008708F9" w:rsidP="00194E1A"/>
    <w:p w14:paraId="18C09FAF" w14:textId="77777777"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13342E">
        <w:t xml:space="preserve">Figure </w:t>
      </w:r>
      <w:r w:rsidR="0013342E">
        <w:rPr>
          <w:noProof/>
        </w:rPr>
        <w:t>15</w:t>
      </w:r>
      <w:r w:rsidR="00BD655D">
        <w:fldChar w:fldCharType="end"/>
      </w:r>
      <w:r w:rsidR="00D41AFB" w:rsidRPr="00D41AFB">
        <w:rPr>
          <w:color w:val="FF0000"/>
        </w:rPr>
        <w:t>.</w:t>
      </w:r>
    </w:p>
    <w:p w14:paraId="30BAAFE7" w14:textId="77777777" w:rsidR="00DA2F1E" w:rsidRDefault="00DA2F1E"/>
    <w:p w14:paraId="04FAF4A8" w14:textId="5DB6C73B" w:rsidR="008708F9" w:rsidRPr="00186824" w:rsidRDefault="00DA2F1E">
      <w:r>
        <w:t xml:space="preserve">There is a single </w:t>
      </w:r>
      <w:del w:id="472" w:author="Tom Bergeron" w:date="2020-09-29T15:55:00Z">
        <w:r w:rsidDel="00CB1AD7">
          <w:delText>drop down</w:delText>
        </w:r>
      </w:del>
      <w:ins w:id="473" w:author="Tom Bergeron" w:date="2020-09-29T15:55:00Z">
        <w:r w:rsidR="00CB1AD7">
          <w:t>drop-down</w:t>
        </w:r>
      </w:ins>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474" w:name="_Toc119468082"/>
      <w:r>
        <w:br w:type="page"/>
      </w:r>
      <w:bookmarkStart w:id="475" w:name="_Toc329784601"/>
      <w:bookmarkStart w:id="476" w:name="_Toc469043305"/>
      <w:bookmarkStart w:id="477" w:name="_Toc469044939"/>
      <w:bookmarkStart w:id="478" w:name="_Toc469139235"/>
      <w:bookmarkStart w:id="479" w:name="_Toc469152680"/>
      <w:bookmarkStart w:id="480" w:name="_Toc491174779"/>
      <w:bookmarkStart w:id="481" w:name="_Toc494304011"/>
      <w:bookmarkStart w:id="482" w:name="_Toc532827361"/>
      <w:bookmarkStart w:id="483" w:name="_Toc532827769"/>
      <w:r w:rsidR="005D0ACF">
        <w:lastRenderedPageBreak/>
        <w:t>Specify</w:t>
      </w:r>
      <w:r w:rsidR="00636C9A">
        <w:t xml:space="preserve"> </w:t>
      </w:r>
      <w:r w:rsidR="00C343C4">
        <w:t>Different Specs f</w:t>
      </w:r>
      <w:r>
        <w:t>or Individual T</w:t>
      </w:r>
      <w:r w:rsidR="00C343C4">
        <w:t>C</w:t>
      </w:r>
      <w:r>
        <w:t>s</w:t>
      </w:r>
      <w:bookmarkEnd w:id="474"/>
      <w:bookmarkEnd w:id="475"/>
      <w:bookmarkEnd w:id="476"/>
      <w:bookmarkEnd w:id="477"/>
      <w:bookmarkEnd w:id="478"/>
      <w:bookmarkEnd w:id="479"/>
      <w:bookmarkEnd w:id="480"/>
      <w:bookmarkEnd w:id="481"/>
      <w:bookmarkEnd w:id="482"/>
      <w:bookmarkEnd w:id="483"/>
    </w:p>
    <w:p w14:paraId="1008DB36" w14:textId="77777777" w:rsidR="00D41AFB" w:rsidRDefault="004A5823" w:rsidP="00C343C4">
      <w:pPr>
        <w:jc w:val="center"/>
      </w:pPr>
      <w:r>
        <w:rPr>
          <w:noProof/>
        </w:rPr>
        <mc:AlternateContent>
          <mc:Choice Requires="wps">
            <w:drawing>
              <wp:anchor distT="0" distB="0" distL="114300" distR="114300" simplePos="0" relativeHeight="251653632" behindDoc="0" locked="0" layoutInCell="1" allowOverlap="1" wp14:anchorId="4E67FC6C" wp14:editId="6A6100B7">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9BD6D" id="Line 2973" o:spid="_x0000_s1026" style="position:absolute;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26654C3E">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52608" behindDoc="0" locked="0" layoutInCell="1" allowOverlap="1" wp14:anchorId="00C4D888" wp14:editId="172A9F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7E69F5" w:rsidRDefault="007E69F5"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7E69F5" w:rsidRDefault="007E69F5"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77777777" w:rsidR="00BE4981" w:rsidRPr="004A5823" w:rsidRDefault="00D41AFB" w:rsidP="00F5043F">
      <w:pPr>
        <w:pStyle w:val="Caption"/>
        <w:rPr>
          <w:rFonts w:ascii="Trebuchet MS" w:hAnsi="Trebuchet MS"/>
          <w:color w:val="FF0000"/>
          <w:sz w:val="24"/>
          <w:szCs w:val="24"/>
        </w:rPr>
      </w:pPr>
      <w:bookmarkStart w:id="484" w:name="_Ref185671788"/>
      <w:r>
        <w:t xml:space="preserve">Figure </w:t>
      </w:r>
      <w:fldSimple w:instr=" SEQ Figure \* ARABIC ">
        <w:r w:rsidR="0013342E">
          <w:rPr>
            <w:noProof/>
          </w:rPr>
          <w:t>16</w:t>
        </w:r>
      </w:fldSimple>
      <w:bookmarkEnd w:id="484"/>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485" w:name="_Toc469043306"/>
      <w:bookmarkStart w:id="486" w:name="_Toc469044940"/>
      <w:bookmarkStart w:id="487" w:name="_Toc469139236"/>
      <w:bookmarkStart w:id="488" w:name="_Toc469152681"/>
      <w:bookmarkStart w:id="489" w:name="_Toc491174780"/>
      <w:bookmarkStart w:id="490" w:name="_Toc494304012"/>
      <w:bookmarkStart w:id="491" w:name="_Toc532827362"/>
      <w:bookmarkStart w:id="492" w:name="_Toc532827770"/>
      <w:r w:rsidRPr="007A0D7E">
        <w:t>T</w:t>
      </w:r>
      <w:r w:rsidR="00C343C4">
        <w:t xml:space="preserve">C </w:t>
      </w:r>
      <w:r w:rsidRPr="007A0D7E">
        <w:t>Selection &amp; Label</w:t>
      </w:r>
      <w:bookmarkEnd w:id="485"/>
      <w:bookmarkEnd w:id="486"/>
      <w:bookmarkEnd w:id="487"/>
      <w:bookmarkEnd w:id="488"/>
      <w:bookmarkEnd w:id="489"/>
      <w:bookmarkEnd w:id="490"/>
      <w:bookmarkEnd w:id="491"/>
      <w:bookmarkEnd w:id="492"/>
    </w:p>
    <w:p w14:paraId="7AFF2373" w14:textId="77777777"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Define/Edit_Process_Window"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13342E">
        <w:t xml:space="preserve">Figure </w:t>
      </w:r>
      <w:r w:rsidR="0013342E">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640320" behindDoc="0" locked="0" layoutInCell="1" allowOverlap="1" wp14:anchorId="777DD142" wp14:editId="592BFA9E">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E482BE" id="Oval 4149" o:spid="_x0000_s1026" style="position:absolute;margin-left:196.5pt;margin-top:97.2pt;width:59.5pt;height:54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073A6B39">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74004" cy="2286000"/>
                    </a:xfrm>
                    <a:prstGeom prst="rect">
                      <a:avLst/>
                    </a:prstGeom>
                  </pic:spPr>
                </pic:pic>
              </a:graphicData>
            </a:graphic>
          </wp:inline>
        </w:drawing>
      </w:r>
    </w:p>
    <w:p w14:paraId="1B91AD3F" w14:textId="77777777" w:rsidR="00D41AFB" w:rsidRPr="00D41AFB" w:rsidRDefault="00D41AFB" w:rsidP="004A5823">
      <w:pPr>
        <w:pStyle w:val="Caption"/>
      </w:pPr>
      <w:bookmarkStart w:id="493" w:name="_Ref185671808"/>
      <w:r>
        <w:t xml:space="preserve">Figure </w:t>
      </w:r>
      <w:fldSimple w:instr=" SEQ Figure \* ARABIC ">
        <w:r w:rsidR="0013342E">
          <w:rPr>
            <w:noProof/>
          </w:rPr>
          <w:t>17</w:t>
        </w:r>
      </w:fldSimple>
      <w:bookmarkEnd w:id="493"/>
      <w:r w:rsidR="00435384">
        <w:t>: Process Window Select TC to View</w:t>
      </w:r>
    </w:p>
    <w:p w14:paraId="3EB00C20" w14:textId="77777777" w:rsidR="005D0ACF" w:rsidRPr="005D0ACF" w:rsidRDefault="005D0ACF"/>
    <w:p w14:paraId="02CDF0FC" w14:textId="77777777"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13342E">
        <w:t xml:space="preserve">Figure </w:t>
      </w:r>
      <w:r w:rsidR="0013342E">
        <w:rPr>
          <w:noProof/>
        </w:rPr>
        <w:t>17</w:t>
      </w:r>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494" w:name="_Change_Specs_Name"/>
      <w:bookmarkStart w:id="495" w:name="_Toc469043307"/>
      <w:bookmarkStart w:id="496" w:name="_Toc469044941"/>
      <w:bookmarkStart w:id="497" w:name="_Toc469139237"/>
      <w:bookmarkStart w:id="498" w:name="_Toc469152682"/>
      <w:bookmarkStart w:id="499" w:name="_Toc491174781"/>
      <w:bookmarkStart w:id="500" w:name="_Toc494304013"/>
      <w:bookmarkStart w:id="501" w:name="_Toc532827363"/>
      <w:bookmarkStart w:id="502" w:name="_Toc532827771"/>
      <w:bookmarkEnd w:id="494"/>
      <w:r w:rsidRPr="005D0ACF">
        <w:lastRenderedPageBreak/>
        <w:t>Change Specs Name</w:t>
      </w:r>
      <w:bookmarkEnd w:id="495"/>
      <w:bookmarkEnd w:id="496"/>
      <w:bookmarkEnd w:id="497"/>
      <w:bookmarkEnd w:id="498"/>
      <w:bookmarkEnd w:id="499"/>
      <w:bookmarkEnd w:id="500"/>
      <w:bookmarkEnd w:id="501"/>
      <w:bookmarkEnd w:id="502"/>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67302BCB">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79C04C29">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503" w:name="_Toc486325574"/>
      <w:bookmarkStart w:id="504" w:name="_Toc488490443"/>
      <w:bookmarkStart w:id="505" w:name="_Toc119468083"/>
      <w:bookmarkStart w:id="506" w:name="_Toc329784602"/>
      <w:bookmarkStart w:id="507" w:name="_Toc469043308"/>
      <w:bookmarkStart w:id="508" w:name="_Toc469044942"/>
      <w:bookmarkStart w:id="509" w:name="_Toc469139238"/>
      <w:bookmarkStart w:id="510" w:name="_Toc469152683"/>
      <w:bookmarkStart w:id="511" w:name="_Toc491174782"/>
      <w:bookmarkStart w:id="512" w:name="_Toc494304014"/>
      <w:bookmarkStart w:id="513" w:name="_Toc532827235"/>
      <w:bookmarkStart w:id="514" w:name="_Toc532827364"/>
      <w:bookmarkStart w:id="515" w:name="_Toc532827772"/>
      <w:r>
        <w:lastRenderedPageBreak/>
        <w:t>Sav</w:t>
      </w:r>
      <w:r w:rsidR="005D0ACF">
        <w:t xml:space="preserve">e </w:t>
      </w:r>
      <w:r>
        <w:t>Process Window</w:t>
      </w:r>
      <w:bookmarkEnd w:id="503"/>
      <w:bookmarkEnd w:id="504"/>
      <w:bookmarkEnd w:id="505"/>
      <w:bookmarkEnd w:id="506"/>
      <w:bookmarkEnd w:id="507"/>
      <w:bookmarkEnd w:id="508"/>
      <w:bookmarkEnd w:id="509"/>
      <w:bookmarkEnd w:id="510"/>
      <w:bookmarkEnd w:id="511"/>
      <w:bookmarkEnd w:id="512"/>
      <w:bookmarkEnd w:id="513"/>
      <w:bookmarkEnd w:id="514"/>
      <w:bookmarkEnd w:id="515"/>
    </w:p>
    <w:p w14:paraId="4EEF6A9C" w14:textId="77777777" w:rsidR="00D41AFB" w:rsidRDefault="004A5823" w:rsidP="009C2049">
      <w:pPr>
        <w:keepNext/>
        <w:jc w:val="center"/>
      </w:pPr>
      <w:r>
        <w:rPr>
          <w:noProof/>
        </w:rPr>
        <w:drawing>
          <wp:inline distT="0" distB="0" distL="0" distR="0" wp14:anchorId="6FA6700A" wp14:editId="10DAD275">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62661" cy="3072384"/>
                    </a:xfrm>
                    <a:prstGeom prst="rect">
                      <a:avLst/>
                    </a:prstGeom>
                  </pic:spPr>
                </pic:pic>
              </a:graphicData>
            </a:graphic>
          </wp:inline>
        </w:drawing>
      </w:r>
    </w:p>
    <w:p w14:paraId="51D9BBB0" w14:textId="77777777" w:rsidR="008708F9" w:rsidRPr="0025224B" w:rsidRDefault="00D41AFB" w:rsidP="00F5043F">
      <w:pPr>
        <w:pStyle w:val="Caption"/>
      </w:pPr>
      <w:bookmarkStart w:id="516" w:name="_Ref185673863"/>
      <w:r>
        <w:t xml:space="preserve">Figure </w:t>
      </w:r>
      <w:fldSimple w:instr=" SEQ Figure \* ARABIC ">
        <w:r w:rsidR="0013342E">
          <w:rPr>
            <w:noProof/>
          </w:rPr>
          <w:t>18</w:t>
        </w:r>
      </w:fldSimple>
      <w:bookmarkEnd w:id="516"/>
      <w:r w:rsidR="00F639E2">
        <w:t>: Save Process Window</w:t>
      </w:r>
    </w:p>
    <w:p w14:paraId="290220B0" w14:textId="77777777" w:rsidR="008708F9" w:rsidRDefault="008708F9"/>
    <w:p w14:paraId="51ACB9EE" w14:textId="77777777"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517" w:name="_Toc486325575"/>
      <w:bookmarkStart w:id="518"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13342E">
        <w:t xml:space="preserve">Figure </w:t>
      </w:r>
      <w:r w:rsidR="0013342E">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13342E">
        <w:t xml:space="preserve">Figure </w:t>
      </w:r>
      <w:r w:rsidR="0013342E">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35C89D0F">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77777777" w:rsidR="008708F9" w:rsidRDefault="00194666" w:rsidP="00F5043F">
      <w:pPr>
        <w:pStyle w:val="Caption"/>
      </w:pPr>
      <w:bookmarkStart w:id="519" w:name="_Ref209341352"/>
      <w:r>
        <w:t xml:space="preserve">Figure </w:t>
      </w:r>
      <w:fldSimple w:instr=" SEQ Figure \* ARABIC ">
        <w:r w:rsidR="0013342E">
          <w:rPr>
            <w:noProof/>
          </w:rPr>
          <w:t>19</w:t>
        </w:r>
      </w:fldSimple>
      <w:bookmarkEnd w:id="519"/>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520" w:name="_Toc469043309"/>
      <w:bookmarkStart w:id="521" w:name="_Toc469044943"/>
      <w:bookmarkStart w:id="522" w:name="_Toc469139239"/>
      <w:bookmarkStart w:id="523" w:name="_Toc469152684"/>
      <w:bookmarkStart w:id="524" w:name="_Toc491174783"/>
      <w:bookmarkStart w:id="525" w:name="_Toc494304015"/>
      <w:bookmarkStart w:id="526" w:name="_Toc532827236"/>
      <w:bookmarkStart w:id="527" w:name="_Toc532827365"/>
      <w:bookmarkStart w:id="528" w:name="_Toc532827773"/>
      <w:r>
        <w:lastRenderedPageBreak/>
        <w:t>Import</w:t>
      </w:r>
      <w:r w:rsidR="00157356">
        <w:t xml:space="preserve"> </w:t>
      </w:r>
      <w:r w:rsidR="00754243">
        <w:t>Legacy Process Windows</w:t>
      </w:r>
      <w:bookmarkEnd w:id="520"/>
      <w:bookmarkEnd w:id="521"/>
      <w:bookmarkEnd w:id="522"/>
      <w:bookmarkEnd w:id="523"/>
      <w:bookmarkEnd w:id="524"/>
      <w:bookmarkEnd w:id="525"/>
      <w:bookmarkEnd w:id="526"/>
      <w:bookmarkEnd w:id="527"/>
      <w:bookmarkEnd w:id="528"/>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6C3E180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252C7446">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35757008">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57"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75pt;height:87.75pt" o:ole="">
                  <v:imagedata r:id="rId58" o:title=""/>
                </v:shape>
                <o:OLEObject Type="Embed" ProgID="PBrush" ShapeID="_x0000_i1028" DrawAspect="Content" ObjectID="_1663480991" r:id="rId59"/>
              </w:object>
            </w:r>
            <w:r w:rsidR="00D5165D">
              <w:rPr>
                <w:noProof/>
              </w:rPr>
              <w:drawing>
                <wp:anchor distT="0" distB="0" distL="114300" distR="114300" simplePos="0" relativeHeight="251657728" behindDoc="1" locked="0" layoutInCell="1" allowOverlap="1" wp14:anchorId="257ADE91" wp14:editId="7557AB22">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529" w:name="_Toc119468084"/>
      <w:bookmarkStart w:id="530" w:name="_Toc329784603"/>
      <w:bookmarkStart w:id="531" w:name="_Toc329852089"/>
      <w:bookmarkStart w:id="532" w:name="_Toc331173661"/>
      <w:bookmarkStart w:id="533" w:name="_Toc332208769"/>
      <w:bookmarkStart w:id="534" w:name="_Toc332274016"/>
      <w:bookmarkStart w:id="535" w:name="_Toc367109137"/>
      <w:bookmarkStart w:id="536" w:name="_Toc394486336"/>
      <w:bookmarkStart w:id="537" w:name="_Toc394583542"/>
      <w:bookmarkStart w:id="538" w:name="_Toc468171258"/>
      <w:bookmarkStart w:id="539" w:name="_Toc468549173"/>
      <w:bookmarkStart w:id="540" w:name="_Toc468552691"/>
      <w:bookmarkStart w:id="541" w:name="_Toc469041218"/>
      <w:bookmarkStart w:id="542" w:name="_Toc469041324"/>
      <w:bookmarkStart w:id="543" w:name="_Toc469043310"/>
      <w:bookmarkStart w:id="544" w:name="_Toc469044944"/>
      <w:bookmarkStart w:id="545" w:name="_Toc469139240"/>
      <w:bookmarkStart w:id="546" w:name="_Toc469143770"/>
      <w:bookmarkStart w:id="547" w:name="_Toc469152528"/>
      <w:bookmarkStart w:id="548" w:name="_Toc469152685"/>
      <w:bookmarkStart w:id="549" w:name="_Toc491174784"/>
      <w:bookmarkStart w:id="550" w:name="_Toc491175159"/>
      <w:bookmarkStart w:id="551" w:name="_Toc494304016"/>
      <w:bookmarkStart w:id="552" w:name="_Toc494304197"/>
      <w:bookmarkStart w:id="553" w:name="_Toc532827237"/>
      <w:bookmarkStart w:id="554" w:name="_Toc532827366"/>
      <w:bookmarkStart w:id="555" w:name="_Toc532827584"/>
      <w:bookmarkStart w:id="556" w:name="_Toc532827774"/>
      <w:bookmarkStart w:id="557" w:name="_Toc532892539"/>
      <w:r>
        <w:rPr>
          <w:noProof/>
        </w:rPr>
        <w:lastRenderedPageBreak/>
        <w:drawing>
          <wp:anchor distT="0" distB="0" distL="114300" distR="114300" simplePos="0" relativeHeight="251664896" behindDoc="0" locked="0" layoutInCell="1" allowOverlap="1" wp14:anchorId="05F2670B" wp14:editId="3F4D3B73">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529"/>
      <w:r w:rsidR="00942166">
        <w:t xml:space="preserve"> </w:t>
      </w:r>
      <w:r w:rsidR="006C7149">
        <w:t>Screen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5443D3E9" w14:textId="77777777" w:rsidR="008708F9" w:rsidRDefault="008708F9" w:rsidP="00194E1A">
      <w:pPr>
        <w:rPr>
          <w:noProof/>
        </w:rPr>
      </w:pPr>
    </w:p>
    <w:p w14:paraId="49258496" w14:textId="1950DE93" w:rsidR="00942166" w:rsidRPr="0033367E" w:rsidRDefault="00E545FA" w:rsidP="00D5165D">
      <w:pPr>
        <w:jc w:val="center"/>
      </w:pPr>
      <w:r>
        <w:rPr>
          <w:noProof/>
        </w:rPr>
        <w:drawing>
          <wp:inline distT="0" distB="0" distL="0" distR="0" wp14:anchorId="00DF8BF4" wp14:editId="10EE8D9C">
            <wp:extent cx="3680621" cy="3136392"/>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80621" cy="3136392"/>
                    </a:xfrm>
                    <a:prstGeom prst="rect">
                      <a:avLst/>
                    </a:prstGeom>
                  </pic:spPr>
                </pic:pic>
              </a:graphicData>
            </a:graphic>
          </wp:inline>
        </w:drawing>
      </w:r>
    </w:p>
    <w:p w14:paraId="3F5C3A65" w14:textId="2DE65BE3" w:rsidR="008708F9" w:rsidRDefault="00194666" w:rsidP="00F5043F">
      <w:pPr>
        <w:pStyle w:val="Caption"/>
      </w:pPr>
      <w:bookmarkStart w:id="558" w:name="_Ref185674530"/>
      <w:r>
        <w:t xml:space="preserve">Figure </w:t>
      </w:r>
      <w:fldSimple w:instr=" SEQ Figure \* ARABIC ">
        <w:r w:rsidR="0013342E">
          <w:rPr>
            <w:noProof/>
          </w:rPr>
          <w:t>20</w:t>
        </w:r>
      </w:fldSimple>
      <w:bookmarkEnd w:id="558"/>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63D814A5"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w:t>
      </w:r>
      <w:r w:rsidR="001C582A">
        <w:t>ler</w:t>
      </w:r>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1BEDFE87" w:rsidR="00C115E5" w:rsidRPr="00E1141B" w:rsidRDefault="00C115E5" w:rsidP="00AA5614">
      <w:pPr>
        <w:pStyle w:val="ListParagraph"/>
        <w:numPr>
          <w:ilvl w:val="0"/>
          <w:numId w:val="94"/>
        </w:numPr>
        <w:ind w:left="1260"/>
      </w:pPr>
      <w:r w:rsidRPr="00E1141B">
        <w:t xml:space="preserve">Battery </w:t>
      </w:r>
      <w:ins w:id="559" w:author="Tom Bergeron" w:date="2020-09-29T13:41:00Z">
        <w:r w:rsidR="003C3235">
          <w:t>information</w:t>
        </w:r>
      </w:ins>
      <w:del w:id="560" w:author="Tom Bergeron" w:date="2020-09-29T13:41:00Z">
        <w:r w:rsidR="00740503" w:rsidDel="003C3235">
          <w:delText>V</w:delText>
        </w:r>
        <w:r w:rsidRPr="00E1141B" w:rsidDel="003C3235">
          <w:delText>oltage</w:delText>
        </w:r>
      </w:del>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0B71F20E"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ins w:id="561" w:author="Tom Bergeron" w:date="2020-09-29T13:42:00Z">
        <w:r w:rsidR="003C3235">
          <w:t>for</w:t>
        </w:r>
      </w:ins>
      <w:del w:id="562" w:author="Tom Bergeron" w:date="2020-09-29T13:42:00Z">
        <w:r w:rsidDel="003C3235">
          <w:delText>in re</w:delText>
        </w:r>
      </w:del>
      <w:del w:id="563" w:author="Tom Bergeron" w:date="2020-09-29T13:41:00Z">
        <w:r w:rsidDel="003C3235">
          <w:delText>gards to</w:delText>
        </w:r>
      </w:del>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564" w:name="_Toc119468085"/>
      <w:bookmarkStart w:id="565" w:name="_Toc329784604"/>
      <w:bookmarkStart w:id="566" w:name="_Toc329852090"/>
      <w:bookmarkStart w:id="567" w:name="_Toc331173662"/>
      <w:bookmarkStart w:id="568" w:name="_Toc332208770"/>
      <w:bookmarkStart w:id="569" w:name="_Toc332274017"/>
      <w:bookmarkStart w:id="570" w:name="_Toc367109138"/>
      <w:bookmarkStart w:id="571" w:name="_Toc394486337"/>
      <w:bookmarkStart w:id="572" w:name="_Toc394583543"/>
      <w:bookmarkStart w:id="573" w:name="_Toc468171259"/>
      <w:bookmarkStart w:id="574" w:name="_Toc468549174"/>
      <w:bookmarkStart w:id="575" w:name="_Toc468552692"/>
      <w:bookmarkStart w:id="576" w:name="_Toc469041219"/>
      <w:bookmarkStart w:id="577" w:name="_Toc469041325"/>
      <w:bookmarkStart w:id="578" w:name="_Toc469043311"/>
      <w:bookmarkStart w:id="579" w:name="_Toc469044945"/>
      <w:bookmarkStart w:id="580" w:name="_Toc469139241"/>
      <w:bookmarkStart w:id="581" w:name="_Toc469143771"/>
      <w:bookmarkStart w:id="582" w:name="_Toc469152529"/>
      <w:bookmarkStart w:id="583" w:name="_Toc469152686"/>
      <w:bookmarkStart w:id="584" w:name="_Toc491174785"/>
      <w:bookmarkStart w:id="585" w:name="_Toc491175160"/>
      <w:bookmarkStart w:id="586" w:name="_Toc494304017"/>
      <w:bookmarkStart w:id="587" w:name="_Toc494304198"/>
      <w:bookmarkStart w:id="588" w:name="_Toc532827238"/>
      <w:bookmarkStart w:id="589" w:name="_Toc532827367"/>
      <w:bookmarkStart w:id="590" w:name="_Toc532827585"/>
      <w:bookmarkStart w:id="591" w:name="_Toc532827775"/>
      <w:bookmarkStart w:id="592" w:name="_Toc532892540"/>
      <w:r>
        <w:rPr>
          <w:noProof/>
        </w:rPr>
        <w:lastRenderedPageBreak/>
        <w:drawing>
          <wp:anchor distT="0" distB="0" distL="114300" distR="114300" simplePos="0" relativeHeight="251665920" behindDoc="0" locked="0" layoutInCell="1" allowOverlap="1" wp14:anchorId="130CA7B3" wp14:editId="71E6F5CE">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517"/>
      <w:bookmarkEnd w:id="518"/>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14:paraId="22061CB3" w14:textId="77777777" w:rsidR="008708F9" w:rsidRDefault="008708F9" w:rsidP="00102D27">
      <w:pPr>
        <w:rPr>
          <w:noProof/>
        </w:rPr>
      </w:pPr>
    </w:p>
    <w:p w14:paraId="5F87D5F1" w14:textId="77777777"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bottom</w:t>
      </w:r>
      <w:del w:id="593" w:author="Tom Bergeron" w:date="2020-09-29T13:42:00Z">
        <w:r w:rsidR="002948B1" w:rsidRPr="00754243" w:rsidDel="003C3235">
          <w:delText xml:space="preserve"> </w:delText>
        </w:r>
      </w:del>
      <w:r w:rsidR="002948B1" w:rsidRPr="00754243">
        <w:t xml:space="preserve"> to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58752" behindDoc="0" locked="0" layoutInCell="1" allowOverlap="1" wp14:anchorId="3C7189D6" wp14:editId="4470DB0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7E69F5" w:rsidRPr="009072DD" w:rsidRDefault="007E69F5"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7E69F5" w:rsidRPr="009072DD" w:rsidRDefault="007E69F5"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7E69F5" w:rsidRPr="009072DD" w:rsidRDefault="007E69F5"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58752;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7E69F5" w:rsidRPr="009072DD" w:rsidRDefault="007E69F5"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7E69F5" w:rsidRPr="009072DD" w:rsidRDefault="007E69F5"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7E69F5" w:rsidRPr="009072DD" w:rsidRDefault="007E69F5"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88F19F8">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77777777" w:rsidR="008708F9" w:rsidRPr="0025224B" w:rsidRDefault="00194666" w:rsidP="00F5043F">
      <w:pPr>
        <w:pStyle w:val="Caption"/>
      </w:pPr>
      <w:r>
        <w:t xml:space="preserve">Figure </w:t>
      </w:r>
      <w:fldSimple w:instr=" SEQ Figure \* ARABIC ">
        <w:r w:rsidR="0013342E">
          <w:rPr>
            <w:noProof/>
          </w:rPr>
          <w:t>21</w:t>
        </w:r>
      </w:fldSimple>
      <w:r w:rsidR="001D41DE">
        <w:t>: Run a Profile Screen #1</w:t>
      </w:r>
    </w:p>
    <w:p w14:paraId="285A3A12" w14:textId="77777777" w:rsidR="00FE4897" w:rsidRDefault="00FE4897" w:rsidP="00102D27"/>
    <w:p w14:paraId="28728A73" w14:textId="4AEEA65C"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del w:id="594" w:author="Tom Bergeron" w:date="2020-09-29T13:42:00Z">
        <w:r w:rsidR="008708F9" w:rsidDel="003C3235">
          <w:delText>drop down</w:delText>
        </w:r>
      </w:del>
      <w:ins w:id="595" w:author="Tom Bergeron" w:date="2020-09-29T13:42:00Z">
        <w:r w:rsidR="003C3235">
          <w:t>drop-down</w:t>
        </w:r>
      </w:ins>
      <w:r w:rsidR="008708F9">
        <w:t xml:space="preserve"> list.</w:t>
      </w:r>
    </w:p>
    <w:p w14:paraId="4D36234F" w14:textId="77777777" w:rsidR="0029047F" w:rsidRDefault="0029047F" w:rsidP="0029047F"/>
    <w:p w14:paraId="30F57D1E" w14:textId="46C945CA"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del w:id="596" w:author="Tom Bergeron" w:date="2020-09-29T13:42:00Z">
        <w:r w:rsidR="008708F9" w:rsidDel="003C3235">
          <w:delText>drop down</w:delText>
        </w:r>
      </w:del>
      <w:ins w:id="597" w:author="Tom Bergeron" w:date="2020-09-29T13:42:00Z">
        <w:r w:rsidR="003C3235">
          <w:t>drop-down</w:t>
        </w:r>
      </w:ins>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3287232F" w:rsidR="000372EC" w:rsidRDefault="000372EC" w:rsidP="0029047F">
      <w:r>
        <w:rPr>
          <w:b/>
        </w:rPr>
        <w:t xml:space="preserve">Application </w:t>
      </w:r>
      <w:r w:rsidRPr="00186824">
        <w:t>– Select your Application type from the list.  The software will function depending on the selected Application type.  Some variables that might change depending on the selected Application type are</w:t>
      </w:r>
      <w:ins w:id="598" w:author="Tom Bergeron" w:date="2020-09-29T13:42:00Z">
        <w:r w:rsidR="003C3235">
          <w:t>:</w:t>
        </w:r>
      </w:ins>
      <w:del w:id="599" w:author="Tom Bergeron" w:date="2020-09-29T13:42:00Z">
        <w:r w:rsidRPr="00186824" w:rsidDel="003C3235">
          <w:delText>:</w:delText>
        </w:r>
      </w:del>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4C4EC582" w14:textId="77777777" w:rsidR="003C3235" w:rsidRDefault="003C3235" w:rsidP="003C3235">
      <w:pPr>
        <w:rPr>
          <w:ins w:id="600" w:author="Tom Bergeron" w:date="2020-09-29T13:42:00Z"/>
        </w:rPr>
      </w:pPr>
      <w:bookmarkStart w:id="601" w:name="_Hlk52287420"/>
      <w:ins w:id="602" w:author="Tom Bergeron" w:date="2020-09-29T13:42:00Z">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ins>
    </w:p>
    <w:bookmarkEnd w:id="601"/>
    <w:p w14:paraId="7088A6A1" w14:textId="1E437EBC" w:rsidR="008708F9" w:rsidRPr="00102D27" w:rsidDel="003C3235" w:rsidRDefault="005058BE" w:rsidP="0029047F">
      <w:pPr>
        <w:rPr>
          <w:del w:id="603" w:author="Tom Bergeron" w:date="2020-09-29T13:42:00Z"/>
          <w:b/>
        </w:rPr>
      </w:pPr>
      <w:del w:id="604" w:author="Tom Bergeron" w:date="2020-09-29T13:42:00Z">
        <w:r w:rsidDel="003C3235">
          <w:rPr>
            <w:b/>
          </w:rPr>
          <w:delText xml:space="preserve">Oven </w:delText>
        </w:r>
        <w:r w:rsidR="0029047F" w:rsidDel="003C3235">
          <w:rPr>
            <w:b/>
          </w:rPr>
          <w:delText>N</w:delText>
        </w:r>
        <w:r w:rsidR="00A07BDB" w:rsidDel="003C3235">
          <w:rPr>
            <w:b/>
          </w:rPr>
          <w:delText>ame:</w:delText>
        </w:r>
      </w:del>
    </w:p>
    <w:p w14:paraId="456D6CD1" w14:textId="4FF54F75" w:rsidR="008708F9" w:rsidRPr="0029047F" w:rsidDel="003C3235" w:rsidRDefault="008708F9" w:rsidP="00AA5614">
      <w:pPr>
        <w:pStyle w:val="ListParagraph"/>
        <w:numPr>
          <w:ilvl w:val="0"/>
          <w:numId w:val="95"/>
        </w:numPr>
        <w:rPr>
          <w:del w:id="605" w:author="Tom Bergeron" w:date="2020-09-29T13:42:00Z"/>
          <w:strike/>
        </w:rPr>
      </w:pPr>
      <w:del w:id="606" w:author="Tom Bergeron" w:date="2020-09-29T13:42:00Z">
        <w:r w:rsidDel="003C3235">
          <w:delText>The oven will have information about the number of zones saved with it as w</w:delText>
        </w:r>
        <w:r w:rsidR="0029047F" w:rsidDel="003C3235">
          <w:delText>ell as other zone information.</w:delText>
        </w:r>
      </w:del>
    </w:p>
    <w:p w14:paraId="11F4715C" w14:textId="66545506" w:rsidR="00034E55" w:rsidDel="003C3235" w:rsidRDefault="00034E55" w:rsidP="00AA5614">
      <w:pPr>
        <w:pStyle w:val="ListParagraph"/>
        <w:numPr>
          <w:ilvl w:val="0"/>
          <w:numId w:val="95"/>
        </w:numPr>
        <w:rPr>
          <w:del w:id="607" w:author="Tom Bergeron" w:date="2020-09-29T13:42:00Z"/>
        </w:rPr>
      </w:pPr>
      <w:del w:id="608" w:author="Tom Bergeron" w:date="2020-09-29T13:42:00Z">
        <w:r w:rsidRPr="00034E55" w:rsidDel="003C3235">
          <w:delText xml:space="preserve">If you are running the software on an oven controller computer that is communicating with the </w:delText>
        </w:r>
        <w:r w:rsidR="002948B1" w:rsidRPr="00754243" w:rsidDel="003C3235">
          <w:delText>automatic system</w:delText>
        </w:r>
        <w:r w:rsidR="002948B1" w:rsidRPr="0029047F" w:rsidDel="003C3235">
          <w:rPr>
            <w:color w:val="FF0000"/>
          </w:rPr>
          <w:delText xml:space="preserve"> </w:delText>
        </w:r>
        <w:r w:rsidDel="003C3235">
          <w:delText>software</w:delText>
        </w:r>
        <w:r w:rsidRPr="00034E55" w:rsidDel="003C3235">
          <w:delText>, the Entering Oven Recipe screen shown on the next few pages is skipped because the software already has the recipe information from the oven controller.</w:delText>
        </w:r>
      </w:del>
    </w:p>
    <w:p w14:paraId="69AD8B52" w14:textId="77777777" w:rsidR="0029047F" w:rsidRPr="00034E55" w:rsidRDefault="0029047F" w:rsidP="0029047F"/>
    <w:p w14:paraId="41C6ABC5" w14:textId="77777777" w:rsidR="008708F9" w:rsidRPr="00186824"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7DB87C61" w14:textId="77777777" w:rsidR="00CB7395" w:rsidRDefault="0029047F">
      <w:pPr>
        <w:pStyle w:val="Heading2"/>
        <w:rPr>
          <w:noProof/>
        </w:rPr>
      </w:pPr>
      <w:bookmarkStart w:id="609" w:name="_Toc322712143"/>
      <w:bookmarkStart w:id="610" w:name="_Toc329249423"/>
      <w:bookmarkStart w:id="611" w:name="_Toc469043312"/>
      <w:bookmarkStart w:id="612" w:name="_Toc469044946"/>
      <w:bookmarkStart w:id="613" w:name="_Toc469139242"/>
      <w:bookmarkStart w:id="614" w:name="_Toc469152687"/>
      <w:bookmarkStart w:id="615" w:name="_Toc491174786"/>
      <w:bookmarkStart w:id="616" w:name="_Toc494304018"/>
      <w:bookmarkStart w:id="617" w:name="_Toc532827239"/>
      <w:bookmarkStart w:id="618" w:name="_Toc532827368"/>
      <w:bookmarkStart w:id="619" w:name="_Toc532827776"/>
      <w:bookmarkStart w:id="620" w:name="_Toc315443423"/>
      <w:bookmarkStart w:id="621" w:name="_Toc316649882"/>
      <w:bookmarkStart w:id="622" w:name="_Toc329784608"/>
      <w:bookmarkStart w:id="623" w:name="_Ref113957180"/>
      <w:bookmarkStart w:id="624" w:name="_Toc494599902"/>
      <w:r>
        <w:rPr>
          <w:noProof/>
        </w:rPr>
        <w:lastRenderedPageBreak/>
        <w:t>Specify</w:t>
      </w:r>
      <w:r w:rsidR="00CB7395">
        <w:rPr>
          <w:noProof/>
        </w:rPr>
        <w:t xml:space="preserve"> </w:t>
      </w:r>
      <w:r w:rsidR="00754243">
        <w:rPr>
          <w:noProof/>
        </w:rPr>
        <w:t>Oven Characteristics</w:t>
      </w:r>
      <w:bookmarkEnd w:id="609"/>
      <w:bookmarkEnd w:id="610"/>
      <w:bookmarkEnd w:id="611"/>
      <w:bookmarkEnd w:id="612"/>
      <w:bookmarkEnd w:id="613"/>
      <w:bookmarkEnd w:id="614"/>
      <w:bookmarkEnd w:id="615"/>
      <w:bookmarkEnd w:id="616"/>
      <w:bookmarkEnd w:id="617"/>
      <w:bookmarkEnd w:id="618"/>
      <w:bookmarkEnd w:id="619"/>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625" w:name="_Toc358296238"/>
      <w:bookmarkStart w:id="626" w:name="_Toc358298403"/>
      <w:bookmarkStart w:id="627" w:name="_Toc469043313"/>
      <w:bookmarkStart w:id="628" w:name="_Toc469044947"/>
      <w:bookmarkStart w:id="629" w:name="_Toc469139243"/>
      <w:bookmarkStart w:id="630" w:name="_Toc469152688"/>
      <w:bookmarkStart w:id="631" w:name="_Toc491174787"/>
      <w:bookmarkStart w:id="632" w:name="_Toc494304019"/>
      <w:bookmarkStart w:id="633" w:name="_Toc532827369"/>
      <w:bookmarkStart w:id="634" w:name="_Toc532827777"/>
      <w:r>
        <w:rPr>
          <w:noProof/>
        </w:rPr>
        <w:lastRenderedPageBreak/>
        <w:t>Specify An Oven Recipe</w:t>
      </w:r>
      <w:bookmarkEnd w:id="625"/>
      <w:bookmarkEnd w:id="626"/>
      <w:bookmarkEnd w:id="627"/>
      <w:bookmarkEnd w:id="628"/>
      <w:bookmarkEnd w:id="629"/>
      <w:bookmarkEnd w:id="630"/>
      <w:bookmarkEnd w:id="631"/>
      <w:bookmarkEnd w:id="632"/>
      <w:bookmarkEnd w:id="633"/>
      <w:bookmarkEnd w:id="634"/>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77777777"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13342E">
              <w:t xml:space="preserve">Figure </w:t>
            </w:r>
            <w:r w:rsidR="0013342E">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64E4200D">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77777777" w:rsidR="0055760E" w:rsidRDefault="0055760E" w:rsidP="00D32BD1">
            <w:pPr>
              <w:pStyle w:val="Caption"/>
            </w:pPr>
            <w:bookmarkStart w:id="635" w:name="_Ref185825698"/>
            <w:r>
              <w:t xml:space="preserve">Figure </w:t>
            </w:r>
            <w:fldSimple w:instr=" SEQ Figure \* ARABIC ">
              <w:r w:rsidR="0013342E">
                <w:rPr>
                  <w:noProof/>
                </w:rPr>
                <w:t>22</w:t>
              </w:r>
            </w:fldSimple>
            <w:bookmarkEnd w:id="635"/>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EAE6E36">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24C6DF24">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rsidDel="003C3235" w14:paraId="115F9933" w14:textId="584A9E6D" w:rsidTr="00D32BD1">
        <w:trPr>
          <w:del w:id="636" w:author="Tom Bergeron" w:date="2020-09-29T13:43:00Z"/>
        </w:trPr>
        <w:tc>
          <w:tcPr>
            <w:tcW w:w="4788" w:type="dxa"/>
            <w:gridSpan w:val="2"/>
            <w:shd w:val="clear" w:color="auto" w:fill="auto"/>
          </w:tcPr>
          <w:p w14:paraId="3FE1E5B9" w14:textId="329AD06C" w:rsidR="0055760E" w:rsidRPr="0029047F" w:rsidDel="003C3235" w:rsidRDefault="0055760E" w:rsidP="0029047F">
            <w:pPr>
              <w:ind w:left="342"/>
              <w:rPr>
                <w:del w:id="637" w:author="Tom Bergeron" w:date="2020-09-29T13:43:00Z"/>
              </w:rPr>
            </w:pPr>
            <w:del w:id="638" w:author="Tom Bergeron" w:date="2020-09-29T13:43:00Z">
              <w:r w:rsidRPr="0029047F" w:rsidDel="003C3235">
                <w:rPr>
                  <w:b/>
                </w:rPr>
                <w:delText>Note</w:delText>
              </w:r>
              <w:r w:rsidRPr="0029047F" w:rsidDel="003C3235">
                <w:delText xml:space="preserve">: If you want to check the current settings, use the </w:delText>
              </w:r>
              <w:r w:rsidRPr="0029047F" w:rsidDel="003C3235">
                <w:rPr>
                  <w:b/>
                </w:rPr>
                <w:delText>Zone Length</w:delText>
              </w:r>
              <w:r w:rsidRPr="0029047F" w:rsidDel="003C3235">
                <w:delText xml:space="preserve"> button to display the </w:delText>
              </w:r>
              <w:r w:rsidRPr="0029047F" w:rsidDel="003C3235">
                <w:rPr>
                  <w:i/>
                </w:rPr>
                <w:delText>Verify the Length of Each Zone</w:delText>
              </w:r>
              <w:r w:rsidRPr="0029047F" w:rsidDel="003C3235">
                <w:delText xml:space="preserve"> and the Minimum and Maximum Setpoint Temperatures screen.  </w:delText>
              </w:r>
            </w:del>
          </w:p>
        </w:tc>
        <w:tc>
          <w:tcPr>
            <w:tcW w:w="4894" w:type="dxa"/>
            <w:shd w:val="clear" w:color="auto" w:fill="auto"/>
          </w:tcPr>
          <w:p w14:paraId="5836B1EA" w14:textId="783A8238" w:rsidR="0055760E" w:rsidDel="003C3235" w:rsidRDefault="0055760E" w:rsidP="00D32BD1">
            <w:pPr>
              <w:rPr>
                <w:del w:id="639" w:author="Tom Bergeron" w:date="2020-09-29T13:43:00Z"/>
                <w:noProof/>
                <w:sz w:val="22"/>
              </w:rPr>
            </w:pPr>
          </w:p>
          <w:p w14:paraId="45543154" w14:textId="77A28704" w:rsidR="0055760E" w:rsidDel="003C3235" w:rsidRDefault="0055760E" w:rsidP="00D32BD1">
            <w:pPr>
              <w:rPr>
                <w:del w:id="640" w:author="Tom Bergeron" w:date="2020-09-29T13:43:00Z"/>
                <w:noProof/>
                <w:sz w:val="22"/>
              </w:rPr>
            </w:pPr>
            <w:del w:id="641" w:author="Tom Bergeron" w:date="2020-09-29T13:43:00Z">
              <w:r w:rsidRPr="00A51897" w:rsidDel="003C3235">
                <w:rPr>
                  <w:noProof/>
                  <w:sz w:val="22"/>
                </w:rPr>
                <w:drawing>
                  <wp:inline distT="0" distB="0" distL="0" distR="0" wp14:anchorId="1BA410CB" wp14:editId="46687B7B">
                    <wp:extent cx="1289050" cy="469900"/>
                    <wp:effectExtent l="0" t="0" r="6350" b="6350"/>
                    <wp:docPr id="303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del>
          </w:p>
          <w:p w14:paraId="49F53CC1" w14:textId="31229B37" w:rsidR="0055760E" w:rsidRPr="006217FE" w:rsidDel="003C3235" w:rsidRDefault="0055760E" w:rsidP="00D32BD1">
            <w:pPr>
              <w:rPr>
                <w:del w:id="642" w:author="Tom Bergeron" w:date="2020-09-29T13:43:00Z"/>
                <w:sz w:val="22"/>
              </w:rPr>
            </w:pPr>
          </w:p>
          <w:p w14:paraId="60289EC3" w14:textId="17A96313" w:rsidR="0055760E" w:rsidRPr="006217FE" w:rsidDel="003C3235" w:rsidRDefault="0055760E" w:rsidP="00D32BD1">
            <w:pPr>
              <w:rPr>
                <w:del w:id="643" w:author="Tom Bergeron" w:date="2020-09-29T13:43:00Z"/>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644" w:name="_Toc329249424"/>
      <w:bookmarkStart w:id="645" w:name="_Toc488490448"/>
      <w:bookmarkStart w:id="646" w:name="_Toc119468092"/>
      <w:bookmarkStart w:id="647" w:name="_Toc329784609"/>
      <w:bookmarkEnd w:id="620"/>
      <w:bookmarkEnd w:id="621"/>
      <w:bookmarkEnd w:id="622"/>
      <w:bookmarkEnd w:id="623"/>
      <w:bookmarkEnd w:id="624"/>
      <w:r>
        <w:rPr>
          <w:noProof/>
        </w:rPr>
        <w:br w:type="page"/>
      </w:r>
    </w:p>
    <w:p w14:paraId="7A1C7EFF" w14:textId="77777777" w:rsidR="00121926" w:rsidRDefault="0029047F">
      <w:pPr>
        <w:pStyle w:val="Heading2"/>
        <w:rPr>
          <w:noProof/>
        </w:rPr>
      </w:pPr>
      <w:bookmarkStart w:id="648" w:name="_Toc469043314"/>
      <w:bookmarkStart w:id="649" w:name="_Toc469044948"/>
      <w:bookmarkStart w:id="650" w:name="_Toc469139244"/>
      <w:bookmarkStart w:id="651" w:name="_Toc469152689"/>
      <w:bookmarkStart w:id="652" w:name="_Toc491174788"/>
      <w:bookmarkStart w:id="653" w:name="_Toc494304020"/>
      <w:bookmarkStart w:id="654" w:name="_Toc532827240"/>
      <w:bookmarkStart w:id="655" w:name="_Toc532827370"/>
      <w:bookmarkStart w:id="656" w:name="_Toc532827778"/>
      <w:r>
        <w:rPr>
          <w:noProof/>
        </w:rPr>
        <w:lastRenderedPageBreak/>
        <w:t>Attach</w:t>
      </w:r>
      <w:r w:rsidR="00121926">
        <w:rPr>
          <w:noProof/>
        </w:rPr>
        <w:t xml:space="preserve"> </w:t>
      </w:r>
      <w:r w:rsidR="00754243">
        <w:rPr>
          <w:noProof/>
        </w:rPr>
        <w:t>Thermocouples</w:t>
      </w:r>
      <w:bookmarkEnd w:id="644"/>
      <w:bookmarkEnd w:id="648"/>
      <w:bookmarkEnd w:id="649"/>
      <w:bookmarkEnd w:id="650"/>
      <w:bookmarkEnd w:id="651"/>
      <w:bookmarkEnd w:id="652"/>
      <w:bookmarkEnd w:id="653"/>
      <w:bookmarkEnd w:id="654"/>
      <w:bookmarkEnd w:id="655"/>
      <w:bookmarkEnd w:id="656"/>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657" w:name="_Toc316649883"/>
      <w:bookmarkStart w:id="658" w:name="_Toc469043315"/>
      <w:bookmarkStart w:id="659" w:name="_Toc469044949"/>
      <w:bookmarkStart w:id="660" w:name="_Toc469139245"/>
      <w:bookmarkStart w:id="661" w:name="_Toc469152690"/>
      <w:bookmarkStart w:id="662" w:name="_Toc491174789"/>
      <w:bookmarkStart w:id="663" w:name="_Toc494304021"/>
      <w:bookmarkStart w:id="664" w:name="_Toc532827371"/>
      <w:bookmarkStart w:id="665" w:name="_Toc532827779"/>
      <w:r>
        <w:rPr>
          <w:noProof/>
        </w:rPr>
        <w:t>Attach</w:t>
      </w:r>
      <w:r w:rsidR="0029047F">
        <w:rPr>
          <w:noProof/>
        </w:rPr>
        <w:t xml:space="preserve"> t</w:t>
      </w:r>
      <w:r w:rsidR="00C653DF">
        <w:rPr>
          <w:noProof/>
        </w:rPr>
        <w:t xml:space="preserve">he </w:t>
      </w:r>
      <w:r>
        <w:rPr>
          <w:noProof/>
        </w:rPr>
        <w:t>Air TC</w:t>
      </w:r>
      <w:bookmarkEnd w:id="657"/>
      <w:bookmarkEnd w:id="658"/>
      <w:bookmarkEnd w:id="659"/>
      <w:bookmarkEnd w:id="660"/>
      <w:bookmarkEnd w:id="661"/>
      <w:bookmarkEnd w:id="662"/>
      <w:bookmarkEnd w:id="663"/>
      <w:bookmarkEnd w:id="664"/>
      <w:bookmarkEnd w:id="665"/>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4068"/>
        <w:gridCol w:w="550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4A00BBDC" w:rsidR="00121926" w:rsidRDefault="00121926" w:rsidP="00AA5614">
            <w:pPr>
              <w:pStyle w:val="ListParagraph"/>
              <w:numPr>
                <w:ilvl w:val="0"/>
                <w:numId w:val="97"/>
              </w:numPr>
              <w:ind w:left="360"/>
            </w:pPr>
            <w:r>
              <w:t>It must be attached at the leading edge of the board, extending one inch (25</w:t>
            </w:r>
            <w:r w:rsidRPr="0029047F">
              <w:rPr>
                <w:i/>
              </w:rPr>
              <w:t> </w:t>
            </w:r>
            <w:r>
              <w:t xml:space="preserve">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7A4BEE0">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666" w:name="_Toc316649884"/>
      <w:bookmarkStart w:id="667" w:name="_Toc469043316"/>
      <w:bookmarkStart w:id="668" w:name="_Toc469044950"/>
      <w:bookmarkStart w:id="669" w:name="_Toc469139246"/>
      <w:bookmarkStart w:id="670" w:name="_Toc469152691"/>
      <w:bookmarkStart w:id="671" w:name="_Toc491174790"/>
      <w:bookmarkStart w:id="672" w:name="_Toc494304022"/>
      <w:bookmarkStart w:id="673" w:name="_Toc532827372"/>
      <w:bookmarkStart w:id="674" w:name="_Toc532827780"/>
      <w:r>
        <w:t>Attach</w:t>
      </w:r>
      <w:r w:rsidR="00121926">
        <w:t xml:space="preserve"> </w:t>
      </w:r>
      <w:r w:rsidR="00C653DF">
        <w:t>Standard T</w:t>
      </w:r>
      <w:r w:rsidR="00B77903">
        <w:t>C</w:t>
      </w:r>
      <w:r w:rsidR="00C653DF">
        <w:t>s</w:t>
      </w:r>
      <w:bookmarkEnd w:id="666"/>
      <w:bookmarkEnd w:id="667"/>
      <w:bookmarkEnd w:id="668"/>
      <w:bookmarkEnd w:id="669"/>
      <w:bookmarkEnd w:id="670"/>
      <w:bookmarkEnd w:id="671"/>
      <w:bookmarkEnd w:id="672"/>
      <w:bookmarkEnd w:id="673"/>
      <w:bookmarkEnd w:id="674"/>
    </w:p>
    <w:tbl>
      <w:tblPr>
        <w:tblW w:w="0" w:type="auto"/>
        <w:tblLook w:val="04A0" w:firstRow="1" w:lastRow="0" w:firstColumn="1" w:lastColumn="0" w:noHBand="0" w:noVBand="1"/>
      </w:tblPr>
      <w:tblGrid>
        <w:gridCol w:w="4068"/>
        <w:gridCol w:w="5508"/>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63B6261">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675" w:name="_Toc329014340"/>
      <w:bookmarkStart w:id="676" w:name="_Toc329249425"/>
      <w:bookmarkStart w:id="677" w:name="_Toc469043317"/>
      <w:bookmarkStart w:id="678" w:name="_Toc469044951"/>
      <w:bookmarkStart w:id="679" w:name="_Toc469139247"/>
      <w:bookmarkStart w:id="680" w:name="_Toc469152692"/>
      <w:bookmarkStart w:id="681" w:name="_Toc491174791"/>
      <w:bookmarkStart w:id="682" w:name="_Toc494304023"/>
      <w:bookmarkStart w:id="683" w:name="_Toc532827241"/>
      <w:bookmarkStart w:id="684" w:name="_Toc532827373"/>
      <w:bookmarkStart w:id="685" w:name="_Toc532827781"/>
      <w:r>
        <w:rPr>
          <w:noProof/>
        </w:rPr>
        <w:lastRenderedPageBreak/>
        <w:t xml:space="preserve">Attach </w:t>
      </w:r>
      <w:r w:rsidR="00754243">
        <w:rPr>
          <w:noProof/>
        </w:rPr>
        <w:t>Thermocouples</w:t>
      </w:r>
      <w:bookmarkEnd w:id="675"/>
      <w:r w:rsidR="00754243">
        <w:rPr>
          <w:noProof/>
        </w:rPr>
        <w:t xml:space="preserve"> To Semiconductor Wafers</w:t>
      </w:r>
      <w:bookmarkEnd w:id="676"/>
      <w:bookmarkEnd w:id="677"/>
      <w:bookmarkEnd w:id="678"/>
      <w:bookmarkEnd w:id="679"/>
      <w:bookmarkEnd w:id="680"/>
      <w:bookmarkEnd w:id="681"/>
      <w:bookmarkEnd w:id="682"/>
      <w:bookmarkEnd w:id="683"/>
      <w:bookmarkEnd w:id="684"/>
      <w:bookmarkEnd w:id="685"/>
    </w:p>
    <w:tbl>
      <w:tblPr>
        <w:tblW w:w="0" w:type="auto"/>
        <w:tblLook w:val="04A0" w:firstRow="1" w:lastRow="0" w:firstColumn="1" w:lastColumn="0" w:noHBand="0" w:noVBand="1"/>
      </w:tblPr>
      <w:tblGrid>
        <w:gridCol w:w="4788"/>
        <w:gridCol w:w="4788"/>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686" w:name="_Toc469043318"/>
            <w:bookmarkStart w:id="687" w:name="_Toc469044952"/>
            <w:bookmarkStart w:id="688" w:name="_Toc469139248"/>
            <w:bookmarkStart w:id="689" w:name="_Toc469152693"/>
            <w:bookmarkStart w:id="690" w:name="_Toc491174792"/>
            <w:bookmarkStart w:id="691" w:name="_Toc494304024"/>
            <w:bookmarkStart w:id="692" w:name="_Toc532827374"/>
            <w:bookmarkStart w:id="693" w:name="_Toc532827782"/>
            <w:r>
              <w:rPr>
                <w:noProof/>
              </w:rPr>
              <w:t>Attach</w:t>
            </w:r>
            <w:r w:rsidR="0029047F">
              <w:rPr>
                <w:noProof/>
              </w:rPr>
              <w:t xml:space="preserve"> t</w:t>
            </w:r>
            <w:r w:rsidR="00C653DF">
              <w:rPr>
                <w:noProof/>
              </w:rPr>
              <w:t xml:space="preserve">he </w:t>
            </w:r>
            <w:r>
              <w:rPr>
                <w:noProof/>
              </w:rPr>
              <w:t>Air TC</w:t>
            </w:r>
            <w:r w:rsidR="00C653DF">
              <w:rPr>
                <w:noProof/>
              </w:rPr>
              <w:t>:</w:t>
            </w:r>
            <w:bookmarkEnd w:id="686"/>
            <w:bookmarkEnd w:id="687"/>
            <w:bookmarkEnd w:id="688"/>
            <w:bookmarkEnd w:id="689"/>
            <w:bookmarkEnd w:id="690"/>
            <w:bookmarkEnd w:id="691"/>
            <w:bookmarkEnd w:id="692"/>
            <w:bookmarkEnd w:id="693"/>
          </w:p>
          <w:p w14:paraId="506DCCA9" w14:textId="77777777" w:rsidR="00121926" w:rsidRDefault="00121926" w:rsidP="00192FFB"/>
          <w:p w14:paraId="1F5141E5" w14:textId="20EE2AFD" w:rsidR="00121926" w:rsidRDefault="00121926" w:rsidP="00AA5614">
            <w:pPr>
              <w:numPr>
                <w:ilvl w:val="0"/>
                <w:numId w:val="37"/>
              </w:numPr>
              <w:rPr>
                <w:noProof/>
              </w:rPr>
            </w:pPr>
            <w:r>
              <w:rPr>
                <w:noProof/>
              </w:rPr>
              <w:t xml:space="preserve">It must be attached at the leading edge of the </w:t>
            </w:r>
            <w:r w:rsidR="001C582A">
              <w:rPr>
                <w:noProof/>
              </w:rPr>
              <w:t>wafer</w:t>
            </w:r>
            <w:r>
              <w:rPr>
                <w:noProof/>
              </w:rPr>
              <w:t>, extending one inch (25</w:t>
            </w:r>
            <w:r w:rsidRPr="00AF1D5A">
              <w:rPr>
                <w:i/>
                <w:noProof/>
              </w:rPr>
              <w:t> </w:t>
            </w:r>
            <w:r>
              <w:rPr>
                <w:noProof/>
              </w:rPr>
              <w:t xml:space="preserve">mm) in front of the leading edge of the </w:t>
            </w:r>
            <w:r w:rsidR="001C582A">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6F39F642">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694" w:name="_Toc469043319"/>
            <w:bookmarkStart w:id="695" w:name="_Toc469044953"/>
            <w:bookmarkStart w:id="696" w:name="_Toc469139249"/>
            <w:bookmarkStart w:id="697" w:name="_Toc469152694"/>
            <w:bookmarkStart w:id="698" w:name="_Toc491174793"/>
            <w:bookmarkStart w:id="699" w:name="_Toc494304025"/>
            <w:bookmarkStart w:id="700" w:name="_Toc532827375"/>
            <w:bookmarkStart w:id="701" w:name="_Toc532827783"/>
            <w:r>
              <w:t>Attach</w:t>
            </w:r>
            <w:r w:rsidR="00121926">
              <w:t xml:space="preserve"> </w:t>
            </w:r>
            <w:r>
              <w:t>Standard TC</w:t>
            </w:r>
            <w:r w:rsidR="00C653DF">
              <w:t>s:</w:t>
            </w:r>
            <w:bookmarkEnd w:id="694"/>
            <w:bookmarkEnd w:id="695"/>
            <w:bookmarkEnd w:id="696"/>
            <w:bookmarkEnd w:id="697"/>
            <w:bookmarkEnd w:id="698"/>
            <w:bookmarkEnd w:id="699"/>
            <w:bookmarkEnd w:id="700"/>
            <w:bookmarkEnd w:id="701"/>
          </w:p>
          <w:p w14:paraId="3B7915B7" w14:textId="77777777" w:rsidR="00121926" w:rsidRDefault="00121926" w:rsidP="00192FFB"/>
          <w:p w14:paraId="2F42E5D3" w14:textId="6BF40273" w:rsidR="00121926" w:rsidRDefault="00121926" w:rsidP="00192FFB">
            <w:r>
              <w:rPr>
                <w:noProof/>
              </w:rPr>
              <w:t xml:space="preserve">Attach the standard TCs at selected sites on the </w:t>
            </w:r>
            <w:r w:rsidR="001C582A">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1DA925B5">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702" w:name="_Toc469043320"/>
      <w:bookmarkStart w:id="703" w:name="_Toc469044954"/>
      <w:bookmarkStart w:id="704" w:name="_Toc469139250"/>
      <w:bookmarkStart w:id="705" w:name="_Toc469152695"/>
      <w:bookmarkStart w:id="706" w:name="_Toc491174794"/>
      <w:bookmarkStart w:id="707" w:name="_Toc494304026"/>
      <w:bookmarkStart w:id="708" w:name="_Toc532827242"/>
      <w:bookmarkStart w:id="709" w:name="_Toc532827376"/>
      <w:bookmarkStart w:id="710" w:name="_Toc532827784"/>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645"/>
      <w:bookmarkEnd w:id="646"/>
      <w:bookmarkEnd w:id="647"/>
      <w:bookmarkEnd w:id="702"/>
      <w:bookmarkEnd w:id="703"/>
      <w:bookmarkEnd w:id="704"/>
      <w:bookmarkEnd w:id="705"/>
      <w:bookmarkEnd w:id="706"/>
      <w:bookmarkEnd w:id="707"/>
      <w:bookmarkEnd w:id="708"/>
      <w:bookmarkEnd w:id="709"/>
      <w:bookmarkEnd w:id="710"/>
    </w:p>
    <w:p w14:paraId="0C8B7B0B" w14:textId="77777777" w:rsidR="00A5552D" w:rsidRPr="00A5552D" w:rsidRDefault="00111256" w:rsidP="00111256">
      <w:pPr>
        <w:jc w:val="center"/>
      </w:pPr>
      <w:r w:rsidRPr="004B2B33">
        <w:rPr>
          <w:noProof/>
        </w:rPr>
        <w:drawing>
          <wp:inline distT="0" distB="0" distL="0" distR="0" wp14:anchorId="45567CB5" wp14:editId="7D186199">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77777777" w:rsidR="008708F9" w:rsidRDefault="00760132" w:rsidP="00F5043F">
      <w:pPr>
        <w:pStyle w:val="Caption"/>
      </w:pPr>
      <w:r>
        <w:t xml:space="preserve">Figure </w:t>
      </w:r>
      <w:fldSimple w:instr=" SEQ Figure \* ARABIC ">
        <w:r w:rsidR="0013342E">
          <w:rPr>
            <w:noProof/>
          </w:rPr>
          <w:t>23</w:t>
        </w:r>
      </w:fldSimple>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711" w:name="_Toc488490449"/>
      <w:bookmarkStart w:id="712" w:name="_Toc119468093"/>
      <w:bookmarkStart w:id="713" w:name="_Toc329784610"/>
      <w:bookmarkStart w:id="714" w:name="_Toc469043321"/>
      <w:bookmarkStart w:id="715" w:name="_Toc469044955"/>
      <w:bookmarkStart w:id="716" w:name="_Toc469139251"/>
      <w:bookmarkStart w:id="717" w:name="_Toc469152696"/>
      <w:bookmarkStart w:id="718" w:name="_Toc491174795"/>
      <w:bookmarkStart w:id="719" w:name="_Toc494304027"/>
      <w:bookmarkStart w:id="720" w:name="_Toc532827243"/>
      <w:bookmarkStart w:id="721" w:name="_Toc532827377"/>
      <w:bookmarkStart w:id="722" w:name="_Toc532827785"/>
      <w:r w:rsidR="0029047F">
        <w:lastRenderedPageBreak/>
        <w:t>Start</w:t>
      </w:r>
      <w:r w:rsidR="00636C9A">
        <w:t xml:space="preserve"> </w:t>
      </w:r>
      <w:proofErr w:type="gramStart"/>
      <w:r>
        <w:t>The</w:t>
      </w:r>
      <w:proofErr w:type="gramEnd"/>
      <w:r>
        <w:t xml:space="preserve"> Profile</w:t>
      </w:r>
      <w:bookmarkEnd w:id="711"/>
      <w:bookmarkEnd w:id="712"/>
      <w:bookmarkEnd w:id="713"/>
      <w:bookmarkEnd w:id="714"/>
      <w:bookmarkEnd w:id="715"/>
      <w:bookmarkEnd w:id="716"/>
      <w:bookmarkEnd w:id="717"/>
      <w:bookmarkEnd w:id="718"/>
      <w:bookmarkEnd w:id="719"/>
      <w:bookmarkEnd w:id="720"/>
      <w:bookmarkEnd w:id="721"/>
      <w:bookmarkEnd w:id="722"/>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59776" behindDoc="0" locked="0" layoutInCell="1" allowOverlap="1" wp14:anchorId="3606EA69" wp14:editId="2B652A69">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7E69F5" w:rsidRPr="00A94A01" w:rsidRDefault="007E69F5"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59776;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7E69F5" w:rsidRPr="00A94A01" w:rsidRDefault="007E69F5"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6318D356">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530"/>
        <w:gridCol w:w="5046"/>
      </w:tblGrid>
      <w:tr w:rsidR="00D738CD" w14:paraId="27585834" w14:textId="77777777" w:rsidTr="00192FFB">
        <w:tc>
          <w:tcPr>
            <w:tcW w:w="4573" w:type="dxa"/>
            <w:shd w:val="clear" w:color="auto" w:fill="auto"/>
          </w:tcPr>
          <w:p w14:paraId="5BF33E99" w14:textId="2408A0F1"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13342E" w:rsidRPr="0060328D">
              <w:t xml:space="preserve">Figure </w:t>
            </w:r>
            <w:r w:rsidR="0013342E">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1A5203D7" w:rsidR="00D738CD" w:rsidRDefault="00B85FE4" w:rsidP="00192FFB">
            <w:r>
              <w:rPr>
                <w:noProof/>
              </w:rPr>
              <w:drawing>
                <wp:inline distT="0" distB="0" distL="0" distR="0" wp14:anchorId="33CB432B" wp14:editId="17DCA9F5">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72">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p>
          <w:p w14:paraId="22FDC8BE" w14:textId="77777777" w:rsidR="00D738CD" w:rsidRDefault="00D738CD" w:rsidP="00192FFB">
            <w:pPr>
              <w:pStyle w:val="Caption"/>
            </w:pPr>
            <w:bookmarkStart w:id="723" w:name="_Ref185828591"/>
            <w:r w:rsidRPr="0060328D">
              <w:t xml:space="preserve">Figure </w:t>
            </w:r>
            <w:fldSimple w:instr=" SEQ Figure \* ARABIC ">
              <w:r w:rsidR="0013342E">
                <w:rPr>
                  <w:noProof/>
                </w:rPr>
                <w:t>24</w:t>
              </w:r>
            </w:fldSimple>
            <w:bookmarkEnd w:id="723"/>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455BF834"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13342E" w:rsidRPr="00673430">
              <w:t xml:space="preserve">Figure </w:t>
            </w:r>
            <w:r w:rsidR="0013342E">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5590723C" w:rsidR="00D738CD" w:rsidRDefault="00B85FE4" w:rsidP="00192FFB">
            <w:pPr>
              <w:jc w:val="center"/>
            </w:pPr>
            <w:r>
              <w:rPr>
                <w:noProof/>
              </w:rPr>
              <w:drawing>
                <wp:inline distT="0" distB="0" distL="0" distR="0" wp14:anchorId="080EF7A2" wp14:editId="413EB301">
                  <wp:extent cx="2419048" cy="132381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73">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p>
          <w:p w14:paraId="528AE242" w14:textId="77777777" w:rsidR="00D738CD" w:rsidRDefault="00D738CD" w:rsidP="00192FFB">
            <w:pPr>
              <w:pStyle w:val="Caption"/>
            </w:pPr>
            <w:bookmarkStart w:id="724" w:name="_Ref185830029"/>
            <w:r w:rsidRPr="00673430">
              <w:t xml:space="preserve">Figure </w:t>
            </w:r>
            <w:fldSimple w:instr=" SEQ Figure \* ARABIC ">
              <w:r w:rsidR="0013342E">
                <w:rPr>
                  <w:noProof/>
                </w:rPr>
                <w:t>25</w:t>
              </w:r>
            </w:fldSimple>
            <w:bookmarkEnd w:id="724"/>
          </w:p>
        </w:tc>
      </w:tr>
      <w:tr w:rsidR="00D738CD" w14:paraId="73F833A1" w14:textId="77777777" w:rsidTr="00192FFB">
        <w:tc>
          <w:tcPr>
            <w:tcW w:w="4131" w:type="dxa"/>
            <w:shd w:val="clear" w:color="auto" w:fill="auto"/>
          </w:tcPr>
          <w:p w14:paraId="48903C87" w14:textId="77777777" w:rsidR="00D738CD" w:rsidRDefault="00D738CD" w:rsidP="00192FFB"/>
          <w:p w14:paraId="606EEB38" w14:textId="77777777"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13342E">
              <w:t xml:space="preserve">Figure </w:t>
            </w:r>
            <w:r w:rsidR="0013342E">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69EE6F4">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7777777" w:rsidR="00D738CD" w:rsidRDefault="00D738CD" w:rsidP="00192FFB">
            <w:pPr>
              <w:pStyle w:val="Caption"/>
            </w:pPr>
            <w:bookmarkStart w:id="725" w:name="_Ref185830062"/>
            <w:r>
              <w:t xml:space="preserve">Figure </w:t>
            </w:r>
            <w:fldSimple w:instr=" SEQ Figure \* ARABIC ">
              <w:r w:rsidR="0013342E">
                <w:rPr>
                  <w:noProof/>
                </w:rPr>
                <w:t>26</w:t>
              </w:r>
            </w:fldSimple>
            <w:bookmarkEnd w:id="725"/>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726" w:name="_Toc469043322"/>
      <w:bookmarkStart w:id="727" w:name="_Toc469044956"/>
      <w:bookmarkStart w:id="728" w:name="_Toc469139252"/>
      <w:bookmarkStart w:id="729" w:name="_Toc469152697"/>
      <w:bookmarkStart w:id="730" w:name="_Toc491174796"/>
      <w:bookmarkStart w:id="731" w:name="_Toc494304028"/>
      <w:bookmarkStart w:id="732" w:name="_Toc532827378"/>
      <w:bookmarkStart w:id="733" w:name="_Toc532827786"/>
      <w:r>
        <w:t xml:space="preserve">Trailing </w:t>
      </w:r>
      <w:r w:rsidR="00C653DF">
        <w:t>Wire Profiling</w:t>
      </w:r>
      <w:bookmarkEnd w:id="726"/>
      <w:bookmarkEnd w:id="727"/>
      <w:bookmarkEnd w:id="728"/>
      <w:bookmarkEnd w:id="729"/>
      <w:bookmarkEnd w:id="730"/>
      <w:bookmarkEnd w:id="731"/>
      <w:bookmarkEnd w:id="732"/>
      <w:bookmarkEnd w:id="733"/>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734" w:name="_Toc488490450"/>
      <w:bookmarkStart w:id="735" w:name="_Toc119468094"/>
      <w:r>
        <w:rPr>
          <w:noProof/>
        </w:rPr>
        <w:br w:type="page"/>
      </w:r>
      <w:bookmarkStart w:id="736" w:name="_Toc329784611"/>
      <w:bookmarkStart w:id="737" w:name="_Toc469043323"/>
      <w:bookmarkStart w:id="738" w:name="_Toc469044957"/>
      <w:bookmarkStart w:id="739" w:name="_Toc469139253"/>
      <w:bookmarkStart w:id="740" w:name="_Toc469152698"/>
      <w:bookmarkStart w:id="741" w:name="_Toc491174797"/>
      <w:bookmarkStart w:id="742" w:name="_Toc494304029"/>
      <w:bookmarkStart w:id="743" w:name="_Toc532827244"/>
      <w:bookmarkStart w:id="744" w:name="_Toc532827379"/>
      <w:bookmarkStart w:id="745" w:name="_Toc532827787"/>
      <w:r w:rsidR="00111256" w:rsidRPr="00A64B31">
        <w:rPr>
          <w:noProof/>
        </w:rPr>
        <w:lastRenderedPageBreak/>
        <w:t>L</w:t>
      </w:r>
      <w:r w:rsidR="008708F9" w:rsidRPr="00A64B31">
        <w:rPr>
          <w:noProof/>
        </w:rPr>
        <w:t xml:space="preserve">ive </w:t>
      </w:r>
      <w:r w:rsidRPr="00A64B31">
        <w:rPr>
          <w:noProof/>
        </w:rPr>
        <w:t>Profile Graph</w:t>
      </w:r>
      <w:bookmarkEnd w:id="734"/>
      <w:bookmarkEnd w:id="735"/>
      <w:bookmarkEnd w:id="736"/>
      <w:bookmarkEnd w:id="737"/>
      <w:bookmarkEnd w:id="738"/>
      <w:bookmarkEnd w:id="739"/>
      <w:bookmarkEnd w:id="740"/>
      <w:bookmarkEnd w:id="741"/>
      <w:bookmarkEnd w:id="742"/>
      <w:bookmarkEnd w:id="743"/>
      <w:bookmarkEnd w:id="744"/>
      <w:bookmarkEnd w:id="745"/>
    </w:p>
    <w:p w14:paraId="280F6E18" w14:textId="55D05852" w:rsidR="00133461" w:rsidRDefault="0083712B" w:rsidP="00A64B31">
      <w:pPr>
        <w:jc w:val="center"/>
      </w:pPr>
      <w:r>
        <w:rPr>
          <w:noProof/>
        </w:rPr>
        <w:drawing>
          <wp:inline distT="0" distB="0" distL="0" distR="0" wp14:anchorId="1B0C0B70" wp14:editId="090EDE8F">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p>
    <w:p w14:paraId="72FF4A22" w14:textId="79A0019A" w:rsidR="008708F9" w:rsidRDefault="00AD2521" w:rsidP="00F5043F">
      <w:pPr>
        <w:pStyle w:val="Caption"/>
      </w:pPr>
      <w:bookmarkStart w:id="746" w:name="_Ref185830241"/>
      <w:r>
        <w:rPr>
          <w:color w:val="FF0000"/>
        </w:rPr>
        <w:t xml:space="preserve"> </w:t>
      </w:r>
      <w:r w:rsidR="00133461">
        <w:t xml:space="preserve">Figure </w:t>
      </w:r>
      <w:fldSimple w:instr=" SEQ Figure \* ARABIC ">
        <w:r w:rsidR="0013342E">
          <w:rPr>
            <w:noProof/>
          </w:rPr>
          <w:t>27</w:t>
        </w:r>
      </w:fldSimple>
      <w:bookmarkEnd w:id="746"/>
      <w:r w:rsidR="00B55293">
        <w:t>: Live Profile Graph Display</w:t>
      </w:r>
    </w:p>
    <w:p w14:paraId="46CBFC21" w14:textId="77777777" w:rsidR="00FE4897" w:rsidRDefault="00FE4897" w:rsidP="00005D10"/>
    <w:p w14:paraId="1A94488B" w14:textId="360A8952"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13342E">
        <w:t xml:space="preserve">Figure </w:t>
      </w:r>
      <w:r w:rsidR="0013342E">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1D660D33" w:rsidR="004E75B2" w:rsidRDefault="00091930" w:rsidP="00667BE1">
      <w:pPr>
        <w:pStyle w:val="ListBullet2"/>
      </w:pPr>
      <w:r w:rsidRPr="00673430">
        <w:t xml:space="preserve">The current oven temperature setpoints and conveyor speed for this profile </w:t>
      </w:r>
      <w:r w:rsidR="00DC7A51">
        <w:t>ap</w:t>
      </w:r>
      <w:r w:rsidR="00B85FE4">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747" w:name="_Toc469043324"/>
      <w:bookmarkStart w:id="748" w:name="_Toc469044958"/>
      <w:bookmarkStart w:id="749" w:name="_Toc469139254"/>
      <w:bookmarkStart w:id="750" w:name="_Toc469152699"/>
      <w:bookmarkStart w:id="751" w:name="_Toc491174798"/>
      <w:bookmarkStart w:id="752" w:name="_Toc494304030"/>
      <w:bookmarkStart w:id="753" w:name="_Toc532827380"/>
      <w:bookmarkStart w:id="754" w:name="_Toc532827788"/>
      <w:r w:rsidRPr="007531E5">
        <w:lastRenderedPageBreak/>
        <w:t>P</w:t>
      </w:r>
      <w:r w:rsidR="003A2A5F" w:rsidRPr="007531E5">
        <w:t xml:space="preserve">rofiler </w:t>
      </w:r>
      <w:r w:rsidR="00C653DF" w:rsidRPr="007531E5">
        <w:t>Temperature Triggers</w:t>
      </w:r>
      <w:bookmarkEnd w:id="747"/>
      <w:bookmarkEnd w:id="748"/>
      <w:bookmarkEnd w:id="749"/>
      <w:bookmarkEnd w:id="750"/>
      <w:bookmarkEnd w:id="751"/>
      <w:bookmarkEnd w:id="752"/>
      <w:bookmarkEnd w:id="753"/>
      <w:bookmarkEnd w:id="754"/>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77777777" w:rsidR="00111256" w:rsidRPr="00667BE1" w:rsidRDefault="00111256" w:rsidP="00111256">
      <w:pPr>
        <w:pStyle w:val="Caption"/>
      </w:pPr>
      <w:r>
        <w:t xml:space="preserve">Table </w:t>
      </w:r>
      <w:fldSimple w:instr=" SEQ Table \* ARABIC ">
        <w:r w:rsidR="0013342E">
          <w:rPr>
            <w:noProof/>
          </w:rPr>
          <w:t>1</w:t>
        </w:r>
      </w:fldSimple>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755" w:name="_Toc469043325"/>
      <w:bookmarkStart w:id="756" w:name="_Toc469044959"/>
      <w:bookmarkStart w:id="757" w:name="_Toc469139255"/>
      <w:bookmarkStart w:id="758" w:name="_Toc469152700"/>
      <w:bookmarkStart w:id="759" w:name="_Toc491174799"/>
      <w:bookmarkStart w:id="760" w:name="_Toc494304031"/>
      <w:bookmarkStart w:id="761" w:name="_Toc532827381"/>
      <w:bookmarkStart w:id="762" w:name="_Toc532827789"/>
      <w:r>
        <w:t>Chang</w:t>
      </w:r>
      <w:r w:rsidR="00111256">
        <w:t>e</w:t>
      </w:r>
      <w:r>
        <w:t xml:space="preserve"> </w:t>
      </w:r>
      <w:r w:rsidR="00A64B31">
        <w:t>t</w:t>
      </w:r>
      <w:r w:rsidR="00C653DF">
        <w:t>he Profiler Temperature Trigger Settings</w:t>
      </w:r>
      <w:bookmarkEnd w:id="755"/>
      <w:bookmarkEnd w:id="756"/>
      <w:bookmarkEnd w:id="757"/>
      <w:bookmarkEnd w:id="758"/>
      <w:bookmarkEnd w:id="759"/>
      <w:bookmarkEnd w:id="760"/>
      <w:bookmarkEnd w:id="761"/>
      <w:bookmarkEnd w:id="762"/>
    </w:p>
    <w:p w14:paraId="252126FE" w14:textId="77777777" w:rsidR="00341819" w:rsidRDefault="00341819" w:rsidP="00091930">
      <w:r>
        <w:t xml:space="preserve">To change the </w:t>
      </w:r>
      <w:r w:rsidR="003A2A5F">
        <w:t xml:space="preserve">profiler </w:t>
      </w:r>
      <w:r>
        <w:t xml:space="preserve">temperature trigger </w:t>
      </w:r>
      <w:proofErr w:type="gramStart"/>
      <w:r>
        <w:t>settings</w:t>
      </w:r>
      <w:proofErr w:type="gramEnd"/>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08369F4E" w:rsidR="00232568" w:rsidRDefault="00AD2521" w:rsidP="00111256">
      <w:pPr>
        <w:jc w:val="center"/>
      </w:pPr>
      <w:r>
        <w:rPr>
          <w:noProof/>
        </w:rPr>
        <w:drawing>
          <wp:inline distT="0" distB="0" distL="0" distR="0" wp14:anchorId="51242128" wp14:editId="3428CD1B">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p>
    <w:p w14:paraId="06BEE1D7" w14:textId="521F0C23" w:rsidR="00091930" w:rsidRDefault="00232568" w:rsidP="00A64B31">
      <w:pPr>
        <w:pStyle w:val="Caption"/>
      </w:pPr>
      <w:r>
        <w:t xml:space="preserve">Figure </w:t>
      </w:r>
      <w:fldSimple w:instr=" SEQ Figure \* ARABIC ">
        <w:r w:rsidR="0013342E">
          <w:rPr>
            <w:noProof/>
          </w:rPr>
          <w:t>28</w:t>
        </w:r>
      </w:fldSimple>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763" w:name="_Toc329784612"/>
      <w:r>
        <w:br w:type="page"/>
      </w:r>
    </w:p>
    <w:p w14:paraId="55726AE3" w14:textId="77777777" w:rsidR="00A64B31" w:rsidRDefault="00A64B31" w:rsidP="008F51FF">
      <w:pPr>
        <w:pStyle w:val="Heading3"/>
      </w:pPr>
      <w:bookmarkStart w:id="764" w:name="_Toc469043326"/>
      <w:bookmarkStart w:id="765" w:name="_Toc469044960"/>
      <w:bookmarkStart w:id="766" w:name="_Toc469139256"/>
      <w:bookmarkStart w:id="767" w:name="_Toc469152701"/>
      <w:bookmarkStart w:id="768" w:name="_Toc491174800"/>
      <w:bookmarkStart w:id="769" w:name="_Toc494304032"/>
      <w:bookmarkStart w:id="770" w:name="_Toc532827382"/>
      <w:bookmarkStart w:id="771" w:name="_Toc532827790"/>
      <w:r>
        <w:lastRenderedPageBreak/>
        <w:t>Profile Retransmission</w:t>
      </w:r>
      <w:bookmarkEnd w:id="763"/>
      <w:bookmarkEnd w:id="764"/>
      <w:bookmarkEnd w:id="765"/>
      <w:bookmarkEnd w:id="766"/>
      <w:bookmarkEnd w:id="767"/>
      <w:bookmarkEnd w:id="768"/>
      <w:bookmarkEnd w:id="769"/>
      <w:bookmarkEnd w:id="770"/>
      <w:bookmarkEnd w:id="771"/>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41ACA339"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DC7A51">
        <w:t>appear</w:t>
      </w:r>
      <w:ins w:id="772" w:author="Tom Bergeron" w:date="2020-09-29T13:48:00Z">
        <w:r w:rsidR="003C3235">
          <w:t>s</w:t>
        </w:r>
      </w:ins>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13342E">
        <w:t xml:space="preserve">Figure </w:t>
      </w:r>
      <w:r w:rsidR="0013342E">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1C5152A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77777777" w:rsidR="00091930" w:rsidRDefault="00133461" w:rsidP="00F5043F">
      <w:pPr>
        <w:pStyle w:val="Caption"/>
      </w:pPr>
      <w:bookmarkStart w:id="773" w:name="_Ref185830485"/>
      <w:r>
        <w:t xml:space="preserve">Figure </w:t>
      </w:r>
      <w:fldSimple w:instr=" SEQ Figure \* ARABIC ">
        <w:r w:rsidR="0013342E">
          <w:rPr>
            <w:noProof/>
          </w:rPr>
          <w:t>29</w:t>
        </w:r>
      </w:fldSimple>
      <w:bookmarkEnd w:id="773"/>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2169C120"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FF34E1">
        <w:t>c</w:t>
      </w:r>
      <w:r w:rsidRPr="00673430">
        <w:t xml:space="preserve">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7122AF6E"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5FE4">
        <w:t>un</w:t>
      </w:r>
      <w:r w:rsidR="00032D5C">
        <w:t>til</w:t>
      </w:r>
      <w:r w:rsidR="00B85FE4">
        <w:t xml:space="preserve"> the</w:t>
      </w:r>
      <w:r w:rsidR="00032D5C">
        <w:t xml:space="preserve">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774" w:name="_Toc488474955"/>
      <w:bookmarkStart w:id="775" w:name="_Toc488490452"/>
      <w:bookmarkStart w:id="776" w:name="_Toc119468095"/>
      <w:bookmarkStart w:id="777" w:name="_Toc329784613"/>
      <w:bookmarkStart w:id="778" w:name="_Toc469043327"/>
      <w:bookmarkStart w:id="779" w:name="_Toc469044961"/>
      <w:bookmarkStart w:id="780" w:name="_Toc469139257"/>
      <w:bookmarkStart w:id="781" w:name="_Toc469152702"/>
      <w:bookmarkStart w:id="782" w:name="_Toc491174801"/>
      <w:bookmarkStart w:id="783" w:name="_Toc494304033"/>
      <w:bookmarkStart w:id="784" w:name="_Toc532827245"/>
      <w:bookmarkStart w:id="785" w:name="_Toc532827383"/>
      <w:bookmarkStart w:id="786" w:name="_Toc532827791"/>
      <w:bookmarkStart w:id="787" w:name="_Toc488490451"/>
      <w:r w:rsidR="00A64B31">
        <w:rPr>
          <w:noProof/>
        </w:rPr>
        <w:lastRenderedPageBreak/>
        <w:t>View t</w:t>
      </w:r>
      <w:r>
        <w:rPr>
          <w:noProof/>
        </w:rPr>
        <w:t xml:space="preserve">he Profile </w:t>
      </w:r>
      <w:r w:rsidR="00A64B31">
        <w:rPr>
          <w:noProof/>
        </w:rPr>
        <w:t>a</w:t>
      </w:r>
      <w:r>
        <w:rPr>
          <w:noProof/>
        </w:rPr>
        <w:t>nd Statistics</w:t>
      </w:r>
      <w:bookmarkEnd w:id="774"/>
      <w:bookmarkEnd w:id="775"/>
      <w:bookmarkEnd w:id="776"/>
      <w:bookmarkEnd w:id="777"/>
      <w:bookmarkEnd w:id="778"/>
      <w:bookmarkEnd w:id="779"/>
      <w:bookmarkEnd w:id="780"/>
      <w:bookmarkEnd w:id="781"/>
      <w:bookmarkEnd w:id="782"/>
      <w:bookmarkEnd w:id="783"/>
      <w:bookmarkEnd w:id="784"/>
      <w:bookmarkEnd w:id="785"/>
      <w:bookmarkEnd w:id="786"/>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76DCECAA">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169285"/>
                    </a:xfrm>
                    <a:prstGeom prst="rect">
                      <a:avLst/>
                    </a:prstGeom>
                  </pic:spPr>
                </pic:pic>
              </a:graphicData>
            </a:graphic>
          </wp:inline>
        </w:drawing>
      </w:r>
    </w:p>
    <w:p w14:paraId="0767B77B" w14:textId="77777777" w:rsidR="00D250AC" w:rsidRPr="00A64B31" w:rsidRDefault="00133461" w:rsidP="00F5043F">
      <w:pPr>
        <w:pStyle w:val="Caption"/>
        <w:rPr>
          <w:rFonts w:ascii="Trebuchet MS" w:hAnsi="Trebuchet MS"/>
          <w:sz w:val="24"/>
          <w:szCs w:val="24"/>
        </w:rPr>
      </w:pPr>
      <w:bookmarkStart w:id="788" w:name="_Ref185830907"/>
      <w:r w:rsidRPr="00A64B31">
        <w:t xml:space="preserve">Figure </w:t>
      </w:r>
      <w:fldSimple w:instr=" SEQ Figure \* ARABIC ">
        <w:r w:rsidR="0013342E">
          <w:rPr>
            <w:noProof/>
          </w:rPr>
          <w:t>30</w:t>
        </w:r>
      </w:fldSimple>
      <w:bookmarkEnd w:id="788"/>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789" w:name="_Toc469043328"/>
      <w:bookmarkStart w:id="790" w:name="_Toc469044962"/>
      <w:bookmarkStart w:id="791" w:name="_Toc469139258"/>
      <w:bookmarkStart w:id="792" w:name="_Toc469152703"/>
      <w:bookmarkStart w:id="793" w:name="_Toc491174802"/>
      <w:bookmarkStart w:id="794" w:name="_Toc494304034"/>
      <w:bookmarkStart w:id="795" w:name="_Toc532827384"/>
      <w:bookmarkStart w:id="796" w:name="_Toc532827792"/>
      <w:r>
        <w:t xml:space="preserve">General </w:t>
      </w:r>
      <w:r w:rsidR="00C653DF">
        <w:t>T</w:t>
      </w:r>
      <w:r w:rsidR="00C653DF" w:rsidRPr="00910E39">
        <w:t>ab</w:t>
      </w:r>
      <w:bookmarkEnd w:id="789"/>
      <w:bookmarkEnd w:id="790"/>
      <w:bookmarkEnd w:id="791"/>
      <w:bookmarkEnd w:id="792"/>
      <w:bookmarkEnd w:id="793"/>
      <w:bookmarkEnd w:id="794"/>
      <w:bookmarkEnd w:id="795"/>
      <w:bookmarkEnd w:id="796"/>
    </w:p>
    <w:p w14:paraId="02C69F3D" w14:textId="71C6FB8B" w:rsidR="008708F9" w:rsidRPr="00673430" w:rsidRDefault="008708F9" w:rsidP="00F33FFF">
      <w:bookmarkStart w:id="797" w:name="_Toc486325585"/>
      <w:bookmarkStart w:id="798"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13342E" w:rsidRPr="00A64B31">
        <w:t xml:space="preserve">Figure </w:t>
      </w:r>
      <w:r w:rsidR="0013342E">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45B22D95" w:rsidR="00BC1977" w:rsidRDefault="00C653DF" w:rsidP="008F51FF">
      <w:pPr>
        <w:pStyle w:val="Heading3"/>
      </w:pPr>
      <w:r>
        <w:br w:type="page"/>
      </w:r>
      <w:r w:rsidR="00636C9A">
        <w:lastRenderedPageBreak/>
        <w:t xml:space="preserve"> </w:t>
      </w:r>
      <w:bookmarkStart w:id="799" w:name="_Toc469043329"/>
      <w:bookmarkStart w:id="800" w:name="_Toc469044963"/>
      <w:bookmarkStart w:id="801" w:name="_Toc469139259"/>
      <w:bookmarkStart w:id="802" w:name="_Toc469152704"/>
      <w:bookmarkStart w:id="803" w:name="_Toc491174803"/>
      <w:bookmarkStart w:id="804" w:name="_Toc494304035"/>
      <w:bookmarkStart w:id="805" w:name="_Toc532827385"/>
      <w:bookmarkStart w:id="806" w:name="_Toc532827793"/>
      <w:r>
        <w:t xml:space="preserve">The </w:t>
      </w:r>
      <w:r w:rsidR="00BC1977">
        <w:t>Graph Controller</w:t>
      </w:r>
      <w:bookmarkEnd w:id="799"/>
      <w:bookmarkEnd w:id="800"/>
      <w:bookmarkEnd w:id="801"/>
      <w:bookmarkEnd w:id="802"/>
      <w:bookmarkEnd w:id="803"/>
      <w:bookmarkEnd w:id="804"/>
      <w:bookmarkEnd w:id="805"/>
      <w:bookmarkEnd w:id="806"/>
    </w:p>
    <w:tbl>
      <w:tblPr>
        <w:tblW w:w="0" w:type="auto"/>
        <w:tblLook w:val="04A0" w:firstRow="1" w:lastRow="0" w:firstColumn="1" w:lastColumn="0" w:noHBand="0" w:noVBand="1"/>
      </w:tblPr>
      <w:tblGrid>
        <w:gridCol w:w="4763"/>
        <w:gridCol w:w="4813"/>
      </w:tblGrid>
      <w:tr w:rsidR="00311FBC" w:rsidDel="003C3235" w14:paraId="36950E60" w14:textId="6F38A96F" w:rsidTr="003C3235">
        <w:trPr>
          <w:del w:id="807" w:author="Tom Bergeron" w:date="2020-09-29T13:50:00Z"/>
        </w:trPr>
        <w:tc>
          <w:tcPr>
            <w:tcW w:w="4763" w:type="dxa"/>
            <w:shd w:val="clear" w:color="auto" w:fill="auto"/>
          </w:tcPr>
          <w:p w14:paraId="0A57069C" w14:textId="1DD8AC42" w:rsidR="00311FBC" w:rsidRPr="00673430" w:rsidDel="003C3235" w:rsidRDefault="00311FBC" w:rsidP="00311FBC">
            <w:pPr>
              <w:rPr>
                <w:del w:id="808" w:author="Tom Bergeron" w:date="2020-09-29T13:50:00Z"/>
              </w:rPr>
            </w:pPr>
            <w:del w:id="809" w:author="Tom Bergeron" w:date="2020-09-29T13:50:00Z">
              <w:r w:rsidDel="003C3235">
                <w:delText xml:space="preserve">The </w:delText>
              </w:r>
              <w:r w:rsidRPr="00816D9D" w:rsidDel="003C3235">
                <w:rPr>
                  <w:i/>
                </w:rPr>
                <w:delText>Graph Controller</w:delText>
              </w:r>
              <w:r w:rsidDel="003C3235">
                <w:delText xml:space="preserve"> allows you to modify the view of </w:delText>
              </w:r>
              <w:r w:rsidRPr="00673430" w:rsidDel="003C3235">
                <w:delText xml:space="preserve">the profile graph.  See </w:delText>
              </w:r>
              <w:r w:rsidRPr="00673430" w:rsidDel="003C3235">
                <w:fldChar w:fldCharType="begin"/>
              </w:r>
              <w:r w:rsidRPr="00673430" w:rsidDel="003C3235">
                <w:delInstrText xml:space="preserve"> REF _Ref185831178 \h  \* MERGEFORMAT </w:delInstrText>
              </w:r>
              <w:r w:rsidRPr="00673430" w:rsidDel="003C3235">
                <w:fldChar w:fldCharType="separate"/>
              </w:r>
              <w:r w:rsidR="0013342E" w:rsidRPr="0013342E" w:rsidDel="003C3235">
                <w:delText xml:space="preserve">Figure </w:delText>
              </w:r>
              <w:r w:rsidR="0013342E" w:rsidRPr="0013342E" w:rsidDel="003C3235">
                <w:rPr>
                  <w:noProof/>
                </w:rPr>
                <w:delText>31</w:delText>
              </w:r>
              <w:r w:rsidRPr="00673430" w:rsidDel="003C3235">
                <w:fldChar w:fldCharType="end"/>
              </w:r>
              <w:r w:rsidRPr="00673430" w:rsidDel="003C3235">
                <w:delText xml:space="preserve">. </w:delText>
              </w:r>
              <w:r w:rsidR="00894391" w:rsidDel="003C3235">
                <w:delText xml:space="preserve"> To open the Graph Controller, l</w:delText>
              </w:r>
              <w:r w:rsidRPr="00673430" w:rsidDel="003C3235">
                <w:delText>eft-click on the TC column hea</w:delText>
              </w:r>
              <w:r w:rsidR="00894391" w:rsidDel="003C3235">
                <w:delText>der in the Statistics table or double l</w:delText>
              </w:r>
              <w:r w:rsidRPr="00673430" w:rsidDel="003C3235">
                <w:delText>eft-click, anywhere just outside the profile graph.</w:delText>
              </w:r>
            </w:del>
          </w:p>
          <w:p w14:paraId="47A54DFC" w14:textId="1C55200B" w:rsidR="00311FBC" w:rsidDel="003C3235" w:rsidRDefault="00311FBC" w:rsidP="00311FBC">
            <w:pPr>
              <w:rPr>
                <w:del w:id="810" w:author="Tom Bergeron" w:date="2020-09-29T13:50:00Z"/>
              </w:rPr>
            </w:pPr>
          </w:p>
          <w:p w14:paraId="2BADA90B" w14:textId="5710BB8E" w:rsidR="00311FBC" w:rsidRPr="00673430" w:rsidDel="003C3235" w:rsidRDefault="00311FBC" w:rsidP="00311FBC">
            <w:pPr>
              <w:rPr>
                <w:del w:id="811" w:author="Tom Bergeron" w:date="2020-09-29T13:50:00Z"/>
              </w:rPr>
            </w:pPr>
            <w:del w:id="812" w:author="Tom Bergeron" w:date="2020-09-29T13:50:00Z">
              <w:r w:rsidRPr="00816D9D" w:rsidDel="003C3235">
                <w:rPr>
                  <w:b/>
                </w:rPr>
                <w:delText>Auto scale –</w:delText>
              </w:r>
              <w:r w:rsidRPr="00673430" w:rsidDel="003C3235">
                <w:delText xml:space="preserve"> The Auto Scale feature </w:delText>
              </w:r>
              <w:r w:rsidR="00894391" w:rsidDel="003C3235">
                <w:delText>will automatically adjust the X</w:delText>
              </w:r>
              <w:r w:rsidR="00B85FE4" w:rsidDel="003C3235">
                <w:delText xml:space="preserve"> </w:delText>
              </w:r>
              <w:r w:rsidRPr="00673430" w:rsidDel="003C3235">
                <w:delText>and Y-axis scales to fit all of the data in the profile graph.  When the Auto Scale feature is disabled, you must manually input the minimum and maximum scale settings f</w:delText>
              </w:r>
              <w:r w:rsidR="00894391" w:rsidDel="003C3235">
                <w:delText>or the X</w:delText>
              </w:r>
              <w:r w:rsidRPr="00673430" w:rsidDel="003C3235">
                <w:delText xml:space="preserve"> and Y-axis scale of the profile graph.</w:delText>
              </w:r>
            </w:del>
          </w:p>
          <w:p w14:paraId="403AE56F" w14:textId="37F80D5B" w:rsidR="00311FBC" w:rsidRPr="00673430" w:rsidDel="003C3235" w:rsidRDefault="00311FBC" w:rsidP="00311FBC">
            <w:pPr>
              <w:rPr>
                <w:del w:id="813" w:author="Tom Bergeron" w:date="2020-09-29T13:50:00Z"/>
              </w:rPr>
            </w:pPr>
          </w:p>
          <w:p w14:paraId="2E80B661" w14:textId="24C5F5F1" w:rsidR="00C567A1" w:rsidRPr="00C567A1" w:rsidDel="003C3235" w:rsidRDefault="00C567A1" w:rsidP="00C567A1">
            <w:pPr>
              <w:rPr>
                <w:del w:id="814" w:author="Tom Bergeron" w:date="2020-09-29T13:50:00Z"/>
                <w:b/>
              </w:rPr>
            </w:pPr>
            <w:del w:id="815" w:author="Tom Bergeron" w:date="2020-09-29T13:50:00Z">
              <w:r w:rsidRPr="005941AF" w:rsidDel="003C3235">
                <w:rPr>
                  <w:b/>
                </w:rPr>
                <w:delText xml:space="preserve">TCs </w:delText>
              </w:r>
            </w:del>
          </w:p>
          <w:p w14:paraId="1AE18606" w14:textId="70ED4343" w:rsidR="00311FBC" w:rsidDel="003C3235" w:rsidRDefault="00C567A1" w:rsidP="00C567A1">
            <w:pPr>
              <w:rPr>
                <w:del w:id="816" w:author="Tom Bergeron" w:date="2020-09-29T13:50:00Z"/>
              </w:rPr>
            </w:pPr>
            <w:del w:id="817" w:author="Tom Bergeron" w:date="2020-09-29T13:50:00Z">
              <w:r w:rsidRPr="00A64B31" w:rsidDel="003C3235">
                <w:delTex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delText>
              </w:r>
            </w:del>
          </w:p>
        </w:tc>
        <w:tc>
          <w:tcPr>
            <w:tcW w:w="4813" w:type="dxa"/>
            <w:shd w:val="clear" w:color="auto" w:fill="auto"/>
          </w:tcPr>
          <w:p w14:paraId="58DF6567" w14:textId="2D783D5E" w:rsidR="00311FBC" w:rsidRPr="00F3396F" w:rsidDel="003C3235" w:rsidRDefault="00BC33BA" w:rsidP="00BC1977">
            <w:pPr>
              <w:rPr>
                <w:del w:id="818" w:author="Tom Bergeron" w:date="2020-09-29T13:50:00Z"/>
              </w:rPr>
            </w:pPr>
            <w:del w:id="819" w:author="Tom Bergeron" w:date="2020-09-29T13:50:00Z">
              <w:r w:rsidDel="003C3235">
                <w:rPr>
                  <w:noProof/>
                </w:rPr>
                <w:drawing>
                  <wp:inline distT="0" distB="0" distL="0" distR="0" wp14:anchorId="5A22E2F0" wp14:editId="30D5A47A">
                    <wp:extent cx="2919198" cy="28072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19198" cy="2807208"/>
                            </a:xfrm>
                            <a:prstGeom prst="rect">
                              <a:avLst/>
                            </a:prstGeom>
                          </pic:spPr>
                        </pic:pic>
                      </a:graphicData>
                    </a:graphic>
                  </wp:inline>
                </w:drawing>
              </w:r>
            </w:del>
          </w:p>
          <w:p w14:paraId="0D41F65D" w14:textId="2086D225" w:rsidR="00311FBC" w:rsidRPr="00F3396F" w:rsidDel="003C3235" w:rsidRDefault="00311FBC" w:rsidP="00F3396F">
            <w:pPr>
              <w:jc w:val="center"/>
              <w:rPr>
                <w:del w:id="820" w:author="Tom Bergeron" w:date="2020-09-29T13:50:00Z"/>
                <w:rFonts w:ascii="Arial" w:hAnsi="Arial" w:cs="Arial"/>
                <w:sz w:val="16"/>
                <w:szCs w:val="16"/>
              </w:rPr>
            </w:pPr>
            <w:bookmarkStart w:id="821" w:name="_Ref185831178"/>
            <w:del w:id="822" w:author="Tom Bergeron" w:date="2020-09-29T13:50:00Z">
              <w:r w:rsidRPr="00F3396F" w:rsidDel="003C3235">
                <w:rPr>
                  <w:rFonts w:ascii="Arial" w:hAnsi="Arial" w:cs="Arial"/>
                  <w:sz w:val="16"/>
                  <w:szCs w:val="16"/>
                </w:rPr>
                <w:delText xml:space="preserve">Figure </w:delText>
              </w:r>
              <w:r w:rsidRPr="00F3396F" w:rsidDel="003C3235">
                <w:rPr>
                  <w:rFonts w:ascii="Arial" w:hAnsi="Arial" w:cs="Arial"/>
                  <w:sz w:val="16"/>
                  <w:szCs w:val="16"/>
                </w:rPr>
                <w:fldChar w:fldCharType="begin"/>
              </w:r>
              <w:r w:rsidRPr="00F3396F" w:rsidDel="003C3235">
                <w:rPr>
                  <w:rFonts w:ascii="Arial" w:hAnsi="Arial" w:cs="Arial"/>
                  <w:sz w:val="16"/>
                  <w:szCs w:val="16"/>
                </w:rPr>
                <w:delInstrText xml:space="preserve"> SEQ Figure \* ARABIC </w:delInstrText>
              </w:r>
              <w:r w:rsidRPr="00F3396F" w:rsidDel="003C3235">
                <w:rPr>
                  <w:rFonts w:ascii="Arial" w:hAnsi="Arial" w:cs="Arial"/>
                  <w:sz w:val="16"/>
                  <w:szCs w:val="16"/>
                </w:rPr>
                <w:fldChar w:fldCharType="separate"/>
              </w:r>
              <w:r w:rsidR="0013342E" w:rsidDel="003C3235">
                <w:rPr>
                  <w:rFonts w:ascii="Arial" w:hAnsi="Arial" w:cs="Arial"/>
                  <w:noProof/>
                  <w:sz w:val="16"/>
                  <w:szCs w:val="16"/>
                </w:rPr>
                <w:delText>31</w:delText>
              </w:r>
              <w:r w:rsidRPr="00F3396F" w:rsidDel="003C3235">
                <w:rPr>
                  <w:rFonts w:ascii="Arial" w:hAnsi="Arial" w:cs="Arial"/>
                  <w:sz w:val="16"/>
                  <w:szCs w:val="16"/>
                </w:rPr>
                <w:fldChar w:fldCharType="end"/>
              </w:r>
              <w:bookmarkEnd w:id="821"/>
              <w:r w:rsidRPr="00F3396F" w:rsidDel="003C3235">
                <w:rPr>
                  <w:rFonts w:ascii="Arial" w:hAnsi="Arial" w:cs="Arial"/>
                  <w:sz w:val="16"/>
                  <w:szCs w:val="16"/>
                </w:rPr>
                <w:delText>: Graph Controller</w:delText>
              </w:r>
              <w:r w:rsidR="00C567A1" w:rsidRPr="00F3396F" w:rsidDel="003C3235">
                <w:rPr>
                  <w:rFonts w:ascii="Arial" w:hAnsi="Arial" w:cs="Arial"/>
                  <w:sz w:val="16"/>
                  <w:szCs w:val="16"/>
                </w:rPr>
                <w:delText xml:space="preserve"> </w:delText>
              </w:r>
            </w:del>
          </w:p>
        </w:tc>
      </w:tr>
    </w:tbl>
    <w:p w14:paraId="4899D85E" w14:textId="2374CA05" w:rsidR="003C3235" w:rsidRDefault="003C3235" w:rsidP="003C3235">
      <w:pPr>
        <w:rPr>
          <w:ins w:id="823" w:author="Tom Bergeron" w:date="2020-09-29T13:51:00Z"/>
        </w:rPr>
      </w:pPr>
      <w:bookmarkStart w:id="824" w:name="_Hlk52287510"/>
      <w:ins w:id="825" w:author="Tom Bergeron" w:date="2020-09-29T13:51:00Z">
        <w:r>
          <w:rPr>
            <w:noProof/>
          </w:rPr>
          <w:drawing>
            <wp:anchor distT="0" distB="0" distL="114300" distR="114300" simplePos="0" relativeHeight="251697664" behindDoc="1" locked="0" layoutInCell="1" allowOverlap="1" wp14:anchorId="6F204331" wp14:editId="44D9AB96">
              <wp:simplePos x="0" y="0"/>
              <wp:positionH relativeFrom="column">
                <wp:posOffset>2095500</wp:posOffset>
              </wp:positionH>
              <wp:positionV relativeFrom="paragraph">
                <wp:posOffset>5080</wp:posOffset>
              </wp:positionV>
              <wp:extent cx="3849370" cy="2743200"/>
              <wp:effectExtent l="0" t="0" r="0" b="0"/>
              <wp:wrapTight wrapText="left">
                <wp:wrapPolygon edited="0">
                  <wp:start x="0" y="0"/>
                  <wp:lineTo x="0" y="21450"/>
                  <wp:lineTo x="21486" y="21450"/>
                  <wp:lineTo x="21486"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849370" cy="2743200"/>
                      </a:xfrm>
                      <a:prstGeom prst="rect">
                        <a:avLst/>
                      </a:prstGeom>
                    </pic:spPr>
                  </pic:pic>
                </a:graphicData>
              </a:graphic>
              <wp14:sizeRelH relativeFrom="margin">
                <wp14:pctWidth>0</wp14:pctWidth>
              </wp14:sizeRelH>
            </wp:anchor>
          </w:drawing>
        </w:r>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ins>
      <w:ins w:id="826" w:author="Tom Bergeron" w:date="2020-09-29T13:51:00Z">
        <w:r w:rsidRPr="005941AF">
          <w:fldChar w:fldCharType="separate"/>
        </w:r>
        <w:r w:rsidRPr="00816D9D">
          <w:t xml:space="preserve">Figure </w:t>
        </w:r>
      </w:ins>
      <w:ins w:id="827" w:author="Tom Bergeron" w:date="2020-09-29T13:52:00Z">
        <w:r w:rsidR="00A01667">
          <w:rPr>
            <w:noProof/>
          </w:rPr>
          <w:t>31</w:t>
        </w:r>
      </w:ins>
      <w:ins w:id="828" w:author="Tom Bergeron" w:date="2020-09-29T13:51:00Z">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ins>
    </w:p>
    <w:p w14:paraId="510E61C5" w14:textId="77777777" w:rsidR="003C3235" w:rsidRDefault="003C3235" w:rsidP="003C3235">
      <w:pPr>
        <w:rPr>
          <w:ins w:id="829" w:author="Tom Bergeron" w:date="2020-09-29T13:51:00Z"/>
        </w:rPr>
      </w:pPr>
    </w:p>
    <w:p w14:paraId="2FC99151" w14:textId="6C67CBE7" w:rsidR="003C3235" w:rsidRDefault="003C3235" w:rsidP="003C3235">
      <w:pPr>
        <w:rPr>
          <w:ins w:id="830" w:author="Tom Bergeron" w:date="2020-09-29T13:51:00Z"/>
        </w:rPr>
      </w:pPr>
      <w:ins w:id="831" w:author="Tom Bergeron" w:date="2020-09-29T13:51:00Z">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ins>
    </w:p>
    <w:p w14:paraId="62D8A697" w14:textId="77777777" w:rsidR="003C3235" w:rsidRDefault="003C3235" w:rsidP="003C3235">
      <w:pPr>
        <w:pStyle w:val="Caption"/>
        <w:ind w:left="2880" w:firstLine="720"/>
        <w:rPr>
          <w:ins w:id="832" w:author="Tom Bergeron" w:date="2020-09-29T13:51:00Z"/>
        </w:rPr>
      </w:pPr>
      <w:ins w:id="833" w:author="Tom Bergeron" w:date="2020-09-29T13:51:00Z">
        <w:r w:rsidRPr="00816D9D">
          <w:t xml:space="preserve">Figure </w:t>
        </w:r>
        <w:r>
          <w:rPr>
            <w:noProof/>
          </w:rPr>
          <w:t>31</w:t>
        </w:r>
        <w:r w:rsidRPr="00816D9D">
          <w:t>: Graph Controller</w:t>
        </w:r>
      </w:ins>
    </w:p>
    <w:p w14:paraId="2C7BEAB7" w14:textId="77777777" w:rsidR="003C3235" w:rsidRPr="005941AF" w:rsidRDefault="003C3235" w:rsidP="003C3235">
      <w:pPr>
        <w:rPr>
          <w:ins w:id="834" w:author="Tom Bergeron" w:date="2020-09-29T13:51:00Z"/>
          <w:b/>
          <w:strike/>
        </w:rPr>
      </w:pPr>
      <w:ins w:id="835" w:author="Tom Bergeron" w:date="2020-09-29T13:51:00Z">
        <w:r w:rsidRPr="005941AF">
          <w:rPr>
            <w:b/>
          </w:rPr>
          <w:t xml:space="preserve">TCs </w:t>
        </w:r>
      </w:ins>
    </w:p>
    <w:p w14:paraId="28E82BA0" w14:textId="77777777" w:rsidR="003C3235" w:rsidRDefault="003C3235" w:rsidP="003C3235">
      <w:pPr>
        <w:rPr>
          <w:ins w:id="836" w:author="Tom Bergeron" w:date="2020-09-29T13:51:00Z"/>
        </w:rPr>
      </w:pPr>
      <w:ins w:id="837" w:author="Tom Bergeron" w:date="2020-09-29T13:51:00Z">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ins>
    </w:p>
    <w:bookmarkEnd w:id="824"/>
    <w:p w14:paraId="0F554262" w14:textId="77777777" w:rsidR="00BC1977" w:rsidRPr="00673430" w:rsidRDefault="00BC1977" w:rsidP="00BC1977"/>
    <w:p w14:paraId="54E06458" w14:textId="18BD4321"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w:t>
      </w:r>
      <w:del w:id="838" w:author="Tom Bergeron" w:date="2020-09-29T13:53:00Z">
        <w:r w:rsidRPr="00673430" w:rsidDel="00A01667">
          <w:delText>E</w:delText>
        </w:r>
      </w:del>
      <w:del w:id="839" w:author="Tom Bergeron" w:date="2020-09-29T13:52:00Z">
        <w:r w:rsidRPr="00673430" w:rsidDel="00A01667">
          <w:delText>nables the view of Reference Lines displayed on the profile graph.</w:delText>
        </w:r>
      </w:del>
      <w:del w:id="840" w:author="Tom Bergeron" w:date="2020-09-29T13:53:00Z">
        <w:r w:rsidRPr="00673430" w:rsidDel="00A01667">
          <w:delText xml:space="preserve">  </w:delText>
        </w:r>
      </w:del>
      <w:r w:rsidRPr="00673430">
        <w:t>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34518AE0" w:rsidR="00955AC0" w:rsidRDefault="00955AC0" w:rsidP="00955AC0">
      <w:r>
        <w:rPr>
          <w:b/>
        </w:rPr>
        <w:t>TCs Line Thickness</w:t>
      </w:r>
      <w:r w:rsidRPr="00673430">
        <w:rPr>
          <w:b/>
        </w:rPr>
        <w:t xml:space="preserve"> </w:t>
      </w:r>
      <w:r>
        <w:t xml:space="preserve">– The </w:t>
      </w:r>
      <w:del w:id="841" w:author="Tom Bergeron" w:date="2020-09-29T13:52:00Z">
        <w:r w:rsidDel="00A01667">
          <w:delText>pull down</w:delText>
        </w:r>
      </w:del>
      <w:ins w:id="842" w:author="Tom Bergeron" w:date="2020-09-29T13:52:00Z">
        <w:r w:rsidR="00A01667">
          <w:t>pull-down</w:t>
        </w:r>
      </w:ins>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6165298F" w:rsidR="00C567A1" w:rsidRDefault="00C567A1" w:rsidP="00C567A1">
      <w:pPr>
        <w:rPr>
          <w:ins w:id="843" w:author="Tom Bergeron" w:date="2020-09-29T13:52:00Z"/>
        </w:rPr>
      </w:pPr>
      <w:r w:rsidRPr="00A64B31">
        <w:rPr>
          <w:b/>
        </w:rPr>
        <w:t>Extra Cooling Slope</w:t>
      </w:r>
      <w:r w:rsidRPr="00A64B31">
        <w:t xml:space="preserve"> – Enabling this feature displays multiple Cooling Slope measurements whic</w:t>
      </w:r>
      <w:r w:rsidR="00A64B31">
        <w:t>h are customizable by the user.</w:t>
      </w:r>
    </w:p>
    <w:p w14:paraId="00F832B6" w14:textId="77777777" w:rsidR="00A01667" w:rsidRPr="00A64B31" w:rsidRDefault="00A01667" w:rsidP="00C567A1"/>
    <w:p w14:paraId="4CE320C0" w14:textId="1C8A6D52" w:rsidR="00C567A1" w:rsidRPr="00A64B31" w:rsidRDefault="00A01667" w:rsidP="00C567A1">
      <w:bookmarkStart w:id="844" w:name="_Hlk51250535"/>
      <w:bookmarkStart w:id="845" w:name="_Hlk52287547"/>
      <w:ins w:id="846" w:author="Tom Bergeron" w:date="2020-09-29T13:52:00Z">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844"/>
        <w:r>
          <w:t>(see below for additional details on pointers).</w:t>
        </w:r>
      </w:ins>
    </w:p>
    <w:bookmarkEnd w:id="845"/>
    <w:p w14:paraId="130FBE32" w14:textId="77777777" w:rsidR="00BC1977" w:rsidRPr="00A64B31" w:rsidRDefault="00BC1977" w:rsidP="00BC363E"/>
    <w:p w14:paraId="5E003EC2" w14:textId="77777777" w:rsidR="00BC363E" w:rsidRPr="00A64B31" w:rsidRDefault="00BC363E" w:rsidP="00BC363E"/>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847" w:name="_Toc469043330"/>
      <w:bookmarkStart w:id="848" w:name="_Toc469044964"/>
      <w:bookmarkStart w:id="849" w:name="_Toc469139260"/>
      <w:bookmarkStart w:id="850" w:name="_Toc469152705"/>
      <w:bookmarkStart w:id="851" w:name="_Toc491174804"/>
      <w:bookmarkStart w:id="852" w:name="_Toc494304036"/>
      <w:bookmarkStart w:id="853" w:name="_Toc532827386"/>
      <w:bookmarkStart w:id="854" w:name="_Toc532827794"/>
      <w:r w:rsidRPr="00A64B31">
        <w:t>G</w:t>
      </w:r>
      <w:r w:rsidR="00636C9A" w:rsidRPr="00A64B31">
        <w:t>raph</w:t>
      </w:r>
      <w:r w:rsidRPr="00A64B31">
        <w:t xml:space="preserve"> Option Menu</w:t>
      </w:r>
      <w:bookmarkEnd w:id="847"/>
      <w:bookmarkEnd w:id="848"/>
      <w:bookmarkEnd w:id="849"/>
      <w:bookmarkEnd w:id="850"/>
      <w:bookmarkEnd w:id="851"/>
      <w:bookmarkEnd w:id="852"/>
      <w:bookmarkEnd w:id="853"/>
      <w:bookmarkEnd w:id="854"/>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77777777"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13342E">
              <w:t xml:space="preserve">Figure </w:t>
            </w:r>
            <w:r w:rsidR="0013342E">
              <w:rPr>
                <w:noProof/>
              </w:rPr>
              <w:t>32</w:t>
            </w:r>
            <w:r>
              <w:fldChar w:fldCharType="end"/>
            </w:r>
            <w:r>
              <w:t xml:space="preserve">.  </w:t>
            </w:r>
          </w:p>
          <w:p w14:paraId="3A3B6FD3" w14:textId="77777777" w:rsidR="00721E22" w:rsidRDefault="00721E22" w:rsidP="00BC363E"/>
        </w:tc>
        <w:tc>
          <w:tcPr>
            <w:tcW w:w="1980" w:type="dxa"/>
            <w:shd w:val="clear" w:color="auto" w:fill="auto"/>
          </w:tcPr>
          <w:p w14:paraId="153DD5C2" w14:textId="594282DA" w:rsidR="00721E22" w:rsidRDefault="00A01667" w:rsidP="00211D6A">
            <w:pPr>
              <w:jc w:val="center"/>
            </w:pPr>
            <w:ins w:id="855" w:author="Tom Bergeron" w:date="2020-09-29T13:53:00Z">
              <w:r>
                <w:rPr>
                  <w:noProof/>
                </w:rPr>
                <w:drawing>
                  <wp:inline distT="0" distB="0" distL="0" distR="0" wp14:anchorId="67A2CF97" wp14:editId="6C02D15C">
                    <wp:extent cx="1134086" cy="788929"/>
                    <wp:effectExtent l="0" t="0" r="952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ins>
            <w:del w:id="856" w:author="Tom Bergeron" w:date="2020-09-29T13:53:00Z">
              <w:r w:rsidR="000E0382" w:rsidDel="00A01667">
                <w:rPr>
                  <w:noProof/>
                </w:rPr>
                <w:drawing>
                  <wp:inline distT="0" distB="0" distL="0" distR="0" wp14:anchorId="17B3C9A6" wp14:editId="363186D7">
                    <wp:extent cx="1104265" cy="879475"/>
                    <wp:effectExtent l="19050" t="19050" r="196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04265" cy="879475"/>
                            </a:xfrm>
                            <a:prstGeom prst="rect">
                              <a:avLst/>
                            </a:prstGeom>
                            <a:noFill/>
                            <a:ln w="6350" cmpd="sng">
                              <a:solidFill>
                                <a:srgbClr val="000000"/>
                              </a:solidFill>
                              <a:miter lim="800000"/>
                              <a:headEnd/>
                              <a:tailEnd/>
                            </a:ln>
                            <a:effectLst/>
                          </pic:spPr>
                        </pic:pic>
                      </a:graphicData>
                    </a:graphic>
                  </wp:inline>
                </w:drawing>
              </w:r>
            </w:del>
          </w:p>
          <w:p w14:paraId="003E40BB" w14:textId="77777777" w:rsidR="00721E22" w:rsidRDefault="00721E22" w:rsidP="00211D6A">
            <w:pPr>
              <w:pStyle w:val="Caption"/>
            </w:pPr>
            <w:bookmarkStart w:id="857" w:name="_Ref220307928"/>
            <w:r>
              <w:t xml:space="preserve">Figure </w:t>
            </w:r>
            <w:fldSimple w:instr=" SEQ Figure \* ARABIC ">
              <w:r w:rsidR="0013342E">
                <w:rPr>
                  <w:noProof/>
                </w:rPr>
                <w:t>32</w:t>
              </w:r>
            </w:fldSimple>
            <w:bookmarkEnd w:id="857"/>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4C30D635" w:rsidR="00721E22" w:rsidRDefault="00721E22" w:rsidP="00BC363E">
            <w:r>
              <w:t xml:space="preserve">The Examine Line feature displays the temperature for the location of the pointer on the profile graph.  See </w:t>
            </w:r>
            <w:fldSimple w:instr=" REF _Ref173138906  \* MERGEFORMAT ">
              <w:r w:rsidR="0013342E" w:rsidRPr="0013342E">
                <w:t xml:space="preserve">Figure </w:t>
              </w:r>
              <w:r w:rsidR="0013342E" w:rsidRPr="0013342E">
                <w:rPr>
                  <w:noProof/>
                </w:rPr>
                <w:t>33</w:t>
              </w:r>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7F63158A">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6E4E64B6" w:rsidR="00721E22" w:rsidRPr="00211D6A" w:rsidRDefault="00721E22" w:rsidP="00BC363E">
            <w:pPr>
              <w:rPr>
                <w:rFonts w:ascii="Arial" w:hAnsi="Arial" w:cs="Arial"/>
                <w:sz w:val="16"/>
                <w:szCs w:val="16"/>
              </w:rPr>
            </w:pPr>
            <w:bookmarkStart w:id="858"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33</w:t>
            </w:r>
            <w:r w:rsidRPr="00211D6A">
              <w:rPr>
                <w:rFonts w:ascii="Arial" w:hAnsi="Arial" w:cs="Arial"/>
                <w:sz w:val="16"/>
                <w:szCs w:val="16"/>
              </w:rPr>
              <w:fldChar w:fldCharType="end"/>
            </w:r>
            <w:bookmarkEnd w:id="858"/>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50EF397B" w:rsidR="00BC363E" w:rsidDel="00A01667" w:rsidRDefault="00BC363E" w:rsidP="00A01667">
      <w:pPr>
        <w:pStyle w:val="ListParagraph"/>
        <w:numPr>
          <w:ilvl w:val="0"/>
          <w:numId w:val="100"/>
        </w:numPr>
        <w:rPr>
          <w:del w:id="859" w:author="Tom Bergeron" w:date="2020-09-29T13:53:00Z"/>
        </w:rPr>
      </w:pPr>
      <w:r w:rsidRPr="00FC3898">
        <w:t>The time during the profile at which the pointer is placed</w:t>
      </w:r>
      <w:r w:rsidR="000A590C">
        <w:t>.</w:t>
      </w:r>
    </w:p>
    <w:p w14:paraId="047CFCB4" w14:textId="77777777" w:rsidR="00A01667" w:rsidRDefault="00A01667" w:rsidP="00AA5614">
      <w:pPr>
        <w:pStyle w:val="ListParagraph"/>
        <w:numPr>
          <w:ilvl w:val="0"/>
          <w:numId w:val="100"/>
        </w:numPr>
        <w:rPr>
          <w:ins w:id="860" w:author="Tom Bergeron" w:date="2020-09-29T13:54:00Z"/>
        </w:rPr>
      </w:pPr>
    </w:p>
    <w:p w14:paraId="3FF628EA" w14:textId="2BD96CFD" w:rsidR="00A64B31" w:rsidDel="00A01667" w:rsidRDefault="00A64B31" w:rsidP="00A01667">
      <w:pPr>
        <w:pStyle w:val="ListParagraph"/>
        <w:rPr>
          <w:del w:id="861" w:author="Tom Bergeron" w:date="2020-09-29T13:53:00Z"/>
        </w:rPr>
      </w:pPr>
    </w:p>
    <w:p w14:paraId="618C691B" w14:textId="287FC95D" w:rsidR="00BC363E" w:rsidDel="00A01667" w:rsidRDefault="00BC363E">
      <w:pPr>
        <w:rPr>
          <w:del w:id="862" w:author="Tom Bergeron" w:date="2020-09-29T13:53:00Z"/>
        </w:rPr>
        <w:pPrChange w:id="863" w:author="Tom Bergeron" w:date="2020-09-29T15:59:00Z">
          <w:pPr>
            <w:pStyle w:val="Heading4"/>
          </w:pPr>
        </w:pPrChange>
      </w:pPr>
      <w:del w:id="864" w:author="Tom Bergeron" w:date="2020-09-29T13:53:00Z">
        <w:r w:rsidDel="00A01667">
          <w:delText xml:space="preserve">Automatic </w:delText>
        </w:r>
        <w:r w:rsidR="00C653DF" w:rsidDel="00A01667">
          <w:delText xml:space="preserve">Calculation Of </w:delText>
        </w:r>
        <w:r w:rsidDel="00A01667">
          <w:delText xml:space="preserve">Delta T </w:delText>
        </w:r>
        <w:r w:rsidR="00C653DF" w:rsidDel="00A01667">
          <w:delText xml:space="preserve">+ </w:delText>
        </w:r>
        <w:r w:rsidDel="00A01667">
          <w:delText xml:space="preserve">Delta </w:delText>
        </w:r>
        <w:r w:rsidR="00C653DF" w:rsidDel="00A01667">
          <w:delText>(Or Range) For All Stats</w:delText>
        </w:r>
      </w:del>
    </w:p>
    <w:p w14:paraId="07B7672E" w14:textId="1B03AA96" w:rsidR="00F3396F" w:rsidDel="00A01667" w:rsidRDefault="00BC363E">
      <w:pPr>
        <w:rPr>
          <w:del w:id="865" w:author="Tom Bergeron" w:date="2020-09-29T13:53:00Z"/>
        </w:rPr>
      </w:pPr>
      <w:del w:id="866" w:author="Tom Bergeron" w:date="2020-09-29T13:53:00Z">
        <w:r w:rsidRPr="00673430" w:rsidDel="00A01667">
          <w:delText xml:space="preserve">The software will automatically calculate, and display in the statistical chart, the Delta for both the original and predicted profile data for all </w:delText>
        </w:r>
        <w:r w:rsidR="00925F83" w:rsidRPr="00673430" w:rsidDel="00A01667">
          <w:delText>TC</w:delText>
        </w:r>
        <w:r w:rsidRPr="00673430" w:rsidDel="00A01667">
          <w:delText xml:space="preserve">s for all Statistics.  See </w:delText>
        </w:r>
        <w:r w:rsidRPr="00673430" w:rsidDel="00A01667">
          <w:fldChar w:fldCharType="begin"/>
        </w:r>
        <w:r w:rsidRPr="00673430" w:rsidDel="00A01667">
          <w:delInstrText xml:space="preserve"> REF _Ref173138906 </w:delInstrText>
        </w:r>
        <w:r w:rsidR="00673430" w:rsidRPr="00673430" w:rsidDel="00A01667">
          <w:delInstrText xml:space="preserve"> \* MERGEFORMAT </w:delInstrText>
        </w:r>
        <w:r w:rsidRPr="00673430" w:rsidDel="00A01667">
          <w:fldChar w:fldCharType="separate"/>
        </w:r>
        <w:r w:rsidR="0013342E" w:rsidRPr="0013342E" w:rsidDel="00A01667">
          <w:delText xml:space="preserve">Figure </w:delText>
        </w:r>
        <w:r w:rsidR="0013342E" w:rsidRPr="0013342E" w:rsidDel="00A01667">
          <w:rPr>
            <w:noProof/>
          </w:rPr>
          <w:delText>33</w:delText>
        </w:r>
        <w:r w:rsidRPr="00673430" w:rsidDel="00A01667">
          <w:fldChar w:fldCharType="end"/>
        </w:r>
        <w:r w:rsidRPr="00673430" w:rsidDel="00A01667">
          <w:delText xml:space="preserve">.  </w:delText>
        </w:r>
      </w:del>
    </w:p>
    <w:p w14:paraId="2A6DE75C" w14:textId="76B3F5A9" w:rsidR="00F3396F" w:rsidDel="00A01667" w:rsidRDefault="00F3396F">
      <w:pPr>
        <w:rPr>
          <w:del w:id="867" w:author="Tom Bergeron" w:date="2020-09-29T13:53:00Z"/>
        </w:rPr>
      </w:pPr>
    </w:p>
    <w:p w14:paraId="62A92851" w14:textId="3E8F5BF0" w:rsidR="00BC363E" w:rsidRPr="00673430" w:rsidDel="00A01667" w:rsidRDefault="00BC363E">
      <w:pPr>
        <w:rPr>
          <w:del w:id="868" w:author="Tom Bergeron" w:date="2020-09-29T13:53:00Z"/>
        </w:rPr>
      </w:pPr>
      <w:del w:id="869" w:author="Tom Bergeron" w:date="2020-09-29T13:53:00Z">
        <w:r w:rsidRPr="00673430" w:rsidDel="00A01667">
          <w:delText>This is the range of the highest to the lowest value for any given specification.  This information is strictly being displayed and is not factored in to the PWI value and is not</w:delText>
        </w:r>
        <w:r w:rsidR="007476D8" w:rsidDel="00A01667">
          <w:delText xml:space="preserve"> used in the </w:delText>
        </w:r>
        <w:r w:rsidR="00541318" w:rsidDel="00A01667">
          <w:rPr>
            <w:i/>
          </w:rPr>
          <w:delText xml:space="preserve">optional </w:delText>
        </w:r>
        <w:r w:rsidR="007476D8" w:rsidDel="00A01667">
          <w:delText>Navigator or Auto-F</w:delText>
        </w:r>
        <w:r w:rsidRPr="00673430" w:rsidDel="00A01667">
          <w:delText xml:space="preserve">ocus calculations. </w:delText>
        </w:r>
      </w:del>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588"/>
        <w:gridCol w:w="2988"/>
      </w:tblGrid>
      <w:tr w:rsidR="00721E22" w14:paraId="5B560F7E" w14:textId="77777777" w:rsidTr="00211D6A">
        <w:tc>
          <w:tcPr>
            <w:tcW w:w="6588" w:type="dxa"/>
            <w:shd w:val="clear" w:color="auto" w:fill="auto"/>
          </w:tcPr>
          <w:p w14:paraId="7CAA3122" w14:textId="042FC571"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13342E" w:rsidRPr="0013342E">
              <w:t xml:space="preserve">Figure </w:t>
            </w:r>
            <w:r w:rsidR="0013342E" w:rsidRPr="0013342E">
              <w:rPr>
                <w:noProof/>
              </w:rPr>
              <w:t>34</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173E5DF3">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77777777" w:rsidR="00721E22" w:rsidRPr="00211D6A" w:rsidRDefault="00721E22" w:rsidP="00211D6A">
            <w:pPr>
              <w:jc w:val="center"/>
              <w:rPr>
                <w:rFonts w:ascii="Arial" w:hAnsi="Arial" w:cs="Arial"/>
                <w:sz w:val="16"/>
                <w:szCs w:val="16"/>
              </w:rPr>
            </w:pPr>
            <w:bookmarkStart w:id="870"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34</w:t>
            </w:r>
            <w:r w:rsidRPr="00211D6A">
              <w:rPr>
                <w:rFonts w:ascii="Arial" w:hAnsi="Arial" w:cs="Arial"/>
                <w:sz w:val="16"/>
                <w:szCs w:val="16"/>
              </w:rPr>
              <w:fldChar w:fldCharType="end"/>
            </w:r>
            <w:bookmarkEnd w:id="870"/>
          </w:p>
        </w:tc>
      </w:tr>
    </w:tbl>
    <w:p w14:paraId="0F9D2E77" w14:textId="77777777" w:rsidR="00721E22" w:rsidRDefault="00721E22" w:rsidP="00BC363E"/>
    <w:p w14:paraId="1C0C4EF8" w14:textId="2F685770" w:rsidR="00A64B31" w:rsidDel="00A01667" w:rsidRDefault="00A64B31">
      <w:pPr>
        <w:rPr>
          <w:del w:id="871" w:author="Tom Bergeron" w:date="2020-09-29T13:53:00Z"/>
        </w:rPr>
      </w:pPr>
      <w:del w:id="872" w:author="Tom Bergeron" w:date="2020-09-29T13:53:00Z">
        <w:r w:rsidDel="00A01667">
          <w:br w:type="page"/>
        </w:r>
      </w:del>
    </w:p>
    <w:p w14:paraId="1F3E3B5D" w14:textId="77777777"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13342E">
        <w:t xml:space="preserve">Figure </w:t>
      </w:r>
      <w:r w:rsidR="0013342E">
        <w:rPr>
          <w:noProof/>
        </w:rPr>
        <w:t>35</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4EA6EEB2">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77777777" w:rsidR="00BC363E" w:rsidRDefault="00BC363E" w:rsidP="003335AF">
      <w:pPr>
        <w:pStyle w:val="Caption"/>
      </w:pPr>
      <w:bookmarkStart w:id="873" w:name="_Ref220307974"/>
      <w:r>
        <w:t xml:space="preserve">Figure </w:t>
      </w:r>
      <w:fldSimple w:instr=" SEQ Figure \* ARABIC ">
        <w:r w:rsidR="0013342E">
          <w:rPr>
            <w:noProof/>
          </w:rPr>
          <w:t>35</w:t>
        </w:r>
      </w:fldSimple>
      <w:bookmarkEnd w:id="873"/>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6138"/>
        <w:gridCol w:w="3438"/>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3EB024F7" w:rsidR="00327CED" w:rsidRDefault="00327CED" w:rsidP="00BC363E">
            <w:r w:rsidRPr="00673430">
              <w:t>Select to move the first line (</w:t>
            </w:r>
            <w:r>
              <w:t>z</w:t>
            </w:r>
            <w:r w:rsidRPr="00673430">
              <w:t>on</w:t>
            </w:r>
            <w:r>
              <w:t xml:space="preserve">e beginning) or the </w:t>
            </w:r>
            <w:r w:rsidR="00B85FE4">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13342E" w:rsidRPr="0013342E">
              <w:t xml:space="preserve">Figure </w:t>
            </w:r>
            <w:r w:rsidR="0013342E" w:rsidRPr="0013342E">
              <w:rPr>
                <w:noProof/>
              </w:rPr>
              <w:t>36</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13342E">
              <w:t xml:space="preserve">Figure </w:t>
            </w:r>
            <w:r w:rsidR="0013342E">
              <w:rPr>
                <w:noProof/>
              </w:rPr>
              <w:t>37</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751FFE13">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77777777" w:rsidR="00327CED" w:rsidRPr="00211D6A" w:rsidRDefault="00327CED" w:rsidP="00211D6A">
            <w:pPr>
              <w:jc w:val="center"/>
              <w:rPr>
                <w:rFonts w:ascii="Arial" w:hAnsi="Arial" w:cs="Arial"/>
                <w:sz w:val="16"/>
                <w:szCs w:val="16"/>
              </w:rPr>
            </w:pPr>
            <w:bookmarkStart w:id="874"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36</w:t>
            </w:r>
            <w:r w:rsidRPr="00211D6A">
              <w:rPr>
                <w:rFonts w:ascii="Arial" w:hAnsi="Arial" w:cs="Arial"/>
                <w:sz w:val="16"/>
                <w:szCs w:val="16"/>
              </w:rPr>
              <w:fldChar w:fldCharType="end"/>
            </w:r>
            <w:bookmarkEnd w:id="874"/>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642368" behindDoc="0" locked="0" layoutInCell="1" allowOverlap="0" wp14:anchorId="6318A498" wp14:editId="67630FD1">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7E3CF0" id="Line 4188"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643392" behindDoc="0" locked="0" layoutInCell="1" allowOverlap="0" wp14:anchorId="1D3947C7" wp14:editId="5E62BAF0">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FFF333" id="Line 4189"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0CAA6640">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77777777" w:rsidR="00BC363E" w:rsidRDefault="00BC363E" w:rsidP="00BC363E">
      <w:pPr>
        <w:pStyle w:val="Caption"/>
      </w:pPr>
      <w:bookmarkStart w:id="875" w:name="_Ref220307995"/>
      <w:r>
        <w:t xml:space="preserve">Figure </w:t>
      </w:r>
      <w:fldSimple w:instr=" SEQ Figure \* ARABIC ">
        <w:r w:rsidR="0013342E">
          <w:rPr>
            <w:noProof/>
          </w:rPr>
          <w:t>37</w:t>
        </w:r>
      </w:fldSimple>
      <w:bookmarkEnd w:id="875"/>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7777777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13342E">
              <w:t xml:space="preserve">Figure </w:t>
            </w:r>
            <w:r w:rsidR="0013342E">
              <w:rPr>
                <w:noProof/>
              </w:rPr>
              <w:t>38</w:t>
            </w:r>
            <w:r w:rsidRPr="00044029">
              <w:rPr>
                <w:lang w:val="en"/>
              </w:rPr>
              <w:fldChar w:fldCharType="end"/>
            </w:r>
            <w:r w:rsidRPr="00044029">
              <w:rPr>
                <w:lang w:val="en"/>
              </w:rPr>
              <w:t xml:space="preserve">.  </w:t>
            </w:r>
          </w:p>
          <w:p w14:paraId="72E5A418" w14:textId="77777777" w:rsidR="00926297" w:rsidRDefault="00926297" w:rsidP="00192FFB"/>
        </w:tc>
        <w:tc>
          <w:tcPr>
            <w:tcW w:w="4788" w:type="dxa"/>
            <w:shd w:val="clear" w:color="auto" w:fill="auto"/>
          </w:tcPr>
          <w:p w14:paraId="6ED5341D" w14:textId="77777777" w:rsidR="00926297" w:rsidRDefault="000E0382" w:rsidP="00192FFB">
            <w:r>
              <w:rPr>
                <w:noProof/>
              </w:rPr>
              <w:drawing>
                <wp:inline distT="0" distB="0" distL="0" distR="0" wp14:anchorId="756E0068" wp14:editId="00216FA8">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77777777" w:rsidR="00926297" w:rsidRDefault="00926297" w:rsidP="00192FFB">
            <w:pPr>
              <w:pStyle w:val="Caption"/>
            </w:pPr>
            <w:bookmarkStart w:id="876" w:name="_Ref220308041"/>
            <w:r>
              <w:t xml:space="preserve">Figure </w:t>
            </w:r>
            <w:fldSimple w:instr=" SEQ Figure \* ARABIC ">
              <w:r w:rsidR="0013342E">
                <w:rPr>
                  <w:noProof/>
                </w:rPr>
                <w:t>38</w:t>
              </w:r>
            </w:fldSimple>
            <w:bookmarkEnd w:id="876"/>
            <w:r>
              <w:t>: Reset</w:t>
            </w:r>
          </w:p>
        </w:tc>
      </w:tr>
    </w:tbl>
    <w:p w14:paraId="74F315F3" w14:textId="77777777" w:rsidR="00A01667" w:rsidRDefault="00A01667" w:rsidP="00A01667">
      <w:pPr>
        <w:pStyle w:val="Heading4"/>
        <w:rPr>
          <w:ins w:id="877" w:author="Tom Bergeron" w:date="2020-09-29T13:54:00Z"/>
          <w:lang w:val="en"/>
        </w:rPr>
      </w:pPr>
      <w:bookmarkStart w:id="878" w:name="_Hlk52287626"/>
      <w:bookmarkStart w:id="879" w:name="_Toc469043331"/>
      <w:bookmarkStart w:id="880" w:name="_Toc469044965"/>
      <w:bookmarkStart w:id="881" w:name="_Toc469139261"/>
      <w:bookmarkStart w:id="882" w:name="_Toc469152706"/>
      <w:bookmarkStart w:id="883" w:name="_Toc491174805"/>
      <w:bookmarkStart w:id="884" w:name="_Toc494304037"/>
      <w:bookmarkStart w:id="885" w:name="_Toc532827387"/>
      <w:bookmarkStart w:id="886" w:name="_Toc532827795"/>
      <w:ins w:id="887" w:author="Tom Bergeron" w:date="2020-09-29T13:54:00Z">
        <w:r>
          <w:rPr>
            <w:lang w:val="en"/>
          </w:rPr>
          <w:t>Pointer Slopes</w:t>
        </w:r>
      </w:ins>
    </w:p>
    <w:p w14:paraId="2C9E0736" w14:textId="77777777" w:rsidR="00A01667" w:rsidRDefault="00A01667" w:rsidP="00A01667">
      <w:pPr>
        <w:rPr>
          <w:ins w:id="888" w:author="Tom Bergeron" w:date="2020-09-29T13:54:00Z"/>
        </w:rPr>
      </w:pPr>
      <w:ins w:id="889" w:author="Tom Bergeron" w:date="2020-09-29T13:54:00Z">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ins>
    </w:p>
    <w:p w14:paraId="458766E0" w14:textId="77777777" w:rsidR="00A01667" w:rsidRDefault="00A01667" w:rsidP="00A01667">
      <w:pPr>
        <w:jc w:val="center"/>
        <w:rPr>
          <w:ins w:id="890" w:author="Tom Bergeron" w:date="2020-09-29T13:54:00Z"/>
        </w:rPr>
      </w:pPr>
      <w:ins w:id="891" w:author="Tom Bergeron" w:date="2020-09-29T13:54:00Z">
        <w:r>
          <w:rPr>
            <w:noProof/>
          </w:rPr>
          <w:drawing>
            <wp:inline distT="0" distB="0" distL="0" distR="0" wp14:anchorId="1711E01A" wp14:editId="23CF0416">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89">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ins>
    </w:p>
    <w:p w14:paraId="76828B6B" w14:textId="77777777" w:rsidR="00A01667" w:rsidRDefault="00A01667" w:rsidP="00A01667">
      <w:pPr>
        <w:rPr>
          <w:ins w:id="892" w:author="Tom Bergeron" w:date="2020-09-29T13:54:00Z"/>
        </w:rPr>
      </w:pPr>
    </w:p>
    <w:p w14:paraId="092B853B" w14:textId="77777777" w:rsidR="00A01667" w:rsidRDefault="00A01667" w:rsidP="00A01667">
      <w:pPr>
        <w:rPr>
          <w:ins w:id="893" w:author="Tom Bergeron" w:date="2020-09-29T13:54:00Z"/>
        </w:rPr>
      </w:pPr>
    </w:p>
    <w:p w14:paraId="65A2D790" w14:textId="149A37DB" w:rsidR="00A01667" w:rsidDel="003D0C9F" w:rsidRDefault="003D0C9F" w:rsidP="00A01667">
      <w:pPr>
        <w:rPr>
          <w:del w:id="894" w:author="DIEUNGUYEN" w:date="2020-10-06T08:30:00Z"/>
        </w:rPr>
      </w:pPr>
      <w:ins w:id="895" w:author="DIEUNGUYEN" w:date="2020-10-06T08:30:00Z">
        <w:r w:rsidRPr="003D0C9F">
          <w:t>USE BASELINE PROFILE EXPIRATION</w:t>
        </w:r>
      </w:ins>
    </w:p>
    <w:p w14:paraId="6FE14504" w14:textId="77777777" w:rsidR="003D0C9F" w:rsidRDefault="003D0C9F" w:rsidP="00A01667">
      <w:pPr>
        <w:rPr>
          <w:ins w:id="896" w:author="DIEUNGUYEN" w:date="2020-10-06T08:30:00Z"/>
        </w:rPr>
      </w:pPr>
    </w:p>
    <w:p w14:paraId="333492D2" w14:textId="77777777" w:rsidR="00A01667" w:rsidRDefault="00A01667" w:rsidP="00A01667">
      <w:pPr>
        <w:rPr>
          <w:ins w:id="897" w:author="Tom Bergeron" w:date="2020-09-29T13:54:00Z"/>
        </w:rPr>
      </w:pPr>
      <w:ins w:id="898" w:author="Tom Bergeron" w:date="2020-09-29T13:54:00Z">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ins>
    </w:p>
    <w:p w14:paraId="02F13E29" w14:textId="77777777" w:rsidR="00A01667" w:rsidRDefault="00A01667" w:rsidP="00A01667">
      <w:pPr>
        <w:rPr>
          <w:ins w:id="899" w:author="Tom Bergeron" w:date="2020-09-29T13:54:00Z"/>
        </w:rPr>
      </w:pPr>
    </w:p>
    <w:p w14:paraId="7BEA6363" w14:textId="77777777" w:rsidR="00A01667" w:rsidRDefault="00A01667" w:rsidP="00A01667">
      <w:pPr>
        <w:rPr>
          <w:ins w:id="900" w:author="Tom Bergeron" w:date="2020-09-29T13:54:00Z"/>
        </w:rPr>
      </w:pPr>
      <w:ins w:id="901" w:author="Tom Bergeron" w:date="2020-09-29T13:54:00Z">
        <w:r>
          <w:t>To edit the location of a pointer, you can click and hold the blue arrow at the bottom of the pointer and drag to a specific location. If you want the pointer at a more exact location, you can right click on the blue arrow and the following menu will display:</w:t>
        </w:r>
      </w:ins>
    </w:p>
    <w:p w14:paraId="69F3CB85" w14:textId="77777777" w:rsidR="00A01667" w:rsidRDefault="00A01667" w:rsidP="00A01667">
      <w:pPr>
        <w:jc w:val="center"/>
        <w:rPr>
          <w:ins w:id="902" w:author="Tom Bergeron" w:date="2020-09-29T13:54:00Z"/>
        </w:rPr>
      </w:pPr>
      <w:ins w:id="903" w:author="Tom Bergeron" w:date="2020-09-29T13:54:00Z">
        <w:r>
          <w:rPr>
            <w:noProof/>
          </w:rPr>
          <w:drawing>
            <wp:inline distT="0" distB="0" distL="0" distR="0" wp14:anchorId="57DC9423" wp14:editId="442BDBE1">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0">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ins>
    </w:p>
    <w:p w14:paraId="48D39624" w14:textId="77777777" w:rsidR="00A01667" w:rsidRDefault="00A01667" w:rsidP="00A01667">
      <w:pPr>
        <w:jc w:val="center"/>
        <w:rPr>
          <w:ins w:id="904" w:author="Tom Bergeron" w:date="2020-09-29T13:54:00Z"/>
        </w:rPr>
      </w:pPr>
    </w:p>
    <w:p w14:paraId="7833C156" w14:textId="77777777" w:rsidR="00A01667" w:rsidRDefault="00A01667" w:rsidP="00A01667">
      <w:pPr>
        <w:jc w:val="center"/>
        <w:rPr>
          <w:ins w:id="905" w:author="Tom Bergeron" w:date="2020-09-29T13:54:00Z"/>
        </w:rPr>
      </w:pPr>
      <w:ins w:id="906" w:author="Tom Bergeron" w:date="2020-09-29T13:54:00Z">
        <w:r>
          <w:rPr>
            <w:noProof/>
          </w:rPr>
          <w:drawing>
            <wp:inline distT="0" distB="0" distL="0" distR="0" wp14:anchorId="619F266C" wp14:editId="3191D55A">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ins>
    </w:p>
    <w:p w14:paraId="748CED69" w14:textId="77777777" w:rsidR="00A01667" w:rsidRDefault="00A01667" w:rsidP="00A01667">
      <w:pPr>
        <w:jc w:val="center"/>
        <w:rPr>
          <w:ins w:id="907" w:author="Tom Bergeron" w:date="2020-09-29T13:54:00Z"/>
        </w:rPr>
      </w:pPr>
    </w:p>
    <w:p w14:paraId="5D7CC802" w14:textId="77777777" w:rsidR="00A01667" w:rsidRDefault="00A01667" w:rsidP="00A01667">
      <w:pPr>
        <w:rPr>
          <w:ins w:id="908" w:author="Tom Bergeron" w:date="2020-09-29T13:54:00Z"/>
        </w:rPr>
      </w:pPr>
      <w:ins w:id="909" w:author="Tom Bergeron" w:date="2020-09-29T13:54:00Z">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ins>
    </w:p>
    <w:bookmarkEnd w:id="878"/>
    <w:p w14:paraId="2C3E814C" w14:textId="77777777" w:rsidR="00A01667" w:rsidRDefault="00A01667" w:rsidP="008F51FF">
      <w:pPr>
        <w:pStyle w:val="Heading3"/>
        <w:rPr>
          <w:ins w:id="910" w:author="Tom Bergeron" w:date="2020-09-29T13:54:00Z"/>
        </w:rPr>
      </w:pPr>
    </w:p>
    <w:p w14:paraId="4CDAD970" w14:textId="29F161B7" w:rsidR="00BC363E" w:rsidRDefault="00BB7A5C" w:rsidP="008F51FF">
      <w:pPr>
        <w:pStyle w:val="Heading3"/>
      </w:pPr>
      <w:r>
        <w:t xml:space="preserve">Profile </w:t>
      </w:r>
      <w:r w:rsidR="00C653DF">
        <w:t>Screen Buttons</w:t>
      </w:r>
      <w:bookmarkEnd w:id="879"/>
      <w:bookmarkEnd w:id="880"/>
      <w:bookmarkEnd w:id="881"/>
      <w:bookmarkEnd w:id="882"/>
      <w:bookmarkEnd w:id="883"/>
      <w:bookmarkEnd w:id="884"/>
      <w:bookmarkEnd w:id="885"/>
      <w:bookmarkEnd w:id="886"/>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16"/>
        <w:gridCol w:w="7560"/>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1DC541AC">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33751B75">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EAB33AB">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78E9EAA1">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911" w:name="_Toc494599913"/>
      <w:r>
        <w:rPr>
          <w:noProof/>
        </w:rPr>
        <w:br w:type="page"/>
      </w:r>
      <w:bookmarkEnd w:id="911"/>
    </w:p>
    <w:tbl>
      <w:tblPr>
        <w:tblW w:w="0" w:type="auto"/>
        <w:tblLook w:val="04A0" w:firstRow="1" w:lastRow="0" w:firstColumn="1" w:lastColumn="0" w:noHBand="0" w:noVBand="1"/>
      </w:tblPr>
      <w:tblGrid>
        <w:gridCol w:w="4500"/>
        <w:gridCol w:w="5076"/>
      </w:tblGrid>
      <w:tr w:rsidR="000613A2" w14:paraId="68573866" w14:textId="77777777" w:rsidTr="00192FFB">
        <w:tc>
          <w:tcPr>
            <w:tcW w:w="4788" w:type="dxa"/>
            <w:shd w:val="clear" w:color="auto" w:fill="auto"/>
          </w:tcPr>
          <w:p w14:paraId="663F86F5" w14:textId="5BA84707" w:rsidR="00541318" w:rsidRDefault="00541318" w:rsidP="00CA1F86">
            <w:pPr>
              <w:pStyle w:val="Heading3"/>
            </w:pPr>
            <w:bookmarkStart w:id="912" w:name="_Toc469043332"/>
            <w:bookmarkStart w:id="913" w:name="_Toc469044966"/>
            <w:bookmarkStart w:id="914" w:name="_Toc469139262"/>
            <w:bookmarkStart w:id="915" w:name="_Toc469152707"/>
            <w:bookmarkStart w:id="916" w:name="_Toc491174806"/>
            <w:bookmarkStart w:id="917" w:name="_Toc494304038"/>
            <w:bookmarkStart w:id="918" w:name="_Toc532827388"/>
            <w:bookmarkStart w:id="919" w:name="_Toc532827796"/>
            <w:r w:rsidRPr="00541318">
              <w:lastRenderedPageBreak/>
              <w:t xml:space="preserve">Exit </w:t>
            </w:r>
            <w:proofErr w:type="gramStart"/>
            <w:r w:rsidRPr="00541318">
              <w:t>The</w:t>
            </w:r>
            <w:proofErr w:type="gramEnd"/>
            <w:r w:rsidRPr="00541318">
              <w:t xml:space="preserve"> Graph Screen</w:t>
            </w:r>
            <w:bookmarkEnd w:id="912"/>
            <w:bookmarkEnd w:id="913"/>
            <w:bookmarkEnd w:id="914"/>
            <w:bookmarkEnd w:id="915"/>
            <w:bookmarkEnd w:id="916"/>
            <w:bookmarkEnd w:id="917"/>
            <w:bookmarkEnd w:id="918"/>
            <w:bookmarkEnd w:id="919"/>
          </w:p>
          <w:p w14:paraId="736CBDE5" w14:textId="0686E6A2" w:rsidR="000613A2" w:rsidRPr="00673430" w:rsidRDefault="000613A2" w:rsidP="000613A2">
            <w:r>
              <w:t xml:space="preserve">Upon exiting the graph screen, a message asks you, </w:t>
            </w:r>
            <w:proofErr w:type="gramStart"/>
            <w:r w:rsidRPr="00673430">
              <w:t>Do</w:t>
            </w:r>
            <w:proofErr w:type="gramEnd"/>
            <w:r w:rsidRPr="00673430">
              <w:t xml:space="preserve"> you wan</w:t>
            </w:r>
            <w:r>
              <w:t>t</w:t>
            </w:r>
            <w:r w:rsidRPr="00673430">
              <w:t xml:space="preserve"> to run a profile with this product?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04A9299" w:rsidR="000613A2" w:rsidRDefault="00B85FE4" w:rsidP="00192FFB">
            <w:r>
              <w:rPr>
                <w:noProof/>
              </w:rPr>
              <w:drawing>
                <wp:inline distT="0" distB="0" distL="0" distR="0" wp14:anchorId="0726E2C2" wp14:editId="79D5F395">
                  <wp:extent cx="2552700" cy="959662"/>
                  <wp:effectExtent l="0" t="0" r="0" b="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95">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p>
          <w:p w14:paraId="0B367487" w14:textId="77777777"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13342E">
              <w:rPr>
                <w:rFonts w:ascii="Arial" w:hAnsi="Arial" w:cs="Arial"/>
                <w:noProof/>
                <w:sz w:val="16"/>
                <w:szCs w:val="16"/>
              </w:rPr>
              <w:t>39</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47E69E78" w:rsidR="000613A2" w:rsidRDefault="00B85FE4" w:rsidP="00192FFB">
            <w:r>
              <w:rPr>
                <w:noProof/>
              </w:rPr>
              <w:drawing>
                <wp:inline distT="0" distB="0" distL="0" distR="0" wp14:anchorId="15B44108" wp14:editId="3F2F79F1">
                  <wp:extent cx="3079750" cy="969019"/>
                  <wp:effectExtent l="0" t="0" r="6350" b="254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96">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p>
          <w:p w14:paraId="0A0EB694" w14:textId="77777777" w:rsidR="000613A2" w:rsidRPr="00673430" w:rsidRDefault="000613A2" w:rsidP="00192FFB">
            <w:pPr>
              <w:pStyle w:val="Caption"/>
            </w:pPr>
            <w:r w:rsidRPr="00673430">
              <w:t xml:space="preserve">Figure </w:t>
            </w:r>
            <w:fldSimple w:instr=" SEQ Figure \* ARABIC ">
              <w:r w:rsidR="0013342E">
                <w:rPr>
                  <w:noProof/>
                </w:rPr>
                <w:t>40</w:t>
              </w:r>
            </w:fldSimple>
          </w:p>
          <w:p w14:paraId="717EF846" w14:textId="77777777" w:rsidR="000613A2" w:rsidRDefault="000613A2" w:rsidP="00192FFB"/>
        </w:tc>
      </w:tr>
    </w:tbl>
    <w:p w14:paraId="4CD0CDF4" w14:textId="77777777" w:rsidR="000613A2" w:rsidRPr="00673430" w:rsidRDefault="000613A2" w:rsidP="000613A2"/>
    <w:p w14:paraId="0179EEA6" w14:textId="1B65E892"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r w:rsidR="00B85FE4">
        <w:t>ler</w:t>
      </w:r>
      <w:r w:rsidRPr="00673430">
        <w:t xml:space="preserve">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7F6C13FA">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77777777" w:rsidR="00BC363E" w:rsidRDefault="00BC363E" w:rsidP="00BC363E">
      <w:pPr>
        <w:pStyle w:val="Caption"/>
      </w:pPr>
      <w:r>
        <w:t xml:space="preserve">Figure </w:t>
      </w:r>
      <w:fldSimple w:instr=" SEQ Figure \* ARABIC ">
        <w:r w:rsidR="0013342E">
          <w:rPr>
            <w:noProof/>
          </w:rPr>
          <w:t>41</w:t>
        </w:r>
      </w:fldSimple>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86"/>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D7314E">
            <w:pPr>
              <w:pStyle w:val="Heading4"/>
            </w:pPr>
            <w:r w:rsidRPr="00673430">
              <w:lastRenderedPageBreak/>
              <w:t xml:space="preserve">Saving </w:t>
            </w:r>
            <w:r w:rsidR="00C653DF" w:rsidRPr="00673430">
              <w:t xml:space="preserve">Changes </w:t>
            </w:r>
            <w:proofErr w:type="gramStart"/>
            <w:r w:rsidR="00C653DF" w:rsidRPr="00673430">
              <w:t>To</w:t>
            </w:r>
            <w:proofErr w:type="gramEnd"/>
            <w:r w:rsidR="00C653DF" w:rsidRPr="00673430">
              <w:t xml:space="preserve"> The Profile:</w:t>
            </w:r>
          </w:p>
          <w:p w14:paraId="6DC4108B" w14:textId="37DDFE43"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13342E" w:rsidRPr="00673430">
              <w:t xml:space="preserve">Figure </w:t>
            </w:r>
            <w:r w:rsidR="0013342E">
              <w:rPr>
                <w:noProof/>
              </w:rPr>
              <w:t>42</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70475D92">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77777777" w:rsidR="000613A2" w:rsidRPr="00673430" w:rsidRDefault="000613A2" w:rsidP="000613A2">
            <w:pPr>
              <w:pStyle w:val="Caption"/>
            </w:pPr>
            <w:bookmarkStart w:id="920" w:name="_Ref270084164"/>
            <w:r w:rsidRPr="00673430">
              <w:t xml:space="preserve">Figure </w:t>
            </w:r>
            <w:fldSimple w:instr=" SEQ Figure \* ARABIC ">
              <w:r w:rsidR="0013342E">
                <w:rPr>
                  <w:noProof/>
                </w:rPr>
                <w:t>42</w:t>
              </w:r>
            </w:fldSimple>
            <w:bookmarkEnd w:id="920"/>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D7314E">
            <w:pPr>
              <w:pStyle w:val="Heading4"/>
            </w:pPr>
            <w:r w:rsidRPr="00673430">
              <w:t xml:space="preserve">Saving </w:t>
            </w:r>
            <w:r w:rsidR="00C653DF" w:rsidRPr="00673430">
              <w:t xml:space="preserve">Changes </w:t>
            </w:r>
            <w:proofErr w:type="gramStart"/>
            <w:r w:rsidR="00C653DF" w:rsidRPr="00673430">
              <w:t>To</w:t>
            </w:r>
            <w:proofErr w:type="gramEnd"/>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7CDD9EB3">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77777777"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13342E">
              <w:rPr>
                <w:rFonts w:ascii="Arial" w:hAnsi="Arial" w:cs="Arial"/>
                <w:noProof/>
                <w:sz w:val="16"/>
                <w:szCs w:val="16"/>
              </w:rPr>
              <w:t>43</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03AAC5B2" w14:textId="6E2F60F5" w:rsidR="00405A23"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p>
    <w:p w14:paraId="496EF676" w14:textId="77777777" w:rsidR="008708F9" w:rsidRPr="00673430" w:rsidRDefault="00405A23" w:rsidP="00A64B31">
      <w:r w:rsidRPr="00673430">
        <w:t>Changes</w:t>
      </w:r>
      <w:r w:rsidR="008708F9" w:rsidRPr="00673430">
        <w:t xml:space="preserve"> </w:t>
      </w:r>
      <w:r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5A701E44"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13342E" w:rsidRPr="0013342E">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921" w:name="_Toc469043333"/>
      <w:bookmarkStart w:id="922" w:name="_Toc469044967"/>
      <w:bookmarkStart w:id="923" w:name="_Toc469139263"/>
      <w:bookmarkStart w:id="924" w:name="_Toc469152708"/>
      <w:bookmarkStart w:id="925" w:name="_Toc491174807"/>
      <w:bookmarkStart w:id="926" w:name="_Toc494304039"/>
      <w:bookmarkStart w:id="927" w:name="_Toc532827389"/>
      <w:bookmarkStart w:id="928" w:name="_Toc532827797"/>
      <w:r w:rsidR="006E2A52">
        <w:lastRenderedPageBreak/>
        <w:t xml:space="preserve">Description </w:t>
      </w:r>
      <w:r>
        <w:t>Tab</w:t>
      </w:r>
      <w:bookmarkEnd w:id="921"/>
      <w:bookmarkEnd w:id="922"/>
      <w:bookmarkEnd w:id="923"/>
      <w:bookmarkEnd w:id="924"/>
      <w:bookmarkEnd w:id="925"/>
      <w:bookmarkEnd w:id="926"/>
      <w:bookmarkEnd w:id="927"/>
      <w:bookmarkEnd w:id="928"/>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D1E322F">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77777777" w:rsidR="008708F9" w:rsidRDefault="00133461" w:rsidP="00F5043F">
      <w:pPr>
        <w:pStyle w:val="Caption"/>
      </w:pPr>
      <w:r>
        <w:t xml:space="preserve">Figure </w:t>
      </w:r>
      <w:fldSimple w:instr=" SEQ Figure \* ARABIC ">
        <w:r w:rsidR="0013342E">
          <w:rPr>
            <w:noProof/>
          </w:rPr>
          <w:t>44</w:t>
        </w:r>
      </w:fldSimple>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929" w:name="_Profile_Optimization_with_the_KIC_N"/>
      <w:bookmarkStart w:id="930" w:name="_Toc176001788"/>
      <w:bookmarkStart w:id="931" w:name="_Ref187209815"/>
      <w:bookmarkStart w:id="932" w:name="_Ref91061591"/>
      <w:bookmarkStart w:id="933" w:name="_Toc119468097"/>
      <w:bookmarkStart w:id="934" w:name="_Toc488490456"/>
      <w:bookmarkEnd w:id="797"/>
      <w:bookmarkEnd w:id="798"/>
      <w:bookmarkEnd w:id="929"/>
    </w:p>
    <w:p w14:paraId="67994041" w14:textId="77777777" w:rsidR="0027112C" w:rsidRPr="00673430" w:rsidRDefault="00754243">
      <w:pPr>
        <w:pStyle w:val="Heading2"/>
      </w:pPr>
      <w:bookmarkStart w:id="935" w:name="_Toc329784614"/>
      <w:bookmarkEnd w:id="930"/>
      <w:bookmarkEnd w:id="931"/>
      <w:r>
        <w:br w:type="page"/>
      </w:r>
      <w:bookmarkStart w:id="936" w:name="_Toc469043334"/>
      <w:bookmarkStart w:id="937" w:name="_Toc469044968"/>
      <w:bookmarkStart w:id="938" w:name="_Toc469139264"/>
      <w:bookmarkStart w:id="939" w:name="_Toc469152709"/>
      <w:bookmarkStart w:id="940" w:name="_Toc491174808"/>
      <w:bookmarkStart w:id="941" w:name="_Toc494304040"/>
      <w:bookmarkStart w:id="942" w:name="_Toc532827246"/>
      <w:bookmarkStart w:id="943" w:name="_Toc532827390"/>
      <w:bookmarkStart w:id="944" w:name="_Toc532827798"/>
      <w:r w:rsidR="0027112C" w:rsidRPr="00673430">
        <w:lastRenderedPageBreak/>
        <w:t xml:space="preserve">Manual </w:t>
      </w:r>
      <w:r>
        <w:t>P</w:t>
      </w:r>
      <w:r w:rsidRPr="00673430">
        <w:t xml:space="preserve">rofile </w:t>
      </w:r>
      <w:r>
        <w:t>P</w:t>
      </w:r>
      <w:r w:rsidRPr="00673430">
        <w:t>rediction</w:t>
      </w:r>
      <w:bookmarkEnd w:id="932"/>
      <w:bookmarkEnd w:id="933"/>
      <w:bookmarkEnd w:id="935"/>
      <w:bookmarkEnd w:id="936"/>
      <w:bookmarkEnd w:id="937"/>
      <w:bookmarkEnd w:id="938"/>
      <w:bookmarkEnd w:id="939"/>
      <w:bookmarkEnd w:id="940"/>
      <w:bookmarkEnd w:id="941"/>
      <w:bookmarkEnd w:id="942"/>
      <w:bookmarkEnd w:id="943"/>
      <w:bookmarkEnd w:id="944"/>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945" w:name="_Toc469043335"/>
      <w:bookmarkStart w:id="946" w:name="_Toc469044969"/>
      <w:bookmarkStart w:id="947" w:name="_Toc469139265"/>
      <w:bookmarkStart w:id="948" w:name="_Toc469152710"/>
      <w:bookmarkStart w:id="949" w:name="_Toc491174809"/>
      <w:bookmarkStart w:id="950" w:name="_Toc494304041"/>
      <w:bookmarkStart w:id="951" w:name="_Toc532827391"/>
      <w:bookmarkStart w:id="952" w:name="_Toc532827799"/>
      <w:r>
        <w:t>Predict</w:t>
      </w:r>
      <w:r w:rsidR="00671E0B">
        <w:t xml:space="preserve"> </w:t>
      </w:r>
      <w:r w:rsidR="00C653DF">
        <w:t>C</w:t>
      </w:r>
      <w:r w:rsidR="00C653DF" w:rsidRPr="00673430">
        <w:t>hanges</w:t>
      </w:r>
      <w:bookmarkEnd w:id="945"/>
      <w:bookmarkEnd w:id="946"/>
      <w:bookmarkEnd w:id="947"/>
      <w:bookmarkEnd w:id="948"/>
      <w:bookmarkEnd w:id="949"/>
      <w:bookmarkEnd w:id="950"/>
      <w:bookmarkEnd w:id="951"/>
      <w:bookmarkEnd w:id="952"/>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77777777"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13342E">
        <w:t xml:space="preserve">Figure </w:t>
      </w:r>
      <w:r w:rsidR="0013342E">
        <w:rPr>
          <w:noProof/>
        </w:rPr>
        <w:t>45</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6A782A5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77777777" w:rsidR="0027112C" w:rsidRDefault="00133461" w:rsidP="00F5043F">
      <w:pPr>
        <w:pStyle w:val="Caption"/>
      </w:pPr>
      <w:bookmarkStart w:id="953" w:name="_Ref185832902"/>
      <w:r>
        <w:t xml:space="preserve">Figure </w:t>
      </w:r>
      <w:fldSimple w:instr=" SEQ Figure \* ARABIC ">
        <w:r w:rsidR="0013342E">
          <w:rPr>
            <w:noProof/>
          </w:rPr>
          <w:t>45</w:t>
        </w:r>
      </w:fldSimple>
      <w:bookmarkEnd w:id="953"/>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954" w:name="_Dealing_With_Different_Top_and_Bott"/>
      <w:bookmarkStart w:id="955" w:name="_Ref91061109"/>
      <w:bookmarkStart w:id="956" w:name="_Toc119468098"/>
      <w:bookmarkEnd w:id="954"/>
      <w:r>
        <w:br w:type="page"/>
      </w:r>
      <w:bookmarkStart w:id="957" w:name="_Toc329784615"/>
      <w:bookmarkStart w:id="958" w:name="_Toc469043336"/>
      <w:bookmarkStart w:id="959" w:name="_Toc469044970"/>
      <w:bookmarkStart w:id="960" w:name="_Toc469139266"/>
      <w:bookmarkStart w:id="961" w:name="_Toc469152711"/>
      <w:bookmarkStart w:id="962" w:name="_Toc491174810"/>
      <w:bookmarkStart w:id="963" w:name="_Toc494304042"/>
      <w:bookmarkStart w:id="964" w:name="_Toc532827247"/>
      <w:bookmarkStart w:id="965" w:name="_Toc532827392"/>
      <w:bookmarkStart w:id="966" w:name="_Toc532827800"/>
      <w:r w:rsidR="003F6142">
        <w:lastRenderedPageBreak/>
        <w:t>Set</w:t>
      </w:r>
      <w:r w:rsidR="00910E39">
        <w:t xml:space="preserve"> </w:t>
      </w:r>
      <w:r>
        <w:t xml:space="preserve">Different Top </w:t>
      </w:r>
      <w:r w:rsidR="003F6142">
        <w:t>a</w:t>
      </w:r>
      <w:r>
        <w:t>nd Bottom Set Point Temperatures</w:t>
      </w:r>
      <w:bookmarkEnd w:id="955"/>
      <w:bookmarkEnd w:id="956"/>
      <w:bookmarkEnd w:id="957"/>
      <w:bookmarkEnd w:id="958"/>
      <w:bookmarkEnd w:id="959"/>
      <w:bookmarkEnd w:id="960"/>
      <w:bookmarkEnd w:id="961"/>
      <w:bookmarkEnd w:id="962"/>
      <w:bookmarkEnd w:id="963"/>
      <w:bookmarkEnd w:id="964"/>
      <w:bookmarkEnd w:id="965"/>
      <w:bookmarkEnd w:id="966"/>
    </w:p>
    <w:p w14:paraId="30358E5A" w14:textId="77777777" w:rsidR="00A646A2" w:rsidRPr="00A646A2" w:rsidRDefault="00A646A2" w:rsidP="006E1668"/>
    <w:tbl>
      <w:tblPr>
        <w:tblW w:w="0" w:type="auto"/>
        <w:tblLook w:val="04A0" w:firstRow="1" w:lastRow="0" w:firstColumn="1" w:lastColumn="0" w:noHBand="0" w:noVBand="1"/>
      </w:tblPr>
      <w:tblGrid>
        <w:gridCol w:w="3180"/>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079FDC61"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13342E" w:rsidRPr="003F6142">
              <w:t xml:space="preserve">Figure </w:t>
            </w:r>
            <w:r w:rsidR="0013342E">
              <w:rPr>
                <w:noProof/>
              </w:rPr>
              <w:t>46</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2AA79363" w:rsidR="000613A2" w:rsidRPr="003F6142" w:rsidRDefault="00B85FE4" w:rsidP="00224600">
            <w:r>
              <w:rPr>
                <w:noProof/>
              </w:rPr>
              <w:drawing>
                <wp:inline distT="0" distB="0" distL="0" distR="0" wp14:anchorId="7B1388CE" wp14:editId="377448D6">
                  <wp:extent cx="3919035" cy="2953512"/>
                  <wp:effectExtent l="0" t="0" r="5715" b="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p>
          <w:p w14:paraId="3458DB8D" w14:textId="031B1948" w:rsidR="000613A2" w:rsidRPr="003F6142" w:rsidRDefault="000613A2" w:rsidP="003F6142">
            <w:pPr>
              <w:pStyle w:val="Caption"/>
              <w:rPr>
                <w:rFonts w:ascii="Trebuchet MS" w:hAnsi="Trebuchet MS"/>
                <w:sz w:val="24"/>
                <w:szCs w:val="24"/>
              </w:rPr>
            </w:pPr>
            <w:bookmarkStart w:id="967" w:name="_Ref185833331"/>
            <w:r w:rsidRPr="003F6142">
              <w:t xml:space="preserve">Figure </w:t>
            </w:r>
            <w:fldSimple w:instr=" SEQ Figure \* ARABIC ">
              <w:r w:rsidR="0013342E">
                <w:rPr>
                  <w:noProof/>
                </w:rPr>
                <w:t>46</w:t>
              </w:r>
            </w:fldSimple>
            <w:bookmarkEnd w:id="967"/>
            <w:r w:rsidR="00791E68" w:rsidRPr="003F6142">
              <w:t xml:space="preserve"> </w:t>
            </w:r>
            <w:r w:rsidR="00B85FE4">
              <w:t>Different Top and Bottom Setpoints</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968" w:name="_Toc469043337"/>
      <w:bookmarkStart w:id="969" w:name="_Toc469044971"/>
      <w:bookmarkStart w:id="970" w:name="_Toc469139267"/>
      <w:bookmarkStart w:id="971" w:name="_Toc469152712"/>
      <w:bookmarkStart w:id="972" w:name="_Toc491174811"/>
      <w:bookmarkStart w:id="973" w:name="_Toc494304043"/>
      <w:bookmarkStart w:id="974" w:name="_Toc532827393"/>
      <w:bookmarkStart w:id="975" w:name="_Toc532827801"/>
      <w:r w:rsidR="0027112C" w:rsidRPr="00990904">
        <w:lastRenderedPageBreak/>
        <w:t xml:space="preserve">Profile </w:t>
      </w:r>
      <w:r>
        <w:t>G</w:t>
      </w:r>
      <w:r w:rsidRPr="00990904">
        <w:t xml:space="preserve">raph </w:t>
      </w:r>
      <w:r>
        <w:t>D</w:t>
      </w:r>
      <w:r w:rsidRPr="00990904">
        <w:t>isplay</w:t>
      </w:r>
      <w:bookmarkEnd w:id="968"/>
      <w:bookmarkEnd w:id="969"/>
      <w:bookmarkEnd w:id="970"/>
      <w:bookmarkEnd w:id="971"/>
      <w:bookmarkEnd w:id="972"/>
      <w:bookmarkEnd w:id="973"/>
      <w:bookmarkEnd w:id="974"/>
      <w:bookmarkEnd w:id="975"/>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637248" behindDoc="0" locked="0" layoutInCell="1" allowOverlap="1" wp14:anchorId="6AAEC933" wp14:editId="6C5C6895">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7E69F5" w:rsidRDefault="007E69F5"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66" style="position:absolute;left:0;text-align:left;margin-left:243.45pt;margin-top:160.2pt;width:156.6pt;height:43.9pt;z-index:251637248;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">
                <v:line id="Line 2633" o:spid="_x0000_s1067"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68"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7E69F5" w:rsidRDefault="007E69F5"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616768" behindDoc="0" locked="0" layoutInCell="1" allowOverlap="1" wp14:anchorId="432344D3" wp14:editId="30250062">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7E69F5" w:rsidRDefault="007E69F5"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69" style="position:absolute;left:0;text-align:left;margin-left:130.05pt;margin-top:57.1pt;width:131.4pt;height:55.1pt;z-index:251616768;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">
                <v:shape id="Text Box 2630" o:spid="_x0000_s1070"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7E69F5" w:rsidRDefault="007E69F5" w:rsidP="0027112C">
                        <w:r w:rsidRPr="00E02C6A">
                          <w:rPr>
                            <w:b/>
                            <w:i/>
                          </w:rPr>
                          <w:t>Original</w:t>
                        </w:r>
                        <w:r>
                          <w:rPr>
                            <w:b/>
                          </w:rPr>
                          <w:t xml:space="preserve"> </w:t>
                        </w:r>
                        <w:r>
                          <w:t>profile plot (solid lines)</w:t>
                        </w:r>
                      </w:p>
                    </w:txbxContent>
                  </v:textbox>
                </v:shape>
                <v:line id="Line 2631" o:spid="_x0000_s1071"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168C8ACB">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7777777" w:rsidR="0027112C" w:rsidRDefault="00133461" w:rsidP="00F5043F">
      <w:pPr>
        <w:pStyle w:val="Caption"/>
      </w:pPr>
      <w:bookmarkStart w:id="976" w:name="_Ref469039218"/>
      <w:bookmarkStart w:id="977" w:name="_Ref469039188"/>
      <w:r>
        <w:t xml:space="preserve">Figure </w:t>
      </w:r>
      <w:fldSimple w:instr=" SEQ Figure \* ARABIC ">
        <w:r w:rsidR="0013342E">
          <w:rPr>
            <w:noProof/>
          </w:rPr>
          <w:t>47</w:t>
        </w:r>
      </w:fldSimple>
      <w:bookmarkEnd w:id="976"/>
      <w:r w:rsidR="00226533">
        <w:t>: Profile Graph</w:t>
      </w:r>
      <w:r w:rsidR="00271F23">
        <w:t xml:space="preserve"> Display</w:t>
      </w:r>
      <w:bookmarkEnd w:id="977"/>
    </w:p>
    <w:p w14:paraId="0C64FA56" w14:textId="77777777" w:rsidR="0027112C" w:rsidRDefault="0027112C" w:rsidP="002B6A04"/>
    <w:p w14:paraId="18E46546" w14:textId="77777777" w:rsidR="0027112C" w:rsidRDefault="0027112C" w:rsidP="0027112C"/>
    <w:p w14:paraId="0D0DF278" w14:textId="6F904E10"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02BAC">
        <w:t xml:space="preserve">Figure </w:t>
      </w:r>
      <w:r w:rsidR="00226533">
        <w:fldChar w:fldCharType="begin"/>
      </w:r>
      <w:r w:rsidR="00226533">
        <w:instrText xml:space="preserve"> REF _Ref185834496 \h </w:instrText>
      </w:r>
      <w:r w:rsidR="00226533">
        <w:fldChar w:fldCharType="separate"/>
      </w:r>
      <w:r w:rsidR="0013342E">
        <w:rPr>
          <w:noProof/>
        </w:rPr>
        <w:t>48</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617792" behindDoc="0" locked="0" layoutInCell="1" allowOverlap="1" wp14:anchorId="71B22338" wp14:editId="28B54366">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7E69F5" w:rsidRDefault="007E69F5"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72" style="position:absolute;left:0;text-align:left;margin-left:13.05pt;margin-top:4.7pt;width:135pt;height:36pt;z-index:25161779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">
                <v:shape id="Text Box 2635" o:spid="_x0000_s1073"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7E69F5" w:rsidRDefault="007E69F5" w:rsidP="0027112C">
                        <w:r>
                          <w:t>A PWI under 100% is acceptable</w:t>
                        </w:r>
                      </w:p>
                    </w:txbxContent>
                  </v:textbox>
                </v:shape>
                <v:line id="Line 2636" o:spid="_x0000_s1074"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618816" behindDoc="0" locked="0" layoutInCell="1" allowOverlap="1" wp14:anchorId="0470BBD0" wp14:editId="4CE755A1">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7E69F5" w:rsidRDefault="007E69F5"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75" style="position:absolute;left:0;text-align:left;margin-left:319.05pt;margin-top:4.7pt;width:135pt;height:36pt;z-index:251618816;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JY/ZDAOAwAAmwcAAA4AAAAAAAAAAAAAAAAALgIAAGRycy9l&#10;Mm9Eb2MueG1sUEsBAi0AFAAGAAgAAAAhAA0cBBreAAAACAEAAA8AAAAAAAAAAAAAAAAAaAUAAGRy&#10;cy9kb3ducmV2LnhtbFBLBQYAAAAABAAEAPMAAABzBgAAAAA=&#10;">
                <v:shape id="Text Box 2637" o:spid="_x0000_s1076"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7E69F5" w:rsidRDefault="007E69F5" w:rsidP="0027112C">
                        <w:r>
                          <w:t>A PWI above 100% is unacceptable</w:t>
                        </w:r>
                      </w:p>
                    </w:txbxContent>
                  </v:textbox>
                </v:shape>
                <v:line id="Line 2638" o:spid="_x0000_s1077"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61CCD675">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0A4C1F99">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05">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7777777" w:rsidR="00133461" w:rsidRPr="00226533" w:rsidRDefault="00133461" w:rsidP="00226533">
      <w:pPr>
        <w:pStyle w:val="Caption"/>
      </w:pPr>
      <w:bookmarkStart w:id="978" w:name="_Ref185834496"/>
      <w:r w:rsidRPr="00226533">
        <w:t xml:space="preserve">Figure </w:t>
      </w:r>
      <w:fldSimple w:instr=" SEQ Figure \* ARABIC ">
        <w:r w:rsidR="0013342E">
          <w:rPr>
            <w:noProof/>
          </w:rPr>
          <w:t>48</w:t>
        </w:r>
      </w:fldSimple>
      <w:bookmarkEnd w:id="978"/>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979" w:name="_Toc469043338"/>
      <w:bookmarkStart w:id="980" w:name="_Toc469044972"/>
      <w:bookmarkStart w:id="981" w:name="_Toc469139268"/>
      <w:bookmarkStart w:id="982" w:name="_Toc469152713"/>
      <w:bookmarkStart w:id="983" w:name="_Toc491174812"/>
      <w:bookmarkStart w:id="984" w:name="_Toc494304044"/>
      <w:bookmarkStart w:id="985" w:name="_Toc532827394"/>
      <w:bookmarkStart w:id="986" w:name="_Toc532827802"/>
      <w:bookmarkEnd w:id="934"/>
      <w:r w:rsidR="00BC0634">
        <w:rPr>
          <w:noProof/>
        </w:rPr>
        <w:lastRenderedPageBreak/>
        <w:t>Exit t</w:t>
      </w:r>
      <w:r>
        <w:rPr>
          <w:noProof/>
        </w:rPr>
        <w:t>he Graph Screen</w:t>
      </w:r>
      <w:bookmarkEnd w:id="979"/>
      <w:bookmarkEnd w:id="980"/>
      <w:bookmarkEnd w:id="981"/>
      <w:bookmarkEnd w:id="982"/>
      <w:bookmarkEnd w:id="983"/>
      <w:bookmarkEnd w:id="984"/>
      <w:bookmarkEnd w:id="985"/>
      <w:bookmarkEnd w:id="986"/>
    </w:p>
    <w:tbl>
      <w:tblPr>
        <w:tblW w:w="0" w:type="auto"/>
        <w:tblLook w:val="04A0" w:firstRow="1" w:lastRow="0" w:firstColumn="1" w:lastColumn="0" w:noHBand="0" w:noVBand="1"/>
      </w:tblPr>
      <w:tblGrid>
        <w:gridCol w:w="4530"/>
        <w:gridCol w:w="5046"/>
      </w:tblGrid>
      <w:tr w:rsidR="005317FC" w14:paraId="2650FCE1" w14:textId="77777777" w:rsidTr="00251B7B">
        <w:trPr>
          <w:trHeight w:val="2097"/>
        </w:trPr>
        <w:tc>
          <w:tcPr>
            <w:tcW w:w="4543" w:type="dxa"/>
            <w:shd w:val="clear" w:color="auto" w:fill="auto"/>
          </w:tcPr>
          <w:p w14:paraId="15087E77" w14:textId="0E0F9D73"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r w:rsidR="0013342E" w:rsidRPr="0013342E">
                <w:t xml:space="preserve">Figure </w:t>
              </w:r>
              <w:r w:rsidR="0013342E" w:rsidRPr="0013342E">
                <w:rPr>
                  <w:noProof/>
                </w:rPr>
                <w:t>49</w:t>
              </w:r>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2564E2F0">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77777777" w:rsidR="005317FC" w:rsidRPr="00AD44B9" w:rsidRDefault="005317FC" w:rsidP="00AD44B9">
            <w:pPr>
              <w:jc w:val="center"/>
              <w:rPr>
                <w:rFonts w:ascii="Arial" w:hAnsi="Arial" w:cs="Arial"/>
                <w:sz w:val="16"/>
                <w:szCs w:val="16"/>
              </w:rPr>
            </w:pPr>
            <w:bookmarkStart w:id="987"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49</w:t>
            </w:r>
            <w:r w:rsidRPr="00AD44B9">
              <w:rPr>
                <w:rFonts w:ascii="Arial" w:hAnsi="Arial" w:cs="Arial"/>
                <w:sz w:val="16"/>
                <w:szCs w:val="16"/>
              </w:rPr>
              <w:fldChar w:fldCharType="end"/>
            </w:r>
            <w:bookmarkEnd w:id="987"/>
          </w:p>
        </w:tc>
      </w:tr>
      <w:tr w:rsidR="005317FC" w14:paraId="7579FEDE" w14:textId="77777777" w:rsidTr="00AD44B9">
        <w:tc>
          <w:tcPr>
            <w:tcW w:w="4543" w:type="dxa"/>
            <w:shd w:val="clear" w:color="auto" w:fill="auto"/>
          </w:tcPr>
          <w:p w14:paraId="0C0214E4" w14:textId="0C776181"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r w:rsidR="0013342E" w:rsidRPr="0013342E">
                <w:t xml:space="preserve">Figure </w:t>
              </w:r>
              <w:r w:rsidR="0013342E" w:rsidRPr="0013342E">
                <w:rPr>
                  <w:noProof/>
                </w:rPr>
                <w:t>50</w:t>
              </w:r>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2A62C710">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77777777" w:rsidR="005317FC" w:rsidRPr="00AD44B9" w:rsidRDefault="005317FC" w:rsidP="00AD44B9">
            <w:pPr>
              <w:jc w:val="center"/>
              <w:rPr>
                <w:rFonts w:ascii="Arial" w:hAnsi="Arial" w:cs="Arial"/>
                <w:sz w:val="16"/>
                <w:szCs w:val="16"/>
              </w:rPr>
            </w:pPr>
            <w:bookmarkStart w:id="988"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50</w:t>
            </w:r>
            <w:r w:rsidRPr="00AD44B9">
              <w:rPr>
                <w:rFonts w:ascii="Arial" w:hAnsi="Arial" w:cs="Arial"/>
                <w:sz w:val="16"/>
                <w:szCs w:val="16"/>
              </w:rPr>
              <w:fldChar w:fldCharType="end"/>
            </w:r>
            <w:bookmarkEnd w:id="988"/>
          </w:p>
        </w:tc>
      </w:tr>
    </w:tbl>
    <w:p w14:paraId="643373C5" w14:textId="77777777" w:rsidR="00226533" w:rsidRPr="00673430" w:rsidRDefault="00226533" w:rsidP="004D72B8"/>
    <w:p w14:paraId="24ED46C7" w14:textId="0817EBF8"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r w:rsidR="00202BAC">
        <w:t>o</w:t>
      </w:r>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r w:rsidR="00202BAC">
        <w:t>ler</w:t>
      </w:r>
      <w:r w:rsidRPr="00673430">
        <w:t xml:space="preserve">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13342E">
        <w:t xml:space="preserve">Figure </w:t>
      </w:r>
      <w:r w:rsidR="0013342E">
        <w:rPr>
          <w:noProof/>
        </w:rPr>
        <w:t>51</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2A7B7B4B">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77777777" w:rsidR="004D72B8" w:rsidRDefault="004D72B8" w:rsidP="00226533">
      <w:pPr>
        <w:pStyle w:val="Caption"/>
      </w:pPr>
      <w:bookmarkStart w:id="989" w:name="_Ref173139192"/>
      <w:r>
        <w:t xml:space="preserve">Figure </w:t>
      </w:r>
      <w:fldSimple w:instr=" SEQ Figure \* ARABIC ">
        <w:r w:rsidR="0013342E">
          <w:rPr>
            <w:noProof/>
          </w:rPr>
          <w:t>51</w:t>
        </w:r>
      </w:fldSimple>
      <w:bookmarkEnd w:id="989"/>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608"/>
        <w:gridCol w:w="4968"/>
      </w:tblGrid>
      <w:tr w:rsidR="00431FB0" w14:paraId="08174399" w14:textId="77777777" w:rsidTr="00192FFB">
        <w:tc>
          <w:tcPr>
            <w:tcW w:w="4788" w:type="dxa"/>
            <w:shd w:val="clear" w:color="auto" w:fill="auto"/>
          </w:tcPr>
          <w:p w14:paraId="75CAE1CC" w14:textId="77777777" w:rsidR="00431FB0" w:rsidRPr="00226533" w:rsidRDefault="00431FB0" w:rsidP="00D7314E">
            <w:pPr>
              <w:pStyle w:val="Heading4"/>
            </w:pPr>
            <w:r w:rsidRPr="00226533">
              <w:t>S</w:t>
            </w:r>
            <w:r>
              <w:t>av</w:t>
            </w:r>
            <w:r w:rsidR="00251B7B">
              <w:t>e</w:t>
            </w:r>
            <w:r>
              <w:t xml:space="preserve"> </w:t>
            </w:r>
            <w:r w:rsidR="00C653DF">
              <w:t xml:space="preserve">Changes </w:t>
            </w:r>
            <w:proofErr w:type="gramStart"/>
            <w:r w:rsidR="00C653DF">
              <w:t>To</w:t>
            </w:r>
            <w:proofErr w:type="gramEnd"/>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5E35B4D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proofErr w:type="gramStart"/>
            <w:r w:rsidR="00C653DF" w:rsidRPr="00226533">
              <w:t>To</w:t>
            </w:r>
            <w:proofErr w:type="gramEnd"/>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4D67E969">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0119F9BB"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13342E" w:rsidRPr="00226533">
        <w:t xml:space="preserve">Figure </w:t>
      </w:r>
      <w:r w:rsidR="0013342E">
        <w:rPr>
          <w:noProof/>
        </w:rPr>
        <w:t>52</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48512" behindDoc="0" locked="0" layoutInCell="1" allowOverlap="1" wp14:anchorId="138E53B1" wp14:editId="26722F4C">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1C1728" id="Oval 4270" o:spid="_x0000_s1026" style="position:absolute;margin-left:57.2pt;margin-top:24.15pt;width:44.6pt;height:22.5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650560" behindDoc="0" locked="0" layoutInCell="1" allowOverlap="1" wp14:anchorId="0BB55B4F" wp14:editId="058D3B66">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51AF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162C61CB">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3FB062E4">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77777777" w:rsidR="008708F9" w:rsidRPr="00226533" w:rsidRDefault="004D72B8" w:rsidP="00226533">
      <w:pPr>
        <w:pStyle w:val="Caption"/>
      </w:pPr>
      <w:bookmarkStart w:id="990" w:name="_Ref185835317"/>
      <w:r w:rsidRPr="00226533">
        <w:t xml:space="preserve">Figure </w:t>
      </w:r>
      <w:fldSimple w:instr=" SEQ Figure \* ARABIC ">
        <w:r w:rsidR="0013342E">
          <w:rPr>
            <w:noProof/>
          </w:rPr>
          <w:t>52</w:t>
        </w:r>
      </w:fldSimple>
      <w:bookmarkEnd w:id="990"/>
      <w:r w:rsidR="00271F23">
        <w:t>: Oven controller acknowledge recipe change request</w:t>
      </w:r>
    </w:p>
    <w:p w14:paraId="569BDE4F" w14:textId="77777777" w:rsidR="00DA0D44" w:rsidRDefault="00DA0D44"/>
    <w:p w14:paraId="34AC5C89" w14:textId="5682F936"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13342E" w:rsidRPr="00226533">
        <w:t xml:space="preserve">Figure </w:t>
      </w:r>
      <w:r w:rsidR="0013342E">
        <w:rPr>
          <w:noProof/>
        </w:rPr>
        <w:t>53</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51584" behindDoc="0" locked="0" layoutInCell="1" allowOverlap="1" wp14:anchorId="402224DE" wp14:editId="6CCE9CDE">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D9927" id="AutoShape 4273" o:spid="_x0000_s1026" type="#_x0000_t13" style="position:absolute;margin-left:173.55pt;margin-top:31.1pt;width:78.45pt;height:9.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649536" behindDoc="0" locked="0" layoutInCell="1" allowOverlap="1" wp14:anchorId="3FEA493F" wp14:editId="4D64DAE5">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2B02D9" id="Oval 4271" o:spid="_x0000_s1026" style="position:absolute;margin-left:143.45pt;margin-top:23.45pt;width:30.1pt;height:22.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312E72C3">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5DF56812">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77777777" w:rsidR="008708F9" w:rsidRPr="00DA0D44" w:rsidRDefault="00DA0D44" w:rsidP="00226533">
      <w:pPr>
        <w:pStyle w:val="Caption"/>
      </w:pPr>
      <w:bookmarkStart w:id="991" w:name="_Ref185835344"/>
      <w:r w:rsidRPr="00226533">
        <w:t xml:space="preserve">Figure </w:t>
      </w:r>
      <w:fldSimple w:instr=" SEQ Figure \* ARABIC ">
        <w:r w:rsidR="0013342E">
          <w:rPr>
            <w:noProof/>
          </w:rPr>
          <w:t>53</w:t>
        </w:r>
      </w:fldSimple>
      <w:bookmarkEnd w:id="991"/>
      <w:r w:rsidR="00271F23">
        <w:t>: Oven controller recipe change confirmation</w:t>
      </w:r>
    </w:p>
    <w:p w14:paraId="105BC8E3" w14:textId="77777777" w:rsidR="008708F9" w:rsidRPr="005061F6" w:rsidRDefault="008708F9" w:rsidP="005C06A1"/>
    <w:p w14:paraId="2C365347" w14:textId="12C04171"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r w:rsidR="00202BAC">
        <w:rPr>
          <w:noProof/>
        </w:rPr>
        <w:t>er</w:t>
      </w:r>
      <w:r w:rsidR="00405A23" w:rsidRPr="003335AF">
        <w:rPr>
          <w:noProof/>
        </w:rPr>
        <w:t xml:space="preserve">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992" w:name="_Toc119468100"/>
      <w:bookmarkStart w:id="993" w:name="_Toc329784616"/>
      <w:bookmarkStart w:id="994" w:name="_Toc329852091"/>
      <w:bookmarkStart w:id="995" w:name="_Toc331173663"/>
      <w:bookmarkStart w:id="996" w:name="_Toc332208771"/>
      <w:bookmarkStart w:id="997" w:name="_Toc332274018"/>
      <w:bookmarkStart w:id="998" w:name="_Toc367109139"/>
      <w:bookmarkStart w:id="999" w:name="_Toc394486338"/>
      <w:bookmarkStart w:id="1000" w:name="_Toc394583544"/>
      <w:bookmarkStart w:id="1001" w:name="_Toc468171260"/>
      <w:bookmarkStart w:id="1002" w:name="_Toc468549175"/>
      <w:bookmarkStart w:id="1003" w:name="_Toc468552693"/>
      <w:bookmarkStart w:id="1004" w:name="_Toc469041220"/>
      <w:bookmarkStart w:id="1005" w:name="_Toc469041326"/>
      <w:bookmarkStart w:id="1006" w:name="_Toc469043339"/>
      <w:bookmarkStart w:id="1007" w:name="_Toc469044973"/>
      <w:bookmarkStart w:id="1008" w:name="_Toc469139269"/>
      <w:bookmarkStart w:id="1009" w:name="_Toc469143772"/>
      <w:bookmarkStart w:id="1010" w:name="_Toc469152530"/>
      <w:bookmarkStart w:id="1011" w:name="_Toc469152714"/>
      <w:bookmarkStart w:id="1012" w:name="_Toc491174813"/>
      <w:bookmarkStart w:id="1013" w:name="_Toc491175161"/>
      <w:bookmarkStart w:id="1014" w:name="_Toc494304045"/>
      <w:bookmarkStart w:id="1015" w:name="_Toc494304199"/>
      <w:bookmarkStart w:id="1016" w:name="_Toc532827248"/>
      <w:bookmarkStart w:id="1017" w:name="_Toc532827395"/>
      <w:bookmarkStart w:id="1018" w:name="_Toc532827586"/>
      <w:bookmarkStart w:id="1019" w:name="_Toc532827803"/>
      <w:bookmarkStart w:id="1020" w:name="_Toc532892541"/>
      <w:r>
        <w:rPr>
          <w:noProof/>
        </w:rPr>
        <w:lastRenderedPageBreak/>
        <w:drawing>
          <wp:anchor distT="0" distB="0" distL="114300" distR="114300" simplePos="0" relativeHeight="251667968" behindDoc="0" locked="0" layoutInCell="1" allowOverlap="1" wp14:anchorId="636D6E56" wp14:editId="2AA67473">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787"/>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14:paraId="2EADE693" w14:textId="77777777" w:rsidR="00226533" w:rsidRDefault="00226533" w:rsidP="00A4766B"/>
    <w:p w14:paraId="6073710A" w14:textId="75EAA87D"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13342E" w:rsidRPr="00251B7B">
        <w:t xml:space="preserve">Figure </w:t>
      </w:r>
      <w:r w:rsidR="0013342E">
        <w:rPr>
          <w:noProof/>
        </w:rPr>
        <w:t>54</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29551AAD" w:rsidR="00B14EB7" w:rsidRDefault="00B14EB7" w:rsidP="00251B7B"/>
    <w:p w14:paraId="4E985CAD" w14:textId="40ED27FA" w:rsidR="00251B7B" w:rsidRDefault="00D86AC7" w:rsidP="00251B7B">
      <w:r>
        <w:rPr>
          <w:noProof/>
        </w:rPr>
        <mc:AlternateContent>
          <mc:Choice Requires="wpg">
            <w:drawing>
              <wp:anchor distT="0" distB="0" distL="114300" distR="114300" simplePos="0" relativeHeight="251619840" behindDoc="0" locked="0" layoutInCell="1" allowOverlap="1" wp14:anchorId="35F76E82" wp14:editId="095901C1">
                <wp:simplePos x="0" y="0"/>
                <wp:positionH relativeFrom="column">
                  <wp:posOffset>4876801</wp:posOffset>
                </wp:positionH>
                <wp:positionV relativeFrom="paragraph">
                  <wp:posOffset>110490</wp:posOffset>
                </wp:positionV>
                <wp:extent cx="1239171" cy="1282065"/>
                <wp:effectExtent l="0" t="0" r="18415" b="1333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9171" cy="1282065"/>
                          <a:chOff x="6953" y="4524"/>
                          <a:chExt cx="2232" cy="2019"/>
                        </a:xfrm>
                      </wpg:grpSpPr>
                      <wps:wsp>
                        <wps:cNvPr id="471" name="Rectangle 3373"/>
                        <wps:cNvSpPr>
                          <a:spLocks noChangeArrowheads="1"/>
                        </wps:cNvSpPr>
                        <wps:spPr bwMode="auto">
                          <a:xfrm>
                            <a:off x="6953" y="4524"/>
                            <a:ext cx="1980" cy="56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025" y="5084"/>
                            <a:ext cx="2160" cy="1459"/>
                            <a:chOff x="7025" y="5084"/>
                            <a:chExt cx="2160" cy="1459"/>
                          </a:xfrm>
                        </wpg:grpSpPr>
                        <wps:wsp>
                          <wps:cNvPr id="473" name="Text Box 3374"/>
                          <wps:cNvSpPr txBox="1">
                            <a:spLocks noChangeArrowheads="1"/>
                          </wps:cNvSpPr>
                          <wps:spPr bwMode="auto">
                            <a:xfrm>
                              <a:off x="7025" y="56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7E69F5" w:rsidRDefault="007E69F5">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507" y="5084"/>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78" style="position:absolute;margin-left:384pt;margin-top:8.7pt;width:97.55pt;height:100.95pt;z-index:251619840;mso-position-horizontal-relative:text;mso-position-vertical-relative:text" coordorigin="6953,4524" coordsize="2232,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">
                <v:rect id="Rectangle 3373" o:spid="_x0000_s1079" style="position:absolute;left:6953;top:4524;width:1980;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80" style="position:absolute;left:7025;top:5084;width:2160;height:1459" coordorigin="7025,5084" coordsize="2160,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81" type="#_x0000_t202" style="position:absolute;left:7025;top:56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7E69F5" w:rsidRDefault="007E69F5">
                          <w:r>
                            <w:t xml:space="preserve">This field is only active when running in </w:t>
                          </w:r>
                          <w:r w:rsidRPr="00E7523C">
                            <w:rPr>
                              <w:b/>
                              <w:i/>
                            </w:rPr>
                            <w:t>History</w:t>
                          </w:r>
                          <w:r>
                            <w:t xml:space="preserve"> mode.</w:t>
                          </w:r>
                        </w:p>
                      </w:txbxContent>
                    </v:textbox>
                  </v:shape>
                  <v:line id="Line 3375" o:spid="_x0000_s1082" style="position:absolute;flip:x y;visibility:visible;mso-wrap-style:square" from="7507,5084" to="8047,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628432C" w14:textId="5CF8D259" w:rsidR="00A4766B" w:rsidRDefault="001A6E4B" w:rsidP="001A6E4B">
      <w:pPr>
        <w:jc w:val="center"/>
      </w:pPr>
      <w:r>
        <w:rPr>
          <w:noProof/>
        </w:rPr>
        <mc:AlternateContent>
          <mc:Choice Requires="wpg">
            <w:drawing>
              <wp:anchor distT="0" distB="0" distL="114300" distR="114300" simplePos="0" relativeHeight="251634176" behindDoc="0" locked="0" layoutInCell="1" allowOverlap="1" wp14:anchorId="5D2FFC25" wp14:editId="73D15D88">
                <wp:simplePos x="0" y="0"/>
                <wp:positionH relativeFrom="column">
                  <wp:posOffset>4394200</wp:posOffset>
                </wp:positionH>
                <wp:positionV relativeFrom="paragraph">
                  <wp:posOffset>1894840</wp:posOffset>
                </wp:positionV>
                <wp:extent cx="1714500" cy="1406525"/>
                <wp:effectExtent l="0" t="0" r="1905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1406525"/>
                          <a:chOff x="6093" y="7043"/>
                          <a:chExt cx="2700"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412" cy="1620"/>
                            <a:chOff x="6453" y="7043"/>
                            <a:chExt cx="2412"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705"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7E69F5" w:rsidRDefault="007E69F5"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83" style="position:absolute;left:0;text-align:left;margin-left:346pt;margin-top:149.2pt;width:135pt;height:110.75pt;z-index:251634176;mso-position-horizontal-relative:text;mso-position-vertical-relative:text" coordorigin="6093,7043" coordsize="2700,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">
                <v:rect id="Rectangle 3376" o:spid="_x0000_s1084"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85" style="position:absolute;left:6381;top:7043;width:2412;height:1620" coordorigin="6453,7043" coordsize="2412,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86"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87" type="#_x0000_t202" style="position:absolute;left:6705;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7E69F5" w:rsidRDefault="007E69F5" w:rsidP="00676BFC">
                          <w:r>
                            <w:t xml:space="preserve">This button will only display when running in </w:t>
                          </w:r>
                          <w:r w:rsidRPr="00E7523C">
                            <w:rPr>
                              <w:b/>
                              <w:i/>
                            </w:rPr>
                            <w:t>Production</w:t>
                          </w:r>
                          <w:r>
                            <w:t xml:space="preserve"> mode.</w:t>
                          </w:r>
                        </w:p>
                      </w:txbxContent>
                    </v:textbox>
                  </v:shape>
                </v:group>
              </v:group>
            </w:pict>
          </mc:Fallback>
        </mc:AlternateContent>
      </w:r>
      <w:r w:rsidR="006E6D85">
        <w:rPr>
          <w:noProof/>
        </w:rPr>
        <w:drawing>
          <wp:inline distT="0" distB="0" distL="0" distR="0" wp14:anchorId="0506D198" wp14:editId="6517AB7E">
            <wp:extent cx="6125956" cy="3300984"/>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5956" cy="3300984"/>
                    </a:xfrm>
                    <a:prstGeom prst="rect">
                      <a:avLst/>
                    </a:prstGeom>
                  </pic:spPr>
                </pic:pic>
              </a:graphicData>
            </a:graphic>
          </wp:inline>
        </w:drawing>
      </w:r>
    </w:p>
    <w:p w14:paraId="11A5BF29" w14:textId="6E831064" w:rsidR="00226533" w:rsidRPr="00251B7B" w:rsidRDefault="00226533" w:rsidP="00226533">
      <w:pPr>
        <w:pStyle w:val="Caption"/>
        <w:rPr>
          <w:rFonts w:ascii="Trebuchet MS" w:hAnsi="Trebuchet MS"/>
          <w:sz w:val="24"/>
          <w:szCs w:val="24"/>
        </w:rPr>
      </w:pPr>
      <w:bookmarkStart w:id="1021" w:name="_Ref187210263"/>
      <w:bookmarkStart w:id="1022" w:name="_Toc512685105"/>
      <w:bookmarkStart w:id="1023" w:name="_Toc512685201"/>
      <w:bookmarkStart w:id="1024" w:name="_Toc512686006"/>
      <w:bookmarkStart w:id="1025" w:name="_Toc512740441"/>
      <w:r w:rsidRPr="00251B7B">
        <w:t xml:space="preserve">Figure </w:t>
      </w:r>
      <w:fldSimple w:instr=" SEQ Figure \* ARABIC ">
        <w:r w:rsidR="0013342E">
          <w:rPr>
            <w:noProof/>
          </w:rPr>
          <w:t>54</w:t>
        </w:r>
      </w:fldSimple>
      <w:bookmarkEnd w:id="1021"/>
      <w:r w:rsidR="009F6CFB" w:rsidRPr="00251B7B">
        <w:t>: Profile Explorer</w:t>
      </w:r>
    </w:p>
    <w:bookmarkEnd w:id="1022"/>
    <w:bookmarkEnd w:id="1023"/>
    <w:bookmarkEnd w:id="1024"/>
    <w:bookmarkEnd w:id="1025"/>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1026" w:name="_Toc119468101"/>
      <w:bookmarkStart w:id="1027"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84822F9" w:rsidR="00B71C50" w:rsidRDefault="00B71C50" w:rsidP="00B71C50">
      <w:pPr>
        <w:numPr>
          <w:ilvl w:val="0"/>
          <w:numId w:val="139"/>
        </w:numPr>
        <w:ind w:left="360"/>
      </w:pPr>
      <w:r>
        <w:t>Double-</w:t>
      </w:r>
      <w:r w:rsidRPr="00622EA5">
        <w:t xml:space="preserve">click the profile </w:t>
      </w:r>
      <w:r w:rsidR="00D86AC7">
        <w:t xml:space="preserve">to </w:t>
      </w:r>
      <w:r w:rsidRPr="00622EA5">
        <w:t>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1028" w:name="_Toc469043340"/>
      <w:bookmarkStart w:id="1029" w:name="_Toc469044974"/>
      <w:bookmarkStart w:id="1030" w:name="_Toc469139270"/>
      <w:bookmarkStart w:id="1031" w:name="_Toc469152715"/>
      <w:bookmarkStart w:id="1032" w:name="_Toc491174814"/>
      <w:bookmarkStart w:id="1033" w:name="_Toc494304046"/>
      <w:bookmarkStart w:id="1034" w:name="_Toc532827249"/>
      <w:bookmarkStart w:id="1035" w:name="_Toc532827396"/>
      <w:bookmarkStart w:id="1036" w:name="_Toc532827804"/>
      <w:r w:rsidRPr="00617055">
        <w:lastRenderedPageBreak/>
        <w:t>Brows</w:t>
      </w:r>
      <w:r w:rsidR="00251B7B">
        <w:t>e</w:t>
      </w:r>
      <w:r w:rsidRPr="00617055">
        <w:t xml:space="preserve"> </w:t>
      </w:r>
      <w:r w:rsidR="00251B7B">
        <w:t>f</w:t>
      </w:r>
      <w:r w:rsidR="00754243" w:rsidRPr="00617055">
        <w:t xml:space="preserve">or </w:t>
      </w:r>
      <w:r w:rsidR="003E65A2">
        <w:t>Historical Data</w:t>
      </w:r>
      <w:bookmarkEnd w:id="1026"/>
      <w:bookmarkEnd w:id="1027"/>
      <w:bookmarkEnd w:id="1028"/>
      <w:bookmarkEnd w:id="1029"/>
      <w:bookmarkEnd w:id="1030"/>
      <w:bookmarkEnd w:id="1031"/>
      <w:bookmarkEnd w:id="1032"/>
      <w:bookmarkEnd w:id="1033"/>
      <w:bookmarkEnd w:id="1034"/>
      <w:bookmarkEnd w:id="1035"/>
      <w:bookmarkEnd w:id="1036"/>
    </w:p>
    <w:p w14:paraId="304BD633" w14:textId="66997C10"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 </w:t>
      </w:r>
      <w:r w:rsidR="006E6D85">
        <w:t>“</w:t>
      </w:r>
      <w:r w:rsidRPr="00673430">
        <w:t xml:space="preserve">I am not going to </w:t>
      </w:r>
      <w:r w:rsidR="006E6D85">
        <w:t>run p</w:t>
      </w:r>
      <w:r w:rsidRPr="00673430">
        <w:t>rofile</w:t>
      </w:r>
      <w:r w:rsidR="006E6D85">
        <w:t xml:space="preserve">s </w:t>
      </w:r>
      <w:r w:rsidRPr="00673430">
        <w:t xml:space="preserve">or </w:t>
      </w:r>
      <w:r w:rsidR="006E6D85">
        <w:t xml:space="preserve">live </w:t>
      </w:r>
      <w:r w:rsidRPr="00673430">
        <w:t>Virtual Profil</w:t>
      </w:r>
      <w:r w:rsidR="006E6D85">
        <w:t>ing”</w:t>
      </w:r>
      <w:r w:rsidRPr="00673430">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The data path can be changed</w:t>
      </w:r>
      <w:del w:id="1037" w:author="Tom Bergeron" w:date="2020-09-29T13:56:00Z">
        <w:r w:rsidRPr="003335AF" w:rsidDel="00A01667">
          <w:delText>,</w:delText>
        </w:r>
      </w:del>
      <w:r w:rsidRPr="003335AF">
        <w:t xml:space="preserve">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6DA336EA"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xml:space="preserve">.  This will open a separate Profile Explorer that will allow you to browse through the history of any product including the one currently running VP.  Historical data will be available for any </w:t>
      </w:r>
      <w:r w:rsidR="004E6F9A">
        <w:t>virtual profiles</w:t>
      </w:r>
      <w:r w:rsidRPr="00673430">
        <w:t xml:space="preserve"> that</w:t>
      </w:r>
      <w:r w:rsidR="00FE2E6E" w:rsidRPr="00673430">
        <w:t xml:space="preserve"> have already </w:t>
      </w:r>
      <w:r w:rsidR="004E6F9A">
        <w:t>been calculated</w:t>
      </w:r>
      <w:r w:rsidR="00FE2E6E" w:rsidRPr="00673430">
        <w:t>.</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1038" w:name="_Toc119468102"/>
      <w:bookmarkStart w:id="1039" w:name="_Toc329784618"/>
      <w:bookmarkStart w:id="1040" w:name="_Toc469043341"/>
      <w:bookmarkStart w:id="1041" w:name="_Toc469044975"/>
      <w:bookmarkStart w:id="1042" w:name="_Toc469139271"/>
      <w:bookmarkStart w:id="1043" w:name="_Toc469152716"/>
      <w:bookmarkStart w:id="1044" w:name="_Toc491174815"/>
      <w:bookmarkStart w:id="1045" w:name="_Toc494304047"/>
      <w:bookmarkStart w:id="1046" w:name="_Toc532827250"/>
      <w:bookmarkStart w:id="1047" w:name="_Toc532827397"/>
      <w:bookmarkStart w:id="1048" w:name="_Toc532827805"/>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1038"/>
      <w:bookmarkEnd w:id="1039"/>
      <w:bookmarkEnd w:id="1040"/>
      <w:bookmarkEnd w:id="1041"/>
      <w:bookmarkEnd w:id="1042"/>
      <w:bookmarkEnd w:id="1043"/>
      <w:bookmarkEnd w:id="1044"/>
      <w:bookmarkEnd w:id="1045"/>
      <w:bookmarkEnd w:id="1046"/>
      <w:bookmarkEnd w:id="1047"/>
      <w:bookmarkEnd w:id="1048"/>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54D04582"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13342E" w:rsidRPr="0013342E">
              <w:t xml:space="preserve">Figure </w:t>
            </w:r>
            <w:r w:rsidR="0013342E" w:rsidRPr="0013342E">
              <w:rPr>
                <w:noProof/>
              </w:rPr>
              <w:t>55</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00C39E54" w:rsidR="0027655B" w:rsidRDefault="000E0382" w:rsidP="007F1DEE">
            <w:pPr>
              <w:jc w:val="center"/>
              <w:rPr>
                <w:noProof/>
              </w:rPr>
            </w:pPr>
            <w:r>
              <w:rPr>
                <w:noProof/>
              </w:rPr>
              <mc:AlternateContent>
                <mc:Choice Requires="wps">
                  <w:drawing>
                    <wp:anchor distT="0" distB="0" distL="114300" distR="114300" simplePos="0" relativeHeight="251635200" behindDoc="0" locked="0" layoutInCell="1" allowOverlap="1" wp14:anchorId="5F2FB062" wp14:editId="05352AC4">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04B58C" id="Rectangle 3378" o:spid="_x0000_s1026" style="position:absolute;margin-left:63.8pt;margin-top:71.65pt;width:79.2pt;height:32.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sidR="00DC2D63">
              <w:rPr>
                <w:noProof/>
              </w:rPr>
              <w:drawing>
                <wp:inline distT="0" distB="0" distL="0" distR="0" wp14:anchorId="7B83A9F6" wp14:editId="65542373">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p>
          <w:p w14:paraId="23F6FE4B" w14:textId="001042EF" w:rsidR="00470ECC" w:rsidRPr="00F201AC" w:rsidRDefault="00DC2D63" w:rsidP="00F201AC">
            <w:pPr>
              <w:jc w:val="center"/>
              <w:rPr>
                <w:rFonts w:ascii="Arial" w:hAnsi="Arial" w:cs="Arial"/>
                <w:sz w:val="16"/>
                <w:szCs w:val="16"/>
              </w:rPr>
            </w:pPr>
            <w:bookmarkStart w:id="1049" w:name="_Ref185837014"/>
            <w:r>
              <w:rPr>
                <w:rFonts w:ascii="Arial" w:hAnsi="Arial" w:cs="Arial"/>
                <w:color w:val="FF0000"/>
                <w:sz w:val="16"/>
                <w:szCs w:val="16"/>
              </w:rPr>
              <w:t xml:space="preserve"> </w:t>
            </w:r>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r w:rsidR="0013342E">
              <w:rPr>
                <w:rFonts w:ascii="Arial" w:hAnsi="Arial" w:cs="Arial"/>
                <w:noProof/>
                <w:sz w:val="16"/>
                <w:szCs w:val="16"/>
              </w:rPr>
              <w:t>55</w:t>
            </w:r>
            <w:r w:rsidR="00470ECC" w:rsidRPr="00F201AC">
              <w:rPr>
                <w:rFonts w:ascii="Arial" w:hAnsi="Arial" w:cs="Arial"/>
                <w:sz w:val="16"/>
                <w:szCs w:val="16"/>
              </w:rPr>
              <w:fldChar w:fldCharType="end"/>
            </w:r>
            <w:bookmarkEnd w:id="1049"/>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57D2A1DE"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del w:id="1050" w:author="Tom Bergeron" w:date="2020-09-29T16:01:00Z">
        <w:r w:rsidR="003E65A2" w:rsidRPr="00673430" w:rsidDel="00CB1AD7">
          <w:delText>right hand</w:delText>
        </w:r>
      </w:del>
      <w:ins w:id="1051" w:author="Tom Bergeron" w:date="2020-09-29T16:01:00Z">
        <w:r w:rsidR="00CB1AD7" w:rsidRPr="00673430">
          <w:t>right-hand</w:t>
        </w:r>
      </w:ins>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13342E" w:rsidRPr="00673430">
        <w:t xml:space="preserve">Figure </w:t>
      </w:r>
      <w:r w:rsidR="0013342E">
        <w:rPr>
          <w:noProof/>
        </w:rPr>
        <w:t>56</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7E0DEE6">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77777777" w:rsidR="009F005A" w:rsidRPr="00673430" w:rsidRDefault="009F005A" w:rsidP="009F005A">
      <w:pPr>
        <w:pStyle w:val="Caption"/>
      </w:pPr>
      <w:bookmarkStart w:id="1052" w:name="_Ref185837026"/>
      <w:r w:rsidRPr="00673430">
        <w:t xml:space="preserve">Figure </w:t>
      </w:r>
      <w:fldSimple w:instr=" SEQ Figure \* ARABIC ">
        <w:r w:rsidR="0013342E">
          <w:rPr>
            <w:noProof/>
          </w:rPr>
          <w:t>56</w:t>
        </w:r>
      </w:fldSimple>
      <w:bookmarkEnd w:id="1052"/>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1053" w:name="_Toc469043342"/>
      <w:bookmarkStart w:id="1054" w:name="_Toc469044976"/>
      <w:bookmarkStart w:id="1055" w:name="_Toc469139272"/>
      <w:bookmarkStart w:id="1056" w:name="_Toc469152717"/>
      <w:bookmarkStart w:id="1057" w:name="_Toc491174816"/>
      <w:bookmarkStart w:id="1058" w:name="_Toc494304048"/>
      <w:bookmarkStart w:id="1059" w:name="_Toc532827398"/>
      <w:bookmarkStart w:id="1060" w:name="_Toc532827806"/>
      <w:r>
        <w:lastRenderedPageBreak/>
        <w:t xml:space="preserve">Profile </w:t>
      </w:r>
      <w:r w:rsidRPr="00C0592E">
        <w:t>Explorer Buttons</w:t>
      </w:r>
      <w:bookmarkEnd w:id="1053"/>
      <w:bookmarkEnd w:id="1054"/>
      <w:bookmarkEnd w:id="1055"/>
      <w:bookmarkEnd w:id="1056"/>
      <w:bookmarkEnd w:id="1057"/>
      <w:bookmarkEnd w:id="1058"/>
      <w:bookmarkEnd w:id="1059"/>
      <w:bookmarkEnd w:id="1060"/>
    </w:p>
    <w:p w14:paraId="27AE584E" w14:textId="77777777" w:rsidR="00523E22" w:rsidRPr="00523E22" w:rsidRDefault="00523E22" w:rsidP="00523E22"/>
    <w:p w14:paraId="38F9FE2E" w14:textId="4228251E" w:rsidR="00B7341B" w:rsidRDefault="00DC2D63" w:rsidP="00B7341B">
      <w:r>
        <w:rPr>
          <w:noProof/>
        </w:rPr>
        <w:drawing>
          <wp:inline distT="0" distB="0" distL="0" distR="0" wp14:anchorId="713F86A7" wp14:editId="3764C840">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220"/>
      </w:tblGrid>
      <w:tr w:rsidR="00B26F61" w14:paraId="4FBB87B5" w14:textId="77777777" w:rsidTr="00251B7B">
        <w:trPr>
          <w:trHeight w:val="837"/>
        </w:trPr>
        <w:tc>
          <w:tcPr>
            <w:tcW w:w="1278" w:type="dxa"/>
            <w:shd w:val="clear" w:color="auto" w:fill="auto"/>
          </w:tcPr>
          <w:p w14:paraId="69990526" w14:textId="57040EDE" w:rsidR="00B26F61" w:rsidRDefault="00DC2D63" w:rsidP="00251B7B">
            <w:pPr>
              <w:jc w:val="center"/>
            </w:pPr>
            <w:r>
              <w:rPr>
                <w:noProof/>
              </w:rPr>
              <w:drawing>
                <wp:inline distT="0" distB="0" distL="0" distR="0" wp14:anchorId="759E6FE0" wp14:editId="30631C2A">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51993073">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7CE4895C">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6676899A">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6C89CA76">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7D28F1D2">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1061" w:name="_Toc469139273"/>
      <w:bookmarkStart w:id="1062" w:name="_Toc469152718"/>
      <w:bookmarkStart w:id="1063" w:name="_Toc491174817"/>
      <w:bookmarkStart w:id="1064" w:name="_Toc494304049"/>
      <w:bookmarkStart w:id="1065" w:name="_Toc532827399"/>
      <w:bookmarkStart w:id="1066" w:name="_Toc532827807"/>
      <w:bookmarkStart w:id="1067" w:name="_Toc119468103"/>
      <w:bookmarkStart w:id="1068" w:name="_Toc486325584"/>
      <w:r>
        <w:t xml:space="preserve">Profile </w:t>
      </w:r>
      <w:r w:rsidRPr="00C0592E">
        <w:t>Explorer</w:t>
      </w:r>
      <w:r>
        <w:t xml:space="preserve"> Checkboxes</w:t>
      </w:r>
      <w:bookmarkEnd w:id="1061"/>
      <w:bookmarkEnd w:id="1062"/>
      <w:bookmarkEnd w:id="1063"/>
      <w:bookmarkEnd w:id="1064"/>
      <w:bookmarkEnd w:id="1065"/>
      <w:bookmarkEnd w:id="1066"/>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76160" behindDoc="1" locked="0" layoutInCell="1" allowOverlap="1" wp14:anchorId="25676EEA" wp14:editId="26D20724">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1069" w:name="_Toc469043343"/>
      <w:bookmarkStart w:id="1070" w:name="_Toc469044977"/>
      <w:bookmarkStart w:id="1071" w:name="_Toc469139274"/>
      <w:bookmarkStart w:id="1072" w:name="_Toc469152719"/>
      <w:bookmarkStart w:id="1073" w:name="_Toc491174818"/>
      <w:bookmarkStart w:id="1074" w:name="_Toc494304050"/>
      <w:bookmarkStart w:id="1075" w:name="_Toc532827251"/>
      <w:bookmarkStart w:id="1076" w:name="_Toc532827400"/>
      <w:bookmarkStart w:id="1077" w:name="_Toc532827808"/>
      <w:r w:rsidRPr="00C0592E">
        <w:lastRenderedPageBreak/>
        <w:t>Profile Explorer – Virtual Profiling</w:t>
      </w:r>
      <w:bookmarkEnd w:id="1069"/>
      <w:bookmarkEnd w:id="1070"/>
      <w:bookmarkEnd w:id="1071"/>
      <w:bookmarkEnd w:id="1072"/>
      <w:bookmarkEnd w:id="1073"/>
      <w:bookmarkEnd w:id="1074"/>
      <w:bookmarkEnd w:id="1075"/>
      <w:bookmarkEnd w:id="1076"/>
      <w:bookmarkEnd w:id="1077"/>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6268C1AC">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1078" w:name="_Toc469043344"/>
      <w:bookmarkStart w:id="1079" w:name="_Toc469044978"/>
      <w:bookmarkStart w:id="1080" w:name="_Toc469139275"/>
      <w:bookmarkStart w:id="1081" w:name="_Toc469152720"/>
      <w:bookmarkStart w:id="1082" w:name="_Toc491174819"/>
      <w:bookmarkStart w:id="1083" w:name="_Toc494304051"/>
      <w:bookmarkStart w:id="1084" w:name="_Toc532827401"/>
      <w:bookmarkStart w:id="1085" w:name="_Toc532827809"/>
      <w:r>
        <w:t>V</w:t>
      </w:r>
      <w:r w:rsidR="00603767" w:rsidRPr="00C0592E">
        <w:t xml:space="preserve">iew Virtual Profile </w:t>
      </w:r>
      <w:r>
        <w:t>D</w:t>
      </w:r>
      <w:r w:rsidR="00603767" w:rsidRPr="00C0592E">
        <w:t>ata</w:t>
      </w:r>
      <w:bookmarkEnd w:id="1078"/>
      <w:bookmarkEnd w:id="1079"/>
      <w:bookmarkEnd w:id="1080"/>
      <w:bookmarkEnd w:id="1081"/>
      <w:bookmarkEnd w:id="1082"/>
      <w:bookmarkEnd w:id="1083"/>
      <w:bookmarkEnd w:id="1084"/>
      <w:bookmarkEnd w:id="1085"/>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1086" w:name="_Toc469043345"/>
      <w:bookmarkStart w:id="1087" w:name="_Toc469044979"/>
      <w:bookmarkStart w:id="1088" w:name="_Toc469139276"/>
      <w:bookmarkStart w:id="1089" w:name="_Toc469152721"/>
      <w:bookmarkStart w:id="1090" w:name="_Toc491174820"/>
      <w:bookmarkStart w:id="1091" w:name="_Toc494304052"/>
      <w:bookmarkStart w:id="1092" w:name="_Toc532827402"/>
      <w:bookmarkStart w:id="1093" w:name="_Toc532827810"/>
      <w:r w:rsidRPr="00C0592E">
        <w:t>Profile Explorer Event Icons</w:t>
      </w:r>
      <w:bookmarkEnd w:id="1067"/>
      <w:bookmarkEnd w:id="1086"/>
      <w:bookmarkEnd w:id="1087"/>
      <w:bookmarkEnd w:id="1088"/>
      <w:bookmarkEnd w:id="1089"/>
      <w:bookmarkEnd w:id="1090"/>
      <w:bookmarkEnd w:id="1091"/>
      <w:bookmarkEnd w:id="1092"/>
      <w:bookmarkEnd w:id="1093"/>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67DADC44">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52411569">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1094" w:name="_Toc469139277"/>
      <w:bookmarkStart w:id="1095" w:name="_Toc469152722"/>
      <w:bookmarkStart w:id="1096" w:name="_Toc491174821"/>
      <w:bookmarkStart w:id="1097" w:name="_Toc494304053"/>
      <w:bookmarkStart w:id="1098" w:name="_Toc532827403"/>
      <w:bookmarkStart w:id="1099" w:name="_Toc532827811"/>
      <w:r>
        <w:lastRenderedPageBreak/>
        <w:t>Virtual Profile Event Icons</w:t>
      </w:r>
      <w:bookmarkEnd w:id="1094"/>
      <w:bookmarkEnd w:id="1095"/>
      <w:bookmarkEnd w:id="1096"/>
      <w:bookmarkEnd w:id="1097"/>
      <w:bookmarkEnd w:id="1098"/>
      <w:bookmarkEnd w:id="1099"/>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0F8E4D27" w:rsidR="007E12D5" w:rsidRPr="00C0592E" w:rsidRDefault="007E12D5" w:rsidP="007E12D5">
      <w:pPr>
        <w:ind w:left="450"/>
        <w:rPr>
          <w:noProof/>
        </w:rPr>
      </w:pPr>
      <w:r>
        <w:rPr>
          <w:noProof/>
        </w:rPr>
        <w:t xml:space="preserve"> </w:t>
      </w:r>
      <w:r w:rsidR="0000475B">
        <w:rPr>
          <w:noProof/>
        </w:rPr>
        <w:drawing>
          <wp:inline distT="0" distB="0" distL="0" distR="0" wp14:anchorId="01598099" wp14:editId="02E229F8">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6132925B" w:rsidR="007E12D5" w:rsidRPr="00C0592E" w:rsidRDefault="0000475B" w:rsidP="007E12D5">
      <w:pPr>
        <w:ind w:left="450"/>
        <w:rPr>
          <w:noProof/>
        </w:rPr>
      </w:pPr>
      <w:r>
        <w:rPr>
          <w:noProof/>
        </w:rPr>
        <w:drawing>
          <wp:inline distT="0" distB="0" distL="0" distR="0" wp14:anchorId="52699D49" wp14:editId="3970B7DB">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A9C0C26">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F8AC3C0">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05F1AC6A" w:rsidR="008708F9" w:rsidRPr="00C0592E" w:rsidRDefault="008479B3" w:rsidP="00523E22">
      <w:pPr>
        <w:pStyle w:val="ListBullet2"/>
      </w:pPr>
      <w:r w:rsidRPr="00C0592E">
        <w:t>Cpk</w:t>
      </w:r>
      <w:r w:rsidR="00202BAC">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39849490">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2E441CE0">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6C2587F2" w:rsidR="00B7341B" w:rsidRDefault="000E0382" w:rsidP="00523E22">
      <w:pPr>
        <w:pStyle w:val="List"/>
        <w:ind w:left="720"/>
        <w:rPr>
          <w:noProof/>
        </w:rPr>
      </w:pPr>
      <w:r>
        <w:rPr>
          <w:noProof/>
        </w:rPr>
        <w:drawing>
          <wp:inline distT="0" distB="0" distL="0" distR="0" wp14:anchorId="355CA0B5" wp14:editId="0614789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33" o:title=""/>
          </v:shape>
          <o:OLEObject Type="Embed" ProgID="PBrush" ShapeID="_x0000_i1029" DrawAspect="Content" ObjectID="_1663480992" r:id="rId134"/>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35" o:title=""/>
          </v:shape>
          <o:OLEObject Type="Embed" ProgID="PBrush" ShapeID="_x0000_i1030" DrawAspect="Content" ObjectID="_1663480993" r:id="rId136"/>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1100" w:name="_Toc469043346"/>
      <w:bookmarkStart w:id="1101" w:name="_Toc469044980"/>
      <w:bookmarkStart w:id="1102" w:name="_Toc469139278"/>
      <w:bookmarkStart w:id="1103" w:name="_Toc469152723"/>
      <w:bookmarkStart w:id="1104" w:name="_Toc491174822"/>
      <w:bookmarkStart w:id="1105" w:name="_Toc494304054"/>
      <w:bookmarkStart w:id="1106" w:name="_Toc532827252"/>
      <w:bookmarkStart w:id="1107" w:name="_Toc532827404"/>
      <w:bookmarkStart w:id="1108" w:name="_Toc532827812"/>
      <w:r w:rsidR="009B7153">
        <w:lastRenderedPageBreak/>
        <w:t>Access</w:t>
      </w:r>
      <w:r>
        <w:t xml:space="preserve"> History Data Backup Files</w:t>
      </w:r>
      <w:bookmarkEnd w:id="1100"/>
      <w:bookmarkEnd w:id="1101"/>
      <w:bookmarkEnd w:id="1102"/>
      <w:bookmarkEnd w:id="1103"/>
      <w:bookmarkEnd w:id="1104"/>
      <w:bookmarkEnd w:id="1105"/>
      <w:bookmarkEnd w:id="1106"/>
      <w:bookmarkEnd w:id="1107"/>
      <w:bookmarkEnd w:id="1108"/>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5A623F8C">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696EC1BF" w14:textId="7AFCCBB6" w:rsidR="00787C24" w:rsidRDefault="00787C24" w:rsidP="006E1668"/>
    <w:p w14:paraId="1E550C9E" w14:textId="77777777" w:rsidR="000A4191" w:rsidRDefault="000A4191" w:rsidP="009B7153"/>
    <w:p w14:paraId="3FD1D59A" w14:textId="77777777" w:rsidR="008708F9" w:rsidRDefault="009B7153">
      <w:pPr>
        <w:pStyle w:val="Heading2"/>
      </w:pPr>
      <w:bookmarkStart w:id="1109" w:name="_Toc119468104"/>
      <w:bookmarkStart w:id="1110" w:name="_Toc329784619"/>
      <w:bookmarkStart w:id="1111" w:name="_Toc469043347"/>
      <w:bookmarkStart w:id="1112" w:name="_Toc469044981"/>
      <w:bookmarkStart w:id="1113" w:name="_Toc469139279"/>
      <w:bookmarkStart w:id="1114" w:name="_Toc469152724"/>
      <w:bookmarkStart w:id="1115" w:name="_Toc491174823"/>
      <w:bookmarkStart w:id="1116" w:name="_Toc494304055"/>
      <w:bookmarkStart w:id="1117" w:name="_Toc532827253"/>
      <w:bookmarkStart w:id="1118" w:name="_Toc532827405"/>
      <w:bookmarkStart w:id="1119" w:name="_Toc532827813"/>
      <w:r>
        <w:t>Insert</w:t>
      </w:r>
      <w:r w:rsidR="008708F9">
        <w:t xml:space="preserve"> </w:t>
      </w:r>
      <w:r w:rsidR="00754243">
        <w:t xml:space="preserve">Data Files </w:t>
      </w:r>
      <w:r>
        <w:t>f</w:t>
      </w:r>
      <w:r w:rsidR="00754243">
        <w:t xml:space="preserve">rom </w:t>
      </w:r>
      <w:r>
        <w:t>a</w:t>
      </w:r>
      <w:r w:rsidR="00754243">
        <w:t>n Outside Source</w:t>
      </w:r>
      <w:bookmarkEnd w:id="1109"/>
      <w:bookmarkEnd w:id="1110"/>
      <w:bookmarkEnd w:id="1111"/>
      <w:bookmarkEnd w:id="1112"/>
      <w:bookmarkEnd w:id="1113"/>
      <w:bookmarkEnd w:id="1114"/>
      <w:bookmarkEnd w:id="1115"/>
      <w:bookmarkEnd w:id="1116"/>
      <w:bookmarkEnd w:id="1117"/>
      <w:bookmarkEnd w:id="1118"/>
      <w:bookmarkEnd w:id="1119"/>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1120" w:name="_Toc69272384"/>
      <w:bookmarkStart w:id="1121" w:name="_Toc119468105"/>
      <w:bookmarkStart w:id="1122" w:name="_Toc329784620"/>
      <w:bookmarkStart w:id="1123" w:name="_Toc469043348"/>
      <w:bookmarkStart w:id="1124" w:name="_Toc469044982"/>
      <w:bookmarkStart w:id="1125" w:name="_Toc469139280"/>
      <w:bookmarkStart w:id="1126" w:name="_Toc469152725"/>
      <w:bookmarkStart w:id="1127" w:name="_Toc491174824"/>
      <w:bookmarkStart w:id="1128" w:name="_Toc494304056"/>
      <w:bookmarkStart w:id="1129" w:name="_Toc532827254"/>
      <w:bookmarkStart w:id="1130" w:name="_Toc532827406"/>
      <w:bookmarkStart w:id="1131" w:name="_Toc532827814"/>
      <w:r w:rsidRPr="008B09BB">
        <w:t>Renam</w:t>
      </w:r>
      <w:r w:rsidR="009B7153">
        <w:t>e</w:t>
      </w:r>
      <w:r w:rsidRPr="008B09BB">
        <w:t xml:space="preserve"> </w:t>
      </w:r>
      <w:r w:rsidR="00754243">
        <w:t>P</w:t>
      </w:r>
      <w:r w:rsidR="00754243" w:rsidRPr="008B09BB">
        <w:t>rofiles</w:t>
      </w:r>
      <w:bookmarkEnd w:id="1120"/>
      <w:bookmarkEnd w:id="1121"/>
      <w:bookmarkEnd w:id="1122"/>
      <w:bookmarkEnd w:id="1123"/>
      <w:bookmarkEnd w:id="1124"/>
      <w:bookmarkEnd w:id="1125"/>
      <w:bookmarkEnd w:id="1126"/>
      <w:bookmarkEnd w:id="1127"/>
      <w:bookmarkEnd w:id="1128"/>
      <w:bookmarkEnd w:id="1129"/>
      <w:bookmarkEnd w:id="1130"/>
      <w:bookmarkEnd w:id="1131"/>
    </w:p>
    <w:p w14:paraId="5DD44EF6"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w:t>
      </w:r>
      <w:del w:id="1132" w:author="Tom Bergeron" w:date="2020-09-29T13:57:00Z">
        <w:r w:rsidRPr="008B09BB" w:rsidDel="00A01667">
          <w:delText>,</w:delText>
        </w:r>
      </w:del>
      <w:r w:rsidRPr="008B09BB">
        <w:t xml:space="preserve">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36514BBF" w:rsidR="000A4191" w:rsidRPr="009B7153" w:rsidRDefault="000A4191" w:rsidP="00AA5614">
      <w:pPr>
        <w:pStyle w:val="ListParagraph"/>
        <w:numPr>
          <w:ilvl w:val="0"/>
          <w:numId w:val="107"/>
        </w:numPr>
      </w:pPr>
      <w:r w:rsidRPr="009B7153">
        <w:t xml:space="preserve">The new profile name will appear on all the screens (Profile Explorer, General Tab, </w:t>
      </w:r>
      <w:r w:rsidR="00D86AC7">
        <w:t>etc.</w:t>
      </w:r>
      <w:r w:rsidRPr="009B7153">
        <w:t>).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1133" w:name="_Understanding_Virtual_Profiling"/>
      <w:bookmarkStart w:id="1134" w:name="_Toc119468106"/>
      <w:bookmarkStart w:id="1135" w:name="_Ref119744922"/>
      <w:bookmarkStart w:id="1136" w:name="_Toc329784621"/>
      <w:bookmarkStart w:id="1137" w:name="_Toc329852092"/>
      <w:bookmarkStart w:id="1138" w:name="_Toc331173664"/>
      <w:bookmarkStart w:id="1139" w:name="_Toc332208772"/>
      <w:bookmarkStart w:id="1140" w:name="_Toc332274019"/>
      <w:bookmarkStart w:id="1141" w:name="_Toc367109140"/>
      <w:bookmarkStart w:id="1142" w:name="_Toc394486339"/>
      <w:bookmarkStart w:id="1143" w:name="_Toc394583545"/>
      <w:bookmarkStart w:id="1144" w:name="_Toc468171261"/>
      <w:bookmarkStart w:id="1145" w:name="_Toc468549176"/>
      <w:bookmarkStart w:id="1146" w:name="_Toc468552694"/>
      <w:bookmarkStart w:id="1147" w:name="_Toc469041221"/>
      <w:bookmarkStart w:id="1148" w:name="_Toc469041327"/>
      <w:bookmarkStart w:id="1149" w:name="_Toc469043349"/>
      <w:bookmarkStart w:id="1150" w:name="_Toc469044983"/>
      <w:bookmarkStart w:id="1151" w:name="_Toc469139281"/>
      <w:bookmarkStart w:id="1152" w:name="_Toc469143773"/>
      <w:bookmarkStart w:id="1153" w:name="_Toc469152531"/>
      <w:bookmarkStart w:id="1154" w:name="_Toc469152726"/>
      <w:bookmarkStart w:id="1155" w:name="_Toc491174825"/>
      <w:bookmarkStart w:id="1156" w:name="_Toc491175162"/>
      <w:bookmarkStart w:id="1157" w:name="_Toc494304057"/>
      <w:bookmarkStart w:id="1158" w:name="_Toc494304200"/>
      <w:bookmarkStart w:id="1159" w:name="_Toc532827255"/>
      <w:bookmarkStart w:id="1160" w:name="_Toc532827407"/>
      <w:bookmarkStart w:id="1161" w:name="_Toc532827587"/>
      <w:bookmarkStart w:id="1162" w:name="_Toc532827815"/>
      <w:bookmarkStart w:id="1163" w:name="_Toc532892542"/>
      <w:bookmarkStart w:id="1164" w:name="_Toc486325587"/>
      <w:bookmarkEnd w:id="1068"/>
      <w:bookmarkEnd w:id="1133"/>
      <w:r>
        <w:lastRenderedPageBreak/>
        <w:t>Virtual Profiling</w:t>
      </w:r>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p>
    <w:p w14:paraId="216AB3B1" w14:textId="3C41A96E" w:rsidR="004E6F9A" w:rsidRPr="004E6F9A" w:rsidRDefault="00667D1B" w:rsidP="00667D1B">
      <w:bookmarkStart w:id="1165" w:name="_Toc119468110"/>
      <w:bookmarkStart w:id="1166" w:name="_Toc329784625"/>
      <w:r w:rsidRPr="00D7395A">
        <w:rPr>
          <w:i/>
        </w:rPr>
        <w:t>Virtual Profiling</w:t>
      </w:r>
      <w:r>
        <w:t xml:space="preserve"> (VP) is a means of reliably predicting the thermal profile based on a comparison of real-time temperature and conveyor speed data against a </w:t>
      </w:r>
      <w:r w:rsidRPr="00D7395A">
        <w:rPr>
          <w:i/>
        </w:rPr>
        <w:t>baseline</w:t>
      </w:r>
      <w:r>
        <w:t xml:space="preserve"> profile established by an earlier profiler run through the oven.  </w:t>
      </w:r>
      <w:r w:rsidR="004E6F9A">
        <w:t xml:space="preserve">The software generates a Virtual Profile at </w:t>
      </w:r>
      <w:r w:rsidR="004E6F9A">
        <w:rPr>
          <w:i/>
        </w:rPr>
        <w:t>a user-selected interval from once per hour to once every 24 hours.</w:t>
      </w:r>
    </w:p>
    <w:p w14:paraId="5C5A921E" w14:textId="77777777" w:rsidR="004E6F9A" w:rsidRDefault="004E6F9A" w:rsidP="00667D1B"/>
    <w:p w14:paraId="1B420EAD" w14:textId="14CC83E3" w:rsidR="00667D1B" w:rsidRDefault="00667D1B" w:rsidP="00667D1B">
      <w:r>
        <w:t>For a given product, this baseline needs to represent an optimum oven recipe with a good PWI value a</w:t>
      </w:r>
      <w:r w:rsidR="00035FF6">
        <w:t>nd a quality soldering result.</w:t>
      </w:r>
      <w:r w:rsidR="004E6F9A">
        <w:t xml:space="preserve"> </w:t>
      </w:r>
      <w:r>
        <w:t xml:space="preserve">During the </w:t>
      </w:r>
      <w:r w:rsidR="004E6F9A">
        <w:t xml:space="preserve">initial </w:t>
      </w:r>
      <w:r>
        <w:t xml:space="preserve">profile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 xml:space="preserve">se temperature readings </w:t>
      </w:r>
      <w:r w:rsidR="00202BAC">
        <w:t xml:space="preserve">and </w:t>
      </w:r>
      <w:r>
        <w:t>stores this data as</w:t>
      </w:r>
      <w:r w:rsidR="00035FF6">
        <w:t xml:space="preserve"> part of the baseline profile.</w:t>
      </w:r>
    </w:p>
    <w:p w14:paraId="5039B247" w14:textId="77777777" w:rsidR="00667D1B" w:rsidRDefault="00667D1B" w:rsidP="00667D1B"/>
    <w:p w14:paraId="507926CF" w14:textId="66E008A0" w:rsidR="00667D1B" w:rsidRPr="00035FF6" w:rsidRDefault="00667D1B" w:rsidP="00667D1B">
      <w:r w:rsidRPr="00035FF6">
        <w:t>Once the baseline is established, the software goes into monitoring mode, recording real-time belt speed and probe temperature data a</w:t>
      </w:r>
      <w:r w:rsidR="004E6F9A">
        <w:t>t the specified interval as the production run</w:t>
      </w:r>
      <w:r w:rsidRPr="00035FF6">
        <w:t xml:space="preserve"> passes through the oven.  Comparing real-time data to the baseline profile, </w:t>
      </w:r>
      <w:r w:rsidR="000A4191" w:rsidRPr="00035FF6">
        <w:t xml:space="preserve">the automatic system </w:t>
      </w:r>
      <w:r w:rsidRPr="00035FF6">
        <w:t xml:space="preserve">algorithms accurately extrapolate a simulated thermal profile.  </w:t>
      </w:r>
      <w:r w:rsidR="004E6F9A" w:rsidRPr="00035FF6">
        <w:t>When oven data varies significantly from the baseline profile, the software displays appropriate warnings to system operators</w:t>
      </w:r>
      <w:r w:rsidR="004E6F9A">
        <w:t xml:space="preserve">. </w:t>
      </w:r>
      <w:r w:rsidR="000A4191" w:rsidRPr="00035FF6">
        <w:t xml:space="preserve">The </w:t>
      </w:r>
      <w:r w:rsidR="004E6F9A">
        <w:t>software saves the data from each profile/virtual profile</w:t>
      </w:r>
      <w:r w:rsidRPr="00035FF6">
        <w:t>, creating a valuable quality assurance record.</w:t>
      </w:r>
    </w:p>
    <w:p w14:paraId="52D2A4F2" w14:textId="77777777" w:rsidR="00667D1B" w:rsidRPr="00035FF6" w:rsidRDefault="00667D1B" w:rsidP="00667D1B"/>
    <w:p w14:paraId="52B47354" w14:textId="77777777" w:rsidR="000B2859" w:rsidRPr="00C0592E" w:rsidRDefault="000B2859" w:rsidP="000B2859">
      <w:r>
        <w:t>If you’ve purchased the option</w:t>
      </w:r>
      <w:r w:rsidRPr="00C0592E">
        <w:t xml:space="preserve">, the </w:t>
      </w:r>
      <w:r>
        <w:t>software can display</w:t>
      </w:r>
      <w:r w:rsidRPr="00C0592E">
        <w:t xml:space="preserve"> </w:t>
      </w:r>
      <w:r>
        <w:t xml:space="preserve">a chart and table of profile data </w:t>
      </w:r>
      <w:r w:rsidRPr="00C0592E">
        <w:t>bas</w:t>
      </w:r>
      <w:r>
        <w:t>ed on the process window and also Statistical Process C</w:t>
      </w:r>
      <w:r w:rsidRPr="00C0592E">
        <w:t xml:space="preserve">ontrol </w:t>
      </w:r>
      <w:r>
        <w:t xml:space="preserve">(SPC) </w:t>
      </w:r>
      <w:r w:rsidRPr="00C0592E">
        <w:t xml:space="preserve">charts.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1167" w:name="_Get_a_Valid"/>
      <w:bookmarkStart w:id="1168" w:name="_Toc119468109"/>
      <w:bookmarkStart w:id="1169" w:name="_Ref323303447"/>
      <w:bookmarkStart w:id="1170" w:name="_Toc353195420"/>
      <w:bookmarkStart w:id="1171" w:name="_Toc358296277"/>
      <w:bookmarkStart w:id="1172" w:name="_Toc358298442"/>
      <w:bookmarkStart w:id="1173" w:name="_Toc393899753"/>
      <w:bookmarkStart w:id="1174" w:name="_Toc469043350"/>
      <w:bookmarkStart w:id="1175" w:name="_Toc469044984"/>
      <w:bookmarkStart w:id="1176" w:name="_Toc469139282"/>
      <w:bookmarkStart w:id="1177" w:name="_Toc469152727"/>
      <w:bookmarkStart w:id="1178" w:name="_Toc491174826"/>
      <w:bookmarkStart w:id="1179" w:name="_Toc494304058"/>
      <w:bookmarkStart w:id="1180" w:name="_Toc532827256"/>
      <w:bookmarkStart w:id="1181" w:name="_Toc532827408"/>
      <w:bookmarkStart w:id="1182" w:name="_Toc532827816"/>
      <w:bookmarkEnd w:id="1167"/>
      <w:r>
        <w:t>Get</w:t>
      </w:r>
      <w:r w:rsidR="00035FF6">
        <w:t xml:space="preserve"> a</w:t>
      </w:r>
      <w:r w:rsidR="00754243">
        <w:t xml:space="preserve"> Valid Baseline P</w:t>
      </w:r>
      <w:r w:rsidR="00754243" w:rsidRPr="00C0592E">
        <w:t>rofile</w:t>
      </w:r>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4529B665"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30797231">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F51FF">
      <w:pPr>
        <w:pStyle w:val="Heading3"/>
      </w:pPr>
      <w:bookmarkStart w:id="1183" w:name="_Integrate_Empty_Oven"/>
      <w:bookmarkStart w:id="1184" w:name="_Ref324433808"/>
      <w:bookmarkStart w:id="1185" w:name="_Toc358296278"/>
      <w:bookmarkStart w:id="1186" w:name="_Toc358298443"/>
      <w:bookmarkStart w:id="1187" w:name="_Toc469043351"/>
      <w:bookmarkStart w:id="1188" w:name="_Toc469044985"/>
      <w:bookmarkStart w:id="1189" w:name="_Toc469139283"/>
      <w:bookmarkStart w:id="1190" w:name="_Toc469152728"/>
      <w:bookmarkStart w:id="1191" w:name="_Toc491174827"/>
      <w:bookmarkStart w:id="1192" w:name="_Toc494304059"/>
      <w:bookmarkStart w:id="1193" w:name="_Toc532827409"/>
      <w:bookmarkStart w:id="1194" w:name="_Toc532827817"/>
      <w:bookmarkEnd w:id="1183"/>
      <w:r w:rsidRPr="00F3112F">
        <w:t>Integrat</w:t>
      </w:r>
      <w:r w:rsidR="00035FF6">
        <w:t>e</w:t>
      </w:r>
      <w:r>
        <w:t xml:space="preserve"> </w:t>
      </w:r>
      <w:r w:rsidR="00C653DF">
        <w:t>Empty Oven Data</w:t>
      </w:r>
      <w:bookmarkEnd w:id="1184"/>
      <w:bookmarkEnd w:id="1185"/>
      <w:bookmarkEnd w:id="1186"/>
      <w:bookmarkEnd w:id="1187"/>
      <w:bookmarkEnd w:id="1188"/>
      <w:bookmarkEnd w:id="1189"/>
      <w:bookmarkEnd w:id="1190"/>
      <w:bookmarkEnd w:id="1191"/>
      <w:bookmarkEnd w:id="1192"/>
      <w:bookmarkEnd w:id="1193"/>
      <w:bookmarkEnd w:id="1194"/>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218596CD"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r w:rsidR="000B2859">
        <w:t>, and Virtual Profiling will not be able to be used</w:t>
      </w:r>
      <w:r>
        <w:t>.</w:t>
      </w:r>
    </w:p>
    <w:p w14:paraId="0DFBCC70" w14:textId="77777777" w:rsidR="008708F9" w:rsidRDefault="003359C6">
      <w:pPr>
        <w:pStyle w:val="Heading2"/>
      </w:pPr>
      <w:bookmarkStart w:id="1195" w:name="_Toc469043352"/>
      <w:bookmarkStart w:id="1196" w:name="_Toc469044986"/>
      <w:bookmarkStart w:id="1197" w:name="_Toc469139284"/>
      <w:bookmarkStart w:id="1198" w:name="_Toc469152729"/>
      <w:bookmarkStart w:id="1199" w:name="_Toc491174828"/>
      <w:bookmarkStart w:id="1200" w:name="_Toc494304060"/>
      <w:bookmarkStart w:id="1201" w:name="_Toc532827257"/>
      <w:bookmarkStart w:id="1202" w:name="_Toc532827410"/>
      <w:bookmarkStart w:id="1203" w:name="_Toc532827818"/>
      <w:r>
        <w:lastRenderedPageBreak/>
        <w:t>Creat</w:t>
      </w:r>
      <w:r w:rsidR="00035FF6">
        <w:t>e</w:t>
      </w:r>
      <w:r w:rsidR="00754243">
        <w:t>/</w:t>
      </w:r>
      <w:r w:rsidR="00035FF6">
        <w:t>Load a</w:t>
      </w:r>
      <w:r w:rsidR="00754243">
        <w:t xml:space="preserve"> </w:t>
      </w:r>
      <w:r w:rsidR="008708F9">
        <w:t>Virtual Profil</w:t>
      </w:r>
      <w:bookmarkEnd w:id="1165"/>
      <w:r>
        <w:t>e</w:t>
      </w:r>
      <w:bookmarkEnd w:id="1166"/>
      <w:bookmarkEnd w:id="1195"/>
      <w:bookmarkEnd w:id="1196"/>
      <w:bookmarkEnd w:id="1197"/>
      <w:bookmarkEnd w:id="1198"/>
      <w:bookmarkEnd w:id="1199"/>
      <w:bookmarkEnd w:id="1200"/>
      <w:bookmarkEnd w:id="1201"/>
      <w:bookmarkEnd w:id="1202"/>
      <w:bookmarkEnd w:id="1203"/>
    </w:p>
    <w:p w14:paraId="0FDE9146" w14:textId="1CF70633" w:rsidR="008708F9" w:rsidRPr="00C0592E" w:rsidRDefault="008708F9" w:rsidP="00FE227B">
      <w:r w:rsidRPr="00C0592E">
        <w:t>Ther</w:t>
      </w:r>
      <w:r w:rsidR="006214AE" w:rsidRPr="00C0592E">
        <w:t>e</w:t>
      </w:r>
      <w:r w:rsidR="005C5B8E">
        <w:t xml:space="preserve"> are </w:t>
      </w:r>
      <w:r w:rsidR="00B7162F">
        <w:t>two</w:t>
      </w:r>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1B8058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r w:rsidR="00202BAC">
              <w:t xml:space="preserve"> A message will display asking you to confirm if you want to proceed. See Figure 57.</w:t>
            </w:r>
          </w:p>
        </w:tc>
        <w:tc>
          <w:tcPr>
            <w:tcW w:w="1626" w:type="dxa"/>
            <w:shd w:val="clear" w:color="auto" w:fill="auto"/>
          </w:tcPr>
          <w:p w14:paraId="2D8579ED" w14:textId="16A051A5" w:rsidR="007379CA" w:rsidRDefault="000E0382" w:rsidP="00BC6102">
            <w:r>
              <w:rPr>
                <w:noProof/>
              </w:rPr>
              <w:drawing>
                <wp:inline distT="0" distB="0" distL="0" distR="0" wp14:anchorId="4B97A3E7" wp14:editId="21437E26">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24CCD00F" w:rsidR="00D517A1" w:rsidRPr="00C0592E" w:rsidRDefault="00D517A1" w:rsidP="00FD70FE">
            <w:pPr>
              <w:pStyle w:val="ListParagraph"/>
              <w:ind w:left="0"/>
            </w:pPr>
          </w:p>
        </w:tc>
        <w:tc>
          <w:tcPr>
            <w:tcW w:w="1626" w:type="dxa"/>
            <w:shd w:val="clear" w:color="auto" w:fill="auto"/>
          </w:tcPr>
          <w:p w14:paraId="1008D5FA" w14:textId="60569AE6" w:rsidR="00D517A1" w:rsidRDefault="00D517A1" w:rsidP="00BC6102"/>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1204" w:name="_Process_Control_Barcode_Option"/>
      <w:bookmarkEnd w:id="1204"/>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645440" behindDoc="0" locked="0" layoutInCell="1" allowOverlap="1" wp14:anchorId="5F49660D" wp14:editId="40B4744B">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C4A47" id="AutoShape 4267" o:spid="_x0000_s1026" type="#_x0000_t13" style="position:absolute;margin-left:180pt;margin-top:48.4pt;width:67.9pt;height:12.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644416" behindDoc="0" locked="0" layoutInCell="1" allowOverlap="1" wp14:anchorId="4145C39C" wp14:editId="65DE2940">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6DA0B3" id="Oval 4266" o:spid="_x0000_s1026" style="position:absolute;margin-left:118.15pt;margin-top:35.5pt;width:61.85pt;height:32.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16E16B72">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60E3BD2B">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77777777" w:rsidR="008708F9" w:rsidRDefault="00566FC7" w:rsidP="00F5043F">
      <w:pPr>
        <w:pStyle w:val="Caption"/>
      </w:pPr>
      <w:r w:rsidRPr="00566FC7">
        <w:t xml:space="preserve">Figure </w:t>
      </w:r>
      <w:fldSimple w:instr=" SEQ Figure \* ARABIC ">
        <w:r w:rsidR="0013342E">
          <w:rPr>
            <w:noProof/>
          </w:rPr>
          <w:t>57</w:t>
        </w:r>
      </w:fldSimple>
      <w:r w:rsidR="009F6CFB">
        <w:t>: Profile Explorer – Start Virtual Profiling</w:t>
      </w:r>
    </w:p>
    <w:p w14:paraId="1ACC22BF" w14:textId="77777777" w:rsidR="00AE6454" w:rsidRDefault="00AE6454"/>
    <w:p w14:paraId="245DAD04" w14:textId="21294871"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13342E" w:rsidRPr="00BC6102">
        <w:t xml:space="preserve">Figure </w:t>
      </w:r>
      <w:r w:rsidR="0013342E">
        <w:rPr>
          <w:noProof/>
        </w:rPr>
        <w:t>58</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47488" behindDoc="0" locked="0" layoutInCell="1" allowOverlap="1" wp14:anchorId="0C4FFCF3" wp14:editId="1BDD02C6">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4486A" id="AutoShape 4269" o:spid="_x0000_s1026" type="#_x0000_t13" style="position:absolute;margin-left:189.95pt;margin-top:27.65pt;width:67.9pt;height:12.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646464" behindDoc="0" locked="0" layoutInCell="1" allowOverlap="1" wp14:anchorId="02F159BD" wp14:editId="08C02BD7">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FFB631" id="Oval 4268" o:spid="_x0000_s1026" style="position:absolute;margin-left:128.15pt;margin-top:17.7pt;width:57.3pt;height:32.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4F5E9CA3">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7BAC08A1">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77777777" w:rsidR="008708F9" w:rsidRPr="00BC6102" w:rsidRDefault="00566FC7" w:rsidP="00BC6102">
      <w:pPr>
        <w:pStyle w:val="Caption"/>
      </w:pPr>
      <w:bookmarkStart w:id="1205" w:name="_Ref185837842"/>
      <w:r w:rsidRPr="00BC6102">
        <w:t xml:space="preserve">Figure </w:t>
      </w:r>
      <w:fldSimple w:instr=" SEQ Figure \* ARABIC ">
        <w:r w:rsidR="0013342E">
          <w:rPr>
            <w:noProof/>
          </w:rPr>
          <w:t>58</w:t>
        </w:r>
      </w:fldSimple>
      <w:bookmarkEnd w:id="1205"/>
      <w:r w:rsidR="009F6CFB">
        <w:t>: Virtual Profiling – Oven Recipe set correctly</w:t>
      </w:r>
    </w:p>
    <w:p w14:paraId="50BD08DC" w14:textId="77777777"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 software to make sure there are no error messages or errors that will cause the system to hang.</w:t>
      </w:r>
    </w:p>
    <w:p w14:paraId="0385D6A4" w14:textId="77777777" w:rsidR="00014AF6" w:rsidRDefault="00014AF6" w:rsidP="003335AF">
      <w:pPr>
        <w:rPr>
          <w:noProof/>
        </w:rPr>
      </w:pPr>
    </w:p>
    <w:p w14:paraId="4087FAF0" w14:textId="77777777" w:rsidR="00014AF6" w:rsidRDefault="00014AF6" w:rsidP="003335AF">
      <w:pPr>
        <w:rPr>
          <w:noProof/>
        </w:rPr>
      </w:pPr>
    </w:p>
    <w:p w14:paraId="4189F7E9" w14:textId="77777777" w:rsidR="005E2966" w:rsidRDefault="005E2966"/>
    <w:p w14:paraId="64584F92" w14:textId="77777777" w:rsidR="00014AF6" w:rsidRDefault="00014AF6"/>
    <w:p w14:paraId="29F27DC1" w14:textId="0DF76AAA" w:rsidR="008708F9" w:rsidRDefault="008708F9">
      <w:pPr>
        <w:pStyle w:val="Heading2"/>
      </w:pPr>
      <w:bookmarkStart w:id="1206" w:name="_Monitoring_Production_In"/>
      <w:bookmarkStart w:id="1207" w:name="_Toc119468113"/>
      <w:bookmarkStart w:id="1208" w:name="_Toc329784628"/>
      <w:bookmarkStart w:id="1209" w:name="_Toc469043358"/>
      <w:bookmarkStart w:id="1210" w:name="_Toc469044992"/>
      <w:bookmarkStart w:id="1211" w:name="_Toc469139290"/>
      <w:bookmarkStart w:id="1212" w:name="_Toc469152735"/>
      <w:bookmarkStart w:id="1213" w:name="_Toc491174829"/>
      <w:bookmarkStart w:id="1214" w:name="_Toc494304061"/>
      <w:bookmarkStart w:id="1215" w:name="_Toc532827258"/>
      <w:bookmarkStart w:id="1216" w:name="_Toc532827411"/>
      <w:bookmarkStart w:id="1217" w:name="_Toc532827819"/>
      <w:bookmarkEnd w:id="1206"/>
      <w:r>
        <w:t xml:space="preserve">Live Mode </w:t>
      </w:r>
      <w:r w:rsidR="00754243">
        <w:t xml:space="preserve">- </w:t>
      </w:r>
      <w:r>
        <w:t xml:space="preserve">General </w:t>
      </w:r>
      <w:r w:rsidR="00754243">
        <w:t>Tab</w:t>
      </w:r>
      <w:bookmarkEnd w:id="1207"/>
      <w:bookmarkEnd w:id="1208"/>
      <w:bookmarkEnd w:id="1209"/>
      <w:bookmarkEnd w:id="1210"/>
      <w:bookmarkEnd w:id="1211"/>
      <w:bookmarkEnd w:id="1212"/>
      <w:bookmarkEnd w:id="1213"/>
      <w:bookmarkEnd w:id="1214"/>
      <w:bookmarkEnd w:id="1215"/>
      <w:bookmarkEnd w:id="1216"/>
      <w:bookmarkEnd w:id="1217"/>
    </w:p>
    <w:p w14:paraId="56CF1D1E" w14:textId="4BB59031" w:rsidR="00CE6832" w:rsidRDefault="00014AF6" w:rsidP="006E1668">
      <w:pPr>
        <w:keepNext/>
        <w:jc w:val="center"/>
      </w:pPr>
      <w:r>
        <w:rPr>
          <w:noProof/>
        </w:rPr>
        <w:drawing>
          <wp:inline distT="0" distB="0" distL="0" distR="0" wp14:anchorId="374194EE" wp14:editId="267DB110">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p>
    <w:p w14:paraId="629CF717" w14:textId="77777777" w:rsidR="00B65C7B" w:rsidRPr="00B65C7B" w:rsidRDefault="00B65C7B" w:rsidP="00B65C7B">
      <w:pPr>
        <w:pStyle w:val="Caption"/>
        <w:rPr>
          <w:rFonts w:ascii="Trebuchet MS" w:hAnsi="Trebuchet MS"/>
          <w:sz w:val="24"/>
          <w:szCs w:val="24"/>
        </w:rPr>
      </w:pPr>
      <w:r>
        <w:t xml:space="preserve">Figure </w:t>
      </w:r>
      <w:fldSimple w:instr=" SEQ Figure \* ARABIC ">
        <w:r w:rsidR="0013342E">
          <w:rPr>
            <w:noProof/>
          </w:rPr>
          <w:t>60</w:t>
        </w:r>
      </w:fldSimple>
      <w:r>
        <w:t>:</w:t>
      </w:r>
      <w:bookmarkStart w:id="1218" w:name="_Ref324342193"/>
      <w:r w:rsidRPr="00B65C7B">
        <w:t xml:space="preserve"> General Tab</w:t>
      </w:r>
      <w:bookmarkEnd w:id="1218"/>
      <w:r w:rsidRPr="00B65C7B">
        <w:t xml:space="preserve"> Screen</w:t>
      </w:r>
    </w:p>
    <w:p w14:paraId="3AC01C7A" w14:textId="77777777" w:rsidR="00B65C7B" w:rsidRDefault="00B65C7B" w:rsidP="00CE6832"/>
    <w:p w14:paraId="7711361B" w14:textId="53D2358C"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del w:id="1219" w:author="Tom Bergeron" w:date="2020-09-29T14:03:00Z">
        <w:r w:rsidRPr="00C0592E" w:rsidDel="00A01667">
          <w:delText>dashed-line</w:delText>
        </w:r>
        <w:r w:rsidDel="00A01667">
          <w:delText>s</w:delText>
        </w:r>
      </w:del>
      <w:ins w:id="1220" w:author="Tom Bergeron" w:date="2020-09-29T14:03:00Z">
        <w:r w:rsidR="00A01667" w:rsidRPr="00C0592E">
          <w:t>dashed lines</w:t>
        </w:r>
      </w:ins>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595E3486" w14:textId="77777777" w:rsidR="00CE6832" w:rsidRPr="00C0592E" w:rsidRDefault="00CE6832" w:rsidP="008F51FF">
      <w:pPr>
        <w:pStyle w:val="Heading3"/>
      </w:pPr>
      <w:bookmarkStart w:id="1221" w:name="_Toc394482460"/>
      <w:bookmarkStart w:id="1222" w:name="_Toc469043360"/>
      <w:bookmarkStart w:id="1223" w:name="_Toc469044994"/>
      <w:bookmarkStart w:id="1224" w:name="_Toc469139292"/>
      <w:bookmarkStart w:id="1225" w:name="_Toc469152737"/>
      <w:bookmarkStart w:id="1226" w:name="_Toc491174830"/>
      <w:bookmarkStart w:id="1227" w:name="_Toc494304062"/>
      <w:bookmarkStart w:id="1228" w:name="_Toc532827412"/>
      <w:bookmarkStart w:id="1229" w:name="_Toc532827820"/>
      <w:r>
        <w:t xml:space="preserve">Profile </w:t>
      </w:r>
      <w:r w:rsidR="00C653DF">
        <w:t>Statistics</w:t>
      </w:r>
      <w:bookmarkEnd w:id="1221"/>
      <w:bookmarkEnd w:id="1222"/>
      <w:bookmarkEnd w:id="1223"/>
      <w:bookmarkEnd w:id="1224"/>
      <w:bookmarkEnd w:id="1225"/>
      <w:bookmarkEnd w:id="1226"/>
      <w:bookmarkEnd w:id="1227"/>
      <w:bookmarkEnd w:id="1228"/>
      <w:bookmarkEnd w:id="1229"/>
    </w:p>
    <w:p w14:paraId="0E11F0B8" w14:textId="3C1C56D9"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w:t>
      </w:r>
      <w:r w:rsidR="00F3396F">
        <w:t xml:space="preserve"> </w:t>
      </w:r>
    </w:p>
    <w:p w14:paraId="614C75DE" w14:textId="77777777" w:rsidR="0090134B" w:rsidRDefault="00C653DF" w:rsidP="008F51FF">
      <w:pPr>
        <w:pStyle w:val="Heading3"/>
      </w:pPr>
      <w:bookmarkStart w:id="1230" w:name="_Toc469043361"/>
      <w:bookmarkStart w:id="1231" w:name="_Toc469044995"/>
      <w:bookmarkStart w:id="1232" w:name="_Toc469139293"/>
      <w:bookmarkStart w:id="1233" w:name="_Toc469152738"/>
      <w:bookmarkStart w:id="1234" w:name="_Toc491174831"/>
      <w:bookmarkStart w:id="1235" w:name="_Toc494304063"/>
      <w:bookmarkStart w:id="1236" w:name="_Toc532827413"/>
      <w:bookmarkStart w:id="1237" w:name="_Toc532827821"/>
      <w:r>
        <w:lastRenderedPageBreak/>
        <w:t>Graph Controller</w:t>
      </w:r>
      <w:bookmarkEnd w:id="1230"/>
      <w:bookmarkEnd w:id="1231"/>
      <w:bookmarkEnd w:id="1232"/>
      <w:bookmarkEnd w:id="1233"/>
      <w:bookmarkEnd w:id="1234"/>
      <w:bookmarkEnd w:id="1235"/>
      <w:bookmarkEnd w:id="1236"/>
      <w:bookmarkEnd w:id="1237"/>
    </w:p>
    <w:tbl>
      <w:tblPr>
        <w:tblW w:w="0" w:type="auto"/>
        <w:tblInd w:w="108" w:type="dxa"/>
        <w:tblLook w:val="04A0" w:firstRow="1" w:lastRow="0" w:firstColumn="1" w:lastColumn="0" w:noHBand="0" w:noVBand="1"/>
      </w:tblPr>
      <w:tblGrid>
        <w:gridCol w:w="2578"/>
        <w:gridCol w:w="1394"/>
        <w:gridCol w:w="5290"/>
        <w:gridCol w:w="206"/>
      </w:tblGrid>
      <w:tr w:rsidR="00327CED" w:rsidDel="00E14F32" w14:paraId="2E8CA9F2" w14:textId="2010D6F3" w:rsidTr="00E14F32">
        <w:trPr>
          <w:del w:id="1238" w:author="Tom Bergeron" w:date="2020-09-29T14:04:00Z"/>
        </w:trPr>
        <w:tc>
          <w:tcPr>
            <w:tcW w:w="2640" w:type="dxa"/>
            <w:shd w:val="clear" w:color="auto" w:fill="auto"/>
          </w:tcPr>
          <w:p w14:paraId="4D52BA3D" w14:textId="79CCB14D" w:rsidR="00327CED" w:rsidRPr="00C0592E" w:rsidDel="00E14F32" w:rsidRDefault="00327CED" w:rsidP="00327CED">
            <w:pPr>
              <w:rPr>
                <w:del w:id="1239" w:author="Tom Bergeron" w:date="2020-09-29T14:04:00Z"/>
              </w:rPr>
            </w:pPr>
            <w:del w:id="1240" w:author="Tom Bergeron" w:date="2020-09-29T14:04:00Z">
              <w:r w:rsidRPr="00C0592E" w:rsidDel="00E14F32">
                <w:delText xml:space="preserve">The Graph Controller allows you to modify the view of the profile graph.  See </w:delText>
              </w:r>
              <w:r w:rsidRPr="00C0592E" w:rsidDel="00E14F32">
                <w:fldChar w:fldCharType="begin"/>
              </w:r>
              <w:r w:rsidRPr="00C0592E" w:rsidDel="00E14F32">
                <w:delInstrText xml:space="preserve"> REF _Ref185838512 \h  \* MERGEFORMAT </w:delInstrText>
              </w:r>
              <w:r w:rsidRPr="00C0592E" w:rsidDel="00E14F32">
                <w:fldChar w:fldCharType="separate"/>
              </w:r>
              <w:r w:rsidR="0013342E" w:rsidRPr="0013342E" w:rsidDel="00E14F32">
                <w:delText xml:space="preserve">Figure </w:delText>
              </w:r>
              <w:r w:rsidR="0013342E" w:rsidRPr="0013342E" w:rsidDel="00E14F32">
                <w:rPr>
                  <w:noProof/>
                </w:rPr>
                <w:delText>61</w:delText>
              </w:r>
              <w:r w:rsidRPr="00C0592E" w:rsidDel="00E14F32">
                <w:fldChar w:fldCharType="end"/>
              </w:r>
              <w:r w:rsidRPr="00C0592E" w:rsidDel="00E14F32">
                <w:delText xml:space="preserve">. </w:delText>
              </w:r>
              <w:r w:rsidR="00894391" w:rsidDel="00E14F32">
                <w:delText xml:space="preserve"> To open the Graph Controller, l</w:delText>
              </w:r>
              <w:r w:rsidRPr="00C0592E" w:rsidDel="00E14F32">
                <w:delText xml:space="preserve">eft-click on the TC column header in </w:delText>
              </w:r>
              <w:r w:rsidR="00894391" w:rsidDel="00E14F32">
                <w:delText>the Statistics table or double l</w:delText>
              </w:r>
              <w:r w:rsidRPr="00C0592E" w:rsidDel="00E14F32">
                <w:delText>eft-click, anywhere just outside the profile graph.</w:delText>
              </w:r>
            </w:del>
          </w:p>
          <w:p w14:paraId="79BF81E9" w14:textId="3CBACD96" w:rsidR="00327CED" w:rsidRPr="00C0592E" w:rsidDel="00E14F32" w:rsidRDefault="00327CED" w:rsidP="00327CED">
            <w:pPr>
              <w:rPr>
                <w:del w:id="1241" w:author="Tom Bergeron" w:date="2020-09-29T14:04:00Z"/>
              </w:rPr>
            </w:pPr>
          </w:p>
          <w:p w14:paraId="42E7B9FC" w14:textId="1541C699" w:rsidR="00327CED" w:rsidRPr="00C0592E" w:rsidDel="00E14F32" w:rsidRDefault="00327CED" w:rsidP="00327CED">
            <w:pPr>
              <w:rPr>
                <w:del w:id="1242" w:author="Tom Bergeron" w:date="2020-09-29T14:04:00Z"/>
              </w:rPr>
            </w:pPr>
            <w:del w:id="1243" w:author="Tom Bergeron" w:date="2020-09-29T14:04:00Z">
              <w:r w:rsidRPr="00211D6A" w:rsidDel="00E14F32">
                <w:rPr>
                  <w:b/>
                </w:rPr>
                <w:delText>Auto Scale –</w:delText>
              </w:r>
              <w:r w:rsidRPr="00C0592E" w:rsidDel="00E14F32">
                <w:delText xml:space="preserve"> The Auto Scale feature </w:delText>
              </w:r>
              <w:r w:rsidR="00894391" w:rsidDel="00E14F32">
                <w:delText>will automatically adjust the X</w:delText>
              </w:r>
              <w:r w:rsidRPr="00C0592E" w:rsidDel="00E14F32">
                <w:delText xml:space="preserve"> and Y-axis scales to fit all of the data in the profile graph.  When the Auto Scale feature is disabled, you must manually input the minimum and maximum scale settings </w:delText>
              </w:r>
              <w:r w:rsidR="00894391" w:rsidDel="00E14F32">
                <w:delText>for the X</w:delText>
              </w:r>
              <w:r w:rsidRPr="00C0592E" w:rsidDel="00E14F32">
                <w:delText xml:space="preserve"> and Y-axis scale of the profile graph.</w:delText>
              </w:r>
            </w:del>
          </w:p>
          <w:p w14:paraId="4ED6D994" w14:textId="176C8EFC" w:rsidR="00327CED" w:rsidRPr="00C0592E" w:rsidDel="00E14F32" w:rsidRDefault="00327CED" w:rsidP="00327CED">
            <w:pPr>
              <w:rPr>
                <w:del w:id="1244" w:author="Tom Bergeron" w:date="2020-09-29T14:04:00Z"/>
              </w:rPr>
            </w:pPr>
          </w:p>
          <w:p w14:paraId="2365E539" w14:textId="38434BA7" w:rsidR="00327CED" w:rsidDel="00E14F32" w:rsidRDefault="00D32BD1" w:rsidP="0090134B">
            <w:pPr>
              <w:rPr>
                <w:del w:id="1245" w:author="Tom Bergeron" w:date="2020-09-29T14:04:00Z"/>
              </w:rPr>
            </w:pPr>
            <w:del w:id="1246" w:author="Tom Bergeron" w:date="2020-09-29T14:04:00Z">
              <w:r w:rsidRPr="008058F8" w:rsidDel="00E14F32">
                <w:rPr>
                  <w:b/>
                </w:rPr>
                <w:delText xml:space="preserve">TCs – </w:delText>
              </w:r>
              <w:r w:rsidRPr="008058F8" w:rsidDel="00E14F32">
                <w:delText>You cannot disable or rename a TC in a Virtual Profile. You can only perform this function on the Baseline Profile. Those changes would then be reflected in the Virtual Profile display.</w:delText>
              </w:r>
            </w:del>
          </w:p>
        </w:tc>
        <w:tc>
          <w:tcPr>
            <w:tcW w:w="6936" w:type="dxa"/>
            <w:gridSpan w:val="3"/>
            <w:shd w:val="clear" w:color="auto" w:fill="auto"/>
          </w:tcPr>
          <w:p w14:paraId="1717891C" w14:textId="63A5DA72" w:rsidR="00327CED" w:rsidDel="00E14F32" w:rsidRDefault="000F26B4" w:rsidP="00211D6A">
            <w:pPr>
              <w:jc w:val="center"/>
              <w:rPr>
                <w:del w:id="1247" w:author="Tom Bergeron" w:date="2020-09-29T14:04:00Z"/>
              </w:rPr>
            </w:pPr>
            <w:del w:id="1248" w:author="Tom Bergeron" w:date="2020-09-29T14:03:00Z">
              <w:r w:rsidDel="00E14F32">
                <w:rPr>
                  <w:noProof/>
                </w:rPr>
                <w:drawing>
                  <wp:inline distT="0" distB="0" distL="0" distR="0" wp14:anchorId="1687B1D8" wp14:editId="28CACECB">
                    <wp:extent cx="3156918" cy="3035808"/>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6918" cy="3035808"/>
                            </a:xfrm>
                            <a:prstGeom prst="rect">
                              <a:avLst/>
                            </a:prstGeom>
                          </pic:spPr>
                        </pic:pic>
                      </a:graphicData>
                    </a:graphic>
                  </wp:inline>
                </w:drawing>
              </w:r>
            </w:del>
          </w:p>
          <w:p w14:paraId="7CF3C2FF" w14:textId="14230F5B" w:rsidR="00327CED" w:rsidRPr="00B65C7B" w:rsidDel="00E14F32" w:rsidRDefault="00327CED" w:rsidP="00B65C7B">
            <w:pPr>
              <w:jc w:val="center"/>
              <w:rPr>
                <w:del w:id="1249" w:author="Tom Bergeron" w:date="2020-09-29T14:04:00Z"/>
                <w:rFonts w:ascii="Trebuchet MS" w:hAnsi="Trebuchet MS" w:cs="Arial"/>
                <w:sz w:val="24"/>
                <w:szCs w:val="24"/>
              </w:rPr>
            </w:pPr>
            <w:bookmarkStart w:id="1250" w:name="_Ref185838512"/>
            <w:del w:id="1251" w:author="Tom Bergeron" w:date="2020-09-29T14:04:00Z">
              <w:r w:rsidRPr="00211D6A" w:rsidDel="00E14F32">
                <w:rPr>
                  <w:rFonts w:ascii="Arial" w:hAnsi="Arial" w:cs="Arial"/>
                  <w:sz w:val="16"/>
                  <w:szCs w:val="16"/>
                </w:rPr>
                <w:delText xml:space="preserve">Figure </w:delText>
              </w:r>
              <w:r w:rsidRPr="00211D6A" w:rsidDel="00E14F32">
                <w:rPr>
                  <w:rFonts w:ascii="Arial" w:hAnsi="Arial" w:cs="Arial"/>
                  <w:sz w:val="16"/>
                  <w:szCs w:val="16"/>
                </w:rPr>
                <w:fldChar w:fldCharType="begin"/>
              </w:r>
              <w:r w:rsidRPr="00211D6A" w:rsidDel="00E14F32">
                <w:rPr>
                  <w:rFonts w:ascii="Arial" w:hAnsi="Arial" w:cs="Arial"/>
                  <w:sz w:val="16"/>
                  <w:szCs w:val="16"/>
                </w:rPr>
                <w:delInstrText xml:space="preserve"> SEQ Figure \* ARABIC </w:delInstrText>
              </w:r>
              <w:r w:rsidRPr="00211D6A" w:rsidDel="00E14F32">
                <w:rPr>
                  <w:rFonts w:ascii="Arial" w:hAnsi="Arial" w:cs="Arial"/>
                  <w:sz w:val="16"/>
                  <w:szCs w:val="16"/>
                </w:rPr>
                <w:fldChar w:fldCharType="separate"/>
              </w:r>
              <w:r w:rsidR="0013342E" w:rsidDel="00E14F32">
                <w:rPr>
                  <w:rFonts w:ascii="Arial" w:hAnsi="Arial" w:cs="Arial"/>
                  <w:noProof/>
                  <w:sz w:val="16"/>
                  <w:szCs w:val="16"/>
                </w:rPr>
                <w:delText>61</w:delText>
              </w:r>
              <w:r w:rsidRPr="00211D6A" w:rsidDel="00E14F32">
                <w:rPr>
                  <w:rFonts w:ascii="Arial" w:hAnsi="Arial" w:cs="Arial"/>
                  <w:sz w:val="16"/>
                  <w:szCs w:val="16"/>
                </w:rPr>
                <w:fldChar w:fldCharType="end"/>
              </w:r>
              <w:bookmarkEnd w:id="1250"/>
              <w:r w:rsidRPr="00211D6A" w:rsidDel="00E14F32">
                <w:rPr>
                  <w:rFonts w:ascii="Arial" w:hAnsi="Arial" w:cs="Arial"/>
                  <w:sz w:val="16"/>
                  <w:szCs w:val="16"/>
                </w:rPr>
                <w:delText>: Graph Controller</w:delText>
              </w:r>
            </w:del>
          </w:p>
        </w:tc>
      </w:tr>
      <w:tr w:rsidR="00E14F32" w:rsidRPr="00B65C7B" w14:paraId="76A28D6A" w14:textId="77777777" w:rsidTr="00E14F32">
        <w:trPr>
          <w:gridAfter w:val="1"/>
          <w:wAfter w:w="108" w:type="dxa"/>
          <w:ins w:id="1252" w:author="Tom Bergeron" w:date="2020-09-29T14:04:00Z"/>
        </w:trPr>
        <w:tc>
          <w:tcPr>
            <w:tcW w:w="4101" w:type="dxa"/>
            <w:gridSpan w:val="2"/>
            <w:shd w:val="clear" w:color="auto" w:fill="auto"/>
          </w:tcPr>
          <w:p w14:paraId="403C1406" w14:textId="77777777" w:rsidR="00E14F32" w:rsidRPr="00C0592E" w:rsidRDefault="00E14F32" w:rsidP="00B71EA4">
            <w:pPr>
              <w:rPr>
                <w:ins w:id="1253" w:author="Tom Bergeron" w:date="2020-09-29T14:04:00Z"/>
              </w:rPr>
            </w:pPr>
            <w:ins w:id="1254" w:author="Tom Bergeron" w:date="2020-09-29T14:04:00Z">
              <w:r w:rsidRPr="00C0592E">
                <w:t xml:space="preserve">The Graph Controller allows you to modify the view of the profile graph.  See </w:t>
              </w:r>
              <w:r w:rsidRPr="00C0592E">
                <w:fldChar w:fldCharType="begin"/>
              </w:r>
              <w:r w:rsidRPr="00C0592E">
                <w:instrText xml:space="preserve"> REF _Ref185838512 \h  \* MERGEFORMAT </w:instrText>
              </w:r>
            </w:ins>
            <w:ins w:id="1255" w:author="Tom Bergeron" w:date="2020-09-29T14:04:00Z">
              <w:r w:rsidRPr="00C0592E">
                <w:fldChar w:fldCharType="separate"/>
              </w:r>
              <w:r w:rsidRPr="00CF0067">
                <w:t xml:space="preserve">Figure </w:t>
              </w:r>
              <w:r w:rsidRPr="00CF0067">
                <w:rPr>
                  <w:noProof/>
                </w:rPr>
                <w:t>61</w:t>
              </w:r>
              <w:r w:rsidRPr="00C0592E">
                <w:fldChar w:fldCharType="end"/>
              </w:r>
              <w:r w:rsidRPr="00C0592E">
                <w:t xml:space="preserve">. </w:t>
              </w:r>
              <w:r>
                <w:t xml:space="preserve"> To open the Graph Controller, l</w:t>
              </w:r>
              <w:r w:rsidRPr="00C0592E">
                <w:t xml:space="preserve">eft-click on the TC column header in </w:t>
              </w:r>
              <w:r>
                <w:t>the Statistics table or double l</w:t>
              </w:r>
              <w:r w:rsidRPr="00C0592E">
                <w:t>eft-click, anywhere just outside the profile graph.</w:t>
              </w:r>
            </w:ins>
          </w:p>
          <w:p w14:paraId="5BD90C1C" w14:textId="77777777" w:rsidR="00E14F32" w:rsidRPr="00C0592E" w:rsidRDefault="00E14F32" w:rsidP="00B71EA4">
            <w:pPr>
              <w:rPr>
                <w:ins w:id="1256" w:author="Tom Bergeron" w:date="2020-09-29T14:04:00Z"/>
              </w:rPr>
            </w:pPr>
          </w:p>
          <w:p w14:paraId="30B27786" w14:textId="77777777" w:rsidR="00E14F32" w:rsidRPr="00C0592E" w:rsidRDefault="00E14F32" w:rsidP="00B71EA4">
            <w:pPr>
              <w:rPr>
                <w:ins w:id="1257" w:author="Tom Bergeron" w:date="2020-09-29T14:04:00Z"/>
              </w:rPr>
            </w:pPr>
            <w:ins w:id="1258" w:author="Tom Bergeron" w:date="2020-09-29T14:04:00Z">
              <w:r w:rsidRPr="00211D6A">
                <w:rPr>
                  <w:b/>
                </w:rPr>
                <w:t>Auto Scale –</w:t>
              </w:r>
              <w:r w:rsidRPr="00C0592E">
                <w:t xml:space="preserve"> The Auto Scale feature </w:t>
              </w:r>
              <w:r>
                <w:t>will automatically adjust the X</w:t>
              </w:r>
              <w:r w:rsidRPr="00C0592E">
                <w:t xml:space="preserve"> and Y-axis scales to fit all of the data in the profile graph.  When the Auto Scale feature is disabled, you must manually input the minimum and maximum scale settings </w:t>
              </w:r>
              <w:r>
                <w:t>for the X</w:t>
              </w:r>
              <w:r w:rsidRPr="00C0592E">
                <w:t xml:space="preserve"> and Y-axis scale of the profile graph.</w:t>
              </w:r>
            </w:ins>
          </w:p>
          <w:p w14:paraId="49A011FE" w14:textId="77777777" w:rsidR="00E14F32" w:rsidRPr="00C0592E" w:rsidRDefault="00E14F32" w:rsidP="00B71EA4">
            <w:pPr>
              <w:rPr>
                <w:ins w:id="1259" w:author="Tom Bergeron" w:date="2020-09-29T14:04:00Z"/>
              </w:rPr>
            </w:pPr>
          </w:p>
          <w:p w14:paraId="1CDF0D99" w14:textId="77777777" w:rsidR="00E14F32" w:rsidRDefault="00E14F32" w:rsidP="00B71EA4">
            <w:pPr>
              <w:rPr>
                <w:ins w:id="1260" w:author="Tom Bergeron" w:date="2020-09-29T14:04:00Z"/>
              </w:rPr>
            </w:pPr>
            <w:ins w:id="1261" w:author="Tom Bergeron" w:date="2020-09-29T14:04:00Z">
              <w:r w:rsidRPr="008058F8">
                <w:rPr>
                  <w:b/>
                </w:rPr>
                <w:t xml:space="preserve">TCs – </w:t>
              </w:r>
              <w:r w:rsidRPr="008058F8">
                <w:t>You cannot disable or rename a TC in a Virtual Profile. You can only perform this function on the Baseline Profile. Those changes would then be reflected in the Virtual Profile display.</w:t>
              </w:r>
            </w:ins>
          </w:p>
        </w:tc>
        <w:tc>
          <w:tcPr>
            <w:tcW w:w="5259" w:type="dxa"/>
            <w:shd w:val="clear" w:color="auto" w:fill="auto"/>
          </w:tcPr>
          <w:p w14:paraId="341975A2" w14:textId="77777777" w:rsidR="00E14F32" w:rsidRDefault="00E14F32" w:rsidP="00B71EA4">
            <w:pPr>
              <w:jc w:val="center"/>
              <w:rPr>
                <w:ins w:id="1262" w:author="Tom Bergeron" w:date="2020-09-29T14:04:00Z"/>
              </w:rPr>
            </w:pPr>
            <w:ins w:id="1263" w:author="Tom Bergeron" w:date="2020-09-29T14:04:00Z">
              <w:r>
                <w:rPr>
                  <w:noProof/>
                </w:rPr>
                <w:drawing>
                  <wp:inline distT="0" distB="0" distL="0" distR="0" wp14:anchorId="55180083" wp14:editId="6A21E959">
                    <wp:extent cx="3222574" cy="229791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0">
                              <a:extLst>
                                <a:ext uri="{28A0092B-C50C-407E-A947-70E740481C1C}">
                                  <a14:useLocalDpi xmlns:a14="http://schemas.microsoft.com/office/drawing/2010/main" val="0"/>
                                </a:ext>
                              </a:extLst>
                            </a:blip>
                            <a:stretch>
                              <a:fillRect/>
                            </a:stretch>
                          </pic:blipFill>
                          <pic:spPr>
                            <a:xfrm>
                              <a:off x="0" y="0"/>
                              <a:ext cx="3222574" cy="2297915"/>
                            </a:xfrm>
                            <a:prstGeom prst="rect">
                              <a:avLst/>
                            </a:prstGeom>
                          </pic:spPr>
                        </pic:pic>
                      </a:graphicData>
                    </a:graphic>
                  </wp:inline>
                </w:drawing>
              </w:r>
            </w:ins>
          </w:p>
          <w:p w14:paraId="4FC29387" w14:textId="77777777" w:rsidR="00E14F32" w:rsidRPr="00B65C7B" w:rsidRDefault="00E14F32" w:rsidP="00B71EA4">
            <w:pPr>
              <w:jc w:val="center"/>
              <w:rPr>
                <w:ins w:id="1264" w:author="Tom Bergeron" w:date="2020-09-29T14:04:00Z"/>
                <w:rFonts w:ascii="Trebuchet MS" w:hAnsi="Trebuchet MS" w:cs="Arial"/>
                <w:sz w:val="24"/>
                <w:szCs w:val="24"/>
              </w:rPr>
            </w:pPr>
            <w:ins w:id="1265" w:author="Tom Bergeron" w:date="2020-09-29T14:04:00Z">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Pr>
                  <w:rFonts w:ascii="Arial" w:hAnsi="Arial" w:cs="Arial"/>
                  <w:noProof/>
                  <w:sz w:val="16"/>
                  <w:szCs w:val="16"/>
                </w:rPr>
                <w:t>61</w:t>
              </w:r>
              <w:r w:rsidRPr="00211D6A">
                <w:rPr>
                  <w:rFonts w:ascii="Arial" w:hAnsi="Arial" w:cs="Arial"/>
                  <w:sz w:val="16"/>
                  <w:szCs w:val="16"/>
                </w:rPr>
                <w:fldChar w:fldCharType="end"/>
              </w:r>
              <w:r w:rsidRPr="00211D6A">
                <w:rPr>
                  <w:rFonts w:ascii="Arial" w:hAnsi="Arial" w:cs="Arial"/>
                  <w:sz w:val="16"/>
                  <w:szCs w:val="16"/>
                </w:rPr>
                <w:t>: Graph Controller</w:t>
              </w:r>
            </w:ins>
          </w:p>
        </w:tc>
      </w:tr>
    </w:tbl>
    <w:p w14:paraId="656085C0" w14:textId="77777777" w:rsidR="0090134B" w:rsidRPr="00C0592E" w:rsidRDefault="0090134B" w:rsidP="0090134B"/>
    <w:p w14:paraId="42F7F29D" w14:textId="77777777" w:rsidR="0090134B" w:rsidRPr="00C0592E" w:rsidRDefault="0090134B" w:rsidP="0090134B"/>
    <w:p w14:paraId="3D233F09" w14:textId="7C9F00E5"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w:t>
      </w:r>
      <w:del w:id="1266" w:author="Tom Bergeron" w:date="2020-09-29T14:06:00Z">
        <w:r w:rsidRPr="00764231" w:rsidDel="00E14F32">
          <w:delText xml:space="preserve">Enables the view of Reference Lines displayed on the profile graph.  </w:delText>
        </w:r>
      </w:del>
      <w:r w:rsidRPr="00764231">
        <w:t>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4A1CB8AC" w14:textId="61C5E682" w:rsidR="00D32BD1" w:rsidRPr="00764231" w:rsidRDefault="00D32BD1" w:rsidP="00764231">
      <w:r w:rsidRPr="00764231">
        <w:t xml:space="preserve"> </w:t>
      </w:r>
    </w:p>
    <w:p w14:paraId="045D8051" w14:textId="43B66F6E" w:rsidR="00431716" w:rsidRDefault="00A553EE" w:rsidP="00764231">
      <w:r w:rsidRPr="00764231">
        <w:rPr>
          <w:b/>
        </w:rPr>
        <w:t xml:space="preserve">TCs Line Thickness </w:t>
      </w:r>
      <w:r w:rsidRPr="00764231">
        <w:t xml:space="preserve">– The </w:t>
      </w:r>
      <w:del w:id="1267" w:author="Tom Bergeron" w:date="2020-09-29T14:06:00Z">
        <w:r w:rsidRPr="00764231" w:rsidDel="00E14F32">
          <w:delText>pull down</w:delText>
        </w:r>
      </w:del>
      <w:ins w:id="1268" w:author="Tom Bergeron" w:date="2020-09-29T14:06:00Z">
        <w:r w:rsidR="00E14F32" w:rsidRPr="00764231">
          <w:t>pull-down</w:t>
        </w:r>
      </w:ins>
      <w:r w:rsidRPr="00764231">
        <w:t xml:space="preserve"> menu lets you select five different thicknesses for the TC lines drawn on the graph.</w:t>
      </w:r>
      <w:r w:rsidRPr="00673430">
        <w:t xml:space="preserve">  </w:t>
      </w:r>
    </w:p>
    <w:p w14:paraId="12104CF0" w14:textId="77777777" w:rsidR="00431716" w:rsidRDefault="00431716" w:rsidP="00764231"/>
    <w:p w14:paraId="2547674B" w14:textId="77777777" w:rsidR="00E14F32" w:rsidRPr="00673430" w:rsidRDefault="00E14F32" w:rsidP="00E14F32">
      <w:pPr>
        <w:rPr>
          <w:ins w:id="1269" w:author="Tom Bergeron" w:date="2020-09-29T14:06:00Z"/>
        </w:rPr>
      </w:pPr>
      <w:bookmarkStart w:id="1270" w:name="_Hlk52287764"/>
      <w:ins w:id="1271" w:author="Tom Bergeron" w:date="2020-09-29T14:06: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bookmarkEnd w:id="1270"/>
    <w:p w14:paraId="16645ECB" w14:textId="77777777" w:rsidR="00431716" w:rsidRDefault="00431716" w:rsidP="00764231"/>
    <w:p w14:paraId="23954FCA" w14:textId="48DDAC19" w:rsidR="00431716" w:rsidRDefault="00431716" w:rsidP="00764231">
      <w:pPr>
        <w:rPr>
          <w:ins w:id="1272" w:author="Tom Bergeron" w:date="2020-09-29T14:06:00Z"/>
        </w:rPr>
      </w:pPr>
    </w:p>
    <w:p w14:paraId="7B200C73" w14:textId="77777777" w:rsidR="00E14F32" w:rsidRDefault="00E14F32" w:rsidP="00764231"/>
    <w:p w14:paraId="3222BB25" w14:textId="77777777" w:rsidR="00431716" w:rsidRDefault="00431716" w:rsidP="00764231"/>
    <w:p w14:paraId="3610DDDE" w14:textId="77777777" w:rsidR="00671A6F" w:rsidRPr="00C0592E" w:rsidRDefault="00671A6F" w:rsidP="0090134B"/>
    <w:p w14:paraId="401C61DE" w14:textId="18D480A3" w:rsidR="0090134B" w:rsidRPr="00C0592E" w:rsidRDefault="0090134B" w:rsidP="008F51FF">
      <w:pPr>
        <w:pStyle w:val="Heading3"/>
      </w:pPr>
      <w:bookmarkStart w:id="1273" w:name="_Toc469043362"/>
      <w:bookmarkStart w:id="1274" w:name="_Toc469044996"/>
      <w:bookmarkStart w:id="1275" w:name="_Toc469139294"/>
      <w:bookmarkStart w:id="1276" w:name="_Toc469152739"/>
      <w:bookmarkStart w:id="1277" w:name="_Toc491174832"/>
      <w:bookmarkStart w:id="1278" w:name="_Toc494304064"/>
      <w:bookmarkStart w:id="1279" w:name="_Toc532827414"/>
      <w:bookmarkStart w:id="1280" w:name="_Toc532827822"/>
      <w:r w:rsidRPr="00C0592E">
        <w:lastRenderedPageBreak/>
        <w:t xml:space="preserve">Automatic </w:t>
      </w:r>
      <w:r w:rsidR="00C653DF">
        <w:t>C</w:t>
      </w:r>
      <w:r w:rsidR="00C653DF" w:rsidRPr="00C0592E">
        <w:t xml:space="preserve">alculation </w:t>
      </w:r>
      <w:proofErr w:type="gramStart"/>
      <w:r w:rsidR="00C653DF" w:rsidRPr="00C0592E">
        <w:t>Of</w:t>
      </w:r>
      <w:proofErr w:type="gramEnd"/>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1273"/>
      <w:bookmarkEnd w:id="1274"/>
      <w:bookmarkEnd w:id="1275"/>
      <w:bookmarkEnd w:id="1276"/>
      <w:bookmarkEnd w:id="1277"/>
      <w:bookmarkEnd w:id="1278"/>
      <w:bookmarkEnd w:id="1279"/>
      <w:bookmarkEnd w:id="1280"/>
    </w:p>
    <w:p w14:paraId="1BE361C9" w14:textId="5C20CB9E"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13342E" w:rsidRPr="0013342E">
        <w:t xml:space="preserve">Figure </w:t>
      </w:r>
      <w:r w:rsidR="0013342E" w:rsidRPr="0013342E">
        <w:rPr>
          <w:noProof/>
        </w:rPr>
        <w:t>62</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1281" w:name="_Toc469043363"/>
      <w:bookmarkStart w:id="1282" w:name="_Toc469044997"/>
      <w:bookmarkStart w:id="1283" w:name="_Toc469139295"/>
      <w:bookmarkStart w:id="1284" w:name="_Toc469152740"/>
      <w:bookmarkStart w:id="1285" w:name="_Toc491174833"/>
      <w:bookmarkStart w:id="1286" w:name="_Toc494304065"/>
      <w:bookmarkStart w:id="1287" w:name="_Toc532827415"/>
      <w:bookmarkStart w:id="1288" w:name="_Toc532827823"/>
      <w:r w:rsidRPr="00764231">
        <w:t>Examine Tool</w:t>
      </w:r>
      <w:bookmarkEnd w:id="1281"/>
      <w:bookmarkEnd w:id="1282"/>
      <w:bookmarkEnd w:id="1283"/>
      <w:bookmarkEnd w:id="1284"/>
      <w:bookmarkEnd w:id="1285"/>
      <w:bookmarkEnd w:id="1286"/>
      <w:bookmarkEnd w:id="1287"/>
      <w:bookmarkEnd w:id="1288"/>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64EF193A"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13342E" w:rsidRPr="0013342E">
              <w:t xml:space="preserve">Figure </w:t>
            </w:r>
            <w:r w:rsidR="0013342E" w:rsidRPr="0013342E">
              <w:rPr>
                <w:noProof/>
              </w:rPr>
              <w:t>62</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4A2CE4A">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3">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300519B5" w:rsidR="00A1319A" w:rsidRPr="00211D6A" w:rsidRDefault="00A1319A" w:rsidP="00E332CD">
            <w:pPr>
              <w:jc w:val="center"/>
              <w:rPr>
                <w:rFonts w:ascii="Arial" w:hAnsi="Arial" w:cs="Arial"/>
                <w:sz w:val="16"/>
                <w:szCs w:val="16"/>
              </w:rPr>
            </w:pPr>
            <w:bookmarkStart w:id="1289"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62</w:t>
            </w:r>
            <w:r w:rsidRPr="00211D6A">
              <w:rPr>
                <w:rFonts w:ascii="Arial" w:hAnsi="Arial" w:cs="Arial"/>
                <w:sz w:val="16"/>
                <w:szCs w:val="16"/>
              </w:rPr>
              <w:fldChar w:fldCharType="end"/>
            </w:r>
            <w:bookmarkEnd w:id="1289"/>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69F41D4E" w14:textId="77777777" w:rsidR="00EE5C1A" w:rsidRDefault="00754243">
      <w:pPr>
        <w:pStyle w:val="Heading2"/>
      </w:pPr>
      <w:bookmarkStart w:id="1290" w:name="_Toc119468114"/>
      <w:r>
        <w:br w:type="page"/>
      </w:r>
      <w:bookmarkStart w:id="1291" w:name="_Toc329784629"/>
      <w:bookmarkStart w:id="1292" w:name="_Toc469043365"/>
      <w:bookmarkStart w:id="1293" w:name="_Toc469044999"/>
      <w:bookmarkStart w:id="1294" w:name="_Toc469139297"/>
      <w:bookmarkStart w:id="1295" w:name="_Toc469152742"/>
      <w:bookmarkStart w:id="1296" w:name="_Toc491174834"/>
      <w:bookmarkStart w:id="1297" w:name="_Toc494304066"/>
      <w:bookmarkStart w:id="1298" w:name="_Toc532827259"/>
      <w:bookmarkStart w:id="1299" w:name="_Toc532827416"/>
      <w:bookmarkStart w:id="1300" w:name="_Toc532827824"/>
      <w:r w:rsidR="008708F9">
        <w:lastRenderedPageBreak/>
        <w:t xml:space="preserve">Live Mode </w:t>
      </w:r>
      <w:r>
        <w:t xml:space="preserve">- </w:t>
      </w:r>
      <w:r w:rsidR="008708F9">
        <w:t xml:space="preserve">Description </w:t>
      </w:r>
      <w:r>
        <w:t>Tab</w:t>
      </w:r>
      <w:bookmarkEnd w:id="1290"/>
      <w:bookmarkEnd w:id="1291"/>
      <w:bookmarkEnd w:id="1292"/>
      <w:bookmarkEnd w:id="1293"/>
      <w:bookmarkEnd w:id="1294"/>
      <w:bookmarkEnd w:id="1295"/>
      <w:bookmarkEnd w:id="1296"/>
      <w:bookmarkEnd w:id="1297"/>
      <w:bookmarkEnd w:id="1298"/>
      <w:bookmarkEnd w:id="1299"/>
      <w:bookmarkEnd w:id="1300"/>
    </w:p>
    <w:tbl>
      <w:tblPr>
        <w:tblW w:w="0" w:type="auto"/>
        <w:tblLook w:val="04A0" w:firstRow="1" w:lastRow="0" w:firstColumn="1" w:lastColumn="0" w:noHBand="0" w:noVBand="1"/>
      </w:tblPr>
      <w:tblGrid>
        <w:gridCol w:w="3390"/>
        <w:gridCol w:w="6186"/>
      </w:tblGrid>
      <w:tr w:rsidR="000011E8" w14:paraId="7A96B061" w14:textId="77777777" w:rsidTr="00CB121F">
        <w:tc>
          <w:tcPr>
            <w:tcW w:w="4788" w:type="dxa"/>
            <w:shd w:val="clear" w:color="auto" w:fill="auto"/>
          </w:tcPr>
          <w:p w14:paraId="55152CE0" w14:textId="11B6F36C"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13342E" w:rsidRPr="0013342E">
              <w:t xml:space="preserve">Figure </w:t>
            </w:r>
            <w:r w:rsidR="0013342E" w:rsidRPr="0013342E">
              <w:rPr>
                <w:noProof/>
              </w:rPr>
              <w:t>63</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940A9CF" w:rsidR="000011E8" w:rsidRPr="00764231" w:rsidRDefault="00127BBC">
            <w:pPr>
              <w:rPr>
                <w:noProof/>
              </w:rPr>
            </w:pPr>
            <w:r>
              <w:rPr>
                <w:noProof/>
              </w:rPr>
              <w:drawing>
                <wp:inline distT="0" distB="0" distL="0" distR="0" wp14:anchorId="1B92FD7C" wp14:editId="7F4C22DC">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44">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p>
          <w:p w14:paraId="331653B9" w14:textId="7A5599D2" w:rsidR="000011E8" w:rsidRPr="00764231" w:rsidRDefault="000011E8" w:rsidP="00764231">
            <w:pPr>
              <w:jc w:val="center"/>
              <w:rPr>
                <w:rFonts w:ascii="Trebuchet MS" w:hAnsi="Trebuchet MS" w:cs="Arial"/>
                <w:sz w:val="24"/>
                <w:szCs w:val="24"/>
              </w:rPr>
            </w:pPr>
            <w:bookmarkStart w:id="1301"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13342E">
              <w:rPr>
                <w:rFonts w:ascii="Arial" w:hAnsi="Arial" w:cs="Arial"/>
                <w:noProof/>
                <w:sz w:val="16"/>
                <w:szCs w:val="16"/>
              </w:rPr>
              <w:t>63</w:t>
            </w:r>
            <w:r w:rsidRPr="00764231">
              <w:rPr>
                <w:rFonts w:ascii="Arial" w:hAnsi="Arial" w:cs="Arial"/>
                <w:sz w:val="16"/>
                <w:szCs w:val="16"/>
              </w:rPr>
              <w:fldChar w:fldCharType="end"/>
            </w:r>
            <w:bookmarkEnd w:id="1301"/>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1302" w:name="_Verify_the_Virtual"/>
      <w:bookmarkStart w:id="1303" w:name="_Toc119468120"/>
      <w:bookmarkStart w:id="1304" w:name="_Toc329784632"/>
      <w:bookmarkStart w:id="1305" w:name="_Ref394324506"/>
      <w:bookmarkStart w:id="1306" w:name="_Toc469043366"/>
      <w:bookmarkStart w:id="1307" w:name="_Toc469045000"/>
      <w:bookmarkStart w:id="1308" w:name="_Toc469139298"/>
      <w:bookmarkStart w:id="1309" w:name="_Toc469152743"/>
      <w:bookmarkStart w:id="1310" w:name="_Toc491174835"/>
      <w:bookmarkStart w:id="1311" w:name="_Toc494304067"/>
      <w:bookmarkStart w:id="1312" w:name="_Toc532827260"/>
      <w:bookmarkStart w:id="1313" w:name="_Toc532827417"/>
      <w:bookmarkStart w:id="1314" w:name="_Toc532827825"/>
      <w:bookmarkEnd w:id="1302"/>
      <w:r>
        <w:t>Verify</w:t>
      </w:r>
      <w:r w:rsidR="008708F9">
        <w:t xml:space="preserve"> </w:t>
      </w:r>
      <w:r>
        <w:t>t</w:t>
      </w:r>
      <w:r w:rsidR="00754243">
        <w:t xml:space="preserve">he </w:t>
      </w:r>
      <w:r w:rsidR="008708F9">
        <w:t>Virtual Profile</w:t>
      </w:r>
      <w:bookmarkEnd w:id="1303"/>
      <w:bookmarkEnd w:id="1304"/>
      <w:bookmarkEnd w:id="1305"/>
      <w:bookmarkEnd w:id="1306"/>
      <w:bookmarkEnd w:id="1307"/>
      <w:bookmarkEnd w:id="1308"/>
      <w:bookmarkEnd w:id="1309"/>
      <w:bookmarkEnd w:id="1310"/>
      <w:bookmarkEnd w:id="1311"/>
      <w:bookmarkEnd w:id="1312"/>
      <w:bookmarkEnd w:id="1313"/>
      <w:bookmarkEnd w:id="1314"/>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77777777"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1315" w:name="_Toc469043367"/>
      <w:bookmarkStart w:id="1316" w:name="_Toc469045001"/>
      <w:bookmarkStart w:id="1317" w:name="_Toc469139299"/>
      <w:bookmarkStart w:id="1318" w:name="_Toc469152744"/>
      <w:bookmarkStart w:id="1319" w:name="_Toc491174836"/>
      <w:bookmarkStart w:id="1320" w:name="_Toc494304068"/>
      <w:bookmarkStart w:id="1321" w:name="_Toc532827418"/>
      <w:bookmarkStart w:id="1322" w:name="_Toc532827826"/>
      <w:r w:rsidRPr="00764231">
        <w:lastRenderedPageBreak/>
        <w:t>Start</w:t>
      </w:r>
      <w:r w:rsidR="008708F9" w:rsidRPr="00764231">
        <w:t xml:space="preserve"> </w:t>
      </w:r>
      <w:r w:rsidR="00C653DF" w:rsidRPr="00764231">
        <w:t xml:space="preserve">A </w:t>
      </w:r>
      <w:r w:rsidR="008708F9" w:rsidRPr="00764231">
        <w:t>Verification Profile</w:t>
      </w:r>
      <w:bookmarkEnd w:id="1315"/>
      <w:bookmarkEnd w:id="1316"/>
      <w:bookmarkEnd w:id="1317"/>
      <w:bookmarkEnd w:id="1318"/>
      <w:bookmarkEnd w:id="1319"/>
      <w:bookmarkEnd w:id="1320"/>
      <w:bookmarkEnd w:id="1321"/>
      <w:bookmarkEnd w:id="1322"/>
    </w:p>
    <w:tbl>
      <w:tblPr>
        <w:tblW w:w="0" w:type="auto"/>
        <w:tblLook w:val="04A0" w:firstRow="1" w:lastRow="0" w:firstColumn="1" w:lastColumn="0" w:noHBand="0" w:noVBand="1"/>
      </w:tblPr>
      <w:tblGrid>
        <w:gridCol w:w="6318"/>
        <w:gridCol w:w="3258"/>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05D935CF"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13342E" w:rsidRPr="0013342E">
              <w:t xml:space="preserve">Figure </w:t>
            </w:r>
            <w:r w:rsidR="0013342E" w:rsidRPr="0013342E">
              <w:rPr>
                <w:noProof/>
              </w:rPr>
              <w:t>64</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04D0DB68">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7777777" w:rsidR="005C2897" w:rsidRPr="00211D6A" w:rsidRDefault="005C2897" w:rsidP="00211D6A">
            <w:pPr>
              <w:jc w:val="center"/>
              <w:rPr>
                <w:rFonts w:ascii="Arial" w:hAnsi="Arial" w:cs="Arial"/>
                <w:sz w:val="16"/>
                <w:szCs w:val="16"/>
              </w:rPr>
            </w:pPr>
            <w:bookmarkStart w:id="1323"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64</w:t>
            </w:r>
            <w:r w:rsidRPr="00211D6A">
              <w:rPr>
                <w:rFonts w:ascii="Arial" w:hAnsi="Arial" w:cs="Arial"/>
                <w:sz w:val="16"/>
                <w:szCs w:val="16"/>
              </w:rPr>
              <w:fldChar w:fldCharType="end"/>
            </w:r>
            <w:bookmarkEnd w:id="1323"/>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7718271A"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13342E" w:rsidRPr="0013342E">
              <w:t xml:space="preserve">Figure </w:t>
            </w:r>
            <w:r w:rsidR="0013342E" w:rsidRPr="0013342E">
              <w:rPr>
                <w:noProof/>
              </w:rPr>
              <w:t>65</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40BF61B6" w:rsidR="005C2897" w:rsidRDefault="008700A3" w:rsidP="00211D6A">
            <w:pPr>
              <w:jc w:val="center"/>
            </w:pPr>
            <w:r>
              <w:rPr>
                <w:noProof/>
              </w:rPr>
              <w:drawing>
                <wp:inline distT="0" distB="0" distL="0" distR="0" wp14:anchorId="20A0CA91" wp14:editId="5387F012">
                  <wp:extent cx="1856511" cy="850900"/>
                  <wp:effectExtent l="0" t="0" r="0" b="635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 Profile.png"/>
                          <pic:cNvPicPr/>
                        </pic:nvPicPr>
                        <pic:blipFill>
                          <a:blip r:embed="rId145">
                            <a:extLst>
                              <a:ext uri="{28A0092B-C50C-407E-A947-70E740481C1C}">
                                <a14:useLocalDpi xmlns:a14="http://schemas.microsoft.com/office/drawing/2010/main" val="0"/>
                              </a:ext>
                            </a:extLst>
                          </a:blip>
                          <a:stretch>
                            <a:fillRect/>
                          </a:stretch>
                        </pic:blipFill>
                        <pic:spPr>
                          <a:xfrm>
                            <a:off x="0" y="0"/>
                            <a:ext cx="1854902" cy="850162"/>
                          </a:xfrm>
                          <a:prstGeom prst="rect">
                            <a:avLst/>
                          </a:prstGeom>
                        </pic:spPr>
                      </pic:pic>
                    </a:graphicData>
                  </a:graphic>
                </wp:inline>
              </w:drawing>
            </w:r>
          </w:p>
          <w:p w14:paraId="6AC373DF" w14:textId="77777777" w:rsidR="005C2897" w:rsidRPr="00211D6A" w:rsidRDefault="005C2897" w:rsidP="00211D6A">
            <w:pPr>
              <w:jc w:val="center"/>
              <w:rPr>
                <w:rFonts w:ascii="Arial" w:hAnsi="Arial" w:cs="Arial"/>
                <w:sz w:val="16"/>
                <w:szCs w:val="16"/>
              </w:rPr>
            </w:pPr>
            <w:bookmarkStart w:id="1324"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65</w:t>
            </w:r>
            <w:r w:rsidRPr="00211D6A">
              <w:rPr>
                <w:rFonts w:ascii="Arial" w:hAnsi="Arial" w:cs="Arial"/>
                <w:sz w:val="16"/>
                <w:szCs w:val="16"/>
              </w:rPr>
              <w:fldChar w:fldCharType="end"/>
            </w:r>
            <w:bookmarkEnd w:id="1324"/>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602B5785"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proofErr w:type="gramStart"/>
      <w:r w:rsidR="00060FF7">
        <w:t>:</w:t>
      </w:r>
      <w:r w:rsidR="00C4486E" w:rsidRPr="00C0592E">
        <w:t xml:space="preserve">  </w:t>
      </w:r>
      <w:r w:rsidR="00060FF7">
        <w:t>(</w:t>
      </w:r>
      <w:proofErr w:type="gramEnd"/>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66</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056852F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77777777" w:rsidR="00C70673" w:rsidRPr="00C0592E" w:rsidRDefault="00C4486E" w:rsidP="00F5043F">
      <w:pPr>
        <w:pStyle w:val="Caption"/>
      </w:pPr>
      <w:bookmarkStart w:id="1325" w:name="_Ref185905094"/>
      <w:r w:rsidRPr="00C0592E">
        <w:t xml:space="preserve">Figure </w:t>
      </w:r>
      <w:fldSimple w:instr=" SEQ Figure \* ARABIC ">
        <w:r w:rsidR="0013342E">
          <w:rPr>
            <w:noProof/>
          </w:rPr>
          <w:t>66</w:t>
        </w:r>
      </w:fldSimple>
      <w:bookmarkEnd w:id="1325"/>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F42E980"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67</w:t>
      </w:r>
      <w:r w:rsidR="000415F2" w:rsidRPr="00C0592E">
        <w:fldChar w:fldCharType="end"/>
      </w:r>
      <w:r w:rsidR="00C4486E" w:rsidRPr="00C0592E">
        <w:t>.</w:t>
      </w:r>
    </w:p>
    <w:p w14:paraId="2D33ED32" w14:textId="77777777" w:rsidR="00C4486E" w:rsidRPr="00C0592E" w:rsidRDefault="00C4486E" w:rsidP="00BC7495"/>
    <w:p w14:paraId="3C1F6EE8" w14:textId="3C76789A"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del w:id="1326" w:author="Tom Bergeron" w:date="2020-09-29T14:07:00Z">
        <w:r w:rsidR="00C4486E" w:rsidRPr="00C0592E" w:rsidDel="00E14F32">
          <w:delText>in spec</w:delText>
        </w:r>
      </w:del>
      <w:ins w:id="1327" w:author="Tom Bergeron" w:date="2020-09-29T14:07:00Z">
        <w:r w:rsidR="00E14F32" w:rsidRPr="00C0592E">
          <w:t>in-spec</w:t>
        </w:r>
      </w:ins>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E431D2E">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77777777" w:rsidR="009D219D" w:rsidRPr="00C0592E" w:rsidRDefault="009D219D" w:rsidP="00F5043F">
      <w:pPr>
        <w:pStyle w:val="Caption"/>
      </w:pPr>
      <w:bookmarkStart w:id="1328" w:name="_Ref185905107"/>
      <w:r w:rsidRPr="00C0592E">
        <w:t xml:space="preserve">Figure </w:t>
      </w:r>
      <w:fldSimple w:instr=" SEQ Figure \* ARABIC ">
        <w:r w:rsidR="0013342E">
          <w:rPr>
            <w:noProof/>
          </w:rPr>
          <w:t>67</w:t>
        </w:r>
      </w:fldSimple>
      <w:bookmarkEnd w:id="1328"/>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77777777"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Understanding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1329" w:name="_Toc119468121"/>
      <w:bookmarkStart w:id="1330" w:name="_Toc329784633"/>
      <w:bookmarkStart w:id="1331" w:name="_Toc469043368"/>
      <w:bookmarkStart w:id="1332" w:name="_Toc469045002"/>
      <w:bookmarkStart w:id="1333" w:name="_Toc469139300"/>
      <w:bookmarkStart w:id="1334" w:name="_Toc469152745"/>
      <w:bookmarkStart w:id="1335" w:name="_Toc491174837"/>
      <w:bookmarkStart w:id="1336" w:name="_Toc494304069"/>
      <w:bookmarkStart w:id="1337" w:name="_Toc532827261"/>
      <w:bookmarkStart w:id="1338" w:name="_Toc532827419"/>
      <w:bookmarkStart w:id="1339" w:name="_Toc532827827"/>
      <w:r>
        <w:lastRenderedPageBreak/>
        <w:t>Historical Mode</w:t>
      </w:r>
      <w:bookmarkEnd w:id="1329"/>
      <w:bookmarkEnd w:id="1330"/>
      <w:bookmarkEnd w:id="1331"/>
      <w:bookmarkEnd w:id="1332"/>
      <w:bookmarkEnd w:id="1333"/>
      <w:bookmarkEnd w:id="1334"/>
      <w:bookmarkEnd w:id="1335"/>
      <w:bookmarkEnd w:id="1336"/>
      <w:bookmarkEnd w:id="1337"/>
      <w:bookmarkEnd w:id="1338"/>
      <w:bookmarkEnd w:id="1339"/>
    </w:p>
    <w:p w14:paraId="2DFD8164" w14:textId="6BA1074C"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w:t>
      </w:r>
      <w:r w:rsidR="000B2859">
        <w:t xml:space="preserve">the data for any </w:t>
      </w:r>
      <w:r w:rsidRPr="00C0592E">
        <w:t>Virtual Profile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13342E" w:rsidRPr="00C0592E">
        <w:t xml:space="preserve">Figure </w:t>
      </w:r>
      <w:r w:rsidR="0013342E">
        <w:rPr>
          <w:noProof/>
        </w:rPr>
        <w:t>68</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13342E" w:rsidRPr="00C0592E">
        <w:t xml:space="preserve">Figure </w:t>
      </w:r>
      <w:r w:rsidR="0013342E">
        <w:rPr>
          <w:noProof/>
        </w:rPr>
        <w:t>69</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1" type="#_x0000_t75" style="width:68.25pt;height:38.25pt" o:ole="" o:bordertopcolor="this" o:borderleftcolor="this" o:borderbottomcolor="this" o:borderrightcolor="this" fillcolor="window">
                  <v:imagedata r:id="rId148" o:title=""/>
                  <w10:bordertop type="single" width="6"/>
                  <w10:borderleft type="single" width="6"/>
                  <w10:borderbottom type="single" width="6"/>
                  <w10:borderright type="single" width="6"/>
                </v:shape>
                <o:OLEObject Type="Embed" ProgID="PBrush" ShapeID="_x0000_i1031" DrawAspect="Content" ObjectID="_1663480994" r:id="rId149"/>
              </w:object>
            </w:r>
          </w:p>
          <w:p w14:paraId="5F5A21EF" w14:textId="77777777" w:rsidR="00461367" w:rsidRPr="00C0592E" w:rsidRDefault="00461367" w:rsidP="00461367">
            <w:pPr>
              <w:pStyle w:val="Caption"/>
            </w:pPr>
            <w:bookmarkStart w:id="1340" w:name="_Ref185909935"/>
            <w:r w:rsidRPr="00C0592E">
              <w:t xml:space="preserve">Figure </w:t>
            </w:r>
            <w:fldSimple w:instr=" SEQ Figure \* ARABIC ">
              <w:r w:rsidR="0013342E">
                <w:rPr>
                  <w:noProof/>
                </w:rPr>
                <w:t>68</w:t>
              </w:r>
            </w:fldSimple>
            <w:bookmarkEnd w:id="1340"/>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3FC32C93">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77777777" w:rsidR="00461367" w:rsidRPr="00C0592E" w:rsidRDefault="00461367" w:rsidP="00461367">
            <w:pPr>
              <w:pStyle w:val="Caption"/>
            </w:pPr>
            <w:bookmarkStart w:id="1341" w:name="_Ref185909946"/>
            <w:r w:rsidRPr="00C0592E">
              <w:t xml:space="preserve">Figure </w:t>
            </w:r>
            <w:fldSimple w:instr=" SEQ Figure \* ARABIC ">
              <w:r w:rsidR="0013342E">
                <w:rPr>
                  <w:noProof/>
                </w:rPr>
                <w:t>69</w:t>
              </w:r>
            </w:fldSimple>
            <w:bookmarkEnd w:id="1341"/>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1342" w:name="_Toc119468123"/>
      <w:bookmarkStart w:id="1343" w:name="_Toc329784634"/>
      <w:bookmarkStart w:id="1344" w:name="_Toc469043369"/>
      <w:bookmarkStart w:id="1345" w:name="_Toc469045003"/>
      <w:bookmarkStart w:id="1346" w:name="_Toc469139301"/>
      <w:bookmarkStart w:id="1347" w:name="_Toc469152746"/>
      <w:bookmarkStart w:id="1348" w:name="_Toc491174838"/>
      <w:bookmarkStart w:id="1349" w:name="_Toc494304070"/>
      <w:bookmarkStart w:id="1350" w:name="_Toc532827262"/>
      <w:bookmarkStart w:id="1351" w:name="_Toc532827420"/>
      <w:bookmarkStart w:id="1352" w:name="_Toc532827828"/>
      <w:r>
        <w:t xml:space="preserve">Historical Mode </w:t>
      </w:r>
      <w:r w:rsidR="00754243">
        <w:t xml:space="preserve">- </w:t>
      </w:r>
      <w:r>
        <w:t xml:space="preserve">General </w:t>
      </w:r>
      <w:r w:rsidR="00754243">
        <w:t>Tab</w:t>
      </w:r>
      <w:bookmarkEnd w:id="1342"/>
      <w:bookmarkEnd w:id="1343"/>
      <w:bookmarkEnd w:id="1344"/>
      <w:bookmarkEnd w:id="1345"/>
      <w:bookmarkEnd w:id="1346"/>
      <w:bookmarkEnd w:id="1347"/>
      <w:bookmarkEnd w:id="1348"/>
      <w:bookmarkEnd w:id="1349"/>
      <w:bookmarkEnd w:id="1350"/>
      <w:bookmarkEnd w:id="1351"/>
      <w:bookmarkEnd w:id="1352"/>
    </w:p>
    <w:p w14:paraId="31B8301C" w14:textId="1BA1D9FC" w:rsidR="009D219D" w:rsidRDefault="00DE392C" w:rsidP="003335AF">
      <w:pPr>
        <w:keepNext/>
        <w:jc w:val="center"/>
      </w:pPr>
      <w:r>
        <w:rPr>
          <w:noProof/>
        </w:rPr>
        <w:drawing>
          <wp:inline distT="0" distB="0" distL="0" distR="0" wp14:anchorId="06023D9A" wp14:editId="1F01F239">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p>
    <w:p w14:paraId="021A7D24" w14:textId="77777777" w:rsidR="008708F9" w:rsidRDefault="009D219D" w:rsidP="00F5043F">
      <w:pPr>
        <w:pStyle w:val="Caption"/>
      </w:pPr>
      <w:r>
        <w:t xml:space="preserve">Figure </w:t>
      </w:r>
      <w:fldSimple w:instr=" SEQ Figure \* ARABIC ">
        <w:r w:rsidR="0013342E">
          <w:rPr>
            <w:noProof/>
          </w:rPr>
          <w:t>70</w:t>
        </w:r>
      </w:fldSimple>
      <w:r w:rsidR="00C300AB">
        <w:t>: Virtual Profiling History – General Tab</w:t>
      </w:r>
    </w:p>
    <w:p w14:paraId="4D3F6ED2" w14:textId="77777777" w:rsidR="000479AA" w:rsidRDefault="000479AA" w:rsidP="00F2645B"/>
    <w:p w14:paraId="158B5698" w14:textId="2B345743" w:rsidR="008708F9" w:rsidRPr="00C0592E" w:rsidRDefault="008708F9">
      <w:r w:rsidRPr="00C0592E">
        <w:t xml:space="preserve">The software will display the Baseline profile on the profile graph in a solid line format.  Also on the profile graph is the Virtual Profile for the selected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B393BBA" w14:textId="54FC0630" w:rsidR="00DE392C"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06ABF3B3" w14:textId="77777777" w:rsidR="00DE392C" w:rsidRPr="00DE392C" w:rsidRDefault="00DE392C" w:rsidP="00DE392C">
      <w:pPr>
        <w:keepNext/>
        <w:spacing w:before="240" w:after="60"/>
        <w:outlineLvl w:val="2"/>
        <w:rPr>
          <w:rFonts w:ascii="Arial" w:hAnsi="Arial" w:cs="Arial"/>
          <w:b/>
          <w:bCs/>
          <w:sz w:val="28"/>
          <w:szCs w:val="26"/>
        </w:rPr>
      </w:pPr>
      <w:bookmarkStart w:id="1353" w:name="_Toc491174839"/>
      <w:bookmarkStart w:id="1354" w:name="_Toc494304071"/>
      <w:bookmarkStart w:id="1355" w:name="_Toc532827421"/>
      <w:bookmarkStart w:id="1356" w:name="_Toc532827829"/>
      <w:r w:rsidRPr="00DE392C">
        <w:rPr>
          <w:rFonts w:ascii="Arial" w:hAnsi="Arial" w:cs="Arial"/>
          <w:b/>
          <w:bCs/>
          <w:sz w:val="28"/>
          <w:szCs w:val="26"/>
        </w:rPr>
        <w:t>Viewing Historical Profiles</w:t>
      </w:r>
      <w:bookmarkEnd w:id="1353"/>
      <w:bookmarkEnd w:id="1354"/>
      <w:bookmarkEnd w:id="1355"/>
      <w:bookmarkEnd w:id="1356"/>
    </w:p>
    <w:p w14:paraId="0DB0DC31" w14:textId="77777777" w:rsidR="00DE392C" w:rsidRPr="00DE392C" w:rsidRDefault="00DE392C" w:rsidP="00DE392C">
      <w:r w:rsidRPr="00DE392C">
        <w:t xml:space="preserve">To view the </w:t>
      </w:r>
      <w:r w:rsidRPr="00DE392C">
        <w:rPr>
          <w:i/>
        </w:rPr>
        <w:t>Virtual Profiles</w:t>
      </w:r>
      <w:r w:rsidRPr="00DE392C">
        <w:t xml:space="preserve"> for this product use the Green arrow buttons to either go forward in history or go Backwards in history.  Each time the arrow button is selected the software will display the next record in chronological order.  </w:t>
      </w:r>
    </w:p>
    <w:p w14:paraId="1DB51ED2" w14:textId="77777777" w:rsidR="00DE392C" w:rsidRPr="00C0592E" w:rsidRDefault="00DE392C"/>
    <w:p w14:paraId="4C6BDFD0" w14:textId="77777777" w:rsidR="009D219D" w:rsidRPr="00A553EE" w:rsidRDefault="00C653DF" w:rsidP="008F51FF">
      <w:pPr>
        <w:pStyle w:val="Heading3"/>
      </w:pPr>
      <w:bookmarkStart w:id="1357" w:name="_Toc469043370"/>
      <w:bookmarkStart w:id="1358" w:name="_Toc469045004"/>
      <w:bookmarkStart w:id="1359" w:name="_Toc469139302"/>
      <w:bookmarkStart w:id="1360" w:name="_Toc469152747"/>
      <w:bookmarkStart w:id="1361" w:name="_Toc491174840"/>
      <w:bookmarkStart w:id="1362" w:name="_Toc494304072"/>
      <w:bookmarkStart w:id="1363" w:name="_Toc532827422"/>
      <w:bookmarkStart w:id="1364" w:name="_Toc532827830"/>
      <w:bookmarkStart w:id="1365" w:name="_Toc119468124"/>
      <w:r w:rsidRPr="00A553EE">
        <w:lastRenderedPageBreak/>
        <w:t>Graph Controller</w:t>
      </w:r>
      <w:bookmarkEnd w:id="1357"/>
      <w:bookmarkEnd w:id="1358"/>
      <w:bookmarkEnd w:id="1359"/>
      <w:bookmarkEnd w:id="1360"/>
      <w:bookmarkEnd w:id="1361"/>
      <w:bookmarkEnd w:id="1362"/>
      <w:bookmarkEnd w:id="1363"/>
      <w:bookmarkEnd w:id="1364"/>
    </w:p>
    <w:tbl>
      <w:tblPr>
        <w:tblW w:w="0" w:type="auto"/>
        <w:tblLook w:val="04A0" w:firstRow="1" w:lastRow="0" w:firstColumn="1" w:lastColumn="0" w:noHBand="0" w:noVBand="1"/>
      </w:tblPr>
      <w:tblGrid>
        <w:gridCol w:w="4666"/>
        <w:gridCol w:w="4910"/>
      </w:tblGrid>
      <w:tr w:rsidR="00F70C34" w14:paraId="4F3C1275" w14:textId="77777777" w:rsidTr="00211D6A">
        <w:tc>
          <w:tcPr>
            <w:tcW w:w="6138" w:type="dxa"/>
            <w:shd w:val="clear" w:color="auto" w:fill="auto"/>
          </w:tcPr>
          <w:p w14:paraId="6176051A" w14:textId="77777777" w:rsidR="00F70C34" w:rsidRDefault="00F70C34" w:rsidP="00F70C34"/>
          <w:p w14:paraId="07AEAEC9" w14:textId="0F2E0189"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13342E" w:rsidRPr="0013342E">
              <w:t xml:space="preserve">Figure </w:t>
            </w:r>
            <w:r w:rsidR="0013342E" w:rsidRPr="0013342E">
              <w:rPr>
                <w:noProof/>
              </w:rPr>
              <w:t>71</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51C0B72F"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77777777"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w:t>
            </w:r>
            <w:del w:id="1366" w:author="Tom Bergeron" w:date="2020-09-29T14:09:00Z">
              <w:r w:rsidRPr="00764231" w:rsidDel="00E14F32">
                <w:delText>,</w:delText>
              </w:r>
            </w:del>
            <w:r w:rsidRPr="00764231">
              <w:t xml:space="preserve"> and updates the profile statistics based on the remaining thermocouples selected.  You must select at least one product thermocouple.</w:t>
            </w:r>
          </w:p>
        </w:tc>
        <w:tc>
          <w:tcPr>
            <w:tcW w:w="3438" w:type="dxa"/>
            <w:shd w:val="clear" w:color="auto" w:fill="auto"/>
          </w:tcPr>
          <w:p w14:paraId="110AADFC" w14:textId="6408D935" w:rsidR="00F70C34" w:rsidRDefault="00DE392C" w:rsidP="00211D6A">
            <w:pPr>
              <w:jc w:val="center"/>
            </w:pPr>
            <w:del w:id="1367" w:author="Tom Bergeron" w:date="2020-09-29T14:08:00Z">
              <w:r w:rsidDel="00E14F32">
                <w:rPr>
                  <w:noProof/>
                </w:rPr>
                <w:drawing>
                  <wp:inline distT="0" distB="0" distL="0" distR="0" wp14:anchorId="74F8081D" wp14:editId="42B7B090">
                    <wp:extent cx="2795584" cy="2688336"/>
                    <wp:effectExtent l="0" t="0" r="5080" b="0"/>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95584" cy="2688336"/>
                            </a:xfrm>
                            <a:prstGeom prst="rect">
                              <a:avLst/>
                            </a:prstGeom>
                          </pic:spPr>
                        </pic:pic>
                      </a:graphicData>
                    </a:graphic>
                  </wp:inline>
                </w:drawing>
              </w:r>
            </w:del>
            <w:ins w:id="1368" w:author="Tom Bergeron" w:date="2020-09-29T14:08:00Z">
              <w:r w:rsidR="00E14F32">
                <w:rPr>
                  <w:noProof/>
                </w:rPr>
                <w:drawing>
                  <wp:inline distT="0" distB="0" distL="0" distR="0" wp14:anchorId="4281A75C" wp14:editId="7990D4DD">
                    <wp:extent cx="2980944" cy="212140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980944" cy="2121408"/>
                            </a:xfrm>
                            <a:prstGeom prst="rect">
                              <a:avLst/>
                            </a:prstGeom>
                          </pic:spPr>
                        </pic:pic>
                      </a:graphicData>
                    </a:graphic>
                  </wp:inline>
                </w:drawing>
              </w:r>
            </w:ins>
          </w:p>
          <w:p w14:paraId="61C149E0" w14:textId="77777777" w:rsidR="00F70C34" w:rsidRPr="00A553EE" w:rsidRDefault="00F70C34" w:rsidP="00764231">
            <w:pPr>
              <w:jc w:val="center"/>
              <w:rPr>
                <w:rFonts w:ascii="Trebuchet MS" w:hAnsi="Trebuchet MS" w:cs="Arial"/>
                <w:color w:val="FF0000"/>
                <w:sz w:val="24"/>
                <w:szCs w:val="24"/>
              </w:rPr>
            </w:pPr>
            <w:bookmarkStart w:id="1369"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71</w:t>
            </w:r>
            <w:r w:rsidRPr="00211D6A">
              <w:rPr>
                <w:rFonts w:ascii="Arial" w:hAnsi="Arial" w:cs="Arial"/>
                <w:sz w:val="16"/>
                <w:szCs w:val="16"/>
              </w:rPr>
              <w:fldChar w:fldCharType="end"/>
            </w:r>
            <w:bookmarkEnd w:id="1369"/>
            <w:r w:rsidRPr="00211D6A">
              <w:rPr>
                <w:rFonts w:ascii="Arial" w:hAnsi="Arial" w:cs="Arial"/>
                <w:sz w:val="16"/>
                <w:szCs w:val="16"/>
              </w:rPr>
              <w:t>: Graph Controller</w:t>
            </w:r>
            <w:r w:rsidR="00A553EE">
              <w:rPr>
                <w:rFonts w:ascii="Arial" w:hAnsi="Arial" w:cs="Arial"/>
                <w:sz w:val="16"/>
                <w:szCs w:val="16"/>
              </w:rPr>
              <w:t xml:space="preserve"> </w:t>
            </w:r>
          </w:p>
        </w:tc>
      </w:tr>
    </w:tbl>
    <w:p w14:paraId="4E9CE48D" w14:textId="77777777" w:rsidR="009D219D" w:rsidRPr="00A553EE" w:rsidDel="00E14F32" w:rsidRDefault="009D219D" w:rsidP="00A553EE">
      <w:pPr>
        <w:keepNext/>
        <w:rPr>
          <w:del w:id="1370" w:author="Tom Bergeron" w:date="2020-09-29T14:09:00Z"/>
          <w:b/>
        </w:rPr>
      </w:pPr>
    </w:p>
    <w:p w14:paraId="73F8CB16" w14:textId="77777777" w:rsidR="009D219D" w:rsidRPr="00C0592E" w:rsidRDefault="009D219D" w:rsidP="009D219D"/>
    <w:p w14:paraId="2A941157" w14:textId="669AFAF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2D8C9947" w:rsidR="009D219D" w:rsidRPr="00764231" w:rsidRDefault="009D219D" w:rsidP="00764231">
      <w:r w:rsidRPr="00764231">
        <w:rPr>
          <w:b/>
        </w:rPr>
        <w:t xml:space="preserve">Reference </w:t>
      </w:r>
      <w:r w:rsidR="00E42BC6" w:rsidRPr="00764231">
        <w:rPr>
          <w:b/>
        </w:rPr>
        <w:t>l</w:t>
      </w:r>
      <w:r w:rsidRPr="00764231">
        <w:rPr>
          <w:b/>
        </w:rPr>
        <w:t>ines –</w:t>
      </w:r>
      <w:del w:id="1371" w:author="Tom Bergeron" w:date="2020-09-29T16:04:00Z">
        <w:r w:rsidRPr="00764231" w:rsidDel="00CB1AD7">
          <w:delText xml:space="preserve"> Enables the view of Reference Lines displayed on the profile graph</w:delText>
        </w:r>
      </w:del>
      <w:ins w:id="1372" w:author="Tom Bergeron" w:date="2020-09-29T16:04:00Z">
        <w:r w:rsidR="00CB1AD7">
          <w:t xml:space="preserve"> </w:t>
        </w:r>
      </w:ins>
      <w:del w:id="1373" w:author="Tom Bergeron" w:date="2020-09-29T16:04:00Z">
        <w:r w:rsidRPr="00764231" w:rsidDel="00CB1AD7">
          <w:delText xml:space="preserve">.  </w:delText>
        </w:r>
      </w:del>
      <w:r w:rsidRPr="00764231">
        <w:t>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7DF0BF67" w14:textId="77777777" w:rsidR="00671A6F" w:rsidRPr="00764231" w:rsidRDefault="00671A6F" w:rsidP="00764231"/>
    <w:p w14:paraId="17EBBE3E" w14:textId="5CB77C5D" w:rsidR="00671A6F" w:rsidRPr="00764231" w:rsidRDefault="00671A6F" w:rsidP="00764231">
      <w:r w:rsidRPr="00764231">
        <w:rPr>
          <w:b/>
        </w:rPr>
        <w:t xml:space="preserve">TCs Line Thickness </w:t>
      </w:r>
      <w:r w:rsidRPr="00764231">
        <w:t xml:space="preserve">– The </w:t>
      </w:r>
      <w:del w:id="1374" w:author="Tom Bergeron" w:date="2020-09-29T14:09:00Z">
        <w:r w:rsidRPr="00764231" w:rsidDel="00E14F32">
          <w:delText>pull down</w:delText>
        </w:r>
      </w:del>
      <w:ins w:id="1375" w:author="Tom Bergeron" w:date="2020-09-29T14:09:00Z">
        <w:r w:rsidR="00E14F32" w:rsidRPr="00764231">
          <w:t>pull-down</w:t>
        </w:r>
      </w:ins>
      <w:r w:rsidRPr="00764231">
        <w:t xml:space="preserve"> menu lets you select five different thicknesses for the TC lines drawn on the graph.  </w:t>
      </w:r>
    </w:p>
    <w:p w14:paraId="49EE12AF" w14:textId="77777777" w:rsidR="00671A6F" w:rsidRPr="00764231" w:rsidRDefault="00671A6F" w:rsidP="00764231"/>
    <w:p w14:paraId="38D898AE" w14:textId="77777777" w:rsidR="00E14F32" w:rsidRPr="00764231" w:rsidRDefault="00E14F32" w:rsidP="00E14F32">
      <w:pPr>
        <w:rPr>
          <w:ins w:id="1376" w:author="Tom Bergeron" w:date="2020-09-29T14:09:00Z"/>
        </w:rPr>
      </w:pPr>
      <w:bookmarkStart w:id="1377" w:name="_Hlk52287847"/>
      <w:ins w:id="1378" w:author="Tom Bergeron" w:date="2020-09-29T14:09: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bookmarkEnd w:id="1377"/>
    <w:p w14:paraId="4D4FAC53" w14:textId="138A42FE" w:rsidR="009D219D" w:rsidRPr="00C0592E" w:rsidRDefault="00C653DF" w:rsidP="008F51FF">
      <w:pPr>
        <w:pStyle w:val="Heading3"/>
      </w:pPr>
      <w:r w:rsidRPr="00764231">
        <w:br w:type="page"/>
      </w:r>
      <w:bookmarkStart w:id="1379" w:name="_Toc469043371"/>
      <w:bookmarkStart w:id="1380" w:name="_Toc469045005"/>
      <w:bookmarkStart w:id="1381" w:name="_Toc469139303"/>
      <w:bookmarkStart w:id="1382" w:name="_Toc469152748"/>
      <w:bookmarkStart w:id="1383" w:name="_Toc491174841"/>
      <w:bookmarkStart w:id="1384" w:name="_Toc494304073"/>
      <w:bookmarkStart w:id="1385" w:name="_Toc532827423"/>
      <w:bookmarkStart w:id="1386" w:name="_Toc532827831"/>
      <w:r w:rsidR="009D219D" w:rsidRPr="00C0592E">
        <w:lastRenderedPageBreak/>
        <w:t xml:space="preserve">Automatic </w:t>
      </w:r>
      <w:r>
        <w:t>C</w:t>
      </w:r>
      <w:r w:rsidRPr="00C0592E">
        <w:t xml:space="preserve">alculation </w:t>
      </w:r>
      <w:proofErr w:type="gramStart"/>
      <w:r w:rsidRPr="00C0592E">
        <w:t>Of</w:t>
      </w:r>
      <w:proofErr w:type="gramEnd"/>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1379"/>
      <w:bookmarkEnd w:id="1380"/>
      <w:bookmarkEnd w:id="1381"/>
      <w:bookmarkEnd w:id="1382"/>
      <w:bookmarkEnd w:id="1383"/>
      <w:bookmarkEnd w:id="1384"/>
      <w:bookmarkEnd w:id="1385"/>
      <w:bookmarkEnd w:id="1386"/>
    </w:p>
    <w:p w14:paraId="0492C373" w14:textId="08C31829"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13342E" w:rsidRPr="00211D6A">
        <w:t xml:space="preserve">Figure </w:t>
      </w:r>
      <w:r w:rsidR="0013342E">
        <w:rPr>
          <w:noProof/>
        </w:rPr>
        <w:t>72</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1387" w:name="_Toc469043372"/>
      <w:bookmarkStart w:id="1388" w:name="_Toc469045006"/>
      <w:bookmarkStart w:id="1389" w:name="_Toc469139304"/>
      <w:bookmarkStart w:id="1390" w:name="_Toc469152749"/>
      <w:bookmarkStart w:id="1391" w:name="_Toc491174842"/>
      <w:bookmarkStart w:id="1392" w:name="_Toc494304074"/>
      <w:bookmarkStart w:id="1393" w:name="_Toc532827424"/>
      <w:bookmarkStart w:id="1394" w:name="_Toc532827832"/>
      <w:r w:rsidRPr="00764231">
        <w:t>Examine Tool</w:t>
      </w:r>
      <w:bookmarkEnd w:id="1387"/>
      <w:bookmarkEnd w:id="1388"/>
      <w:bookmarkEnd w:id="1389"/>
      <w:bookmarkEnd w:id="1390"/>
      <w:bookmarkEnd w:id="1391"/>
      <w:bookmarkEnd w:id="1392"/>
      <w:bookmarkEnd w:id="1393"/>
      <w:bookmarkEnd w:id="1394"/>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114AC2C5"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13342E" w:rsidRPr="00211D6A">
              <w:t xml:space="preserve">Figure </w:t>
            </w:r>
            <w:r w:rsidR="0013342E">
              <w:rPr>
                <w:noProof/>
              </w:rPr>
              <w:t>72</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61824" behindDoc="1" locked="0" layoutInCell="1" allowOverlap="1" wp14:anchorId="1487744D" wp14:editId="16CA005C">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3">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22845F2D" w:rsidR="00F70C34" w:rsidRPr="00211D6A" w:rsidRDefault="00F70C34" w:rsidP="004D0CA1">
            <w:pPr>
              <w:pStyle w:val="Caption"/>
            </w:pPr>
            <w:bookmarkStart w:id="1395" w:name="_Ref185912399"/>
            <w:r w:rsidRPr="00211D6A">
              <w:t xml:space="preserve">Figure </w:t>
            </w:r>
            <w:fldSimple w:instr=" SEQ Figure \* ARABIC ">
              <w:r w:rsidR="0013342E">
                <w:rPr>
                  <w:noProof/>
                </w:rPr>
                <w:t>72</w:t>
              </w:r>
            </w:fldSimple>
            <w:bookmarkEnd w:id="1395"/>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2111C2C0" w:rsidR="00F70C34" w:rsidRPr="00C0592E" w:rsidRDefault="00F70C34" w:rsidP="00AA5614">
      <w:pPr>
        <w:pStyle w:val="ListParagraph"/>
        <w:numPr>
          <w:ilvl w:val="0"/>
          <w:numId w:val="115"/>
        </w:numPr>
      </w:pPr>
      <w:r w:rsidRPr="00C0592E">
        <w:t>The time during the profile at which the pointer is placed</w:t>
      </w:r>
      <w:r w:rsidR="008700A3">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1396" w:name="_Toc329784635"/>
      <w:r>
        <w:br w:type="page"/>
      </w:r>
    </w:p>
    <w:p w14:paraId="2708B92F" w14:textId="77777777" w:rsidR="008708F9" w:rsidRDefault="008708F9">
      <w:pPr>
        <w:pStyle w:val="Heading2"/>
      </w:pPr>
      <w:bookmarkStart w:id="1397" w:name="_Toc469043373"/>
      <w:bookmarkStart w:id="1398" w:name="_Toc469045007"/>
      <w:bookmarkStart w:id="1399" w:name="_Toc469139305"/>
      <w:bookmarkStart w:id="1400" w:name="_Toc469152750"/>
      <w:bookmarkStart w:id="1401" w:name="_Toc491174843"/>
      <w:bookmarkStart w:id="1402" w:name="_Toc494304075"/>
      <w:bookmarkStart w:id="1403" w:name="_Toc532827263"/>
      <w:bookmarkStart w:id="1404" w:name="_Toc532827425"/>
      <w:bookmarkStart w:id="1405" w:name="_Toc532827833"/>
      <w:r>
        <w:lastRenderedPageBreak/>
        <w:t xml:space="preserve">Historical Mode </w:t>
      </w:r>
      <w:r w:rsidR="00754243">
        <w:t xml:space="preserve">- </w:t>
      </w:r>
      <w:r>
        <w:t xml:space="preserve">Description </w:t>
      </w:r>
      <w:r w:rsidR="00754243">
        <w:t>Tab</w:t>
      </w:r>
      <w:bookmarkEnd w:id="1365"/>
      <w:bookmarkEnd w:id="1396"/>
      <w:bookmarkEnd w:id="1397"/>
      <w:bookmarkEnd w:id="1398"/>
      <w:bookmarkEnd w:id="1399"/>
      <w:bookmarkEnd w:id="1400"/>
      <w:bookmarkEnd w:id="1401"/>
      <w:bookmarkEnd w:id="1402"/>
      <w:bookmarkEnd w:id="1403"/>
      <w:bookmarkEnd w:id="1404"/>
      <w:bookmarkEnd w:id="1405"/>
    </w:p>
    <w:p w14:paraId="14B50CBB" w14:textId="47DE8E27" w:rsidR="00C03E9C" w:rsidRDefault="00F368FC" w:rsidP="003335AF">
      <w:pPr>
        <w:keepNext/>
        <w:jc w:val="center"/>
      </w:pPr>
      <w:r>
        <w:rPr>
          <w:noProof/>
        </w:rPr>
        <w:drawing>
          <wp:inline distT="0" distB="0" distL="0" distR="0" wp14:anchorId="0F02FB90" wp14:editId="21775BA7">
            <wp:extent cx="5785782" cy="3136392"/>
            <wp:effectExtent l="0" t="0" r="5715" b="6985"/>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85782" cy="3136392"/>
                    </a:xfrm>
                    <a:prstGeom prst="rect">
                      <a:avLst/>
                    </a:prstGeom>
                    <a:noFill/>
                    <a:ln>
                      <a:noFill/>
                    </a:ln>
                  </pic:spPr>
                </pic:pic>
              </a:graphicData>
            </a:graphic>
          </wp:inline>
        </w:drawing>
      </w:r>
    </w:p>
    <w:p w14:paraId="00B60E72" w14:textId="77777777" w:rsidR="008708F9" w:rsidRDefault="00C03E9C" w:rsidP="00F5043F">
      <w:pPr>
        <w:pStyle w:val="Caption"/>
      </w:pPr>
      <w:bookmarkStart w:id="1406" w:name="_Ref185912530"/>
      <w:r>
        <w:t xml:space="preserve">Figure </w:t>
      </w:r>
      <w:fldSimple w:instr=" SEQ Figure \* ARABIC ">
        <w:r w:rsidR="0013342E">
          <w:rPr>
            <w:noProof/>
          </w:rPr>
          <w:t>73</w:t>
        </w:r>
      </w:fldSimple>
      <w:bookmarkEnd w:id="1406"/>
      <w:r w:rsidR="00C300AB">
        <w:t>: Virtual Profiling History – Description Tab</w:t>
      </w:r>
    </w:p>
    <w:p w14:paraId="6354DAD8" w14:textId="77777777" w:rsidR="008708F9" w:rsidRDefault="008708F9"/>
    <w:p w14:paraId="495C697C" w14:textId="3040D89A"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13342E">
        <w:t xml:space="preserve">Figure </w:t>
      </w:r>
      <w:r w:rsidR="0013342E">
        <w:rPr>
          <w:noProof/>
        </w:rPr>
        <w:t>73</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0B4E5E">
        <w:t>.</w:t>
      </w:r>
    </w:p>
    <w:p w14:paraId="79479741" w14:textId="179D0CC0" w:rsidR="008708F9" w:rsidRDefault="008708F9" w:rsidP="0026146F">
      <w:pPr>
        <w:pStyle w:val="Heading1"/>
      </w:pPr>
      <w:bookmarkStart w:id="1407" w:name="_Password_protection"/>
      <w:bookmarkStart w:id="1408" w:name="_Toc488490460"/>
      <w:bookmarkStart w:id="1409" w:name="_Toc119468183"/>
      <w:bookmarkStart w:id="1410" w:name="_Toc329784637"/>
      <w:bookmarkStart w:id="1411" w:name="_Toc329852094"/>
      <w:bookmarkStart w:id="1412" w:name="_Toc331173666"/>
      <w:bookmarkStart w:id="1413" w:name="_Toc332208774"/>
      <w:bookmarkStart w:id="1414" w:name="_Toc332274021"/>
      <w:bookmarkStart w:id="1415" w:name="_Toc367109142"/>
      <w:bookmarkStart w:id="1416" w:name="_Toc394486341"/>
      <w:bookmarkStart w:id="1417" w:name="_Toc394583547"/>
      <w:bookmarkStart w:id="1418" w:name="_Toc468171263"/>
      <w:bookmarkStart w:id="1419" w:name="_Toc468549178"/>
      <w:bookmarkStart w:id="1420" w:name="_Toc468552696"/>
      <w:bookmarkStart w:id="1421" w:name="_Toc469041223"/>
      <w:bookmarkStart w:id="1422" w:name="_Toc469041329"/>
      <w:bookmarkStart w:id="1423" w:name="_Toc469043374"/>
      <w:bookmarkStart w:id="1424" w:name="_Toc469045008"/>
      <w:bookmarkStart w:id="1425" w:name="_Toc469139306"/>
      <w:bookmarkStart w:id="1426" w:name="_Toc469143775"/>
      <w:bookmarkStart w:id="1427" w:name="_Toc469152533"/>
      <w:bookmarkStart w:id="1428" w:name="_Toc469152751"/>
      <w:bookmarkStart w:id="1429" w:name="_Toc491174844"/>
      <w:bookmarkStart w:id="1430" w:name="_Toc491175163"/>
      <w:bookmarkStart w:id="1431" w:name="_Toc494304076"/>
      <w:bookmarkStart w:id="1432" w:name="_Toc494304201"/>
      <w:bookmarkStart w:id="1433" w:name="_Toc532827264"/>
      <w:bookmarkStart w:id="1434" w:name="_Toc532827426"/>
      <w:bookmarkStart w:id="1435" w:name="_Toc532827588"/>
      <w:bookmarkStart w:id="1436" w:name="_Toc532827834"/>
      <w:bookmarkStart w:id="1437" w:name="_Toc532892543"/>
      <w:bookmarkEnd w:id="1164"/>
      <w:bookmarkEnd w:id="1407"/>
      <w:r>
        <w:lastRenderedPageBreak/>
        <w:t xml:space="preserve">Password </w:t>
      </w:r>
      <w:r w:rsidR="006C7149">
        <w:t>Protection</w:t>
      </w:r>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p>
    <w:p w14:paraId="4A829751" w14:textId="77777777"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13342E">
        <w:t xml:space="preserve">Figure </w:t>
      </w:r>
      <w:r w:rsidR="0013342E">
        <w:rPr>
          <w:noProof/>
        </w:rPr>
        <w:t>74</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6CB8A838">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77777777" w:rsidR="008708F9" w:rsidRDefault="00D04024" w:rsidP="00F5043F">
      <w:pPr>
        <w:pStyle w:val="Caption"/>
      </w:pPr>
      <w:bookmarkStart w:id="1438" w:name="_Ref186043884"/>
      <w:r>
        <w:t xml:space="preserve">Figure </w:t>
      </w:r>
      <w:fldSimple w:instr=" SEQ Figure \* ARABIC ">
        <w:r w:rsidR="0013342E">
          <w:rPr>
            <w:noProof/>
          </w:rPr>
          <w:t>74</w:t>
        </w:r>
      </w:fldSimple>
      <w:bookmarkEnd w:id="1438"/>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244A025" w14:textId="1E5FBD2F" w:rsidR="000D44BE" w:rsidRPr="00185FFE" w:rsidRDefault="000D44BE" w:rsidP="000D44BE">
      <w:bookmarkStart w:id="1439" w:name="_Hlk506801373"/>
      <w:r>
        <w:t xml:space="preserve">You can also configure the software to have different access for different user levels. For more information on additional password protection features, see </w:t>
      </w:r>
      <w:hyperlink w:anchor="_Password_Control_–" w:history="1">
        <w:r w:rsidR="00B24896" w:rsidRPr="000843D2">
          <w:rPr>
            <w:rStyle w:val="Hyperlink"/>
            <w:i/>
          </w:rPr>
          <w:t>Appendix C: Password Control – Multi User</w:t>
        </w:r>
      </w:hyperlink>
      <w:r w:rsidR="00B24896">
        <w:rPr>
          <w:rStyle w:val="Hyperlink"/>
          <w:u w:val="none"/>
        </w:rPr>
        <w:t>.</w:t>
      </w:r>
      <w:r w:rsidRPr="006A508E" w:rsidDel="006A508E">
        <w:t xml:space="preserve"> </w:t>
      </w:r>
      <w:r>
        <w:t xml:space="preserve"> </w:t>
      </w:r>
    </w:p>
    <w:bookmarkEnd w:id="1439"/>
    <w:p w14:paraId="78843A45" w14:textId="77777777" w:rsidR="00090B6F" w:rsidRDefault="00090B6F" w:rsidP="00764231"/>
    <w:p w14:paraId="03BC5F9C" w14:textId="77777777" w:rsidR="0031598D" w:rsidRDefault="0031598D" w:rsidP="0026146F">
      <w:pPr>
        <w:pStyle w:val="Heading1"/>
      </w:pPr>
      <w:bookmarkStart w:id="1440" w:name="_Printing"/>
      <w:bookmarkStart w:id="1441" w:name="_Ref91061264"/>
      <w:bookmarkStart w:id="1442" w:name="_Toc141866770"/>
      <w:bookmarkStart w:id="1443" w:name="_Toc329784638"/>
      <w:bookmarkStart w:id="1444" w:name="_Toc329852095"/>
      <w:bookmarkStart w:id="1445" w:name="_Toc331173667"/>
      <w:bookmarkStart w:id="1446" w:name="_Toc332208775"/>
      <w:bookmarkStart w:id="1447" w:name="_Toc332274022"/>
      <w:bookmarkStart w:id="1448" w:name="_Toc367109143"/>
      <w:bookmarkStart w:id="1449" w:name="_Toc394486342"/>
      <w:bookmarkStart w:id="1450" w:name="_Toc394583548"/>
      <w:bookmarkStart w:id="1451" w:name="_Toc468171264"/>
      <w:bookmarkStart w:id="1452" w:name="_Toc468549179"/>
      <w:bookmarkStart w:id="1453" w:name="_Toc468552697"/>
      <w:bookmarkStart w:id="1454" w:name="_Toc469041224"/>
      <w:bookmarkStart w:id="1455" w:name="_Toc469041330"/>
      <w:bookmarkStart w:id="1456" w:name="_Toc469043375"/>
      <w:bookmarkStart w:id="1457" w:name="_Toc469045009"/>
      <w:bookmarkStart w:id="1458" w:name="_Toc469139307"/>
      <w:bookmarkStart w:id="1459" w:name="_Toc469143776"/>
      <w:bookmarkStart w:id="1460" w:name="_Toc469152534"/>
      <w:bookmarkStart w:id="1461" w:name="_Toc469152752"/>
      <w:bookmarkStart w:id="1462" w:name="_Toc491174845"/>
      <w:bookmarkStart w:id="1463" w:name="_Toc491175164"/>
      <w:bookmarkStart w:id="1464" w:name="_Toc494304077"/>
      <w:bookmarkStart w:id="1465" w:name="_Toc494304202"/>
      <w:bookmarkStart w:id="1466" w:name="_Toc532827265"/>
      <w:bookmarkStart w:id="1467" w:name="_Toc532827427"/>
      <w:bookmarkStart w:id="1468" w:name="_Toc532827589"/>
      <w:bookmarkStart w:id="1469" w:name="_Toc532827835"/>
      <w:bookmarkStart w:id="1470" w:name="_Toc532892544"/>
      <w:bookmarkEnd w:id="1440"/>
      <w:r>
        <w:lastRenderedPageBreak/>
        <w:t>Printing</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1471" w:name="_Toc353195460"/>
      <w:bookmarkStart w:id="1472" w:name="_Toc358296392"/>
      <w:bookmarkStart w:id="1473" w:name="_Toc358298557"/>
      <w:bookmarkStart w:id="1474" w:name="_Toc468131802"/>
      <w:bookmarkStart w:id="1475" w:name="_Toc469043376"/>
      <w:bookmarkStart w:id="1476" w:name="_Toc469045010"/>
      <w:bookmarkStart w:id="1477" w:name="_Toc469139308"/>
      <w:bookmarkStart w:id="1478" w:name="_Toc469152753"/>
      <w:bookmarkStart w:id="1479" w:name="_Toc491174846"/>
      <w:bookmarkStart w:id="1480" w:name="_Toc494304078"/>
      <w:bookmarkStart w:id="1481" w:name="_Toc532827266"/>
      <w:bookmarkStart w:id="1482" w:name="_Toc532827428"/>
      <w:bookmarkStart w:id="1483" w:name="_Toc532827836"/>
      <w:r w:rsidRPr="00706E3F">
        <w:t>P</w:t>
      </w:r>
      <w:r w:rsidRPr="00185FFE">
        <w:t xml:space="preserve">ortrait </w:t>
      </w:r>
      <w:r>
        <w:t>M</w:t>
      </w:r>
      <w:r w:rsidRPr="00185FFE">
        <w:t>ode</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14:paraId="47DF7B1A" w14:textId="0F21E22A"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70016" behindDoc="0" locked="0" layoutInCell="1" allowOverlap="1" wp14:anchorId="43A322BC" wp14:editId="031A5D6A">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7E69F5" w:rsidRDefault="007E69F5" w:rsidP="0054633C">
                              <w:pPr>
                                <w:jc w:val="center"/>
                              </w:pPr>
                              <w:r>
                                <w:t>Print</w:t>
                              </w:r>
                            </w:p>
                            <w:p w14:paraId="2DAFC456" w14:textId="77777777" w:rsidR="007E69F5" w:rsidRDefault="007E69F5"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088" style="position:absolute;left:0;text-align:left;margin-left:298pt;margin-top:83.3pt;width:131.4pt;height:63pt;z-index:251670016;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Ds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RKODsIAQAABMLAAAOAAAAAAAAAAAAAAAAAC4CAABkcnMvZTJvRG9jLnht&#10;bFBLAQItABQABgAIAAAAIQCXeGYh4QAAAAsBAAAPAAAAAAAAAAAAAAAAAHoGAABkcnMvZG93bnJl&#10;di54bWxQSwUGAAAAAAQABADzAAAAiAcAAAAA&#10;">
                <v:shape id="Text Box 4579" o:spid="_x0000_s1089"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7E69F5" w:rsidRDefault="007E69F5" w:rsidP="0054633C">
                        <w:pPr>
                          <w:jc w:val="center"/>
                        </w:pPr>
                        <w:r>
                          <w:t>Print</w:t>
                        </w:r>
                      </w:p>
                      <w:p w14:paraId="2DAFC456" w14:textId="77777777" w:rsidR="007E69F5" w:rsidRDefault="007E69F5" w:rsidP="0054633C">
                        <w:pPr>
                          <w:jc w:val="center"/>
                        </w:pPr>
                        <w:r>
                          <w:t>Preview</w:t>
                        </w:r>
                      </w:p>
                    </w:txbxContent>
                  </v:textbox>
                </v:shape>
                <v:shape id="Freeform 4580" o:spid="_x0000_s1090"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68992" behindDoc="0" locked="0" layoutInCell="1" allowOverlap="1" wp14:anchorId="7954CD26" wp14:editId="257E62BB">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7E69F5" w:rsidRDefault="007E69F5"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091" style="position:absolute;left:0;text-align:left;margin-left:262.1pt;margin-top:56.15pt;width:167.4pt;height:90pt;z-index:251668992;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">
                <v:shape id="Text Box 4576" o:spid="_x0000_s1092"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7E69F5" w:rsidRDefault="007E69F5" w:rsidP="0054633C">
                        <w:pPr>
                          <w:jc w:val="center"/>
                        </w:pPr>
                        <w:r>
                          <w:t>Print</w:t>
                        </w:r>
                      </w:p>
                    </w:txbxContent>
                  </v:textbox>
                </v:shape>
                <v:shape id="Freeform 4577" o:spid="_x0000_s1093"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1040" behindDoc="0" locked="0" layoutInCell="1" allowOverlap="1" wp14:anchorId="0AEF4982" wp14:editId="7C9E74C0">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7E69F5" w:rsidRDefault="007E69F5"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094" style="position:absolute;left:0;text-align:left;margin-left:343.1pt;margin-top:119.15pt;width:86.4pt;height:27pt;z-index:25167104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">
                <v:shape id="Text Box 4582" o:spid="_x0000_s1095"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7E69F5" w:rsidRDefault="007E69F5" w:rsidP="0054633C">
                        <w:pPr>
                          <w:jc w:val="center"/>
                        </w:pPr>
                        <w:r>
                          <w:t>Cancel</w:t>
                        </w:r>
                      </w:p>
                    </w:txbxContent>
                  </v:textbox>
                </v:shape>
                <v:shape id="Freeform 4583" o:spid="_x0000_s1096"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sidR="00DE392C">
        <w:rPr>
          <w:rFonts w:ascii="Arial" w:hAnsi="Arial"/>
          <w:noProof/>
          <w:sz w:val="16"/>
        </w:rPr>
        <w:drawing>
          <wp:inline distT="0" distB="0" distL="0" distR="0" wp14:anchorId="1A83005B" wp14:editId="3BB7C385">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p>
    <w:p w14:paraId="63827B65" w14:textId="77777777" w:rsidR="0054633C" w:rsidRPr="00185FFE" w:rsidRDefault="0054633C" w:rsidP="0054633C">
      <w:pPr>
        <w:spacing w:before="20" w:after="20"/>
        <w:jc w:val="center"/>
        <w:rPr>
          <w:rFonts w:ascii="Trebuchet MS" w:hAnsi="Trebuchet MS"/>
          <w:bCs/>
          <w:color w:val="FF0000"/>
          <w:sz w:val="24"/>
          <w:szCs w:val="24"/>
        </w:rPr>
      </w:pPr>
      <w:bookmarkStart w:id="1484"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75</w:t>
      </w:r>
      <w:r w:rsidRPr="00185FFE">
        <w:rPr>
          <w:rFonts w:ascii="Arial" w:hAnsi="Arial"/>
          <w:bCs/>
          <w:sz w:val="16"/>
        </w:rPr>
        <w:fldChar w:fldCharType="end"/>
      </w:r>
      <w:bookmarkEnd w:id="1484"/>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4203B071"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13342E" w:rsidRPr="00185FFE">
        <w:t xml:space="preserve">Figure </w:t>
      </w:r>
      <w:r w:rsidR="0013342E">
        <w:rPr>
          <w:noProof/>
        </w:rPr>
        <w:t>76</w:t>
      </w:r>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0DE818F6">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69D144DD" w:rsidR="0054633C" w:rsidRDefault="0054633C" w:rsidP="00E332CD">
      <w:pPr>
        <w:pStyle w:val="Caption"/>
        <w:rPr>
          <w:rFonts w:cs="Arial"/>
          <w:b/>
          <w:iCs/>
          <w:sz w:val="32"/>
          <w:szCs w:val="28"/>
        </w:rPr>
      </w:pPr>
      <w:bookmarkStart w:id="1485" w:name="_Ref186043977"/>
      <w:r w:rsidRPr="00185FFE">
        <w:t xml:space="preserve">Figure </w:t>
      </w:r>
      <w:fldSimple w:instr=" SEQ Figure \* ARABIC ">
        <w:r w:rsidR="0013342E">
          <w:rPr>
            <w:noProof/>
          </w:rPr>
          <w:t>76</w:t>
        </w:r>
      </w:fldSimple>
      <w:bookmarkEnd w:id="1485"/>
      <w:r w:rsidRPr="00185FFE">
        <w:t xml:space="preserve">: Sample </w:t>
      </w:r>
      <w:r>
        <w:t xml:space="preserve">Portrait </w:t>
      </w:r>
      <w:r w:rsidRPr="00185FFE">
        <w:t>Print</w:t>
      </w:r>
      <w:r>
        <w:t xml:space="preserve"> Preview </w:t>
      </w:r>
      <w:bookmarkStart w:id="1486" w:name="_Toc353195461"/>
      <w:bookmarkStart w:id="1487" w:name="_Toc358296393"/>
      <w:bookmarkStart w:id="1488" w:name="_Toc358298558"/>
      <w:bookmarkStart w:id="1489" w:name="_Toc468131803"/>
    </w:p>
    <w:p w14:paraId="6E702D63" w14:textId="77777777" w:rsidR="0054633C" w:rsidRPr="00185FFE" w:rsidRDefault="0054633C">
      <w:pPr>
        <w:pStyle w:val="Heading2"/>
      </w:pPr>
      <w:bookmarkStart w:id="1490" w:name="_Toc469043377"/>
      <w:bookmarkStart w:id="1491" w:name="_Toc469045011"/>
      <w:bookmarkStart w:id="1492" w:name="_Toc469139309"/>
      <w:bookmarkStart w:id="1493" w:name="_Toc469152754"/>
      <w:bookmarkStart w:id="1494" w:name="_Toc491174847"/>
      <w:bookmarkStart w:id="1495" w:name="_Toc494304079"/>
      <w:bookmarkStart w:id="1496" w:name="_Toc532827267"/>
      <w:bookmarkStart w:id="1497" w:name="_Toc532827429"/>
      <w:bookmarkStart w:id="1498" w:name="_Toc532827837"/>
      <w:r w:rsidRPr="00A24EC7">
        <w:lastRenderedPageBreak/>
        <w:t>Landscape Mode</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608A13BE" w14:textId="77777777" w:rsidR="0054633C" w:rsidRPr="00185FFE" w:rsidRDefault="0054633C" w:rsidP="0054633C"/>
    <w:p w14:paraId="2C2445B4" w14:textId="1E689A80"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74112" behindDoc="0" locked="0" layoutInCell="1" allowOverlap="1" wp14:anchorId="335B85F6" wp14:editId="1C124B5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7E69F5" w:rsidRDefault="007E69F5"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097" style="position:absolute;left:0;text-align:left;margin-left:365.5pt;margin-top:160.3pt;width:75.5pt;height:23.4pt;z-index:251674112;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">
                <v:shape id="Text Box 4591" o:spid="_x0000_s1098"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7E69F5" w:rsidRDefault="007E69F5" w:rsidP="0054633C">
                        <w:pPr>
                          <w:jc w:val="center"/>
                        </w:pPr>
                        <w:r>
                          <w:t>Cancel</w:t>
                        </w:r>
                      </w:p>
                    </w:txbxContent>
                  </v:textbox>
                </v:shape>
                <v:shape id="Freeform 4592" o:spid="_x0000_s1099"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2064" behindDoc="0" locked="0" layoutInCell="1" allowOverlap="1" wp14:anchorId="7AB41DEF" wp14:editId="04E033E0">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7E69F5" w:rsidRDefault="007E69F5"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00" style="position:absolute;left:0;text-align:left;margin-left:249pt;margin-top:99.3pt;width:191.5pt;height:84.2pt;z-index:251672064;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kXHw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">
                <v:shape id="Text Box 4585" o:spid="_x0000_s1101"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7E69F5" w:rsidRDefault="007E69F5" w:rsidP="0054633C">
                        <w:pPr>
                          <w:jc w:val="center"/>
                        </w:pPr>
                        <w:r>
                          <w:t>Print</w:t>
                        </w:r>
                      </w:p>
                    </w:txbxContent>
                  </v:textbox>
                </v:shape>
                <v:shape id="Freeform 4586" o:spid="_x0000_s1102"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3088" behindDoc="0" locked="0" layoutInCell="1" allowOverlap="1" wp14:anchorId="2D5EBEFB" wp14:editId="2832DCDC">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7E69F5" w:rsidRDefault="007E69F5" w:rsidP="0054633C">
                              <w:pPr>
                                <w:jc w:val="center"/>
                              </w:pPr>
                              <w:r>
                                <w:t>Print</w:t>
                              </w:r>
                            </w:p>
                            <w:p w14:paraId="35DFF541" w14:textId="77777777" w:rsidR="007E69F5" w:rsidRDefault="007E69F5"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03" style="position:absolute;left:0;text-align:left;margin-left:310pt;margin-top:124.8pt;width:131pt;height:59.1pt;z-index:25167308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">
                <v:shape id="Text Box 4588" o:spid="_x0000_s1104"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7E69F5" w:rsidRDefault="007E69F5" w:rsidP="0054633C">
                        <w:pPr>
                          <w:jc w:val="center"/>
                        </w:pPr>
                        <w:r>
                          <w:t>Print</w:t>
                        </w:r>
                      </w:p>
                      <w:p w14:paraId="35DFF541" w14:textId="77777777" w:rsidR="007E69F5" w:rsidRDefault="007E69F5" w:rsidP="0054633C">
                        <w:pPr>
                          <w:jc w:val="center"/>
                        </w:pPr>
                        <w:r>
                          <w:t>Preview</w:t>
                        </w:r>
                      </w:p>
                    </w:txbxContent>
                  </v:textbox>
                </v:shape>
                <v:shape id="Freeform 4589" o:spid="_x0000_s1105"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6F7255">
        <w:rPr>
          <w:rFonts w:ascii="Arial" w:hAnsi="Arial"/>
          <w:noProof/>
          <w:sz w:val="16"/>
        </w:rPr>
        <w:drawing>
          <wp:inline distT="0" distB="0" distL="0" distR="0" wp14:anchorId="079360AB" wp14:editId="51903E2C">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155">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p>
    <w:p w14:paraId="0692D087" w14:textId="77777777" w:rsidR="0054633C" w:rsidRPr="00185FFE" w:rsidRDefault="0054633C" w:rsidP="0054633C">
      <w:pPr>
        <w:spacing w:before="20" w:after="20"/>
        <w:jc w:val="center"/>
        <w:rPr>
          <w:rFonts w:ascii="Arial" w:hAnsi="Arial"/>
          <w:bCs/>
          <w:sz w:val="16"/>
        </w:rPr>
      </w:pPr>
      <w:bookmarkStart w:id="1499"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77</w:t>
      </w:r>
      <w:r w:rsidRPr="00185FFE">
        <w:rPr>
          <w:rFonts w:ascii="Arial" w:hAnsi="Arial"/>
          <w:bCs/>
          <w:sz w:val="16"/>
        </w:rPr>
        <w:fldChar w:fldCharType="end"/>
      </w:r>
      <w:bookmarkEnd w:id="1499"/>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599CC1AD" w:rsidR="0054633C" w:rsidRPr="00185FFE" w:rsidRDefault="0054633C" w:rsidP="00AA5614">
      <w:pPr>
        <w:numPr>
          <w:ilvl w:val="0"/>
          <w:numId w:val="75"/>
        </w:numPr>
      </w:pPr>
      <w:r w:rsidRPr="00185FFE">
        <w:rPr>
          <w:b/>
        </w:rPr>
        <w:t>Lead Free Logo</w:t>
      </w:r>
      <w:r w:rsidRPr="00185FFE">
        <w:t xml:space="preserve"> – Enables/Disables the </w:t>
      </w:r>
      <w:r w:rsidR="008700A3">
        <w:t>image</w:t>
      </w:r>
      <w:r w:rsidRPr="00185FFE">
        <w:t xml:space="preserve"> display area.</w:t>
      </w:r>
    </w:p>
    <w:p w14:paraId="4DF0D976" w14:textId="505F7B08"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8700A3">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084C723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77777777" w:rsidR="0054633C" w:rsidRPr="002F1C35" w:rsidRDefault="0054633C" w:rsidP="0054633C">
      <w:pPr>
        <w:spacing w:before="20" w:after="20"/>
        <w:jc w:val="center"/>
        <w:rPr>
          <w:rFonts w:ascii="Trebuchet MS" w:hAnsi="Trebuchet MS"/>
          <w:bCs/>
          <w:color w:val="FF0000"/>
        </w:rPr>
      </w:pPr>
      <w:bookmarkStart w:id="1500"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78</w:t>
      </w:r>
      <w:r w:rsidRPr="00185FFE">
        <w:rPr>
          <w:rFonts w:ascii="Arial" w:hAnsi="Arial"/>
          <w:bCs/>
          <w:sz w:val="16"/>
        </w:rPr>
        <w:fldChar w:fldCharType="end"/>
      </w:r>
      <w:bookmarkEnd w:id="1500"/>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1501" w:name="_Toc119468185"/>
      <w:bookmarkStart w:id="1502" w:name="_Toc329784642"/>
      <w:bookmarkStart w:id="1503" w:name="_Toc329852096"/>
      <w:bookmarkStart w:id="1504" w:name="_Toc331173668"/>
      <w:bookmarkStart w:id="1505" w:name="_Toc332208776"/>
      <w:bookmarkStart w:id="1506" w:name="_Toc332274023"/>
      <w:bookmarkStart w:id="1507" w:name="_Toc367109144"/>
      <w:bookmarkStart w:id="1508" w:name="_Toc394486343"/>
      <w:bookmarkStart w:id="1509" w:name="_Toc394583549"/>
      <w:bookmarkStart w:id="1510" w:name="_Toc468171265"/>
      <w:bookmarkStart w:id="1511" w:name="_Toc468549180"/>
      <w:bookmarkStart w:id="1512" w:name="_Toc468552698"/>
      <w:bookmarkStart w:id="1513" w:name="_Toc469041225"/>
      <w:bookmarkStart w:id="1514" w:name="_Toc469041331"/>
      <w:bookmarkStart w:id="1515" w:name="_Toc469043378"/>
      <w:bookmarkStart w:id="1516" w:name="_Toc469045012"/>
      <w:bookmarkStart w:id="1517" w:name="_Toc469139310"/>
      <w:bookmarkStart w:id="1518" w:name="_Toc469143777"/>
      <w:bookmarkStart w:id="1519" w:name="_Toc469152535"/>
      <w:bookmarkStart w:id="1520" w:name="_Toc469152755"/>
      <w:bookmarkStart w:id="1521" w:name="_Toc491174848"/>
      <w:bookmarkStart w:id="1522" w:name="_Toc491175165"/>
      <w:bookmarkStart w:id="1523" w:name="_Toc494304080"/>
      <w:bookmarkStart w:id="1524" w:name="_Toc494304203"/>
      <w:bookmarkStart w:id="1525" w:name="_Toc532827268"/>
      <w:bookmarkStart w:id="1526" w:name="_Toc532827430"/>
      <w:bookmarkStart w:id="1527" w:name="_Toc532827590"/>
      <w:bookmarkStart w:id="1528" w:name="_Toc532827838"/>
      <w:bookmarkStart w:id="1529" w:name="_Toc532892545"/>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16F9449D" w14:textId="6BC7B530" w:rsidR="008708F9" w:rsidRDefault="008708F9">
      <w:pPr>
        <w:pStyle w:val="Heading2"/>
      </w:pPr>
      <w:bookmarkStart w:id="1530" w:name="_Toc119468186"/>
      <w:bookmarkStart w:id="1531" w:name="_Toc329784643"/>
      <w:bookmarkStart w:id="1532" w:name="_Toc469043379"/>
      <w:bookmarkStart w:id="1533" w:name="_Toc469045013"/>
      <w:bookmarkStart w:id="1534" w:name="_Toc469139311"/>
      <w:bookmarkStart w:id="1535" w:name="_Toc469152756"/>
      <w:bookmarkStart w:id="1536" w:name="_Toc491174849"/>
      <w:bookmarkStart w:id="1537" w:name="_Toc494304081"/>
      <w:bookmarkStart w:id="1538" w:name="_Toc532827269"/>
      <w:bookmarkStart w:id="1539" w:name="_Toc532827431"/>
      <w:bookmarkStart w:id="1540" w:name="_Toc532827839"/>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1530"/>
      <w:r w:rsidR="00754243">
        <w:t xml:space="preserve"> Drive</w:t>
      </w:r>
      <w:bookmarkEnd w:id="1531"/>
      <w:bookmarkEnd w:id="1532"/>
      <w:bookmarkEnd w:id="1533"/>
      <w:bookmarkEnd w:id="1534"/>
      <w:bookmarkEnd w:id="1535"/>
      <w:bookmarkEnd w:id="1536"/>
      <w:bookmarkEnd w:id="1537"/>
      <w:bookmarkEnd w:id="1538"/>
      <w:bookmarkEnd w:id="1539"/>
      <w:bookmarkEnd w:id="1540"/>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77777777"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13342E">
        <w:t xml:space="preserve">Figure </w:t>
      </w:r>
      <w:r w:rsidR="0013342E">
        <w:rPr>
          <w:noProof/>
        </w:rPr>
        <w:t>79</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77C6A4E2">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77777777" w:rsidR="008708F9" w:rsidRDefault="00CD22E5" w:rsidP="00F5043F">
      <w:pPr>
        <w:pStyle w:val="Caption"/>
      </w:pPr>
      <w:bookmarkStart w:id="1541" w:name="_Ref187210986"/>
      <w:r>
        <w:t xml:space="preserve">Figure </w:t>
      </w:r>
      <w:fldSimple w:instr=" SEQ Figure \* ARABIC ">
        <w:r w:rsidR="0013342E">
          <w:rPr>
            <w:noProof/>
          </w:rPr>
          <w:t>79</w:t>
        </w:r>
      </w:fldSimple>
      <w:bookmarkEnd w:id="1541"/>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DAEC356" w:rsidR="00B27573" w:rsidRPr="00276D72" w:rsidRDefault="008708F9" w:rsidP="00AA5614">
      <w:pPr>
        <w:pStyle w:val="ListNumber4"/>
        <w:numPr>
          <w:ilvl w:val="0"/>
          <w:numId w:val="8"/>
        </w:numPr>
      </w:pPr>
      <w:r w:rsidRPr="00276D72">
        <w:t>E</w:t>
      </w:r>
      <w:r w:rsidR="0011088C" w:rsidRPr="00276D72">
        <w:t xml:space="preserve">nsure the </w:t>
      </w:r>
      <w:del w:id="1542" w:author="Tom Bergeron" w:date="2020-09-29T16:04:00Z">
        <w:r w:rsidR="0011088C" w:rsidRPr="00276D72" w:rsidDel="00CB1AD7">
          <w:delText xml:space="preserve"> </w:delText>
        </w:r>
      </w:del>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1DCF63C2"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13342E">
        <w:t xml:space="preserve">Figure </w:t>
      </w:r>
      <w:r w:rsidR="0013342E">
        <w:rPr>
          <w:noProof/>
        </w:rPr>
        <w:t>80</w:t>
      </w:r>
      <w:r w:rsidR="00DD2ED5" w:rsidRPr="00F0388A">
        <w:fldChar w:fldCharType="end"/>
      </w:r>
      <w:r w:rsidR="00CD22E5" w:rsidRPr="00F0388A">
        <w:t>.</w:t>
      </w:r>
    </w:p>
    <w:p w14:paraId="1A380E82" w14:textId="79FFB0A7" w:rsidR="00CD22E5" w:rsidRDefault="00062307" w:rsidP="003335AF">
      <w:pPr>
        <w:keepNext/>
        <w:jc w:val="center"/>
      </w:pPr>
      <w:r>
        <w:rPr>
          <w:noProof/>
        </w:rPr>
        <w:drawing>
          <wp:inline distT="0" distB="0" distL="0" distR="0" wp14:anchorId="1122BDCC" wp14:editId="45AA78AC">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58">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5628BB63" w:rsidR="008708F9" w:rsidRDefault="00CD22E5" w:rsidP="00F5043F">
      <w:pPr>
        <w:pStyle w:val="Caption"/>
      </w:pPr>
      <w:bookmarkStart w:id="1543" w:name="_Ref186044410"/>
      <w:r>
        <w:t xml:space="preserve">Figure </w:t>
      </w:r>
      <w:fldSimple w:instr=" SEQ Figure \* ARABIC ">
        <w:r w:rsidR="0013342E">
          <w:rPr>
            <w:noProof/>
          </w:rPr>
          <w:t>80</w:t>
        </w:r>
      </w:fldSimple>
      <w:bookmarkEnd w:id="1543"/>
    </w:p>
    <w:p w14:paraId="2ABFD421" w14:textId="04652B06"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13342E">
        <w:t xml:space="preserve">Figure </w:t>
      </w:r>
      <w:r w:rsidR="0013342E">
        <w:rPr>
          <w:noProof/>
        </w:rPr>
        <w:t>81</w:t>
      </w:r>
      <w:r w:rsidR="00DD2ED5">
        <w:fldChar w:fldCharType="end"/>
      </w:r>
      <w:r w:rsidR="00CD22E5" w:rsidRPr="00DD2ED5">
        <w:t>.</w:t>
      </w:r>
    </w:p>
    <w:p w14:paraId="1C39B60E" w14:textId="4262DB96" w:rsidR="00CD22E5" w:rsidRDefault="00062307" w:rsidP="003335AF">
      <w:pPr>
        <w:keepNext/>
        <w:jc w:val="center"/>
      </w:pPr>
      <w:r>
        <w:rPr>
          <w:noProof/>
        </w:rPr>
        <w:drawing>
          <wp:inline distT="0" distB="0" distL="0" distR="0" wp14:anchorId="102FAF76" wp14:editId="1ED01D35">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59">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7A59A9C8" w:rsidR="008708F9" w:rsidRDefault="00CD22E5" w:rsidP="00F5043F">
      <w:pPr>
        <w:pStyle w:val="Caption"/>
      </w:pPr>
      <w:bookmarkStart w:id="1544" w:name="_Ref186044505"/>
      <w:r>
        <w:t xml:space="preserve">Figure </w:t>
      </w:r>
      <w:fldSimple w:instr=" SEQ Figure \* ARABIC ">
        <w:r w:rsidR="0013342E">
          <w:rPr>
            <w:noProof/>
          </w:rPr>
          <w:t>81</w:t>
        </w:r>
      </w:fldSimple>
      <w:bookmarkEnd w:id="1544"/>
    </w:p>
    <w:p w14:paraId="3235F3F1" w14:textId="77777777" w:rsidR="00E52844" w:rsidRDefault="00E52844" w:rsidP="00E52844"/>
    <w:p w14:paraId="5ADC2510" w14:textId="14C05559"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13342E">
        <w:t xml:space="preserve">Figure </w:t>
      </w:r>
      <w:r w:rsidR="0013342E">
        <w:rPr>
          <w:noProof/>
        </w:rPr>
        <w:t>82</w:t>
      </w:r>
      <w:r w:rsidR="00DD2ED5">
        <w:fldChar w:fldCharType="end"/>
      </w:r>
      <w:r w:rsidR="00CD22E5" w:rsidRPr="00DD2ED5">
        <w:t>.</w:t>
      </w:r>
    </w:p>
    <w:p w14:paraId="4A86BFB6" w14:textId="3F428DF5" w:rsidR="00CD22E5" w:rsidRDefault="00062307" w:rsidP="003335AF">
      <w:pPr>
        <w:keepNext/>
        <w:jc w:val="center"/>
      </w:pPr>
      <w:r>
        <w:rPr>
          <w:noProof/>
        </w:rPr>
        <w:drawing>
          <wp:inline distT="0" distB="0" distL="0" distR="0" wp14:anchorId="26916FFA" wp14:editId="15FA0A18">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60">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3DF3C521" w:rsidR="008708F9" w:rsidRDefault="00CD22E5" w:rsidP="00F5043F">
      <w:pPr>
        <w:pStyle w:val="Caption"/>
      </w:pPr>
      <w:bookmarkStart w:id="1545" w:name="_Ref186044574"/>
      <w:r>
        <w:t xml:space="preserve">Figure </w:t>
      </w:r>
      <w:fldSimple w:instr=" SEQ Figure \* ARABIC ">
        <w:r w:rsidR="0013342E">
          <w:rPr>
            <w:noProof/>
          </w:rPr>
          <w:t>82</w:t>
        </w:r>
      </w:fldSimple>
      <w:bookmarkEnd w:id="1545"/>
    </w:p>
    <w:p w14:paraId="6EE2AF04" w14:textId="77777777" w:rsidR="008708F9" w:rsidRDefault="008708F9" w:rsidP="00740974"/>
    <w:p w14:paraId="09611F9F" w14:textId="22A3AFEB" w:rsidR="008708F9" w:rsidRDefault="00867BF8" w:rsidP="00DD2ED5">
      <w:pPr>
        <w:pStyle w:val="ListNumber4"/>
      </w:pPr>
      <w:r>
        <w:t>Once the DataPath.kiccfg</w:t>
      </w:r>
      <w:r w:rsidR="008708F9">
        <w:t xml:space="preserve"> file has been modified with the new locations, choose File/Save from the </w:t>
      </w:r>
      <w:del w:id="1546" w:author="Tom Bergeron" w:date="2020-09-29T16:05:00Z">
        <w:r w:rsidR="008708F9" w:rsidDel="00CB1AD7">
          <w:delText>drop down</w:delText>
        </w:r>
      </w:del>
      <w:ins w:id="1547" w:author="Tom Bergeron" w:date="2020-09-29T16:05:00Z">
        <w:r w:rsidR="00CB1AD7">
          <w:t>drop-down</w:t>
        </w:r>
      </w:ins>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0C9B49DB" w14:textId="77777777" w:rsidR="00B27573" w:rsidRPr="00FA3901" w:rsidRDefault="00A6188E" w:rsidP="003335AF">
      <w:r w:rsidRPr="003335AF">
        <w:rPr>
          <w:b/>
        </w:rPr>
        <w:t>Caution</w:t>
      </w:r>
      <w:r w:rsidRPr="00FA3901">
        <w:t>:</w:t>
      </w:r>
      <w:r w:rsidR="00F85957">
        <w:t xml:space="preserve"> </w:t>
      </w:r>
      <w:r w:rsidR="00132B9C" w:rsidRPr="00FA3901">
        <w:t xml:space="preserve">If you changed the default data path and run the software in history mode (select the “I am not going to profile or Virtual Profile” button), or if your network is not </w:t>
      </w:r>
      <w:r w:rsidR="00533563" w:rsidRPr="00FA3901">
        <w:t>connected or</w:t>
      </w:r>
      <w:r w:rsidR="00132B9C" w:rsidRPr="00FA3901">
        <w:t xml:space="preserve"> is not functional, the working directory (location data is written to) will revert back to the default location of </w:t>
      </w:r>
      <w:r w:rsidR="00132B9C" w:rsidRPr="00276D72">
        <w:rPr>
          <w:rStyle w:val="PlainTextChar"/>
          <w:b/>
        </w:rPr>
        <w:t>C:\</w:t>
      </w:r>
      <w:r w:rsidR="00BB0758" w:rsidRPr="00276D72">
        <w:rPr>
          <w:rStyle w:val="PlainTextChar"/>
          <w:b/>
        </w:rPr>
        <w:t>software root folder</w:t>
      </w:r>
      <w:r w:rsidR="00132B9C" w:rsidRPr="00276D72">
        <w:rPr>
          <w:color w:val="FF0000"/>
        </w:rPr>
        <w:t>.</w:t>
      </w:r>
      <w:r w:rsidR="00132B9C" w:rsidRPr="00BB0758">
        <w:rPr>
          <w:color w:val="FF0000"/>
        </w:rPr>
        <w:t xml:space="preserve">  </w:t>
      </w:r>
      <w:r w:rsidR="00132B9C" w:rsidRPr="00FA3901">
        <w:t xml:space="preserve">To write to the network again, shut down the software and </w:t>
      </w:r>
      <w:r w:rsidR="00276D72">
        <w:t xml:space="preserve">repeat </w:t>
      </w:r>
      <w:r w:rsidR="00740974" w:rsidRPr="00FA3901">
        <w:t>steps 1-6.</w:t>
      </w:r>
    </w:p>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0EAD078C">
            <wp:extent cx="5887442"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5887442"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1615744" behindDoc="0" locked="0" layoutInCell="1" allowOverlap="1" wp14:anchorId="46B09F67" wp14:editId="7126ACA1">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66466" id="Rectangle 1363" o:spid="_x0000_s1026" style="position:absolute;margin-left:353.9pt;margin-top:-5.85pt;width:110.45pt;height:3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77777777" w:rsidR="008708F9" w:rsidRDefault="00CD22E5" w:rsidP="00F5043F">
      <w:pPr>
        <w:pStyle w:val="Caption"/>
      </w:pPr>
      <w:bookmarkStart w:id="1548" w:name="_Ref186044650"/>
      <w:r>
        <w:t xml:space="preserve">Figure </w:t>
      </w:r>
      <w:fldSimple w:instr=" SEQ Figure \* ARABIC ">
        <w:r w:rsidR="0013342E">
          <w:rPr>
            <w:noProof/>
          </w:rPr>
          <w:t>83</w:t>
        </w:r>
      </w:fldSimple>
      <w:bookmarkEnd w:id="1548"/>
    </w:p>
    <w:p w14:paraId="0379B362" w14:textId="77777777" w:rsidR="008708F9" w:rsidRDefault="008708F9" w:rsidP="0041338C"/>
    <w:p w14:paraId="6EE36AC0" w14:textId="526664EF" w:rsidR="008708F9" w:rsidRDefault="008708F9">
      <w:r>
        <w:t xml:space="preserve">Your new network drive should be displayed in the upper </w:t>
      </w:r>
      <w:r w:rsidR="000D44BE">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13342E">
        <w:t xml:space="preserve">Figure </w:t>
      </w:r>
      <w:r w:rsidR="0013342E">
        <w:rPr>
          <w:noProof/>
        </w:rPr>
        <w:t>83</w:t>
      </w:r>
      <w:r w:rsidR="0050511A">
        <w:fldChar w:fldCharType="end"/>
      </w:r>
      <w:r w:rsidR="0050511A">
        <w:t>.</w:t>
      </w:r>
    </w:p>
    <w:p w14:paraId="258331C7" w14:textId="77777777" w:rsidR="00807605" w:rsidRDefault="00807605"/>
    <w:p w14:paraId="351953AB" w14:textId="3D3B0B67" w:rsidR="008708F9" w:rsidRPr="006F00FC" w:rsidRDefault="00A6188E" w:rsidP="003335AF">
      <w:r w:rsidRPr="003335AF">
        <w:rPr>
          <w:b/>
        </w:rPr>
        <w:t>Note</w:t>
      </w:r>
      <w:r w:rsidRPr="006F00FC">
        <w:t>: The Network path</w:t>
      </w:r>
      <w:r w:rsidR="008708F9" w:rsidRPr="006F00FC">
        <w:t xml:space="preserve"> will be grayed </w:t>
      </w:r>
      <w:r w:rsidR="000D44BE"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660AE20A" w14:textId="77777777" w:rsidR="00E14F32" w:rsidRDefault="00E14F32" w:rsidP="00E14F32">
      <w:pPr>
        <w:rPr>
          <w:ins w:id="1549" w:author="Tom Bergeron" w:date="2020-09-29T14:12:00Z"/>
        </w:rPr>
      </w:pPr>
      <w:bookmarkStart w:id="1550" w:name="_Hlk52287956"/>
      <w:ins w:id="1551" w:author="Tom Bergeron" w:date="2020-09-29T14:12:00Z">
        <w:r>
          <w:t>If the network is unavailable when accessing various areas of the software (Define/Edit Process Window, Run A Profile, Profile Explorer), a message will appear alerting you to the issue:</w:t>
        </w:r>
      </w:ins>
    </w:p>
    <w:p w14:paraId="4A8E76FE" w14:textId="77777777" w:rsidR="00E14F32" w:rsidRDefault="00E14F32" w:rsidP="00E14F32">
      <w:pPr>
        <w:rPr>
          <w:ins w:id="1552" w:author="Tom Bergeron" w:date="2020-09-29T14:12:00Z"/>
        </w:rPr>
      </w:pPr>
    </w:p>
    <w:p w14:paraId="5677D48D" w14:textId="77777777" w:rsidR="00E14F32" w:rsidRPr="00EA00ED" w:rsidRDefault="00E14F32" w:rsidP="00E14F32">
      <w:pPr>
        <w:jc w:val="center"/>
        <w:rPr>
          <w:ins w:id="1553" w:author="Tom Bergeron" w:date="2020-09-29T14:12:00Z"/>
        </w:rPr>
      </w:pPr>
      <w:ins w:id="1554" w:author="Tom Bergeron" w:date="2020-09-29T14:12:00Z">
        <w:r>
          <w:rPr>
            <w:noProof/>
          </w:rPr>
          <w:drawing>
            <wp:inline distT="0" distB="0" distL="0" distR="0" wp14:anchorId="000E00A2" wp14:editId="343AE653">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62">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ins>
    </w:p>
    <w:p w14:paraId="4E21FCBD" w14:textId="77777777" w:rsidR="00E14F32" w:rsidRDefault="00E14F32" w:rsidP="00E14F32">
      <w:pPr>
        <w:rPr>
          <w:ins w:id="1555" w:author="Tom Bergeron" w:date="2020-09-29T14:12:00Z"/>
        </w:rPr>
      </w:pPr>
    </w:p>
    <w:p w14:paraId="08E9BE7F" w14:textId="77777777" w:rsidR="00E14F32" w:rsidRDefault="00E14F32" w:rsidP="00E14F32">
      <w:pPr>
        <w:rPr>
          <w:ins w:id="1556" w:author="Tom Bergeron" w:date="2020-09-29T14:12:00Z"/>
        </w:rPr>
      </w:pPr>
      <w:ins w:id="1557" w:author="Tom Bergeron" w:date="2020-09-29T14:12:00Z">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 “</w:t>
        </w:r>
        <w:r w:rsidRPr="00276D72">
          <w:rPr>
            <w:rStyle w:val="PlainTextChar"/>
          </w:rPr>
          <w:t>software root folder</w:t>
        </w:r>
        <w:r>
          <w:rPr>
            <w:rStyle w:val="PlainTextChar"/>
          </w:rPr>
          <w:t>”</w:t>
        </w:r>
        <w:r>
          <w:t>). If the network connection is re-established, the software must be restarted to begin writing directly to the network directory again.</w:t>
        </w:r>
      </w:ins>
    </w:p>
    <w:p w14:paraId="0A3DCDD4" w14:textId="77777777" w:rsidR="00E14F32" w:rsidRDefault="00E14F32" w:rsidP="00E14F32">
      <w:pPr>
        <w:rPr>
          <w:ins w:id="1558" w:author="Tom Bergeron" w:date="2020-09-29T14:12:00Z"/>
        </w:rPr>
      </w:pPr>
      <w:ins w:id="1559" w:author="Tom Bergeron" w:date="2020-09-29T14:12:00Z">
        <w:r>
          <w:br/>
          <w:t>Any data that was collected while the software was offline will be moved to the network directory after the connection has been re-established and the software is restarted.</w:t>
        </w:r>
      </w:ins>
    </w:p>
    <w:p w14:paraId="79CADDA4" w14:textId="77777777" w:rsidR="008708F9" w:rsidRDefault="00754243">
      <w:pPr>
        <w:pStyle w:val="Heading2"/>
      </w:pPr>
      <w:r>
        <w:br w:type="page"/>
      </w:r>
      <w:bookmarkStart w:id="1560" w:name="_Toc329784644"/>
      <w:bookmarkStart w:id="1561" w:name="_Toc469043380"/>
      <w:bookmarkStart w:id="1562" w:name="_Toc469045014"/>
      <w:bookmarkStart w:id="1563" w:name="_Toc469139312"/>
      <w:bookmarkStart w:id="1564" w:name="_Toc469152757"/>
      <w:bookmarkStart w:id="1565" w:name="_Toc491174850"/>
      <w:bookmarkStart w:id="1566" w:name="_Toc494304082"/>
      <w:bookmarkStart w:id="1567" w:name="_Toc532827270"/>
      <w:bookmarkStart w:id="1568" w:name="_Toc532827432"/>
      <w:bookmarkStart w:id="1569" w:name="_Toc532827840"/>
      <w:bookmarkEnd w:id="1550"/>
      <w:r>
        <w:lastRenderedPageBreak/>
        <w:t>Viewing Historical Data</w:t>
      </w:r>
      <w:bookmarkEnd w:id="1560"/>
      <w:bookmarkEnd w:id="1561"/>
      <w:bookmarkEnd w:id="1562"/>
      <w:bookmarkEnd w:id="1563"/>
      <w:bookmarkEnd w:id="1564"/>
      <w:bookmarkEnd w:id="1565"/>
      <w:bookmarkEnd w:id="1566"/>
      <w:bookmarkEnd w:id="1567"/>
      <w:bookmarkEnd w:id="1568"/>
      <w:bookmarkEnd w:id="1569"/>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103D3046"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13342E">
        <w:t xml:space="preserve">Figure </w:t>
      </w:r>
      <w:r w:rsidR="0013342E">
        <w:rPr>
          <w:noProof/>
        </w:rPr>
        <w:t>84</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89D0E17" w:rsidR="0096702E" w:rsidRPr="00F0388A" w:rsidRDefault="0019661E" w:rsidP="0096702E">
      <w:pPr>
        <w:jc w:val="center"/>
      </w:pPr>
      <w:r>
        <w:rPr>
          <w:noProof/>
        </w:rPr>
        <mc:AlternateContent>
          <mc:Choice Requires="wps">
            <w:drawing>
              <wp:anchor distT="0" distB="0" distL="114300" distR="114300" simplePos="0" relativeHeight="251614720" behindDoc="0" locked="0" layoutInCell="1" allowOverlap="1" wp14:anchorId="2FCA0010" wp14:editId="6246F733">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8DE4F" id="Rectangle 1361" o:spid="_x0000_s1026" style="position:absolute;margin-left:191.5pt;margin-top:84.2pt;width:86.5pt;height:33.5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" filled="f" strokecolor="red" strokeweight="1.5pt"/>
            </w:pict>
          </mc:Fallback>
        </mc:AlternateContent>
      </w:r>
      <w:r w:rsidR="00062307">
        <w:rPr>
          <w:noProof/>
        </w:rPr>
        <w:drawing>
          <wp:inline distT="0" distB="0" distL="0" distR="0" wp14:anchorId="5614142A" wp14:editId="16A2A810">
            <wp:extent cx="2846906" cy="1625600"/>
            <wp:effectExtent l="0" t="0" r="0" b="0"/>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KV2 Product Tracking Initialization"/>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2846087" cy="1625132"/>
                    </a:xfrm>
                    <a:prstGeom prst="rect">
                      <a:avLst/>
                    </a:prstGeom>
                    <a:noFill/>
                    <a:ln>
                      <a:noFill/>
                    </a:ln>
                  </pic:spPr>
                </pic:pic>
              </a:graphicData>
            </a:graphic>
          </wp:inline>
        </w:drawing>
      </w:r>
    </w:p>
    <w:p w14:paraId="49B3E893" w14:textId="0C23C787" w:rsidR="008708F9" w:rsidRDefault="00062307" w:rsidP="00F5043F">
      <w:pPr>
        <w:pStyle w:val="Caption"/>
      </w:pPr>
      <w:bookmarkStart w:id="1570" w:name="_Ref186044796"/>
      <w:r>
        <w:rPr>
          <w:color w:val="FF0000"/>
        </w:rPr>
        <w:t xml:space="preserve"> </w:t>
      </w:r>
      <w:r w:rsidR="00CD22E5">
        <w:t xml:space="preserve">Figure </w:t>
      </w:r>
      <w:fldSimple w:instr=" SEQ Figure \* ARABIC ">
        <w:r w:rsidR="0013342E">
          <w:rPr>
            <w:noProof/>
          </w:rPr>
          <w:t>84</w:t>
        </w:r>
      </w:fldSimple>
      <w:bookmarkEnd w:id="1570"/>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6D316085">
            <wp:extent cx="5020117" cy="2705100"/>
            <wp:effectExtent l="0" t="0" r="9525"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5020117" cy="2705100"/>
                    </a:xfrm>
                    <a:prstGeom prst="rect">
                      <a:avLst/>
                    </a:prstGeom>
                    <a:noFill/>
                    <a:ln>
                      <a:noFill/>
                    </a:ln>
                  </pic:spPr>
                </pic:pic>
              </a:graphicData>
            </a:graphic>
          </wp:inline>
        </w:drawing>
      </w:r>
    </w:p>
    <w:p w14:paraId="05D675F7" w14:textId="77777777" w:rsidR="00CD22E5" w:rsidRPr="0073660A" w:rsidRDefault="00CD22E5" w:rsidP="00F5043F">
      <w:pPr>
        <w:pStyle w:val="Caption"/>
        <w:rPr>
          <w:rFonts w:ascii="Trebuchet MS" w:hAnsi="Trebuchet MS"/>
          <w:color w:val="FF0000"/>
          <w:sz w:val="24"/>
          <w:szCs w:val="24"/>
        </w:rPr>
      </w:pPr>
      <w:bookmarkStart w:id="1571" w:name="_Ref186045023"/>
      <w:r>
        <w:t xml:space="preserve">Figure </w:t>
      </w:r>
      <w:fldSimple w:instr=" SEQ Figure \* ARABIC ">
        <w:r w:rsidR="0013342E">
          <w:rPr>
            <w:noProof/>
          </w:rPr>
          <w:t>85</w:t>
        </w:r>
      </w:fldSimple>
      <w:bookmarkEnd w:id="1571"/>
    </w:p>
    <w:p w14:paraId="0F783B22" w14:textId="77777777" w:rsidR="008708F9" w:rsidRDefault="008708F9"/>
    <w:p w14:paraId="128135E3" w14:textId="77777777"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13342E">
        <w:t xml:space="preserve">Figure </w:t>
      </w:r>
      <w:r w:rsidR="0013342E">
        <w:rPr>
          <w:noProof/>
        </w:rPr>
        <w:t>85</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E1545">
        <w:rPr>
          <w:rStyle w:val="PlainTextChar"/>
        </w:rPr>
        <w:t>software</w:t>
      </w:r>
      <w:proofErr w:type="gramEnd"/>
      <w:r w:rsidR="005E1545">
        <w:rPr>
          <w:rStyle w:val="PlainTextChar"/>
        </w:rPr>
        <w:t xml:space="preserv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F25DC7D" w:rsidR="00B97B7F" w:rsidRDefault="008708F9" w:rsidP="001E67D7">
      <w:pPr>
        <w:pStyle w:val="ListContinue"/>
        <w:rPr>
          <w:rStyle w:val="PlainTextChar"/>
        </w:rPr>
      </w:pPr>
      <w:r w:rsidRPr="00F0388A">
        <w:t xml:space="preserve">you would direct it only to </w:t>
      </w:r>
      <w:r w:rsidR="002711F3" w:rsidRPr="00F0388A">
        <w:t xml:space="preserve">the </w:t>
      </w:r>
      <w:proofErr w:type="gramStart"/>
      <w:r w:rsidR="002711F3" w:rsidRPr="00F0388A">
        <w:t xml:space="preserve">folder  </w:t>
      </w:r>
      <w:r w:rsidRPr="00F0388A">
        <w:rPr>
          <w:rStyle w:val="PlainTextChar"/>
        </w:rPr>
        <w:t>F:\</w:t>
      </w:r>
      <w:r w:rsidR="005E1545">
        <w:rPr>
          <w:rStyle w:val="PlainTextChar"/>
        </w:rPr>
        <w:t>software</w:t>
      </w:r>
      <w:proofErr w:type="gramEnd"/>
      <w:r w:rsidR="005E1545">
        <w:rPr>
          <w:rStyle w:val="PlainTextChar"/>
        </w:rPr>
        <w:t xml:space="preserve"> root directory</w:t>
      </w:r>
      <w:r w:rsidR="002711F3" w:rsidRPr="00F0388A">
        <w:rPr>
          <w:rStyle w:val="PlainTextChar"/>
        </w:rPr>
        <w:t>\</w:t>
      </w:r>
    </w:p>
    <w:p w14:paraId="4B365D23" w14:textId="41350D49" w:rsidR="00544E23" w:rsidRPr="003E4E57" w:rsidRDefault="00544E23" w:rsidP="006E1668">
      <w:pPr>
        <w:pStyle w:val="Heading1"/>
      </w:pPr>
      <w:bookmarkStart w:id="1572" w:name="_Toc119468189"/>
      <w:bookmarkStart w:id="1573" w:name="_Toc329784646"/>
      <w:bookmarkStart w:id="1574" w:name="_Toc469043383"/>
      <w:bookmarkStart w:id="1575" w:name="_Toc469045017"/>
      <w:bookmarkStart w:id="1576" w:name="_Toc469139315"/>
      <w:bookmarkStart w:id="1577" w:name="_Toc469152760"/>
      <w:bookmarkStart w:id="1578" w:name="_Toc491174851"/>
      <w:bookmarkStart w:id="1579" w:name="_Toc491175166"/>
      <w:bookmarkStart w:id="1580" w:name="_Toc494304083"/>
      <w:bookmarkStart w:id="1581" w:name="_Toc494304204"/>
      <w:bookmarkStart w:id="1582" w:name="_Toc532827271"/>
      <w:bookmarkStart w:id="1583" w:name="_Toc532827433"/>
      <w:bookmarkStart w:id="1584" w:name="_Toc532827591"/>
      <w:bookmarkStart w:id="1585" w:name="_Toc532827841"/>
      <w:bookmarkStart w:id="1586" w:name="_Toc532892546"/>
      <w:bookmarkStart w:id="1587" w:name="_Toc329784647"/>
      <w:bookmarkStart w:id="1588"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7F9FED51" w14:textId="4AA1A354"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8700A3">
        <w:t xml:space="preserve">of </w:t>
      </w:r>
      <w:r w:rsidRPr="00F0388A">
        <w:t>the message</w:t>
      </w:r>
      <w:r w:rsidR="008700A3">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13342E" w:rsidRPr="00F0388A">
        <w:t xml:space="preserve">Table </w:t>
      </w:r>
      <w:r w:rsidR="0013342E">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3C9D177A"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8700A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77777777" w:rsidR="00F13682" w:rsidRDefault="00544E23" w:rsidP="00544E23">
      <w:pPr>
        <w:pStyle w:val="Caption"/>
      </w:pPr>
      <w:bookmarkStart w:id="1589" w:name="_Ref187211045"/>
      <w:r w:rsidRPr="00F0388A">
        <w:t xml:space="preserve">Table </w:t>
      </w:r>
      <w:fldSimple w:instr=" SEQ Table \* ARABIC ">
        <w:r w:rsidR="0013342E">
          <w:rPr>
            <w:noProof/>
          </w:rPr>
          <w:t>2</w:t>
        </w:r>
      </w:fldSimple>
      <w:bookmarkEnd w:id="1589"/>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1587"/>
    </w:p>
    <w:p w14:paraId="7218C997" w14:textId="0D28D902" w:rsidR="00944E27" w:rsidRPr="00F0388A" w:rsidRDefault="00944E27">
      <w:pPr>
        <w:pStyle w:val="Heading2"/>
      </w:pPr>
      <w:bookmarkStart w:id="1590" w:name="_Toc353195471"/>
      <w:bookmarkStart w:id="1591" w:name="_Toc358296404"/>
      <w:bookmarkStart w:id="1592" w:name="_Toc358298569"/>
      <w:bookmarkStart w:id="1593" w:name="_Toc467442603"/>
      <w:bookmarkStart w:id="1594" w:name="_Toc469043384"/>
      <w:bookmarkStart w:id="1595" w:name="_Toc469045018"/>
      <w:bookmarkStart w:id="1596" w:name="_Toc469139316"/>
      <w:bookmarkStart w:id="1597" w:name="_Toc469152761"/>
      <w:bookmarkStart w:id="1598" w:name="_Toc491174852"/>
      <w:bookmarkStart w:id="1599" w:name="_Toc494304084"/>
      <w:bookmarkStart w:id="1600" w:name="_Toc532827272"/>
      <w:bookmarkStart w:id="1601" w:name="_Toc532827434"/>
      <w:bookmarkStart w:id="1602" w:name="_Toc532827842"/>
      <w:r w:rsidRPr="00F0388A">
        <w:t>System Message</w:t>
      </w:r>
      <w:r>
        <w:t xml:space="preserve">s </w:t>
      </w:r>
      <w:r w:rsidR="00D80151">
        <w:t>a</w:t>
      </w:r>
      <w:r w:rsidR="00754243" w:rsidRPr="003E4E57">
        <w:t xml:space="preserve">nd </w:t>
      </w:r>
      <w:r w:rsidRPr="00F0388A">
        <w:t>Alarms</w:t>
      </w:r>
      <w:bookmarkEnd w:id="1590"/>
      <w:bookmarkEnd w:id="1591"/>
      <w:bookmarkEnd w:id="1592"/>
      <w:bookmarkEnd w:id="1593"/>
      <w:bookmarkEnd w:id="1594"/>
      <w:bookmarkEnd w:id="1595"/>
      <w:bookmarkEnd w:id="1596"/>
      <w:bookmarkEnd w:id="1597"/>
      <w:bookmarkEnd w:id="1598"/>
      <w:bookmarkEnd w:id="1599"/>
      <w:bookmarkEnd w:id="1600"/>
      <w:bookmarkEnd w:id="1601"/>
      <w:bookmarkEnd w:id="1602"/>
    </w:p>
    <w:p w14:paraId="3BFAA875" w14:textId="77777777" w:rsidR="00944E27" w:rsidRPr="00F0388A" w:rsidRDefault="00C653DF" w:rsidP="008F51FF">
      <w:pPr>
        <w:pStyle w:val="Heading3"/>
      </w:pPr>
      <w:bookmarkStart w:id="1603" w:name="_Toc358296405"/>
      <w:bookmarkStart w:id="1604" w:name="_Toc358298570"/>
      <w:bookmarkStart w:id="1605" w:name="_Toc469043385"/>
      <w:bookmarkStart w:id="1606" w:name="_Toc469045019"/>
      <w:bookmarkStart w:id="1607" w:name="_Toc469139317"/>
      <w:bookmarkStart w:id="1608" w:name="_Toc469152762"/>
      <w:bookmarkStart w:id="1609" w:name="_Toc491174853"/>
      <w:bookmarkStart w:id="1610" w:name="_Toc494304085"/>
      <w:bookmarkStart w:id="1611" w:name="_Toc532827435"/>
      <w:bookmarkStart w:id="1612" w:name="_Toc532827843"/>
      <w:r>
        <w:t>Message, H</w:t>
      </w:r>
      <w:r w:rsidRPr="00F0388A">
        <w:t>igh P</w:t>
      </w:r>
      <w:bookmarkEnd w:id="1603"/>
      <w:bookmarkEnd w:id="1604"/>
      <w:r w:rsidR="003E4E57">
        <w:t>WI</w:t>
      </w:r>
      <w:bookmarkEnd w:id="1605"/>
      <w:bookmarkEnd w:id="1606"/>
      <w:bookmarkEnd w:id="1607"/>
      <w:bookmarkEnd w:id="1608"/>
      <w:bookmarkEnd w:id="1609"/>
      <w:bookmarkEnd w:id="1610"/>
      <w:bookmarkEnd w:id="1611"/>
      <w:bookmarkEnd w:id="1612"/>
    </w:p>
    <w:tbl>
      <w:tblPr>
        <w:tblW w:w="0" w:type="auto"/>
        <w:tblLook w:val="04A0" w:firstRow="1" w:lastRow="0" w:firstColumn="1" w:lastColumn="0" w:noHBand="0" w:noVBand="1"/>
      </w:tblPr>
      <w:tblGrid>
        <w:gridCol w:w="3850"/>
        <w:gridCol w:w="5726"/>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69AE89E5"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86</w:t>
            </w:r>
            <w:r w:rsidR="007273BC">
              <w:fldChar w:fldCharType="end"/>
            </w:r>
            <w:r w:rsidR="007273BC">
              <w:t>.</w:t>
            </w:r>
          </w:p>
        </w:tc>
        <w:tc>
          <w:tcPr>
            <w:tcW w:w="5726" w:type="dxa"/>
            <w:shd w:val="clear" w:color="auto" w:fill="auto"/>
          </w:tcPr>
          <w:p w14:paraId="3DFBA246" w14:textId="719A89BF" w:rsidR="00944E27" w:rsidRDefault="00860D09" w:rsidP="00E05A04">
            <w:pPr>
              <w:jc w:val="center"/>
            </w:pPr>
            <w:r>
              <w:rPr>
                <w:noProof/>
              </w:rPr>
              <w:drawing>
                <wp:inline distT="0" distB="0" distL="0" distR="0" wp14:anchorId="1CA1814D" wp14:editId="7AEA2B61">
                  <wp:extent cx="2406650" cy="1184360"/>
                  <wp:effectExtent l="0" t="0" r="0"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165">
                            <a:extLst>
                              <a:ext uri="{28A0092B-C50C-407E-A947-70E740481C1C}">
                                <a14:useLocalDpi xmlns:a14="http://schemas.microsoft.com/office/drawing/2010/main" val="0"/>
                              </a:ext>
                            </a:extLst>
                          </a:blip>
                          <a:stretch>
                            <a:fillRect/>
                          </a:stretch>
                        </pic:blipFill>
                        <pic:spPr>
                          <a:xfrm>
                            <a:off x="0" y="0"/>
                            <a:ext cx="2416498" cy="1189206"/>
                          </a:xfrm>
                          <a:prstGeom prst="rect">
                            <a:avLst/>
                          </a:prstGeom>
                        </pic:spPr>
                      </pic:pic>
                    </a:graphicData>
                  </a:graphic>
                </wp:inline>
              </w:drawing>
            </w:r>
          </w:p>
          <w:p w14:paraId="798D2607" w14:textId="77777777" w:rsidR="00944E27" w:rsidRPr="00AF1D5A" w:rsidRDefault="00944E27" w:rsidP="00E05A04">
            <w:pPr>
              <w:jc w:val="center"/>
              <w:rPr>
                <w:rFonts w:ascii="Arial" w:hAnsi="Arial" w:cs="Arial"/>
                <w:sz w:val="16"/>
                <w:szCs w:val="16"/>
              </w:rPr>
            </w:pPr>
            <w:bookmarkStart w:id="1613" w:name="_Ref468168397"/>
            <w:bookmarkStart w:id="1614"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86</w:t>
            </w:r>
            <w:r w:rsidRPr="00AF1D5A">
              <w:rPr>
                <w:rFonts w:ascii="Arial" w:hAnsi="Arial" w:cs="Arial"/>
                <w:sz w:val="16"/>
                <w:szCs w:val="16"/>
              </w:rPr>
              <w:fldChar w:fldCharType="end"/>
            </w:r>
            <w:bookmarkEnd w:id="1613"/>
            <w:r w:rsidRPr="00AF1D5A">
              <w:rPr>
                <w:rFonts w:ascii="Arial" w:hAnsi="Arial" w:cs="Arial"/>
                <w:sz w:val="16"/>
                <w:szCs w:val="16"/>
              </w:rPr>
              <w:t>: Message High PWI</w:t>
            </w:r>
            <w:bookmarkEnd w:id="1614"/>
          </w:p>
        </w:tc>
      </w:tr>
    </w:tbl>
    <w:p w14:paraId="01492174" w14:textId="77777777" w:rsidR="00944E27" w:rsidRDefault="00944E27" w:rsidP="00944E27"/>
    <w:p w14:paraId="6D951B88" w14:textId="50A349D7" w:rsidR="00944E27" w:rsidRPr="00F0388A" w:rsidRDefault="00C653DF" w:rsidP="008F51FF">
      <w:pPr>
        <w:pStyle w:val="Heading3"/>
      </w:pPr>
      <w:bookmarkStart w:id="1615" w:name="_Toc494304086"/>
      <w:bookmarkStart w:id="1616" w:name="_Toc532827436"/>
      <w:bookmarkStart w:id="1617" w:name="_Toc532827844"/>
      <w:bookmarkStart w:id="1618" w:name="_Toc358296406"/>
      <w:bookmarkStart w:id="1619" w:name="_Toc358298571"/>
      <w:bookmarkStart w:id="1620" w:name="_Toc469043386"/>
      <w:bookmarkStart w:id="1621" w:name="_Toc469045020"/>
      <w:bookmarkStart w:id="1622" w:name="_Toc469139318"/>
      <w:bookmarkStart w:id="1623" w:name="_Toc469152763"/>
      <w:bookmarkStart w:id="1624" w:name="_Toc491174854"/>
      <w:r>
        <w:t>Alarm M</w:t>
      </w:r>
      <w:r w:rsidRPr="00F0388A">
        <w:t>essage H</w:t>
      </w:r>
      <w:r w:rsidR="00860D09">
        <w:t>2</w:t>
      </w:r>
      <w:bookmarkEnd w:id="1615"/>
      <w:bookmarkEnd w:id="1616"/>
      <w:bookmarkEnd w:id="1617"/>
      <w:bookmarkEnd w:id="1618"/>
      <w:bookmarkEnd w:id="1619"/>
      <w:bookmarkEnd w:id="1620"/>
      <w:bookmarkEnd w:id="1621"/>
      <w:bookmarkEnd w:id="1622"/>
      <w:bookmarkEnd w:id="1623"/>
      <w:bookmarkEnd w:id="1624"/>
    </w:p>
    <w:tbl>
      <w:tblPr>
        <w:tblW w:w="0" w:type="auto"/>
        <w:tblLook w:val="04A0" w:firstRow="1" w:lastRow="0" w:firstColumn="1" w:lastColumn="0" w:noHBand="0" w:noVBand="1"/>
      </w:tblPr>
      <w:tblGrid>
        <w:gridCol w:w="3850"/>
        <w:gridCol w:w="5726"/>
      </w:tblGrid>
      <w:tr w:rsidR="00944E27" w14:paraId="362BE293" w14:textId="77777777" w:rsidTr="00E05A04">
        <w:tc>
          <w:tcPr>
            <w:tcW w:w="3850" w:type="dxa"/>
            <w:shd w:val="clear" w:color="auto" w:fill="auto"/>
          </w:tcPr>
          <w:p w14:paraId="0C4E19AF" w14:textId="0AF18FDA"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87</w:t>
            </w:r>
            <w:r w:rsidR="007273BC">
              <w:fldChar w:fldCharType="end"/>
            </w:r>
            <w:r w:rsidR="007273BC">
              <w:t>.</w:t>
            </w:r>
          </w:p>
        </w:tc>
        <w:tc>
          <w:tcPr>
            <w:tcW w:w="5726" w:type="dxa"/>
            <w:shd w:val="clear" w:color="auto" w:fill="auto"/>
          </w:tcPr>
          <w:p w14:paraId="2B3C1588" w14:textId="28908536" w:rsidR="00944E27" w:rsidRDefault="00944E27" w:rsidP="00E05A04"/>
          <w:p w14:paraId="3B12DCC5" w14:textId="235494D9" w:rsidR="00944E27" w:rsidRDefault="00860D09" w:rsidP="006E1668">
            <w:pPr>
              <w:jc w:val="center"/>
            </w:pPr>
            <w:r>
              <w:rPr>
                <w:noProof/>
              </w:rPr>
              <w:drawing>
                <wp:inline distT="0" distB="0" distL="0" distR="0" wp14:anchorId="0E459CE2" wp14:editId="1B0264EA">
                  <wp:extent cx="2323550" cy="1365250"/>
                  <wp:effectExtent l="0" t="0" r="635" b="635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ing no eTPU.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25717" cy="1366523"/>
                          </a:xfrm>
                          <a:prstGeom prst="rect">
                            <a:avLst/>
                          </a:prstGeom>
                        </pic:spPr>
                      </pic:pic>
                    </a:graphicData>
                  </a:graphic>
                </wp:inline>
              </w:drawing>
            </w:r>
          </w:p>
          <w:p w14:paraId="5DAC4DA7" w14:textId="7EDF1734" w:rsidR="00944E27" w:rsidRPr="00AF1D5A" w:rsidRDefault="00944E27" w:rsidP="00E05A04">
            <w:pPr>
              <w:jc w:val="center"/>
              <w:rPr>
                <w:rFonts w:ascii="Arial" w:hAnsi="Arial" w:cs="Arial"/>
                <w:sz w:val="16"/>
                <w:szCs w:val="16"/>
              </w:rPr>
            </w:pPr>
            <w:bookmarkStart w:id="1625"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87</w:t>
            </w:r>
            <w:r w:rsidRPr="00AF1D5A">
              <w:rPr>
                <w:rFonts w:ascii="Arial" w:hAnsi="Arial" w:cs="Arial"/>
                <w:sz w:val="16"/>
                <w:szCs w:val="16"/>
              </w:rPr>
              <w:fldChar w:fldCharType="end"/>
            </w:r>
            <w:bookmarkEnd w:id="1625"/>
            <w:r w:rsidRPr="00AF1D5A">
              <w:rPr>
                <w:rFonts w:ascii="Arial" w:hAnsi="Arial" w:cs="Arial"/>
                <w:sz w:val="16"/>
                <w:szCs w:val="16"/>
              </w:rPr>
              <w:t>: Alarm H</w:t>
            </w:r>
            <w:r w:rsidR="00860D09">
              <w:rPr>
                <w:rFonts w:ascii="Arial" w:hAnsi="Arial" w:cs="Arial"/>
                <w:sz w:val="16"/>
                <w:szCs w:val="16"/>
              </w:rPr>
              <w:t>2</w:t>
            </w:r>
          </w:p>
        </w:tc>
      </w:tr>
    </w:tbl>
    <w:p w14:paraId="4C9FF240" w14:textId="77777777" w:rsidR="00944E27" w:rsidRDefault="00944E27" w:rsidP="00944E27"/>
    <w:p w14:paraId="2F1D5AB7" w14:textId="77777777" w:rsidR="00944E27" w:rsidRDefault="00944E27" w:rsidP="008F51FF">
      <w:pPr>
        <w:pStyle w:val="Heading3"/>
      </w:pPr>
      <w:bookmarkStart w:id="1626" w:name="_Toc358296407"/>
      <w:bookmarkStart w:id="1627" w:name="_Toc358298572"/>
      <w:bookmarkStart w:id="1628" w:name="_Toc469043387"/>
      <w:bookmarkStart w:id="1629" w:name="_Toc469045021"/>
      <w:bookmarkStart w:id="1630" w:name="_Toc469139319"/>
      <w:bookmarkStart w:id="1631" w:name="_Toc469152764"/>
      <w:bookmarkStart w:id="1632" w:name="_Toc491174855"/>
      <w:bookmarkStart w:id="1633" w:name="_Toc494304087"/>
      <w:bookmarkStart w:id="1634" w:name="_Toc532827437"/>
      <w:bookmarkStart w:id="1635" w:name="_Toc532827845"/>
      <w:r w:rsidRPr="00F0388A">
        <w:t>Alarm H7</w:t>
      </w:r>
      <w:bookmarkEnd w:id="1626"/>
      <w:bookmarkEnd w:id="1627"/>
      <w:bookmarkEnd w:id="1628"/>
      <w:bookmarkEnd w:id="1629"/>
      <w:bookmarkEnd w:id="1630"/>
      <w:bookmarkEnd w:id="1631"/>
      <w:bookmarkEnd w:id="1632"/>
      <w:bookmarkEnd w:id="1633"/>
      <w:bookmarkEnd w:id="1634"/>
      <w:bookmarkEnd w:id="1635"/>
    </w:p>
    <w:tbl>
      <w:tblPr>
        <w:tblW w:w="0" w:type="auto"/>
        <w:tblLook w:val="04A0" w:firstRow="1" w:lastRow="0" w:firstColumn="1" w:lastColumn="0" w:noHBand="0" w:noVBand="1"/>
      </w:tblPr>
      <w:tblGrid>
        <w:gridCol w:w="3850"/>
        <w:gridCol w:w="5726"/>
      </w:tblGrid>
      <w:tr w:rsidR="00944E27" w14:paraId="5F3EDCB8" w14:textId="77777777" w:rsidTr="00E05A04">
        <w:tc>
          <w:tcPr>
            <w:tcW w:w="3850" w:type="dxa"/>
            <w:shd w:val="clear" w:color="auto" w:fill="auto"/>
          </w:tcPr>
          <w:p w14:paraId="142DF3AD" w14:textId="01DE78BA"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88</w:t>
            </w:r>
            <w:r w:rsidR="007273BC">
              <w:fldChar w:fldCharType="end"/>
            </w:r>
            <w:r w:rsidR="001C0362">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4ECA39CE" w:rsidR="00944E27" w:rsidRDefault="00860D09" w:rsidP="006E1668">
            <w:pPr>
              <w:jc w:val="center"/>
            </w:pPr>
            <w:r>
              <w:rPr>
                <w:noProof/>
              </w:rPr>
              <w:drawing>
                <wp:inline distT="0" distB="0" distL="0" distR="0" wp14:anchorId="0BB42DCB" wp14:editId="1A4D7574">
                  <wp:extent cx="2705100" cy="1140569"/>
                  <wp:effectExtent l="0" t="0" r="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p>
          <w:p w14:paraId="6110DEC4" w14:textId="1F304383" w:rsidR="00944E27" w:rsidRPr="00AF1D5A" w:rsidRDefault="00944E27" w:rsidP="00E05A04">
            <w:pPr>
              <w:jc w:val="center"/>
              <w:rPr>
                <w:rFonts w:ascii="Arial" w:hAnsi="Arial" w:cs="Arial"/>
                <w:sz w:val="16"/>
                <w:szCs w:val="16"/>
              </w:rPr>
            </w:pPr>
            <w:bookmarkStart w:id="1636" w:name="_Ref468168398"/>
            <w:r w:rsidRPr="00AF1D5A">
              <w:rPr>
                <w:rFonts w:ascii="Arial" w:hAnsi="Arial" w:cs="Arial"/>
                <w:sz w:val="16"/>
                <w:szCs w:val="16"/>
              </w:rPr>
              <w:lastRenderedPageBreak/>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88</w:t>
            </w:r>
            <w:r w:rsidRPr="00AF1D5A">
              <w:rPr>
                <w:rFonts w:ascii="Arial" w:hAnsi="Arial" w:cs="Arial"/>
                <w:sz w:val="16"/>
                <w:szCs w:val="16"/>
              </w:rPr>
              <w:fldChar w:fldCharType="end"/>
            </w:r>
            <w:bookmarkEnd w:id="1636"/>
            <w:r w:rsidRPr="00AF1D5A">
              <w:rPr>
                <w:rFonts w:ascii="Arial" w:hAnsi="Arial" w:cs="Arial"/>
                <w:sz w:val="16"/>
                <w:szCs w:val="16"/>
              </w:rPr>
              <w:t>: Alarm H7</w:t>
            </w:r>
          </w:p>
        </w:tc>
      </w:tr>
    </w:tbl>
    <w:p w14:paraId="4E8AF8E6" w14:textId="7BE72AF4" w:rsidR="00F13682" w:rsidRPr="00F0388A" w:rsidRDefault="00944E27">
      <w:pPr>
        <w:pStyle w:val="Heading2"/>
      </w:pPr>
      <w:bookmarkStart w:id="1637" w:name="_Toc119468190"/>
      <w:bookmarkStart w:id="1638" w:name="_Toc469043388"/>
      <w:bookmarkStart w:id="1639" w:name="_Toc469045022"/>
      <w:bookmarkStart w:id="1640" w:name="_Toc469139320"/>
      <w:bookmarkStart w:id="1641" w:name="_Toc469152765"/>
      <w:bookmarkStart w:id="1642" w:name="_Toc491174856"/>
      <w:bookmarkStart w:id="1643" w:name="_Toc494304088"/>
      <w:bookmarkStart w:id="1644" w:name="_Toc532827273"/>
      <w:bookmarkStart w:id="1645" w:name="_Toc532827438"/>
      <w:bookmarkStart w:id="1646" w:name="_Toc532827846"/>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1588"/>
      <w:bookmarkEnd w:id="1637"/>
      <w:bookmarkEnd w:id="1638"/>
      <w:bookmarkEnd w:id="1639"/>
      <w:bookmarkEnd w:id="1640"/>
      <w:bookmarkEnd w:id="1641"/>
      <w:bookmarkEnd w:id="1642"/>
      <w:bookmarkEnd w:id="1643"/>
      <w:bookmarkEnd w:id="1644"/>
      <w:bookmarkEnd w:id="1645"/>
      <w:bookmarkEnd w:id="1646"/>
    </w:p>
    <w:p w14:paraId="447B7887" w14:textId="06E331E3" w:rsidR="0058069D" w:rsidRPr="00F0388A" w:rsidRDefault="0058069D" w:rsidP="0058069D">
      <w:r w:rsidRPr="00F0388A">
        <w:t>The software incorporates the use of</w:t>
      </w:r>
      <w:r w:rsidR="00FD5E79">
        <w:t xml:space="preserve"> a</w:t>
      </w:r>
      <w:r w:rsidRPr="00F0388A">
        <w:t xml:space="preserve"> Warning and Alarm </w:t>
      </w:r>
      <w:r w:rsidR="00FD5E79">
        <w:t>list box</w:t>
      </w:r>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r w:rsidR="00FD5E79">
        <w:t>messages</w:t>
      </w:r>
      <w:r w:rsidRPr="00F0388A">
        <w:t xml:space="preserve"> with explanations.  These are active only when</w:t>
      </w:r>
      <w:r w:rsidR="00A64B04" w:rsidRPr="00F0388A">
        <w:t xml:space="preserve"> Virtual profiling is </w:t>
      </w:r>
      <w:r w:rsidR="00FD5E79" w:rsidRPr="00F0388A">
        <w:t>running</w:t>
      </w:r>
      <w:r w:rsidR="00FD5E79">
        <w:t xml:space="preserve"> and can display in a list box when a VP is calculated</w:t>
      </w:r>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77777777" w:rsidR="00E33067" w:rsidRPr="00F0388A" w:rsidRDefault="00676399" w:rsidP="00676399">
      <w:pPr>
        <w:pStyle w:val="Caption"/>
      </w:pPr>
      <w:r w:rsidRPr="00F0388A">
        <w:t xml:space="preserve">Table </w:t>
      </w:r>
      <w:fldSimple w:instr=" SEQ Table \* ARABIC ">
        <w:r w:rsidR="0013342E">
          <w:rPr>
            <w:noProof/>
          </w:rPr>
          <w:t>3</w:t>
        </w:r>
      </w:fldSimple>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77777777" w:rsidR="00E33067" w:rsidRPr="00F0388A" w:rsidRDefault="00676399" w:rsidP="00676399">
      <w:pPr>
        <w:pStyle w:val="Caption"/>
      </w:pPr>
      <w:r w:rsidRPr="00F0388A">
        <w:t xml:space="preserve">Table </w:t>
      </w:r>
      <w:fldSimple w:instr=" SEQ Table \* ARABIC ">
        <w:r w:rsidR="0013342E">
          <w:rPr>
            <w:noProof/>
          </w:rPr>
          <w:t>4</w:t>
        </w:r>
      </w:fldSimple>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77777777" w:rsidR="0058069D" w:rsidRPr="00F0388A" w:rsidRDefault="00676399" w:rsidP="00676399">
      <w:pPr>
        <w:pStyle w:val="Caption"/>
      </w:pPr>
      <w:r w:rsidRPr="00F0388A">
        <w:t xml:space="preserve">Table </w:t>
      </w:r>
      <w:fldSimple w:instr=" SEQ Table \* ARABIC ">
        <w:r w:rsidR="0013342E">
          <w:rPr>
            <w:noProof/>
          </w:rPr>
          <w:t>5</w:t>
        </w:r>
      </w:fldSimple>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1647" w:name="_Toc119468191"/>
      <w:bookmarkStart w:id="1648" w:name="_Ref119742288"/>
      <w:bookmarkStart w:id="1649" w:name="_Toc329784648"/>
      <w:bookmarkStart w:id="1650" w:name="_Toc469043389"/>
      <w:bookmarkStart w:id="1651" w:name="_Toc469045023"/>
      <w:bookmarkStart w:id="1652" w:name="_Toc469139321"/>
      <w:bookmarkStart w:id="1653" w:name="_Toc469152766"/>
      <w:bookmarkStart w:id="1654" w:name="_Toc491174857"/>
      <w:bookmarkStart w:id="1655" w:name="_Toc494304089"/>
      <w:bookmarkStart w:id="1656" w:name="_Toc532827274"/>
      <w:bookmarkStart w:id="1657" w:name="_Toc532827439"/>
      <w:bookmarkStart w:id="1658" w:name="_Toc532827847"/>
      <w:r w:rsidR="003E4E57">
        <w:lastRenderedPageBreak/>
        <w:t>eTPU</w:t>
      </w:r>
      <w:r w:rsidRPr="004E30ED">
        <w:t xml:space="preserve"> Communication</w:t>
      </w:r>
      <w:bookmarkEnd w:id="1647"/>
      <w:bookmarkEnd w:id="1648"/>
      <w:bookmarkEnd w:id="1649"/>
      <w:bookmarkEnd w:id="1650"/>
      <w:bookmarkEnd w:id="1651"/>
      <w:bookmarkEnd w:id="1652"/>
      <w:bookmarkEnd w:id="1653"/>
      <w:bookmarkEnd w:id="1654"/>
      <w:bookmarkEnd w:id="1655"/>
      <w:bookmarkEnd w:id="1656"/>
      <w:bookmarkEnd w:id="1657"/>
      <w:bookmarkEnd w:id="1658"/>
    </w:p>
    <w:p w14:paraId="2BB21EF3" w14:textId="77777777" w:rsidR="002955D8" w:rsidRPr="004E30ED" w:rsidRDefault="002955D8" w:rsidP="008F51FF">
      <w:pPr>
        <w:pStyle w:val="Heading3"/>
      </w:pPr>
      <w:bookmarkStart w:id="1659" w:name="_Toc469043390"/>
      <w:bookmarkStart w:id="1660" w:name="_Toc469045024"/>
      <w:bookmarkStart w:id="1661" w:name="_Toc469139322"/>
      <w:bookmarkStart w:id="1662" w:name="_Toc469152767"/>
      <w:bookmarkStart w:id="1663" w:name="_Toc491174858"/>
      <w:bookmarkStart w:id="1664" w:name="_Toc494304090"/>
      <w:bookmarkStart w:id="1665" w:name="_Toc532827440"/>
      <w:bookmarkStart w:id="1666" w:name="_Toc532827848"/>
      <w:r w:rsidRPr="004E30ED">
        <w:t xml:space="preserve">Communication </w:t>
      </w:r>
      <w:r w:rsidR="00C653DF" w:rsidRPr="004E30ED">
        <w:t xml:space="preserve">Troubleshooting </w:t>
      </w:r>
      <w:r w:rsidR="003E4E57">
        <w:t>for the eTPU</w:t>
      </w:r>
      <w:bookmarkEnd w:id="1659"/>
      <w:bookmarkEnd w:id="1660"/>
      <w:bookmarkEnd w:id="1661"/>
      <w:bookmarkEnd w:id="1662"/>
      <w:bookmarkEnd w:id="1663"/>
      <w:bookmarkEnd w:id="1664"/>
      <w:bookmarkEnd w:id="1665"/>
      <w:bookmarkEnd w:id="1666"/>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1667" w:name="_Toc51132781"/>
      <w:bookmarkStart w:id="1668"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1669" w:name="_Toc51132716"/>
      <w:bookmarkStart w:id="1670" w:name="_Toc119468193"/>
      <w:bookmarkStart w:id="1671" w:name="_Toc329784649"/>
      <w:bookmarkStart w:id="1672" w:name="_Toc329852098"/>
      <w:bookmarkStart w:id="1673" w:name="_Toc331173670"/>
      <w:bookmarkStart w:id="1674" w:name="_Toc332208778"/>
      <w:bookmarkStart w:id="1675" w:name="_Toc332274025"/>
      <w:bookmarkStart w:id="1676" w:name="_Toc367109146"/>
      <w:bookmarkStart w:id="1677" w:name="_Toc394486345"/>
      <w:bookmarkStart w:id="1678" w:name="_Toc394583551"/>
      <w:bookmarkStart w:id="1679" w:name="_Toc468171268"/>
      <w:bookmarkStart w:id="1680" w:name="_Toc468549182"/>
      <w:bookmarkStart w:id="1681" w:name="_Toc468552700"/>
      <w:bookmarkStart w:id="1682" w:name="_Toc469041227"/>
      <w:bookmarkStart w:id="1683" w:name="_Toc469041333"/>
      <w:bookmarkStart w:id="1684" w:name="_Toc469043391"/>
      <w:bookmarkStart w:id="1685" w:name="_Toc469045025"/>
      <w:bookmarkStart w:id="1686" w:name="_Toc469139323"/>
      <w:bookmarkStart w:id="1687" w:name="_Toc469143779"/>
      <w:bookmarkStart w:id="1688" w:name="_Toc469152537"/>
      <w:bookmarkStart w:id="1689" w:name="_Toc469152768"/>
      <w:bookmarkStart w:id="1690" w:name="_Toc491174859"/>
      <w:bookmarkStart w:id="1691" w:name="_Toc491175167"/>
      <w:bookmarkStart w:id="1692" w:name="_Toc494304091"/>
      <w:bookmarkStart w:id="1693" w:name="_Toc494304205"/>
      <w:bookmarkStart w:id="1694" w:name="_Toc532827275"/>
      <w:bookmarkStart w:id="1695" w:name="_Toc532827441"/>
      <w:bookmarkStart w:id="1696" w:name="_Toc532827592"/>
      <w:bookmarkStart w:id="1697" w:name="_Toc532827849"/>
      <w:bookmarkStart w:id="1698" w:name="_Toc532892547"/>
      <w:bookmarkEnd w:id="1667"/>
      <w:bookmarkEnd w:id="1668"/>
      <w:r>
        <w:lastRenderedPageBreak/>
        <w:t>C</w:t>
      </w:r>
      <w:r w:rsidR="0058069D">
        <w:t>ommunicat</w:t>
      </w:r>
      <w:bookmarkEnd w:id="1669"/>
      <w:bookmarkEnd w:id="1670"/>
      <w:bookmarkEnd w:id="1671"/>
      <w:bookmarkEnd w:id="1672"/>
      <w:bookmarkEnd w:id="1673"/>
      <w:bookmarkEnd w:id="1674"/>
      <w:bookmarkEnd w:id="1675"/>
      <w:bookmarkEnd w:id="1676"/>
      <w:r w:rsidR="003E4E57">
        <w:t>e</w:t>
      </w:r>
      <w:r>
        <w:t xml:space="preserve"> </w:t>
      </w:r>
      <w:r w:rsidR="003E4E57">
        <w:t>w</w:t>
      </w:r>
      <w:r w:rsidR="006C7149">
        <w:t>ith Oven Controllers</w:t>
      </w:r>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14:paraId="7B55EB5C" w14:textId="7B91759F" w:rsidR="00CA01D3" w:rsidRPr="00F0388A" w:rsidRDefault="00CA01D3" w:rsidP="00CA01D3">
      <w:pPr>
        <w:keepNext/>
        <w:spacing w:after="120"/>
      </w:pPr>
      <w:bookmarkStart w:id="1699" w:name="_Toc51132717"/>
      <w:bookmarkStart w:id="1700" w:name="_Toc119468194"/>
      <w:bookmarkStart w:id="1701"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to these</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FD5E79"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FD5E79" w:rsidRPr="00F30AD7" w:rsidRDefault="00FD5E79"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FD5E79" w:rsidRPr="00F30AD7" w:rsidRDefault="00FD5E79"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165A5FAF" w:rsidR="00FD5E79" w:rsidRPr="00F30AD7" w:rsidRDefault="00FD5E79"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FD5E79" w:rsidRPr="00F30AD7" w:rsidRDefault="00FD5E79" w:rsidP="00CA01D3">
            <w:pPr>
              <w:spacing w:before="20" w:after="20"/>
              <w:jc w:val="center"/>
              <w:rPr>
                <w:rFonts w:ascii="Arial" w:hAnsi="Arial" w:cs="Arial"/>
                <w:b/>
              </w:rPr>
            </w:pPr>
            <w:r w:rsidRPr="00F30AD7">
              <w:rPr>
                <w:rFonts w:ascii="Arial" w:hAnsi="Arial" w:cs="Arial"/>
                <w:b/>
              </w:rPr>
              <w:t>Min. software version for comm.</w:t>
            </w:r>
          </w:p>
        </w:tc>
      </w:tr>
      <w:tr w:rsidR="00FD5E79"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2.2</w:t>
            </w:r>
          </w:p>
        </w:tc>
      </w:tr>
      <w:tr w:rsidR="00FD5E79"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7.03</w:t>
            </w:r>
          </w:p>
        </w:tc>
      </w:tr>
      <w:tr w:rsidR="00FD5E79"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1.0.6.3.2</w:t>
            </w:r>
          </w:p>
        </w:tc>
      </w:tr>
      <w:tr w:rsidR="00FD5E79"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24156710" w:rsidR="00FD5E79" w:rsidRPr="00EF66EF" w:rsidRDefault="00FD5E79"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N/A</w:t>
            </w:r>
          </w:p>
        </w:tc>
      </w:tr>
      <w:tr w:rsidR="00FD5E79"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FD5E79" w:rsidRPr="00EF66EF" w:rsidRDefault="00FD5E79" w:rsidP="00CA01D3">
            <w:pPr>
              <w:jc w:val="center"/>
              <w:rPr>
                <w:rFonts w:ascii="Arial" w:hAnsi="Arial" w:cs="Arial"/>
                <w:sz w:val="18"/>
                <w:szCs w:val="18"/>
              </w:rPr>
            </w:pPr>
            <w:r>
              <w:rPr>
                <w:rFonts w:ascii="Arial" w:hAnsi="Arial" w:cs="Arial"/>
                <w:sz w:val="18"/>
                <w:szCs w:val="18"/>
              </w:rPr>
              <w:t>N/A</w:t>
            </w:r>
          </w:p>
        </w:tc>
      </w:tr>
      <w:tr w:rsidR="00FD5E79"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FD5E79" w:rsidRPr="00EF66EF" w:rsidRDefault="00FD5E79" w:rsidP="00CA01D3">
            <w:pPr>
              <w:keepNext/>
              <w:jc w:val="center"/>
              <w:rPr>
                <w:rFonts w:ascii="Arial" w:hAnsi="Arial" w:cs="Arial"/>
                <w:sz w:val="18"/>
                <w:szCs w:val="18"/>
              </w:rPr>
            </w:pPr>
            <w:r>
              <w:rPr>
                <w:rFonts w:ascii="Arial" w:hAnsi="Arial" w:cs="Arial"/>
                <w:sz w:val="18"/>
                <w:szCs w:val="18"/>
              </w:rPr>
              <w:t xml:space="preserve">V1.0.0.3 </w:t>
            </w:r>
          </w:p>
        </w:tc>
      </w:tr>
      <w:tr w:rsidR="00FD5E79" w:rsidRPr="006D1E3D" w14:paraId="3B889614"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2DD4B9" w14:textId="125CD438" w:rsidR="00FD5E79" w:rsidRDefault="00FD5E79"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E4687FD" w14:textId="6CF2B1C9"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2DBB307" w14:textId="15B79CC8"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6FDD47" w14:textId="715B2264" w:rsidR="00FD5E79" w:rsidRDefault="00BE2B13" w:rsidP="00CA01D3">
            <w:pPr>
              <w:keepNext/>
              <w:jc w:val="center"/>
              <w:rPr>
                <w:rFonts w:ascii="Arial" w:hAnsi="Arial" w:cs="Arial"/>
                <w:sz w:val="18"/>
                <w:szCs w:val="18"/>
              </w:rPr>
            </w:pPr>
            <w:r>
              <w:rPr>
                <w:rFonts w:ascii="Arial" w:hAnsi="Arial" w:cs="Arial"/>
                <w:sz w:val="18"/>
                <w:szCs w:val="18"/>
              </w:rPr>
              <w:t>V388389</w:t>
            </w:r>
          </w:p>
        </w:tc>
      </w:tr>
      <w:tr w:rsidR="00FD5E79" w:rsidRPr="006D1E3D" w14:paraId="74F0834C"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2BDCED" w14:textId="58EBC433" w:rsidR="00FD5E79" w:rsidRDefault="00FD5E79"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FC75DDF" w14:textId="09B3A8AC"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6E68EB75" w14:textId="34335B71"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A1DD13A" w14:textId="6D87B08E" w:rsidR="00FD5E79" w:rsidRDefault="00BE2B13" w:rsidP="00CA01D3">
            <w:pPr>
              <w:keepNext/>
              <w:jc w:val="center"/>
              <w:rPr>
                <w:rFonts w:ascii="Arial" w:hAnsi="Arial" w:cs="Arial"/>
                <w:sz w:val="18"/>
                <w:szCs w:val="18"/>
              </w:rPr>
            </w:pPr>
            <w:r>
              <w:rPr>
                <w:rFonts w:ascii="Arial" w:hAnsi="Arial" w:cs="Arial"/>
                <w:sz w:val="18"/>
                <w:szCs w:val="18"/>
              </w:rPr>
              <w:t>V1005.3.101.22</w:t>
            </w:r>
          </w:p>
        </w:tc>
      </w:tr>
      <w:tr w:rsidR="00FD5E79"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FD5E79" w:rsidRPr="00EF66EF" w:rsidRDefault="00FD5E79"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1702" w:name="_Toc469043392"/>
      <w:bookmarkStart w:id="1703" w:name="_Toc469045026"/>
      <w:bookmarkStart w:id="1704" w:name="_Toc469139324"/>
      <w:bookmarkStart w:id="1705" w:name="_Toc469152769"/>
      <w:bookmarkStart w:id="1706" w:name="_Toc491174860"/>
      <w:bookmarkStart w:id="1707" w:name="_Toc494304092"/>
      <w:bookmarkStart w:id="1708" w:name="_Toc532827276"/>
      <w:bookmarkStart w:id="1709" w:name="_Toc532827442"/>
      <w:bookmarkStart w:id="1710" w:name="_Toc532827850"/>
      <w:r>
        <w:lastRenderedPageBreak/>
        <w:t>Confirm</w:t>
      </w:r>
      <w:r w:rsidR="009459B1">
        <w:t xml:space="preserve"> </w:t>
      </w:r>
      <w:r w:rsidR="00754243">
        <w:t>Oven Communications</w:t>
      </w:r>
      <w:bookmarkEnd w:id="1699"/>
      <w:bookmarkEnd w:id="1700"/>
      <w:bookmarkEnd w:id="1701"/>
      <w:bookmarkEnd w:id="1702"/>
      <w:bookmarkEnd w:id="1703"/>
      <w:bookmarkEnd w:id="1704"/>
      <w:bookmarkEnd w:id="1705"/>
      <w:bookmarkEnd w:id="1706"/>
      <w:bookmarkEnd w:id="1707"/>
      <w:bookmarkEnd w:id="1708"/>
      <w:bookmarkEnd w:id="1709"/>
      <w:bookmarkEnd w:id="1710"/>
    </w:p>
    <w:p w14:paraId="317E9CF9" w14:textId="37793ACE" w:rsidR="00F369E4" w:rsidRPr="0088636D" w:rsidRDefault="00045250" w:rsidP="00F369E4">
      <w:pPr>
        <w:jc w:val="center"/>
      </w:pPr>
      <w:r>
        <w:rPr>
          <w:noProof/>
        </w:rPr>
        <w:drawing>
          <wp:inline distT="0" distB="0" distL="0" distR="0" wp14:anchorId="23B8E90C" wp14:editId="63EF5B0E">
            <wp:extent cx="3763702" cy="3310128"/>
            <wp:effectExtent l="0" t="0" r="8255" b="5080"/>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763702" cy="3310128"/>
                    </a:xfrm>
                    <a:prstGeom prst="rect">
                      <a:avLst/>
                    </a:prstGeom>
                  </pic:spPr>
                </pic:pic>
              </a:graphicData>
            </a:graphic>
          </wp:inline>
        </w:drawing>
      </w:r>
      <w:r w:rsidR="000E0382">
        <w:rPr>
          <w:noProof/>
        </w:rPr>
        <mc:AlternateContent>
          <mc:Choice Requires="wps">
            <w:drawing>
              <wp:anchor distT="0" distB="0" distL="114300" distR="114300" simplePos="0" relativeHeight="251636224" behindDoc="0" locked="0" layoutInCell="1" allowOverlap="1" wp14:anchorId="407D4CE4" wp14:editId="7ED7E8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FFEC7B" id="Oval 3629" o:spid="_x0000_s1026" style="position:absolute;margin-left:79.65pt;margin-top:41.5pt;width:117pt;height:2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p>
    <w:p w14:paraId="6158C223" w14:textId="60280B63" w:rsidR="0058069D" w:rsidRDefault="005C7870" w:rsidP="00F5043F">
      <w:pPr>
        <w:pStyle w:val="Caption"/>
      </w:pPr>
      <w:r>
        <w:t xml:space="preserve">Figure </w:t>
      </w:r>
      <w:fldSimple w:instr=" SEQ Figure \* ARABIC ">
        <w:r w:rsidR="0013342E">
          <w:rPr>
            <w:noProof/>
          </w:rPr>
          <w:t>89</w:t>
        </w:r>
      </w:fldSimple>
      <w:r w:rsidR="00016DC1">
        <w:t>: Hardware Status</w:t>
      </w:r>
      <w:r w:rsidR="0088636D">
        <w:t xml:space="preserve"> – Oven Controller Communication</w:t>
      </w:r>
    </w:p>
    <w:p w14:paraId="251CB612" w14:textId="77777777" w:rsidR="001D11DE" w:rsidRDefault="001D11DE" w:rsidP="001D11DE">
      <w:bookmarkStart w:id="1711" w:name="_Toc51132718"/>
      <w:bookmarkStart w:id="1712" w:name="_Toc119468195"/>
      <w:bookmarkStart w:id="1713"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308A6286"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47F27CFB"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7FEB3B22"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 xml:space="preserve"> (</w:t>
      </w:r>
      <w:r w:rsidRPr="00F0388A">
        <w:t xml:space="preserve">Contact </w:t>
      </w:r>
      <w:r w:rsidR="00045250">
        <w:t>tech support</w:t>
      </w:r>
      <w:r w:rsidR="00FD18FE">
        <w:t xml:space="preserve"> </w:t>
      </w:r>
      <w:r w:rsidRPr="00F0388A">
        <w:t>or the oven manufacturer for details.</w:t>
      </w:r>
      <w:r>
        <w:t>)</w:t>
      </w:r>
    </w:p>
    <w:p w14:paraId="54EDD47A" w14:textId="77777777" w:rsidR="00CB1AD7" w:rsidRDefault="00CB1AD7">
      <w:pPr>
        <w:pStyle w:val="Heading2"/>
        <w:rPr>
          <w:ins w:id="1714" w:author="Tom Bergeron" w:date="2020-09-29T16:06:00Z"/>
        </w:rPr>
      </w:pPr>
      <w:bookmarkStart w:id="1715" w:name="_Toc329249488"/>
      <w:bookmarkStart w:id="1716" w:name="_Toc390353671"/>
      <w:bookmarkStart w:id="1717" w:name="_Toc469043393"/>
      <w:bookmarkStart w:id="1718" w:name="_Toc469045027"/>
      <w:bookmarkStart w:id="1719" w:name="_Toc469139325"/>
      <w:bookmarkStart w:id="1720" w:name="_Toc469152770"/>
      <w:bookmarkStart w:id="1721" w:name="_Toc491174861"/>
      <w:bookmarkStart w:id="1722" w:name="_Toc494304093"/>
      <w:bookmarkStart w:id="1723" w:name="_Toc532827277"/>
      <w:bookmarkStart w:id="1724" w:name="_Toc532827443"/>
      <w:bookmarkStart w:id="1725" w:name="_Toc532827851"/>
      <w:bookmarkEnd w:id="1711"/>
      <w:bookmarkEnd w:id="1712"/>
      <w:bookmarkEnd w:id="1713"/>
    </w:p>
    <w:p w14:paraId="25568C1B" w14:textId="0D962A9F" w:rsidR="001D11DE" w:rsidRPr="00413285" w:rsidRDefault="001D11DE">
      <w:pPr>
        <w:pStyle w:val="Heading2"/>
      </w:pPr>
      <w:r>
        <w:t>Configur</w:t>
      </w:r>
      <w:r w:rsidR="00B4329A">
        <w:t>e</w:t>
      </w:r>
      <w:r>
        <w:t xml:space="preserve"> </w:t>
      </w:r>
      <w:r w:rsidR="00754243">
        <w:t xml:space="preserve">Software </w:t>
      </w:r>
      <w:r w:rsidR="00B4329A">
        <w:t>f</w:t>
      </w:r>
      <w:r w:rsidR="00754243">
        <w:t>or Oven Communication</w:t>
      </w:r>
      <w:bookmarkEnd w:id="1715"/>
      <w:bookmarkEnd w:id="1716"/>
      <w:bookmarkEnd w:id="1717"/>
      <w:bookmarkEnd w:id="1718"/>
      <w:bookmarkEnd w:id="1719"/>
      <w:bookmarkEnd w:id="1720"/>
      <w:bookmarkEnd w:id="1721"/>
      <w:bookmarkEnd w:id="1722"/>
      <w:bookmarkEnd w:id="1723"/>
      <w:bookmarkEnd w:id="1724"/>
      <w:bookmarkEnd w:id="1725"/>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11E66F9E" w:rsidR="00AA0AAA" w:rsidRPr="00CA01D3" w:rsidRDefault="005E2966" w:rsidP="00CA01D3">
            <w:r>
              <w:rPr>
                <w:noProof/>
              </w:rPr>
              <w:drawing>
                <wp:inline distT="0" distB="0" distL="0" distR="0" wp14:anchorId="77EA9251" wp14:editId="2DC539A3">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p>
        </w:tc>
      </w:tr>
    </w:tbl>
    <w:p w14:paraId="39D46608" w14:textId="77777777" w:rsidR="001D11DE" w:rsidRDefault="001D11DE">
      <w:pPr>
        <w:pStyle w:val="Heading2"/>
      </w:pPr>
      <w:bookmarkStart w:id="1726" w:name="_Toc329249489"/>
      <w:bookmarkStart w:id="1727" w:name="_Toc390353672"/>
      <w:bookmarkStart w:id="1728" w:name="_Toc469043394"/>
      <w:bookmarkStart w:id="1729" w:name="_Toc469045028"/>
      <w:bookmarkStart w:id="1730" w:name="_Toc469139326"/>
      <w:bookmarkStart w:id="1731" w:name="_Toc469152771"/>
      <w:bookmarkStart w:id="1732" w:name="_Toc491174862"/>
      <w:bookmarkStart w:id="1733" w:name="_Toc494304094"/>
      <w:bookmarkStart w:id="1734" w:name="_Toc532827278"/>
      <w:bookmarkStart w:id="1735" w:name="_Toc532827444"/>
      <w:bookmarkStart w:id="1736" w:name="_Toc532827852"/>
      <w:r>
        <w:t>Us</w:t>
      </w:r>
      <w:r w:rsidR="00B4329A">
        <w:t>e a</w:t>
      </w:r>
      <w:r w:rsidR="00754243">
        <w:t xml:space="preserve"> </w:t>
      </w:r>
      <w:r>
        <w:t>Base Oven R</w:t>
      </w:r>
      <w:r w:rsidRPr="00356338">
        <w:t xml:space="preserve">ecipe </w:t>
      </w:r>
      <w:proofErr w:type="gramStart"/>
      <w:r w:rsidR="00754243">
        <w:t>With</w:t>
      </w:r>
      <w:proofErr w:type="gramEnd"/>
      <w:r w:rsidR="00754243">
        <w:t xml:space="preserve"> Oven Communication</w:t>
      </w:r>
      <w:bookmarkEnd w:id="1726"/>
      <w:bookmarkEnd w:id="1727"/>
      <w:bookmarkEnd w:id="1728"/>
      <w:bookmarkEnd w:id="1729"/>
      <w:bookmarkEnd w:id="1730"/>
      <w:bookmarkEnd w:id="1731"/>
      <w:bookmarkEnd w:id="1732"/>
      <w:bookmarkEnd w:id="1733"/>
      <w:bookmarkEnd w:id="1734"/>
      <w:bookmarkEnd w:id="1735"/>
      <w:bookmarkEnd w:id="1736"/>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788"/>
        <w:gridCol w:w="4788"/>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598B713D">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1737" w:name="_Toc329249490"/>
      <w:bookmarkStart w:id="1738" w:name="_Toc390353673"/>
      <w:r>
        <w:br w:type="page"/>
      </w:r>
    </w:p>
    <w:p w14:paraId="3C284243" w14:textId="77777777" w:rsidR="001D11DE" w:rsidRDefault="001D11DE">
      <w:pPr>
        <w:pStyle w:val="Heading2"/>
      </w:pPr>
      <w:bookmarkStart w:id="1739" w:name="_Toc469043395"/>
      <w:bookmarkStart w:id="1740" w:name="_Toc469045029"/>
      <w:bookmarkStart w:id="1741" w:name="_Toc469139327"/>
      <w:bookmarkStart w:id="1742" w:name="_Toc469152772"/>
      <w:bookmarkStart w:id="1743" w:name="_Toc491174863"/>
      <w:bookmarkStart w:id="1744" w:name="_Toc494304095"/>
      <w:bookmarkStart w:id="1745" w:name="_Toc532827279"/>
      <w:bookmarkStart w:id="1746" w:name="_Toc532827445"/>
      <w:bookmarkStart w:id="1747" w:name="_Toc532827853"/>
      <w:r>
        <w:lastRenderedPageBreak/>
        <w:t>Run</w:t>
      </w:r>
      <w:r w:rsidR="00B4329A">
        <w:t xml:space="preserve"> a</w:t>
      </w:r>
      <w:r w:rsidR="00754243">
        <w:t xml:space="preserve"> Profile</w:t>
      </w:r>
      <w:bookmarkEnd w:id="1737"/>
      <w:bookmarkEnd w:id="1738"/>
      <w:r w:rsidR="00754243">
        <w:t xml:space="preserve"> Using Oven Communication</w:t>
      </w:r>
      <w:bookmarkEnd w:id="1739"/>
      <w:bookmarkEnd w:id="1740"/>
      <w:bookmarkEnd w:id="1741"/>
      <w:bookmarkEnd w:id="1742"/>
      <w:bookmarkEnd w:id="1743"/>
      <w:bookmarkEnd w:id="1744"/>
      <w:bookmarkEnd w:id="1745"/>
      <w:bookmarkEnd w:id="1746"/>
      <w:bookmarkEnd w:id="1747"/>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1DFB3512" w:rsidR="001D11DE" w:rsidRPr="00F0388A" w:rsidRDefault="001D11DE" w:rsidP="00AA5614">
      <w:pPr>
        <w:pStyle w:val="ListNumber4"/>
      </w:pPr>
      <w:r w:rsidRPr="00F0388A">
        <w:t>For your first profile, load appropriate temperature and conveyor speed settings in the oven control</w:t>
      </w:r>
      <w:r w:rsidR="00045250">
        <w:t>ler</w:t>
      </w:r>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63810889"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764"/>
        <w:gridCol w:w="2435"/>
        <w:gridCol w:w="3091"/>
        <w:gridCol w:w="16"/>
      </w:tblGrid>
      <w:tr w:rsidR="00050826" w14:paraId="19EC0B14" w14:textId="77777777" w:rsidTr="004D6ABC">
        <w:trPr>
          <w:gridAfter w:val="1"/>
          <w:wAfter w:w="18" w:type="dxa"/>
        </w:trPr>
        <w:tc>
          <w:tcPr>
            <w:tcW w:w="4176" w:type="dxa"/>
            <w:shd w:val="clear" w:color="auto" w:fill="auto"/>
          </w:tcPr>
          <w:p w14:paraId="7D619EAB" w14:textId="12DE45D8"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13342E" w:rsidRPr="00F0388A">
              <w:t xml:space="preserve">Figure </w:t>
            </w:r>
            <w:r w:rsidR="0013342E">
              <w:t>90</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5842632">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77777777" w:rsidR="00050826" w:rsidRDefault="00050826" w:rsidP="00970150">
            <w:pPr>
              <w:pStyle w:val="Caption"/>
            </w:pPr>
            <w:bookmarkStart w:id="1748" w:name="_Ref186057216"/>
            <w:r w:rsidRPr="00F0388A">
              <w:t xml:space="preserve">Figure </w:t>
            </w:r>
            <w:fldSimple w:instr=" SEQ Figure \* ARABIC ">
              <w:r w:rsidR="0013342E">
                <w:rPr>
                  <w:noProof/>
                </w:rPr>
                <w:t>90</w:t>
              </w:r>
            </w:fldSimple>
            <w:bookmarkEnd w:id="1748"/>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49BA41B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77777777" w:rsidR="00050826" w:rsidRDefault="00050826" w:rsidP="00970150">
            <w:pPr>
              <w:pStyle w:val="Caption"/>
            </w:pPr>
            <w:r w:rsidRPr="00F0388A">
              <w:t xml:space="preserve">Figure </w:t>
            </w:r>
            <w:fldSimple w:instr=" SEQ Figure \* ARABIC ">
              <w:r w:rsidR="0013342E">
                <w:rPr>
                  <w:noProof/>
                </w:rPr>
                <w:t>91</w:t>
              </w:r>
            </w:fldSimple>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proofErr w:type="gramStart"/>
      <w:r w:rsidRPr="00F0388A">
        <w:t>first time</w:t>
      </w:r>
      <w:proofErr w:type="gramEnd"/>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0FD62C3A"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13342E" w:rsidRPr="00970150">
              <w:t xml:space="preserve">Figure </w:t>
            </w:r>
            <w:r w:rsidR="0013342E">
              <w:t>92</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09785630">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77777777" w:rsidR="00050826" w:rsidRPr="00970150" w:rsidRDefault="00050826" w:rsidP="00E332CD">
            <w:pPr>
              <w:ind w:left="720"/>
              <w:jc w:val="center"/>
            </w:pPr>
            <w:bookmarkStart w:id="1749" w:name="_Ref186057432"/>
            <w:r w:rsidRPr="00970150">
              <w:t xml:space="preserve">Figure </w:t>
            </w:r>
            <w:fldSimple w:instr=" SEQ Figure \* ARABIC ">
              <w:r w:rsidR="0013342E">
                <w:rPr>
                  <w:noProof/>
                </w:rPr>
                <w:t>92</w:t>
              </w:r>
            </w:fldSimple>
            <w:bookmarkEnd w:id="1749"/>
            <w:r w:rsidRPr="00970150">
              <w:t>: Verify Setpoints</w:t>
            </w:r>
          </w:p>
        </w:tc>
      </w:tr>
    </w:tbl>
    <w:p w14:paraId="36DED972" w14:textId="4B5C783B"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rsidRPr="00F0388A">
        <w:t>.</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1750" w:name="_Toc119468197"/>
      <w:bookmarkStart w:id="1751" w:name="_Toc329784654"/>
      <w:bookmarkStart w:id="1752" w:name="_Toc393782344"/>
      <w:r>
        <w:br w:type="page"/>
      </w:r>
    </w:p>
    <w:p w14:paraId="0220A023" w14:textId="30D19890" w:rsidR="00D77035" w:rsidRPr="00F0388A" w:rsidRDefault="004D6ABC">
      <w:pPr>
        <w:pStyle w:val="Heading2"/>
      </w:pPr>
      <w:bookmarkStart w:id="1753" w:name="_Toc469043396"/>
      <w:bookmarkStart w:id="1754" w:name="_Toc469045030"/>
      <w:bookmarkStart w:id="1755" w:name="_Toc469139328"/>
      <w:bookmarkStart w:id="1756" w:name="_Toc469152773"/>
      <w:bookmarkStart w:id="1757" w:name="_Toc491174864"/>
      <w:bookmarkStart w:id="1758" w:name="_Toc494304096"/>
      <w:bookmarkStart w:id="1759" w:name="_Toc532827280"/>
      <w:bookmarkStart w:id="1760" w:name="_Toc532827446"/>
      <w:bookmarkStart w:id="1761" w:name="_Toc532827854"/>
      <w:r>
        <w:lastRenderedPageBreak/>
        <w:t>Start a</w:t>
      </w:r>
      <w:r w:rsidR="00754243" w:rsidRPr="00F0388A">
        <w:t xml:space="preserve"> </w:t>
      </w:r>
      <w:r w:rsidR="00D77035" w:rsidRPr="00F0388A">
        <w:t>Virtual Profile</w:t>
      </w:r>
      <w:bookmarkEnd w:id="1750"/>
      <w:bookmarkEnd w:id="1751"/>
      <w:bookmarkEnd w:id="1752"/>
      <w:r w:rsidR="00D77035">
        <w:t xml:space="preserve"> </w:t>
      </w:r>
      <w:proofErr w:type="gramStart"/>
      <w:r w:rsidR="00754243">
        <w:t>With</w:t>
      </w:r>
      <w:proofErr w:type="gramEnd"/>
      <w:r w:rsidR="00754243">
        <w:t xml:space="preserve"> Oven Communication</w:t>
      </w:r>
      <w:bookmarkEnd w:id="1753"/>
      <w:bookmarkEnd w:id="1754"/>
      <w:bookmarkEnd w:id="1755"/>
      <w:bookmarkEnd w:id="1756"/>
      <w:bookmarkEnd w:id="1757"/>
      <w:bookmarkEnd w:id="1758"/>
      <w:bookmarkEnd w:id="1759"/>
      <w:bookmarkEnd w:id="1760"/>
      <w:bookmarkEnd w:id="1761"/>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357D5F01" w:rsidR="00036E0E" w:rsidRPr="00F0388A" w:rsidRDefault="00036E0E" w:rsidP="00036E0E">
            <w:pPr>
              <w:pStyle w:val="ListNumber4"/>
            </w:pPr>
            <w:r w:rsidRPr="00F0388A">
              <w:t xml:space="preserve">When starting a Virtual Profile from the Profile Explorer, </w:t>
            </w:r>
            <w:r w:rsidR="00045250">
              <w:t>y</w:t>
            </w:r>
            <w:r w:rsidRPr="00F0388A">
              <w:t>ou will be asked to select your Base oven Recipe.  A browse dialog box will appear, providing you with the means to browse your PC and point to the location and file name of the Base Oven Recipe you</w:t>
            </w:r>
            <w:r w:rsidR="0004525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13342E" w:rsidRPr="00F0388A">
              <w:t xml:space="preserve">Figure </w:t>
            </w:r>
            <w:r w:rsidR="0013342E">
              <w:rPr>
                <w:noProof/>
              </w:rPr>
              <w:t>93</w:t>
            </w:r>
            <w:r w:rsidRPr="00F0388A">
              <w:fldChar w:fldCharType="end"/>
            </w:r>
            <w:r w:rsidRPr="00F0388A">
              <w:t>.</w:t>
            </w:r>
          </w:p>
          <w:p w14:paraId="1A789610" w14:textId="77777777" w:rsidR="00036E0E" w:rsidRPr="00F0388A" w:rsidRDefault="00036E0E" w:rsidP="00036E0E">
            <w:pPr>
              <w:pStyle w:val="ListContinue"/>
            </w:pPr>
          </w:p>
          <w:p w14:paraId="1F21A35B" w14:textId="25B26E99"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688F2C34">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77777777" w:rsidR="00036E0E" w:rsidRPr="00F0388A" w:rsidRDefault="00036E0E" w:rsidP="00036E0E">
            <w:pPr>
              <w:pStyle w:val="Caption"/>
            </w:pPr>
            <w:bookmarkStart w:id="1762" w:name="_Ref186057746"/>
            <w:r w:rsidRPr="00F0388A">
              <w:t xml:space="preserve">Figure </w:t>
            </w:r>
            <w:fldSimple w:instr=" SEQ Figure \* ARABIC ">
              <w:r w:rsidR="0013342E">
                <w:rPr>
                  <w:noProof/>
                </w:rPr>
                <w:t>93</w:t>
              </w:r>
            </w:fldSimple>
            <w:bookmarkEnd w:id="1762"/>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77777777"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66E6D29C"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proofErr w:type="gramStart"/>
            <w:r w:rsidRPr="00F0388A">
              <w:t>correct  Ba</w:t>
            </w:r>
            <w:r w:rsidR="00D77035">
              <w:t>se</w:t>
            </w:r>
            <w:proofErr w:type="gramEnd"/>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13342E" w:rsidRPr="0013342E">
              <w:t xml:space="preserve">Figure </w:t>
            </w:r>
            <w:r w:rsidR="0013342E" w:rsidRPr="0013342E">
              <w:rPr>
                <w:noProof/>
              </w:rPr>
              <w:t>94</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579FACA4">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77777777" w:rsidR="00036E0E" w:rsidRPr="00970150" w:rsidRDefault="00036E0E" w:rsidP="00970150">
            <w:pPr>
              <w:pStyle w:val="ListContinue"/>
              <w:ind w:left="0"/>
              <w:jc w:val="center"/>
              <w:rPr>
                <w:rFonts w:ascii="Arial" w:hAnsi="Arial" w:cs="Arial"/>
                <w:sz w:val="16"/>
                <w:szCs w:val="16"/>
              </w:rPr>
            </w:pPr>
            <w:bookmarkStart w:id="1763"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13342E">
              <w:rPr>
                <w:rFonts w:ascii="Arial" w:hAnsi="Arial" w:cs="Arial"/>
                <w:noProof/>
                <w:sz w:val="16"/>
                <w:szCs w:val="16"/>
              </w:rPr>
              <w:t>94</w:t>
            </w:r>
            <w:r w:rsidRPr="00970150">
              <w:rPr>
                <w:rFonts w:ascii="Arial" w:hAnsi="Arial" w:cs="Arial"/>
                <w:sz w:val="16"/>
                <w:szCs w:val="16"/>
              </w:rPr>
              <w:fldChar w:fldCharType="end"/>
            </w:r>
            <w:bookmarkEnd w:id="1763"/>
          </w:p>
        </w:tc>
      </w:tr>
    </w:tbl>
    <w:p w14:paraId="7C15AE9F" w14:textId="77777777" w:rsidR="0058069D" w:rsidRPr="00F0388A" w:rsidRDefault="0058069D" w:rsidP="0058069D"/>
    <w:p w14:paraId="66D90877" w14:textId="78A71DEC" w:rsidR="00BD073C" w:rsidRPr="00276F83" w:rsidRDefault="00D77035" w:rsidP="003335AF">
      <w:r w:rsidRPr="003335AF">
        <w:rPr>
          <w:b/>
        </w:rPr>
        <w:t>Note</w:t>
      </w:r>
      <w:r w:rsidR="000E6D3B" w:rsidRPr="00276F83">
        <w:t xml:space="preserve">: </w:t>
      </w:r>
      <w:r w:rsidR="0058069D" w:rsidRPr="00276F83">
        <w:t>If you feel that the system is taking too long to load the Base Oven Recipe or the setpoints, switch over to the oven control</w:t>
      </w:r>
      <w:r w:rsidR="00045250">
        <w:t>ler</w:t>
      </w:r>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1764" w:name="_KIC_24/7_without_Board_Sensor_(Belt"/>
      <w:bookmarkStart w:id="1765" w:name="_Toc51132722"/>
      <w:bookmarkStart w:id="1766" w:name="_Toc119468198"/>
      <w:bookmarkEnd w:id="1764"/>
      <w:r w:rsidRPr="00F0388A">
        <w:br w:type="page"/>
      </w:r>
      <w:bookmarkStart w:id="1767" w:name="_Toc141866788"/>
      <w:bookmarkStart w:id="1768" w:name="_Toc329784655"/>
      <w:bookmarkStart w:id="1769" w:name="_Toc469043397"/>
      <w:bookmarkStart w:id="1770" w:name="_Toc469045031"/>
      <w:bookmarkStart w:id="1771" w:name="_Toc469139329"/>
      <w:bookmarkStart w:id="1772" w:name="_Toc469152774"/>
      <w:bookmarkStart w:id="1773" w:name="_Toc491174865"/>
      <w:bookmarkStart w:id="1774" w:name="_Toc494304097"/>
      <w:bookmarkStart w:id="1775" w:name="_Toc532827281"/>
      <w:bookmarkStart w:id="1776" w:name="_Toc532827447"/>
      <w:bookmarkStart w:id="1777" w:name="_Toc532827855"/>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1767"/>
      <w:bookmarkEnd w:id="1768"/>
      <w:bookmarkEnd w:id="1769"/>
      <w:bookmarkEnd w:id="1770"/>
      <w:bookmarkEnd w:id="1771"/>
      <w:bookmarkEnd w:id="1772"/>
      <w:bookmarkEnd w:id="1773"/>
      <w:bookmarkEnd w:id="1774"/>
      <w:bookmarkEnd w:id="1775"/>
      <w:bookmarkEnd w:id="1776"/>
      <w:bookmarkEnd w:id="1777"/>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788"/>
        <w:gridCol w:w="4788"/>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3AF030B">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C149351">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64477F">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7">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1765"/>
      <w:bookmarkEnd w:id="1766"/>
    </w:tbl>
    <w:p w14:paraId="2C1CDFC0" w14:textId="77777777" w:rsidR="00AD69D0" w:rsidRPr="00F0388A" w:rsidRDefault="00AD69D0" w:rsidP="003456EC"/>
    <w:p w14:paraId="03D20DCF" w14:textId="77777777" w:rsidR="00E767B9" w:rsidRDefault="00E767B9" w:rsidP="0026146F">
      <w:pPr>
        <w:pStyle w:val="Heading1"/>
      </w:pPr>
      <w:bookmarkStart w:id="1778" w:name="_Dual_Lane_Systems"/>
      <w:bookmarkStart w:id="1779" w:name="_Ref468169722"/>
      <w:bookmarkStart w:id="1780" w:name="_Toc468171270"/>
      <w:bookmarkStart w:id="1781" w:name="_Toc468549184"/>
      <w:bookmarkStart w:id="1782" w:name="_Toc468552702"/>
      <w:bookmarkStart w:id="1783" w:name="_Toc469041229"/>
      <w:bookmarkStart w:id="1784" w:name="_Toc469041335"/>
      <w:bookmarkStart w:id="1785" w:name="_Toc469043399"/>
      <w:bookmarkStart w:id="1786" w:name="_Toc469045032"/>
      <w:bookmarkStart w:id="1787" w:name="_Toc469139330"/>
      <w:bookmarkStart w:id="1788" w:name="_Toc469143780"/>
      <w:bookmarkStart w:id="1789" w:name="_Toc469152538"/>
      <w:bookmarkStart w:id="1790" w:name="_Toc469152775"/>
      <w:bookmarkStart w:id="1791" w:name="_Toc491174866"/>
      <w:bookmarkStart w:id="1792" w:name="_Toc491175168"/>
      <w:bookmarkStart w:id="1793" w:name="_Toc494304098"/>
      <w:bookmarkStart w:id="1794" w:name="_Toc494304206"/>
      <w:bookmarkStart w:id="1795" w:name="_Toc532827282"/>
      <w:bookmarkStart w:id="1796" w:name="_Toc532827448"/>
      <w:bookmarkStart w:id="1797" w:name="_Toc532827593"/>
      <w:bookmarkStart w:id="1798" w:name="_Toc532827856"/>
      <w:bookmarkStart w:id="1799" w:name="_Toc532892548"/>
      <w:bookmarkEnd w:id="1778"/>
      <w:r>
        <w:lastRenderedPageBreak/>
        <w:t xml:space="preserve">Dual Lane Systems </w:t>
      </w:r>
      <w:proofErr w:type="gramStart"/>
      <w:r w:rsidR="006C7149">
        <w:t>And</w:t>
      </w:r>
      <w:proofErr w:type="gramEnd"/>
      <w:r w:rsidR="006C7149">
        <w:t xml:space="preserve"> </w:t>
      </w:r>
      <w:r>
        <w:t>Functionality</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60F0A608" w14:textId="460A021F" w:rsidR="00CE4922"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2ACAB22D" w14:textId="77777777" w:rsidR="00CE4922" w:rsidRDefault="00CE4922" w:rsidP="00E767B9"/>
    <w:p w14:paraId="2CC81A4B" w14:textId="6A813642" w:rsidR="00E767B9" w:rsidRDefault="00E767B9" w:rsidP="00E767B9">
      <w:r>
        <w:t xml:space="preserve">A radio button display during the installation routine lets you choose between the standard configuration or the dual lane setup.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1800" w:name="_Toc469043400"/>
      <w:bookmarkStart w:id="1801" w:name="_Toc469045033"/>
      <w:bookmarkStart w:id="1802" w:name="_Toc469139331"/>
      <w:bookmarkStart w:id="1803" w:name="_Toc469152776"/>
      <w:bookmarkStart w:id="1804" w:name="_Toc491174867"/>
      <w:bookmarkStart w:id="1805" w:name="_Toc494304099"/>
      <w:bookmarkStart w:id="1806" w:name="_Toc532827283"/>
      <w:bookmarkStart w:id="1807" w:name="_Toc532827449"/>
      <w:bookmarkStart w:id="1808" w:name="_Toc532827857"/>
      <w:r>
        <w:t>Dual Lane Dual Systems</w:t>
      </w:r>
      <w:bookmarkEnd w:id="1800"/>
      <w:bookmarkEnd w:id="1801"/>
      <w:bookmarkEnd w:id="1802"/>
      <w:bookmarkEnd w:id="1803"/>
      <w:bookmarkEnd w:id="1804"/>
      <w:bookmarkEnd w:id="1805"/>
      <w:bookmarkEnd w:id="1806"/>
      <w:bookmarkEnd w:id="1807"/>
      <w:bookmarkEnd w:id="1808"/>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788"/>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7A0B7BCF"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04525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7E178808">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67CAA43F">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pPr>
        <w:pStyle w:val="Heading2"/>
        <w:rPr>
          <w:rFonts w:ascii="Trebuchet MS" w:hAnsi="Trebuchet MS"/>
          <w:sz w:val="24"/>
          <w:szCs w:val="24"/>
        </w:rPr>
      </w:pPr>
      <w:bookmarkStart w:id="1809" w:name="_Toc469043402"/>
      <w:bookmarkStart w:id="1810" w:name="_Toc469045035"/>
      <w:bookmarkStart w:id="1811" w:name="_Toc469139333"/>
      <w:bookmarkStart w:id="1812" w:name="_Toc469152778"/>
      <w:bookmarkStart w:id="1813" w:name="_Toc491174868"/>
      <w:bookmarkStart w:id="1814" w:name="_Toc494304100"/>
      <w:bookmarkStart w:id="1815" w:name="_Toc532827284"/>
      <w:bookmarkStart w:id="1816" w:name="_Toc532827450"/>
      <w:bookmarkStart w:id="1817" w:name="_Toc532827858"/>
      <w:r w:rsidRPr="00E767B9">
        <w:lastRenderedPageBreak/>
        <w:t>Configure Dual Lane Systems</w:t>
      </w:r>
      <w:bookmarkEnd w:id="1809"/>
      <w:bookmarkEnd w:id="1810"/>
      <w:bookmarkEnd w:id="1811"/>
      <w:bookmarkEnd w:id="1812"/>
      <w:bookmarkEnd w:id="1813"/>
      <w:bookmarkEnd w:id="1814"/>
      <w:bookmarkEnd w:id="1815"/>
      <w:bookmarkEnd w:id="1816"/>
      <w:bookmarkEnd w:id="1817"/>
      <w:r w:rsidRPr="00E767B9">
        <w:t xml:space="preserve"> </w:t>
      </w:r>
    </w:p>
    <w:p w14:paraId="60BF7352" w14:textId="0FB0CB2F" w:rsidR="00E767B9" w:rsidRPr="00EC2531" w:rsidRDefault="00E767B9" w:rsidP="00E767B9">
      <w:r w:rsidRPr="00EC2531">
        <w:t>During the software installation, you will have the option to select what type of system will be in use:</w:t>
      </w:r>
    </w:p>
    <w:p w14:paraId="2BB80B39" w14:textId="4378EF0F" w:rsidR="00E767B9" w:rsidRPr="005D0172" w:rsidRDefault="00E767B9" w:rsidP="00E767B9">
      <w:pPr>
        <w:rPr>
          <w:highlight w:val="yellow"/>
        </w:rPr>
      </w:pPr>
    </w:p>
    <w:p w14:paraId="4E935BE7" w14:textId="57BEE06B" w:rsidR="00E767B9" w:rsidRPr="005D0172" w:rsidRDefault="00E767B9" w:rsidP="00E767B9">
      <w:pPr>
        <w:rPr>
          <w:highlight w:val="yellow"/>
        </w:rPr>
      </w:pPr>
    </w:p>
    <w:p w14:paraId="063990BA" w14:textId="0C6F7649" w:rsidR="00E767B9" w:rsidRPr="005D0172" w:rsidRDefault="00045250" w:rsidP="00E767B9">
      <w:pPr>
        <w:rPr>
          <w:highlight w:val="yellow"/>
        </w:rPr>
      </w:pPr>
      <w:r>
        <w:rPr>
          <w:noProof/>
        </w:rPr>
        <w:drawing>
          <wp:anchor distT="0" distB="0" distL="114300" distR="114300" simplePos="0" relativeHeight="251680256" behindDoc="1" locked="0" layoutInCell="1" allowOverlap="1" wp14:anchorId="27739242" wp14:editId="293EB8D6">
            <wp:simplePos x="0" y="0"/>
            <wp:positionH relativeFrom="column">
              <wp:posOffset>2546350</wp:posOffset>
            </wp:positionH>
            <wp:positionV relativeFrom="paragraph">
              <wp:posOffset>16510</wp:posOffset>
            </wp:positionV>
            <wp:extent cx="3520440" cy="2614930"/>
            <wp:effectExtent l="0" t="0" r="3810" b="0"/>
            <wp:wrapTight wrapText="left">
              <wp:wrapPolygon edited="0">
                <wp:start x="0" y="0"/>
                <wp:lineTo x="0" y="21401"/>
                <wp:lineTo x="21506" y="21401"/>
                <wp:lineTo x="21506"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 screen.png"/>
                    <pic:cNvPicPr/>
                  </pic:nvPicPr>
                  <pic:blipFill>
                    <a:blip r:embed="rId180">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p>
    <w:p w14:paraId="6971E0F2" w14:textId="77777777" w:rsidR="00E767B9" w:rsidRPr="005D0172" w:rsidRDefault="00E767B9" w:rsidP="00E767B9">
      <w:pPr>
        <w:rPr>
          <w:highlight w:val="yellow"/>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0F62F019" w14:textId="74621DCC" w:rsidR="00E767B9" w:rsidRPr="00EC2531" w:rsidRDefault="00E767B9" w:rsidP="00E767B9"/>
    <w:p w14:paraId="61A1978B" w14:textId="1D23596D" w:rsidR="00E767B9" w:rsidRPr="006E1668" w:rsidRDefault="00E767B9" w:rsidP="00E767B9">
      <w:pPr>
        <w:jc w:val="right"/>
        <w:rPr>
          <w:color w:val="FF0000"/>
          <w:highlight w:val="yellow"/>
        </w:rPr>
      </w:pPr>
    </w:p>
    <w:p w14:paraId="7A63F25E" w14:textId="77777777" w:rsidR="00430A9C" w:rsidRDefault="00430A9C" w:rsidP="00E767B9"/>
    <w:p w14:paraId="6755FD0D" w14:textId="77777777" w:rsidR="00430A9C" w:rsidRDefault="00430A9C" w:rsidP="00E767B9"/>
    <w:p w14:paraId="68D9D421" w14:textId="77777777" w:rsidR="00430A9C" w:rsidRDefault="00430A9C" w:rsidP="00E767B9"/>
    <w:p w14:paraId="07ABF239" w14:textId="7BC57267" w:rsidR="00430A9C" w:rsidRDefault="00045250" w:rsidP="00E767B9">
      <w:r>
        <w:rPr>
          <w:noProof/>
        </w:rPr>
        <w:drawing>
          <wp:anchor distT="0" distB="0" distL="114300" distR="114300" simplePos="0" relativeHeight="251681280" behindDoc="1" locked="0" layoutInCell="1" allowOverlap="1" wp14:anchorId="336EF0AF" wp14:editId="60C2DB58">
            <wp:simplePos x="0" y="0"/>
            <wp:positionH relativeFrom="column">
              <wp:posOffset>2546350</wp:posOffset>
            </wp:positionH>
            <wp:positionV relativeFrom="paragraph">
              <wp:posOffset>1242060</wp:posOffset>
            </wp:positionV>
            <wp:extent cx="3520440" cy="2614930"/>
            <wp:effectExtent l="0" t="0" r="3810" b="0"/>
            <wp:wrapTight wrapText="left">
              <wp:wrapPolygon edited="0">
                <wp:start x="0" y="0"/>
                <wp:lineTo x="0" y="21401"/>
                <wp:lineTo x="21506" y="21401"/>
                <wp:lineTo x="21506"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install.png"/>
                    <pic:cNvPicPr/>
                  </pic:nvPicPr>
                  <pic:blipFill>
                    <a:blip r:embed="rId181">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p>
    <w:p w14:paraId="6A782E53" w14:textId="77777777" w:rsidR="00430A9C" w:rsidRDefault="00430A9C" w:rsidP="00E767B9"/>
    <w:p w14:paraId="1F961A25" w14:textId="28706AFF" w:rsidR="00430A9C" w:rsidRDefault="00430A9C" w:rsidP="00E767B9"/>
    <w:p w14:paraId="1402F43A" w14:textId="77777777" w:rsidR="00E767B9" w:rsidRDefault="00E767B9" w:rsidP="00E767B9"/>
    <w:p w14:paraId="50601296" w14:textId="6A90A3DE"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669C1DC6" w14:textId="77777777" w:rsidR="00430A9C" w:rsidRDefault="00430A9C" w:rsidP="00E767B9"/>
    <w:p w14:paraId="0E2F35BC" w14:textId="77777777" w:rsidR="00430A9C" w:rsidRDefault="00430A9C" w:rsidP="00E767B9"/>
    <w:p w14:paraId="442D29FD" w14:textId="77777777" w:rsidR="00430A9C" w:rsidRDefault="00430A9C" w:rsidP="00E767B9"/>
    <w:p w14:paraId="10A89897" w14:textId="5202119C"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4231A62C" w14:textId="24216095" w:rsidR="00430A9C" w:rsidRPr="00FC3F03" w:rsidRDefault="00430A9C" w:rsidP="00430A9C">
      <w:pPr>
        <w:jc w:val="right"/>
        <w:rPr>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1818" w:name="_Toc469043403"/>
      <w:bookmarkStart w:id="1819" w:name="_Toc469045036"/>
    </w:p>
    <w:p w14:paraId="5B382B84" w14:textId="77777777" w:rsidR="00CF2D4E" w:rsidRDefault="00CF2D4E">
      <w:pPr>
        <w:rPr>
          <w:rFonts w:ascii="Arial" w:hAnsi="Arial" w:cs="Arial"/>
          <w:b/>
          <w:sz w:val="24"/>
          <w:szCs w:val="26"/>
        </w:rPr>
      </w:pPr>
      <w:r>
        <w:br w:type="page"/>
      </w:r>
    </w:p>
    <w:bookmarkEnd w:id="1818"/>
    <w:bookmarkEnd w:id="1819"/>
    <w:p w14:paraId="30207F53" w14:textId="1398EA1C" w:rsidR="00E767B9" w:rsidRPr="00EC2531" w:rsidRDefault="00E767B9" w:rsidP="00FC018A"/>
    <w:p w14:paraId="69C16233" w14:textId="7744000A" w:rsidR="00E767B9" w:rsidRPr="00EC2531" w:rsidRDefault="00C05045" w:rsidP="00E767B9">
      <w:r>
        <w:rPr>
          <w:noProof/>
        </w:rPr>
        <w:drawing>
          <wp:anchor distT="0" distB="0" distL="114300" distR="114300" simplePos="0" relativeHeight="251678208" behindDoc="1" locked="0" layoutInCell="1" allowOverlap="1" wp14:anchorId="1CD215E9" wp14:editId="6187F696">
            <wp:simplePos x="0" y="0"/>
            <wp:positionH relativeFrom="column">
              <wp:posOffset>1866900</wp:posOffset>
            </wp:positionH>
            <wp:positionV relativeFrom="paragraph">
              <wp:posOffset>240665</wp:posOffset>
            </wp:positionV>
            <wp:extent cx="4013835" cy="3364865"/>
            <wp:effectExtent l="0" t="0" r="5715" b="6985"/>
            <wp:wrapTight wrapText="left">
              <wp:wrapPolygon edited="0">
                <wp:start x="0" y="0"/>
                <wp:lineTo x="0" y="21523"/>
                <wp:lineTo x="21528" y="21523"/>
                <wp:lineTo x="2152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013835" cy="3364865"/>
                    </a:xfrm>
                    <a:prstGeom prst="rect">
                      <a:avLst/>
                    </a:prstGeom>
                  </pic:spPr>
                </pic:pic>
              </a:graphicData>
            </a:graphic>
            <wp14:sizeRelH relativeFrom="margin">
              <wp14:pctWidth>0</wp14:pctWidth>
            </wp14:sizeRelH>
            <wp14:sizeRelV relativeFrom="margin">
              <wp14:pctHeight>0</wp14:pctHeight>
            </wp14:sizeRelV>
          </wp:anchor>
        </w:drawing>
      </w:r>
      <w:r w:rsidR="00E767B9" w:rsidRPr="00EC2531">
        <w:t xml:space="preserve">Additional settings for a Dual Lane system configuration can be found in the </w:t>
      </w:r>
      <w:r w:rsidR="00E767B9" w:rsidRPr="00EC2531">
        <w:rPr>
          <w:i/>
        </w:rPr>
        <w:t>ConfigurationProgram.exe</w:t>
      </w:r>
      <w:r w:rsidR="00E767B9" w:rsidRPr="00EC2531">
        <w:t xml:space="preserve"> located in </w:t>
      </w:r>
      <w:r w:rsidR="00E767B9">
        <w:t>the C:\Software Root</w:t>
      </w:r>
      <w:r w:rsidR="00E767B9" w:rsidRPr="00EC2531">
        <w:t xml:space="preserve"> directory.</w:t>
      </w:r>
    </w:p>
    <w:p w14:paraId="3AE13092" w14:textId="67D3AD44" w:rsidR="00E767B9" w:rsidRPr="00EC2531" w:rsidRDefault="00E767B9" w:rsidP="00E767B9">
      <w:pPr>
        <w:rPr>
          <w:b/>
          <w:i/>
        </w:rPr>
      </w:pPr>
    </w:p>
    <w:p w14:paraId="6C11160C" w14:textId="2379A9CB" w:rsidR="00E767B9" w:rsidRPr="00EC2531" w:rsidRDefault="00E767B9" w:rsidP="00E767B9">
      <w:r w:rsidRPr="00EC2531">
        <w:rPr>
          <w:b/>
          <w:i/>
        </w:rPr>
        <w:t>Lane Configuration</w:t>
      </w:r>
      <w:r w:rsidRPr="00EC2531">
        <w:t xml:space="preserve"> – </w:t>
      </w:r>
      <w:r w:rsidR="00BE2B13">
        <w:t>Not Used.</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0D73A02C" w:rsidR="00E767B9" w:rsidRDefault="00E767B9" w:rsidP="00E767B9">
      <w:r w:rsidRPr="00EC2531">
        <w:t xml:space="preserve">On Dual Lane Dual Systems, when you select </w:t>
      </w:r>
      <w:r w:rsidRPr="00EC2531">
        <w:rPr>
          <w:i/>
        </w:rPr>
        <w:t>User defined label for Lanes</w:t>
      </w:r>
      <w:r w:rsidRPr="00EC2531">
        <w:t xml:space="preserve">, the selection chosen will display as a watermark on the </w:t>
      </w:r>
      <w:r w:rsidR="00BE2B13">
        <w:t>various</w:t>
      </w:r>
      <w:r w:rsidRPr="00EC2531">
        <w:t xml:space="preserve"> screens. See example below:</w:t>
      </w:r>
    </w:p>
    <w:p w14:paraId="1E8C06D2" w14:textId="77777777" w:rsidR="00E767B9" w:rsidRDefault="00E767B9" w:rsidP="00E767B9">
      <w:pPr>
        <w:jc w:val="center"/>
      </w:pPr>
      <w:r>
        <w:rPr>
          <w:noProof/>
        </w:rPr>
        <w:drawing>
          <wp:inline distT="0" distB="0" distL="0" distR="0" wp14:anchorId="068154B1" wp14:editId="5F67214A">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7364AA64" w14:textId="77777777" w:rsidR="0070127C" w:rsidRPr="00343699" w:rsidRDefault="0070127C" w:rsidP="0070127C">
      <w:pPr>
        <w:pStyle w:val="Heading4"/>
        <w:rPr>
          <w:ins w:id="1820" w:author="Tom Bergeron" w:date="2020-09-29T14:14:00Z"/>
        </w:rPr>
      </w:pPr>
      <w:bookmarkStart w:id="1821" w:name="_Hlk52288110"/>
      <w:ins w:id="1822" w:author="Tom Bergeron" w:date="2020-09-29T14:14:00Z">
        <w:r>
          <w:t>Configuring to profile</w:t>
        </w:r>
      </w:ins>
    </w:p>
    <w:p w14:paraId="77E9BA1B" w14:textId="77777777" w:rsidR="0070127C" w:rsidRDefault="0070127C" w:rsidP="0070127C">
      <w:pPr>
        <w:jc w:val="center"/>
        <w:rPr>
          <w:ins w:id="1823" w:author="Tom Bergeron" w:date="2020-09-29T14:14:00Z"/>
        </w:rPr>
      </w:pPr>
    </w:p>
    <w:p w14:paraId="5C95A0B5" w14:textId="77777777" w:rsidR="0070127C" w:rsidRDefault="0070127C" w:rsidP="0070127C">
      <w:pPr>
        <w:rPr>
          <w:ins w:id="1824" w:author="Tom Bergeron" w:date="2020-09-29T14:14:00Z"/>
        </w:rPr>
      </w:pPr>
      <w:ins w:id="1825" w:author="Tom Bergeron" w:date="2020-09-29T14:14:00Z">
        <w:r>
          <w:rPr>
            <w:noProof/>
          </w:rPr>
          <w:drawing>
            <wp:anchor distT="0" distB="0" distL="114300" distR="114300" simplePos="0" relativeHeight="251698688" behindDoc="1" locked="0" layoutInCell="1" allowOverlap="1" wp14:anchorId="7343262E" wp14:editId="721C9829">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184">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ins>
    </w:p>
    <w:bookmarkEnd w:id="1821"/>
    <w:p w14:paraId="615DAA33" w14:textId="77777777" w:rsidR="00E767B9" w:rsidRDefault="00E767B9" w:rsidP="00E767B9"/>
    <w:p w14:paraId="6157405D" w14:textId="77777777" w:rsidR="00AD4DC4" w:rsidRDefault="00AD4DC4">
      <w:bookmarkStart w:id="1826" w:name="_Toc468175422"/>
      <w:r>
        <w:br w:type="page"/>
      </w:r>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1827" w:name="_Toc468551578"/>
      <w:bookmarkStart w:id="1828" w:name="_Toc469038805"/>
      <w:bookmarkStart w:id="1829"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1826"/>
      <w:bookmarkEnd w:id="1827"/>
      <w:bookmarkEnd w:id="1828"/>
      <w:bookmarkEnd w:id="1829"/>
    </w:p>
    <w:p w14:paraId="638D6109" w14:textId="7FD00620" w:rsidR="0060126E"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41D0731B" w14:textId="27146B8F"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594" w:history="1">
        <w:r w:rsidR="0060126E" w:rsidRPr="00700341">
          <w:rPr>
            <w:rStyle w:val="Hyperlink"/>
            <w:noProof/>
          </w:rPr>
          <w:t>Software Options</w:t>
        </w:r>
        <w:r w:rsidR="0060126E">
          <w:rPr>
            <w:noProof/>
            <w:webHidden/>
          </w:rPr>
          <w:tab/>
        </w:r>
        <w:r w:rsidR="0060126E">
          <w:rPr>
            <w:noProof/>
            <w:webHidden/>
          </w:rPr>
          <w:fldChar w:fldCharType="begin"/>
        </w:r>
        <w:r w:rsidR="0060126E">
          <w:rPr>
            <w:noProof/>
            <w:webHidden/>
          </w:rPr>
          <w:instrText xml:space="preserve"> PAGEREF _Toc532827594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74DCAEAB" w14:textId="7892945E"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595" w:history="1">
        <w:r w:rsidR="0060126E" w:rsidRPr="00700341">
          <w:rPr>
            <w:rStyle w:val="Hyperlink"/>
            <w:noProof/>
          </w:rPr>
          <w:t>Use Navigator to Optimize Profiles</w:t>
        </w:r>
        <w:r w:rsidR="0060126E">
          <w:rPr>
            <w:noProof/>
            <w:webHidden/>
          </w:rPr>
          <w:tab/>
        </w:r>
        <w:r w:rsidR="0060126E">
          <w:rPr>
            <w:noProof/>
            <w:webHidden/>
          </w:rPr>
          <w:fldChar w:fldCharType="begin"/>
        </w:r>
        <w:r w:rsidR="0060126E">
          <w:rPr>
            <w:noProof/>
            <w:webHidden/>
          </w:rPr>
          <w:instrText xml:space="preserve"> PAGEREF _Toc532827595 \h </w:instrText>
        </w:r>
        <w:r w:rsidR="0060126E">
          <w:rPr>
            <w:noProof/>
            <w:webHidden/>
          </w:rPr>
        </w:r>
        <w:r w:rsidR="0060126E">
          <w:rPr>
            <w:noProof/>
            <w:webHidden/>
          </w:rPr>
          <w:fldChar w:fldCharType="separate"/>
        </w:r>
        <w:r w:rsidR="0060126E">
          <w:rPr>
            <w:noProof/>
            <w:webHidden/>
          </w:rPr>
          <w:t>89</w:t>
        </w:r>
        <w:r w:rsidR="0060126E">
          <w:rPr>
            <w:noProof/>
            <w:webHidden/>
          </w:rPr>
          <w:fldChar w:fldCharType="end"/>
        </w:r>
      </w:hyperlink>
    </w:p>
    <w:p w14:paraId="5125CA7C" w14:textId="0CB01BA1"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596" w:history="1">
        <w:r w:rsidR="0060126E" w:rsidRPr="00700341">
          <w:rPr>
            <w:rStyle w:val="Hyperlink"/>
            <w:noProof/>
          </w:rPr>
          <w:t>Use Auto-Focus</w:t>
        </w:r>
        <w:r w:rsidR="0060126E">
          <w:rPr>
            <w:noProof/>
            <w:webHidden/>
          </w:rPr>
          <w:tab/>
        </w:r>
        <w:r w:rsidR="0060126E">
          <w:rPr>
            <w:noProof/>
            <w:webHidden/>
          </w:rPr>
          <w:fldChar w:fldCharType="begin"/>
        </w:r>
        <w:r w:rsidR="0060126E">
          <w:rPr>
            <w:noProof/>
            <w:webHidden/>
          </w:rPr>
          <w:instrText xml:space="preserve"> PAGEREF _Toc532827596 \h </w:instrText>
        </w:r>
        <w:r w:rsidR="0060126E">
          <w:rPr>
            <w:noProof/>
            <w:webHidden/>
          </w:rPr>
        </w:r>
        <w:r w:rsidR="0060126E">
          <w:rPr>
            <w:noProof/>
            <w:webHidden/>
          </w:rPr>
          <w:fldChar w:fldCharType="separate"/>
        </w:r>
        <w:r w:rsidR="0060126E">
          <w:rPr>
            <w:noProof/>
            <w:webHidden/>
          </w:rPr>
          <w:t>90</w:t>
        </w:r>
        <w:r w:rsidR="0060126E">
          <w:rPr>
            <w:noProof/>
            <w:webHidden/>
          </w:rPr>
          <w:fldChar w:fldCharType="end"/>
        </w:r>
      </w:hyperlink>
    </w:p>
    <w:p w14:paraId="31D5D455" w14:textId="2F5D2589"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597" w:history="1">
        <w:r w:rsidR="0060126E" w:rsidRPr="00700341">
          <w:rPr>
            <w:rStyle w:val="Hyperlink"/>
            <w:noProof/>
          </w:rPr>
          <w:t>Save Energy With Navigator and Auto-Focus</w:t>
        </w:r>
        <w:r w:rsidR="0060126E">
          <w:rPr>
            <w:noProof/>
            <w:webHidden/>
          </w:rPr>
          <w:tab/>
        </w:r>
        <w:r w:rsidR="0060126E">
          <w:rPr>
            <w:noProof/>
            <w:webHidden/>
          </w:rPr>
          <w:fldChar w:fldCharType="begin"/>
        </w:r>
        <w:r w:rsidR="0060126E">
          <w:rPr>
            <w:noProof/>
            <w:webHidden/>
          </w:rPr>
          <w:instrText xml:space="preserve"> PAGEREF _Toc532827597 \h </w:instrText>
        </w:r>
        <w:r w:rsidR="0060126E">
          <w:rPr>
            <w:noProof/>
            <w:webHidden/>
          </w:rPr>
        </w:r>
        <w:r w:rsidR="0060126E">
          <w:rPr>
            <w:noProof/>
            <w:webHidden/>
          </w:rPr>
          <w:fldChar w:fldCharType="separate"/>
        </w:r>
        <w:r w:rsidR="0060126E">
          <w:rPr>
            <w:noProof/>
            <w:webHidden/>
          </w:rPr>
          <w:t>91</w:t>
        </w:r>
        <w:r w:rsidR="0060126E">
          <w:rPr>
            <w:noProof/>
            <w:webHidden/>
          </w:rPr>
          <w:fldChar w:fldCharType="end"/>
        </w:r>
      </w:hyperlink>
    </w:p>
    <w:p w14:paraId="733FA02F" w14:textId="53722FF0"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598" w:history="1">
        <w:r w:rsidR="0060126E" w:rsidRPr="00700341">
          <w:rPr>
            <w:rStyle w:val="Hyperlink"/>
            <w:noProof/>
          </w:rPr>
          <w:t>Use Sweet Spot Target</w:t>
        </w:r>
        <w:r w:rsidR="0060126E">
          <w:rPr>
            <w:noProof/>
            <w:webHidden/>
          </w:rPr>
          <w:tab/>
        </w:r>
        <w:r w:rsidR="0060126E">
          <w:rPr>
            <w:noProof/>
            <w:webHidden/>
          </w:rPr>
          <w:fldChar w:fldCharType="begin"/>
        </w:r>
        <w:r w:rsidR="0060126E">
          <w:rPr>
            <w:noProof/>
            <w:webHidden/>
          </w:rPr>
          <w:instrText xml:space="preserve"> PAGEREF _Toc532827598 \h </w:instrText>
        </w:r>
        <w:r w:rsidR="0060126E">
          <w:rPr>
            <w:noProof/>
            <w:webHidden/>
          </w:rPr>
        </w:r>
        <w:r w:rsidR="0060126E">
          <w:rPr>
            <w:noProof/>
            <w:webHidden/>
          </w:rPr>
          <w:fldChar w:fldCharType="separate"/>
        </w:r>
        <w:r w:rsidR="0060126E">
          <w:rPr>
            <w:noProof/>
            <w:webHidden/>
          </w:rPr>
          <w:t>92</w:t>
        </w:r>
        <w:r w:rsidR="0060126E">
          <w:rPr>
            <w:noProof/>
            <w:webHidden/>
          </w:rPr>
          <w:fldChar w:fldCharType="end"/>
        </w:r>
      </w:hyperlink>
    </w:p>
    <w:p w14:paraId="6AF12D13" w14:textId="6AF4DB7C"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599" w:history="1">
        <w:r w:rsidR="0060126E" w:rsidRPr="00700341">
          <w:rPr>
            <w:rStyle w:val="Hyperlink"/>
            <w:noProof/>
          </w:rPr>
          <w:t>Use Statistical Process Control Charts</w:t>
        </w:r>
        <w:r w:rsidR="0060126E">
          <w:rPr>
            <w:noProof/>
            <w:webHidden/>
          </w:rPr>
          <w:tab/>
        </w:r>
        <w:r w:rsidR="0060126E">
          <w:rPr>
            <w:noProof/>
            <w:webHidden/>
          </w:rPr>
          <w:fldChar w:fldCharType="begin"/>
        </w:r>
        <w:r w:rsidR="0060126E">
          <w:rPr>
            <w:noProof/>
            <w:webHidden/>
          </w:rPr>
          <w:instrText xml:space="preserve"> PAGEREF _Toc532827599 \h </w:instrText>
        </w:r>
        <w:r w:rsidR="0060126E">
          <w:rPr>
            <w:noProof/>
            <w:webHidden/>
          </w:rPr>
        </w:r>
        <w:r w:rsidR="0060126E">
          <w:rPr>
            <w:noProof/>
            <w:webHidden/>
          </w:rPr>
          <w:fldChar w:fldCharType="separate"/>
        </w:r>
        <w:r w:rsidR="0060126E">
          <w:rPr>
            <w:noProof/>
            <w:webHidden/>
          </w:rPr>
          <w:t>93</w:t>
        </w:r>
        <w:r w:rsidR="0060126E">
          <w:rPr>
            <w:noProof/>
            <w:webHidden/>
          </w:rPr>
          <w:fldChar w:fldCharType="end"/>
        </w:r>
      </w:hyperlink>
    </w:p>
    <w:p w14:paraId="415B1170" w14:textId="34B2B26C"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600" w:history="1">
        <w:r w:rsidR="0060126E" w:rsidRPr="00700341">
          <w:rPr>
            <w:rStyle w:val="Hyperlink"/>
            <w:noProof/>
          </w:rPr>
          <w:t>Using Live Data Output</w:t>
        </w:r>
        <w:r w:rsidR="0060126E">
          <w:rPr>
            <w:noProof/>
            <w:webHidden/>
          </w:rPr>
          <w:tab/>
        </w:r>
        <w:r w:rsidR="0060126E">
          <w:rPr>
            <w:noProof/>
            <w:webHidden/>
          </w:rPr>
          <w:fldChar w:fldCharType="begin"/>
        </w:r>
        <w:r w:rsidR="0060126E">
          <w:rPr>
            <w:noProof/>
            <w:webHidden/>
          </w:rPr>
          <w:instrText xml:space="preserve"> PAGEREF _Toc532827600 \h </w:instrText>
        </w:r>
        <w:r w:rsidR="0060126E">
          <w:rPr>
            <w:noProof/>
            <w:webHidden/>
          </w:rPr>
        </w:r>
        <w:r w:rsidR="0060126E">
          <w:rPr>
            <w:noProof/>
            <w:webHidden/>
          </w:rPr>
          <w:fldChar w:fldCharType="separate"/>
        </w:r>
        <w:r w:rsidR="0060126E">
          <w:rPr>
            <w:noProof/>
            <w:webHidden/>
          </w:rPr>
          <w:t>97</w:t>
        </w:r>
        <w:r w:rsidR="0060126E">
          <w:rPr>
            <w:noProof/>
            <w:webHidden/>
          </w:rPr>
          <w:fldChar w:fldCharType="end"/>
        </w:r>
      </w:hyperlink>
    </w:p>
    <w:p w14:paraId="5DB8BFF1" w14:textId="7717DCEC"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601" w:history="1">
        <w:r w:rsidR="0060126E" w:rsidRPr="00700341">
          <w:rPr>
            <w:rStyle w:val="Hyperlink"/>
            <w:noProof/>
          </w:rPr>
          <w:t>Troubleshoot COM Ports</w:t>
        </w:r>
        <w:r w:rsidR="0060126E">
          <w:rPr>
            <w:noProof/>
            <w:webHidden/>
          </w:rPr>
          <w:tab/>
        </w:r>
        <w:r w:rsidR="0060126E">
          <w:rPr>
            <w:noProof/>
            <w:webHidden/>
          </w:rPr>
          <w:fldChar w:fldCharType="begin"/>
        </w:r>
        <w:r w:rsidR="0060126E">
          <w:rPr>
            <w:noProof/>
            <w:webHidden/>
          </w:rPr>
          <w:instrText xml:space="preserve"> PAGEREF _Toc532827601 \h </w:instrText>
        </w:r>
        <w:r w:rsidR="0060126E">
          <w:rPr>
            <w:noProof/>
            <w:webHidden/>
          </w:rPr>
        </w:r>
        <w:r w:rsidR="0060126E">
          <w:rPr>
            <w:noProof/>
            <w:webHidden/>
          </w:rPr>
          <w:fldChar w:fldCharType="separate"/>
        </w:r>
        <w:r w:rsidR="0060126E">
          <w:rPr>
            <w:noProof/>
            <w:webHidden/>
          </w:rPr>
          <w:t>101</w:t>
        </w:r>
        <w:r w:rsidR="0060126E">
          <w:rPr>
            <w:noProof/>
            <w:webHidden/>
          </w:rPr>
          <w:fldChar w:fldCharType="end"/>
        </w:r>
      </w:hyperlink>
    </w:p>
    <w:p w14:paraId="13A85A9E" w14:textId="7DB6ABFB"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602" w:history="1">
        <w:r w:rsidR="0060126E" w:rsidRPr="00700341">
          <w:rPr>
            <w:rStyle w:val="Hyperlink"/>
            <w:noProof/>
          </w:rPr>
          <w:t>Alarm Relay</w:t>
        </w:r>
        <w:r w:rsidR="0060126E">
          <w:rPr>
            <w:noProof/>
            <w:webHidden/>
          </w:rPr>
          <w:tab/>
        </w:r>
        <w:r w:rsidR="0060126E">
          <w:rPr>
            <w:noProof/>
            <w:webHidden/>
          </w:rPr>
          <w:fldChar w:fldCharType="begin"/>
        </w:r>
        <w:r w:rsidR="0060126E">
          <w:rPr>
            <w:noProof/>
            <w:webHidden/>
          </w:rPr>
          <w:instrText xml:space="preserve"> PAGEREF _Toc532827602 \h </w:instrText>
        </w:r>
        <w:r w:rsidR="0060126E">
          <w:rPr>
            <w:noProof/>
            <w:webHidden/>
          </w:rPr>
        </w:r>
        <w:r w:rsidR="0060126E">
          <w:rPr>
            <w:noProof/>
            <w:webHidden/>
          </w:rPr>
          <w:fldChar w:fldCharType="separate"/>
        </w:r>
        <w:r w:rsidR="0060126E">
          <w:rPr>
            <w:noProof/>
            <w:webHidden/>
          </w:rPr>
          <w:t>103</w:t>
        </w:r>
        <w:r w:rsidR="0060126E">
          <w:rPr>
            <w:noProof/>
            <w:webHidden/>
          </w:rPr>
          <w:fldChar w:fldCharType="end"/>
        </w:r>
      </w:hyperlink>
    </w:p>
    <w:p w14:paraId="3CA91F9D" w14:textId="6A87F82D" w:rsidR="0060126E" w:rsidRDefault="007E69F5">
      <w:pPr>
        <w:pStyle w:val="TOC1"/>
        <w:tabs>
          <w:tab w:val="right" w:leader="dot" w:pos="9350"/>
        </w:tabs>
        <w:rPr>
          <w:rStyle w:val="Hyperlink"/>
          <w:noProof/>
        </w:rPr>
      </w:pPr>
      <w:hyperlink w:anchor="_Toc532827603" w:history="1">
        <w:r w:rsidR="0060126E" w:rsidRPr="00700341">
          <w:rPr>
            <w:rStyle w:val="Hyperlink"/>
            <w:noProof/>
          </w:rPr>
          <w:t>Light Tower</w:t>
        </w:r>
        <w:r w:rsidR="0060126E">
          <w:rPr>
            <w:noProof/>
            <w:webHidden/>
          </w:rPr>
          <w:tab/>
        </w:r>
        <w:r w:rsidR="0060126E">
          <w:rPr>
            <w:noProof/>
            <w:webHidden/>
          </w:rPr>
          <w:fldChar w:fldCharType="begin"/>
        </w:r>
        <w:r w:rsidR="0060126E">
          <w:rPr>
            <w:noProof/>
            <w:webHidden/>
          </w:rPr>
          <w:instrText xml:space="preserve"> PAGEREF _Toc532827603 \h </w:instrText>
        </w:r>
        <w:r w:rsidR="0060126E">
          <w:rPr>
            <w:noProof/>
            <w:webHidden/>
          </w:rPr>
        </w:r>
        <w:r w:rsidR="0060126E">
          <w:rPr>
            <w:noProof/>
            <w:webHidden/>
          </w:rPr>
          <w:fldChar w:fldCharType="separate"/>
        </w:r>
        <w:r w:rsidR="0060126E">
          <w:rPr>
            <w:noProof/>
            <w:webHidden/>
          </w:rPr>
          <w:t>103</w:t>
        </w:r>
        <w:r w:rsidR="0060126E">
          <w:rPr>
            <w:noProof/>
            <w:webHidden/>
          </w:rPr>
          <w:fldChar w:fldCharType="end"/>
        </w:r>
      </w:hyperlink>
    </w:p>
    <w:p w14:paraId="7D48CE9B" w14:textId="6D2AFE9A" w:rsidR="0060126E" w:rsidRDefault="0060126E" w:rsidP="006E1668">
      <w:pPr>
        <w:pStyle w:val="TOC2"/>
        <w:rPr>
          <w:rFonts w:eastAsiaTheme="minorEastAsia"/>
        </w:rPr>
      </w:pPr>
    </w:p>
    <w:p w14:paraId="2576422C" w14:textId="77777777" w:rsidR="0060126E" w:rsidRPr="006E1668" w:rsidRDefault="0060126E" w:rsidP="006E1668">
      <w:pPr>
        <w:rPr>
          <w:rFonts w:eastAsiaTheme="minorEastAsia"/>
          <w:b/>
          <w:caps/>
        </w:rPr>
      </w:pPr>
    </w:p>
    <w:p w14:paraId="3F2E9710" w14:textId="68440D02"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604" w:history="1">
        <w:r w:rsidR="0060126E" w:rsidRPr="00700341">
          <w:rPr>
            <w:rStyle w:val="Hyperlink"/>
            <w:noProof/>
          </w:rPr>
          <w:t>Appendix A: The Process Window Index</w:t>
        </w:r>
        <w:r w:rsidR="0060126E">
          <w:rPr>
            <w:noProof/>
            <w:webHidden/>
          </w:rPr>
          <w:tab/>
        </w:r>
        <w:r w:rsidR="0060126E">
          <w:rPr>
            <w:noProof/>
            <w:webHidden/>
          </w:rPr>
          <w:fldChar w:fldCharType="begin"/>
        </w:r>
        <w:r w:rsidR="0060126E">
          <w:rPr>
            <w:noProof/>
            <w:webHidden/>
          </w:rPr>
          <w:instrText xml:space="preserve"> PAGEREF _Toc532827604 \h </w:instrText>
        </w:r>
        <w:r w:rsidR="0060126E">
          <w:rPr>
            <w:noProof/>
            <w:webHidden/>
          </w:rPr>
        </w:r>
        <w:r w:rsidR="0060126E">
          <w:rPr>
            <w:noProof/>
            <w:webHidden/>
          </w:rPr>
          <w:fldChar w:fldCharType="separate"/>
        </w:r>
        <w:r w:rsidR="0060126E">
          <w:rPr>
            <w:noProof/>
            <w:webHidden/>
          </w:rPr>
          <w:t>104</w:t>
        </w:r>
        <w:r w:rsidR="0060126E">
          <w:rPr>
            <w:noProof/>
            <w:webHidden/>
          </w:rPr>
          <w:fldChar w:fldCharType="end"/>
        </w:r>
      </w:hyperlink>
    </w:p>
    <w:p w14:paraId="79661029" w14:textId="596F3886"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605" w:history="1">
        <w:r w:rsidR="0060126E" w:rsidRPr="00700341">
          <w:rPr>
            <w:rStyle w:val="Hyperlink"/>
            <w:noProof/>
          </w:rPr>
          <w:t>Appendix B: Recalculating Zone Delta Limits From Navigator/Auto-Focus Predictions</w:t>
        </w:r>
        <w:r w:rsidR="0060126E">
          <w:rPr>
            <w:noProof/>
            <w:webHidden/>
          </w:rPr>
          <w:tab/>
        </w:r>
        <w:r w:rsidR="0060126E">
          <w:rPr>
            <w:noProof/>
            <w:webHidden/>
          </w:rPr>
          <w:fldChar w:fldCharType="begin"/>
        </w:r>
        <w:r w:rsidR="0060126E">
          <w:rPr>
            <w:noProof/>
            <w:webHidden/>
          </w:rPr>
          <w:instrText xml:space="preserve"> PAGEREF _Toc532827605 \h </w:instrText>
        </w:r>
        <w:r w:rsidR="0060126E">
          <w:rPr>
            <w:noProof/>
            <w:webHidden/>
          </w:rPr>
        </w:r>
        <w:r w:rsidR="0060126E">
          <w:rPr>
            <w:noProof/>
            <w:webHidden/>
          </w:rPr>
          <w:fldChar w:fldCharType="separate"/>
        </w:r>
        <w:r w:rsidR="0060126E">
          <w:rPr>
            <w:noProof/>
            <w:webHidden/>
          </w:rPr>
          <w:t>107</w:t>
        </w:r>
        <w:r w:rsidR="0060126E">
          <w:rPr>
            <w:noProof/>
            <w:webHidden/>
          </w:rPr>
          <w:fldChar w:fldCharType="end"/>
        </w:r>
      </w:hyperlink>
    </w:p>
    <w:p w14:paraId="5B86DC72" w14:textId="44D55EF0" w:rsidR="0060126E" w:rsidRDefault="007E69F5">
      <w:pPr>
        <w:pStyle w:val="TOC1"/>
        <w:tabs>
          <w:tab w:val="right" w:leader="dot" w:pos="9350"/>
        </w:tabs>
        <w:rPr>
          <w:rStyle w:val="Hyperlink"/>
          <w:noProof/>
        </w:rPr>
      </w:pPr>
      <w:hyperlink w:anchor="_Toc532827606" w:history="1">
        <w:r w:rsidR="0060126E" w:rsidRPr="00700341">
          <w:rPr>
            <w:rStyle w:val="Hyperlink"/>
            <w:noProof/>
          </w:rPr>
          <w:t>Appendix C: Configuration Program</w:t>
        </w:r>
        <w:r w:rsidR="0060126E">
          <w:rPr>
            <w:noProof/>
            <w:webHidden/>
          </w:rPr>
          <w:tab/>
        </w:r>
        <w:r w:rsidR="0060126E">
          <w:rPr>
            <w:noProof/>
            <w:webHidden/>
          </w:rPr>
          <w:fldChar w:fldCharType="begin"/>
        </w:r>
        <w:r w:rsidR="0060126E">
          <w:rPr>
            <w:noProof/>
            <w:webHidden/>
          </w:rPr>
          <w:instrText xml:space="preserve"> PAGEREF _Toc532827606 \h </w:instrText>
        </w:r>
        <w:r w:rsidR="0060126E">
          <w:rPr>
            <w:noProof/>
            <w:webHidden/>
          </w:rPr>
        </w:r>
        <w:r w:rsidR="0060126E">
          <w:rPr>
            <w:noProof/>
            <w:webHidden/>
          </w:rPr>
          <w:fldChar w:fldCharType="separate"/>
        </w:r>
        <w:r w:rsidR="0060126E">
          <w:rPr>
            <w:noProof/>
            <w:webHidden/>
          </w:rPr>
          <w:t>111</w:t>
        </w:r>
        <w:r w:rsidR="0060126E">
          <w:rPr>
            <w:noProof/>
            <w:webHidden/>
          </w:rPr>
          <w:fldChar w:fldCharType="end"/>
        </w:r>
      </w:hyperlink>
    </w:p>
    <w:p w14:paraId="48A7E591" w14:textId="6C1ED758" w:rsidR="0060126E" w:rsidRDefault="0060126E" w:rsidP="006E1668">
      <w:pPr>
        <w:pStyle w:val="TOC2"/>
        <w:rPr>
          <w:rFonts w:eastAsiaTheme="minorEastAsia"/>
        </w:rPr>
      </w:pPr>
    </w:p>
    <w:p w14:paraId="76384BD8" w14:textId="77777777" w:rsidR="0060126E" w:rsidRPr="006E1668" w:rsidRDefault="0060126E" w:rsidP="006E1668">
      <w:pPr>
        <w:rPr>
          <w:rFonts w:eastAsiaTheme="minorEastAsia"/>
          <w:b/>
          <w:caps/>
        </w:rPr>
      </w:pPr>
    </w:p>
    <w:p w14:paraId="5FC3DC73" w14:textId="534BD692" w:rsidR="0060126E" w:rsidRDefault="007E69F5">
      <w:pPr>
        <w:pStyle w:val="TOC1"/>
        <w:tabs>
          <w:tab w:val="right" w:leader="dot" w:pos="9350"/>
        </w:tabs>
        <w:rPr>
          <w:rFonts w:asciiTheme="minorHAnsi" w:eastAsiaTheme="minorEastAsia" w:hAnsiTheme="minorHAnsi" w:cstheme="minorBidi"/>
          <w:b w:val="0"/>
          <w:caps w:val="0"/>
          <w:noProof/>
          <w:sz w:val="22"/>
          <w:szCs w:val="22"/>
        </w:rPr>
      </w:pPr>
      <w:hyperlink w:anchor="_Toc532827607" w:history="1">
        <w:r w:rsidR="0060126E" w:rsidRPr="00700341">
          <w:rPr>
            <w:rStyle w:val="Hyperlink"/>
            <w:noProof/>
          </w:rPr>
          <w:t>Contact KIC</w:t>
        </w:r>
        <w:r w:rsidR="0060126E">
          <w:rPr>
            <w:noProof/>
            <w:webHidden/>
          </w:rPr>
          <w:tab/>
        </w:r>
        <w:r w:rsidR="0060126E">
          <w:rPr>
            <w:noProof/>
            <w:webHidden/>
          </w:rPr>
          <w:fldChar w:fldCharType="begin"/>
        </w:r>
        <w:r w:rsidR="0060126E">
          <w:rPr>
            <w:noProof/>
            <w:webHidden/>
          </w:rPr>
          <w:instrText xml:space="preserve"> PAGEREF _Toc532827607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1A0B181C" w14:textId="77777777" w:rsidR="00DC71E4" w:rsidRDefault="006710B0" w:rsidP="00463ED7">
      <w:r>
        <w:fldChar w:fldCharType="end"/>
      </w:r>
      <w:bookmarkStart w:id="1830" w:name="_Toc329853011"/>
      <w:bookmarkStart w:id="1831" w:name="_Toc329863369"/>
      <w:bookmarkStart w:id="1832" w:name="_Toc331173641"/>
      <w:bookmarkStart w:id="1833" w:name="_Toc332179177"/>
      <w:bookmarkStart w:id="1834" w:name="_Toc332208411"/>
      <w:bookmarkStart w:id="1835" w:name="_Toc332208747"/>
      <w:bookmarkStart w:id="1836" w:name="_Toc332273993"/>
      <w:bookmarkStart w:id="1837" w:name="_Toc394411672"/>
      <w:bookmarkStart w:id="1838" w:name="_Toc394486310"/>
      <w:bookmarkStart w:id="1839" w:name="_Toc394583240"/>
      <w:bookmarkStart w:id="1840" w:name="_Toc394583396"/>
      <w:bookmarkStart w:id="1841"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1842" w:name="_Toc469042019"/>
      <w:bookmarkStart w:id="1843" w:name="_Toc469043156"/>
      <w:bookmarkStart w:id="1844" w:name="_Toc469043736"/>
      <w:bookmarkStart w:id="1845" w:name="_Toc469043838"/>
      <w:bookmarkStart w:id="1846" w:name="_Toc469045037"/>
      <w:bookmarkStart w:id="1847" w:name="_Toc469612930"/>
      <w:bookmarkStart w:id="1848" w:name="_Toc491175110"/>
      <w:bookmarkStart w:id="1849" w:name="_Toc491264019"/>
      <w:bookmarkStart w:id="1850" w:name="_Toc491347020"/>
      <w:bookmarkStart w:id="1851" w:name="_Toc494303945"/>
      <w:bookmarkStart w:id="1852" w:name="_Toc494304178"/>
      <w:bookmarkStart w:id="1853" w:name="_Toc532827285"/>
      <w:bookmarkStart w:id="1854" w:name="_Toc532827451"/>
      <w:bookmarkStart w:id="1855" w:name="_Toc532827594"/>
      <w:bookmarkStart w:id="1856" w:name="_Toc532827859"/>
      <w:bookmarkStart w:id="1857" w:name="_Toc532892549"/>
      <w:r w:rsidRPr="00AD4DC4">
        <w:lastRenderedPageBreak/>
        <w:t>Software Options</w:t>
      </w:r>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p>
    <w:p w14:paraId="7BF59C65" w14:textId="7B9279A8"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w:t>
      </w:r>
      <w:r w:rsidR="0051291A">
        <w:t xml:space="preserve">r </w:t>
      </w:r>
      <w:r w:rsidR="0051291A" w:rsidRPr="006E1668">
        <w:rPr>
          <w:i/>
        </w:rPr>
        <w:t>Power</w:t>
      </w:r>
      <w:r w:rsidR="0051291A">
        <w:rPr>
          <w:i/>
        </w:rPr>
        <w:t>,</w:t>
      </w:r>
      <w:r w:rsidR="0051291A">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SPC Charting.</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Pr="00AD4DC4">
        <w:t>.</w:t>
      </w:r>
      <w:r w:rsidR="004E2387" w:rsidRPr="00AD4DC4">
        <w:t xml:space="preserve"> </w:t>
      </w:r>
    </w:p>
    <w:p w14:paraId="187DBBDD" w14:textId="77777777" w:rsidR="003C1D40" w:rsidRPr="00A94A01" w:rsidRDefault="003C1D40">
      <w:pPr>
        <w:pStyle w:val="Heading2"/>
      </w:pPr>
      <w:bookmarkStart w:id="1858" w:name="_Toc469043157"/>
      <w:bookmarkStart w:id="1859" w:name="_Toc469043737"/>
      <w:bookmarkStart w:id="1860" w:name="_Toc469045038"/>
      <w:bookmarkStart w:id="1861" w:name="_Toc469612931"/>
      <w:bookmarkStart w:id="1862" w:name="_Toc491175111"/>
      <w:bookmarkStart w:id="1863" w:name="_Toc491264020"/>
      <w:bookmarkStart w:id="1864" w:name="_Toc494303946"/>
      <w:bookmarkStart w:id="1865" w:name="_Toc532827286"/>
      <w:bookmarkStart w:id="1866" w:name="_Toc532827452"/>
      <w:bookmarkStart w:id="1867" w:name="_Toc532827860"/>
      <w:r w:rsidRPr="00A94A01">
        <w:t>Navigator</w:t>
      </w:r>
      <w:bookmarkEnd w:id="1858"/>
      <w:bookmarkEnd w:id="1859"/>
      <w:bookmarkEnd w:id="1860"/>
      <w:bookmarkEnd w:id="1861"/>
      <w:bookmarkEnd w:id="1862"/>
      <w:bookmarkEnd w:id="1863"/>
      <w:bookmarkEnd w:id="1864"/>
      <w:bookmarkEnd w:id="1865"/>
      <w:bookmarkEnd w:id="1866"/>
      <w:bookmarkEnd w:id="1867"/>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1868" w:name="_Toc469043158"/>
      <w:bookmarkStart w:id="1869" w:name="_Toc469043738"/>
      <w:bookmarkStart w:id="1870" w:name="_Toc469045039"/>
      <w:bookmarkStart w:id="1871" w:name="_Toc469612932"/>
      <w:bookmarkStart w:id="1872" w:name="_Toc491175112"/>
      <w:bookmarkStart w:id="1873" w:name="_Toc491264021"/>
      <w:bookmarkStart w:id="1874" w:name="_Toc494303947"/>
      <w:bookmarkStart w:id="1875" w:name="_Toc532827287"/>
      <w:bookmarkStart w:id="1876" w:name="_Toc532827453"/>
      <w:bookmarkStart w:id="1877" w:name="_Toc532827861"/>
      <w:bookmarkStart w:id="1878" w:name="_Toc84240638"/>
      <w:bookmarkStart w:id="1879" w:name="_Toc141866639"/>
      <w:bookmarkStart w:id="1880" w:name="_Toc119468055"/>
      <w:r>
        <w:t>Auto-Focus</w:t>
      </w:r>
      <w:bookmarkEnd w:id="1868"/>
      <w:bookmarkEnd w:id="1869"/>
      <w:bookmarkEnd w:id="1870"/>
      <w:bookmarkEnd w:id="1871"/>
      <w:bookmarkEnd w:id="1872"/>
      <w:bookmarkEnd w:id="1873"/>
      <w:bookmarkEnd w:id="1874"/>
      <w:bookmarkEnd w:id="1875"/>
      <w:bookmarkEnd w:id="1876"/>
      <w:bookmarkEnd w:id="1877"/>
      <w:r>
        <w:t xml:space="preserve"> </w:t>
      </w:r>
      <w:bookmarkEnd w:id="1878"/>
      <w:bookmarkEnd w:id="1879"/>
    </w:p>
    <w:p w14:paraId="63952024" w14:textId="7AEA323C" w:rsidR="003C1D40" w:rsidRDefault="003C1D40" w:rsidP="003C1D40">
      <w:r w:rsidRPr="00FF63FD">
        <w:rPr>
          <w:i/>
        </w:rPr>
        <w:t>Auto</w:t>
      </w:r>
      <w:r w:rsidRPr="00FF63FD">
        <w:rPr>
          <w:i/>
        </w:rPr>
        <w:noBreakHyphen/>
        <w:t>Focus</w:t>
      </w:r>
      <w:r w:rsidRPr="00D717DA">
        <w:t xml:space="preserve"> </w:t>
      </w:r>
      <w:r>
        <w:t xml:space="preserve">is </w:t>
      </w:r>
      <w:r w:rsidR="0051291A">
        <w:t xml:space="preserve">a </w:t>
      </w:r>
      <w:r>
        <w:t>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1881" w:name="_Toc176001755"/>
      <w:bookmarkStart w:id="1882" w:name="_Toc469043159"/>
      <w:bookmarkStart w:id="1883" w:name="_Toc469043739"/>
      <w:bookmarkStart w:id="1884" w:name="_Toc469045040"/>
      <w:bookmarkStart w:id="1885" w:name="_Toc469612933"/>
      <w:bookmarkStart w:id="1886" w:name="_Toc491175113"/>
      <w:bookmarkStart w:id="1887" w:name="_Toc491264022"/>
      <w:bookmarkStart w:id="1888" w:name="_Toc494303948"/>
      <w:bookmarkStart w:id="1889" w:name="_Toc532827288"/>
      <w:bookmarkStart w:id="1890" w:name="_Toc532827454"/>
      <w:bookmarkStart w:id="1891" w:name="_Toc532827862"/>
      <w:r>
        <w:t>Navigator/Auto</w:t>
      </w:r>
      <w:r>
        <w:noBreakHyphen/>
        <w:t>Focus Power</w:t>
      </w:r>
      <w:bookmarkEnd w:id="1881"/>
      <w:bookmarkEnd w:id="1882"/>
      <w:bookmarkEnd w:id="1883"/>
      <w:bookmarkEnd w:id="1884"/>
      <w:bookmarkEnd w:id="1885"/>
      <w:bookmarkEnd w:id="1886"/>
      <w:bookmarkEnd w:id="1887"/>
      <w:bookmarkEnd w:id="1888"/>
      <w:bookmarkEnd w:id="1889"/>
      <w:bookmarkEnd w:id="1890"/>
      <w:bookmarkEnd w:id="1891"/>
    </w:p>
    <w:p w14:paraId="5024DEBF" w14:textId="031D816F"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recipes that consume the least amount of energy w</w:t>
      </w:r>
      <w:r>
        <w:rPr>
          <w:lang w:val="en"/>
        </w:rPr>
        <w:t>hile processing the products in spec</w:t>
      </w:r>
      <w:r w:rsidRPr="00830D6C">
        <w:rPr>
          <w:lang w:val="en"/>
        </w:rPr>
        <w:t>.  The result is improved quality at reduced energy costs.</w:t>
      </w:r>
    </w:p>
    <w:p w14:paraId="3182309C" w14:textId="4B6F2E7B" w:rsidR="0053032A" w:rsidRPr="00AD4DC4" w:rsidRDefault="00C653DF">
      <w:pPr>
        <w:pStyle w:val="Heading2"/>
        <w:rPr>
          <w:lang w:val="en"/>
        </w:rPr>
      </w:pPr>
      <w:bookmarkStart w:id="1892" w:name="_Toc469043160"/>
      <w:bookmarkStart w:id="1893" w:name="_Toc469043740"/>
      <w:bookmarkStart w:id="1894" w:name="_Toc469045041"/>
      <w:bookmarkStart w:id="1895" w:name="_Toc469612934"/>
      <w:bookmarkStart w:id="1896" w:name="_Toc491175114"/>
      <w:bookmarkStart w:id="1897" w:name="_Toc491264023"/>
      <w:bookmarkStart w:id="1898" w:name="_Toc494303949"/>
      <w:bookmarkStart w:id="1899" w:name="_Toc532827289"/>
      <w:bookmarkStart w:id="1900" w:name="_Toc532827455"/>
      <w:bookmarkStart w:id="1901" w:name="_Toc532827863"/>
      <w:r w:rsidRPr="00AD4DC4">
        <w:t>Sweet Spot</w:t>
      </w:r>
      <w:bookmarkEnd w:id="1892"/>
      <w:bookmarkEnd w:id="1893"/>
      <w:bookmarkEnd w:id="1894"/>
      <w:bookmarkEnd w:id="1895"/>
      <w:bookmarkEnd w:id="1896"/>
      <w:bookmarkEnd w:id="1897"/>
      <w:bookmarkEnd w:id="1898"/>
      <w:bookmarkEnd w:id="1899"/>
      <w:bookmarkEnd w:id="1900"/>
      <w:bookmarkEnd w:id="1901"/>
    </w:p>
    <w:p w14:paraId="6A8FA7BC" w14:textId="05962DB3" w:rsidR="0053032A" w:rsidRPr="00AD4DC4" w:rsidRDefault="0053032A" w:rsidP="0053032A">
      <w:r w:rsidRPr="00AD4DC4">
        <w:t>The Sweet Spot feature allows you</w:t>
      </w:r>
      <w:r w:rsidR="0051291A">
        <w:t xml:space="preserve"> to</w:t>
      </w:r>
      <w:r w:rsidRPr="00AD4DC4">
        <w:t xml:space="preserve"> define a “non-centered”</w:t>
      </w:r>
      <w:r w:rsidR="007F7920" w:rsidRPr="00AD4DC4">
        <w:t xml:space="preserve"> target value for your statistics when creating a </w:t>
      </w:r>
      <w:r w:rsidRPr="00AD4DC4">
        <w:t>Process Window.</w:t>
      </w:r>
    </w:p>
    <w:p w14:paraId="5C2350A8" w14:textId="77777777" w:rsidR="00A653BA" w:rsidRPr="00AD4DC4" w:rsidRDefault="00A653BA">
      <w:pPr>
        <w:pStyle w:val="Heading2"/>
        <w:rPr>
          <w:lang w:val="en"/>
        </w:rPr>
      </w:pPr>
      <w:bookmarkStart w:id="1902" w:name="_Toc469043162"/>
      <w:bookmarkStart w:id="1903" w:name="_Toc469043742"/>
      <w:bookmarkStart w:id="1904" w:name="_Toc469045043"/>
      <w:bookmarkStart w:id="1905" w:name="_Toc469612936"/>
      <w:bookmarkStart w:id="1906" w:name="_Toc491175115"/>
      <w:bookmarkStart w:id="1907" w:name="_Toc491264024"/>
      <w:bookmarkStart w:id="1908" w:name="_Toc494303950"/>
      <w:bookmarkStart w:id="1909" w:name="_Toc532827290"/>
      <w:bookmarkStart w:id="1910" w:name="_Toc532827456"/>
      <w:bookmarkStart w:id="1911" w:name="_Toc532827864"/>
      <w:r w:rsidRPr="00AD4DC4">
        <w:t xml:space="preserve">Statistical Process Control </w:t>
      </w:r>
      <w:r w:rsidR="00C653DF" w:rsidRPr="00AD4DC4">
        <w:t>Charts</w:t>
      </w:r>
      <w:bookmarkEnd w:id="1902"/>
      <w:bookmarkEnd w:id="1903"/>
      <w:bookmarkEnd w:id="1904"/>
      <w:bookmarkEnd w:id="1905"/>
      <w:bookmarkEnd w:id="1906"/>
      <w:bookmarkEnd w:id="1907"/>
      <w:bookmarkEnd w:id="1908"/>
      <w:bookmarkEnd w:id="1909"/>
      <w:bookmarkEnd w:id="1910"/>
      <w:bookmarkEnd w:id="1911"/>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bookmarkEnd w:id="1880"/>
    <w:p w14:paraId="34FD16AB" w14:textId="0F5F0794" w:rsidR="00882784" w:rsidRDefault="00882784" w:rsidP="003C1D40"/>
    <w:p w14:paraId="6C5B6E5E" w14:textId="77777777" w:rsidR="00882784" w:rsidRDefault="00C653DF">
      <w:pPr>
        <w:pStyle w:val="Heading2"/>
      </w:pPr>
      <w:bookmarkStart w:id="1912" w:name="_Toc469043169"/>
      <w:bookmarkStart w:id="1913" w:name="_Toc469043749"/>
      <w:bookmarkStart w:id="1914" w:name="_Toc469045050"/>
      <w:bookmarkStart w:id="1915" w:name="_Toc469612943"/>
      <w:bookmarkStart w:id="1916" w:name="_Toc491175116"/>
      <w:bookmarkStart w:id="1917" w:name="_Toc491264025"/>
      <w:bookmarkStart w:id="1918" w:name="_Toc494303951"/>
      <w:bookmarkStart w:id="1919" w:name="_Toc532827291"/>
      <w:bookmarkStart w:id="1920" w:name="_Toc532827457"/>
      <w:bookmarkStart w:id="1921" w:name="_Toc532827865"/>
      <w:r w:rsidRPr="00F33B7B">
        <w:t>Live Data Output</w:t>
      </w:r>
      <w:bookmarkEnd w:id="1912"/>
      <w:bookmarkEnd w:id="1913"/>
      <w:bookmarkEnd w:id="1914"/>
      <w:bookmarkEnd w:id="1915"/>
      <w:bookmarkEnd w:id="1916"/>
      <w:bookmarkEnd w:id="1917"/>
      <w:bookmarkEnd w:id="1918"/>
      <w:bookmarkEnd w:id="1919"/>
      <w:bookmarkEnd w:id="1920"/>
      <w:bookmarkEnd w:id="1921"/>
    </w:p>
    <w:p w14:paraId="0AA5FA99" w14:textId="4BB27E60" w:rsidR="00882784" w:rsidRDefault="00882784" w:rsidP="00882784">
      <w:r w:rsidRPr="00F33B7B">
        <w:t>Live Data Output (LDO)</w:t>
      </w:r>
      <w:r>
        <w:t xml:space="preserve"> processes data for every </w:t>
      </w:r>
      <w:r w:rsidR="000B2859">
        <w:t>virtual profile</w:t>
      </w:r>
      <w:r>
        <w:t xml:space="preserve"> as real-time output for use with third-party applications.  Third-party software can provide line balancing, production host monitoring or statistical process control.</w:t>
      </w:r>
    </w:p>
    <w:p w14:paraId="1C8B692B" w14:textId="77777777" w:rsidR="00882784" w:rsidRDefault="00882784" w:rsidP="003C1D40"/>
    <w:p w14:paraId="2B4E6932" w14:textId="77777777" w:rsidR="00806DB4" w:rsidRDefault="00806DB4" w:rsidP="0026146F">
      <w:pPr>
        <w:pStyle w:val="Heading1"/>
      </w:pPr>
      <w:bookmarkStart w:id="1922" w:name="_Toc329853012"/>
      <w:bookmarkStart w:id="1923" w:name="_Toc329863370"/>
      <w:bookmarkStart w:id="1924" w:name="_Toc331173642"/>
      <w:bookmarkStart w:id="1925" w:name="_Toc332179178"/>
      <w:bookmarkStart w:id="1926" w:name="_Toc332208412"/>
      <w:bookmarkStart w:id="1927" w:name="_Toc332208748"/>
      <w:bookmarkStart w:id="1928" w:name="_Toc332273994"/>
      <w:bookmarkStart w:id="1929" w:name="_Toc394411673"/>
      <w:bookmarkStart w:id="1930" w:name="_Toc394486311"/>
      <w:bookmarkStart w:id="1931" w:name="_Toc394583241"/>
      <w:bookmarkStart w:id="1932" w:name="_Toc394583397"/>
      <w:bookmarkStart w:id="1933" w:name="_Toc468168375"/>
      <w:bookmarkStart w:id="1934" w:name="_Toc468175423"/>
      <w:bookmarkStart w:id="1935" w:name="_Toc468551579"/>
      <w:bookmarkStart w:id="1936" w:name="_Toc469038806"/>
      <w:bookmarkStart w:id="1937" w:name="_Toc469038861"/>
      <w:bookmarkStart w:id="1938" w:name="_Toc469042020"/>
      <w:bookmarkStart w:id="1939" w:name="_Toc469043170"/>
      <w:bookmarkStart w:id="1940" w:name="_Toc469043750"/>
      <w:bookmarkStart w:id="1941" w:name="_Toc469043839"/>
      <w:bookmarkStart w:id="1942" w:name="_Toc469045051"/>
      <w:bookmarkStart w:id="1943" w:name="_Toc469612944"/>
      <w:bookmarkStart w:id="1944" w:name="_Toc491175117"/>
      <w:bookmarkStart w:id="1945" w:name="_Toc491264026"/>
      <w:bookmarkStart w:id="1946" w:name="_Toc491347021"/>
      <w:bookmarkStart w:id="1947" w:name="_Toc494303952"/>
      <w:bookmarkStart w:id="1948" w:name="_Toc494304179"/>
      <w:bookmarkStart w:id="1949" w:name="_Toc532827292"/>
      <w:bookmarkStart w:id="1950" w:name="_Toc532827458"/>
      <w:bookmarkStart w:id="1951" w:name="_Toc532827595"/>
      <w:bookmarkStart w:id="1952" w:name="_Toc532827866"/>
      <w:bookmarkStart w:id="1953" w:name="_Toc532892550"/>
      <w:r>
        <w:lastRenderedPageBreak/>
        <w:t>Us</w:t>
      </w:r>
      <w:r w:rsidR="00AD4DC4">
        <w:t>e</w:t>
      </w:r>
      <w:r>
        <w:t xml:space="preserve"> Navigator</w:t>
      </w:r>
      <w:bookmarkEnd w:id="1922"/>
      <w:bookmarkEnd w:id="1923"/>
      <w:r w:rsidR="00A31873">
        <w:t xml:space="preserve"> </w:t>
      </w:r>
      <w:r w:rsidR="00AD4DC4">
        <w:t>t</w:t>
      </w:r>
      <w:r w:rsidR="006C7149">
        <w:t>o Optimize Profiles</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14:paraId="7A265D15" w14:textId="77777777" w:rsidR="007476D8" w:rsidRDefault="0053032A" w:rsidP="003335AF">
      <w:pPr>
        <w:keepNext/>
        <w:jc w:val="center"/>
      </w:pPr>
      <w:r>
        <w:rPr>
          <w:noProof/>
        </w:rPr>
        <w:drawing>
          <wp:inline distT="0" distB="0" distL="0" distR="0" wp14:anchorId="0D528E43" wp14:editId="12750926">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30273" cy="2788920"/>
                    </a:xfrm>
                    <a:prstGeom prst="rect">
                      <a:avLst/>
                    </a:prstGeom>
                  </pic:spPr>
                </pic:pic>
              </a:graphicData>
            </a:graphic>
          </wp:inline>
        </w:drawing>
      </w:r>
    </w:p>
    <w:p w14:paraId="2CCDD821" w14:textId="77777777" w:rsidR="007476D8" w:rsidRPr="00B2165D" w:rsidRDefault="007476D8" w:rsidP="00AD4DC4">
      <w:pPr>
        <w:pStyle w:val="Caption"/>
      </w:pPr>
      <w:bookmarkStart w:id="1954" w:name="_Ref185832039"/>
      <w:r w:rsidRPr="00AD4DC4">
        <w:t xml:space="preserve">Figure </w:t>
      </w:r>
      <w:fldSimple w:instr=" SEQ Figure \* ARABIC ">
        <w:r w:rsidR="0013342E">
          <w:rPr>
            <w:noProof/>
          </w:rPr>
          <w:t>95</w:t>
        </w:r>
      </w:fldSimple>
      <w:bookmarkEnd w:id="1954"/>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3E7E8572"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13342E" w:rsidRPr="00AD4DC4">
        <w:t xml:space="preserve">Figure </w:t>
      </w:r>
      <w:r w:rsidR="0013342E">
        <w:rPr>
          <w:noProof/>
        </w:rPr>
        <w:t>95</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1955" w:name="_Toc488490455"/>
      <w:r w:rsidRPr="00673430">
        <w:t>.</w:t>
      </w:r>
    </w:p>
    <w:p w14:paraId="593DA357" w14:textId="77777777" w:rsidR="00AD4DC4" w:rsidRPr="00673430" w:rsidRDefault="00AD4DC4" w:rsidP="00AD4DC4"/>
    <w:p w14:paraId="2CB03725" w14:textId="77777777" w:rsidR="007476D8" w:rsidRPr="00673430" w:rsidRDefault="007476D8" w:rsidP="008F51FF">
      <w:pPr>
        <w:pStyle w:val="Heading3"/>
      </w:pPr>
      <w:bookmarkStart w:id="1956" w:name="_Toc494599911"/>
      <w:bookmarkStart w:id="1957" w:name="_Toc469045052"/>
      <w:bookmarkStart w:id="1958" w:name="_Toc532827459"/>
      <w:bookmarkStart w:id="1959" w:name="_Toc532827867"/>
      <w:r w:rsidRPr="00673430">
        <w:t>Search Mode</w:t>
      </w:r>
      <w:bookmarkEnd w:id="1955"/>
      <w:r w:rsidRPr="00673430">
        <w:t xml:space="preserve"> </w:t>
      </w:r>
      <w:proofErr w:type="gramStart"/>
      <w:r w:rsidR="00C653DF" w:rsidRPr="00673430">
        <w:t>For</w:t>
      </w:r>
      <w:proofErr w:type="gramEnd"/>
      <w:r w:rsidR="00C653DF" w:rsidRPr="00673430">
        <w:t xml:space="preserve"> </w:t>
      </w:r>
      <w:r w:rsidRPr="00673430">
        <w:t>Optimization</w:t>
      </w:r>
      <w:bookmarkEnd w:id="1956"/>
      <w:bookmarkEnd w:id="1957"/>
      <w:bookmarkEnd w:id="1958"/>
      <w:bookmarkEnd w:id="1959"/>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6D63DB4E"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291A">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1960" w:name="_Toc469045053"/>
      <w:bookmarkStart w:id="1961" w:name="_Toc532827460"/>
      <w:bookmarkStart w:id="1962" w:name="_Toc532827868"/>
      <w:r>
        <w:t>Conveyor Speed Constraints</w:t>
      </w:r>
      <w:bookmarkEnd w:id="1960"/>
      <w:bookmarkEnd w:id="1961"/>
      <w:bookmarkEnd w:id="1962"/>
    </w:p>
    <w:p w14:paraId="23FF3C4F" w14:textId="77777777" w:rsidR="007476D8" w:rsidRPr="00673430" w:rsidRDefault="007476D8" w:rsidP="007476D8">
      <w:r w:rsidRPr="00673430">
        <w:t xml:space="preserve">As long as the </w:t>
      </w:r>
      <w:r w:rsidRPr="0070127C">
        <w:rPr>
          <w:i/>
          <w:iCs/>
          <w:rPrChange w:id="1963" w:author="Tom Bergeron" w:date="2020-09-29T14:16:00Z">
            <w:rPr/>
          </w:rPrChange>
        </w:rPr>
        <w:t>Allow Conveyor Speed to Change</w:t>
      </w:r>
      <w:r w:rsidRPr="00673430">
        <w:t xml:space="preserve"> feature is selected, these options will be available.</w:t>
      </w:r>
    </w:p>
    <w:p w14:paraId="11B962B1" w14:textId="4B05FF03" w:rsidR="007476D8" w:rsidRPr="00673430" w:rsidRDefault="0070127C" w:rsidP="007476D8">
      <w:pPr>
        <w:pStyle w:val="ListContinue"/>
      </w:pPr>
      <w:ins w:id="1964" w:author="Tom Bergeron" w:date="2020-09-29T14:16:00Z">
        <w:r>
          <w:rPr>
            <w:b/>
          </w:rPr>
          <w:t>Minimum</w:t>
        </w:r>
      </w:ins>
      <w:del w:id="1965" w:author="Tom Bergeron" w:date="2020-09-29T14:16:00Z">
        <w:r w:rsidR="007476D8" w:rsidRPr="00673430" w:rsidDel="0070127C">
          <w:rPr>
            <w:b/>
          </w:rPr>
          <w:delText>Low</w:delText>
        </w:r>
      </w:del>
      <w:r w:rsidR="007476D8" w:rsidRPr="00673430">
        <w:t xml:space="preserve"> – Select the </w:t>
      </w:r>
      <w:ins w:id="1966" w:author="Tom Bergeron" w:date="2020-09-29T14:16:00Z">
        <w:r>
          <w:t>slowest</w:t>
        </w:r>
      </w:ins>
      <w:del w:id="1967" w:author="Tom Bergeron" w:date="2020-09-29T14:16:00Z">
        <w:r w:rsidR="007476D8" w:rsidRPr="00673430" w:rsidDel="0070127C">
          <w:delText>minimum</w:delText>
        </w:r>
      </w:del>
      <w:r w:rsidR="007476D8" w:rsidRPr="00673430">
        <w:t xml:space="preserve"> conveyor speed you would like Navigator to recommend for new products.</w:t>
      </w:r>
    </w:p>
    <w:p w14:paraId="100BD86D" w14:textId="02C0E707" w:rsidR="007476D8" w:rsidRDefault="0070127C" w:rsidP="007476D8">
      <w:pPr>
        <w:ind w:firstLine="360"/>
      </w:pPr>
      <w:ins w:id="1968" w:author="Tom Bergeron" w:date="2020-09-29T14:16:00Z">
        <w:r>
          <w:rPr>
            <w:b/>
          </w:rPr>
          <w:t>Maximum</w:t>
        </w:r>
      </w:ins>
      <w:del w:id="1969" w:author="Tom Bergeron" w:date="2020-09-29T14:16:00Z">
        <w:r w:rsidR="007476D8" w:rsidRPr="00673430" w:rsidDel="0070127C">
          <w:rPr>
            <w:b/>
          </w:rPr>
          <w:delText>High</w:delText>
        </w:r>
      </w:del>
      <w:r w:rsidR="007476D8" w:rsidRPr="00673430">
        <w:t xml:space="preserve"> - Select the</w:t>
      </w:r>
      <w:ins w:id="1970" w:author="Tom Bergeron" w:date="2020-09-29T14:17:00Z">
        <w:r>
          <w:t xml:space="preserve"> fastest </w:t>
        </w:r>
      </w:ins>
      <w:del w:id="1971" w:author="Tom Bergeron" w:date="2020-09-29T14:17:00Z">
        <w:r w:rsidR="007476D8" w:rsidRPr="00673430" w:rsidDel="0070127C">
          <w:delText xml:space="preserve"> maximum </w:delText>
        </w:r>
      </w:del>
      <w:r w:rsidR="007476D8" w:rsidRPr="00673430">
        <w:t>conveyor speed you would like Navigator to recommend for new products.</w:t>
      </w:r>
    </w:p>
    <w:p w14:paraId="317A82F3" w14:textId="77777777" w:rsidR="00806DB4" w:rsidRDefault="00AD4DC4" w:rsidP="0026146F">
      <w:pPr>
        <w:pStyle w:val="Heading1"/>
      </w:pPr>
      <w:bookmarkStart w:id="1972" w:name="_Toc329853013"/>
      <w:bookmarkStart w:id="1973" w:name="_Toc329863371"/>
      <w:bookmarkStart w:id="1974" w:name="_Toc331173643"/>
      <w:bookmarkStart w:id="1975" w:name="_Toc332179179"/>
      <w:bookmarkStart w:id="1976" w:name="_Toc332208413"/>
      <w:bookmarkStart w:id="1977" w:name="_Toc332208749"/>
      <w:bookmarkStart w:id="1978" w:name="_Toc332273995"/>
      <w:bookmarkStart w:id="1979" w:name="_Toc394411674"/>
      <w:bookmarkStart w:id="1980" w:name="_Toc394486312"/>
      <w:bookmarkStart w:id="1981" w:name="_Toc394583242"/>
      <w:bookmarkStart w:id="1982" w:name="_Toc394583398"/>
      <w:bookmarkStart w:id="1983" w:name="_Toc468168376"/>
      <w:bookmarkStart w:id="1984" w:name="_Toc468175424"/>
      <w:bookmarkStart w:id="1985" w:name="_Toc468551580"/>
      <w:bookmarkStart w:id="1986" w:name="_Toc469038807"/>
      <w:bookmarkStart w:id="1987" w:name="_Toc469038862"/>
      <w:bookmarkStart w:id="1988" w:name="_Toc469042021"/>
      <w:bookmarkStart w:id="1989" w:name="_Toc469043171"/>
      <w:bookmarkStart w:id="1990" w:name="_Toc469043751"/>
      <w:bookmarkStart w:id="1991" w:name="_Toc469043840"/>
      <w:bookmarkStart w:id="1992" w:name="_Toc469045054"/>
      <w:bookmarkStart w:id="1993" w:name="_Toc469612945"/>
      <w:bookmarkStart w:id="1994" w:name="_Toc491175118"/>
      <w:bookmarkStart w:id="1995" w:name="_Toc491264027"/>
      <w:bookmarkStart w:id="1996" w:name="_Toc491347022"/>
      <w:bookmarkStart w:id="1997" w:name="_Toc494303953"/>
      <w:bookmarkStart w:id="1998" w:name="_Toc494304180"/>
      <w:bookmarkStart w:id="1999" w:name="_Toc532827293"/>
      <w:bookmarkStart w:id="2000" w:name="_Toc532827461"/>
      <w:bookmarkStart w:id="2001" w:name="_Toc532827596"/>
      <w:bookmarkStart w:id="2002" w:name="_Toc532827869"/>
      <w:bookmarkStart w:id="2003" w:name="_Toc532892551"/>
      <w:r>
        <w:lastRenderedPageBreak/>
        <w:t xml:space="preserve">Use </w:t>
      </w:r>
      <w:r w:rsidR="006C7149">
        <w:t>Auto-Focus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p>
    <w:p w14:paraId="43FE6457" w14:textId="0694F8F3" w:rsidR="003B58BD" w:rsidRDefault="003B58BD">
      <w:pPr>
        <w:pStyle w:val="Heading2"/>
      </w:pPr>
      <w:bookmarkStart w:id="2004" w:name="_Toc119468076"/>
      <w:bookmarkStart w:id="2005" w:name="_Toc321985798"/>
      <w:bookmarkStart w:id="2006" w:name="_Toc469043172"/>
      <w:bookmarkStart w:id="2007" w:name="_Toc469043752"/>
      <w:bookmarkStart w:id="2008" w:name="_Toc469045055"/>
      <w:bookmarkStart w:id="2009" w:name="_Toc469612946"/>
      <w:bookmarkStart w:id="2010" w:name="_Toc491175119"/>
      <w:bookmarkStart w:id="2011" w:name="_Toc491264028"/>
      <w:bookmarkStart w:id="2012" w:name="_Toc494303954"/>
      <w:bookmarkStart w:id="2013" w:name="_Toc532827294"/>
      <w:bookmarkStart w:id="2014" w:name="_Toc532827462"/>
      <w:bookmarkStart w:id="2015" w:name="_Toc532827870"/>
      <w:r>
        <w:t>Auto</w:t>
      </w:r>
      <w:r w:rsidR="00754243">
        <w:t>-</w:t>
      </w:r>
      <w:r>
        <w:t xml:space="preserve">Focus </w:t>
      </w:r>
      <w:r w:rsidR="00754243">
        <w:t>Tab</w:t>
      </w:r>
      <w:bookmarkEnd w:id="2004"/>
      <w:bookmarkEnd w:id="2005"/>
      <w:bookmarkEnd w:id="2006"/>
      <w:bookmarkEnd w:id="2007"/>
      <w:bookmarkEnd w:id="2008"/>
      <w:bookmarkEnd w:id="2009"/>
      <w:bookmarkEnd w:id="2010"/>
      <w:bookmarkEnd w:id="2011"/>
      <w:bookmarkEnd w:id="2012"/>
      <w:bookmarkEnd w:id="2013"/>
      <w:bookmarkEnd w:id="2014"/>
      <w:bookmarkEnd w:id="2015"/>
    </w:p>
    <w:p w14:paraId="115C4310" w14:textId="19A6F8E7" w:rsidR="003B58BD" w:rsidRDefault="00DB393A" w:rsidP="00AD4DC4">
      <w:pPr>
        <w:jc w:val="center"/>
      </w:pPr>
      <w:r>
        <w:rPr>
          <w:noProof/>
        </w:rPr>
        <w:drawing>
          <wp:inline distT="0" distB="0" distL="0" distR="0" wp14:anchorId="1B04E1EE" wp14:editId="0ADD7C04">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p>
    <w:p w14:paraId="1B856E0B" w14:textId="77777777" w:rsidR="003B58BD" w:rsidRPr="00B51377" w:rsidRDefault="003B58BD" w:rsidP="003B58BD">
      <w:pPr>
        <w:pStyle w:val="Caption"/>
      </w:pPr>
      <w:r>
        <w:t xml:space="preserve">Figure </w:t>
      </w:r>
      <w:fldSimple w:instr=" SEQ Figure \* ARABIC ">
        <w:r w:rsidR="0013342E">
          <w:rPr>
            <w:noProof/>
          </w:rPr>
          <w:t>96</w:t>
        </w:r>
      </w:fldSimple>
      <w:r>
        <w:t>: Preferences – Auto Focus Tab</w:t>
      </w:r>
    </w:p>
    <w:p w14:paraId="68DB5C6F" w14:textId="77777777" w:rsidR="00DB30E0" w:rsidRPr="0041527F" w:rsidRDefault="00DB30E0" w:rsidP="005E033B">
      <w:pPr>
        <w:pStyle w:val="ListBullet"/>
        <w:numPr>
          <w:ilvl w:val="0"/>
          <w:numId w:val="0"/>
        </w:numPr>
        <w:rPr>
          <w:sz w:val="16"/>
          <w:szCs w:val="16"/>
        </w:rPr>
      </w:pPr>
      <w:bookmarkStart w:id="2016" w:name="_Toc33512716"/>
    </w:p>
    <w:p w14:paraId="4275F041" w14:textId="39D6F1D6"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 xml:space="preserve">on the Global Preferences screen if the software is enabled on the key.  </w:t>
      </w:r>
    </w:p>
    <w:p w14:paraId="418ED6F6" w14:textId="77777777" w:rsidR="003B58BD" w:rsidRDefault="003B58BD" w:rsidP="008F51FF">
      <w:pPr>
        <w:pStyle w:val="Heading3"/>
      </w:pPr>
      <w:bookmarkStart w:id="2017" w:name="_Toc469045056"/>
      <w:bookmarkStart w:id="2018" w:name="_Toc532827463"/>
      <w:bookmarkStart w:id="2019" w:name="_Toc532827871"/>
      <w:r>
        <w:t xml:space="preserve">Profile </w:t>
      </w:r>
      <w:r w:rsidR="00C653DF">
        <w:t>Optimization</w:t>
      </w:r>
      <w:bookmarkEnd w:id="2016"/>
      <w:r w:rsidR="00C653DF">
        <w:t xml:space="preserve"> Settings—Search Mode</w:t>
      </w:r>
      <w:bookmarkEnd w:id="2017"/>
      <w:bookmarkEnd w:id="2018"/>
      <w:bookmarkEnd w:id="2019"/>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06087FA1" w:rsidR="003B58BD" w:rsidRDefault="003B58BD" w:rsidP="00AD4DC4">
      <w:r w:rsidRPr="00365B3D">
        <w:rPr>
          <w:b/>
        </w:rPr>
        <w:t>Minimize Energy Consumption</w:t>
      </w:r>
      <w:r>
        <w:t xml:space="preserve"> –</w:t>
      </w:r>
      <w:r w:rsidR="0051291A">
        <w:t xml:space="preserve"> </w:t>
      </w:r>
      <w:r>
        <w:t xml:space="preserve">Using the </w:t>
      </w:r>
      <w:r w:rsidRPr="003B4BB6">
        <w:t>Power</w:t>
      </w:r>
      <w:r>
        <w:t xml:space="preserve"> feature</w:t>
      </w:r>
      <w:r w:rsidR="0051291A">
        <w:t>,</w:t>
      </w:r>
      <w:r>
        <w:t xml:space="preserv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2020" w:name="_Toc469043173"/>
      <w:bookmarkStart w:id="2021" w:name="_Toc469043753"/>
      <w:bookmarkStart w:id="2022" w:name="_Toc469045057"/>
      <w:bookmarkStart w:id="2023" w:name="_Toc469612947"/>
      <w:bookmarkStart w:id="2024" w:name="_Toc491175120"/>
      <w:bookmarkStart w:id="2025" w:name="_Toc491264029"/>
      <w:bookmarkStart w:id="2026" w:name="_Toc494303955"/>
      <w:bookmarkStart w:id="2027" w:name="_Toc532827295"/>
      <w:bookmarkStart w:id="2028" w:name="_Toc532827464"/>
      <w:bookmarkStart w:id="2029" w:name="_Toc532827872"/>
      <w:r>
        <w:t xml:space="preserve">Conveyor </w:t>
      </w:r>
      <w:r w:rsidR="00C653DF">
        <w:t>Speed Constraints</w:t>
      </w:r>
      <w:bookmarkEnd w:id="2020"/>
      <w:bookmarkEnd w:id="2021"/>
      <w:bookmarkEnd w:id="2022"/>
      <w:bookmarkEnd w:id="2023"/>
      <w:bookmarkEnd w:id="2024"/>
      <w:bookmarkEnd w:id="2025"/>
      <w:bookmarkEnd w:id="2026"/>
      <w:bookmarkEnd w:id="2027"/>
      <w:bookmarkEnd w:id="2028"/>
      <w:bookmarkEnd w:id="2029"/>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414486DF" w14:textId="4DDAF717" w:rsidR="00806DB4" w:rsidRDefault="00806DB4" w:rsidP="0026146F">
      <w:pPr>
        <w:pStyle w:val="Heading1"/>
      </w:pPr>
      <w:bookmarkStart w:id="2030" w:name="_Toc329853014"/>
      <w:bookmarkStart w:id="2031" w:name="_Toc329863372"/>
      <w:bookmarkStart w:id="2032" w:name="_Toc331173644"/>
      <w:bookmarkStart w:id="2033" w:name="_Toc332179180"/>
      <w:bookmarkStart w:id="2034" w:name="_Toc332208414"/>
      <w:bookmarkStart w:id="2035" w:name="_Toc332208750"/>
      <w:bookmarkStart w:id="2036" w:name="_Toc332273996"/>
      <w:bookmarkStart w:id="2037" w:name="_Toc394411675"/>
      <w:bookmarkStart w:id="2038" w:name="_Toc394486313"/>
      <w:bookmarkStart w:id="2039" w:name="_Toc394583243"/>
      <w:bookmarkStart w:id="2040" w:name="_Toc394583399"/>
      <w:bookmarkStart w:id="2041" w:name="_Toc468168378"/>
      <w:bookmarkStart w:id="2042" w:name="_Toc468175426"/>
      <w:bookmarkStart w:id="2043" w:name="_Toc468551582"/>
      <w:bookmarkStart w:id="2044" w:name="_Toc469038809"/>
      <w:bookmarkStart w:id="2045" w:name="_Toc469038864"/>
      <w:bookmarkStart w:id="2046" w:name="_Toc469042023"/>
      <w:bookmarkStart w:id="2047" w:name="_Toc469043175"/>
      <w:bookmarkStart w:id="2048" w:name="_Toc469043755"/>
      <w:bookmarkStart w:id="2049" w:name="_Toc469043842"/>
      <w:bookmarkStart w:id="2050" w:name="_Toc469045059"/>
      <w:bookmarkStart w:id="2051" w:name="_Toc469612948"/>
      <w:bookmarkStart w:id="2052" w:name="_Toc491175121"/>
      <w:bookmarkStart w:id="2053" w:name="_Toc491264030"/>
      <w:bookmarkStart w:id="2054" w:name="_Toc491347023"/>
      <w:bookmarkStart w:id="2055" w:name="_Toc494303956"/>
      <w:bookmarkStart w:id="2056" w:name="_Toc494304181"/>
      <w:bookmarkStart w:id="2057" w:name="_Toc532827296"/>
      <w:bookmarkStart w:id="2058" w:name="_Toc532827465"/>
      <w:bookmarkStart w:id="2059" w:name="_Toc532827597"/>
      <w:bookmarkStart w:id="2060" w:name="_Toc532827873"/>
      <w:bookmarkStart w:id="2061" w:name="_Toc532892552"/>
      <w:r>
        <w:lastRenderedPageBreak/>
        <w:t>Sav</w:t>
      </w:r>
      <w:r w:rsidR="00AD4DC4">
        <w:t>e</w:t>
      </w:r>
      <w:r>
        <w:t xml:space="preserve"> </w:t>
      </w:r>
      <w:r w:rsidR="006C7149">
        <w:t xml:space="preserve">Energy </w:t>
      </w:r>
      <w:proofErr w:type="gramStart"/>
      <w:r w:rsidR="006C7149">
        <w:t>With</w:t>
      </w:r>
      <w:proofErr w:type="gramEnd"/>
      <w:r w:rsidR="006C7149">
        <w:t xml:space="preserve"> </w:t>
      </w:r>
      <w:r>
        <w:t xml:space="preserve">Navigator </w:t>
      </w:r>
      <w:r w:rsidR="00AD4DC4">
        <w:t>a</w:t>
      </w:r>
      <w:r w:rsidR="006C7149">
        <w:t xml:space="preserve">nd </w:t>
      </w:r>
      <w:r>
        <w:t>Auto</w:t>
      </w:r>
      <w:r w:rsidR="006C7149">
        <w:t>-</w:t>
      </w:r>
      <w:r>
        <w:t>Focus</w:t>
      </w:r>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7CF6FE89" w14:textId="60E4DD8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r w:rsidR="0051291A">
        <w:t>included</w:t>
      </w:r>
      <w:r>
        <w:t xml:space="preserve"> with b</w:t>
      </w:r>
      <w:r w:rsidR="00CB1F91">
        <w:t xml:space="preserve">oth the </w:t>
      </w:r>
      <w:r w:rsidR="0051291A">
        <w:t xml:space="preserve">Navigator Power and </w:t>
      </w:r>
      <w:r w:rsidR="00CB1F91">
        <w:t xml:space="preserve">Auto-Focus </w:t>
      </w:r>
      <w:r w:rsidR="0051291A">
        <w:t>Power</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p>
    <w:p w14:paraId="6A92B321" w14:textId="23E2E0FB" w:rsidR="00846BB0" w:rsidRDefault="00846BB0" w:rsidP="00846BB0">
      <w:pPr>
        <w:pStyle w:val="ListBullet"/>
        <w:numPr>
          <w:ilvl w:val="0"/>
          <w:numId w:val="0"/>
        </w:numPr>
      </w:pPr>
    </w:p>
    <w:p w14:paraId="18EEE93C" w14:textId="77777777" w:rsidR="00846BB0" w:rsidRDefault="004F7C7C">
      <w:pPr>
        <w:pStyle w:val="Heading2"/>
      </w:pPr>
      <w:bookmarkStart w:id="2062" w:name="_Toc469043176"/>
      <w:bookmarkStart w:id="2063" w:name="_Toc469043756"/>
      <w:bookmarkStart w:id="2064" w:name="_Toc469045060"/>
      <w:bookmarkStart w:id="2065" w:name="_Toc469612949"/>
      <w:bookmarkStart w:id="2066" w:name="_Toc491175122"/>
      <w:bookmarkStart w:id="2067" w:name="_Toc491264031"/>
      <w:bookmarkStart w:id="2068" w:name="_Toc494303957"/>
      <w:bookmarkStart w:id="2069" w:name="_Toc532827297"/>
      <w:bookmarkStart w:id="2070" w:name="_Toc532827466"/>
      <w:bookmarkStart w:id="2071" w:name="_Toc532827874"/>
      <w:r>
        <w:t>Enable the Power Feature in Auto-Focus</w:t>
      </w:r>
      <w:bookmarkEnd w:id="2062"/>
      <w:bookmarkEnd w:id="2063"/>
      <w:bookmarkEnd w:id="2064"/>
      <w:bookmarkEnd w:id="2065"/>
      <w:bookmarkEnd w:id="2066"/>
      <w:bookmarkEnd w:id="2067"/>
      <w:bookmarkEnd w:id="2068"/>
      <w:bookmarkEnd w:id="2069"/>
      <w:bookmarkEnd w:id="2070"/>
      <w:bookmarkEnd w:id="2071"/>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9D72C1C">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2072" w:name="_Toc469043177"/>
      <w:bookmarkStart w:id="2073" w:name="_Toc469043757"/>
      <w:bookmarkStart w:id="2074" w:name="_Toc469045061"/>
      <w:bookmarkStart w:id="2075" w:name="_Toc469612950"/>
      <w:bookmarkStart w:id="2076" w:name="_Toc491175123"/>
      <w:bookmarkStart w:id="2077" w:name="_Toc491264032"/>
      <w:bookmarkStart w:id="2078" w:name="_Toc494303958"/>
      <w:bookmarkStart w:id="2079" w:name="_Toc532827298"/>
      <w:bookmarkStart w:id="2080" w:name="_Toc532827467"/>
      <w:bookmarkStart w:id="2081" w:name="_Toc532827875"/>
      <w:r>
        <w:t>Enable the Power Feature in</w:t>
      </w:r>
      <w:r w:rsidRPr="008A2A4F">
        <w:t xml:space="preserve"> </w:t>
      </w:r>
      <w:r>
        <w:t>Navigator</w:t>
      </w:r>
      <w:bookmarkEnd w:id="2072"/>
      <w:bookmarkEnd w:id="2073"/>
      <w:bookmarkEnd w:id="2074"/>
      <w:bookmarkEnd w:id="2075"/>
      <w:bookmarkEnd w:id="2076"/>
      <w:bookmarkEnd w:id="2077"/>
      <w:bookmarkEnd w:id="2078"/>
      <w:bookmarkEnd w:id="2079"/>
      <w:bookmarkEnd w:id="2080"/>
      <w:bookmarkEnd w:id="2081"/>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4395151F" w:rsidR="008A2A4F" w:rsidRDefault="008A2A4F" w:rsidP="00AA5614">
            <w:pPr>
              <w:numPr>
                <w:ilvl w:val="0"/>
                <w:numId w:val="39"/>
              </w:numPr>
            </w:pPr>
            <w:r>
              <w:t xml:space="preserve">On the Profile </w:t>
            </w:r>
            <w:r w:rsidR="00016282">
              <w:t>graph</w:t>
            </w:r>
            <w:r>
              <w:t xml:space="preserv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5EC4126D">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2082" w:name="_Using_the_Live"/>
      <w:bookmarkStart w:id="2083" w:name="_Toc469612951"/>
      <w:bookmarkStart w:id="2084" w:name="_Toc491175124"/>
      <w:bookmarkStart w:id="2085" w:name="_Toc491264033"/>
      <w:bookmarkStart w:id="2086" w:name="_Toc491347024"/>
      <w:bookmarkStart w:id="2087" w:name="_Toc494303959"/>
      <w:bookmarkStart w:id="2088" w:name="_Toc494304182"/>
      <w:bookmarkStart w:id="2089" w:name="_Toc532827299"/>
      <w:bookmarkStart w:id="2090" w:name="_Toc532827468"/>
      <w:bookmarkStart w:id="2091" w:name="_Toc532827598"/>
      <w:bookmarkStart w:id="2092" w:name="_Toc532827876"/>
      <w:bookmarkStart w:id="2093" w:name="_Toc532892553"/>
      <w:bookmarkStart w:id="2094" w:name="_Toc329249444"/>
      <w:bookmarkStart w:id="2095" w:name="_Toc394486320"/>
      <w:bookmarkStart w:id="2096" w:name="_Toc394583244"/>
      <w:bookmarkStart w:id="2097" w:name="_Toc394583400"/>
      <w:bookmarkStart w:id="2098" w:name="_Toc468168379"/>
      <w:bookmarkStart w:id="2099" w:name="_Toc468175427"/>
      <w:bookmarkStart w:id="2100" w:name="_Toc468551583"/>
      <w:bookmarkStart w:id="2101" w:name="_Toc469038810"/>
      <w:bookmarkStart w:id="2102" w:name="_Toc469038865"/>
      <w:bookmarkStart w:id="2103" w:name="_Toc469042024"/>
      <w:bookmarkStart w:id="2104" w:name="_Toc469043178"/>
      <w:bookmarkStart w:id="2105" w:name="_Toc469043758"/>
      <w:bookmarkStart w:id="2106" w:name="_Toc469043843"/>
      <w:bookmarkStart w:id="2107" w:name="_Toc469045062"/>
      <w:bookmarkEnd w:id="2082"/>
      <w:r w:rsidRPr="00AD4DC4">
        <w:lastRenderedPageBreak/>
        <w:t>Use Sweet Spot Target</w:t>
      </w:r>
      <w:bookmarkEnd w:id="2083"/>
      <w:bookmarkEnd w:id="2084"/>
      <w:bookmarkEnd w:id="2085"/>
      <w:bookmarkEnd w:id="2086"/>
      <w:bookmarkEnd w:id="2087"/>
      <w:bookmarkEnd w:id="2088"/>
      <w:bookmarkEnd w:id="2089"/>
      <w:bookmarkEnd w:id="2090"/>
      <w:bookmarkEnd w:id="2091"/>
      <w:bookmarkEnd w:id="2092"/>
      <w:bookmarkEnd w:id="2093"/>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39296" behindDoc="0" locked="0" layoutInCell="1" allowOverlap="1" wp14:anchorId="51D36073" wp14:editId="785CE173">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413B1" id="Rectangle 2959" o:spid="_x0000_s1026" style="position:absolute;margin-left:94.15pt;margin-top:131.85pt;width:73.1pt;height:19.4pt;z-index:251639296;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BA43B07">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874157" cy="3081528"/>
                    </a:xfrm>
                    <a:prstGeom prst="rect">
                      <a:avLst/>
                    </a:prstGeom>
                  </pic:spPr>
                </pic:pic>
              </a:graphicData>
            </a:graphic>
          </wp:inline>
        </w:drawing>
      </w:r>
    </w:p>
    <w:p w14:paraId="2CD7CE8E" w14:textId="77777777" w:rsidR="002172EC" w:rsidRPr="00AD4DC4" w:rsidRDefault="002172EC" w:rsidP="002172EC">
      <w:pPr>
        <w:pStyle w:val="Caption"/>
      </w:pPr>
      <w:r>
        <w:t xml:space="preserve">Figure </w:t>
      </w:r>
      <w:fldSimple w:instr=" SEQ Figure \* ARABIC ">
        <w:r w:rsidR="0013342E">
          <w:rPr>
            <w:noProof/>
          </w:rPr>
          <w:t>97</w:t>
        </w:r>
      </w:fldSimple>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41344" behindDoc="0" locked="0" layoutInCell="1" allowOverlap="1" wp14:anchorId="4772D4DE" wp14:editId="5DB4BBB4">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7CD31BC2" w14:textId="518AFA34" w:rsidR="00F268F2" w:rsidRPr="00F268F2" w:rsidRDefault="00F268F2">
      <w:pPr>
        <w:rPr>
          <w:b/>
        </w:rPr>
      </w:pPr>
      <w:bookmarkStart w:id="2108" w:name="_Using_The_Live_1"/>
      <w:bookmarkStart w:id="2109" w:name="_Using_Statistical_Process"/>
      <w:bookmarkStart w:id="2110" w:name="_Toc394486321"/>
      <w:bookmarkStart w:id="2111" w:name="_Toc394583245"/>
      <w:bookmarkStart w:id="2112" w:name="_Toc394583401"/>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14:paraId="09BD3E75" w14:textId="77777777" w:rsidR="00FC099F" w:rsidRDefault="00FC099F" w:rsidP="0026146F">
      <w:pPr>
        <w:pStyle w:val="Heading1"/>
      </w:pPr>
      <w:bookmarkStart w:id="2113" w:name="_Toc468168381"/>
      <w:bookmarkStart w:id="2114" w:name="_Toc468175428"/>
      <w:bookmarkStart w:id="2115" w:name="_Toc468551584"/>
      <w:bookmarkStart w:id="2116" w:name="_Toc469038811"/>
      <w:bookmarkStart w:id="2117" w:name="_Toc469038866"/>
      <w:bookmarkStart w:id="2118" w:name="_Toc469042025"/>
      <w:bookmarkStart w:id="2119" w:name="_Toc469043181"/>
      <w:bookmarkStart w:id="2120" w:name="_Toc469043761"/>
      <w:bookmarkStart w:id="2121" w:name="_Toc469043844"/>
      <w:bookmarkStart w:id="2122" w:name="_Toc469045069"/>
      <w:bookmarkStart w:id="2123" w:name="_Toc469612955"/>
      <w:bookmarkStart w:id="2124" w:name="_Toc491175125"/>
      <w:bookmarkStart w:id="2125" w:name="_Toc491264034"/>
      <w:bookmarkStart w:id="2126" w:name="_Toc491347025"/>
      <w:bookmarkStart w:id="2127" w:name="_Toc494303960"/>
      <w:bookmarkStart w:id="2128" w:name="_Toc494304183"/>
      <w:bookmarkStart w:id="2129" w:name="_Toc532827300"/>
      <w:bookmarkStart w:id="2130" w:name="_Toc532827469"/>
      <w:bookmarkStart w:id="2131" w:name="_Toc532827599"/>
      <w:bookmarkStart w:id="2132" w:name="_Toc532827877"/>
      <w:bookmarkStart w:id="2133" w:name="_Toc532892554"/>
      <w:r>
        <w:lastRenderedPageBreak/>
        <w:t>Us</w:t>
      </w:r>
      <w:r w:rsidR="00F268F2">
        <w:t>e</w:t>
      </w:r>
      <w:r>
        <w:t xml:space="preserve"> Statistical Process Control </w:t>
      </w:r>
      <w:r w:rsidR="006C7149">
        <w:t>Charts</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2134" w:name="_Toc329249447"/>
      <w:bookmarkStart w:id="2135" w:name="_Toc469043182"/>
      <w:bookmarkStart w:id="2136" w:name="_Toc469043762"/>
      <w:bookmarkStart w:id="2137" w:name="_Toc469045070"/>
      <w:bookmarkStart w:id="2138" w:name="_Toc469612956"/>
      <w:bookmarkStart w:id="2139" w:name="_Toc491175126"/>
      <w:bookmarkStart w:id="2140" w:name="_Toc491264035"/>
      <w:bookmarkStart w:id="2141" w:name="_Toc494303961"/>
      <w:bookmarkStart w:id="2142" w:name="_Toc532827301"/>
      <w:bookmarkStart w:id="2143" w:name="_Toc532827470"/>
      <w:bookmarkStart w:id="2144" w:name="_Toc532827878"/>
      <w:r w:rsidRPr="00C0592E">
        <w:t xml:space="preserve">Live Mode </w:t>
      </w:r>
      <w:r w:rsidR="00754243" w:rsidRPr="00C0592E">
        <w:t xml:space="preserve">- </w:t>
      </w:r>
      <w:r w:rsidRPr="00C0592E">
        <w:t xml:space="preserve">Charts </w:t>
      </w:r>
      <w:r w:rsidR="00754243" w:rsidRPr="00C0592E">
        <w:t>Tab</w:t>
      </w:r>
      <w:bookmarkEnd w:id="2134"/>
      <w:bookmarkEnd w:id="2135"/>
      <w:bookmarkEnd w:id="2136"/>
      <w:bookmarkEnd w:id="2137"/>
      <w:bookmarkEnd w:id="2138"/>
      <w:bookmarkEnd w:id="2139"/>
      <w:bookmarkEnd w:id="2140"/>
      <w:bookmarkEnd w:id="2141"/>
      <w:bookmarkEnd w:id="2142"/>
      <w:bookmarkEnd w:id="2143"/>
      <w:bookmarkEnd w:id="2144"/>
    </w:p>
    <w:tbl>
      <w:tblPr>
        <w:tblW w:w="0" w:type="auto"/>
        <w:tblLook w:val="04A0" w:firstRow="1" w:lastRow="0" w:firstColumn="1" w:lastColumn="0" w:noHBand="0" w:noVBand="1"/>
      </w:tblPr>
      <w:tblGrid>
        <w:gridCol w:w="3510"/>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577218FC" w:rsidR="00FC099F" w:rsidRPr="00C0592E" w:rsidRDefault="00C164CF" w:rsidP="00982B24">
            <w:r>
              <w:t>At the top of each hour</w:t>
            </w:r>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4F3553D0" w:rsidR="00FC099F" w:rsidRDefault="00C164CF" w:rsidP="00982B24">
            <w:r>
              <w:rPr>
                <w:noProof/>
              </w:rPr>
              <w:drawing>
                <wp:inline distT="0" distB="0" distL="0" distR="0" wp14:anchorId="10CF04AE" wp14:editId="604D23CD">
                  <wp:extent cx="3712845" cy="2828925"/>
                  <wp:effectExtent l="0" t="0" r="1905"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12845" cy="2828925"/>
                          </a:xfrm>
                          <a:prstGeom prst="rect">
                            <a:avLst/>
                          </a:prstGeom>
                          <a:noFill/>
                        </pic:spPr>
                      </pic:pic>
                    </a:graphicData>
                  </a:graphic>
                </wp:inline>
              </w:drawing>
            </w:r>
          </w:p>
          <w:p w14:paraId="16C13BFA" w14:textId="77777777"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13342E">
              <w:rPr>
                <w:rFonts w:ascii="Arial" w:hAnsi="Arial" w:cs="Arial"/>
                <w:noProof/>
                <w:sz w:val="16"/>
                <w:szCs w:val="16"/>
              </w:rPr>
              <w:t>108</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177C445E" w14:textId="755C4A82" w:rsidR="00FC099F" w:rsidRPr="00C0592E" w:rsidRDefault="00FC099F" w:rsidP="00FC099F"/>
    <w:p w14:paraId="155797DA" w14:textId="77777777" w:rsidR="00FC099F" w:rsidRPr="00C0592E" w:rsidRDefault="00C653DF" w:rsidP="008F51FF">
      <w:pPr>
        <w:pStyle w:val="Heading3"/>
      </w:pPr>
      <w:r>
        <w:br w:type="page"/>
      </w:r>
      <w:bookmarkStart w:id="2145" w:name="_Toc469045071"/>
      <w:bookmarkStart w:id="2146" w:name="_Toc532827471"/>
      <w:bookmarkStart w:id="2147" w:name="_Toc532827879"/>
      <w:r w:rsidR="00F268F2">
        <w:lastRenderedPageBreak/>
        <w:t>View</w:t>
      </w:r>
      <w:r w:rsidR="00FC099F">
        <w:t xml:space="preserve"> </w:t>
      </w:r>
      <w:r>
        <w:t>Chart D</w:t>
      </w:r>
      <w:r w:rsidRPr="00C0592E">
        <w:t>ata</w:t>
      </w:r>
      <w:bookmarkEnd w:id="2145"/>
      <w:bookmarkEnd w:id="2146"/>
      <w:bookmarkEnd w:id="2147"/>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0C750E1E" w:rsidR="00FC099F" w:rsidRPr="00C0592E" w:rsidRDefault="00FC099F" w:rsidP="00FC099F">
      <w:r w:rsidRPr="00C0592E">
        <w:t xml:space="preserve">Move the mouse pointer over the chart data, a display box will appear.  This display box data includes </w:t>
      </w:r>
      <w:r w:rsidR="00C164CF">
        <w:t>the</w:t>
      </w:r>
      <w:r w:rsidRPr="00C0592E">
        <w:t xml:space="preserve"> PWI, Cpk, date, and time for </w:t>
      </w:r>
      <w:r w:rsidR="00C164CF">
        <w:t>that virtual profile</w:t>
      </w:r>
      <w:r w:rsidRPr="00C0592E">
        <w:t>.  The date and time for the last</w:t>
      </w:r>
      <w:r w:rsidR="00C164CF">
        <w:t xml:space="preserve"> virtual profile</w:t>
      </w:r>
      <w:r w:rsidRPr="00C0592E">
        <w:t xml:space="preserve"> </w:t>
      </w:r>
      <w:r>
        <w:t>appears</w:t>
      </w:r>
      <w:r w:rsidRPr="00C0592E">
        <w:t xml:space="preserve"> at the bottom of the full screen chart in </w:t>
      </w:r>
      <w:r w:rsidR="00C164CF">
        <w:t>b</w:t>
      </w:r>
      <w:r w:rsidRPr="00C0592E">
        <w:t xml:space="preserve">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01AB4754" w:rsidR="00FC099F" w:rsidRDefault="00C164CF" w:rsidP="00FC099F">
      <w:r>
        <w:rPr>
          <w:noProof/>
        </w:rPr>
        <w:drawing>
          <wp:inline distT="0" distB="0" distL="0" distR="0" wp14:anchorId="0B29732F" wp14:editId="64FCD725">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2148" w:name="_Toc329249457"/>
      <w:bookmarkStart w:id="2149" w:name="_Toc469043183"/>
      <w:bookmarkStart w:id="2150" w:name="_Toc469043763"/>
      <w:bookmarkStart w:id="2151" w:name="_Toc469045072"/>
      <w:bookmarkStart w:id="2152" w:name="_Toc469612957"/>
      <w:bookmarkStart w:id="2153" w:name="_Toc491175127"/>
      <w:bookmarkStart w:id="2154" w:name="_Toc491264036"/>
      <w:bookmarkStart w:id="2155" w:name="_Toc494303962"/>
      <w:bookmarkStart w:id="2156" w:name="_Toc532827302"/>
      <w:bookmarkStart w:id="2157" w:name="_Toc532827472"/>
      <w:bookmarkStart w:id="2158" w:name="_Toc532827880"/>
      <w:r>
        <w:lastRenderedPageBreak/>
        <w:t xml:space="preserve">Historical </w:t>
      </w:r>
      <w:r w:rsidR="00754243">
        <w:t xml:space="preserve">Mode - </w:t>
      </w:r>
      <w:r>
        <w:t xml:space="preserve">Chart </w:t>
      </w:r>
      <w:r w:rsidR="00754243">
        <w:t>Tab</w:t>
      </w:r>
      <w:bookmarkEnd w:id="2148"/>
      <w:bookmarkEnd w:id="2149"/>
      <w:bookmarkEnd w:id="2150"/>
      <w:bookmarkEnd w:id="2151"/>
      <w:bookmarkEnd w:id="2152"/>
      <w:bookmarkEnd w:id="2153"/>
      <w:bookmarkEnd w:id="2154"/>
      <w:bookmarkEnd w:id="2155"/>
      <w:bookmarkEnd w:id="2156"/>
      <w:bookmarkEnd w:id="2157"/>
      <w:bookmarkEnd w:id="2158"/>
    </w:p>
    <w:p w14:paraId="2BC58885" w14:textId="22DC1E5C" w:rsidR="00FC099F" w:rsidRDefault="00C164CF" w:rsidP="00B15C92">
      <w:pPr>
        <w:keepNext/>
        <w:jc w:val="center"/>
      </w:pPr>
      <w:r>
        <w:rPr>
          <w:noProof/>
        </w:rPr>
        <w:drawing>
          <wp:inline distT="0" distB="0" distL="0" distR="0" wp14:anchorId="1EE42EC5" wp14:editId="2BFB07D6">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18575C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date and time.</w:t>
      </w:r>
    </w:p>
    <w:p w14:paraId="2A1F8E7C" w14:textId="77777777" w:rsidR="00FC099F" w:rsidRPr="00C0592E" w:rsidRDefault="00F268F2" w:rsidP="008F51FF">
      <w:pPr>
        <w:pStyle w:val="Heading3"/>
      </w:pPr>
      <w:bookmarkStart w:id="2159" w:name="_Toc469045073"/>
      <w:bookmarkStart w:id="2160" w:name="_Toc532827473"/>
      <w:bookmarkStart w:id="2161" w:name="_Toc532827881"/>
      <w:r>
        <w:t>View</w:t>
      </w:r>
      <w:r w:rsidR="00FC099F">
        <w:t xml:space="preserve"> </w:t>
      </w:r>
      <w:r w:rsidR="00C653DF">
        <w:t>Control C</w:t>
      </w:r>
      <w:r w:rsidR="00C653DF" w:rsidRPr="00C0592E">
        <w:t>harts</w:t>
      </w:r>
      <w:bookmarkEnd w:id="2159"/>
      <w:bookmarkEnd w:id="2160"/>
      <w:bookmarkEnd w:id="2161"/>
    </w:p>
    <w:p w14:paraId="17AA00EB" w14:textId="77777777"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280459A4" w:rsidR="00FC099F" w:rsidRPr="00C0592E" w:rsidRDefault="00FC099F" w:rsidP="00FC099F">
      <w:r w:rsidRPr="00C0592E">
        <w:t xml:space="preserve">The control charts hold all of the historical Virtual Profile data for your product as selected in the Profile Explorer.  Each data point on each chart represents a </w:t>
      </w:r>
      <w:r w:rsidR="00C164CF">
        <w:t>virtual profile</w:t>
      </w:r>
      <w:r w:rsidRPr="00C0592E">
        <w:t>.</w:t>
      </w:r>
    </w:p>
    <w:p w14:paraId="1C9D114A" w14:textId="77777777" w:rsidR="00FC099F" w:rsidRPr="00C0592E" w:rsidRDefault="00FC099F" w:rsidP="00FC099F"/>
    <w:p w14:paraId="50AD0A77" w14:textId="402EB7A4" w:rsidR="00FC099F" w:rsidRPr="00C0592E" w:rsidRDefault="00C164CF" w:rsidP="00FC099F">
      <w:r>
        <w:rPr>
          <w:b/>
        </w:rPr>
        <w:t>Virtual Profile</w:t>
      </w:r>
      <w:r w:rsidR="00FC099F" w:rsidRPr="00C0592E">
        <w:rPr>
          <w:b/>
        </w:rPr>
        <w:t xml:space="preserve"> </w:t>
      </w:r>
      <w:r w:rsidR="00FC099F">
        <w:rPr>
          <w:b/>
        </w:rPr>
        <w:t>s</w:t>
      </w:r>
      <w:r w:rsidR="00FC099F" w:rsidRPr="00C0592E">
        <w:rPr>
          <w:b/>
        </w:rPr>
        <w:t xml:space="preserve">elector </w:t>
      </w:r>
      <w:r w:rsidR="00FC099F">
        <w:rPr>
          <w:b/>
        </w:rPr>
        <w:t>l</w:t>
      </w:r>
      <w:r w:rsidR="00FC099F" w:rsidRPr="00C0592E">
        <w:rPr>
          <w:b/>
        </w:rPr>
        <w:t>ine -</w:t>
      </w:r>
      <w:r w:rsidR="00FC099F" w:rsidRPr="00C0592E">
        <w:t xml:space="preserve"> Each chart has a </w:t>
      </w:r>
      <w:r>
        <w:t>Virtual Profile</w:t>
      </w:r>
      <w:r w:rsidR="00FC099F" w:rsidRPr="00C0592E">
        <w:t xml:space="preserve"> Selector Line at specific </w:t>
      </w:r>
      <w:r>
        <w:t>virtual profile</w:t>
      </w:r>
      <w:r w:rsidR="00FC099F" w:rsidRPr="00C0592E">
        <w:t xml:space="preserve"> #.  The </w:t>
      </w:r>
      <w:r>
        <w:t>virtual profile</w:t>
      </w:r>
      <w:r w:rsidR="00FC099F" w:rsidRPr="00C0592E">
        <w:t xml:space="preserve"> # </w:t>
      </w:r>
      <w:r w:rsidR="00FC099F">
        <w:t>appears</w:t>
      </w:r>
      <w:r w:rsidR="00FC099F" w:rsidRPr="00C0592E">
        <w:t xml:space="preserve"> at the top of the screen, along with the date and time that </w:t>
      </w:r>
      <w:r>
        <w:t>virtual profile</w:t>
      </w:r>
      <w:r w:rsidR="00FC099F" w:rsidRPr="00C0592E">
        <w:t xml:space="preserve"> # was entered into the system.  You can move the </w:t>
      </w:r>
      <w:r>
        <w:t>Virtual Profile</w:t>
      </w:r>
      <w:r w:rsidR="00FC099F" w:rsidRPr="00C0592E">
        <w:t xml:space="preserve"> Selector line position by clicking and dragging the small triangle at the bottom of the </w:t>
      </w:r>
      <w:r>
        <w:t>Virtual Profile</w:t>
      </w:r>
      <w:r w:rsidR="00FC099F" w:rsidRPr="00C0592E">
        <w:t xml:space="preserve"> Selector line.</w:t>
      </w:r>
    </w:p>
    <w:p w14:paraId="1977551E" w14:textId="77777777" w:rsidR="00FC099F" w:rsidRPr="00C0592E" w:rsidRDefault="00FC099F" w:rsidP="00FC099F"/>
    <w:p w14:paraId="12092A3B" w14:textId="5B47E678" w:rsidR="00FC099F" w:rsidRPr="00C0592E" w:rsidRDefault="00FC099F" w:rsidP="00FC099F">
      <w:r w:rsidRPr="00C0592E">
        <w:t xml:space="preserve">The Maximum PWI and Cpk for the selected </w:t>
      </w:r>
      <w:r w:rsidR="000B2859">
        <w:t>virtual profile</w:t>
      </w:r>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0A99387F" w:rsidR="00FC099F" w:rsidRPr="00C0592E" w:rsidRDefault="00FC099F" w:rsidP="00FC099F">
      <w:r w:rsidRPr="00C0592E">
        <w:t>Each chart contains data for every product thermocouple used during the profile.  Below the charts you can de-select the TCs that you wish to remove from the control chart display.  De-selecting a TC will remove the data for that TC from</w:t>
      </w:r>
      <w:del w:id="2162" w:author="Tom Bergeron" w:date="2020-09-29T14:18:00Z">
        <w:r w:rsidRPr="00C0592E" w:rsidDel="0070127C">
          <w:delText xml:space="preserve"> the</w:delText>
        </w:r>
      </w:del>
      <w:r w:rsidRPr="00C0592E">
        <w:t xml:space="preserve"> each control chart.  Click the check box again to display the data for that TC.  </w:t>
      </w:r>
      <w:r w:rsidR="00FC7ACE">
        <w:t>The PWI for the selected virtual profile appears, in the bottom-left corner.</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2163" w:name="_Toc469045074"/>
      <w:bookmarkStart w:id="2164" w:name="_Toc532827474"/>
      <w:bookmarkStart w:id="2165" w:name="_Toc532827882"/>
      <w:r w:rsidR="00FC099F">
        <w:lastRenderedPageBreak/>
        <w:t xml:space="preserve">Viewing </w:t>
      </w:r>
      <w:r>
        <w:t>Chart Data</w:t>
      </w:r>
      <w:bookmarkEnd w:id="2163"/>
      <w:bookmarkEnd w:id="2164"/>
      <w:bookmarkEnd w:id="2165"/>
    </w:p>
    <w:p w14:paraId="5498D874" w14:textId="47188A8D"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w:t>
      </w:r>
      <w:r w:rsidR="00FC7ACE">
        <w:t>the</w:t>
      </w:r>
      <w:r w:rsidRPr="00C0592E">
        <w:t xml:space="preserve"> PWI, Cpk, date, and time for </w:t>
      </w:r>
      <w:r w:rsidR="00FC7ACE">
        <w:t>that virtual profile</w:t>
      </w:r>
      <w:r w:rsidRPr="00C0592E">
        <w:t xml:space="preserve">.  The date and time for the last </w:t>
      </w:r>
      <w:r w:rsidR="00FC7ACE">
        <w:t>virtual profile</w:t>
      </w:r>
      <w:r w:rsidRPr="00C0592E">
        <w:t xml:space="preserve"> </w:t>
      </w:r>
      <w:r>
        <w:t>appears</w:t>
      </w:r>
      <w:r w:rsidRPr="00C0592E">
        <w:t xml:space="preserve"> at the bottom of the full screen chart.</w:t>
      </w:r>
    </w:p>
    <w:p w14:paraId="06B4ADC4" w14:textId="77777777" w:rsidR="00FC099F" w:rsidRPr="00C0592E" w:rsidRDefault="00FC099F" w:rsidP="008F51FF">
      <w:pPr>
        <w:pStyle w:val="Heading3"/>
      </w:pPr>
      <w:bookmarkStart w:id="2166" w:name="_Toc469045075"/>
      <w:bookmarkStart w:id="2167" w:name="_Toc532827475"/>
      <w:bookmarkStart w:id="2168" w:name="_Toc532827883"/>
      <w:r w:rsidRPr="00C0592E">
        <w:t xml:space="preserve">History </w:t>
      </w:r>
      <w:r w:rsidR="00C653DF" w:rsidRPr="00C0592E">
        <w:t>Mode Chart Options Menu</w:t>
      </w:r>
      <w:bookmarkEnd w:id="2166"/>
      <w:bookmarkEnd w:id="2167"/>
      <w:bookmarkEnd w:id="2168"/>
    </w:p>
    <w:p w14:paraId="5C7AE097" w14:textId="77777777" w:rsidR="00FC099F" w:rsidRPr="00C0592E" w:rsidRDefault="000E0382" w:rsidP="00F268F2">
      <w:pPr>
        <w:jc w:val="center"/>
      </w:pPr>
      <w:r>
        <w:rPr>
          <w:noProof/>
        </w:rPr>
        <w:drawing>
          <wp:inline distT="0" distB="0" distL="0" distR="0" wp14:anchorId="6D0CCACA" wp14:editId="6EA0EB8A">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77777777" w:rsidR="00FC099F" w:rsidRPr="00C0592E" w:rsidRDefault="00FC099F" w:rsidP="00FC099F">
      <w:pPr>
        <w:pStyle w:val="Caption"/>
      </w:pPr>
      <w:r w:rsidRPr="00C0592E">
        <w:t xml:space="preserve">Figure </w:t>
      </w:r>
      <w:fldSimple w:instr=" SEQ Figure \* ARABIC ">
        <w:r w:rsidR="0013342E">
          <w:rPr>
            <w:noProof/>
          </w:rPr>
          <w:t>109</w:t>
        </w:r>
      </w:fldSimple>
      <w:r w:rsidRPr="00C0592E">
        <w:t>: History mode-Chart Options Menu</w:t>
      </w:r>
    </w:p>
    <w:p w14:paraId="2E73D6AD" w14:textId="77777777" w:rsidR="00FC099F" w:rsidRPr="00C0592E" w:rsidRDefault="00FC099F" w:rsidP="00FC099F"/>
    <w:p w14:paraId="2CFF6811" w14:textId="7BBF7FEB"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w:t>
      </w:r>
      <w:r w:rsidR="00FC7ACE">
        <w:t>virtual profile</w:t>
      </w:r>
      <w:r w:rsidRPr="00C0592E">
        <w:t xml:space="preserve">.  To select a </w:t>
      </w:r>
      <w:r w:rsidR="00FC7ACE">
        <w:t xml:space="preserve">virtual </w:t>
      </w:r>
      <w:del w:id="2169" w:author="Tom Bergeron" w:date="2020-09-29T14:18:00Z">
        <w:r w:rsidR="00FC7ACE" w:rsidDel="0070127C">
          <w:delText>profile</w:delText>
        </w:r>
      </w:del>
      <w:ins w:id="2170" w:author="Tom Bergeron" w:date="2020-09-29T14:18:00Z">
        <w:r w:rsidR="0070127C">
          <w:t>profile,</w:t>
        </w:r>
      </w:ins>
      <w:r w:rsidRPr="00C0592E">
        <w:t xml:space="preserve"> move your mouse pointer along the chart data, at each data point the historical – statistic data for that</w:t>
      </w:r>
      <w:r w:rsidR="00FC7ACE">
        <w:t xml:space="preserve"> virtual profile </w:t>
      </w:r>
      <w:r>
        <w:t>appears</w:t>
      </w:r>
      <w:r w:rsidRPr="00C0592E">
        <w:t>.  Right-click in the chart area again and de-select Meter Window to disable this feature.</w:t>
      </w:r>
    </w:p>
    <w:p w14:paraId="5D481703" w14:textId="77777777" w:rsidR="00FC099F" w:rsidRPr="00C0592E" w:rsidRDefault="00FC099F" w:rsidP="00F268F2"/>
    <w:p w14:paraId="31A7A8D4" w14:textId="4570EC9B"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r w:rsidR="00FC7ACE">
        <w:t>virtual profile</w:t>
      </w:r>
      <w:r w:rsidRPr="00C0592E">
        <w:t xml:space="preserve">.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r w:rsidR="00FC7ACE">
        <w:t>virtual profiles</w:t>
      </w:r>
      <w:r w:rsidRPr="00C0592E">
        <w:t xml:space="preserve"> or less.  Click in the full screen chart area again to return to the regular Chart tab view.</w:t>
      </w:r>
    </w:p>
    <w:p w14:paraId="026335B0" w14:textId="22AA9081" w:rsidR="00FC099F" w:rsidRPr="00C0592E" w:rsidRDefault="00FC099F" w:rsidP="006E1668"/>
    <w:p w14:paraId="34B5F31D" w14:textId="77777777" w:rsidR="00F268F2" w:rsidRPr="00C0592E" w:rsidRDefault="00F268F2" w:rsidP="006E1668">
      <w:pPr>
        <w:pStyle w:val="ListBullet"/>
        <w:keepNext/>
        <w:numPr>
          <w:ilvl w:val="0"/>
          <w:numId w:val="0"/>
        </w:numPr>
        <w:jc w:val="center"/>
      </w:pPr>
    </w:p>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09E9FBC6"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 profiles.</w:t>
      </w:r>
    </w:p>
    <w:p w14:paraId="6B8D4B1A" w14:textId="6E951B6B"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w:t>
      </w:r>
      <w:r w:rsidR="000B2859">
        <w:t>v</w:t>
      </w:r>
      <w:r w:rsidRPr="00C0592E">
        <w:t>irtual</w:t>
      </w:r>
      <w:r w:rsidR="000B2859">
        <w:t xml:space="preserve"> p</w:t>
      </w:r>
      <w:r w:rsidRPr="00C0592E">
        <w:t>rofil</w:t>
      </w:r>
      <w:r w:rsidR="000B2859">
        <w:t>e</w:t>
      </w:r>
      <w:r w:rsidRPr="00C0592E">
        <w:t>s.</w:t>
      </w:r>
    </w:p>
    <w:p w14:paraId="2687099A" w14:textId="77777777" w:rsidR="00FC099F" w:rsidRPr="00C0592E" w:rsidRDefault="00FC099F" w:rsidP="00FC099F"/>
    <w:p w14:paraId="1268B3B1" w14:textId="6949D932" w:rsidR="003D173F" w:rsidRPr="00C0592E" w:rsidRDefault="00FC099F">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r w:rsidR="00FC7ACE">
        <w:t>virtual profiles</w:t>
      </w:r>
      <w:r w:rsidRPr="00233FE9">
        <w:t xml:space="preserve"> were processed, a data set may contain less than 200 data points.</w:t>
      </w:r>
      <w:bookmarkStart w:id="2171" w:name="_Toc394583246"/>
      <w:bookmarkStart w:id="2172" w:name="_Toc394583402"/>
      <w:bookmarkStart w:id="2173" w:name="_Toc468168382"/>
      <w:bookmarkStart w:id="2174" w:name="_Toc468175429"/>
      <w:bookmarkStart w:id="2175" w:name="_Toc468551585"/>
      <w:bookmarkStart w:id="2176" w:name="_Toc469038812"/>
      <w:bookmarkStart w:id="2177" w:name="_Toc469038867"/>
      <w:bookmarkStart w:id="2178" w:name="_Toc469042026"/>
      <w:bookmarkStart w:id="2179" w:name="_Toc469043184"/>
      <w:bookmarkStart w:id="2180" w:name="_Toc469043764"/>
      <w:bookmarkStart w:id="2181" w:name="_Toc469043845"/>
      <w:bookmarkStart w:id="2182" w:name="_Toc469045076"/>
      <w:bookmarkStart w:id="2183" w:name="_Toc469612958"/>
      <w:r w:rsidR="006C7149">
        <w:t xml:space="preserve"> </w:t>
      </w:r>
      <w:bookmarkStart w:id="2184" w:name="_Using_barcodes"/>
      <w:bookmarkStart w:id="2185" w:name="_Process_Traceability"/>
      <w:bookmarkStart w:id="2186" w:name="_Process_Control"/>
      <w:bookmarkStart w:id="2187" w:name="_Toc119468171"/>
      <w:bookmarkStart w:id="2188" w:name="_Toc320007057"/>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14:paraId="201E0469" w14:textId="54348994" w:rsidR="00A16822" w:rsidRPr="00F0388A" w:rsidRDefault="00A16822">
      <w:bookmarkStart w:id="2189" w:name="_Run_RPM"/>
      <w:bookmarkStart w:id="2190" w:name="_The_Software_Client"/>
      <w:bookmarkStart w:id="2191" w:name="_Kic_Server"/>
      <w:bookmarkEnd w:id="2187"/>
      <w:bookmarkEnd w:id="2188"/>
      <w:bookmarkEnd w:id="2189"/>
      <w:bookmarkEnd w:id="2190"/>
      <w:bookmarkEnd w:id="2191"/>
    </w:p>
    <w:p w14:paraId="5A719C82" w14:textId="640B6758" w:rsidR="00EC4E34" w:rsidRPr="00F0388A" w:rsidRDefault="00EC4E34" w:rsidP="00FD70FE"/>
    <w:p w14:paraId="454E2814" w14:textId="3A6356DA" w:rsidR="00806DB4" w:rsidRDefault="006C7149" w:rsidP="0026146F">
      <w:pPr>
        <w:pStyle w:val="Heading1"/>
      </w:pPr>
      <w:bookmarkStart w:id="2192" w:name="_Toc329853018"/>
      <w:bookmarkStart w:id="2193" w:name="_Toc329863376"/>
      <w:bookmarkStart w:id="2194" w:name="_Toc331173648"/>
      <w:bookmarkStart w:id="2195" w:name="_Ref332096978"/>
      <w:bookmarkStart w:id="2196" w:name="_Toc332179184"/>
      <w:bookmarkStart w:id="2197" w:name="_Toc332208418"/>
      <w:bookmarkStart w:id="2198" w:name="_Toc332208754"/>
      <w:bookmarkStart w:id="2199" w:name="_Toc332274000"/>
      <w:bookmarkStart w:id="2200" w:name="_Toc394411679"/>
      <w:bookmarkStart w:id="2201" w:name="_Toc394486317"/>
      <w:bookmarkStart w:id="2202" w:name="_Toc394583250"/>
      <w:bookmarkStart w:id="2203" w:name="_Toc394583406"/>
      <w:bookmarkStart w:id="2204" w:name="_Toc468168388"/>
      <w:bookmarkStart w:id="2205" w:name="_Toc468175435"/>
      <w:bookmarkStart w:id="2206" w:name="_Toc468551591"/>
      <w:bookmarkStart w:id="2207" w:name="_Toc469038818"/>
      <w:bookmarkStart w:id="2208" w:name="_Toc469038873"/>
      <w:bookmarkStart w:id="2209" w:name="_Toc469042032"/>
      <w:bookmarkStart w:id="2210" w:name="_Toc469043204"/>
      <w:bookmarkStart w:id="2211" w:name="_Toc469043784"/>
      <w:bookmarkStart w:id="2212" w:name="_Toc469043851"/>
      <w:bookmarkStart w:id="2213" w:name="_Toc469045121"/>
      <w:bookmarkStart w:id="2214" w:name="_Toc469612978"/>
      <w:bookmarkStart w:id="2215" w:name="_Toc491175128"/>
      <w:bookmarkStart w:id="2216" w:name="_Toc491264037"/>
      <w:bookmarkStart w:id="2217" w:name="_Toc491347026"/>
      <w:bookmarkStart w:id="2218" w:name="_Toc494303963"/>
      <w:bookmarkStart w:id="2219" w:name="_Toc494304184"/>
      <w:bookmarkStart w:id="2220" w:name="_Toc532827303"/>
      <w:bookmarkStart w:id="2221" w:name="_Toc532827476"/>
      <w:bookmarkStart w:id="2222" w:name="_Toc532827600"/>
      <w:bookmarkStart w:id="2223" w:name="_Toc532827884"/>
      <w:bookmarkStart w:id="2224" w:name="_Toc532892555"/>
      <w:r>
        <w:lastRenderedPageBreak/>
        <w:t>Using Live Data</w:t>
      </w:r>
      <w:bookmarkEnd w:id="2192"/>
      <w:bookmarkEnd w:id="2193"/>
      <w:bookmarkEnd w:id="2194"/>
      <w:bookmarkEnd w:id="2195"/>
      <w:bookmarkEnd w:id="2196"/>
      <w:bookmarkEnd w:id="2197"/>
      <w:bookmarkEnd w:id="2198"/>
      <w:bookmarkEnd w:id="2199"/>
      <w:bookmarkEnd w:id="2200"/>
      <w:bookmarkEnd w:id="2201"/>
      <w:r>
        <w:t xml:space="preserve"> Output</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p>
    <w:p w14:paraId="626472B6" w14:textId="10A82EE5"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all relevant </w:t>
      </w:r>
      <w:r w:rsidR="00FC7ACE">
        <w:t xml:space="preserve">process information, </w:t>
      </w:r>
      <w:r w:rsidRPr="0075789B">
        <w:t xml:space="preserve">profile data, </w:t>
      </w:r>
      <w:r w:rsidR="0044235C">
        <w:t xml:space="preserve">Virtual Profile data, </w:t>
      </w:r>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09729A27"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w:t>
      </w:r>
      <w:r w:rsidR="0044235C">
        <w:t>le</w:t>
      </w:r>
      <w:r w:rsidRPr="0075789B">
        <w:t xml:space="preserve">.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6E1053C0" w:rsidR="00104808" w:rsidRPr="00582A6D" w:rsidRDefault="00A67368" w:rsidP="00104808">
      <w:pPr>
        <w:jc w:val="center"/>
        <w:rPr>
          <w:lang w:val="en"/>
        </w:rPr>
      </w:pPr>
      <w:r>
        <w:rPr>
          <w:noProof/>
        </w:rPr>
        <w:drawing>
          <wp:inline distT="0" distB="0" distL="0" distR="0" wp14:anchorId="58327478" wp14:editId="51FBADC8">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8FC0B90" w14:textId="77777777" w:rsidR="00104808" w:rsidRPr="0075789B" w:rsidRDefault="00104808" w:rsidP="00104808">
      <w:pPr>
        <w:pStyle w:val="Caption"/>
      </w:pPr>
      <w:r>
        <w:t xml:space="preserve">Figure </w:t>
      </w:r>
      <w:fldSimple w:instr=" SEQ Figure \* ARABIC ">
        <w:r w:rsidR="0013342E">
          <w:rPr>
            <w:noProof/>
          </w:rPr>
          <w:t>147</w:t>
        </w:r>
      </w:fldSimple>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2225" w:name="_Toc393899781"/>
      <w:r>
        <w:br w:type="page"/>
      </w:r>
      <w:bookmarkStart w:id="2226" w:name="_Toc467442561"/>
      <w:bookmarkStart w:id="2227" w:name="_Toc469043205"/>
      <w:bookmarkStart w:id="2228" w:name="_Toc469043785"/>
      <w:bookmarkStart w:id="2229" w:name="_Toc469045122"/>
      <w:bookmarkStart w:id="2230" w:name="_Toc469612979"/>
      <w:bookmarkStart w:id="2231" w:name="_Toc491175129"/>
      <w:bookmarkStart w:id="2232" w:name="_Toc491264038"/>
      <w:bookmarkStart w:id="2233" w:name="_Toc494303964"/>
      <w:bookmarkStart w:id="2234" w:name="_Toc532827304"/>
      <w:bookmarkStart w:id="2235" w:name="_Toc532827477"/>
      <w:bookmarkStart w:id="2236" w:name="_Toc532827885"/>
      <w:r w:rsidRPr="0075789B">
        <w:lastRenderedPageBreak/>
        <w:t>L</w:t>
      </w:r>
      <w:r w:rsidR="004D6644">
        <w:t>DO</w:t>
      </w:r>
      <w:r w:rsidRPr="0075789B">
        <w:t xml:space="preserve"> </w:t>
      </w:r>
      <w:bookmarkEnd w:id="2225"/>
      <w:r w:rsidRPr="0075789B">
        <w:t>Formats</w:t>
      </w:r>
      <w:bookmarkEnd w:id="2226"/>
      <w:bookmarkEnd w:id="2227"/>
      <w:bookmarkEnd w:id="2228"/>
      <w:bookmarkEnd w:id="2229"/>
      <w:bookmarkEnd w:id="2230"/>
      <w:bookmarkEnd w:id="2231"/>
      <w:bookmarkEnd w:id="2232"/>
      <w:bookmarkEnd w:id="2233"/>
      <w:bookmarkEnd w:id="2234"/>
      <w:bookmarkEnd w:id="2235"/>
      <w:bookmarkEnd w:id="2236"/>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77777777" w:rsidR="00104808" w:rsidRPr="0075789B" w:rsidRDefault="00104808" w:rsidP="00AA5614">
      <w:pPr>
        <w:numPr>
          <w:ilvl w:val="0"/>
          <w:numId w:val="78"/>
        </w:numPr>
      </w:pPr>
      <w:r w:rsidRPr="0075789B">
        <w:t>LDO 1 Board 1 File (txt output)</w:t>
      </w:r>
    </w:p>
    <w:p w14:paraId="26811C45" w14:textId="77777777" w:rsidR="00104808" w:rsidRPr="0075789B" w:rsidRDefault="00104808" w:rsidP="00AA5614">
      <w:pPr>
        <w:numPr>
          <w:ilvl w:val="0"/>
          <w:numId w:val="78"/>
        </w:numPr>
      </w:pPr>
      <w:r w:rsidRPr="0075789B">
        <w:t>LDO XML format (1 Board 1 File)</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77777777" w:rsidR="00104808" w:rsidRPr="0075789B" w:rsidRDefault="00104808">
      <w:pPr>
        <w:pStyle w:val="Heading2"/>
      </w:pPr>
      <w:bookmarkStart w:id="2237" w:name="_Toc467442562"/>
      <w:bookmarkStart w:id="2238" w:name="_Toc469043206"/>
      <w:bookmarkStart w:id="2239" w:name="_Toc469043786"/>
      <w:bookmarkStart w:id="2240" w:name="_Toc469045123"/>
      <w:bookmarkStart w:id="2241" w:name="_Toc469612980"/>
      <w:bookmarkStart w:id="2242" w:name="_Toc491175130"/>
      <w:bookmarkStart w:id="2243" w:name="_Toc491264039"/>
      <w:bookmarkStart w:id="2244" w:name="_Toc494303965"/>
      <w:bookmarkStart w:id="2245" w:name="_Toc532827305"/>
      <w:bookmarkStart w:id="2246" w:name="_Toc532827478"/>
      <w:bookmarkStart w:id="2247" w:name="_Toc532827886"/>
      <w:r w:rsidRPr="0075789B">
        <w:t xml:space="preserve">Details </w:t>
      </w:r>
      <w:proofErr w:type="gramStart"/>
      <w:r w:rsidR="00754243" w:rsidRPr="0075789B">
        <w:t>Of</w:t>
      </w:r>
      <w:proofErr w:type="gramEnd"/>
      <w:r w:rsidR="00754243" w:rsidRPr="0075789B">
        <w:t xml:space="preserve"> </w:t>
      </w:r>
      <w:r w:rsidRPr="0075789B">
        <w:t>Output Files</w:t>
      </w:r>
      <w:bookmarkEnd w:id="2237"/>
      <w:bookmarkEnd w:id="2238"/>
      <w:bookmarkEnd w:id="2239"/>
      <w:bookmarkEnd w:id="2240"/>
      <w:bookmarkEnd w:id="2241"/>
      <w:bookmarkEnd w:id="2242"/>
      <w:bookmarkEnd w:id="2243"/>
      <w:bookmarkEnd w:id="2244"/>
      <w:bookmarkEnd w:id="2245"/>
      <w:bookmarkEnd w:id="2246"/>
      <w:bookmarkEnd w:id="2247"/>
    </w:p>
    <w:p w14:paraId="17389E46" w14:textId="5BE95A6D" w:rsidR="00104808" w:rsidRPr="0075789B" w:rsidRDefault="00104808" w:rsidP="008F51FF">
      <w:pPr>
        <w:pStyle w:val="Heading3"/>
      </w:pPr>
      <w:bookmarkStart w:id="2248" w:name="_Toc469045124"/>
      <w:bookmarkStart w:id="2249" w:name="_Toc532827479"/>
      <w:bookmarkStart w:id="2250" w:name="_Toc532827887"/>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004D6644" w:rsidRPr="0075789B">
        <w:t>WordPad</w:t>
      </w:r>
      <w:bookmarkEnd w:id="2248"/>
      <w:bookmarkEnd w:id="2249"/>
      <w:bookmarkEnd w:id="2250"/>
    </w:p>
    <w:p w14:paraId="721CA48A" w14:textId="77777777" w:rsidR="00104808" w:rsidRPr="0075789B" w:rsidRDefault="00104808" w:rsidP="00AA5614">
      <w:pPr>
        <w:numPr>
          <w:ilvl w:val="0"/>
          <w:numId w:val="79"/>
        </w:numPr>
      </w:pPr>
      <w:r w:rsidRPr="0075789B">
        <w:t xml:space="preserve">The output file type is </w:t>
      </w:r>
      <w:proofErr w:type="gramStart"/>
      <w:r w:rsidRPr="0075789B">
        <w:t>a  .</w:t>
      </w:r>
      <w:proofErr w:type="gramEnd"/>
      <w:r w:rsidRPr="0075789B">
        <w:t xml:space="preserve">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0369D102" w:rsidR="00104808" w:rsidRPr="0075789B" w:rsidRDefault="00104808" w:rsidP="00AA5614">
      <w:pPr>
        <w:numPr>
          <w:ilvl w:val="0"/>
          <w:numId w:val="79"/>
        </w:numPr>
      </w:pPr>
      <w:r w:rsidRPr="0075789B">
        <w:t>File is appended as each VP is calculated</w:t>
      </w:r>
    </w:p>
    <w:p w14:paraId="73099AC2" w14:textId="0D83EEB4" w:rsidR="00104808" w:rsidRPr="0075789B" w:rsidRDefault="00104808" w:rsidP="00AA5614">
      <w:pPr>
        <w:numPr>
          <w:ilvl w:val="0"/>
          <w:numId w:val="79"/>
        </w:numPr>
      </w:pPr>
      <w:r w:rsidRPr="0075789B">
        <w:t xml:space="preserve">The default output file name is </w:t>
      </w:r>
      <w:r w:rsidR="00F368FC">
        <w:t>KIC</w:t>
      </w:r>
      <w:r w:rsidR="00CA2F57">
        <w:t>_VISION</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5EE3C1AB" w:rsidR="00104808" w:rsidRPr="0075789B" w:rsidRDefault="00104808" w:rsidP="00AA5614">
      <w:pPr>
        <w:numPr>
          <w:ilvl w:val="0"/>
          <w:numId w:val="80"/>
        </w:numPr>
      </w:pPr>
      <w:r w:rsidRPr="0075789B">
        <w:t xml:space="preserve">When default or user defined naming is selected, output file is overwritten </w:t>
      </w:r>
      <w:r w:rsidR="00A67368">
        <w:t>at</w:t>
      </w:r>
      <w:r w:rsidRPr="0075789B">
        <w:t xml:space="preserve"> </w:t>
      </w:r>
      <w:r w:rsidR="00A67368">
        <w:t>virtual profile</w:t>
      </w:r>
      <w:r w:rsidRPr="0075789B">
        <w:t xml:space="preserve"> changeover </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2251" w:name="_Toc469045125"/>
      <w:bookmarkStart w:id="2252" w:name="_Toc532827480"/>
      <w:bookmarkStart w:id="2253" w:name="_Toc532827888"/>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Pr="0075789B">
        <w:t>Excel</w:t>
      </w:r>
      <w:bookmarkEnd w:id="2251"/>
      <w:bookmarkEnd w:id="2252"/>
      <w:bookmarkEnd w:id="2253"/>
    </w:p>
    <w:p w14:paraId="72777DC6" w14:textId="77777777" w:rsidR="00104808" w:rsidRPr="0075789B" w:rsidRDefault="00104808" w:rsidP="00AA5614">
      <w:pPr>
        <w:numPr>
          <w:ilvl w:val="0"/>
          <w:numId w:val="83"/>
        </w:numPr>
      </w:pPr>
      <w:r w:rsidRPr="0075789B">
        <w:t xml:space="preserve">The output file type is </w:t>
      </w:r>
      <w:proofErr w:type="gramStart"/>
      <w:r w:rsidRPr="0075789B">
        <w:t>a  .</w:t>
      </w:r>
      <w:proofErr w:type="gramEnd"/>
      <w:r w:rsidRPr="0075789B">
        <w:t xml:space="preserve">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6289B587" w:rsidR="00104808" w:rsidRPr="0075789B" w:rsidRDefault="00104808" w:rsidP="00AA5614">
      <w:pPr>
        <w:numPr>
          <w:ilvl w:val="0"/>
          <w:numId w:val="83"/>
        </w:numPr>
      </w:pPr>
      <w:r w:rsidRPr="0075789B">
        <w:t>File is appended as each VP is calculated</w:t>
      </w:r>
    </w:p>
    <w:p w14:paraId="558850CA" w14:textId="5805F846" w:rsidR="00104808" w:rsidRPr="0075789B" w:rsidRDefault="00104808" w:rsidP="00AA5614">
      <w:pPr>
        <w:numPr>
          <w:ilvl w:val="0"/>
          <w:numId w:val="83"/>
        </w:numPr>
      </w:pPr>
      <w:r w:rsidRPr="0075789B">
        <w:t xml:space="preserve">The default output file name is </w:t>
      </w:r>
      <w:r w:rsidR="00CA2F57">
        <w:t>KIC_VISION</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78127569" w:rsidR="00104808" w:rsidRPr="0075789B" w:rsidRDefault="00104808" w:rsidP="00AA5614">
      <w:pPr>
        <w:numPr>
          <w:ilvl w:val="0"/>
          <w:numId w:val="80"/>
        </w:numPr>
      </w:pPr>
      <w:r w:rsidRPr="0075789B">
        <w:t xml:space="preserve">When default or user defined naming is selected, output file is overwritten </w:t>
      </w:r>
      <w:r w:rsidR="004D6644">
        <w:t xml:space="preserve">at </w:t>
      </w:r>
      <w:r w:rsidR="00A67368">
        <w:t>virtual profile</w:t>
      </w:r>
      <w:r w:rsidR="004D6644">
        <w:t xml:space="preserve">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77777777" w:rsidR="00104808" w:rsidRPr="0075789B" w:rsidRDefault="00104808" w:rsidP="008F51FF">
      <w:pPr>
        <w:pStyle w:val="Heading3"/>
      </w:pPr>
      <w:bookmarkStart w:id="2254" w:name="_Toc469045126"/>
      <w:bookmarkStart w:id="2255" w:name="_Toc532827481"/>
      <w:bookmarkStart w:id="2256" w:name="_Toc532827889"/>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(Txt Output)</w:t>
      </w:r>
      <w:bookmarkEnd w:id="2254"/>
      <w:bookmarkEnd w:id="2255"/>
      <w:bookmarkEnd w:id="2256"/>
    </w:p>
    <w:p w14:paraId="7CA705CE" w14:textId="77777777" w:rsidR="00104808" w:rsidRPr="0075789B" w:rsidRDefault="00104808" w:rsidP="00AA5614">
      <w:pPr>
        <w:numPr>
          <w:ilvl w:val="0"/>
          <w:numId w:val="84"/>
        </w:numPr>
      </w:pPr>
      <w:r w:rsidRPr="0075789B">
        <w:t xml:space="preserve">The output file type is </w:t>
      </w:r>
      <w:proofErr w:type="gramStart"/>
      <w:r w:rsidRPr="0075789B">
        <w:t>a  .</w:t>
      </w:r>
      <w:proofErr w:type="gramEnd"/>
      <w:r w:rsidRPr="0075789B">
        <w:t xml:space="preserve">TXT </w:t>
      </w:r>
    </w:p>
    <w:p w14:paraId="2E96B80F" w14:textId="772F3121" w:rsidR="00104808" w:rsidRPr="0075789B" w:rsidRDefault="00104808" w:rsidP="00AA5614">
      <w:pPr>
        <w:numPr>
          <w:ilvl w:val="0"/>
          <w:numId w:val="84"/>
        </w:numPr>
      </w:pPr>
      <w:r w:rsidRPr="0075789B">
        <w:t>Separate individual file is generated as</w:t>
      </w:r>
      <w:r w:rsidR="00A67368">
        <w:t xml:space="preserve"> each</w:t>
      </w:r>
      <w:r w:rsidRPr="0075789B">
        <w:t xml:space="preserve"> VP is calculated</w:t>
      </w:r>
    </w:p>
    <w:p w14:paraId="671FD39D" w14:textId="687CC615" w:rsidR="00104808" w:rsidRPr="0075789B" w:rsidRDefault="00104808" w:rsidP="00AA5614">
      <w:pPr>
        <w:numPr>
          <w:ilvl w:val="0"/>
          <w:numId w:val="84"/>
        </w:numPr>
      </w:pPr>
      <w:r w:rsidRPr="0075789B">
        <w:t xml:space="preserve">File name is </w:t>
      </w:r>
      <w:r w:rsidRPr="0075789B">
        <w:rPr>
          <w:rFonts w:eastAsia="Calibri"/>
        </w:rPr>
        <w:t>ProductName_OvenName_YYMMDD_HH-MM-SS</w:t>
      </w:r>
      <w:r w:rsidR="00A67368">
        <w:rPr>
          <w:rFonts w:eastAsia="Calibri"/>
        </w:rPr>
        <w:t>.txt</w:t>
      </w:r>
    </w:p>
    <w:p w14:paraId="4B0628C4" w14:textId="77777777" w:rsidR="00104808" w:rsidRPr="0075789B" w:rsidRDefault="00104808" w:rsidP="00AA5614">
      <w:pPr>
        <w:numPr>
          <w:ilvl w:val="0"/>
          <w:numId w:val="84"/>
        </w:numPr>
      </w:pPr>
      <w:r w:rsidRPr="0075789B">
        <w:t>User cannot change file name</w:t>
      </w:r>
    </w:p>
    <w:p w14:paraId="4656D546" w14:textId="255C6749" w:rsidR="00104808" w:rsidRPr="0075789B" w:rsidRDefault="00C653DF" w:rsidP="008F51FF">
      <w:pPr>
        <w:pStyle w:val="Heading3"/>
      </w:pPr>
      <w:bookmarkStart w:id="2257" w:name="_Toc469045127"/>
      <w:bookmarkStart w:id="2258" w:name="_Toc532827482"/>
      <w:bookmarkStart w:id="2259" w:name="_Toc532827890"/>
      <w:r w:rsidRPr="0075789B">
        <w:t>L</w:t>
      </w:r>
      <w:r w:rsidR="004D6644">
        <w:t>DO</w:t>
      </w:r>
      <w:r w:rsidRPr="0075789B">
        <w:t xml:space="preserve"> X</w:t>
      </w:r>
      <w:r w:rsidR="004D6644">
        <w:t>ML</w:t>
      </w:r>
      <w:r w:rsidRPr="0075789B">
        <w:t xml:space="preserve"> (1 Board 1 File)</w:t>
      </w:r>
      <w:bookmarkEnd w:id="2257"/>
      <w:bookmarkEnd w:id="2258"/>
      <w:bookmarkEnd w:id="2259"/>
    </w:p>
    <w:p w14:paraId="0C40B1C1" w14:textId="77777777" w:rsidR="00104808" w:rsidRPr="0075789B" w:rsidRDefault="00104808" w:rsidP="00AA5614">
      <w:pPr>
        <w:numPr>
          <w:ilvl w:val="0"/>
          <w:numId w:val="85"/>
        </w:numPr>
      </w:pPr>
      <w:r w:rsidRPr="0075789B">
        <w:t xml:space="preserve">The output file type is </w:t>
      </w:r>
      <w:proofErr w:type="gramStart"/>
      <w:r w:rsidRPr="0075789B">
        <w:t>a  .</w:t>
      </w:r>
      <w:proofErr w:type="gramEnd"/>
      <w:r w:rsidRPr="0075789B">
        <w:t>XML file</w:t>
      </w:r>
    </w:p>
    <w:p w14:paraId="28EFEBFE" w14:textId="15C800A7" w:rsidR="00104808" w:rsidRPr="0075789B" w:rsidRDefault="00104808" w:rsidP="00AA5614">
      <w:pPr>
        <w:numPr>
          <w:ilvl w:val="0"/>
          <w:numId w:val="85"/>
        </w:numPr>
      </w:pPr>
      <w:r w:rsidRPr="0075789B">
        <w:t xml:space="preserve">Separate individual file is generated as </w:t>
      </w:r>
      <w:r w:rsidR="00A67368">
        <w:t>each</w:t>
      </w:r>
      <w:r w:rsidRPr="0075789B">
        <w:t xml:space="preserve"> VP is calculated</w:t>
      </w:r>
    </w:p>
    <w:p w14:paraId="173D2F91" w14:textId="34CDC529" w:rsidR="00104808" w:rsidRPr="0075789B" w:rsidRDefault="00104808" w:rsidP="00AA5614">
      <w:pPr>
        <w:numPr>
          <w:ilvl w:val="0"/>
          <w:numId w:val="85"/>
        </w:numPr>
      </w:pPr>
      <w:r w:rsidRPr="0075789B">
        <w:t xml:space="preserve">File name is </w:t>
      </w:r>
      <w:r w:rsidRPr="0075789B">
        <w:rPr>
          <w:rFonts w:eastAsia="Calibri"/>
        </w:rPr>
        <w:t>ProductName_OvenName_YYMMDD_HH-MM-SS</w:t>
      </w:r>
    </w:p>
    <w:p w14:paraId="5D46674E" w14:textId="141A1D9D" w:rsidR="005A0A10" w:rsidRPr="005A0A10" w:rsidRDefault="00104808">
      <w:pPr>
        <w:numPr>
          <w:ilvl w:val="0"/>
          <w:numId w:val="85"/>
        </w:numPr>
        <w:rPr>
          <w:rFonts w:ascii="Trebuchet MS" w:hAnsi="Trebuchet MS"/>
          <w:sz w:val="24"/>
          <w:szCs w:val="24"/>
        </w:rPr>
      </w:pPr>
      <w:r w:rsidRPr="0075789B">
        <w:t>User cannot change file name</w:t>
      </w:r>
    </w:p>
    <w:p w14:paraId="0DC550EE" w14:textId="751F5C5A" w:rsidR="00104808" w:rsidRDefault="00104808" w:rsidP="004D6644">
      <w:r w:rsidRPr="004D6644">
        <w:rPr>
          <w:b/>
          <w:u w:val="single"/>
        </w:rPr>
        <w:t>Note:</w:t>
      </w:r>
      <w:r w:rsidRPr="004D6644">
        <w:t xml:space="preserve"> Examples of each of the available output file types can be found in the C:\Software Root Directory\Sample LDO files folder. </w:t>
      </w:r>
    </w:p>
    <w:p w14:paraId="6BE73C7B" w14:textId="77777777" w:rsidR="004351CE" w:rsidRPr="0075789B" w:rsidRDefault="004351CE" w:rsidP="004351CE">
      <w:pPr>
        <w:pStyle w:val="Heading3"/>
      </w:pPr>
      <w:bookmarkStart w:id="2260" w:name="_Toc504120441"/>
      <w:bookmarkStart w:id="2261" w:name="_Toc506816659"/>
      <w:bookmarkStart w:id="2262" w:name="_Toc528426763"/>
      <w:bookmarkStart w:id="2263" w:name="_Toc528427052"/>
      <w:bookmarkStart w:id="2264" w:name="_Toc532827483"/>
      <w:bookmarkStart w:id="2265" w:name="_Toc532827891"/>
      <w:r>
        <w:lastRenderedPageBreak/>
        <w:t xml:space="preserve">LDO </w:t>
      </w:r>
      <w:r w:rsidRPr="0075789B">
        <w:t>1 Board 1 File</w:t>
      </w:r>
      <w:r>
        <w:t xml:space="preserve"> (CSV format)</w:t>
      </w:r>
      <w:bookmarkEnd w:id="2260"/>
      <w:bookmarkEnd w:id="2261"/>
      <w:bookmarkEnd w:id="2262"/>
      <w:bookmarkEnd w:id="2263"/>
      <w:bookmarkEnd w:id="2264"/>
      <w:bookmarkEnd w:id="2265"/>
    </w:p>
    <w:p w14:paraId="210822FC" w14:textId="77777777" w:rsidR="004351CE" w:rsidRPr="0075789B" w:rsidRDefault="004351CE" w:rsidP="004351CE">
      <w:pPr>
        <w:numPr>
          <w:ilvl w:val="0"/>
          <w:numId w:val="85"/>
        </w:numPr>
      </w:pPr>
      <w:r>
        <w:t>The output file type is a .CSV</w:t>
      </w:r>
      <w:r w:rsidRPr="0075789B">
        <w:t xml:space="preserve"> file</w:t>
      </w:r>
    </w:p>
    <w:p w14:paraId="5032F164" w14:textId="0EE35E2E" w:rsidR="004351CE" w:rsidRPr="0075789B" w:rsidRDefault="004351CE" w:rsidP="004351CE">
      <w:pPr>
        <w:numPr>
          <w:ilvl w:val="0"/>
          <w:numId w:val="85"/>
        </w:numPr>
      </w:pPr>
      <w:r w:rsidRPr="0075789B">
        <w:t>Separate indivi</w:t>
      </w:r>
      <w:r>
        <w:t>dual file is generated as each</w:t>
      </w:r>
      <w:r w:rsidRPr="0075789B">
        <w:t xml:space="preserve"> VP is calculated</w:t>
      </w:r>
    </w:p>
    <w:p w14:paraId="4D636CFB" w14:textId="400BF980" w:rsidR="004351CE" w:rsidRPr="0075789B" w:rsidRDefault="004351CE" w:rsidP="004351CE">
      <w:pPr>
        <w:numPr>
          <w:ilvl w:val="0"/>
          <w:numId w:val="85"/>
        </w:numPr>
      </w:pPr>
      <w:r w:rsidRPr="0075789B">
        <w:t xml:space="preserve">File name is </w:t>
      </w:r>
      <w:r w:rsidRPr="0075789B">
        <w:rPr>
          <w:rFonts w:eastAsia="Calibri"/>
        </w:rPr>
        <w:t>ProductName_OvenName_YYMMDD_HH-MM</w:t>
      </w:r>
      <w:r>
        <w:rPr>
          <w:rFonts w:eastAsia="Calibri"/>
        </w:rPr>
        <w:t>-SS</w:t>
      </w:r>
    </w:p>
    <w:p w14:paraId="7A58C959" w14:textId="77777777" w:rsidR="004351CE" w:rsidRDefault="004351CE" w:rsidP="004351CE">
      <w:pPr>
        <w:numPr>
          <w:ilvl w:val="0"/>
          <w:numId w:val="85"/>
        </w:numPr>
      </w:pPr>
      <w:r w:rsidRPr="0075789B">
        <w:t>User cannot change file name</w:t>
      </w:r>
      <w:r>
        <w:t xml:space="preserve"> – with exception of not including barcode in file name</w:t>
      </w:r>
    </w:p>
    <w:p w14:paraId="3B315850" w14:textId="77777777" w:rsidR="004351CE" w:rsidRPr="0075789B" w:rsidRDefault="004351CE" w:rsidP="004351CE">
      <w:pPr>
        <w:ind w:left="360"/>
      </w:pPr>
    </w:p>
    <w:p w14:paraId="6F15CE00" w14:textId="77777777" w:rsidR="004351CE" w:rsidRPr="004D6644" w:rsidRDefault="004351CE" w:rsidP="004351CE">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4F26E91F" w14:textId="77777777" w:rsidR="004351CE" w:rsidRPr="004D6644" w:rsidRDefault="004351CE" w:rsidP="004D6644">
      <w:pPr>
        <w:rPr>
          <w:rFonts w:ascii="Trebuchet MS" w:hAnsi="Trebuchet MS"/>
          <w:sz w:val="24"/>
          <w:szCs w:val="24"/>
        </w:rPr>
      </w:pPr>
    </w:p>
    <w:p w14:paraId="65BE7C05" w14:textId="77777777" w:rsidR="00104808" w:rsidRPr="0075789B" w:rsidRDefault="00104808">
      <w:pPr>
        <w:pStyle w:val="Heading2"/>
      </w:pPr>
      <w:bookmarkStart w:id="2266" w:name="_Toc467442563"/>
      <w:bookmarkStart w:id="2267" w:name="_Toc469043207"/>
      <w:bookmarkStart w:id="2268" w:name="_Toc469043787"/>
      <w:bookmarkStart w:id="2269" w:name="_Toc469045128"/>
      <w:bookmarkStart w:id="2270" w:name="_Toc469612981"/>
      <w:bookmarkStart w:id="2271" w:name="_Toc491175131"/>
      <w:bookmarkStart w:id="2272" w:name="_Toc491264040"/>
      <w:bookmarkStart w:id="2273" w:name="_Toc494303966"/>
      <w:bookmarkStart w:id="2274" w:name="_Toc532827306"/>
      <w:bookmarkStart w:id="2275" w:name="_Toc532827484"/>
      <w:bookmarkStart w:id="2276" w:name="_Toc532827892"/>
      <w:r>
        <w:t>Configure</w:t>
      </w:r>
      <w:r w:rsidRPr="0075789B">
        <w:t xml:space="preserve"> LDO</w:t>
      </w:r>
      <w:bookmarkEnd w:id="2266"/>
      <w:bookmarkEnd w:id="2267"/>
      <w:bookmarkEnd w:id="2268"/>
      <w:bookmarkEnd w:id="2269"/>
      <w:bookmarkEnd w:id="2270"/>
      <w:bookmarkEnd w:id="2271"/>
      <w:bookmarkEnd w:id="2272"/>
      <w:bookmarkEnd w:id="2273"/>
      <w:bookmarkEnd w:id="2274"/>
      <w:bookmarkEnd w:id="2275"/>
      <w:bookmarkEnd w:id="2276"/>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p>
    <w:p w14:paraId="0148D1C3" w14:textId="55117C1A" w:rsidR="00104808" w:rsidRDefault="00A67368" w:rsidP="00104808">
      <w:pPr>
        <w:jc w:val="center"/>
      </w:pPr>
      <w:r>
        <w:rPr>
          <w:noProof/>
        </w:rPr>
        <w:drawing>
          <wp:inline distT="0" distB="0" distL="0" distR="0" wp14:anchorId="2B55BDED" wp14:editId="2F5C7BCA">
            <wp:extent cx="3993517" cy="3346704"/>
            <wp:effectExtent l="0" t="0" r="698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config.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93517" cy="3346704"/>
                    </a:xfrm>
                    <a:prstGeom prst="rect">
                      <a:avLst/>
                    </a:prstGeom>
                  </pic:spPr>
                </pic:pic>
              </a:graphicData>
            </a:graphic>
          </wp:inline>
        </w:drawing>
      </w:r>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8F51FF">
      <w:pPr>
        <w:pStyle w:val="Heading3"/>
      </w:pPr>
      <w:r>
        <w:br w:type="page"/>
      </w:r>
      <w:bookmarkStart w:id="2277" w:name="_Toc467442564"/>
      <w:bookmarkStart w:id="2278" w:name="_Toc469045129"/>
      <w:bookmarkStart w:id="2279" w:name="_Toc532827485"/>
      <w:bookmarkStart w:id="2280" w:name="_Toc532827893"/>
      <w:r w:rsidR="00C653DF" w:rsidRPr="004D6644">
        <w:lastRenderedPageBreak/>
        <w:t>Delete Accumulated L</w:t>
      </w:r>
      <w:r w:rsidR="004D6644" w:rsidRPr="004D6644">
        <w:t>DO</w:t>
      </w:r>
      <w:r w:rsidR="00C653DF" w:rsidRPr="004D6644">
        <w:t xml:space="preserve"> Files</w:t>
      </w:r>
      <w:bookmarkEnd w:id="2277"/>
      <w:bookmarkEnd w:id="2278"/>
      <w:bookmarkEnd w:id="2279"/>
      <w:bookmarkEnd w:id="2280"/>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rsidP="006E1668"/>
    <w:p w14:paraId="72F903F1" w14:textId="77777777" w:rsidR="00104808" w:rsidRDefault="00104808" w:rsidP="006E1668"/>
    <w:tbl>
      <w:tblPr>
        <w:tblW w:w="0" w:type="auto"/>
        <w:tblLook w:val="04A0" w:firstRow="1" w:lastRow="0" w:firstColumn="1" w:lastColumn="0" w:noHBand="0" w:noVBand="1"/>
      </w:tblPr>
      <w:tblGrid>
        <w:gridCol w:w="6498"/>
        <w:gridCol w:w="3078"/>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01"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0113ABF5" w14:textId="77777777" w:rsidR="00106ABA" w:rsidRDefault="00106ABA" w:rsidP="00A646A2">
      <w:pPr>
        <w:rPr>
          <w:highlight w:val="yellow"/>
        </w:rPr>
      </w:pPr>
    </w:p>
    <w:p w14:paraId="226D1E84" w14:textId="60CF2087" w:rsidR="0016505C" w:rsidRDefault="0016505C" w:rsidP="006E1668">
      <w:bookmarkStart w:id="2281" w:name="_Toc329249448"/>
    </w:p>
    <w:p w14:paraId="051FD4A8" w14:textId="77777777" w:rsidR="0016505C" w:rsidRDefault="0016505C">
      <w:pPr>
        <w:rPr>
          <w:rFonts w:ascii="Arial" w:hAnsi="Arial"/>
          <w:b/>
          <w:kern w:val="28"/>
          <w:sz w:val="40"/>
          <w:szCs w:val="36"/>
        </w:rPr>
      </w:pPr>
      <w:r>
        <w:br w:type="page"/>
      </w:r>
    </w:p>
    <w:p w14:paraId="072EAD1A" w14:textId="77777777" w:rsidR="005A4E4B" w:rsidRDefault="005A4E4B" w:rsidP="005A4E4B">
      <w:pPr>
        <w:pStyle w:val="Heading1"/>
      </w:pPr>
      <w:bookmarkStart w:id="2282" w:name="_Toc532827307"/>
      <w:bookmarkStart w:id="2283" w:name="_Toc532827486"/>
      <w:bookmarkStart w:id="2284" w:name="_Toc532827601"/>
      <w:bookmarkStart w:id="2285" w:name="_Toc532827894"/>
      <w:bookmarkStart w:id="2286" w:name="_Toc532892556"/>
      <w:r>
        <w:lastRenderedPageBreak/>
        <w:t>Troubleshoot COM Ports</w:t>
      </w:r>
      <w:bookmarkEnd w:id="2282"/>
      <w:bookmarkEnd w:id="2283"/>
      <w:bookmarkEnd w:id="2284"/>
      <w:bookmarkEnd w:id="2285"/>
      <w:bookmarkEnd w:id="2286"/>
    </w:p>
    <w:p w14:paraId="24B363D6" w14:textId="77777777" w:rsidR="005A4E4B" w:rsidRPr="00F0388A" w:rsidRDefault="005A4E4B" w:rsidP="005A4E4B">
      <w:pPr>
        <w:pStyle w:val="Heading3"/>
      </w:pPr>
      <w:bookmarkStart w:id="2287" w:name="_Toc532827487"/>
      <w:bookmarkStart w:id="2288" w:name="_Toc532827895"/>
      <w:r w:rsidRPr="00F0388A">
        <w:t>Comport.Exe</w:t>
      </w:r>
      <w:bookmarkEnd w:id="2287"/>
      <w:bookmarkEnd w:id="2288"/>
    </w:p>
    <w:p w14:paraId="1109D4B9" w14:textId="77777777" w:rsidR="005A4E4B" w:rsidRDefault="005A4E4B" w:rsidP="005A4E4B">
      <w:r w:rsidRPr="00F0388A">
        <w:t xml:space="preserve">The </w:t>
      </w:r>
      <w:r>
        <w:t>software</w:t>
      </w:r>
      <w:r w:rsidRPr="00F0388A">
        <w:t xml:space="preserve"> installation includes a software utility that will help the technician troubleshoot and identify easily if the COM port is functional or not.  Check </w:t>
      </w:r>
      <w:r w:rsidRPr="00F0388A">
        <w:rPr>
          <w:rStyle w:val="PlainTextChar"/>
        </w:rPr>
        <w:t>C:\</w:t>
      </w:r>
      <w:r>
        <w:rPr>
          <w:rStyle w:val="PlainTextChar"/>
        </w:rPr>
        <w:t>Software Root Directory</w:t>
      </w:r>
      <w:r w:rsidRPr="00F0388A">
        <w:rPr>
          <w:rStyle w:val="PlainTextChar"/>
        </w:rPr>
        <w:t>\</w:t>
      </w:r>
      <w:r w:rsidRPr="00F0388A">
        <w:t xml:space="preserve"> folder for the file COMport.exe.  Double click to open.  </w:t>
      </w:r>
    </w:p>
    <w:p w14:paraId="413277BA" w14:textId="2A5CE0AA" w:rsidR="005A4E4B" w:rsidRDefault="005A4E4B" w:rsidP="005A4E4B">
      <w:pPr>
        <w:keepNext/>
        <w:jc w:val="center"/>
      </w:pPr>
      <w:r>
        <w:rPr>
          <w:noProof/>
        </w:rPr>
        <w:drawing>
          <wp:inline distT="0" distB="0" distL="0" distR="0" wp14:anchorId="2C29F297" wp14:editId="604C5F73">
            <wp:extent cx="3622675" cy="2581275"/>
            <wp:effectExtent l="19050" t="19050" r="15875" b="28575"/>
            <wp:docPr id="3014" name="Picture 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p>
    <w:p w14:paraId="4827EF17" w14:textId="77777777" w:rsidR="005A4E4B" w:rsidRDefault="005A4E4B" w:rsidP="005A4E4B">
      <w:pPr>
        <w:pStyle w:val="Caption"/>
      </w:pPr>
      <w:r>
        <w:t>COMPort Test – Main Screen</w:t>
      </w:r>
    </w:p>
    <w:p w14:paraId="3F0C1B00" w14:textId="77777777" w:rsidR="005A4E4B" w:rsidRDefault="005A4E4B" w:rsidP="005A4E4B"/>
    <w:p w14:paraId="4E749A14" w14:textId="77777777" w:rsidR="005A4E4B" w:rsidRDefault="005A4E4B" w:rsidP="005A4E4B">
      <w:r>
        <w:t>Once the COMport.exe software is open, select the COM port that you wish to test and click the “Run Test on Selected Ports” button.  A message appears in the main window</w:t>
      </w:r>
      <w:r w:rsidRPr="002E2535">
        <w:t xml:space="preserve">.  </w:t>
      </w:r>
    </w:p>
    <w:p w14:paraId="6A47CB41" w14:textId="77777777" w:rsidR="005A4E4B" w:rsidRDefault="005A4E4B" w:rsidP="005A4E4B"/>
    <w:p w14:paraId="5F4D5C38" w14:textId="5B28D9CE" w:rsidR="005A4E4B" w:rsidRDefault="005A4E4B" w:rsidP="005A4E4B">
      <w:pPr>
        <w:keepNext/>
        <w:jc w:val="center"/>
      </w:pPr>
      <w:r>
        <w:rPr>
          <w:noProof/>
        </w:rPr>
        <w:drawing>
          <wp:inline distT="0" distB="0" distL="0" distR="0" wp14:anchorId="6CF69B63" wp14:editId="4BB41249">
            <wp:extent cx="3735070" cy="2665730"/>
            <wp:effectExtent l="19050" t="19050" r="17780" b="20320"/>
            <wp:docPr id="3015" name="Picture 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p>
    <w:p w14:paraId="35D7C7DB" w14:textId="77777777" w:rsidR="005A4E4B" w:rsidRDefault="005A4E4B" w:rsidP="005A4E4B">
      <w:pPr>
        <w:pStyle w:val="Caption"/>
      </w:pPr>
      <w:r>
        <w:t>COMPort Test – Run Test successful</w:t>
      </w:r>
    </w:p>
    <w:p w14:paraId="321AEB89" w14:textId="77777777" w:rsidR="005A4E4B" w:rsidRPr="002E2535" w:rsidRDefault="005A4E4B" w:rsidP="005A4E4B"/>
    <w:p w14:paraId="4DCAAB7A" w14:textId="77777777" w:rsidR="005A4E4B" w:rsidRDefault="005A4E4B" w:rsidP="005A4E4B">
      <w:pPr>
        <w:keepNext/>
        <w:spacing w:after="120"/>
      </w:pPr>
      <w:r>
        <w:lastRenderedPageBreak/>
        <w:t xml:space="preserve">If the COM port is not active or is in use by different software, you will see a message in the main window: </w:t>
      </w:r>
    </w:p>
    <w:p w14:paraId="732156D0" w14:textId="299E110E" w:rsidR="005A4E4B" w:rsidRDefault="005A4E4B" w:rsidP="005A4E4B">
      <w:pPr>
        <w:keepNext/>
        <w:jc w:val="center"/>
      </w:pPr>
      <w:r>
        <w:rPr>
          <w:noProof/>
        </w:rPr>
        <w:drawing>
          <wp:inline distT="0" distB="0" distL="0" distR="0" wp14:anchorId="562E54F5" wp14:editId="4A7E1E0F">
            <wp:extent cx="3207385" cy="2279015"/>
            <wp:effectExtent l="19050" t="19050" r="12065" b="26035"/>
            <wp:docPr id="3016" name="Picture 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p>
    <w:p w14:paraId="610C4E31" w14:textId="77777777" w:rsidR="005A4E4B" w:rsidRDefault="005A4E4B" w:rsidP="005A4E4B">
      <w:pPr>
        <w:pStyle w:val="Caption"/>
      </w:pPr>
      <w:r>
        <w:t>COM Port Test – Run Test failed</w:t>
      </w:r>
    </w:p>
    <w:p w14:paraId="3020858B" w14:textId="77777777" w:rsidR="005A4E4B" w:rsidRPr="00E26BC1" w:rsidRDefault="005A4E4B" w:rsidP="005A4E4B">
      <w:pPr>
        <w:pStyle w:val="Heading4"/>
      </w:pPr>
      <w:r w:rsidRPr="00E26BC1">
        <w:t>Comport.Exe Buttons</w:t>
      </w:r>
    </w:p>
    <w:p w14:paraId="6AAFF3DE" w14:textId="77777777" w:rsidR="005A4E4B" w:rsidRPr="00300D7C" w:rsidRDefault="005A4E4B" w:rsidP="005A4E4B"/>
    <w:p w14:paraId="7B2B8BB3" w14:textId="77777777" w:rsidR="005A4E4B" w:rsidRDefault="005A4E4B" w:rsidP="005A4E4B">
      <w:r>
        <w:rPr>
          <w:noProof/>
        </w:rPr>
        <w:drawing>
          <wp:inline distT="0" distB="0" distL="0" distR="0" wp14:anchorId="6354043B" wp14:editId="29334305">
            <wp:extent cx="1392555" cy="217805"/>
            <wp:effectExtent l="0" t="0" r="0" b="0"/>
            <wp:docPr id="3017" name="Picture 30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t xml:space="preserve">  Run a full test for the selected COM port.</w:t>
      </w:r>
    </w:p>
    <w:p w14:paraId="509B3C20" w14:textId="77777777" w:rsidR="005A4E4B" w:rsidRDefault="005A4E4B" w:rsidP="005A4E4B"/>
    <w:p w14:paraId="6E5E7941" w14:textId="77777777" w:rsidR="005A4E4B" w:rsidRDefault="005A4E4B" w:rsidP="005A4E4B">
      <w:r>
        <w:rPr>
          <w:noProof/>
        </w:rPr>
        <w:drawing>
          <wp:inline distT="0" distB="0" distL="0" distR="0" wp14:anchorId="2E9EECC3" wp14:editId="21EDB56E">
            <wp:extent cx="717550" cy="217805"/>
            <wp:effectExtent l="19050" t="19050" r="25400" b="10795"/>
            <wp:docPr id="3018" name="Picture 30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t xml:space="preserve">  Run a partial test of the selected COM port by opening the port.</w:t>
      </w:r>
    </w:p>
    <w:p w14:paraId="395EA674" w14:textId="77777777" w:rsidR="005A4E4B" w:rsidRDefault="005A4E4B" w:rsidP="005A4E4B"/>
    <w:p w14:paraId="7F248315" w14:textId="77777777" w:rsidR="005A4E4B" w:rsidRDefault="005A4E4B" w:rsidP="005A4E4B">
      <w:r>
        <w:rPr>
          <w:noProof/>
        </w:rPr>
        <w:drawing>
          <wp:inline distT="0" distB="0" distL="0" distR="0" wp14:anchorId="37560677" wp14:editId="7A42E456">
            <wp:extent cx="717550" cy="217805"/>
            <wp:effectExtent l="19050" t="19050" r="25400" b="10795"/>
            <wp:docPr id="3019" name="Picture 301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Run a partial test of the selected COM port by closing the port.</w:t>
      </w:r>
    </w:p>
    <w:p w14:paraId="36C5BFC1" w14:textId="77777777" w:rsidR="005A4E4B" w:rsidRDefault="005A4E4B" w:rsidP="005A4E4B"/>
    <w:p w14:paraId="0E3F67AC" w14:textId="5672275B" w:rsidR="005A4E4B" w:rsidRDefault="005A4E4B" w:rsidP="005A4E4B">
      <w:r>
        <w:rPr>
          <w:noProof/>
        </w:rPr>
        <w:drawing>
          <wp:inline distT="0" distB="0" distL="0" distR="0" wp14:anchorId="733EA0AA" wp14:editId="44A6897A">
            <wp:extent cx="717550" cy="217805"/>
            <wp:effectExtent l="19050" t="19050" r="25400" b="10795"/>
            <wp:docPr id="3020" name="Picture 302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Exit the COM Port Test utility</w:t>
      </w:r>
    </w:p>
    <w:p w14:paraId="745CBF33" w14:textId="62F2F91E" w:rsidR="005A4E4B" w:rsidRDefault="005A4E4B" w:rsidP="005A4E4B"/>
    <w:p w14:paraId="1E4BE50B" w14:textId="16E0575B" w:rsidR="005A4E4B" w:rsidRDefault="005A4E4B" w:rsidP="005A4E4B"/>
    <w:p w14:paraId="3783F4C2" w14:textId="5C5180E1" w:rsidR="005A4E4B" w:rsidRDefault="005A4E4B" w:rsidP="005A4E4B"/>
    <w:p w14:paraId="3DCA1FBD" w14:textId="30BAD230" w:rsidR="005A4E4B" w:rsidRPr="006E1668" w:rsidRDefault="005733CC" w:rsidP="005A4E4B">
      <w:pPr>
        <w:rPr>
          <w:rFonts w:ascii="Arial" w:hAnsi="Arial"/>
          <w:b/>
          <w:kern w:val="28"/>
          <w:sz w:val="40"/>
          <w:szCs w:val="36"/>
        </w:rPr>
      </w:pPr>
      <w:r>
        <w:br w:type="page"/>
      </w:r>
    </w:p>
    <w:p w14:paraId="1678B503" w14:textId="77777777" w:rsidR="002C5A91" w:rsidRPr="002C5A91" w:rsidRDefault="002C5A91" w:rsidP="006E1668">
      <w:pPr>
        <w:pStyle w:val="Heading1"/>
        <w:pageBreakBefore w:val="0"/>
      </w:pPr>
      <w:bookmarkStart w:id="2289" w:name="_Toc491175132"/>
      <w:bookmarkStart w:id="2290" w:name="_Toc491264041"/>
      <w:bookmarkStart w:id="2291" w:name="_Toc491347027"/>
      <w:bookmarkStart w:id="2292" w:name="_Toc494303967"/>
      <w:bookmarkStart w:id="2293" w:name="_Toc494304185"/>
      <w:bookmarkStart w:id="2294" w:name="_Toc532827308"/>
      <w:bookmarkStart w:id="2295" w:name="_Toc532827488"/>
      <w:bookmarkStart w:id="2296" w:name="_Toc532827602"/>
      <w:bookmarkStart w:id="2297" w:name="_Toc532827896"/>
      <w:bookmarkStart w:id="2298" w:name="_Toc532892557"/>
      <w:r w:rsidRPr="002C5A91">
        <w:lastRenderedPageBreak/>
        <w:t>Alarm Relay</w:t>
      </w:r>
      <w:bookmarkEnd w:id="2289"/>
      <w:bookmarkEnd w:id="2290"/>
      <w:bookmarkEnd w:id="2291"/>
      <w:bookmarkEnd w:id="2292"/>
      <w:bookmarkEnd w:id="2293"/>
      <w:bookmarkEnd w:id="2294"/>
      <w:bookmarkEnd w:id="2295"/>
      <w:bookmarkEnd w:id="2296"/>
      <w:bookmarkEnd w:id="2297"/>
      <w:bookmarkEnd w:id="2298"/>
    </w:p>
    <w:p w14:paraId="2FC4DF49" w14:textId="6D002164" w:rsidR="002C5A91" w:rsidRPr="002C5A91" w:rsidRDefault="002C5A91" w:rsidP="002C5A91">
      <w:r w:rsidRPr="002C5A91">
        <w:t>The Alarm Relay connects to the Alarm/Barcode port of the eTPU</w:t>
      </w:r>
      <w:del w:id="2299" w:author="Tom Bergeron" w:date="2020-09-29T14:20:00Z">
        <w:r w:rsidRPr="002C5A91" w:rsidDel="0070127C">
          <w:delText>,</w:delText>
        </w:r>
      </w:del>
      <w:r w:rsidRPr="002C5A91">
        <w:t xml:space="preserve">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2EB6BEA3" w14:textId="77777777" w:rsidR="002C5A91" w:rsidRPr="002C5A91" w:rsidRDefault="002C5A91" w:rsidP="002C5A91">
      <w:r w:rsidRPr="002C5A91">
        <w:t xml:space="preserve"> </w:t>
      </w:r>
    </w:p>
    <w:p w14:paraId="2327408C" w14:textId="1FA9D526" w:rsidR="005733CC" w:rsidRDefault="002C5A91" w:rsidP="002C5A91">
      <w:r w:rsidRPr="002C5A91">
        <w:rPr>
          <w:b/>
        </w:rPr>
        <w:t>Note</w:t>
      </w:r>
      <w:r w:rsidRPr="002C5A91">
        <w:t xml:space="preserve">: For more information about the hardware components of the system, see the </w:t>
      </w:r>
      <w:r w:rsidRPr="002C5A91">
        <w:rPr>
          <w:i/>
        </w:rPr>
        <w:t>Automatic System Hardware Installation Manual</w:t>
      </w:r>
      <w:r w:rsidRPr="002C5A91">
        <w:t xml:space="preserve"> (TFS-330210-000).</w:t>
      </w:r>
    </w:p>
    <w:p w14:paraId="12C73964" w14:textId="77777777" w:rsidR="005733CC" w:rsidRDefault="005733CC" w:rsidP="005733CC">
      <w:pPr>
        <w:pStyle w:val="Heading1"/>
        <w:pageBreakBefore w:val="0"/>
      </w:pPr>
      <w:bookmarkStart w:id="2300" w:name="_Toc532827309"/>
      <w:bookmarkStart w:id="2301" w:name="_Toc532827489"/>
      <w:bookmarkStart w:id="2302" w:name="_Toc532827603"/>
      <w:bookmarkStart w:id="2303" w:name="_Toc532827897"/>
      <w:bookmarkStart w:id="2304" w:name="_Toc532892558"/>
      <w:r>
        <w:t>Light Tower</w:t>
      </w:r>
      <w:bookmarkEnd w:id="2300"/>
      <w:bookmarkEnd w:id="2301"/>
      <w:bookmarkEnd w:id="2302"/>
      <w:bookmarkEnd w:id="2303"/>
      <w:bookmarkEnd w:id="2304"/>
      <w:r w:rsidRPr="00646FC2">
        <w:rPr>
          <w:rStyle w:val="Heading1Char"/>
          <w:b/>
        </w:rPr>
        <w:t xml:space="preserve"> </w:t>
      </w:r>
    </w:p>
    <w:p w14:paraId="7FF16733" w14:textId="77777777" w:rsidR="005733CC" w:rsidRDefault="005733CC" w:rsidP="005733CC"/>
    <w:p w14:paraId="6B11005E" w14:textId="77777777" w:rsidR="005733CC" w:rsidRPr="00CA1F86" w:rsidRDefault="005733CC" w:rsidP="005733CC">
      <w:r>
        <w:t xml:space="preserve">The Light Tower is a means of providing an audio and/or visual cue when the automatic system software has determined that the oven process has reached an out-of-control condition. </w:t>
      </w:r>
    </w:p>
    <w:p w14:paraId="06480545" w14:textId="77777777" w:rsidR="005733CC" w:rsidRDefault="005733CC" w:rsidP="005733CC"/>
    <w:p w14:paraId="56B961E6" w14:textId="13FEE9EE" w:rsidR="005733CC" w:rsidRDefault="005733CC" w:rsidP="005733CC">
      <w:r>
        <w:t xml:space="preserve">The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w:t>
      </w:r>
    </w:p>
    <w:p w14:paraId="56F8406E" w14:textId="28D92ECD" w:rsidR="005A4E4B" w:rsidRPr="002C5A91" w:rsidRDefault="005A4E4B" w:rsidP="002C5A91">
      <w:r>
        <w:br w:type="page"/>
      </w:r>
    </w:p>
    <w:p w14:paraId="6CDEA054" w14:textId="7241371B" w:rsidR="00306EC4" w:rsidRPr="00B1186A" w:rsidRDefault="00306EC4" w:rsidP="001950EA">
      <w:pPr>
        <w:pStyle w:val="Heading1"/>
      </w:pPr>
      <w:bookmarkStart w:id="2305" w:name="_Toc469612993"/>
      <w:bookmarkStart w:id="2306" w:name="_Toc491174916"/>
      <w:bookmarkStart w:id="2307" w:name="_Toc491175136"/>
      <w:bookmarkStart w:id="2308" w:name="_Toc491264045"/>
      <w:bookmarkStart w:id="2309" w:name="_Toc491347029"/>
      <w:bookmarkStart w:id="2310" w:name="_Toc494303969"/>
      <w:bookmarkStart w:id="2311" w:name="_Toc494304145"/>
      <w:bookmarkStart w:id="2312" w:name="_Toc494304187"/>
      <w:bookmarkStart w:id="2313" w:name="_Toc532827310"/>
      <w:bookmarkStart w:id="2314" w:name="_Toc532827490"/>
      <w:bookmarkStart w:id="2315" w:name="_Toc532827604"/>
      <w:bookmarkStart w:id="2316" w:name="_Toc532827898"/>
      <w:bookmarkStart w:id="2317" w:name="_Toc532892559"/>
      <w:bookmarkStart w:id="2318" w:name="_Toc468551594"/>
      <w:bookmarkStart w:id="2319" w:name="_Toc469038822"/>
      <w:bookmarkStart w:id="2320" w:name="_Toc469038877"/>
      <w:bookmarkStart w:id="2321" w:name="_Toc469042036"/>
      <w:bookmarkStart w:id="2322" w:name="_Toc469043219"/>
      <w:bookmarkStart w:id="2323" w:name="_Toc469043523"/>
      <w:bookmarkStart w:id="2324" w:name="_Toc469043799"/>
      <w:bookmarkStart w:id="2325" w:name="_Toc469043855"/>
      <w:bookmarkStart w:id="2326" w:name="_Toc469139453"/>
      <w:bookmarkStart w:id="2327" w:name="_Toc469152898"/>
      <w:bookmarkStart w:id="2328" w:name="_Toc33512795"/>
      <w:bookmarkStart w:id="2329" w:name="_Toc40509284"/>
      <w:bookmarkStart w:id="2330" w:name="_Toc119468206"/>
      <w:bookmarkEnd w:id="2281"/>
      <w:r w:rsidRPr="00306EC4">
        <w:lastRenderedPageBreak/>
        <w:t>Appendix A: The Process Window Index</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r w:rsidRPr="00306EC4">
        <w:t xml:space="preserve"> </w:t>
      </w:r>
      <w:bookmarkEnd w:id="2318"/>
      <w:bookmarkEnd w:id="2319"/>
      <w:bookmarkEnd w:id="2320"/>
      <w:bookmarkEnd w:id="2321"/>
      <w:bookmarkEnd w:id="2322"/>
      <w:bookmarkEnd w:id="2323"/>
      <w:bookmarkEnd w:id="2324"/>
      <w:bookmarkEnd w:id="2325"/>
      <w:bookmarkEnd w:id="2326"/>
      <w:bookmarkEnd w:id="2327"/>
    </w:p>
    <w:p w14:paraId="2053AF66" w14:textId="1AC66D8B" w:rsidR="005A0A10" w:rsidRPr="004777BD" w:rsidRDefault="005A0A10" w:rsidP="001950EA">
      <w:pPr>
        <w:ind w:firstLine="720"/>
        <w:jc w:val="both"/>
        <w:rPr>
          <w:szCs w:val="32"/>
        </w:rPr>
      </w:pPr>
      <w:bookmarkStart w:id="2331" w:name="_Toc176001821"/>
      <w:bookmarkStart w:id="2332" w:name="_Toc469043220"/>
      <w:bookmarkStart w:id="2333" w:name="_Toc469043524"/>
      <w:bookmarkStart w:id="2334" w:name="_Toc469043800"/>
      <w:bookmarkStart w:id="2335" w:name="_Toc469139454"/>
      <w:bookmarkStart w:id="2336"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2337" w:name="_Toc469612994"/>
      <w:bookmarkStart w:id="2338" w:name="_Toc491174917"/>
      <w:bookmarkStart w:id="2339" w:name="_Toc491175137"/>
      <w:bookmarkStart w:id="2340" w:name="_Toc491264046"/>
      <w:bookmarkStart w:id="2341" w:name="_Toc494303970"/>
      <w:bookmarkStart w:id="2342" w:name="_Toc494304146"/>
      <w:bookmarkStart w:id="2343" w:name="_Toc532827311"/>
      <w:bookmarkStart w:id="2344" w:name="_Toc532827491"/>
      <w:bookmarkStart w:id="2345" w:name="_Toc532827899"/>
      <w:r>
        <w:t>The P</w:t>
      </w:r>
      <w:r w:rsidR="00602636" w:rsidRPr="002D78E7">
        <w:t>roblem</w:t>
      </w:r>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2346" w:name="_Toc176001822"/>
      <w:bookmarkStart w:id="2347" w:name="_Toc469043221"/>
      <w:bookmarkStart w:id="2348" w:name="_Toc469043525"/>
      <w:bookmarkStart w:id="2349" w:name="_Toc469043801"/>
      <w:bookmarkStart w:id="2350" w:name="_Toc469139455"/>
      <w:bookmarkStart w:id="2351" w:name="_Toc469152900"/>
      <w:bookmarkStart w:id="2352" w:name="_Toc469612995"/>
      <w:bookmarkStart w:id="2353" w:name="_Toc491174918"/>
      <w:bookmarkStart w:id="2354" w:name="_Toc491175138"/>
      <w:bookmarkStart w:id="2355" w:name="_Toc491264047"/>
      <w:bookmarkStart w:id="2356" w:name="_Toc494303971"/>
      <w:bookmarkStart w:id="2357" w:name="_Toc494304147"/>
      <w:bookmarkStart w:id="2358" w:name="_Toc532827312"/>
      <w:bookmarkStart w:id="2359" w:name="_Toc532827492"/>
      <w:bookmarkStart w:id="2360" w:name="_Toc532827900"/>
      <w:r w:rsidRPr="002D78E7">
        <w:t>Defining the Process Window Index</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p>
    <w:tbl>
      <w:tblPr>
        <w:tblW w:w="0" w:type="auto"/>
        <w:tblLook w:val="04A0" w:firstRow="1" w:lastRow="0" w:firstColumn="1" w:lastColumn="0" w:noHBand="0" w:noVBand="1"/>
      </w:tblPr>
      <w:tblGrid>
        <w:gridCol w:w="4788"/>
        <w:gridCol w:w="4788"/>
      </w:tblGrid>
      <w:tr w:rsidR="00602636" w14:paraId="7889032F" w14:textId="77777777" w:rsidTr="00F43F3C">
        <w:tc>
          <w:tcPr>
            <w:tcW w:w="4788" w:type="dxa"/>
            <w:shd w:val="clear" w:color="auto" w:fill="auto"/>
          </w:tcPr>
          <w:p w14:paraId="7F807AA6" w14:textId="5DC22A77"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r w:rsidR="0013342E" w:rsidRPr="0013342E">
                <w:t xml:space="preserve">Figure </w:t>
              </w:r>
              <w:r w:rsidR="0013342E" w:rsidRPr="0013342E">
                <w:rPr>
                  <w:noProof/>
                </w:rPr>
                <w:t>148</w:t>
              </w:r>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210"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7777777" w:rsidR="00602636" w:rsidRPr="00AF1D5A" w:rsidRDefault="00602636" w:rsidP="00F43F3C">
            <w:pPr>
              <w:jc w:val="center"/>
              <w:rPr>
                <w:rFonts w:ascii="Arial" w:hAnsi="Arial" w:cs="Arial"/>
                <w:sz w:val="16"/>
                <w:szCs w:val="16"/>
              </w:rPr>
            </w:pPr>
            <w:bookmarkStart w:id="2361"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148</w:t>
            </w:r>
            <w:r w:rsidRPr="00AF1D5A">
              <w:rPr>
                <w:rFonts w:ascii="Arial" w:hAnsi="Arial" w:cs="Arial"/>
                <w:sz w:val="16"/>
                <w:szCs w:val="16"/>
              </w:rPr>
              <w:fldChar w:fldCharType="end"/>
            </w:r>
            <w:bookmarkEnd w:id="2361"/>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211"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77777777" w:rsidR="00602636" w:rsidRPr="00AF1D5A" w:rsidRDefault="00602636" w:rsidP="00F43F3C">
            <w:pPr>
              <w:jc w:val="center"/>
              <w:rPr>
                <w:rFonts w:ascii="Arial" w:hAnsi="Arial" w:cs="Arial"/>
                <w:sz w:val="16"/>
                <w:szCs w:val="16"/>
              </w:rPr>
            </w:pPr>
            <w:bookmarkStart w:id="2362"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149</w:t>
            </w:r>
            <w:r w:rsidRPr="00AF1D5A">
              <w:rPr>
                <w:rFonts w:ascii="Arial" w:hAnsi="Arial" w:cs="Arial"/>
                <w:sz w:val="16"/>
                <w:szCs w:val="16"/>
              </w:rPr>
              <w:fldChar w:fldCharType="end"/>
            </w:r>
            <w:bookmarkEnd w:id="2362"/>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533EC7B2" w:rsidR="00602636" w:rsidRPr="00B1186A" w:rsidRDefault="007E69F5" w:rsidP="00602636">
      <w:fldSimple w:instr=" REF _Ref173159125  \* MERGEFORMAT ">
        <w:r w:rsidR="0013342E" w:rsidRPr="0013342E">
          <w:t xml:space="preserve">Figure </w:t>
        </w:r>
        <w:r w:rsidR="0013342E" w:rsidRPr="0013342E">
          <w:rPr>
            <w:noProof/>
          </w:rPr>
          <w:t>149</w:t>
        </w:r>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078071EA"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13342E" w:rsidRPr="00B1186A">
          <w:t xml:space="preserve">Figure </w:t>
        </w:r>
        <w:r w:rsidR="0013342E">
          <w:rPr>
            <w:noProof/>
          </w:rPr>
          <w:t>150</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77777777" w:rsidR="00602636" w:rsidRPr="00B1186A" w:rsidRDefault="00602636" w:rsidP="00602636">
      <w:pPr>
        <w:pStyle w:val="Caption"/>
      </w:pPr>
      <w:bookmarkStart w:id="2363" w:name="_Ref173159248"/>
      <w:r w:rsidRPr="00B1186A">
        <w:t xml:space="preserve">Figure </w:t>
      </w:r>
      <w:fldSimple w:instr=" SEQ Figure \* ARABIC ">
        <w:r w:rsidR="0013342E">
          <w:rPr>
            <w:noProof/>
          </w:rPr>
          <w:t>150</w:t>
        </w:r>
      </w:fldSimple>
      <w:bookmarkEnd w:id="2363"/>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2364" w:name="_Toc176001823"/>
      <w:bookmarkStart w:id="2365" w:name="_Toc469043222"/>
      <w:bookmarkStart w:id="2366" w:name="_Toc469043526"/>
      <w:bookmarkStart w:id="2367" w:name="_Toc469043802"/>
      <w:bookmarkStart w:id="2368" w:name="_Toc469139456"/>
      <w:bookmarkStart w:id="2369" w:name="_Toc469152901"/>
      <w:bookmarkStart w:id="2370" w:name="_Toc469612996"/>
      <w:bookmarkStart w:id="2371" w:name="_Toc491174919"/>
      <w:bookmarkStart w:id="2372" w:name="_Toc491175139"/>
      <w:bookmarkStart w:id="2373" w:name="_Toc491264048"/>
      <w:bookmarkStart w:id="2374" w:name="_Toc494303972"/>
      <w:bookmarkStart w:id="2375" w:name="_Toc494304148"/>
      <w:bookmarkStart w:id="2376" w:name="_Toc532827313"/>
      <w:bookmarkStart w:id="2377" w:name="_Toc532827493"/>
      <w:bookmarkStart w:id="2378" w:name="_Toc532827901"/>
      <w:r w:rsidRPr="002D78E7">
        <w:t>Calculating the PWI</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77777777" w:rsidR="00602636" w:rsidRPr="00B1186A" w:rsidRDefault="00602636" w:rsidP="00602636">
      <w:pPr>
        <w:pStyle w:val="Caption"/>
      </w:pPr>
      <w:r w:rsidRPr="00B1186A">
        <w:t xml:space="preserve">Figure </w:t>
      </w:r>
      <w:fldSimple w:instr=" SEQ Figure \* ARABIC ">
        <w:r w:rsidR="0013342E">
          <w:rPr>
            <w:noProof/>
          </w:rPr>
          <w:t>151</w:t>
        </w:r>
      </w:fldSimple>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2379"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2380" w:name="_Toc469043223"/>
      <w:bookmarkStart w:id="2381" w:name="_Toc469043527"/>
      <w:bookmarkStart w:id="2382" w:name="_Toc469043803"/>
      <w:bookmarkStart w:id="2383" w:name="_Toc469139457"/>
      <w:bookmarkStart w:id="2384" w:name="_Toc469152902"/>
      <w:bookmarkStart w:id="2385" w:name="_Toc469612997"/>
      <w:bookmarkStart w:id="2386" w:name="_Toc491174920"/>
      <w:bookmarkStart w:id="2387" w:name="_Toc491175140"/>
      <w:bookmarkStart w:id="2388" w:name="_Toc491264049"/>
      <w:bookmarkStart w:id="2389" w:name="_Toc494303973"/>
      <w:bookmarkStart w:id="2390" w:name="_Toc494304149"/>
      <w:bookmarkStart w:id="2391" w:name="_Toc532827314"/>
      <w:bookmarkStart w:id="2392" w:name="_Toc532827494"/>
      <w:bookmarkStart w:id="2393" w:name="_Toc532827902"/>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2608BA5B" w:rsidR="00602636" w:rsidRPr="00B1186A" w:rsidRDefault="00602636" w:rsidP="00602636">
      <w:r w:rsidRPr="00B1186A">
        <w:t xml:space="preserve">The third benefit is that because the PWI reflects the performance of the whole profile, it provides </w:t>
      </w:r>
      <w:r w:rsidR="002D1566">
        <w:t xml:space="preserve">a </w:t>
      </w:r>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519F7600" w:rsidR="00602636" w:rsidRPr="00B1186A" w:rsidRDefault="007E69F5" w:rsidP="00602636">
      <w:fldSimple w:instr=" REF _Ref173159406  \* MERGEFORMAT ">
        <w:r w:rsidR="0013342E" w:rsidRPr="00B1186A">
          <w:t xml:space="preserve">Table </w:t>
        </w:r>
        <w:r w:rsidR="0013342E">
          <w:rPr>
            <w:noProof/>
          </w:rPr>
          <w:t>10</w:t>
        </w:r>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r w:rsidR="0013342E" w:rsidRPr="00B1186A">
          <w:t xml:space="preserve">Table </w:t>
        </w:r>
        <w:r w:rsidR="0013342E">
          <w:rPr>
            <w:noProof/>
          </w:rPr>
          <w:t>10</w:t>
        </w:r>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77777777" w:rsidR="00602636" w:rsidRPr="00B1186A" w:rsidRDefault="00602636" w:rsidP="00602636">
      <w:pPr>
        <w:pStyle w:val="Caption"/>
      </w:pPr>
      <w:bookmarkStart w:id="2394" w:name="_Ref173159406"/>
      <w:r w:rsidRPr="00B1186A">
        <w:t xml:space="preserve">Table </w:t>
      </w:r>
      <w:fldSimple w:instr=" SEQ Table \* ARABIC ">
        <w:r w:rsidR="0013342E">
          <w:rPr>
            <w:noProof/>
          </w:rPr>
          <w:t>10</w:t>
        </w:r>
      </w:fldSimple>
      <w:bookmarkEnd w:id="2394"/>
      <w:r w:rsidRPr="00B1186A">
        <w:t>: Comparison of Oven Performance – Best Achievable PWI</w:t>
      </w:r>
    </w:p>
    <w:p w14:paraId="1B160E92" w14:textId="77777777" w:rsidR="00602636" w:rsidRPr="002D78E7" w:rsidRDefault="00602636">
      <w:pPr>
        <w:pStyle w:val="Heading2"/>
      </w:pPr>
      <w:bookmarkStart w:id="2395" w:name="_Toc176001825"/>
      <w:bookmarkStart w:id="2396" w:name="_Toc469043224"/>
      <w:bookmarkStart w:id="2397" w:name="_Toc469043528"/>
      <w:bookmarkStart w:id="2398" w:name="_Toc469043804"/>
      <w:bookmarkStart w:id="2399" w:name="_Toc469139458"/>
      <w:bookmarkStart w:id="2400" w:name="_Toc469152903"/>
      <w:bookmarkStart w:id="2401" w:name="_Toc469612998"/>
      <w:bookmarkStart w:id="2402" w:name="_Toc491174921"/>
      <w:bookmarkStart w:id="2403" w:name="_Toc491175141"/>
      <w:bookmarkStart w:id="2404" w:name="_Toc491264050"/>
      <w:bookmarkStart w:id="2405" w:name="_Toc494303974"/>
      <w:bookmarkStart w:id="2406" w:name="_Toc494304150"/>
      <w:bookmarkStart w:id="2407" w:name="_Toc532827315"/>
      <w:bookmarkStart w:id="2408" w:name="_Toc532827495"/>
      <w:bookmarkStart w:id="2409" w:name="_Toc532827903"/>
      <w:r w:rsidRPr="002D78E7">
        <w:t>Conclusion</w:t>
      </w:r>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14:paraId="3839A738" w14:textId="5162E081"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991D1B">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2410" w:name="_Toc329249494"/>
      <w:r>
        <w:rPr>
          <w:rStyle w:val="Heading1Char"/>
        </w:rPr>
        <w:br w:type="page"/>
      </w:r>
      <w:bookmarkEnd w:id="2410"/>
    </w:p>
    <w:p w14:paraId="78DFAFA7" w14:textId="77777777" w:rsidR="00306EC4" w:rsidRDefault="00306EC4" w:rsidP="001950EA">
      <w:pPr>
        <w:pStyle w:val="Heading1"/>
      </w:pPr>
      <w:bookmarkStart w:id="2411" w:name="_Toc468551595"/>
      <w:bookmarkStart w:id="2412" w:name="_Toc469038823"/>
      <w:bookmarkStart w:id="2413" w:name="_Toc469038878"/>
      <w:bookmarkStart w:id="2414" w:name="_Toc469042037"/>
      <w:bookmarkStart w:id="2415" w:name="_Toc469043225"/>
      <w:bookmarkStart w:id="2416" w:name="_Toc469043529"/>
      <w:bookmarkStart w:id="2417" w:name="_Toc469043805"/>
      <w:bookmarkStart w:id="2418" w:name="_Toc469043856"/>
      <w:bookmarkStart w:id="2419" w:name="_Toc469139459"/>
      <w:bookmarkStart w:id="2420" w:name="_Toc469152904"/>
      <w:bookmarkStart w:id="2421" w:name="_Toc469612999"/>
      <w:bookmarkStart w:id="2422" w:name="_Toc491174922"/>
      <w:bookmarkStart w:id="2423" w:name="_Toc491175142"/>
      <w:bookmarkStart w:id="2424" w:name="_Toc491264051"/>
      <w:bookmarkStart w:id="2425" w:name="_Toc491347030"/>
      <w:bookmarkStart w:id="2426" w:name="_Toc494303975"/>
      <w:bookmarkStart w:id="2427" w:name="_Toc494304151"/>
      <w:bookmarkStart w:id="2428" w:name="_Toc494304188"/>
      <w:bookmarkStart w:id="2429" w:name="_Toc532827316"/>
      <w:bookmarkStart w:id="2430" w:name="_Toc532827496"/>
      <w:bookmarkStart w:id="2431" w:name="_Toc532827605"/>
      <w:bookmarkStart w:id="2432" w:name="_Toc532827904"/>
      <w:bookmarkStart w:id="2433" w:name="_Toc532892560"/>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14:paraId="3C1C4153" w14:textId="594B9C90" w:rsidR="00794B93" w:rsidRPr="00676AEE" w:rsidRDefault="00794B93" w:rsidP="00794B93">
      <w:r w:rsidRPr="00676AEE">
        <w:t xml:space="preserve">Occasionally, when using the </w:t>
      </w:r>
      <w:r w:rsidRPr="00676AEE">
        <w:rPr>
          <w:i/>
        </w:rPr>
        <w:t>Navigato</w:t>
      </w:r>
      <w:r w:rsidR="00991D1B">
        <w:rPr>
          <w:i/>
        </w:rPr>
        <w:t>r Power</w:t>
      </w:r>
      <w:r w:rsidRPr="00676AEE">
        <w:t xml:space="preserve"> or </w:t>
      </w:r>
      <w:r w:rsidRPr="00676AEE">
        <w:rPr>
          <w:i/>
        </w:rPr>
        <w:t xml:space="preserve">Auto-Focus </w:t>
      </w:r>
      <w:r w:rsidR="00991D1B">
        <w:rPr>
          <w:i/>
        </w:rPr>
        <w:t xml:space="preserve">Power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2434" w:name="_Toc469043226"/>
      <w:bookmarkStart w:id="2435" w:name="_Toc469043530"/>
      <w:bookmarkStart w:id="2436" w:name="_Toc469043806"/>
      <w:bookmarkStart w:id="2437" w:name="_Toc469139460"/>
      <w:bookmarkStart w:id="2438" w:name="_Toc469152905"/>
      <w:bookmarkStart w:id="2439" w:name="_Toc469613000"/>
      <w:bookmarkStart w:id="2440" w:name="_Toc491174923"/>
      <w:bookmarkStart w:id="2441" w:name="_Toc491175143"/>
      <w:bookmarkStart w:id="2442" w:name="_Toc491264052"/>
      <w:bookmarkStart w:id="2443" w:name="_Toc494303976"/>
      <w:bookmarkStart w:id="2444" w:name="_Toc494304152"/>
      <w:bookmarkStart w:id="2445" w:name="_Toc532827317"/>
      <w:bookmarkStart w:id="2446" w:name="_Toc532827497"/>
      <w:bookmarkStart w:id="2447" w:name="_Toc532827905"/>
      <w:r w:rsidRPr="00676AEE">
        <w:t xml:space="preserve">For </w:t>
      </w:r>
      <w:r w:rsidR="00306EC4" w:rsidRPr="00676AEE">
        <w:t>Sta</w:t>
      </w:r>
      <w:r w:rsidR="00306EC4">
        <w:t>nd-Alone Software Installations</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44C22923" w:rsidR="00794B93" w:rsidRPr="00676AEE" w:rsidRDefault="00991D1B" w:rsidP="00EF0361">
            <w:pPr>
              <w:rPr>
                <w:u w:val="single"/>
              </w:rPr>
            </w:pPr>
            <w:r>
              <w:rPr>
                <w:noProof/>
                <w:u w:val="single"/>
              </w:rPr>
              <w:drawing>
                <wp:inline distT="0" distB="0" distL="0" distR="0" wp14:anchorId="38A924F9" wp14:editId="4BFC47F7">
                  <wp:extent cx="3531870" cy="1214120"/>
                  <wp:effectExtent l="0" t="0" r="0" b="508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4">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67B101F9" w:rsidR="00794B93" w:rsidRPr="00676AEE" w:rsidRDefault="00991D1B" w:rsidP="00EF0361">
            <w:pPr>
              <w:rPr>
                <w:noProof/>
              </w:rPr>
            </w:pPr>
            <w:r>
              <w:rPr>
                <w:noProof/>
              </w:rPr>
              <w:drawing>
                <wp:inline distT="0" distB="0" distL="0" distR="0" wp14:anchorId="031357B2" wp14:editId="18180303">
                  <wp:extent cx="3531870" cy="1636395"/>
                  <wp:effectExtent l="0" t="0" r="0" b="1905"/>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5">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0CA59AA2" w:rsidR="00794B93" w:rsidRPr="00676AEE" w:rsidRDefault="00991D1B" w:rsidP="00EF0361">
            <w:pPr>
              <w:rPr>
                <w:u w:val="single"/>
              </w:rPr>
            </w:pPr>
            <w:r>
              <w:rPr>
                <w:noProof/>
                <w:u w:val="single"/>
              </w:rPr>
              <w:drawing>
                <wp:inline distT="0" distB="0" distL="0" distR="0" wp14:anchorId="781AD8A6" wp14:editId="38F64A32">
                  <wp:extent cx="3531870" cy="1898650"/>
                  <wp:effectExtent l="0" t="0" r="0" b="6350"/>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6">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4829DEEA" w:rsidR="00794B93" w:rsidRPr="00676AEE" w:rsidRDefault="00794B93" w:rsidP="00EF0361">
            <w:pPr>
              <w:rPr>
                <w:noProof/>
              </w:rPr>
            </w:pPr>
          </w:p>
          <w:p w14:paraId="37D50266" w14:textId="187AA672" w:rsidR="00794B93" w:rsidRPr="00676AEE" w:rsidRDefault="00991D1B" w:rsidP="00EF0361">
            <w:pPr>
              <w:rPr>
                <w:noProof/>
              </w:rPr>
            </w:pPr>
            <w:r>
              <w:rPr>
                <w:noProof/>
              </w:rPr>
              <w:drawing>
                <wp:inline distT="0" distB="0" distL="0" distR="0" wp14:anchorId="34502A13" wp14:editId="026AD966">
                  <wp:extent cx="3531870" cy="1461770"/>
                  <wp:effectExtent l="0" t="0" r="0" b="5080"/>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19">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p>
        </w:tc>
      </w:tr>
      <w:tr w:rsidR="00794B93" w:rsidRPr="00676AEE" w14:paraId="389E794B" w14:textId="77777777" w:rsidTr="00EF0361">
        <w:tc>
          <w:tcPr>
            <w:tcW w:w="8856" w:type="dxa"/>
            <w:gridSpan w:val="2"/>
            <w:shd w:val="clear" w:color="auto" w:fill="auto"/>
          </w:tcPr>
          <w:p w14:paraId="57209E26" w14:textId="77777777" w:rsidR="00991D1B" w:rsidRDefault="00991D1B" w:rsidP="00EF0361"/>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2448" w:name="_Toc469043227"/>
      <w:bookmarkStart w:id="2449" w:name="_Toc469043531"/>
      <w:bookmarkStart w:id="2450" w:name="_Toc469043807"/>
      <w:bookmarkStart w:id="2451" w:name="_Toc469139461"/>
      <w:bookmarkStart w:id="2452" w:name="_Toc469152906"/>
      <w:bookmarkStart w:id="2453" w:name="_Toc469613001"/>
      <w:bookmarkStart w:id="2454" w:name="_Toc491174924"/>
      <w:bookmarkStart w:id="2455" w:name="_Toc491175144"/>
      <w:bookmarkStart w:id="2456" w:name="_Toc491264053"/>
      <w:bookmarkStart w:id="2457" w:name="_Toc494303977"/>
      <w:bookmarkStart w:id="2458" w:name="_Toc494304153"/>
      <w:bookmarkStart w:id="2459" w:name="_Toc532827318"/>
      <w:bookmarkStart w:id="2460" w:name="_Toc532827498"/>
      <w:bookmarkStart w:id="2461" w:name="_Toc532827906"/>
      <w:r w:rsidRPr="00676AEE">
        <w:lastRenderedPageBreak/>
        <w:t>For Oven</w:t>
      </w:r>
      <w:r>
        <w:t xml:space="preserve"> Controller</w:t>
      </w:r>
      <w:r w:rsidRPr="00676AEE">
        <w:t xml:space="preserve"> Software Installations</w:t>
      </w:r>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09599B57" w:rsidR="00794B93" w:rsidRPr="00676AEE" w:rsidRDefault="00991D1B" w:rsidP="00EF0361">
            <w:pPr>
              <w:rPr>
                <w:noProof/>
              </w:rPr>
            </w:pPr>
            <w:r w:rsidRPr="00676AEE">
              <w:object w:dxaOrig="6439" w:dyaOrig="4850" w14:anchorId="7ED89A64">
                <v:shape id="_x0000_i1032" type="#_x0000_t75" style="width:277.5pt;height:209.25pt" o:ole="">
                  <v:imagedata r:id="rId220" o:title=""/>
                </v:shape>
                <o:OLEObject Type="Embed" ProgID="PBrush" ShapeID="_x0000_i1032" DrawAspect="Content" ObjectID="_1663480995" r:id="rId221"/>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software, and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4DA91466" w:rsidR="00794B93" w:rsidRPr="00676AEE" w:rsidRDefault="00991D1B" w:rsidP="00EF0361">
            <w:pPr>
              <w:rPr>
                <w:noProof/>
              </w:rPr>
            </w:pPr>
            <w:r w:rsidRPr="00676AEE">
              <w:object w:dxaOrig="6439" w:dyaOrig="4840" w14:anchorId="0FDBB3DB">
                <v:shape id="_x0000_i1033" type="#_x0000_t75" style="width:277.5pt;height:208.5pt" o:ole="">
                  <v:imagedata r:id="rId222" o:title=""/>
                </v:shape>
                <o:OLEObject Type="Embed" ProgID="PBrush" ShapeID="_x0000_i1033" DrawAspect="Content" ObjectID="_1663480996" r:id="rId223"/>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34" type="#_x0000_t75" style="width:277.5pt;height:208.5pt" o:ole="">
                  <v:imagedata r:id="rId224" o:title=""/>
                </v:shape>
                <o:OLEObject Type="Embed" ProgID="PBrush" ShapeID="_x0000_i1034" DrawAspect="Content" ObjectID="_1663480997" r:id="rId225"/>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6A8064F1" w:rsidR="00794B93" w:rsidRPr="00676AEE" w:rsidRDefault="00991D1B" w:rsidP="00EF0361">
            <w:pPr>
              <w:rPr>
                <w:noProof/>
              </w:rPr>
            </w:pPr>
            <w:r w:rsidRPr="00676AEE">
              <w:object w:dxaOrig="6410" w:dyaOrig="4840" w14:anchorId="28E9FC7D">
                <v:shape id="_x0000_i1035" type="#_x0000_t75" style="width:277.5pt;height:209.25pt" o:ole="">
                  <v:imagedata r:id="rId226" o:title=""/>
                </v:shape>
                <o:OLEObject Type="Embed" ProgID="PBrush" ShapeID="_x0000_i1035" DrawAspect="Content" ObjectID="_1663480998" r:id="rId227"/>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183B1889" w14:textId="4112A5F5" w:rsidR="0071023B" w:rsidRPr="0071023B" w:rsidRDefault="0071023B" w:rsidP="00CA1F86">
      <w:bookmarkStart w:id="2462" w:name="_Toc333825427"/>
      <w:bookmarkStart w:id="2463" w:name="_Toc394411687"/>
      <w:bookmarkStart w:id="2464" w:name="_Toc394486327"/>
      <w:bookmarkStart w:id="2465" w:name="_Toc394583413"/>
      <w:bookmarkStart w:id="2466" w:name="_Toc468168395"/>
      <w:bookmarkStart w:id="2467" w:name="_Toc468175440"/>
      <w:bookmarkEnd w:id="2328"/>
      <w:bookmarkEnd w:id="2329"/>
      <w:bookmarkEnd w:id="2330"/>
    </w:p>
    <w:p w14:paraId="08224B80" w14:textId="4969D938" w:rsidR="00001A5C" w:rsidRDefault="00001A5C" w:rsidP="00001A5C">
      <w:pPr>
        <w:pStyle w:val="Heading1"/>
      </w:pPr>
      <w:bookmarkStart w:id="2468" w:name="_Toc532827319"/>
      <w:bookmarkStart w:id="2469" w:name="_Toc532827499"/>
      <w:bookmarkStart w:id="2470" w:name="_Toc532827606"/>
      <w:bookmarkStart w:id="2471" w:name="_Toc532827907"/>
      <w:bookmarkStart w:id="2472" w:name="_Toc532892561"/>
      <w:bookmarkStart w:id="2473" w:name="_Toc469038825"/>
      <w:bookmarkStart w:id="2474" w:name="_Toc469038880"/>
      <w:bookmarkStart w:id="2475" w:name="_Toc469042039"/>
      <w:bookmarkStart w:id="2476" w:name="_Toc469043236"/>
      <w:bookmarkStart w:id="2477" w:name="_Toc469043540"/>
      <w:bookmarkStart w:id="2478" w:name="_Toc469043816"/>
      <w:bookmarkStart w:id="2479" w:name="_Toc469043858"/>
      <w:bookmarkStart w:id="2480" w:name="_Toc469139470"/>
      <w:bookmarkStart w:id="2481" w:name="_Toc469152915"/>
      <w:bookmarkStart w:id="2482" w:name="_Toc469613010"/>
      <w:bookmarkStart w:id="2483" w:name="_Toc491174925"/>
      <w:bookmarkStart w:id="2484" w:name="_Toc491175145"/>
      <w:bookmarkStart w:id="2485" w:name="_Toc491264054"/>
      <w:bookmarkStart w:id="2486" w:name="_Toc491347031"/>
      <w:bookmarkStart w:id="2487" w:name="_Toc494303978"/>
      <w:bookmarkStart w:id="2488" w:name="_Toc494304154"/>
      <w:bookmarkStart w:id="2489" w:name="_Toc494304189"/>
      <w:r>
        <w:lastRenderedPageBreak/>
        <w:t>Appendix C: Configuration Program</w:t>
      </w:r>
      <w:bookmarkEnd w:id="2468"/>
      <w:bookmarkEnd w:id="2469"/>
      <w:bookmarkEnd w:id="2470"/>
      <w:bookmarkEnd w:id="2471"/>
      <w:bookmarkEnd w:id="2472"/>
    </w:p>
    <w:p w14:paraId="26B7270C" w14:textId="77777777" w:rsidR="00001A5C" w:rsidRPr="00F0388A" w:rsidRDefault="00001A5C" w:rsidP="00001A5C">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5B61BE04" w14:textId="77777777" w:rsidR="00001A5C" w:rsidRPr="00F0388A" w:rsidRDefault="00001A5C" w:rsidP="00001A5C"/>
    <w:p w14:paraId="4FC3844E" w14:textId="77777777" w:rsidR="00001A5C" w:rsidRPr="004D6ABC" w:rsidRDefault="00001A5C" w:rsidP="00001A5C">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1AB790E9" w14:textId="77777777" w:rsidR="00001A5C" w:rsidRPr="00F0388A" w:rsidRDefault="00001A5C" w:rsidP="00001A5C">
      <w:pPr>
        <w:pStyle w:val="PlainText"/>
      </w:pPr>
      <w:r>
        <w:t>C:\software root directory\</w:t>
      </w:r>
      <w:r w:rsidRPr="00F0388A">
        <w:t>Config</w:t>
      </w:r>
      <w:r>
        <w:t>urationProgram</w:t>
      </w:r>
      <w:r w:rsidRPr="00F0388A">
        <w:t>.exe</w:t>
      </w:r>
    </w:p>
    <w:p w14:paraId="0F3EF5B1" w14:textId="77777777" w:rsidR="00001A5C" w:rsidRDefault="00001A5C" w:rsidP="00001A5C">
      <w:pPr>
        <w:pStyle w:val="Heading2"/>
      </w:pPr>
      <w:bookmarkStart w:id="2490" w:name="_Toc532827320"/>
      <w:bookmarkStart w:id="2491" w:name="_Toc532827500"/>
      <w:bookmarkStart w:id="2492" w:name="_Toc532827908"/>
      <w:r w:rsidRPr="00F0388A">
        <w:t xml:space="preserve">User Settings </w:t>
      </w:r>
      <w:r>
        <w:t>T</w:t>
      </w:r>
      <w:r w:rsidRPr="00F0388A">
        <w:t>ab</w:t>
      </w:r>
      <w:bookmarkEnd w:id="2490"/>
      <w:bookmarkEnd w:id="2491"/>
      <w:bookmarkEnd w:id="2492"/>
    </w:p>
    <w:p w14:paraId="7D643FDE" w14:textId="77777777" w:rsidR="00001A5C" w:rsidRPr="00AD4DC4" w:rsidRDefault="00001A5C" w:rsidP="00001A5C">
      <w:pPr>
        <w:rPr>
          <w:sz w:val="8"/>
        </w:rPr>
      </w:pPr>
    </w:p>
    <w:p w14:paraId="09F32D2D" w14:textId="77777777" w:rsidR="00001A5C" w:rsidRDefault="00001A5C" w:rsidP="00001A5C">
      <w:r>
        <w:rPr>
          <w:noProof/>
          <w:sz w:val="10"/>
          <w:szCs w:val="10"/>
        </w:rPr>
        <w:drawing>
          <wp:anchor distT="0" distB="0" distL="114300" distR="114300" simplePos="0" relativeHeight="251654656" behindDoc="1" locked="0" layoutInCell="1" allowOverlap="1" wp14:anchorId="09D002E0" wp14:editId="69E08F0F">
            <wp:simplePos x="0" y="0"/>
            <wp:positionH relativeFrom="column">
              <wp:posOffset>2132965</wp:posOffset>
            </wp:positionH>
            <wp:positionV relativeFrom="paragraph">
              <wp:posOffset>254000</wp:posOffset>
            </wp:positionV>
            <wp:extent cx="3568700" cy="3392170"/>
            <wp:effectExtent l="0" t="0" r="0" b="8255"/>
            <wp:wrapTight wrapText="left">
              <wp:wrapPolygon edited="0">
                <wp:start x="0" y="0"/>
                <wp:lineTo x="0" y="21535"/>
                <wp:lineTo x="21454" y="21535"/>
                <wp:lineTo x="21454"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p>
    <w:p w14:paraId="5118BED6" w14:textId="77777777" w:rsidR="00001A5C" w:rsidRPr="004D6ABC" w:rsidRDefault="00001A5C" w:rsidP="00001A5C">
      <w:pPr>
        <w:rPr>
          <w:sz w:val="10"/>
          <w:szCs w:val="10"/>
        </w:rPr>
      </w:pPr>
    </w:p>
    <w:p w14:paraId="3D5DE704" w14:textId="77777777" w:rsidR="00001A5C" w:rsidRPr="009A0C57" w:rsidRDefault="00001A5C" w:rsidP="00001A5C">
      <w:r>
        <w:rPr>
          <w:b/>
        </w:rPr>
        <w:t>Exclusion</w:t>
      </w:r>
      <w:r>
        <w:t xml:space="preserve"> – Allows user to disable any of the 30 probe TC’s from the VP calculations.</w:t>
      </w:r>
    </w:p>
    <w:p w14:paraId="56746509" w14:textId="77777777" w:rsidR="00001A5C" w:rsidRPr="004D6ABC" w:rsidRDefault="00001A5C" w:rsidP="00001A5C">
      <w:pPr>
        <w:rPr>
          <w:b/>
          <w:sz w:val="10"/>
          <w:szCs w:val="10"/>
        </w:rPr>
      </w:pPr>
      <w:bookmarkStart w:id="2493" w:name="_Hlk532550674"/>
    </w:p>
    <w:bookmarkEnd w:id="2493"/>
    <w:p w14:paraId="75D1C13E" w14:textId="2BB98438" w:rsidR="005733CC" w:rsidRDefault="00001A5C" w:rsidP="005733CC">
      <w:pPr>
        <w:rPr>
          <w:sz w:val="10"/>
        </w:rPr>
      </w:pPr>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6034311C" w14:textId="77777777" w:rsidR="005733CC" w:rsidRPr="004D6ABC" w:rsidRDefault="005733CC" w:rsidP="005733CC">
      <w:pPr>
        <w:rPr>
          <w:b/>
          <w:sz w:val="10"/>
          <w:szCs w:val="10"/>
        </w:rPr>
      </w:pPr>
    </w:p>
    <w:p w14:paraId="0AEF6C4D" w14:textId="4285C151" w:rsidR="005733CC" w:rsidRPr="008175A8" w:rsidRDefault="005733CC" w:rsidP="005733CC">
      <w:bookmarkStart w:id="2494" w:name="_Hlk532837003"/>
      <w:r w:rsidRPr="002C3095">
        <w:rPr>
          <w:b/>
        </w:rPr>
        <w:t>Use Baseline Profile Expiration</w:t>
      </w:r>
      <w:r w:rsidRPr="008175A8">
        <w:t xml:space="preserve"> – Automatically require new baseline profiles after specified number of days</w:t>
      </w:r>
      <w:r>
        <w:t>.</w:t>
      </w:r>
    </w:p>
    <w:bookmarkEnd w:id="2494"/>
    <w:p w14:paraId="77EE8B3E" w14:textId="6A0C3EE4" w:rsidR="005733CC" w:rsidRPr="004D6ABC" w:rsidRDefault="005733CC" w:rsidP="005733CC">
      <w:pPr>
        <w:rPr>
          <w:sz w:val="10"/>
        </w:rPr>
      </w:pPr>
    </w:p>
    <w:p w14:paraId="1560AE9B" w14:textId="77777777" w:rsidR="005733CC" w:rsidRPr="00B1186A" w:rsidRDefault="005733CC" w:rsidP="005733CC">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39172522" w14:textId="1DC830AD" w:rsidR="005733CC" w:rsidRDefault="005733CC" w:rsidP="005733CC">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240010C7" w14:textId="3190680D" w:rsidR="0087088B" w:rsidRDefault="0087088B" w:rsidP="005733CC"/>
    <w:p w14:paraId="231C41ED" w14:textId="0E19DD91" w:rsidR="0087088B" w:rsidRPr="004D6ABC" w:rsidRDefault="0087088B" w:rsidP="005733CC"/>
    <w:p w14:paraId="47F8655D" w14:textId="77777777" w:rsidR="005733CC" w:rsidRPr="004D6ABC" w:rsidRDefault="005733CC" w:rsidP="005733CC">
      <w:pPr>
        <w:rPr>
          <w:sz w:val="8"/>
        </w:rPr>
      </w:pPr>
    </w:p>
    <w:p w14:paraId="1F557CB9" w14:textId="77777777" w:rsidR="005733CC" w:rsidRPr="00B1186A" w:rsidRDefault="005733CC" w:rsidP="005733CC">
      <w:r w:rsidRPr="00B1186A">
        <w:t>There are three temperature triggers:</w:t>
      </w:r>
    </w:p>
    <w:p w14:paraId="2D9E9A2D" w14:textId="77777777" w:rsidR="005733CC" w:rsidRPr="00B1186A" w:rsidRDefault="005733CC" w:rsidP="005733CC">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388D8970" w14:textId="77777777" w:rsidR="005733CC" w:rsidRPr="00B1186A" w:rsidRDefault="005733CC" w:rsidP="005733CC">
      <w:pPr>
        <w:spacing w:before="60" w:after="60"/>
        <w:ind w:left="360"/>
      </w:pPr>
      <w:r>
        <w:rPr>
          <w:b/>
        </w:rPr>
        <w:t>Mid P</w:t>
      </w:r>
      <w:r w:rsidRPr="00B1186A">
        <w:rPr>
          <w:b/>
        </w:rPr>
        <w:t>oint –</w:t>
      </w:r>
      <w:r>
        <w:t xml:space="preserve"> The mid</w:t>
      </w:r>
      <w:r w:rsidRPr="00B1186A">
        <w:t xml:space="preserve">point temperature trigger must be higher than the </w:t>
      </w:r>
      <w:r>
        <w:t>S</w:t>
      </w:r>
      <w:r w:rsidRPr="00B1186A">
        <w:t xml:space="preserve">tart trigger, and the </w:t>
      </w:r>
      <w:r>
        <w:t>Stop</w:t>
      </w:r>
      <w:r w:rsidRPr="00B1186A">
        <w:t xml:space="preserve"> trigger.  Be sure the temperature in your heated process will achieve this setting or the profile will fail.  </w:t>
      </w:r>
    </w:p>
    <w:p w14:paraId="28DE6668" w14:textId="77777777" w:rsidR="005733CC" w:rsidRDefault="005733CC" w:rsidP="005733CC">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2CC0C35B" w14:textId="77777777" w:rsidR="00001A5C" w:rsidRPr="00AD4DC4" w:rsidRDefault="00001A5C" w:rsidP="00001A5C">
      <w:pPr>
        <w:spacing w:before="60" w:after="60"/>
        <w:rPr>
          <w:sz w:val="4"/>
        </w:rPr>
      </w:pPr>
    </w:p>
    <w:p w14:paraId="7A13431C" w14:textId="77777777" w:rsidR="00001A5C" w:rsidRPr="00B1186A" w:rsidRDefault="00001A5C" w:rsidP="00001A5C">
      <w:r w:rsidRPr="00B1186A">
        <w:rPr>
          <w:b/>
        </w:rPr>
        <w:t xml:space="preserve">Sample </w:t>
      </w:r>
      <w:r>
        <w:rPr>
          <w:b/>
        </w:rPr>
        <w:t>r</w:t>
      </w:r>
      <w:r w:rsidRPr="00B1186A">
        <w:rPr>
          <w:b/>
        </w:rPr>
        <w:t>ate –</w:t>
      </w:r>
      <w:r w:rsidRPr="00B1186A">
        <w:t xml:space="preserve"> Set the sample rate for each application type.  </w:t>
      </w:r>
    </w:p>
    <w:p w14:paraId="50028D32" w14:textId="77777777" w:rsidR="00001A5C" w:rsidRPr="00CA1F86" w:rsidRDefault="00001A5C" w:rsidP="00001A5C">
      <w:r>
        <w:br w:type="page"/>
      </w:r>
    </w:p>
    <w:p w14:paraId="4CBDB656" w14:textId="77777777" w:rsidR="0087088B" w:rsidRDefault="0087088B" w:rsidP="0087088B">
      <w:pPr>
        <w:pStyle w:val="Heading3"/>
      </w:pPr>
      <w:bookmarkStart w:id="2495" w:name="_Toc527644512"/>
      <w:bookmarkStart w:id="2496" w:name="_Toc528426800"/>
      <w:bookmarkStart w:id="2497" w:name="_Toc528427089"/>
      <w:bookmarkStart w:id="2498" w:name="_Toc532827501"/>
      <w:bookmarkStart w:id="2499" w:name="_Toc532827909"/>
      <w:bookmarkStart w:id="2500" w:name="_Hlk532837122"/>
      <w:r>
        <w:lastRenderedPageBreak/>
        <w:t>Use Baseline Profile Expiration</w:t>
      </w:r>
      <w:bookmarkEnd w:id="2495"/>
      <w:bookmarkEnd w:id="2496"/>
      <w:bookmarkEnd w:id="2497"/>
      <w:bookmarkEnd w:id="2498"/>
      <w:bookmarkEnd w:id="2499"/>
    </w:p>
    <w:p w14:paraId="2508CC53" w14:textId="77777777" w:rsidR="0087088B" w:rsidRDefault="0087088B" w:rsidP="0087088B"/>
    <w:p w14:paraId="5D933FC7" w14:textId="77777777" w:rsidR="0087088B" w:rsidRDefault="0087088B" w:rsidP="0087088B">
      <w:r>
        <w:t>Enabling this function allows the system to require a new baseline profile is run after a specified number of days have elapsed. When enabled, additional functions will appear on various screens in the software.</w:t>
      </w:r>
    </w:p>
    <w:p w14:paraId="750294E6" w14:textId="77777777" w:rsidR="0087088B" w:rsidRDefault="0087088B" w:rsidP="0087088B">
      <w:r>
        <w:rPr>
          <w:b/>
          <w:noProof/>
        </w:rPr>
        <w:drawing>
          <wp:anchor distT="0" distB="0" distL="114300" distR="114300" simplePos="0" relativeHeight="251677184" behindDoc="1" locked="0" layoutInCell="1" allowOverlap="1" wp14:anchorId="1AD8CD0D" wp14:editId="48BDE6EE">
            <wp:simplePos x="0" y="0"/>
            <wp:positionH relativeFrom="column">
              <wp:posOffset>2495550</wp:posOffset>
            </wp:positionH>
            <wp:positionV relativeFrom="paragraph">
              <wp:posOffset>50165</wp:posOffset>
            </wp:positionV>
            <wp:extent cx="3435985" cy="2858135"/>
            <wp:effectExtent l="0" t="0" r="0" b="0"/>
            <wp:wrapTight wrapText="left">
              <wp:wrapPolygon edited="0">
                <wp:start x="0" y="0"/>
                <wp:lineTo x="0" y="21451"/>
                <wp:lineTo x="21436" y="21451"/>
                <wp:lineTo x="21436" y="0"/>
                <wp:lineTo x="0" y="0"/>
              </wp:wrapPolygon>
            </wp:wrapTight>
            <wp:docPr id="3033" name="Picture 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435985" cy="2858135"/>
                    </a:xfrm>
                    <a:prstGeom prst="rect">
                      <a:avLst/>
                    </a:prstGeom>
                  </pic:spPr>
                </pic:pic>
              </a:graphicData>
            </a:graphic>
            <wp14:sizeRelH relativeFrom="margin">
              <wp14:pctWidth>0</wp14:pctWidth>
            </wp14:sizeRelH>
            <wp14:sizeRelV relativeFrom="margin">
              <wp14:pctHeight>0</wp14:pctHeight>
            </wp14:sizeRelV>
          </wp:anchor>
        </w:drawing>
      </w:r>
    </w:p>
    <w:p w14:paraId="7F173310" w14:textId="77777777" w:rsidR="0087088B" w:rsidRDefault="0087088B" w:rsidP="0087088B">
      <w:bookmarkStart w:id="2501" w:name="_Hlk526970594"/>
    </w:p>
    <w:p w14:paraId="380EE23A" w14:textId="1EB3A539" w:rsidR="0087088B" w:rsidRDefault="0087088B" w:rsidP="0087088B">
      <w:r>
        <w:rPr>
          <w:b/>
        </w:rPr>
        <w:t>Global Preferences/KIC Vision</w:t>
      </w:r>
      <w:r w:rsidRPr="006E1668">
        <w:rPr>
          <w:b/>
          <w:vertAlign w:val="superscript"/>
        </w:rPr>
        <w:t>2</w:t>
      </w:r>
      <w:r>
        <w:rPr>
          <w:b/>
        </w:rPr>
        <w:t xml:space="preserve"> Tab</w:t>
      </w:r>
      <w:r>
        <w:t xml:space="preserve"> </w:t>
      </w:r>
      <w:bookmarkEnd w:id="2501"/>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2E0996D3" w14:textId="77777777" w:rsidR="0087088B" w:rsidRDefault="0087088B" w:rsidP="0087088B"/>
    <w:p w14:paraId="40EBE8A1" w14:textId="0A23FA6F" w:rsidR="0087088B" w:rsidRPr="00BC10C1" w:rsidRDefault="0087088B" w:rsidP="0087088B">
      <w:r>
        <w:rPr>
          <w:noProof/>
        </w:rPr>
        <mc:AlternateContent>
          <mc:Choice Requires="wps">
            <w:drawing>
              <wp:anchor distT="0" distB="0" distL="114300" distR="114300" simplePos="0" relativeHeight="251679232" behindDoc="0" locked="0" layoutInCell="1" allowOverlap="1" wp14:anchorId="374B6345" wp14:editId="622C2F52">
                <wp:simplePos x="0" y="0"/>
                <wp:positionH relativeFrom="column">
                  <wp:posOffset>2647950</wp:posOffset>
                </wp:positionH>
                <wp:positionV relativeFrom="paragraph">
                  <wp:posOffset>346710</wp:posOffset>
                </wp:positionV>
                <wp:extent cx="2000250" cy="258445"/>
                <wp:effectExtent l="0" t="0" r="19050" b="27305"/>
                <wp:wrapNone/>
                <wp:docPr id="3026" name="Rectangle 3026"/>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2EFD8" id="Rectangle 3026" o:spid="_x0000_s1026" style="position:absolute;margin-left:208.5pt;margin-top:27.3pt;width:157.5pt;height:20.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AQfrzF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automatic profiling.</w:t>
      </w:r>
    </w:p>
    <w:p w14:paraId="3548495F" w14:textId="77777777" w:rsidR="0087088B" w:rsidRDefault="0087088B" w:rsidP="0087088B"/>
    <w:p w14:paraId="31339608" w14:textId="77777777" w:rsidR="0087088B" w:rsidRDefault="0087088B" w:rsidP="0087088B"/>
    <w:p w14:paraId="230F868D" w14:textId="77777777" w:rsidR="0087088B" w:rsidRDefault="0087088B" w:rsidP="0087088B"/>
    <w:p w14:paraId="25A99A4E" w14:textId="77777777" w:rsidR="0087088B" w:rsidRDefault="0087088B" w:rsidP="0087088B"/>
    <w:p w14:paraId="769155F5" w14:textId="77777777" w:rsidR="0087088B" w:rsidRDefault="0087088B" w:rsidP="0087088B"/>
    <w:p w14:paraId="409B9DFA" w14:textId="77777777" w:rsidR="0087088B" w:rsidRDefault="0087088B" w:rsidP="0087088B"/>
    <w:p w14:paraId="2D0850F8" w14:textId="77777777" w:rsidR="0087088B" w:rsidRDefault="0087088B" w:rsidP="0087088B"/>
    <w:p w14:paraId="33170912" w14:textId="77777777" w:rsidR="0087088B" w:rsidRDefault="0087088B" w:rsidP="0087088B">
      <w:pPr>
        <w:rPr>
          <w:b/>
        </w:rPr>
      </w:pPr>
      <w:r>
        <w:rPr>
          <w:noProof/>
        </w:rPr>
        <w:drawing>
          <wp:anchor distT="0" distB="0" distL="114300" distR="114300" simplePos="0" relativeHeight="251682304" behindDoc="1" locked="0" layoutInCell="1" allowOverlap="1" wp14:anchorId="54205426" wp14:editId="77491D34">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3034" name="Picture 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30">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15C3BC40" w14:textId="77777777" w:rsidR="0087088B" w:rsidRDefault="0087088B" w:rsidP="0087088B">
      <w:r>
        <w:rPr>
          <w:b/>
        </w:rPr>
        <w:t xml:space="preserve">Profile Explorer – Search Button </w:t>
      </w:r>
      <w:r>
        <w:t>- When the expiration feature is enabled, you will see a new button appear in Profile Explorer:</w:t>
      </w:r>
    </w:p>
    <w:p w14:paraId="1119AC62" w14:textId="77777777" w:rsidR="0087088B" w:rsidRDefault="0087088B" w:rsidP="0087088B"/>
    <w:p w14:paraId="20F6E9DF" w14:textId="77777777" w:rsidR="0087088B" w:rsidRDefault="0087088B" w:rsidP="0087088B"/>
    <w:p w14:paraId="3B76C151" w14:textId="77777777" w:rsidR="0087088B" w:rsidRDefault="0087088B" w:rsidP="0087088B">
      <w:pPr>
        <w:pStyle w:val="ListParagraph"/>
        <w:numPr>
          <w:ilvl w:val="0"/>
          <w:numId w:val="145"/>
        </w:numPr>
      </w:pPr>
      <w:r>
        <w:rPr>
          <w:noProof/>
        </w:rPr>
        <w:drawing>
          <wp:anchor distT="0" distB="0" distL="114300" distR="114300" simplePos="0" relativeHeight="251683328" behindDoc="1" locked="0" layoutInCell="1" allowOverlap="1" wp14:anchorId="4AF24734" wp14:editId="4BA284B6">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3035" name="Picture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231">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55E307D5" w14:textId="77777777" w:rsidR="0087088B" w:rsidRDefault="0087088B" w:rsidP="0087088B">
      <w:pPr>
        <w:pStyle w:val="ListParagraph"/>
        <w:numPr>
          <w:ilvl w:val="0"/>
          <w:numId w:val="145"/>
        </w:numPr>
      </w:pPr>
      <w:r>
        <w:t xml:space="preserve">Enter the number of days (window of time remaining until profiles will expire), and then click Search. </w:t>
      </w:r>
    </w:p>
    <w:p w14:paraId="01B05431" w14:textId="77777777" w:rsidR="0087088B" w:rsidRDefault="0087088B" w:rsidP="0087088B">
      <w:pPr>
        <w:pStyle w:val="ListParagraph"/>
        <w:numPr>
          <w:ilvl w:val="0"/>
          <w:numId w:val="145"/>
        </w:numPr>
      </w:pPr>
      <w:r>
        <w:t xml:space="preserve">All products with a baseline profile set to expire within the specified time-frame will be displayed. </w:t>
      </w:r>
    </w:p>
    <w:p w14:paraId="649A9F29" w14:textId="214B30B8" w:rsidR="0087088B" w:rsidRDefault="0087088B" w:rsidP="0087088B">
      <w:pPr>
        <w:pStyle w:val="ListParagraph"/>
        <w:numPr>
          <w:ilvl w:val="0"/>
          <w:numId w:val="145"/>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C98C5C1" w14:textId="69786646" w:rsidR="0087088B" w:rsidRDefault="0087088B" w:rsidP="006E1668"/>
    <w:bookmarkEnd w:id="2500"/>
    <w:p w14:paraId="4AF86DA9" w14:textId="77777777" w:rsidR="0087088B" w:rsidRDefault="0087088B" w:rsidP="006E1668"/>
    <w:p w14:paraId="0CEF931B" w14:textId="77777777" w:rsidR="00001A5C" w:rsidRPr="00B1186A" w:rsidRDefault="00001A5C" w:rsidP="00001A5C">
      <w:pPr>
        <w:pStyle w:val="Heading2"/>
      </w:pPr>
      <w:bookmarkStart w:id="2502" w:name="_Toc532827321"/>
      <w:bookmarkStart w:id="2503" w:name="_Toc532827502"/>
      <w:bookmarkStart w:id="2504" w:name="_Toc532827910"/>
      <w:r>
        <w:rPr>
          <w:noProof/>
        </w:rPr>
        <w:lastRenderedPageBreak/>
        <w:drawing>
          <wp:anchor distT="0" distB="0" distL="114300" distR="114300" simplePos="0" relativeHeight="251655680" behindDoc="1" locked="0" layoutInCell="1" allowOverlap="1" wp14:anchorId="1B72B34B" wp14:editId="1A550FED">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2502"/>
      <w:bookmarkEnd w:id="2503"/>
      <w:bookmarkEnd w:id="2504"/>
    </w:p>
    <w:p w14:paraId="5DEB216A" w14:textId="77777777" w:rsidR="00001A5C" w:rsidRPr="00B1186A" w:rsidRDefault="00001A5C" w:rsidP="00001A5C">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p>
    <w:p w14:paraId="206DB89A" w14:textId="77777777" w:rsidR="00001A5C" w:rsidRPr="00B1186A" w:rsidRDefault="00001A5C" w:rsidP="00001A5C"/>
    <w:p w14:paraId="2C4F9E4C" w14:textId="77777777" w:rsidR="00001A5C" w:rsidRDefault="00001A5C" w:rsidP="00001A5C">
      <w:r w:rsidRPr="00B1186A">
        <w:t xml:space="preserve">Select the check box and then enter the required measurements.  </w:t>
      </w:r>
      <w:r>
        <w:t xml:space="preserve">Contact supplier of system for assistance. </w:t>
      </w:r>
    </w:p>
    <w:p w14:paraId="0578A5DA" w14:textId="77777777" w:rsidR="00001A5C" w:rsidRDefault="00001A5C" w:rsidP="00001A5C"/>
    <w:p w14:paraId="007F4051" w14:textId="77777777" w:rsidR="00001A5C" w:rsidRDefault="00001A5C" w:rsidP="00001A5C">
      <w:pPr>
        <w:pStyle w:val="Heading2"/>
      </w:pPr>
      <w:bookmarkStart w:id="2505" w:name="_Toc532827322"/>
      <w:bookmarkStart w:id="2506" w:name="_Toc532827503"/>
      <w:bookmarkStart w:id="2507" w:name="_Toc532827911"/>
      <w:r>
        <w:rPr>
          <w:noProof/>
        </w:rPr>
        <w:drawing>
          <wp:anchor distT="0" distB="0" distL="114300" distR="114300" simplePos="0" relativeHeight="251660800" behindDoc="1" locked="0" layoutInCell="1" allowOverlap="1" wp14:anchorId="4C50BC1B" wp14:editId="504D3CD0">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2505"/>
      <w:bookmarkEnd w:id="2506"/>
      <w:bookmarkEnd w:id="2507"/>
    </w:p>
    <w:p w14:paraId="2CD305AB" w14:textId="77777777" w:rsidR="00001A5C" w:rsidRDefault="00001A5C" w:rsidP="00001A5C">
      <w:r>
        <w:t>This area controls the number of decimal places for the Conveyor Speed and Zone Setpoints displays in the software.</w:t>
      </w:r>
    </w:p>
    <w:p w14:paraId="368D4B56" w14:textId="77777777" w:rsidR="00001A5C" w:rsidRDefault="00001A5C" w:rsidP="00001A5C"/>
    <w:p w14:paraId="658FFBE4" w14:textId="77777777" w:rsidR="00001A5C" w:rsidRDefault="00001A5C" w:rsidP="00001A5C"/>
    <w:p w14:paraId="5FBF53A9" w14:textId="77777777" w:rsidR="00001A5C" w:rsidRDefault="00001A5C" w:rsidP="00001A5C"/>
    <w:p w14:paraId="49F96192" w14:textId="77777777" w:rsidR="00001A5C" w:rsidRDefault="00001A5C" w:rsidP="00001A5C"/>
    <w:p w14:paraId="7F20FC72" w14:textId="77777777" w:rsidR="00001A5C" w:rsidRDefault="00001A5C" w:rsidP="00001A5C"/>
    <w:p w14:paraId="2F819C86" w14:textId="398B625F" w:rsidR="00001A5C" w:rsidRDefault="00BE1C6B" w:rsidP="00001A5C">
      <w:pPr>
        <w:pStyle w:val="Heading2"/>
      </w:pPr>
      <w:bookmarkStart w:id="2508" w:name="_Toc532827323"/>
      <w:bookmarkStart w:id="2509" w:name="_Toc532827504"/>
      <w:bookmarkStart w:id="2510" w:name="_Toc532827912"/>
      <w:ins w:id="2511" w:author="Tom Bergeron" w:date="2020-09-29T15:26:00Z">
        <w:r>
          <w:rPr>
            <w:noProof/>
          </w:rPr>
          <w:drawing>
            <wp:anchor distT="0" distB="0" distL="114300" distR="114300" simplePos="0" relativeHeight="251699712" behindDoc="1" locked="0" layoutInCell="1" allowOverlap="1" wp14:anchorId="552470D9" wp14:editId="4C3D785F">
              <wp:simplePos x="0" y="0"/>
              <wp:positionH relativeFrom="column">
                <wp:posOffset>2409825</wp:posOffset>
              </wp:positionH>
              <wp:positionV relativeFrom="paragraph">
                <wp:posOffset>104140</wp:posOffset>
              </wp:positionV>
              <wp:extent cx="3195955" cy="2034540"/>
              <wp:effectExtent l="0" t="0" r="4445" b="3810"/>
              <wp:wrapTight wrapText="left">
                <wp:wrapPolygon edited="0">
                  <wp:start x="0" y="0"/>
                  <wp:lineTo x="0" y="21438"/>
                  <wp:lineTo x="21501" y="21438"/>
                  <wp:lineTo x="21501"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3195955" cy="2034540"/>
                      </a:xfrm>
                      <a:prstGeom prst="rect">
                        <a:avLst/>
                      </a:prstGeom>
                    </pic:spPr>
                  </pic:pic>
                </a:graphicData>
              </a:graphic>
              <wp14:sizeRelH relativeFrom="margin">
                <wp14:pctWidth>0</wp14:pctWidth>
              </wp14:sizeRelH>
              <wp14:sizeRelV relativeFrom="margin">
                <wp14:pctHeight>0</wp14:pctHeight>
              </wp14:sizeRelV>
            </wp:anchor>
          </w:drawing>
        </w:r>
      </w:ins>
      <w:del w:id="2512" w:author="Tom Bergeron" w:date="2020-09-29T15:26:00Z">
        <w:r w:rsidR="00001A5C" w:rsidDel="00BE1C6B">
          <w:rPr>
            <w:noProof/>
          </w:rPr>
          <w:drawing>
            <wp:anchor distT="0" distB="0" distL="114300" distR="114300" simplePos="0" relativeHeight="251666944" behindDoc="1" locked="0" layoutInCell="1" allowOverlap="1" wp14:anchorId="3E22CBB5" wp14:editId="2171F1AE">
              <wp:simplePos x="0" y="0"/>
              <wp:positionH relativeFrom="column">
                <wp:posOffset>2432050</wp:posOffset>
              </wp:positionH>
              <wp:positionV relativeFrom="paragraph">
                <wp:posOffset>173990</wp:posOffset>
              </wp:positionV>
              <wp:extent cx="3251835" cy="1878330"/>
              <wp:effectExtent l="0" t="0" r="5715" b="7620"/>
              <wp:wrapTight wrapText="left">
                <wp:wrapPolygon edited="0">
                  <wp:start x="0" y="0"/>
                  <wp:lineTo x="0" y="21469"/>
                  <wp:lineTo x="21511" y="21469"/>
                  <wp:lineTo x="21511" y="0"/>
                  <wp:lineTo x="0" y="0"/>
                </wp:wrapPolygon>
              </wp:wrapTight>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Hardware.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251835" cy="1878330"/>
                      </a:xfrm>
                      <a:prstGeom prst="rect">
                        <a:avLst/>
                      </a:prstGeom>
                    </pic:spPr>
                  </pic:pic>
                </a:graphicData>
              </a:graphic>
              <wp14:sizeRelH relativeFrom="margin">
                <wp14:pctWidth>0</wp14:pctWidth>
              </wp14:sizeRelH>
              <wp14:sizeRelV relativeFrom="margin">
                <wp14:pctHeight>0</wp14:pctHeight>
              </wp14:sizeRelV>
            </wp:anchor>
          </w:drawing>
        </w:r>
      </w:del>
      <w:r w:rsidR="00001A5C">
        <w:t>Hardware Tab</w:t>
      </w:r>
      <w:bookmarkEnd w:id="2508"/>
      <w:bookmarkEnd w:id="2509"/>
      <w:bookmarkEnd w:id="2510"/>
    </w:p>
    <w:p w14:paraId="1A5E84F1" w14:textId="77777777" w:rsidR="00001A5C" w:rsidRDefault="00001A5C" w:rsidP="00001A5C">
      <w:r>
        <w:t>This area controls the configuration of the eTPU network addresses and allows for enabling or disabling of the oven communication when applicable.</w:t>
      </w:r>
    </w:p>
    <w:p w14:paraId="371ED73C" w14:textId="72958944" w:rsidR="00001A5C" w:rsidRDefault="00001A5C" w:rsidP="00001A5C"/>
    <w:p w14:paraId="3533EFCA" w14:textId="77777777" w:rsidR="00001A5C" w:rsidRDefault="00001A5C" w:rsidP="00001A5C"/>
    <w:p w14:paraId="2482EDCE" w14:textId="72FF7BFF" w:rsidR="00001A5C" w:rsidRDefault="00001A5C" w:rsidP="00001A5C"/>
    <w:p w14:paraId="4DE9AE02" w14:textId="77777777" w:rsidR="00001A5C" w:rsidRDefault="00001A5C" w:rsidP="00001A5C"/>
    <w:p w14:paraId="18C56915" w14:textId="77777777" w:rsidR="00001A5C" w:rsidRDefault="00001A5C" w:rsidP="00001A5C"/>
    <w:p w14:paraId="685D02C0" w14:textId="3CAFE8EA" w:rsidR="00001A5C" w:rsidRPr="00883023" w:rsidRDefault="00001A5C" w:rsidP="00001A5C"/>
    <w:p w14:paraId="533F5B76" w14:textId="7E65D546" w:rsidR="00001A5C" w:rsidRDefault="00001A5C" w:rsidP="00001A5C">
      <w:pPr>
        <w:pStyle w:val="Heading2"/>
      </w:pPr>
      <w:bookmarkStart w:id="2513" w:name="_Toc532827324"/>
      <w:bookmarkStart w:id="2514" w:name="_Toc532827505"/>
      <w:bookmarkStart w:id="2515" w:name="_Toc532827913"/>
      <w:r>
        <w:rPr>
          <w:noProof/>
        </w:rPr>
        <w:drawing>
          <wp:anchor distT="0" distB="0" distL="114300" distR="114300" simplePos="0" relativeHeight="251675136" behindDoc="1" locked="0" layoutInCell="1" allowOverlap="1" wp14:anchorId="55B5920E" wp14:editId="31B0FB34">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2513"/>
      <w:bookmarkEnd w:id="2514"/>
      <w:bookmarkEnd w:id="2515"/>
    </w:p>
    <w:p w14:paraId="40A4A44B" w14:textId="77777777" w:rsidR="00001A5C" w:rsidRPr="00BD207B" w:rsidRDefault="00001A5C" w:rsidP="00001A5C">
      <w:r>
        <w:t>When certain messages are displayed in the software, the user can select a checkbox for “Do not show this again”. If checked, that message box becomes “disabled”. This area allows the user to enable or disable those messages.</w:t>
      </w:r>
    </w:p>
    <w:p w14:paraId="073FB6B4" w14:textId="77777777" w:rsidR="00001A5C" w:rsidRDefault="00001A5C" w:rsidP="00001A5C"/>
    <w:p w14:paraId="3250C89F" w14:textId="77777777" w:rsidR="00001A5C" w:rsidRDefault="00001A5C" w:rsidP="00001A5C"/>
    <w:p w14:paraId="602D3C33" w14:textId="77777777" w:rsidR="00001A5C" w:rsidRDefault="00001A5C" w:rsidP="00001A5C"/>
    <w:p w14:paraId="426B5275" w14:textId="77777777" w:rsidR="00001A5C" w:rsidRDefault="00001A5C" w:rsidP="00001A5C"/>
    <w:p w14:paraId="2A473BDB" w14:textId="0DBC9C3D" w:rsidR="00001A5C" w:rsidRDefault="00001A5C" w:rsidP="00001A5C"/>
    <w:p w14:paraId="17C27C72" w14:textId="77777777" w:rsidR="0087088B" w:rsidRDefault="0087088B" w:rsidP="00001A5C"/>
    <w:p w14:paraId="062D0EA9" w14:textId="32810C72" w:rsidR="0087088B" w:rsidRDefault="0087088B" w:rsidP="0087088B">
      <w:pPr>
        <w:pStyle w:val="Heading2"/>
      </w:pPr>
      <w:bookmarkStart w:id="2516" w:name="_Password_Control_–"/>
      <w:bookmarkStart w:id="2517" w:name="_Ref502912537"/>
      <w:bookmarkStart w:id="2518" w:name="_Toc503955333"/>
      <w:bookmarkStart w:id="2519" w:name="_Toc506816879"/>
      <w:bookmarkStart w:id="2520" w:name="_Toc506817155"/>
      <w:bookmarkStart w:id="2521" w:name="_Toc528426532"/>
      <w:bookmarkStart w:id="2522" w:name="_Toc528426807"/>
      <w:bookmarkStart w:id="2523" w:name="_Toc528427096"/>
      <w:bookmarkStart w:id="2524" w:name="_Toc528427267"/>
      <w:bookmarkStart w:id="2525" w:name="_Toc532827325"/>
      <w:bookmarkStart w:id="2526" w:name="_Toc532827506"/>
      <w:bookmarkStart w:id="2527" w:name="_Toc532827914"/>
      <w:bookmarkStart w:id="2528" w:name="_Hlk532837523"/>
      <w:bookmarkEnd w:id="2516"/>
      <w:r w:rsidRPr="00FF1AB1">
        <w:lastRenderedPageBreak/>
        <w:t>Password Control</w:t>
      </w:r>
      <w:bookmarkEnd w:id="2517"/>
      <w:r w:rsidRPr="00FF1AB1">
        <w:t xml:space="preserve"> – Multi User</w:t>
      </w:r>
      <w:bookmarkEnd w:id="2518"/>
      <w:bookmarkEnd w:id="2519"/>
      <w:bookmarkEnd w:id="2520"/>
      <w:bookmarkEnd w:id="2521"/>
      <w:bookmarkEnd w:id="2522"/>
      <w:bookmarkEnd w:id="2523"/>
      <w:bookmarkEnd w:id="2524"/>
      <w:bookmarkEnd w:id="2525"/>
      <w:bookmarkEnd w:id="2526"/>
      <w:bookmarkEnd w:id="2527"/>
    </w:p>
    <w:p w14:paraId="09980A5E" w14:textId="77777777" w:rsidR="0087088B" w:rsidRDefault="0087088B" w:rsidP="0087088B">
      <w:r>
        <w:t xml:space="preserve">The software offers a Multi User Control capability to configure certain functions as password protected and, thus, requiring the use of specific user levels. </w:t>
      </w:r>
    </w:p>
    <w:p w14:paraId="28D268A1" w14:textId="77777777" w:rsidR="0087088B" w:rsidRDefault="0087088B" w:rsidP="0087088B"/>
    <w:p w14:paraId="2B04AFF9" w14:textId="77777777" w:rsidR="0087088B" w:rsidRDefault="0087088B" w:rsidP="0087088B">
      <w:r>
        <w:t>The user types are:</w:t>
      </w:r>
    </w:p>
    <w:p w14:paraId="6DDFA1DF" w14:textId="77777777" w:rsidR="0087088B" w:rsidRDefault="0087088B" w:rsidP="0087088B">
      <w:pPr>
        <w:pStyle w:val="ListParagraph"/>
        <w:numPr>
          <w:ilvl w:val="0"/>
          <w:numId w:val="146"/>
        </w:numPr>
      </w:pPr>
      <w:r>
        <w:t>Administrator</w:t>
      </w:r>
    </w:p>
    <w:p w14:paraId="3751CD9E" w14:textId="77777777" w:rsidR="0087088B" w:rsidRDefault="0087088B" w:rsidP="0087088B">
      <w:pPr>
        <w:pStyle w:val="ListParagraph"/>
        <w:numPr>
          <w:ilvl w:val="0"/>
          <w:numId w:val="146"/>
        </w:numPr>
      </w:pPr>
      <w:r>
        <w:t>Engineer</w:t>
      </w:r>
    </w:p>
    <w:p w14:paraId="5849E590" w14:textId="77777777" w:rsidR="0087088B" w:rsidRDefault="0087088B" w:rsidP="0087088B">
      <w:pPr>
        <w:pStyle w:val="ListParagraph"/>
        <w:numPr>
          <w:ilvl w:val="0"/>
          <w:numId w:val="146"/>
        </w:numPr>
      </w:pPr>
      <w:r>
        <w:t>Tech</w:t>
      </w:r>
    </w:p>
    <w:p w14:paraId="25F8A3E0" w14:textId="77777777" w:rsidR="0087088B" w:rsidRDefault="0087088B" w:rsidP="0087088B">
      <w:pPr>
        <w:pStyle w:val="ListParagraph"/>
        <w:numPr>
          <w:ilvl w:val="0"/>
          <w:numId w:val="146"/>
        </w:numPr>
      </w:pPr>
      <w:r>
        <w:t>Operator (default)</w:t>
      </w:r>
    </w:p>
    <w:p w14:paraId="4EB384B1" w14:textId="77777777" w:rsidR="0087088B" w:rsidRPr="00A47A01" w:rsidRDefault="0087088B" w:rsidP="0087088B">
      <w:pPr>
        <w:pStyle w:val="Heading3"/>
      </w:pPr>
      <w:bookmarkStart w:id="2529" w:name="_Toc506817156"/>
      <w:bookmarkStart w:id="2530" w:name="_Toc528426808"/>
      <w:bookmarkStart w:id="2531" w:name="_Toc528427097"/>
      <w:bookmarkStart w:id="2532" w:name="_Toc532827507"/>
      <w:bookmarkStart w:id="2533" w:name="_Toc532827915"/>
      <w:r w:rsidRPr="00A47A01">
        <w:t xml:space="preserve">Access to the </w:t>
      </w:r>
      <w:r>
        <w:t>Password Control Tab</w:t>
      </w:r>
      <w:bookmarkEnd w:id="2529"/>
      <w:bookmarkEnd w:id="2530"/>
      <w:bookmarkEnd w:id="2531"/>
      <w:bookmarkEnd w:id="2532"/>
      <w:bookmarkEnd w:id="2533"/>
    </w:p>
    <w:p w14:paraId="57F65C9B" w14:textId="77777777" w:rsidR="0087088B" w:rsidRDefault="0087088B" w:rsidP="0087088B">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4B8C23" w14:textId="77777777" w:rsidR="0087088B" w:rsidRDefault="0087088B" w:rsidP="0087088B"/>
    <w:p w14:paraId="6A4BEEC8" w14:textId="77777777" w:rsidR="0087088B" w:rsidRDefault="0087088B" w:rsidP="0087088B">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7E146736" w14:textId="77777777" w:rsidR="0087088B" w:rsidRDefault="0087088B" w:rsidP="0087088B"/>
    <w:p w14:paraId="6FC88CC8" w14:textId="77777777" w:rsidR="0087088B" w:rsidRDefault="0087088B" w:rsidP="0087088B">
      <w:pPr>
        <w:jc w:val="center"/>
      </w:pPr>
      <w:r w:rsidRPr="0035776C">
        <w:rPr>
          <w:noProof/>
        </w:rPr>
        <w:drawing>
          <wp:inline distT="0" distB="0" distL="0" distR="0" wp14:anchorId="179D6A18" wp14:editId="19B96A30">
            <wp:extent cx="5285593" cy="5024028"/>
            <wp:effectExtent l="0" t="0" r="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285593" cy="5024028"/>
                    </a:xfrm>
                    <a:prstGeom prst="rect">
                      <a:avLst/>
                    </a:prstGeom>
                  </pic:spPr>
                </pic:pic>
              </a:graphicData>
            </a:graphic>
          </wp:inline>
        </w:drawing>
      </w:r>
    </w:p>
    <w:p w14:paraId="7BCDD2C2" w14:textId="77777777" w:rsidR="0087088B" w:rsidRDefault="0087088B" w:rsidP="0087088B">
      <w:pPr>
        <w:rPr>
          <w:rFonts w:ascii="Arial" w:hAnsi="Arial" w:cs="Arial"/>
          <w:b/>
          <w:bCs/>
          <w:sz w:val="24"/>
          <w:szCs w:val="26"/>
        </w:rPr>
      </w:pPr>
      <w:r>
        <w:br w:type="page"/>
      </w:r>
    </w:p>
    <w:p w14:paraId="221B514B" w14:textId="77777777" w:rsidR="0087088B" w:rsidRPr="008A479B" w:rsidRDefault="0087088B" w:rsidP="0087088B">
      <w:pPr>
        <w:pStyle w:val="Heading3"/>
      </w:pPr>
      <w:bookmarkStart w:id="2534" w:name="_Toc506817157"/>
      <w:bookmarkStart w:id="2535" w:name="_Toc528426809"/>
      <w:bookmarkStart w:id="2536" w:name="_Toc528427098"/>
      <w:bookmarkStart w:id="2537" w:name="_Toc532827508"/>
      <w:bookmarkStart w:id="2538" w:name="_Toc532827916"/>
      <w:r w:rsidRPr="008A479B">
        <w:lastRenderedPageBreak/>
        <w:t>Multi User Control</w:t>
      </w:r>
      <w:bookmarkEnd w:id="2534"/>
      <w:bookmarkEnd w:id="2535"/>
      <w:bookmarkEnd w:id="2536"/>
      <w:bookmarkEnd w:id="2537"/>
      <w:bookmarkEnd w:id="2538"/>
    </w:p>
    <w:p w14:paraId="0D0A649E" w14:textId="77777777" w:rsidR="0087088B" w:rsidRDefault="0087088B" w:rsidP="0087088B">
      <w:r>
        <w:t xml:space="preserve">To apply Multi User Control, Administrators will click the </w:t>
      </w:r>
      <w:r w:rsidRPr="00F845DD">
        <w:rPr>
          <w:b/>
        </w:rPr>
        <w:t>Enable</w:t>
      </w:r>
      <w:r>
        <w:t xml:space="preserve"> radio button and then click </w:t>
      </w:r>
      <w:r w:rsidRPr="00F845DD">
        <w:rPr>
          <w:b/>
        </w:rPr>
        <w:t>OK</w:t>
      </w:r>
      <w:r>
        <w:t xml:space="preserve">. </w:t>
      </w:r>
    </w:p>
    <w:p w14:paraId="62C2C7FB" w14:textId="77777777" w:rsidR="0087088B" w:rsidRDefault="0087088B" w:rsidP="0087088B"/>
    <w:p w14:paraId="657EC611" w14:textId="77777777" w:rsidR="0087088B" w:rsidRDefault="0087088B" w:rsidP="0087088B">
      <w:r>
        <w:t xml:space="preserve">The confirmation dialog is answered, and then the utility must be restarted. </w:t>
      </w:r>
    </w:p>
    <w:p w14:paraId="4B816ADE" w14:textId="77777777" w:rsidR="0087088B" w:rsidRDefault="0087088B" w:rsidP="0087088B"/>
    <w:p w14:paraId="3EEDA7AE" w14:textId="77777777" w:rsidR="0087088B" w:rsidRDefault="0087088B" w:rsidP="006E1668">
      <w:pPr>
        <w:jc w:val="center"/>
      </w:pPr>
      <w:r w:rsidRPr="0035776C">
        <w:rPr>
          <w:noProof/>
        </w:rPr>
        <w:drawing>
          <wp:inline distT="0" distB="0" distL="0" distR="0" wp14:anchorId="371E97ED" wp14:editId="136B016A">
            <wp:extent cx="5449258" cy="51936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449258" cy="5193665"/>
                    </a:xfrm>
                    <a:prstGeom prst="rect">
                      <a:avLst/>
                    </a:prstGeom>
                  </pic:spPr>
                </pic:pic>
              </a:graphicData>
            </a:graphic>
          </wp:inline>
        </w:drawing>
      </w:r>
    </w:p>
    <w:p w14:paraId="3E46A0AB" w14:textId="77777777" w:rsidR="0087088B" w:rsidRDefault="0087088B" w:rsidP="0087088B"/>
    <w:p w14:paraId="368E8D86" w14:textId="77777777" w:rsidR="0087088B" w:rsidRDefault="0087088B" w:rsidP="0087088B">
      <w:r>
        <w:t>When the administrator logs back in, a password is required.</w:t>
      </w:r>
    </w:p>
    <w:p w14:paraId="15D81983" w14:textId="77777777" w:rsidR="0087088B" w:rsidRDefault="0087088B" w:rsidP="0087088B"/>
    <w:p w14:paraId="1E57632D" w14:textId="77777777" w:rsidR="0087088B" w:rsidRDefault="0087088B" w:rsidP="0087088B">
      <w:pPr>
        <w:rPr>
          <w:rFonts w:ascii="Arial" w:hAnsi="Arial" w:cs="Arial"/>
          <w:b/>
          <w:bCs/>
          <w:sz w:val="24"/>
          <w:szCs w:val="26"/>
        </w:rPr>
      </w:pPr>
      <w:r>
        <w:br w:type="page"/>
      </w:r>
    </w:p>
    <w:p w14:paraId="19846BC0" w14:textId="77777777" w:rsidR="0087088B" w:rsidRDefault="0087088B" w:rsidP="0087088B">
      <w:pPr>
        <w:pStyle w:val="Heading3"/>
      </w:pPr>
      <w:bookmarkStart w:id="2539" w:name="_Toc506817158"/>
      <w:bookmarkStart w:id="2540" w:name="_Toc528426810"/>
      <w:bookmarkStart w:id="2541" w:name="_Toc528427099"/>
      <w:bookmarkStart w:id="2542" w:name="_Toc532827509"/>
      <w:bookmarkStart w:id="2543" w:name="_Toc532827917"/>
      <w:r>
        <w:lastRenderedPageBreak/>
        <w:t>Password Control Tab</w:t>
      </w:r>
      <w:bookmarkEnd w:id="2539"/>
      <w:bookmarkEnd w:id="2540"/>
      <w:bookmarkEnd w:id="2541"/>
      <w:bookmarkEnd w:id="2542"/>
      <w:bookmarkEnd w:id="2543"/>
    </w:p>
    <w:p w14:paraId="08265349" w14:textId="77777777" w:rsidR="0087088B" w:rsidRDefault="0087088B" w:rsidP="0087088B">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4155C347" w14:textId="77777777" w:rsidR="0087088B" w:rsidRDefault="0087088B" w:rsidP="0087088B"/>
    <w:p w14:paraId="123157A2" w14:textId="77777777" w:rsidR="0087088B" w:rsidRDefault="0087088B" w:rsidP="0087088B">
      <w:r>
        <w:rPr>
          <w:noProof/>
        </w:rPr>
        <mc:AlternateContent>
          <mc:Choice Requires="wps">
            <w:drawing>
              <wp:anchor distT="0" distB="0" distL="114300" distR="114300" simplePos="0" relativeHeight="251687424" behindDoc="0" locked="0" layoutInCell="1" allowOverlap="1" wp14:anchorId="2E388A8F" wp14:editId="4A286B83">
                <wp:simplePos x="0" y="0"/>
                <wp:positionH relativeFrom="column">
                  <wp:posOffset>2009775</wp:posOffset>
                </wp:positionH>
                <wp:positionV relativeFrom="paragraph">
                  <wp:posOffset>494030</wp:posOffset>
                </wp:positionV>
                <wp:extent cx="3171825" cy="3955184"/>
                <wp:effectExtent l="19050" t="19050" r="28575" b="26670"/>
                <wp:wrapNone/>
                <wp:docPr id="258" name="Rectangle 25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8B72C" id="Rectangle 258" o:spid="_x0000_s1026" style="position:absolute;margin-left:158.25pt;margin-top:38.9pt;width:249.75pt;height:311.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" filled="f" strokecolor="#c0504d" strokeweight="2.25pt"/>
            </w:pict>
          </mc:Fallback>
        </mc:AlternateContent>
      </w:r>
      <w:r>
        <w:rPr>
          <w:noProof/>
        </w:rPr>
        <mc:AlternateContent>
          <mc:Choice Requires="wps">
            <w:drawing>
              <wp:anchor distT="0" distB="0" distL="114300" distR="114300" simplePos="0" relativeHeight="251689472" behindDoc="0" locked="0" layoutInCell="1" allowOverlap="1" wp14:anchorId="0BB15915" wp14:editId="2DB341F6">
                <wp:simplePos x="0" y="0"/>
                <wp:positionH relativeFrom="column">
                  <wp:posOffset>226695</wp:posOffset>
                </wp:positionH>
                <wp:positionV relativeFrom="paragraph">
                  <wp:posOffset>410211</wp:posOffset>
                </wp:positionV>
                <wp:extent cx="1779905" cy="782320"/>
                <wp:effectExtent l="0" t="0" r="10795" b="17780"/>
                <wp:wrapNone/>
                <wp:docPr id="262" name="Rectangle 262"/>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B9955" id="Rectangle 262" o:spid="_x0000_s1026" style="position:absolute;margin-left:17.85pt;margin-top:32.3pt;width:140.15pt;height:61.6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" filled="f" strokecolor="#c0504d" strokeweight="1.5pt"/>
            </w:pict>
          </mc:Fallback>
        </mc:AlternateContent>
      </w:r>
      <w:r>
        <w:rPr>
          <w:noProof/>
        </w:rPr>
        <mc:AlternateContent>
          <mc:Choice Requires="wps">
            <w:drawing>
              <wp:anchor distT="0" distB="0" distL="114300" distR="114300" simplePos="0" relativeHeight="251688448" behindDoc="0" locked="0" layoutInCell="1" allowOverlap="1" wp14:anchorId="50F65135" wp14:editId="14964C1A">
                <wp:simplePos x="0" y="0"/>
                <wp:positionH relativeFrom="column">
                  <wp:posOffset>537211</wp:posOffset>
                </wp:positionH>
                <wp:positionV relativeFrom="paragraph">
                  <wp:posOffset>835026</wp:posOffset>
                </wp:positionV>
                <wp:extent cx="249382" cy="360219"/>
                <wp:effectExtent l="19050" t="19050" r="36830" b="20955"/>
                <wp:wrapNone/>
                <wp:docPr id="263"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C0504D"/>
                        </a:solid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6EAEA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" adj="14123" fillcolor="#c0504d" strokecolor="#c0504d" strokeweight="2pt"/>
            </w:pict>
          </mc:Fallback>
        </mc:AlternateContent>
      </w:r>
      <w:r>
        <w:rPr>
          <w:noProof/>
        </w:rPr>
        <w:drawing>
          <wp:inline distT="0" distB="0" distL="0" distR="0" wp14:anchorId="64F23FDC" wp14:editId="43311F65">
            <wp:extent cx="5456714" cy="51866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237">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09FB975B" w14:textId="77777777" w:rsidR="0087088B" w:rsidRDefault="0087088B" w:rsidP="0087088B"/>
    <w:p w14:paraId="13EA25B3" w14:textId="77777777" w:rsidR="0087088B" w:rsidRDefault="0087088B" w:rsidP="0087088B">
      <w:pPr>
        <w:rPr>
          <w:b/>
        </w:rPr>
      </w:pPr>
      <w:r w:rsidRPr="0035776C">
        <w:t xml:space="preserve"> </w:t>
      </w:r>
      <w:bookmarkStart w:id="2544" w:name="_Hlk526979160"/>
      <w:r>
        <w:rPr>
          <w:b/>
        </w:rPr>
        <w:t>Stop VP Selections</w:t>
      </w:r>
      <w:bookmarkEnd w:id="2544"/>
    </w:p>
    <w:p w14:paraId="18B4FAE1" w14:textId="77777777" w:rsidR="0087088B" w:rsidRDefault="0087088B" w:rsidP="0087088B">
      <w:r>
        <w:t>There are three different available options for controlling when a VP can be stopped:</w:t>
      </w:r>
    </w:p>
    <w:p w14:paraId="72093BB6" w14:textId="77777777" w:rsidR="0087088B" w:rsidRDefault="0087088B" w:rsidP="0087088B">
      <w:pPr>
        <w:pStyle w:val="ListParagraph"/>
        <w:numPr>
          <w:ilvl w:val="0"/>
          <w:numId w:val="147"/>
        </w:numPr>
      </w:pPr>
      <w:r>
        <w:t>Stop VP – All Conditions: This is the default setting. An authorized user can stop the VP at any time.</w:t>
      </w:r>
    </w:p>
    <w:p w14:paraId="6744BB3D" w14:textId="77777777" w:rsidR="0087088B" w:rsidRDefault="0087088B" w:rsidP="0087088B">
      <w:pPr>
        <w:pStyle w:val="ListParagraph"/>
        <w:numPr>
          <w:ilvl w:val="0"/>
          <w:numId w:val="147"/>
        </w:numPr>
      </w:pPr>
      <w:bookmarkStart w:id="2545" w:name="_Hlk526979188"/>
      <w:r>
        <w:t xml:space="preserve">Stop VP with Oven Empty: </w:t>
      </w:r>
      <w:bookmarkEnd w:id="2545"/>
      <w:r>
        <w:t>User can stop the VP only when there is no product in the oven.</w:t>
      </w:r>
    </w:p>
    <w:p w14:paraId="52CFF265" w14:textId="77777777" w:rsidR="0087088B" w:rsidRDefault="0087088B" w:rsidP="0087088B">
      <w:pPr>
        <w:pStyle w:val="ListParagraph"/>
        <w:numPr>
          <w:ilvl w:val="0"/>
          <w:numId w:val="147"/>
        </w:numPr>
      </w:pPr>
      <w:r>
        <w:t xml:space="preserve">Stop VP with Product in Oven: When user clicks Stop button, they have a choice to wait for products to exit the oven, or they can force a stop even if there is still product in the oven. </w:t>
      </w:r>
    </w:p>
    <w:p w14:paraId="0E92E15D" w14:textId="77777777" w:rsidR="0087088B" w:rsidRDefault="0087088B" w:rsidP="0087088B">
      <w:r>
        <w:t xml:space="preserve">NOTE: To enable use of either of the second two options, the </w:t>
      </w:r>
      <w:r>
        <w:rPr>
          <w:i/>
        </w:rPr>
        <w:t>Stop VP – All Conditions</w:t>
      </w:r>
      <w:r>
        <w:t xml:space="preserve"> selection must be unchecked.</w:t>
      </w:r>
    </w:p>
    <w:p w14:paraId="33DC6A01" w14:textId="77777777" w:rsidR="0087088B" w:rsidRDefault="0087088B" w:rsidP="0087088B"/>
    <w:p w14:paraId="29DB6B33" w14:textId="77777777" w:rsidR="0087088B" w:rsidRDefault="0087088B" w:rsidP="0087088B"/>
    <w:p w14:paraId="61AC5E44" w14:textId="77777777" w:rsidR="0087088B" w:rsidRDefault="0087088B" w:rsidP="0087088B"/>
    <w:p w14:paraId="2CA92F45" w14:textId="77777777" w:rsidR="0087088B" w:rsidRDefault="0087088B" w:rsidP="0087088B"/>
    <w:p w14:paraId="7187385D" w14:textId="77777777" w:rsidR="0087088B" w:rsidRDefault="0087088B" w:rsidP="0087088B"/>
    <w:p w14:paraId="6B8A40DE" w14:textId="77777777" w:rsidR="0087088B" w:rsidRDefault="0087088B" w:rsidP="0087088B"/>
    <w:p w14:paraId="31E772DF" w14:textId="77777777" w:rsidR="0087088B" w:rsidRPr="002F4025" w:rsidRDefault="0087088B" w:rsidP="0087088B">
      <w:r>
        <w:rPr>
          <w:b/>
        </w:rPr>
        <w:lastRenderedPageBreak/>
        <w:t>Examples of Stop VP Selections</w:t>
      </w:r>
    </w:p>
    <w:p w14:paraId="172E8FFC" w14:textId="77777777" w:rsidR="0087088B" w:rsidRDefault="0087088B" w:rsidP="0087088B">
      <w:r>
        <w:rPr>
          <w:noProof/>
        </w:rPr>
        <w:drawing>
          <wp:anchor distT="0" distB="0" distL="114300" distR="114300" simplePos="0" relativeHeight="251691520" behindDoc="1" locked="0" layoutInCell="1" allowOverlap="1" wp14:anchorId="654EBA35" wp14:editId="184A61D1">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239">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0566826" w14:textId="77777777" w:rsidR="0087088B" w:rsidRPr="00B711B6" w:rsidRDefault="0087088B" w:rsidP="0087088B">
      <w:pPr>
        <w:rPr>
          <w:b/>
        </w:rPr>
      </w:pPr>
      <w:r w:rsidRPr="00B711B6">
        <w:rPr>
          <w:b/>
        </w:rPr>
        <w:t>Stop VP with Oven Empty:</w:t>
      </w:r>
    </w:p>
    <w:p w14:paraId="3DE65D16" w14:textId="77777777" w:rsidR="0087088B" w:rsidRDefault="0087088B" w:rsidP="0087088B">
      <w:r>
        <w:t>OK – Clicking OK will acknowledge this message window and the VP will stop automatically once the last board exits the oven.</w:t>
      </w:r>
    </w:p>
    <w:p w14:paraId="498DE265" w14:textId="77777777" w:rsidR="0087088B" w:rsidRPr="00FE652F" w:rsidRDefault="0087088B" w:rsidP="0087088B">
      <w:r>
        <w:t xml:space="preserve">Cancel – The </w:t>
      </w:r>
      <w:r>
        <w:rPr>
          <w:i/>
        </w:rPr>
        <w:t>Stop</w:t>
      </w:r>
      <w:r>
        <w:t xml:space="preserve"> request will be cancelled, and the VP will continue to run.</w:t>
      </w:r>
    </w:p>
    <w:p w14:paraId="63330884" w14:textId="77777777" w:rsidR="0087088B" w:rsidRDefault="0087088B" w:rsidP="0087088B">
      <w:r w:rsidRPr="0035776C">
        <w:t xml:space="preserve"> </w:t>
      </w:r>
    </w:p>
    <w:p w14:paraId="37DAA943" w14:textId="77777777" w:rsidR="0087088B" w:rsidRDefault="0087088B" w:rsidP="0087088B">
      <w:pPr>
        <w:rPr>
          <w:b/>
        </w:rPr>
      </w:pPr>
      <w:r>
        <w:rPr>
          <w:b/>
          <w:noProof/>
        </w:rPr>
        <w:drawing>
          <wp:anchor distT="0" distB="0" distL="114300" distR="114300" simplePos="0" relativeHeight="251692544" behindDoc="1" locked="0" layoutInCell="1" allowOverlap="1" wp14:anchorId="78974B3D" wp14:editId="5F2E6BD4">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240">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5A9C4C1A" w14:textId="77777777" w:rsidR="0087088B" w:rsidRDefault="0087088B" w:rsidP="0087088B">
      <w:r>
        <w:t>OK – Clicking OK will acknowledge this message window and the VP will stop automatically once the last board exits the oven.</w:t>
      </w:r>
    </w:p>
    <w:p w14:paraId="39205657" w14:textId="77777777" w:rsidR="0087088B" w:rsidRDefault="0087088B" w:rsidP="0087088B">
      <w:r>
        <w:t xml:space="preserve">Cancel – The </w:t>
      </w:r>
      <w:r>
        <w:rPr>
          <w:i/>
        </w:rPr>
        <w:t>Stop</w:t>
      </w:r>
      <w:r>
        <w:t xml:space="preserve"> request will be cancelled, and the VP will continue to run.</w:t>
      </w:r>
    </w:p>
    <w:p w14:paraId="289D19BB" w14:textId="77777777" w:rsidR="0087088B" w:rsidRDefault="0087088B" w:rsidP="0087088B">
      <w:r>
        <w:t>Force Stop – The VP will stop immediately and return to the Profile Explorer screen.</w:t>
      </w:r>
    </w:p>
    <w:p w14:paraId="2DF0D168" w14:textId="77777777" w:rsidR="0087088B" w:rsidRDefault="0087088B" w:rsidP="0087088B"/>
    <w:p w14:paraId="0A9E5EA6" w14:textId="77777777" w:rsidR="0087088B" w:rsidRDefault="0087088B" w:rsidP="0087088B">
      <w:r>
        <w:rPr>
          <w:noProof/>
        </w:rPr>
        <w:drawing>
          <wp:anchor distT="0" distB="0" distL="114300" distR="114300" simplePos="0" relativeHeight="251693568" behindDoc="1" locked="0" layoutInCell="1" allowOverlap="1" wp14:anchorId="12EB89D9" wp14:editId="7113F789">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241">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8A1ADF0" w14:textId="77777777" w:rsidR="0087088B" w:rsidRPr="00FE652F" w:rsidRDefault="0087088B" w:rsidP="0087088B">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D9AD3C2" w14:textId="77777777" w:rsidR="0087088B" w:rsidRDefault="0087088B" w:rsidP="0087088B">
      <w:pPr>
        <w:rPr>
          <w:rFonts w:ascii="Arial" w:hAnsi="Arial" w:cs="Arial"/>
          <w:b/>
          <w:bCs/>
          <w:sz w:val="24"/>
          <w:szCs w:val="26"/>
        </w:rPr>
      </w:pPr>
      <w:r>
        <w:br w:type="page"/>
      </w:r>
    </w:p>
    <w:p w14:paraId="67BAB82E" w14:textId="77777777" w:rsidR="0087088B" w:rsidRPr="00F845DD" w:rsidRDefault="0087088B" w:rsidP="0087088B">
      <w:pPr>
        <w:pStyle w:val="Heading3"/>
      </w:pPr>
      <w:bookmarkStart w:id="2546" w:name="_Toc506817159"/>
      <w:bookmarkStart w:id="2547" w:name="_Toc528426811"/>
      <w:bookmarkStart w:id="2548" w:name="_Toc528427100"/>
      <w:bookmarkStart w:id="2549" w:name="_Toc532827510"/>
      <w:bookmarkStart w:id="2550" w:name="_Toc532827918"/>
      <w:r w:rsidRPr="00F845DD">
        <w:lastRenderedPageBreak/>
        <w:t xml:space="preserve">User Type </w:t>
      </w:r>
      <w:r>
        <w:t>Area</w:t>
      </w:r>
      <w:bookmarkEnd w:id="2546"/>
      <w:bookmarkEnd w:id="2547"/>
      <w:bookmarkEnd w:id="2548"/>
      <w:bookmarkEnd w:id="2549"/>
      <w:bookmarkEnd w:id="2550"/>
    </w:p>
    <w:p w14:paraId="01389C8C" w14:textId="77777777" w:rsidR="0087088B" w:rsidRDefault="0087088B" w:rsidP="0087088B">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73DA668C" w14:textId="77777777" w:rsidR="0087088B" w:rsidRDefault="0087088B" w:rsidP="0087088B"/>
    <w:p w14:paraId="1C9CF1D6" w14:textId="77777777" w:rsidR="0087088B" w:rsidRPr="00057711" w:rsidRDefault="0087088B" w:rsidP="0087088B">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BF67030" w14:textId="77777777" w:rsidR="0087088B" w:rsidRDefault="0087088B" w:rsidP="0087088B"/>
    <w:p w14:paraId="483ACC49" w14:textId="77777777" w:rsidR="0087088B" w:rsidRDefault="0087088B" w:rsidP="0087088B">
      <w:r>
        <w:t xml:space="preserve">The columns in the </w:t>
      </w:r>
      <w:r w:rsidRPr="000843D2">
        <w:rPr>
          <w:b/>
        </w:rPr>
        <w:t>Password Control Chart</w:t>
      </w:r>
      <w:r>
        <w:t xml:space="preserve"> will be enabled depending on the user type selected:</w:t>
      </w:r>
    </w:p>
    <w:p w14:paraId="12BBE71C" w14:textId="77777777" w:rsidR="0087088B" w:rsidRDefault="0087088B" w:rsidP="0087088B"/>
    <w:p w14:paraId="4D9DE7CD" w14:textId="77777777" w:rsidR="0087088B" w:rsidRDefault="0087088B" w:rsidP="0087088B">
      <w:r>
        <w:t>Administrator = All columns enabled</w:t>
      </w:r>
    </w:p>
    <w:p w14:paraId="3DD27A04" w14:textId="77777777" w:rsidR="0087088B" w:rsidRDefault="0087088B" w:rsidP="0087088B">
      <w:r>
        <w:t>Engineer = All columns enabled</w:t>
      </w:r>
    </w:p>
    <w:p w14:paraId="4E9FBD6D" w14:textId="77777777" w:rsidR="0087088B" w:rsidRDefault="0087088B" w:rsidP="0087088B">
      <w:r>
        <w:t>Tech = Only Tech and Operator columns enabled</w:t>
      </w:r>
    </w:p>
    <w:p w14:paraId="6132CD7F" w14:textId="77777777" w:rsidR="0087088B" w:rsidRDefault="0087088B" w:rsidP="0087088B"/>
    <w:p w14:paraId="7502653D" w14:textId="77777777" w:rsidR="0087088B" w:rsidRDefault="0087088B" w:rsidP="0087088B">
      <w:r>
        <w:rPr>
          <w:noProof/>
        </w:rPr>
        <mc:AlternateContent>
          <mc:Choice Requires="wps">
            <w:drawing>
              <wp:anchor distT="0" distB="0" distL="114300" distR="114300" simplePos="0" relativeHeight="251684352" behindDoc="0" locked="0" layoutInCell="1" allowOverlap="1" wp14:anchorId="260C3B55" wp14:editId="3E4CE965">
                <wp:simplePos x="0" y="0"/>
                <wp:positionH relativeFrom="column">
                  <wp:posOffset>374073</wp:posOffset>
                </wp:positionH>
                <wp:positionV relativeFrom="paragraph">
                  <wp:posOffset>1424363</wp:posOffset>
                </wp:positionV>
                <wp:extent cx="1801091" cy="1066800"/>
                <wp:effectExtent l="19050" t="19050" r="27940" b="19050"/>
                <wp:wrapNone/>
                <wp:docPr id="264" name="Rectangle 264"/>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8EB0E" id="Rectangle 264" o:spid="_x0000_s1026" style="position:absolute;margin-left:29.45pt;margin-top:112.15pt;width:141.8pt;height:84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" filled="f" strokecolor="#c0504d" strokeweight="2.25pt"/>
            </w:pict>
          </mc:Fallback>
        </mc:AlternateContent>
      </w:r>
      <w:r>
        <w:rPr>
          <w:noProof/>
        </w:rPr>
        <w:drawing>
          <wp:inline distT="0" distB="0" distL="0" distR="0" wp14:anchorId="27A2A667" wp14:editId="765D61BB">
            <wp:extent cx="5456714" cy="51866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77F2C8C5" w14:textId="77777777" w:rsidR="0087088B" w:rsidRDefault="0087088B" w:rsidP="0087088B"/>
    <w:p w14:paraId="380D3842" w14:textId="77777777" w:rsidR="0087088B" w:rsidRDefault="0087088B" w:rsidP="0087088B"/>
    <w:p w14:paraId="6E341E34" w14:textId="77777777" w:rsidR="0087088B" w:rsidRDefault="0087088B" w:rsidP="0087088B">
      <w:r>
        <w:br w:type="page"/>
      </w:r>
    </w:p>
    <w:p w14:paraId="6077B61D" w14:textId="77777777" w:rsidR="0087088B" w:rsidRPr="004D4ABF" w:rsidRDefault="0087088B" w:rsidP="0087088B">
      <w:pPr>
        <w:pStyle w:val="Heading3"/>
      </w:pPr>
      <w:bookmarkStart w:id="2551" w:name="_Toc506817160"/>
      <w:bookmarkStart w:id="2552" w:name="_Toc528426812"/>
      <w:bookmarkStart w:id="2553" w:name="_Toc528427101"/>
      <w:bookmarkStart w:id="2554" w:name="_Toc532827511"/>
      <w:bookmarkStart w:id="2555" w:name="_Toc532827919"/>
      <w:r w:rsidRPr="004D4ABF">
        <w:lastRenderedPageBreak/>
        <w:t>Password Area</w:t>
      </w:r>
      <w:bookmarkEnd w:id="2551"/>
      <w:bookmarkEnd w:id="2552"/>
      <w:bookmarkEnd w:id="2553"/>
      <w:bookmarkEnd w:id="2554"/>
      <w:bookmarkEnd w:id="2555"/>
    </w:p>
    <w:p w14:paraId="6B924EE0" w14:textId="77777777" w:rsidR="0087088B" w:rsidRDefault="0087088B" w:rsidP="0087088B">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66E8C722" w14:textId="77777777" w:rsidR="0087088B" w:rsidRDefault="0087088B" w:rsidP="0087088B"/>
    <w:p w14:paraId="0B2C4297" w14:textId="77777777" w:rsidR="0087088B" w:rsidRDefault="0087088B" w:rsidP="0087088B">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C034929" w14:textId="77777777" w:rsidR="0087088B" w:rsidRDefault="0087088B" w:rsidP="0087088B">
      <w:r>
        <w:t>After entering a password in the two fields, click the Apply button before changing to another User Type.</w:t>
      </w:r>
    </w:p>
    <w:p w14:paraId="651A8D79" w14:textId="77777777" w:rsidR="0087088B" w:rsidRDefault="0087088B" w:rsidP="0087088B"/>
    <w:p w14:paraId="46B24428" w14:textId="77777777" w:rsidR="0087088B" w:rsidRPr="00FA3EA2" w:rsidRDefault="0087088B" w:rsidP="0087088B">
      <w:r>
        <w:rPr>
          <w:noProof/>
        </w:rPr>
        <mc:AlternateContent>
          <mc:Choice Requires="wps">
            <w:drawing>
              <wp:anchor distT="0" distB="0" distL="114300" distR="114300" simplePos="0" relativeHeight="251686400" behindDoc="0" locked="0" layoutInCell="1" allowOverlap="1" wp14:anchorId="321FAB8D" wp14:editId="04050071">
                <wp:simplePos x="0" y="0"/>
                <wp:positionH relativeFrom="column">
                  <wp:posOffset>394855</wp:posOffset>
                </wp:positionH>
                <wp:positionV relativeFrom="paragraph">
                  <wp:posOffset>3988031</wp:posOffset>
                </wp:positionV>
                <wp:extent cx="1787236" cy="561109"/>
                <wp:effectExtent l="19050" t="19050" r="22860" b="10795"/>
                <wp:wrapNone/>
                <wp:docPr id="265" name="Rectangle 265"/>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08847" id="Rectangle 265" o:spid="_x0000_s1026" style="position:absolute;margin-left:31.1pt;margin-top:314pt;width:140.75pt;height:44.2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" filled="f" strokecolor="#c0504d" strokeweight="2.25pt"/>
            </w:pict>
          </mc:Fallback>
        </mc:AlternateContent>
      </w:r>
      <w:r>
        <w:rPr>
          <w:noProof/>
        </w:rPr>
        <mc:AlternateContent>
          <mc:Choice Requires="wps">
            <w:drawing>
              <wp:anchor distT="0" distB="0" distL="114300" distR="114300" simplePos="0" relativeHeight="251685376" behindDoc="0" locked="0" layoutInCell="1" allowOverlap="1" wp14:anchorId="4EEE95B7" wp14:editId="31F25CD5">
                <wp:simplePos x="0" y="0"/>
                <wp:positionH relativeFrom="column">
                  <wp:posOffset>394335</wp:posOffset>
                </wp:positionH>
                <wp:positionV relativeFrom="paragraph">
                  <wp:posOffset>2538672</wp:posOffset>
                </wp:positionV>
                <wp:extent cx="1752369" cy="1149927"/>
                <wp:effectExtent l="19050" t="19050" r="19685" b="12700"/>
                <wp:wrapNone/>
                <wp:docPr id="266" name="Rectangle 266"/>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37FA0" id="Rectangle 266" o:spid="_x0000_s1026" style="position:absolute;margin-left:31.05pt;margin-top:199.9pt;width:138pt;height:90.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" filled="f" strokecolor="#c0504d" strokeweight="2.25pt"/>
            </w:pict>
          </mc:Fallback>
        </mc:AlternateContent>
      </w:r>
      <w:r>
        <w:rPr>
          <w:noProof/>
        </w:rPr>
        <w:drawing>
          <wp:inline distT="0" distB="0" distL="0" distR="0" wp14:anchorId="39E01891" wp14:editId="1A73998C">
            <wp:extent cx="5456714" cy="51866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3FED8D45" w14:textId="77777777" w:rsidR="0087088B" w:rsidRDefault="0087088B" w:rsidP="0087088B"/>
    <w:p w14:paraId="175168A2" w14:textId="77777777" w:rsidR="0087088B" w:rsidRDefault="0087088B" w:rsidP="0087088B"/>
    <w:p w14:paraId="2927DD27" w14:textId="77777777" w:rsidR="0087088B" w:rsidRPr="004D4ABF" w:rsidRDefault="0087088B" w:rsidP="0087088B">
      <w:pPr>
        <w:pStyle w:val="Heading3"/>
      </w:pPr>
      <w:bookmarkStart w:id="2556" w:name="_Toc506817161"/>
      <w:bookmarkStart w:id="2557" w:name="_Toc528426813"/>
      <w:bookmarkStart w:id="2558" w:name="_Toc528427102"/>
      <w:bookmarkStart w:id="2559" w:name="_Toc532827512"/>
      <w:bookmarkStart w:id="2560" w:name="_Toc532827920"/>
      <w:r w:rsidRPr="004D4ABF">
        <w:t>Password Timer</w:t>
      </w:r>
      <w:r>
        <w:t xml:space="preserve"> Area</w:t>
      </w:r>
      <w:bookmarkEnd w:id="2556"/>
      <w:bookmarkEnd w:id="2557"/>
      <w:bookmarkEnd w:id="2558"/>
      <w:bookmarkEnd w:id="2559"/>
      <w:bookmarkEnd w:id="2560"/>
    </w:p>
    <w:p w14:paraId="795BF3E3" w14:textId="77777777" w:rsidR="0087088B" w:rsidRDefault="0087088B" w:rsidP="0087088B">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57A839AF" w14:textId="77777777" w:rsidR="0087088B" w:rsidRDefault="0087088B" w:rsidP="0087088B"/>
    <w:p w14:paraId="6BB9CFE7" w14:textId="77777777" w:rsidR="0087088B" w:rsidRDefault="0087088B" w:rsidP="0087088B">
      <w:pPr>
        <w:rPr>
          <w:rFonts w:ascii="Arial" w:hAnsi="Arial" w:cs="Arial"/>
          <w:b/>
          <w:bCs/>
          <w:sz w:val="24"/>
          <w:szCs w:val="26"/>
        </w:rPr>
      </w:pPr>
      <w:r>
        <w:br w:type="page"/>
      </w:r>
    </w:p>
    <w:p w14:paraId="5269CF3F" w14:textId="77777777" w:rsidR="0087088B" w:rsidRDefault="0087088B" w:rsidP="0087088B">
      <w:pPr>
        <w:pStyle w:val="Heading3"/>
      </w:pPr>
      <w:bookmarkStart w:id="2561" w:name="_Toc506817162"/>
      <w:bookmarkStart w:id="2562" w:name="_Toc528426814"/>
      <w:bookmarkStart w:id="2563" w:name="_Toc528427103"/>
      <w:bookmarkStart w:id="2564" w:name="_Toc532827513"/>
      <w:bookmarkStart w:id="2565" w:name="_Toc532827921"/>
      <w:r w:rsidRPr="00FF1AB1">
        <w:lastRenderedPageBreak/>
        <w:t xml:space="preserve">Main Screen </w:t>
      </w:r>
      <w:proofErr w:type="gramStart"/>
      <w:r w:rsidRPr="00FF1AB1">
        <w:t>With</w:t>
      </w:r>
      <w:proofErr w:type="gramEnd"/>
      <w:r w:rsidRPr="00FF1AB1">
        <w:t xml:space="preserve"> Password Control</w:t>
      </w:r>
      <w:bookmarkEnd w:id="2561"/>
      <w:bookmarkEnd w:id="2562"/>
      <w:bookmarkEnd w:id="2563"/>
      <w:bookmarkEnd w:id="2564"/>
      <w:bookmarkEnd w:id="2565"/>
    </w:p>
    <w:p w14:paraId="40408751" w14:textId="77777777" w:rsidR="0087088B" w:rsidRDefault="0087088B" w:rsidP="0087088B">
      <w:r>
        <w:t>With Password Control enabled, the software Main Screen with display a Log In button with a letter on it.</w:t>
      </w:r>
    </w:p>
    <w:p w14:paraId="069409B1" w14:textId="77777777" w:rsidR="0087088B" w:rsidRDefault="0087088B" w:rsidP="0087088B"/>
    <w:p w14:paraId="784487EA" w14:textId="77777777" w:rsidR="0087088B" w:rsidRDefault="0087088B" w:rsidP="0087088B">
      <w:r>
        <w:t>O = Operator (default)</w:t>
      </w:r>
    </w:p>
    <w:p w14:paraId="781F1A2F" w14:textId="77777777" w:rsidR="0087088B" w:rsidRDefault="0087088B" w:rsidP="0087088B">
      <w:r>
        <w:t>A = Administrator</w:t>
      </w:r>
    </w:p>
    <w:p w14:paraId="5C3C78C8" w14:textId="77777777" w:rsidR="0087088B" w:rsidRDefault="0087088B" w:rsidP="0087088B">
      <w:r>
        <w:t>E = Engineer</w:t>
      </w:r>
    </w:p>
    <w:p w14:paraId="16F2664D" w14:textId="77777777" w:rsidR="0087088B" w:rsidRDefault="0087088B" w:rsidP="0087088B">
      <w:r>
        <w:t>T = Tech</w:t>
      </w:r>
    </w:p>
    <w:p w14:paraId="6C4B630C" w14:textId="77777777" w:rsidR="0087088B" w:rsidRPr="005B0A24" w:rsidRDefault="0087088B" w:rsidP="0087088B"/>
    <w:p w14:paraId="2323C3B7" w14:textId="77777777" w:rsidR="0087088B" w:rsidRDefault="0087088B" w:rsidP="0087088B">
      <w:pPr>
        <w:jc w:val="center"/>
      </w:pPr>
      <w:r>
        <w:rPr>
          <w:noProof/>
        </w:rPr>
        <w:drawing>
          <wp:inline distT="0" distB="0" distL="0" distR="0" wp14:anchorId="637B73D0" wp14:editId="35DD2031">
            <wp:extent cx="5800230" cy="435017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800230" cy="4350173"/>
                    </a:xfrm>
                    <a:prstGeom prst="rect">
                      <a:avLst/>
                    </a:prstGeom>
                  </pic:spPr>
                </pic:pic>
              </a:graphicData>
            </a:graphic>
          </wp:inline>
        </w:drawing>
      </w:r>
    </w:p>
    <w:p w14:paraId="2E17FCCD" w14:textId="77777777" w:rsidR="0087088B" w:rsidRDefault="0087088B" w:rsidP="0087088B"/>
    <w:p w14:paraId="694A1C96" w14:textId="77777777" w:rsidR="0087088B" w:rsidRDefault="0087088B" w:rsidP="0087088B"/>
    <w:p w14:paraId="5B3797B5" w14:textId="77777777" w:rsidR="0087088B" w:rsidRDefault="0087088B" w:rsidP="0087088B">
      <w:r>
        <w:t>Note that the Operator user type is the default, and typically has the least access privileges.</w:t>
      </w:r>
    </w:p>
    <w:p w14:paraId="7EC3E633" w14:textId="77777777" w:rsidR="0087088B" w:rsidRDefault="0087088B" w:rsidP="0087088B"/>
    <w:p w14:paraId="3C631E80" w14:textId="77777777" w:rsidR="0087088B" w:rsidRDefault="0087088B" w:rsidP="0087088B"/>
    <w:p w14:paraId="4195E499" w14:textId="77777777" w:rsidR="0087088B" w:rsidRDefault="0087088B" w:rsidP="0087088B">
      <w:pPr>
        <w:rPr>
          <w:rFonts w:ascii="Arial" w:hAnsi="Arial" w:cs="Arial"/>
          <w:b/>
          <w:bCs/>
          <w:sz w:val="24"/>
          <w:szCs w:val="26"/>
        </w:rPr>
      </w:pPr>
      <w:r>
        <w:br w:type="page"/>
      </w:r>
    </w:p>
    <w:p w14:paraId="2E6FA217" w14:textId="77777777" w:rsidR="0087088B" w:rsidRDefault="0087088B" w:rsidP="0087088B">
      <w:pPr>
        <w:pStyle w:val="Heading3"/>
      </w:pPr>
      <w:bookmarkStart w:id="2566" w:name="_Toc506817163"/>
      <w:bookmarkStart w:id="2567" w:name="_Toc528426815"/>
      <w:bookmarkStart w:id="2568" w:name="_Toc528427104"/>
      <w:bookmarkStart w:id="2569" w:name="_Toc532827514"/>
      <w:bookmarkStart w:id="2570" w:name="_Toc532827922"/>
      <w:r w:rsidRPr="00FF1AB1">
        <w:lastRenderedPageBreak/>
        <w:t>Main Screen Log In</w:t>
      </w:r>
      <w:bookmarkEnd w:id="2566"/>
      <w:bookmarkEnd w:id="2567"/>
      <w:bookmarkEnd w:id="2568"/>
      <w:bookmarkEnd w:id="2569"/>
      <w:bookmarkEnd w:id="2570"/>
    </w:p>
    <w:p w14:paraId="0BAA2466" w14:textId="77777777" w:rsidR="0087088B" w:rsidRDefault="0087088B" w:rsidP="0087088B">
      <w:r>
        <w:t xml:space="preserve">When the Log in button is clicked, the software displays a </w:t>
      </w:r>
      <w:proofErr w:type="gramStart"/>
      <w:r>
        <w:t>drop down</w:t>
      </w:r>
      <w:proofErr w:type="gramEnd"/>
      <w:r>
        <w:t xml:space="preserve"> menu, as shown here.</w:t>
      </w:r>
    </w:p>
    <w:p w14:paraId="194320F1" w14:textId="77777777" w:rsidR="0087088B" w:rsidRDefault="0087088B" w:rsidP="0087088B"/>
    <w:p w14:paraId="3F5386C2" w14:textId="1E5D8B83" w:rsidR="0087088B" w:rsidRDefault="0087088B" w:rsidP="0087088B">
      <w:r>
        <w:rPr>
          <w:noProof/>
        </w:rPr>
        <w:drawing>
          <wp:inline distT="0" distB="0" distL="0" distR="0" wp14:anchorId="7F2263E5" wp14:editId="05BDD245">
            <wp:extent cx="5788147" cy="4350173"/>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788147" cy="4350173"/>
                    </a:xfrm>
                    <a:prstGeom prst="rect">
                      <a:avLst/>
                    </a:prstGeom>
                  </pic:spPr>
                </pic:pic>
              </a:graphicData>
            </a:graphic>
          </wp:inline>
        </w:drawing>
      </w:r>
    </w:p>
    <w:p w14:paraId="026585B7" w14:textId="77777777" w:rsidR="0087088B" w:rsidRPr="000843D2" w:rsidRDefault="0087088B" w:rsidP="0087088B">
      <w:pPr>
        <w:rPr>
          <w:sz w:val="10"/>
        </w:rPr>
      </w:pPr>
    </w:p>
    <w:p w14:paraId="0BC76AAA" w14:textId="77777777" w:rsidR="0087088B" w:rsidRDefault="0087088B" w:rsidP="0087088B">
      <w:r>
        <w:t>Note that you can log in from most screens, such as from the Log in button in the lower left of the Graph screen.</w:t>
      </w:r>
    </w:p>
    <w:p w14:paraId="7C53C38A" w14:textId="77777777" w:rsidR="0087088B" w:rsidRDefault="0087088B" w:rsidP="0087088B">
      <w:pPr>
        <w:jc w:val="center"/>
      </w:pPr>
      <w:r>
        <w:rPr>
          <w:noProof/>
        </w:rPr>
        <mc:AlternateContent>
          <mc:Choice Requires="wps">
            <w:drawing>
              <wp:anchor distT="0" distB="0" distL="114300" distR="114300" simplePos="0" relativeHeight="251690496" behindDoc="0" locked="0" layoutInCell="1" allowOverlap="1" wp14:anchorId="12A5A53C" wp14:editId="77C0B47A">
                <wp:simplePos x="0" y="0"/>
                <wp:positionH relativeFrom="column">
                  <wp:posOffset>207645</wp:posOffset>
                </wp:positionH>
                <wp:positionV relativeFrom="paragraph">
                  <wp:posOffset>2699962</wp:posOffset>
                </wp:positionV>
                <wp:extent cx="422564" cy="256309"/>
                <wp:effectExtent l="19050" t="19050" r="15875" b="10795"/>
                <wp:wrapNone/>
                <wp:docPr id="271" name="Rectangle 271"/>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D68B5" id="Rectangle 271" o:spid="_x0000_s1026" style="position:absolute;margin-left:16.35pt;margin-top:212.6pt;width:33.25pt;height:20.2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" filled="f" strokecolor="#c0504d" strokeweight="2.25pt"/>
            </w:pict>
          </mc:Fallback>
        </mc:AlternateContent>
      </w:r>
      <w:r>
        <w:rPr>
          <w:noProof/>
        </w:rPr>
        <w:drawing>
          <wp:inline distT="0" distB="0" distL="0" distR="0" wp14:anchorId="36D8A9AD" wp14:editId="30F22758">
            <wp:extent cx="5685830" cy="3020291"/>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3481766B" w14:textId="77777777" w:rsidR="0087088B" w:rsidRDefault="0087088B" w:rsidP="0087088B">
      <w:r>
        <w:br w:type="page"/>
      </w:r>
    </w:p>
    <w:p w14:paraId="65A8A3C9" w14:textId="77777777" w:rsidR="0087088B" w:rsidRDefault="0087088B" w:rsidP="0087088B">
      <w:pPr>
        <w:pStyle w:val="Heading4"/>
      </w:pPr>
      <w:r>
        <w:lastRenderedPageBreak/>
        <w:t>Example of Limited Access to Functions</w:t>
      </w:r>
    </w:p>
    <w:p w14:paraId="11A049B6" w14:textId="77777777" w:rsidR="0087088B" w:rsidRDefault="0087088B" w:rsidP="0087088B">
      <w:r>
        <w:t>This screenshot shows the limited access that an Operator, for example, may have. Notice that there are no privileges to create, edit, delete, or save changes.</w:t>
      </w:r>
    </w:p>
    <w:p w14:paraId="4D388FFA" w14:textId="77777777" w:rsidR="0087088B" w:rsidRDefault="0087088B" w:rsidP="0087088B"/>
    <w:bookmarkEnd w:id="2528"/>
    <w:p w14:paraId="0DF840E4" w14:textId="77777777" w:rsidR="0087088B" w:rsidRDefault="0087088B" w:rsidP="0087088B">
      <w:r>
        <w:rPr>
          <w:noProof/>
        </w:rPr>
        <w:drawing>
          <wp:inline distT="0" distB="0" distL="0" distR="0" wp14:anchorId="54DC181C" wp14:editId="1A95CC68">
            <wp:extent cx="5943600" cy="47275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246">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07DE20DB" w14:textId="77777777" w:rsidR="0087088B" w:rsidRDefault="0087088B" w:rsidP="0087088B"/>
    <w:p w14:paraId="6F9F239C" w14:textId="77777777" w:rsidR="0087088B" w:rsidRDefault="0087088B" w:rsidP="0087088B"/>
    <w:p w14:paraId="4725FE66" w14:textId="77777777" w:rsidR="0087088B" w:rsidRDefault="0087088B" w:rsidP="0087088B">
      <w:bookmarkStart w:id="2571" w:name="_Hlk532838496"/>
      <w:r>
        <w:br w:type="page"/>
      </w:r>
    </w:p>
    <w:p w14:paraId="41BE6872" w14:textId="49C69C46" w:rsidR="00F52706" w:rsidRDefault="0026146F" w:rsidP="0026146F">
      <w:pPr>
        <w:pStyle w:val="Heading1"/>
        <w:rPr>
          <w:rFonts w:cs="Arial"/>
          <w:sz w:val="32"/>
          <w:szCs w:val="32"/>
        </w:rPr>
      </w:pPr>
      <w:bookmarkStart w:id="2572" w:name="_Toc532827326"/>
      <w:bookmarkStart w:id="2573" w:name="_Toc532827515"/>
      <w:bookmarkStart w:id="2574" w:name="_Toc532827607"/>
      <w:bookmarkStart w:id="2575" w:name="_Toc532827923"/>
      <w:bookmarkStart w:id="2576" w:name="_Toc532892562"/>
      <w:bookmarkEnd w:id="2571"/>
      <w:r>
        <w:rPr>
          <w:noProof/>
        </w:rPr>
        <w:lastRenderedPageBreak/>
        <w:drawing>
          <wp:anchor distT="0" distB="0" distL="114300" distR="114300" simplePos="0" relativeHeight="251638272" behindDoc="0" locked="0" layoutInCell="1" allowOverlap="1" wp14:anchorId="0E45E524" wp14:editId="54EF4432">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2577" w:name="_Toc314830967"/>
      <w:bookmarkEnd w:id="2462"/>
      <w:bookmarkEnd w:id="2463"/>
      <w:bookmarkEnd w:id="2464"/>
      <w:bookmarkEnd w:id="2465"/>
      <w:bookmarkEnd w:id="2466"/>
      <w:bookmarkEnd w:id="2467"/>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572"/>
      <w:bookmarkEnd w:id="2573"/>
      <w:bookmarkEnd w:id="2574"/>
      <w:bookmarkEnd w:id="2575"/>
      <w:bookmarkEnd w:id="2576"/>
      <w:r w:rsidR="00F52706" w:rsidRPr="00F52706">
        <w:rPr>
          <w:rFonts w:cs="Arial"/>
          <w:sz w:val="32"/>
          <w:szCs w:val="32"/>
        </w:rPr>
        <w:t xml:space="preserve"> </w:t>
      </w:r>
    </w:p>
    <w:p w14:paraId="270A5B1C" w14:textId="47C3D941" w:rsidR="00B97B7F" w:rsidRPr="006E1668" w:rsidRDefault="00B97B7F" w:rsidP="006E1668">
      <w:pPr>
        <w:rPr>
          <w:color w:val="FF0000"/>
        </w:rPr>
      </w:pPr>
    </w:p>
    <w:p w14:paraId="63779110" w14:textId="7D5AE1FE" w:rsidR="00F52706" w:rsidRDefault="00F52706">
      <w:pPr>
        <w:pStyle w:val="Heading2"/>
      </w:pPr>
      <w:bookmarkStart w:id="2578" w:name="_Toc469043237"/>
      <w:bookmarkStart w:id="2579" w:name="_Toc469043541"/>
      <w:bookmarkStart w:id="2580" w:name="_Toc469043817"/>
      <w:bookmarkStart w:id="2581" w:name="_Toc469139471"/>
      <w:bookmarkStart w:id="2582" w:name="_Toc469152916"/>
      <w:bookmarkStart w:id="2583" w:name="_Toc469613011"/>
      <w:bookmarkStart w:id="2584" w:name="_Toc491174926"/>
      <w:bookmarkStart w:id="2585" w:name="_Toc491175146"/>
      <w:bookmarkStart w:id="2586" w:name="_Toc491264055"/>
      <w:bookmarkStart w:id="2587" w:name="_Toc494303979"/>
      <w:bookmarkStart w:id="2588" w:name="_Toc494304155"/>
      <w:bookmarkStart w:id="2589" w:name="_Toc532827327"/>
      <w:bookmarkStart w:id="2590" w:name="_Toc532827516"/>
      <w:bookmarkStart w:id="2591" w:name="_Toc532827924"/>
      <w:r w:rsidRPr="00B1186A">
        <w:t>On the Web</w:t>
      </w:r>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23D5E603" w:rsidR="0026146F" w:rsidRPr="00B1186A" w:rsidRDefault="007E69F5" w:rsidP="00795C6A">
      <w:hyperlink r:id="rId248" w:history="1">
        <w:r w:rsidR="0026146F" w:rsidRPr="00B1186A">
          <w:rPr>
            <w:rStyle w:val="Hyperlink"/>
          </w:rPr>
          <w:t>www.kicthermal.com</w:t>
        </w:r>
      </w:hyperlink>
      <w:r w:rsidR="0026146F" w:rsidRPr="00B1186A">
        <w:t xml:space="preserve"> or </w:t>
      </w:r>
      <w:hyperlink r:id="rId249"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pPr>
        <w:pStyle w:val="Heading2"/>
      </w:pPr>
      <w:bookmarkStart w:id="2592" w:name="_Toc176001837"/>
      <w:bookmarkStart w:id="2593" w:name="_Toc469043238"/>
      <w:bookmarkStart w:id="2594" w:name="_Toc469043542"/>
      <w:bookmarkStart w:id="2595" w:name="_Toc469043818"/>
      <w:bookmarkStart w:id="2596" w:name="_Toc469139472"/>
      <w:bookmarkStart w:id="2597" w:name="_Toc469152917"/>
      <w:bookmarkStart w:id="2598" w:name="_Toc469613012"/>
      <w:bookmarkStart w:id="2599" w:name="_Toc491174927"/>
      <w:bookmarkStart w:id="2600" w:name="_Toc491175147"/>
      <w:bookmarkStart w:id="2601" w:name="_Toc491264056"/>
      <w:bookmarkStart w:id="2602" w:name="_Toc494303980"/>
      <w:bookmarkStart w:id="2603" w:name="_Toc494304156"/>
      <w:bookmarkStart w:id="2604" w:name="_Toc532827328"/>
      <w:bookmarkStart w:id="2605" w:name="_Toc532827517"/>
      <w:bookmarkStart w:id="2606" w:name="_Toc532827925"/>
      <w:r w:rsidRPr="00B1186A">
        <w:t>KIC Technical Support</w:t>
      </w:r>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77777777" w:rsidR="002E553A" w:rsidRPr="00B1186A" w:rsidRDefault="002E553A" w:rsidP="002E553A">
      <w:pPr>
        <w:rPr>
          <w:lang w:val="it-IT"/>
        </w:rPr>
      </w:pPr>
      <w:r w:rsidRPr="00B1186A">
        <w:rPr>
          <w:lang w:val="it-IT"/>
        </w:rPr>
        <w:t xml:space="preserve">USA: </w:t>
      </w:r>
      <w:hyperlink r:id="rId250" w:history="1">
        <w:r w:rsidRPr="00B1186A">
          <w:rPr>
            <w:rStyle w:val="Hyperlink"/>
            <w:lang w:val="it-IT"/>
          </w:rPr>
          <w:t>tech@kicmail.com</w:t>
        </w:r>
      </w:hyperlink>
    </w:p>
    <w:p w14:paraId="5593E757" w14:textId="77777777" w:rsidR="002E553A" w:rsidRPr="00B1186A" w:rsidRDefault="002E553A" w:rsidP="002E553A">
      <w:pPr>
        <w:rPr>
          <w:lang w:val="it-IT"/>
        </w:rPr>
      </w:pPr>
      <w:r w:rsidRPr="00B1186A">
        <w:rPr>
          <w:lang w:val="it-IT"/>
        </w:rPr>
        <w:t xml:space="preserve">Europe: </w:t>
      </w:r>
      <w:hyperlink r:id="rId251" w:history="1">
        <w:r w:rsidRPr="00B1186A">
          <w:rPr>
            <w:rStyle w:val="Hyperlink"/>
            <w:lang w:val="it-IT"/>
          </w:rPr>
          <w:t>europe.tech@kicmail.com</w:t>
        </w:r>
      </w:hyperlink>
    </w:p>
    <w:p w14:paraId="261ECEF9" w14:textId="77777777" w:rsidR="002E553A" w:rsidRPr="00B1186A" w:rsidRDefault="002E553A" w:rsidP="002E553A">
      <w:r w:rsidRPr="00B1186A">
        <w:t xml:space="preserve">Asia: </w:t>
      </w:r>
      <w:hyperlink r:id="rId252"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pPr>
        <w:pStyle w:val="Heading2"/>
      </w:pPr>
      <w:bookmarkStart w:id="2607" w:name="_Toc176001838"/>
      <w:bookmarkStart w:id="2608" w:name="_Toc469043239"/>
      <w:bookmarkStart w:id="2609" w:name="_Toc469043543"/>
      <w:bookmarkStart w:id="2610" w:name="_Toc469043819"/>
      <w:bookmarkStart w:id="2611" w:name="_Toc469139473"/>
      <w:bookmarkStart w:id="2612" w:name="_Toc469152918"/>
      <w:bookmarkStart w:id="2613" w:name="_Toc469613013"/>
      <w:bookmarkStart w:id="2614" w:name="_Toc491174928"/>
      <w:bookmarkStart w:id="2615" w:name="_Toc491175148"/>
      <w:bookmarkStart w:id="2616" w:name="_Toc491264057"/>
      <w:bookmarkStart w:id="2617" w:name="_Toc494303981"/>
      <w:bookmarkStart w:id="2618" w:name="_Toc494304157"/>
      <w:bookmarkStart w:id="2619" w:name="_Toc532827329"/>
      <w:bookmarkStart w:id="2620" w:name="_Toc532827518"/>
      <w:bookmarkStart w:id="2621" w:name="_Toc532827926"/>
      <w:r w:rsidRPr="00B1186A">
        <w:t>KIC Product Training</w:t>
      </w:r>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14:paraId="05C4A0E5" w14:textId="77777777" w:rsidR="002E553A" w:rsidRPr="00B1186A" w:rsidRDefault="002E553A" w:rsidP="002E553A">
      <w:r w:rsidRPr="00B1186A">
        <w:t xml:space="preserve">Contact KIC Customer Support by email, </w:t>
      </w:r>
      <w:hyperlink r:id="rId253"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pPr>
        <w:pStyle w:val="Heading2"/>
      </w:pPr>
      <w:bookmarkStart w:id="2622" w:name="_Toc176001839"/>
      <w:bookmarkStart w:id="2623" w:name="_Toc469043240"/>
      <w:bookmarkStart w:id="2624" w:name="_Toc469043544"/>
      <w:bookmarkStart w:id="2625" w:name="_Toc469043820"/>
      <w:bookmarkStart w:id="2626" w:name="_Toc469139474"/>
      <w:bookmarkStart w:id="2627" w:name="_Toc469152919"/>
      <w:bookmarkStart w:id="2628" w:name="_Toc469613014"/>
      <w:bookmarkStart w:id="2629" w:name="_Toc491174929"/>
      <w:bookmarkStart w:id="2630" w:name="_Toc491175149"/>
      <w:bookmarkStart w:id="2631" w:name="_Toc491264058"/>
      <w:bookmarkStart w:id="2632" w:name="_Toc494303982"/>
      <w:bookmarkStart w:id="2633" w:name="_Toc494304158"/>
      <w:bookmarkStart w:id="2634" w:name="_Toc532827330"/>
      <w:bookmarkStart w:id="2635" w:name="_Toc532827519"/>
      <w:bookmarkStart w:id="2636" w:name="_Toc532827927"/>
      <w:r w:rsidRPr="00B1186A">
        <w:t>KIC Sales</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14:paraId="61539CA3" w14:textId="77777777" w:rsidR="002E553A" w:rsidRPr="00B1186A" w:rsidRDefault="002E553A" w:rsidP="002E553A">
      <w:pPr>
        <w:keepNext/>
        <w:spacing w:after="120"/>
      </w:pPr>
      <w:r w:rsidRPr="00B1186A">
        <w:t>Contact KIC sales:</w:t>
      </w:r>
    </w:p>
    <w:p w14:paraId="5FACF90C" w14:textId="77777777" w:rsidR="002E553A" w:rsidRPr="00B1186A" w:rsidRDefault="002E553A" w:rsidP="002E553A">
      <w:r w:rsidRPr="00B1186A">
        <w:t xml:space="preserve">USA: </w:t>
      </w:r>
      <w:hyperlink r:id="rId254" w:history="1">
        <w:r w:rsidRPr="00B1186A">
          <w:rPr>
            <w:rStyle w:val="Hyperlink"/>
          </w:rPr>
          <w:t>sales@kicmail.com</w:t>
        </w:r>
      </w:hyperlink>
    </w:p>
    <w:p w14:paraId="09DB276A" w14:textId="77777777" w:rsidR="002E553A" w:rsidRPr="00B1186A" w:rsidRDefault="002E553A" w:rsidP="002E553A">
      <w:r w:rsidRPr="00B1186A">
        <w:t xml:space="preserve">Europe: </w:t>
      </w:r>
      <w:hyperlink r:id="rId255" w:history="1">
        <w:r w:rsidRPr="00B1186A">
          <w:rPr>
            <w:rStyle w:val="Hyperlink"/>
          </w:rPr>
          <w:t>europe.sales@kicmail.com</w:t>
        </w:r>
      </w:hyperlink>
    </w:p>
    <w:p w14:paraId="3783D01F" w14:textId="77777777" w:rsidR="002E553A" w:rsidRPr="00B1186A" w:rsidRDefault="002E553A" w:rsidP="002E553A">
      <w:r w:rsidRPr="00B1186A">
        <w:t xml:space="preserve">Asia: </w:t>
      </w:r>
      <w:hyperlink r:id="rId256" w:history="1">
        <w:r w:rsidRPr="00B1186A">
          <w:rPr>
            <w:rStyle w:val="Hyperlink"/>
          </w:rPr>
          <w:t>asia.sales@kicmail.com</w:t>
        </w:r>
      </w:hyperlink>
    </w:p>
    <w:p w14:paraId="56D3FB18" w14:textId="77777777" w:rsidR="002E553A" w:rsidRPr="00B1186A" w:rsidRDefault="002E553A" w:rsidP="002E553A">
      <w:r w:rsidRPr="00B1186A">
        <w:t xml:space="preserve">China: </w:t>
      </w:r>
      <w:hyperlink r:id="rId257"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pPr>
        <w:pStyle w:val="Heading2"/>
      </w:pPr>
      <w:bookmarkStart w:id="2637" w:name="_Toc176001840"/>
      <w:bookmarkStart w:id="2638" w:name="_Toc469043241"/>
      <w:bookmarkStart w:id="2639" w:name="_Toc469043545"/>
      <w:bookmarkStart w:id="2640" w:name="_Toc469043821"/>
      <w:bookmarkStart w:id="2641" w:name="_Toc469139475"/>
      <w:bookmarkStart w:id="2642" w:name="_Toc469152920"/>
      <w:bookmarkStart w:id="2643" w:name="_Toc469613015"/>
      <w:bookmarkStart w:id="2644" w:name="_Toc491174930"/>
      <w:bookmarkStart w:id="2645" w:name="_Toc491175150"/>
      <w:bookmarkStart w:id="2646" w:name="_Toc491264059"/>
      <w:bookmarkStart w:id="2647" w:name="_Toc494303983"/>
      <w:bookmarkStart w:id="2648" w:name="_Toc494304159"/>
      <w:bookmarkStart w:id="2649" w:name="_Toc532827331"/>
      <w:bookmarkStart w:id="2650" w:name="_Toc532827520"/>
      <w:bookmarkStart w:id="2651" w:name="_Toc532827928"/>
      <w:r w:rsidRPr="00B1186A">
        <w:t>Find the KIC Representative in Your Area</w:t>
      </w:r>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14:paraId="55C9400E" w14:textId="77777777" w:rsidR="002E553A" w:rsidRDefault="002E553A" w:rsidP="002E553A">
      <w:r>
        <w:t>Send an em</w:t>
      </w:r>
      <w:r w:rsidRPr="00376BE9">
        <w:t>ail</w:t>
      </w:r>
      <w:del w:id="2652" w:author="Tom Bergeron" w:date="2020-09-29T15:28:00Z">
        <w:r w:rsidDel="00BE1C6B">
          <w:delText>,</w:delText>
        </w:r>
      </w:del>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258"/>
      <w:headerReference w:type="default" r:id="rId259"/>
      <w:footerReference w:type="even" r:id="rId260"/>
      <w:footerReference w:type="default" r:id="rId261"/>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FC0F75" w14:textId="77777777" w:rsidR="00BE7921" w:rsidRDefault="00BE7921">
      <w:r>
        <w:separator/>
      </w:r>
    </w:p>
  </w:endnote>
  <w:endnote w:type="continuationSeparator" w:id="0">
    <w:p w14:paraId="451F63DD" w14:textId="77777777" w:rsidR="00BE7921" w:rsidRDefault="00BE79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2B319" w14:textId="77777777" w:rsidR="007E69F5" w:rsidRDefault="007E69F5"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A2D7F" w14:textId="029A44C3" w:rsidR="007E69F5" w:rsidRPr="00B61459" w:rsidRDefault="007E69F5"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5BCEA" w14:textId="5F4DE9E9" w:rsidR="007E69F5" w:rsidRPr="00B61459" w:rsidRDefault="007E69F5"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D1490" w14:textId="77777777" w:rsidR="007E69F5" w:rsidRDefault="007E69F5"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9E5AB" w14:textId="77777777" w:rsidR="007E69F5" w:rsidRPr="00B61459" w:rsidRDefault="007E69F5" w:rsidP="001324AE">
    <w:pPr>
      <w:pStyle w:val="Footer"/>
    </w:pP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332009" w14:textId="77777777" w:rsidR="00BE7921" w:rsidRDefault="00BE7921">
      <w:r>
        <w:separator/>
      </w:r>
    </w:p>
  </w:footnote>
  <w:footnote w:type="continuationSeparator" w:id="0">
    <w:p w14:paraId="1375497B" w14:textId="77777777" w:rsidR="00BE7921" w:rsidRDefault="00BE79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9CCD7" w14:textId="53E854C9" w:rsidR="007E69F5" w:rsidRPr="00AD3949" w:rsidRDefault="007E69F5"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6C4AF" w14:textId="6E12CABA" w:rsidR="007E69F5" w:rsidRPr="00AD3949" w:rsidRDefault="007E69F5"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86F8F" w14:textId="01EB4169" w:rsidR="007E69F5" w:rsidRPr="00AD3949" w:rsidRDefault="007E69F5" w:rsidP="002B3029">
    <w:pPr>
      <w:pStyle w:val="Header"/>
      <w:ind w:right="-450"/>
    </w:pPr>
    <w:r>
      <w:t xml:space="preserve">KIC </w:t>
    </w:r>
    <w:r w:rsidRPr="000A35B9">
      <w:t>Vision</w:t>
    </w:r>
    <w:r w:rsidRPr="000A35B9">
      <w:rPr>
        <w:vertAlign w:val="superscript"/>
      </w:rPr>
      <w:t>2</w:t>
    </w:r>
    <w:r>
      <w:t xml:space="preserve"> User Manual</w:t>
    </w:r>
    <w:r w:rsidRPr="00AD3949">
      <w:tab/>
    </w:r>
    <w:r w:rsidRPr="00AD3949">
      <w:tab/>
    </w:r>
    <w:r w:rsidRPr="00754243">
      <w:t xml:space="preserve">Version </w:t>
    </w:r>
    <w:r>
      <w:t>3.</w:t>
    </w:r>
    <w:ins w:id="9" w:author="Tom Bergeron" w:date="2020-09-29T13:15:00Z">
      <w:r>
        <w:t>6</w:t>
      </w:r>
    </w:ins>
    <w:del w:id="10" w:author="Tom Bergeron" w:date="2020-09-29T13:15:00Z">
      <w:r w:rsidDel="003F1007">
        <w:delText>2</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A9140" w14:textId="4E7F3A45" w:rsidR="007E69F5" w:rsidRPr="00AD3949" w:rsidRDefault="007E69F5" w:rsidP="002B3029">
    <w:pPr>
      <w:pStyle w:val="Header"/>
      <w:ind w:right="-450"/>
    </w:pPr>
    <w:r>
      <w:t>Version 3.</w:t>
    </w:r>
    <w:ins w:id="11" w:author="Tom Bergeron" w:date="2020-09-29T13:15:00Z">
      <w:r>
        <w:t>6</w:t>
      </w:r>
    </w:ins>
    <w:del w:id="12" w:author="Tom Bergeron" w:date="2020-09-29T13:15:00Z">
      <w:r w:rsidDel="003F1007">
        <w:delText>2</w:delText>
      </w:r>
    </w:del>
    <w:r w:rsidRPr="00AD3949">
      <w:tab/>
    </w:r>
    <w:r>
      <w:tab/>
      <w:t xml:space="preserve">KIC </w:t>
    </w:r>
    <w:r w:rsidRPr="0017746D">
      <w:t>Vision</w:t>
    </w:r>
    <w:r w:rsidRPr="006E1668">
      <w:rPr>
        <w:vertAlign w:val="superscript"/>
      </w:rPr>
      <w:t>2</w:t>
    </w:r>
    <w:r>
      <w:t xml:space="preserve">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9BB00" w14:textId="5D891738" w:rsidR="007E69F5" w:rsidRPr="00AD3949" w:rsidRDefault="007E69F5" w:rsidP="001324AE">
    <w:pPr>
      <w:pStyle w:val="Header"/>
    </w:pPr>
    <w:r>
      <w:t xml:space="preserve">KIC </w:t>
    </w:r>
    <w:r w:rsidRPr="000A35B9">
      <w:t>Vision</w:t>
    </w:r>
    <w:r w:rsidRPr="000A35B9">
      <w:rPr>
        <w:vertAlign w:val="superscript"/>
      </w:rPr>
      <w:t>2</w:t>
    </w:r>
    <w:r>
      <w:t xml:space="preserve"> User Manual</w:t>
    </w:r>
    <w:r w:rsidRPr="00AD3949">
      <w:tab/>
    </w:r>
    <w:r w:rsidRPr="00AD3949">
      <w:tab/>
    </w:r>
    <w:r w:rsidRPr="00754243">
      <w:t xml:space="preserve">Version </w:t>
    </w:r>
    <w:r>
      <w:t>3.</w:t>
    </w:r>
    <w:ins w:id="2653" w:author="Tom Bergeron" w:date="2020-09-29T13:15:00Z">
      <w:r>
        <w:t>6</w:t>
      </w:r>
    </w:ins>
    <w:del w:id="2654" w:author="Tom Bergeron" w:date="2020-09-29T13:15:00Z">
      <w:r w:rsidDel="003F1007">
        <w:delText>2</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2118A" w14:textId="3939128A" w:rsidR="007E69F5" w:rsidRPr="00AD3949" w:rsidRDefault="007E69F5" w:rsidP="002B3029">
    <w:pPr>
      <w:pStyle w:val="Header"/>
    </w:pPr>
    <w:r>
      <w:t>Version 3.</w:t>
    </w:r>
    <w:ins w:id="2655" w:author="Tom Bergeron" w:date="2020-09-29T13:15:00Z">
      <w:r>
        <w:t>6</w:t>
      </w:r>
    </w:ins>
    <w:del w:id="2656" w:author="Tom Bergeron" w:date="2020-09-29T13:15:00Z">
      <w:r w:rsidDel="003F1007">
        <w:delText>2</w:delText>
      </w:r>
    </w:del>
    <w:r w:rsidRPr="00AD3949">
      <w:tab/>
    </w:r>
    <w:r>
      <w:tab/>
      <w:t xml:space="preserve">KIC </w:t>
    </w:r>
    <w:r w:rsidRPr="000A35B9">
      <w:t>Vision</w:t>
    </w:r>
    <w:r w:rsidRPr="000A35B9">
      <w:rPr>
        <w:vertAlign w:val="superscript"/>
      </w:rPr>
      <w:t>2</w:t>
    </w:r>
    <w:r>
      <w:t xml:space="preserve">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8"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4"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3"/>
  </w:num>
  <w:num w:numId="2">
    <w:abstractNumId w:val="2"/>
  </w:num>
  <w:num w:numId="3">
    <w:abstractNumId w:val="107"/>
  </w:num>
  <w:num w:numId="4">
    <w:abstractNumId w:val="113"/>
  </w:num>
  <w:num w:numId="5">
    <w:abstractNumId w:val="0"/>
  </w:num>
  <w:num w:numId="6">
    <w:abstractNumId w:val="113"/>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2"/>
  </w:num>
  <w:num w:numId="14">
    <w:abstractNumId w:val="58"/>
  </w:num>
  <w:num w:numId="15">
    <w:abstractNumId w:val="119"/>
  </w:num>
  <w:num w:numId="16">
    <w:abstractNumId w:val="5"/>
  </w:num>
  <w:num w:numId="17">
    <w:abstractNumId w:val="31"/>
  </w:num>
  <w:num w:numId="18">
    <w:abstractNumId w:val="93"/>
  </w:num>
  <w:num w:numId="19">
    <w:abstractNumId w:val="54"/>
  </w:num>
  <w:num w:numId="20">
    <w:abstractNumId w:val="100"/>
  </w:num>
  <w:num w:numId="21">
    <w:abstractNumId w:val="69"/>
  </w:num>
  <w:num w:numId="22">
    <w:abstractNumId w:val="9"/>
  </w:num>
  <w:num w:numId="23">
    <w:abstractNumId w:val="114"/>
  </w:num>
  <w:num w:numId="24">
    <w:abstractNumId w:val="121"/>
  </w:num>
  <w:num w:numId="25">
    <w:abstractNumId w:val="113"/>
    <w:lvlOverride w:ilvl="0">
      <w:startOverride w:val="1"/>
    </w:lvlOverride>
  </w:num>
  <w:num w:numId="26">
    <w:abstractNumId w:val="113"/>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13"/>
    <w:lvlOverride w:ilvl="0">
      <w:startOverride w:val="1"/>
    </w:lvlOverride>
  </w:num>
  <w:num w:numId="32">
    <w:abstractNumId w:val="113"/>
    <w:lvlOverride w:ilvl="0">
      <w:startOverride w:val="1"/>
    </w:lvlOverride>
  </w:num>
  <w:num w:numId="33">
    <w:abstractNumId w:val="113"/>
    <w:lvlOverride w:ilvl="0">
      <w:startOverride w:val="1"/>
    </w:lvlOverride>
  </w:num>
  <w:num w:numId="34">
    <w:abstractNumId w:val="113"/>
    <w:lvlOverride w:ilvl="0">
      <w:startOverride w:val="1"/>
    </w:lvlOverride>
  </w:num>
  <w:num w:numId="35">
    <w:abstractNumId w:val="26"/>
  </w:num>
  <w:num w:numId="36">
    <w:abstractNumId w:val="77"/>
  </w:num>
  <w:num w:numId="37">
    <w:abstractNumId w:val="63"/>
  </w:num>
  <w:num w:numId="38">
    <w:abstractNumId w:val="51"/>
  </w:num>
  <w:num w:numId="39">
    <w:abstractNumId w:val="17"/>
  </w:num>
  <w:num w:numId="40">
    <w:abstractNumId w:val="111"/>
  </w:num>
  <w:num w:numId="41">
    <w:abstractNumId w:val="29"/>
  </w:num>
  <w:num w:numId="42">
    <w:abstractNumId w:val="4"/>
  </w:num>
  <w:num w:numId="43">
    <w:abstractNumId w:val="104"/>
  </w:num>
  <w:num w:numId="44">
    <w:abstractNumId w:val="14"/>
  </w:num>
  <w:num w:numId="45">
    <w:abstractNumId w:val="74"/>
  </w:num>
  <w:num w:numId="46">
    <w:abstractNumId w:val="116"/>
  </w:num>
  <w:num w:numId="47">
    <w:abstractNumId w:val="1"/>
    <w:lvlOverride w:ilvl="0">
      <w:startOverride w:val="1"/>
    </w:lvlOverride>
  </w:num>
  <w:num w:numId="48">
    <w:abstractNumId w:val="55"/>
  </w:num>
  <w:num w:numId="49">
    <w:abstractNumId w:val="113"/>
    <w:lvlOverride w:ilvl="0">
      <w:startOverride w:val="1"/>
    </w:lvlOverride>
  </w:num>
  <w:num w:numId="50">
    <w:abstractNumId w:val="113"/>
    <w:lvlOverride w:ilvl="0">
      <w:startOverride w:val="1"/>
    </w:lvlOverride>
  </w:num>
  <w:num w:numId="51">
    <w:abstractNumId w:val="61"/>
  </w:num>
  <w:num w:numId="52">
    <w:abstractNumId w:val="90"/>
  </w:num>
  <w:num w:numId="53">
    <w:abstractNumId w:val="24"/>
  </w:num>
  <w:num w:numId="54">
    <w:abstractNumId w:val="64"/>
  </w:num>
  <w:num w:numId="55">
    <w:abstractNumId w:val="43"/>
  </w:num>
  <w:num w:numId="56">
    <w:abstractNumId w:val="49"/>
  </w:num>
  <w:num w:numId="57">
    <w:abstractNumId w:val="70"/>
  </w:num>
  <w:num w:numId="58">
    <w:abstractNumId w:val="36"/>
  </w:num>
  <w:num w:numId="59">
    <w:abstractNumId w:val="105"/>
  </w:num>
  <w:num w:numId="60">
    <w:abstractNumId w:val="79"/>
  </w:num>
  <w:num w:numId="61">
    <w:abstractNumId w:val="108"/>
  </w:num>
  <w:num w:numId="62">
    <w:abstractNumId w:val="59"/>
  </w:num>
  <w:num w:numId="63">
    <w:abstractNumId w:val="106"/>
  </w:num>
  <w:num w:numId="64">
    <w:abstractNumId w:val="84"/>
  </w:num>
  <w:num w:numId="65">
    <w:abstractNumId w:val="50"/>
  </w:num>
  <w:num w:numId="66">
    <w:abstractNumId w:val="56"/>
  </w:num>
  <w:num w:numId="67">
    <w:abstractNumId w:val="35"/>
  </w:num>
  <w:num w:numId="68">
    <w:abstractNumId w:val="45"/>
  </w:num>
  <w:num w:numId="69">
    <w:abstractNumId w:val="91"/>
  </w:num>
  <w:num w:numId="70">
    <w:abstractNumId w:val="10"/>
  </w:num>
  <w:num w:numId="71">
    <w:abstractNumId w:val="97"/>
  </w:num>
  <w:num w:numId="72">
    <w:abstractNumId w:val="53"/>
  </w:num>
  <w:num w:numId="73">
    <w:abstractNumId w:val="37"/>
  </w:num>
  <w:num w:numId="74">
    <w:abstractNumId w:val="112"/>
  </w:num>
  <w:num w:numId="75">
    <w:abstractNumId w:val="33"/>
  </w:num>
  <w:num w:numId="76">
    <w:abstractNumId w:val="122"/>
  </w:num>
  <w:num w:numId="77">
    <w:abstractNumId w:val="41"/>
  </w:num>
  <w:num w:numId="78">
    <w:abstractNumId w:val="123"/>
  </w:num>
  <w:num w:numId="79">
    <w:abstractNumId w:val="18"/>
  </w:num>
  <w:num w:numId="80">
    <w:abstractNumId w:val="65"/>
  </w:num>
  <w:num w:numId="81">
    <w:abstractNumId w:val="120"/>
  </w:num>
  <w:num w:numId="82">
    <w:abstractNumId w:val="8"/>
  </w:num>
  <w:num w:numId="83">
    <w:abstractNumId w:val="30"/>
  </w:num>
  <w:num w:numId="84">
    <w:abstractNumId w:val="39"/>
  </w:num>
  <w:num w:numId="85">
    <w:abstractNumId w:val="57"/>
  </w:num>
  <w:num w:numId="86">
    <w:abstractNumId w:val="71"/>
  </w:num>
  <w:num w:numId="87">
    <w:abstractNumId w:val="86"/>
  </w:num>
  <w:num w:numId="88">
    <w:abstractNumId w:val="40"/>
  </w:num>
  <w:num w:numId="89">
    <w:abstractNumId w:val="62"/>
  </w:num>
  <w:num w:numId="90">
    <w:abstractNumId w:val="73"/>
  </w:num>
  <w:num w:numId="91">
    <w:abstractNumId w:val="80"/>
  </w:num>
  <w:num w:numId="92">
    <w:abstractNumId w:val="34"/>
  </w:num>
  <w:num w:numId="93">
    <w:abstractNumId w:val="81"/>
  </w:num>
  <w:num w:numId="94">
    <w:abstractNumId w:val="11"/>
  </w:num>
  <w:num w:numId="95">
    <w:abstractNumId w:val="6"/>
  </w:num>
  <w:num w:numId="96">
    <w:abstractNumId w:val="12"/>
  </w:num>
  <w:num w:numId="97">
    <w:abstractNumId w:val="88"/>
  </w:num>
  <w:num w:numId="98">
    <w:abstractNumId w:val="20"/>
  </w:num>
  <w:num w:numId="99">
    <w:abstractNumId w:val="68"/>
  </w:num>
  <w:num w:numId="100">
    <w:abstractNumId w:val="92"/>
  </w:num>
  <w:num w:numId="101">
    <w:abstractNumId w:val="102"/>
  </w:num>
  <w:num w:numId="102">
    <w:abstractNumId w:val="95"/>
  </w:num>
  <w:num w:numId="103">
    <w:abstractNumId w:val="67"/>
  </w:num>
  <w:num w:numId="104">
    <w:abstractNumId w:val="22"/>
  </w:num>
  <w:num w:numId="105">
    <w:abstractNumId w:val="44"/>
  </w:num>
  <w:num w:numId="106">
    <w:abstractNumId w:val="110"/>
  </w:num>
  <w:num w:numId="107">
    <w:abstractNumId w:val="47"/>
  </w:num>
  <w:num w:numId="108">
    <w:abstractNumId w:val="89"/>
  </w:num>
  <w:num w:numId="109">
    <w:abstractNumId w:val="46"/>
  </w:num>
  <w:num w:numId="110">
    <w:abstractNumId w:val="28"/>
  </w:num>
  <w:num w:numId="111">
    <w:abstractNumId w:val="23"/>
  </w:num>
  <w:num w:numId="112">
    <w:abstractNumId w:val="82"/>
  </w:num>
  <w:num w:numId="113">
    <w:abstractNumId w:val="94"/>
  </w:num>
  <w:num w:numId="114">
    <w:abstractNumId w:val="87"/>
  </w:num>
  <w:num w:numId="115">
    <w:abstractNumId w:val="99"/>
  </w:num>
  <w:num w:numId="116">
    <w:abstractNumId w:val="25"/>
  </w:num>
  <w:num w:numId="117">
    <w:abstractNumId w:val="115"/>
  </w:num>
  <w:num w:numId="118">
    <w:abstractNumId w:val="83"/>
  </w:num>
  <w:num w:numId="119">
    <w:abstractNumId w:val="96"/>
  </w:num>
  <w:num w:numId="120">
    <w:abstractNumId w:val="72"/>
  </w:num>
  <w:num w:numId="121">
    <w:abstractNumId w:val="16"/>
  </w:num>
  <w:num w:numId="122">
    <w:abstractNumId w:val="13"/>
  </w:num>
  <w:num w:numId="123">
    <w:abstractNumId w:val="109"/>
  </w:num>
  <w:num w:numId="124">
    <w:abstractNumId w:val="76"/>
  </w:num>
  <w:num w:numId="125">
    <w:abstractNumId w:val="15"/>
  </w:num>
  <w:num w:numId="126">
    <w:abstractNumId w:val="7"/>
  </w:num>
  <w:num w:numId="127">
    <w:abstractNumId w:val="3"/>
  </w:num>
  <w:num w:numId="128">
    <w:abstractNumId w:val="38"/>
  </w:num>
  <w:num w:numId="129">
    <w:abstractNumId w:val="48"/>
  </w:num>
  <w:num w:numId="130">
    <w:abstractNumId w:val="60"/>
  </w:num>
  <w:num w:numId="131">
    <w:abstractNumId w:val="75"/>
  </w:num>
  <w:num w:numId="132">
    <w:abstractNumId w:val="85"/>
  </w:num>
  <w:num w:numId="133">
    <w:abstractNumId w:val="1"/>
    <w:lvlOverride w:ilvl="0">
      <w:startOverride w:val="1"/>
    </w:lvlOverride>
  </w:num>
  <w:num w:numId="134">
    <w:abstractNumId w:val="1"/>
    <w:lvlOverride w:ilvl="0">
      <w:startOverride w:val="1"/>
    </w:lvlOverride>
  </w:num>
  <w:num w:numId="135">
    <w:abstractNumId w:val="52"/>
  </w:num>
  <w:num w:numId="136">
    <w:abstractNumId w:val="117"/>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7"/>
  </w:num>
  <w:num w:numId="140">
    <w:abstractNumId w:val="98"/>
  </w:num>
  <w:num w:numId="141">
    <w:abstractNumId w:val="19"/>
  </w:num>
  <w:num w:numId="142">
    <w:abstractNumId w:val="101"/>
  </w:num>
  <w:num w:numId="143">
    <w:abstractNumId w:val="21"/>
  </w:num>
  <w:num w:numId="144">
    <w:abstractNumId w:val="118"/>
  </w:num>
  <w:num w:numId="145">
    <w:abstractNumId w:val="66"/>
  </w:num>
  <w:num w:numId="146">
    <w:abstractNumId w:val="42"/>
  </w:num>
  <w:num w:numId="147">
    <w:abstractNumId w:val="78"/>
  </w:num>
  <w:numIdMacAtCleanup w:val="1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rson w15:author="DIEUNGUYEN">
    <w15:presenceInfo w15:providerId="None" w15:userId="DIEUNGUY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1A5C"/>
    <w:rsid w:val="000024BD"/>
    <w:rsid w:val="000027BE"/>
    <w:rsid w:val="00002A23"/>
    <w:rsid w:val="000033F7"/>
    <w:rsid w:val="000034CD"/>
    <w:rsid w:val="0000475B"/>
    <w:rsid w:val="00004A71"/>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282"/>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27152"/>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15F2"/>
    <w:rsid w:val="000425A5"/>
    <w:rsid w:val="000426A7"/>
    <w:rsid w:val="00043E90"/>
    <w:rsid w:val="00044311"/>
    <w:rsid w:val="00044A6E"/>
    <w:rsid w:val="00044C1E"/>
    <w:rsid w:val="00045250"/>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2307"/>
    <w:rsid w:val="00062EAA"/>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2859"/>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4BE"/>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EC1"/>
    <w:rsid w:val="000F26B4"/>
    <w:rsid w:val="000F270B"/>
    <w:rsid w:val="000F3EC6"/>
    <w:rsid w:val="000F46BC"/>
    <w:rsid w:val="000F5F82"/>
    <w:rsid w:val="000F5FE4"/>
    <w:rsid w:val="000F7B26"/>
    <w:rsid w:val="001017B2"/>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27BBC"/>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50CD"/>
    <w:rsid w:val="00175724"/>
    <w:rsid w:val="00175C8C"/>
    <w:rsid w:val="00175E8B"/>
    <w:rsid w:val="001762CD"/>
    <w:rsid w:val="00176764"/>
    <w:rsid w:val="00176A0A"/>
    <w:rsid w:val="00176B5F"/>
    <w:rsid w:val="001771C8"/>
    <w:rsid w:val="0017746D"/>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1DA"/>
    <w:rsid w:val="001952FB"/>
    <w:rsid w:val="001953F6"/>
    <w:rsid w:val="00195507"/>
    <w:rsid w:val="00195A5E"/>
    <w:rsid w:val="001963B8"/>
    <w:rsid w:val="0019661E"/>
    <w:rsid w:val="0019687D"/>
    <w:rsid w:val="00197821"/>
    <w:rsid w:val="00197B52"/>
    <w:rsid w:val="001A0068"/>
    <w:rsid w:val="001A1306"/>
    <w:rsid w:val="001A27F3"/>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582A"/>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BAC"/>
    <w:rsid w:val="00202DF3"/>
    <w:rsid w:val="00205334"/>
    <w:rsid w:val="002060EF"/>
    <w:rsid w:val="002060F3"/>
    <w:rsid w:val="002076CB"/>
    <w:rsid w:val="00207702"/>
    <w:rsid w:val="002102D4"/>
    <w:rsid w:val="002110CA"/>
    <w:rsid w:val="00211D6A"/>
    <w:rsid w:val="00211D74"/>
    <w:rsid w:val="00211EC5"/>
    <w:rsid w:val="00212C43"/>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47DDF"/>
    <w:rsid w:val="00250E9C"/>
    <w:rsid w:val="00251B7B"/>
    <w:rsid w:val="0025224B"/>
    <w:rsid w:val="00253410"/>
    <w:rsid w:val="0025404E"/>
    <w:rsid w:val="0025440C"/>
    <w:rsid w:val="00254777"/>
    <w:rsid w:val="002556D1"/>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7687"/>
    <w:rsid w:val="002876A3"/>
    <w:rsid w:val="00287D78"/>
    <w:rsid w:val="0029047F"/>
    <w:rsid w:val="002908FA"/>
    <w:rsid w:val="00290D6C"/>
    <w:rsid w:val="00291499"/>
    <w:rsid w:val="00291612"/>
    <w:rsid w:val="00291D51"/>
    <w:rsid w:val="00291EB2"/>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5DB7"/>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63A"/>
    <w:rsid w:val="002B5DBB"/>
    <w:rsid w:val="002B6238"/>
    <w:rsid w:val="002B6461"/>
    <w:rsid w:val="002B6A04"/>
    <w:rsid w:val="002B6EF9"/>
    <w:rsid w:val="002C217F"/>
    <w:rsid w:val="002C250F"/>
    <w:rsid w:val="002C2643"/>
    <w:rsid w:val="002C2ABB"/>
    <w:rsid w:val="002C2B29"/>
    <w:rsid w:val="002C32B4"/>
    <w:rsid w:val="002C4BAF"/>
    <w:rsid w:val="002C4C73"/>
    <w:rsid w:val="002C5A58"/>
    <w:rsid w:val="002C5A91"/>
    <w:rsid w:val="002C5D07"/>
    <w:rsid w:val="002C5F5C"/>
    <w:rsid w:val="002C6835"/>
    <w:rsid w:val="002C6A54"/>
    <w:rsid w:val="002C71A6"/>
    <w:rsid w:val="002C7E07"/>
    <w:rsid w:val="002C7E35"/>
    <w:rsid w:val="002D1566"/>
    <w:rsid w:val="002D1A33"/>
    <w:rsid w:val="002D1BB8"/>
    <w:rsid w:val="002D2205"/>
    <w:rsid w:val="002D22BF"/>
    <w:rsid w:val="002D290C"/>
    <w:rsid w:val="002D4401"/>
    <w:rsid w:val="002D47EA"/>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1509"/>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2AA"/>
    <w:rsid w:val="003315D5"/>
    <w:rsid w:val="00331DC1"/>
    <w:rsid w:val="00332BCB"/>
    <w:rsid w:val="003335AF"/>
    <w:rsid w:val="0033367E"/>
    <w:rsid w:val="00333E67"/>
    <w:rsid w:val="003346F9"/>
    <w:rsid w:val="00334BB9"/>
    <w:rsid w:val="00334D2E"/>
    <w:rsid w:val="0033530A"/>
    <w:rsid w:val="003358D6"/>
    <w:rsid w:val="003359C6"/>
    <w:rsid w:val="00335C11"/>
    <w:rsid w:val="00335DE2"/>
    <w:rsid w:val="00337C70"/>
    <w:rsid w:val="00341819"/>
    <w:rsid w:val="00342AE8"/>
    <w:rsid w:val="00342EDB"/>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537A"/>
    <w:rsid w:val="00396013"/>
    <w:rsid w:val="00396407"/>
    <w:rsid w:val="00396A76"/>
    <w:rsid w:val="00397276"/>
    <w:rsid w:val="003A10A4"/>
    <w:rsid w:val="003A14AE"/>
    <w:rsid w:val="003A2A5F"/>
    <w:rsid w:val="003A3666"/>
    <w:rsid w:val="003A3D8E"/>
    <w:rsid w:val="003A4529"/>
    <w:rsid w:val="003A5160"/>
    <w:rsid w:val="003A5D79"/>
    <w:rsid w:val="003A6D2B"/>
    <w:rsid w:val="003A70A7"/>
    <w:rsid w:val="003A70D1"/>
    <w:rsid w:val="003A7954"/>
    <w:rsid w:val="003B11BA"/>
    <w:rsid w:val="003B14C5"/>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235"/>
    <w:rsid w:val="003C3760"/>
    <w:rsid w:val="003C4EB9"/>
    <w:rsid w:val="003C56A4"/>
    <w:rsid w:val="003C61E7"/>
    <w:rsid w:val="003C657F"/>
    <w:rsid w:val="003C6752"/>
    <w:rsid w:val="003C7B14"/>
    <w:rsid w:val="003D0623"/>
    <w:rsid w:val="003D0C9F"/>
    <w:rsid w:val="003D173F"/>
    <w:rsid w:val="003D20D4"/>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007"/>
    <w:rsid w:val="003F131D"/>
    <w:rsid w:val="003F4F59"/>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0A9C"/>
    <w:rsid w:val="00431716"/>
    <w:rsid w:val="00431FB0"/>
    <w:rsid w:val="004325BF"/>
    <w:rsid w:val="00433B22"/>
    <w:rsid w:val="00434902"/>
    <w:rsid w:val="004351CE"/>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92C"/>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97F66"/>
    <w:rsid w:val="004A03B4"/>
    <w:rsid w:val="004A1404"/>
    <w:rsid w:val="004A1A9F"/>
    <w:rsid w:val="004A2D1A"/>
    <w:rsid w:val="004A31B9"/>
    <w:rsid w:val="004A3638"/>
    <w:rsid w:val="004A4194"/>
    <w:rsid w:val="004A4203"/>
    <w:rsid w:val="004A4BBF"/>
    <w:rsid w:val="004A4D33"/>
    <w:rsid w:val="004A5823"/>
    <w:rsid w:val="004A5880"/>
    <w:rsid w:val="004A6DBA"/>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334"/>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1A"/>
    <w:rsid w:val="005129D9"/>
    <w:rsid w:val="00512BD7"/>
    <w:rsid w:val="0051382D"/>
    <w:rsid w:val="00513BAC"/>
    <w:rsid w:val="005141A6"/>
    <w:rsid w:val="00514314"/>
    <w:rsid w:val="00514824"/>
    <w:rsid w:val="0051496E"/>
    <w:rsid w:val="00515761"/>
    <w:rsid w:val="00516574"/>
    <w:rsid w:val="005168D7"/>
    <w:rsid w:val="00517419"/>
    <w:rsid w:val="0051755D"/>
    <w:rsid w:val="00520865"/>
    <w:rsid w:val="00520DF9"/>
    <w:rsid w:val="005213F7"/>
    <w:rsid w:val="005214FE"/>
    <w:rsid w:val="00522F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308"/>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33CC"/>
    <w:rsid w:val="00574117"/>
    <w:rsid w:val="00576D2A"/>
    <w:rsid w:val="00577D36"/>
    <w:rsid w:val="0058069D"/>
    <w:rsid w:val="00580A10"/>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4E4B"/>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261"/>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54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61E7"/>
    <w:rsid w:val="005E635B"/>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2D29"/>
    <w:rsid w:val="005F3F02"/>
    <w:rsid w:val="005F4CC4"/>
    <w:rsid w:val="005F5B19"/>
    <w:rsid w:val="005F6E3D"/>
    <w:rsid w:val="005F7C3F"/>
    <w:rsid w:val="006000CC"/>
    <w:rsid w:val="00600B13"/>
    <w:rsid w:val="00601159"/>
    <w:rsid w:val="006011A0"/>
    <w:rsid w:val="0060126E"/>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660"/>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0AED"/>
    <w:rsid w:val="0069175A"/>
    <w:rsid w:val="00691D1B"/>
    <w:rsid w:val="00691D6A"/>
    <w:rsid w:val="00692DDC"/>
    <w:rsid w:val="006941AF"/>
    <w:rsid w:val="00694201"/>
    <w:rsid w:val="006946F1"/>
    <w:rsid w:val="00694860"/>
    <w:rsid w:val="00694A17"/>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C7C2C"/>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1668"/>
    <w:rsid w:val="006E207C"/>
    <w:rsid w:val="006E2A52"/>
    <w:rsid w:val="006E4936"/>
    <w:rsid w:val="006E55E7"/>
    <w:rsid w:val="006E5694"/>
    <w:rsid w:val="006E5C68"/>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27C"/>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9F"/>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4BF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554"/>
    <w:rsid w:val="007E1F87"/>
    <w:rsid w:val="007E2389"/>
    <w:rsid w:val="007E2390"/>
    <w:rsid w:val="007E263C"/>
    <w:rsid w:val="007E2BA1"/>
    <w:rsid w:val="007E2DCF"/>
    <w:rsid w:val="007E56FA"/>
    <w:rsid w:val="007E5A3B"/>
    <w:rsid w:val="007E69F5"/>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90"/>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71E4"/>
    <w:rsid w:val="008173BF"/>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0D09"/>
    <w:rsid w:val="008612A6"/>
    <w:rsid w:val="00861BAD"/>
    <w:rsid w:val="0086232F"/>
    <w:rsid w:val="00862BF3"/>
    <w:rsid w:val="00862D56"/>
    <w:rsid w:val="0086326D"/>
    <w:rsid w:val="00863274"/>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0A3"/>
    <w:rsid w:val="0087088B"/>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FC0"/>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1C0D"/>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7F7"/>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9F3"/>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6F94"/>
    <w:rsid w:val="00987E1D"/>
    <w:rsid w:val="00987F2F"/>
    <w:rsid w:val="009908A2"/>
    <w:rsid w:val="00991084"/>
    <w:rsid w:val="00991D1B"/>
    <w:rsid w:val="00991F0C"/>
    <w:rsid w:val="00992126"/>
    <w:rsid w:val="00993B39"/>
    <w:rsid w:val="00993C24"/>
    <w:rsid w:val="00993E37"/>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667"/>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2E60"/>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4BE8"/>
    <w:rsid w:val="00AA4CD1"/>
    <w:rsid w:val="00AA5614"/>
    <w:rsid w:val="00AA5B3A"/>
    <w:rsid w:val="00AA696A"/>
    <w:rsid w:val="00AA6F7F"/>
    <w:rsid w:val="00AA7A87"/>
    <w:rsid w:val="00AB0993"/>
    <w:rsid w:val="00AB0AE2"/>
    <w:rsid w:val="00AB0EBF"/>
    <w:rsid w:val="00AB1163"/>
    <w:rsid w:val="00AB4C90"/>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1B1"/>
    <w:rsid w:val="00AD447B"/>
    <w:rsid w:val="00AD44B9"/>
    <w:rsid w:val="00AD4640"/>
    <w:rsid w:val="00AD4A57"/>
    <w:rsid w:val="00AD4DC4"/>
    <w:rsid w:val="00AD54B1"/>
    <w:rsid w:val="00AD5896"/>
    <w:rsid w:val="00AD5F43"/>
    <w:rsid w:val="00AD69D0"/>
    <w:rsid w:val="00AD7000"/>
    <w:rsid w:val="00AD73E4"/>
    <w:rsid w:val="00AD7E2D"/>
    <w:rsid w:val="00AE07FA"/>
    <w:rsid w:val="00AE08D3"/>
    <w:rsid w:val="00AE0CAF"/>
    <w:rsid w:val="00AE0E9F"/>
    <w:rsid w:val="00AE1A73"/>
    <w:rsid w:val="00AE1ADB"/>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4A2"/>
    <w:rsid w:val="00AF2F7C"/>
    <w:rsid w:val="00AF3044"/>
    <w:rsid w:val="00AF3BCF"/>
    <w:rsid w:val="00AF3F29"/>
    <w:rsid w:val="00AF692E"/>
    <w:rsid w:val="00AF70D1"/>
    <w:rsid w:val="00AF75F5"/>
    <w:rsid w:val="00B00513"/>
    <w:rsid w:val="00B011B2"/>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991"/>
    <w:rsid w:val="00B11C6E"/>
    <w:rsid w:val="00B135B7"/>
    <w:rsid w:val="00B13B73"/>
    <w:rsid w:val="00B14737"/>
    <w:rsid w:val="00B14CA1"/>
    <w:rsid w:val="00B14D47"/>
    <w:rsid w:val="00B14EB7"/>
    <w:rsid w:val="00B15C92"/>
    <w:rsid w:val="00B162CC"/>
    <w:rsid w:val="00B16913"/>
    <w:rsid w:val="00B16A23"/>
    <w:rsid w:val="00B16ECB"/>
    <w:rsid w:val="00B1754D"/>
    <w:rsid w:val="00B20455"/>
    <w:rsid w:val="00B2115E"/>
    <w:rsid w:val="00B2165D"/>
    <w:rsid w:val="00B21896"/>
    <w:rsid w:val="00B2208C"/>
    <w:rsid w:val="00B22476"/>
    <w:rsid w:val="00B229D6"/>
    <w:rsid w:val="00B2303F"/>
    <w:rsid w:val="00B23D07"/>
    <w:rsid w:val="00B24896"/>
    <w:rsid w:val="00B251F1"/>
    <w:rsid w:val="00B25D67"/>
    <w:rsid w:val="00B261C1"/>
    <w:rsid w:val="00B261D6"/>
    <w:rsid w:val="00B26B28"/>
    <w:rsid w:val="00B26F61"/>
    <w:rsid w:val="00B2732C"/>
    <w:rsid w:val="00B274DD"/>
    <w:rsid w:val="00B27573"/>
    <w:rsid w:val="00B27DD0"/>
    <w:rsid w:val="00B30AF1"/>
    <w:rsid w:val="00B30B3C"/>
    <w:rsid w:val="00B30CBB"/>
    <w:rsid w:val="00B31B98"/>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1FA8"/>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62F"/>
    <w:rsid w:val="00B71955"/>
    <w:rsid w:val="00B71AA8"/>
    <w:rsid w:val="00B71AB8"/>
    <w:rsid w:val="00B71C50"/>
    <w:rsid w:val="00B71EA4"/>
    <w:rsid w:val="00B7237E"/>
    <w:rsid w:val="00B7261E"/>
    <w:rsid w:val="00B72FB5"/>
    <w:rsid w:val="00B733B5"/>
    <w:rsid w:val="00B7341B"/>
    <w:rsid w:val="00B7388D"/>
    <w:rsid w:val="00B759A6"/>
    <w:rsid w:val="00B7660F"/>
    <w:rsid w:val="00B76F1C"/>
    <w:rsid w:val="00B77903"/>
    <w:rsid w:val="00B807BC"/>
    <w:rsid w:val="00B80DF7"/>
    <w:rsid w:val="00B82CE7"/>
    <w:rsid w:val="00B83D18"/>
    <w:rsid w:val="00B842CD"/>
    <w:rsid w:val="00B85287"/>
    <w:rsid w:val="00B85723"/>
    <w:rsid w:val="00B85FE4"/>
    <w:rsid w:val="00B90558"/>
    <w:rsid w:val="00B918D7"/>
    <w:rsid w:val="00B91D2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207"/>
    <w:rsid w:val="00BB145F"/>
    <w:rsid w:val="00BB1AEC"/>
    <w:rsid w:val="00BB1B4C"/>
    <w:rsid w:val="00BB24F0"/>
    <w:rsid w:val="00BB3994"/>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61A"/>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6B"/>
    <w:rsid w:val="00BE1C7A"/>
    <w:rsid w:val="00BE2213"/>
    <w:rsid w:val="00BE2B13"/>
    <w:rsid w:val="00BE3417"/>
    <w:rsid w:val="00BE3628"/>
    <w:rsid w:val="00BE3A26"/>
    <w:rsid w:val="00BE4981"/>
    <w:rsid w:val="00BE4A8A"/>
    <w:rsid w:val="00BE514A"/>
    <w:rsid w:val="00BE6087"/>
    <w:rsid w:val="00BE6310"/>
    <w:rsid w:val="00BE6535"/>
    <w:rsid w:val="00BE65BF"/>
    <w:rsid w:val="00BE6F5E"/>
    <w:rsid w:val="00BE7921"/>
    <w:rsid w:val="00BE7A30"/>
    <w:rsid w:val="00BF04D7"/>
    <w:rsid w:val="00BF08A5"/>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12"/>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5D14"/>
    <w:rsid w:val="00C4690D"/>
    <w:rsid w:val="00C4779D"/>
    <w:rsid w:val="00C47906"/>
    <w:rsid w:val="00C47EB3"/>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38F5"/>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41F5"/>
    <w:rsid w:val="00CA015A"/>
    <w:rsid w:val="00CA01D3"/>
    <w:rsid w:val="00CA0F58"/>
    <w:rsid w:val="00CA1165"/>
    <w:rsid w:val="00CA1F86"/>
    <w:rsid w:val="00CA225D"/>
    <w:rsid w:val="00CA2F57"/>
    <w:rsid w:val="00CA32BB"/>
    <w:rsid w:val="00CA357B"/>
    <w:rsid w:val="00CA4661"/>
    <w:rsid w:val="00CA490C"/>
    <w:rsid w:val="00CA594F"/>
    <w:rsid w:val="00CA5F13"/>
    <w:rsid w:val="00CA6234"/>
    <w:rsid w:val="00CA6312"/>
    <w:rsid w:val="00CA72B2"/>
    <w:rsid w:val="00CA7CCB"/>
    <w:rsid w:val="00CB0C84"/>
    <w:rsid w:val="00CB121F"/>
    <w:rsid w:val="00CB1AD7"/>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384F"/>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D9F"/>
    <w:rsid w:val="00D40ECD"/>
    <w:rsid w:val="00D4131E"/>
    <w:rsid w:val="00D413F2"/>
    <w:rsid w:val="00D41AFB"/>
    <w:rsid w:val="00D41CBC"/>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686"/>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B1D"/>
    <w:rsid w:val="00D85CF4"/>
    <w:rsid w:val="00D86AC7"/>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279A"/>
    <w:rsid w:val="00DC2D63"/>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3F19"/>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4F32"/>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404A"/>
    <w:rsid w:val="00E5417B"/>
    <w:rsid w:val="00E545FA"/>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514C"/>
    <w:rsid w:val="00E7523C"/>
    <w:rsid w:val="00E7531E"/>
    <w:rsid w:val="00E767B9"/>
    <w:rsid w:val="00E77029"/>
    <w:rsid w:val="00E8013C"/>
    <w:rsid w:val="00E80888"/>
    <w:rsid w:val="00E808D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0DB2"/>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312A"/>
    <w:rsid w:val="00EE346C"/>
    <w:rsid w:val="00EE3C13"/>
    <w:rsid w:val="00EE3FC4"/>
    <w:rsid w:val="00EE4F43"/>
    <w:rsid w:val="00EE59F0"/>
    <w:rsid w:val="00EE5C1A"/>
    <w:rsid w:val="00EE62B3"/>
    <w:rsid w:val="00EE6A35"/>
    <w:rsid w:val="00EE7013"/>
    <w:rsid w:val="00EE733F"/>
    <w:rsid w:val="00EF0361"/>
    <w:rsid w:val="00EF041C"/>
    <w:rsid w:val="00EF0EE0"/>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60"/>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F73"/>
    <w:rsid w:val="00F35A91"/>
    <w:rsid w:val="00F36512"/>
    <w:rsid w:val="00F368FC"/>
    <w:rsid w:val="00F369E4"/>
    <w:rsid w:val="00F36A09"/>
    <w:rsid w:val="00F3727E"/>
    <w:rsid w:val="00F374F9"/>
    <w:rsid w:val="00F37B10"/>
    <w:rsid w:val="00F405B7"/>
    <w:rsid w:val="00F41518"/>
    <w:rsid w:val="00F41D14"/>
    <w:rsid w:val="00F43F33"/>
    <w:rsid w:val="00F43F3C"/>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609"/>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594"/>
    <w:rsid w:val="00FD58CF"/>
    <w:rsid w:val="00FD5E79"/>
    <w:rsid w:val="00FD6396"/>
    <w:rsid w:val="00FD640D"/>
    <w:rsid w:val="00FD6FB0"/>
    <w:rsid w:val="00FD70F0"/>
    <w:rsid w:val="00FD70FE"/>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BC50A188-B030-4670-8B48-A0A18C001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0126E"/>
    <w:rPr>
      <w:color w:val="808080"/>
      <w:shd w:val="clear" w:color="auto" w:fill="E6E6E6"/>
    </w:rPr>
  </w:style>
  <w:style w:type="character" w:customStyle="1" w:styleId="Heading4Char">
    <w:name w:val="Heading 4 Char"/>
    <w:basedOn w:val="DefaultParagraphFont"/>
    <w:link w:val="Heading4"/>
    <w:rsid w:val="00A01667"/>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jpeg"/><Relationship Id="rId63" Type="http://schemas.openxmlformats.org/officeDocument/2006/relationships/image" Target="media/image44.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1.png"/><Relationship Id="rId247" Type="http://schemas.openxmlformats.org/officeDocument/2006/relationships/image" Target="media/image221.png"/><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emf"/><Relationship Id="rId149" Type="http://schemas.openxmlformats.org/officeDocument/2006/relationships/oleObject" Target="embeddings/oleObject7.bin"/><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37" Type="http://schemas.openxmlformats.org/officeDocument/2006/relationships/image" Target="media/image211.png"/><Relationship Id="rId258" Type="http://schemas.openxmlformats.org/officeDocument/2006/relationships/header" Target="header5.xml"/><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oleObject" Target="embeddings/oleObject11.bin"/><Relationship Id="rId248" Type="http://schemas.openxmlformats.org/officeDocument/2006/relationships/hyperlink" Target="http://www.kicthermal.com" TargetMode="Externa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emf"/><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9.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header" Target="header6.xml"/><Relationship Id="rId23" Type="http://schemas.openxmlformats.org/officeDocument/2006/relationships/image" Target="media/image8.png"/><Relationship Id="rId119" Type="http://schemas.openxmlformats.org/officeDocument/2006/relationships/image" Target="media/image100.png"/><Relationship Id="rId44" Type="http://schemas.openxmlformats.org/officeDocument/2006/relationships/oleObject" Target="embeddings/oleObject2.bin"/><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emf"/><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2.png"/><Relationship Id="rId249" Type="http://schemas.openxmlformats.org/officeDocument/2006/relationships/hyperlink" Target="http://www.kic.cn" TargetMode="External"/><Relationship Id="rId13" Type="http://schemas.openxmlformats.org/officeDocument/2006/relationships/footer" Target="footer2.xml"/><Relationship Id="rId109" Type="http://schemas.openxmlformats.org/officeDocument/2006/relationships/image" Target="media/image90.png"/><Relationship Id="rId260" Type="http://schemas.openxmlformats.org/officeDocument/2006/relationships/footer" Target="footer4.xml"/><Relationship Id="rId34" Type="http://schemas.openxmlformats.org/officeDocument/2006/relationships/image" Target="media/image19.png"/><Relationship Id="rId55" Type="http://schemas.openxmlformats.org/officeDocument/2006/relationships/image" Target="media/image37.jpe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39" Type="http://schemas.openxmlformats.org/officeDocument/2006/relationships/image" Target="media/image213.png"/><Relationship Id="rId250" Type="http://schemas.openxmlformats.org/officeDocument/2006/relationships/hyperlink" Target="mailto:tech@kicmail.com" TargetMode="External"/><Relationship Id="rId24" Type="http://schemas.openxmlformats.org/officeDocument/2006/relationships/image" Target="media/image9.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emf"/><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footer" Target="footer5.xml"/><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38.jpe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image" Target="media/image1.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7.jpg"/><Relationship Id="rId230" Type="http://schemas.openxmlformats.org/officeDocument/2006/relationships/image" Target="media/image204.png"/><Relationship Id="rId251" Type="http://schemas.openxmlformats.org/officeDocument/2006/relationships/hyperlink" Target="mailto:europe.tech@kicmail.com" TargetMode="Externa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emf"/><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5.pn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39.jpeg"/><Relationship Id="rId262" Type="http://schemas.openxmlformats.org/officeDocument/2006/relationships/fontTable" Target="fontTable.xml"/><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2.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image" Target="media/image2.png"/><Relationship Id="rId210" Type="http://schemas.openxmlformats.org/officeDocument/2006/relationships/image" Target="media/image188.wmf"/><Relationship Id="rId26" Type="http://schemas.openxmlformats.org/officeDocument/2006/relationships/image" Target="media/image11.png"/><Relationship Id="rId231" Type="http://schemas.openxmlformats.org/officeDocument/2006/relationships/image" Target="media/image205.png"/><Relationship Id="rId252" Type="http://schemas.openxmlformats.org/officeDocument/2006/relationships/hyperlink" Target="mailto:asia.tech@kicmail.com" TargetMode="External"/><Relationship Id="rId47" Type="http://schemas.openxmlformats.org/officeDocument/2006/relationships/oleObject" Target="embeddings/oleObject3.bin"/><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footer" Target="footer3.xml"/><Relationship Id="rId221" Type="http://schemas.openxmlformats.org/officeDocument/2006/relationships/oleObject" Target="embeddings/oleObject8.bin"/><Relationship Id="rId242" Type="http://schemas.openxmlformats.org/officeDocument/2006/relationships/image" Target="media/image216.png"/><Relationship Id="rId263"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wmf"/><Relationship Id="rId232" Type="http://schemas.openxmlformats.org/officeDocument/2006/relationships/image" Target="media/image206.png"/><Relationship Id="rId253" Type="http://schemas.openxmlformats.org/officeDocument/2006/relationships/hyperlink" Target="mailto:training@kicmail.com" TargetMode="External"/><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oleObject" Target="embeddings/oleObject5.bin"/><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9.png"/><Relationship Id="rId243" Type="http://schemas.openxmlformats.org/officeDocument/2006/relationships/image" Target="media/image217.png"/><Relationship Id="rId264"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oleObject" Target="embeddings/oleObject4.bin"/><Relationship Id="rId103" Type="http://schemas.openxmlformats.org/officeDocument/2006/relationships/image" Target="media/image84.png"/><Relationship Id="rId124" Type="http://schemas.openxmlformats.org/officeDocument/2006/relationships/image" Target="media/image105.emf"/><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wmf"/><Relationship Id="rId233" Type="http://schemas.openxmlformats.org/officeDocument/2006/relationships/image" Target="media/image207.png"/><Relationship Id="rId254" Type="http://schemas.openxmlformats.org/officeDocument/2006/relationships/hyperlink" Target="mailto:sales@kicmail.com" TargetMode="External"/><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jpe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oleObject" Target="embeddings/oleObject9.bin"/><Relationship Id="rId244" Type="http://schemas.openxmlformats.org/officeDocument/2006/relationships/image" Target="media/image218.png"/><Relationship Id="rId18" Type="http://schemas.openxmlformats.org/officeDocument/2006/relationships/hyperlink" Target="http://kicthermal.com/support-download/os-compatibility-chart" TargetMode="External"/><Relationship Id="rId39" Type="http://schemas.openxmlformats.org/officeDocument/2006/relationships/image" Target="media/image24.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emf"/><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1.wmf"/><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mailto:europe.sales@kicmail.com" TargetMode="External"/><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oleObject" Target="embeddings/oleObject6.bin"/><Relationship Id="rId157" Type="http://schemas.openxmlformats.org/officeDocument/2006/relationships/image" Target="media/image135.png"/><Relationship Id="rId178" Type="http://schemas.openxmlformats.org/officeDocument/2006/relationships/image" Target="media/image156.jpe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4.png"/><Relationship Id="rId224" Type="http://schemas.openxmlformats.org/officeDocument/2006/relationships/image" Target="media/image200.png"/><Relationship Id="rId245" Type="http://schemas.openxmlformats.org/officeDocument/2006/relationships/image" Target="media/image219.png"/><Relationship Id="rId30" Type="http://schemas.openxmlformats.org/officeDocument/2006/relationships/image" Target="media/image15.png"/><Relationship Id="rId105" Type="http://schemas.openxmlformats.org/officeDocument/2006/relationships/image" Target="media/image86.png"/><Relationship Id="rId126" Type="http://schemas.openxmlformats.org/officeDocument/2006/relationships/image" Target="media/image107.emf"/><Relationship Id="rId147" Type="http://schemas.openxmlformats.org/officeDocument/2006/relationships/image" Target="media/image126.png"/><Relationship Id="rId168" Type="http://schemas.openxmlformats.org/officeDocument/2006/relationships/image" Target="media/image146.jpe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09.png"/><Relationship Id="rId256" Type="http://schemas.openxmlformats.org/officeDocument/2006/relationships/hyperlink" Target="mailto:asia.sales@kicmail.com" TargetMode="External"/><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5.png"/><Relationship Id="rId41" Type="http://schemas.openxmlformats.org/officeDocument/2006/relationships/oleObject" Target="embeddings/oleObject1.bin"/><Relationship Id="rId62" Type="http://schemas.openxmlformats.org/officeDocument/2006/relationships/image" Target="media/image43.jpeg"/><Relationship Id="rId83" Type="http://schemas.openxmlformats.org/officeDocument/2006/relationships/image" Target="media/image64.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oleObject" Target="embeddings/oleObject10.bin"/><Relationship Id="rId246" Type="http://schemas.openxmlformats.org/officeDocument/2006/relationships/image" Target="media/image220.png"/><Relationship Id="rId106" Type="http://schemas.openxmlformats.org/officeDocument/2006/relationships/image" Target="media/image87.png"/><Relationship Id="rId127" Type="http://schemas.openxmlformats.org/officeDocument/2006/relationships/image" Target="media/image108.emf"/><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0.png"/><Relationship Id="rId257" Type="http://schemas.openxmlformats.org/officeDocument/2006/relationships/hyperlink" Target="mailto:asia.sales@kicmail.com" TargetMode="External"/><Relationship Id="rId42" Type="http://schemas.openxmlformats.org/officeDocument/2006/relationships/image" Target="media/image26.png"/><Relationship Id="rId84" Type="http://schemas.openxmlformats.org/officeDocument/2006/relationships/image" Target="media/image65.png"/><Relationship Id="rId138"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84DFA8-3CDA-44DC-A47F-D04AF7ABA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132</Pages>
  <Words>28595</Words>
  <Characters>162996</Characters>
  <Application>Microsoft Office Word</Application>
  <DocSecurity>0</DocSecurity>
  <Lines>1358</Lines>
  <Paragraphs>382</Paragraphs>
  <ScaleCrop>false</ScaleCrop>
  <HeadingPairs>
    <vt:vector size="2" baseType="variant">
      <vt:variant>
        <vt:lpstr>Title</vt:lpstr>
      </vt:variant>
      <vt:variant>
        <vt:i4>1</vt:i4>
      </vt:variant>
    </vt:vector>
  </HeadingPairs>
  <TitlesOfParts>
    <vt:vector size="1" baseType="lpstr">
      <vt:lpstr>KIC Vision2 User Manual</vt:lpstr>
    </vt:vector>
  </TitlesOfParts>
  <Company>KIC</Company>
  <LinksUpToDate>false</LinksUpToDate>
  <CharactersWithSpaces>191209</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Vision2 User Manual</dc:title>
  <dc:subject>Version 3.0</dc:subject>
  <dc:creator>Copyright © KIC.  All rights reserved.</dc:creator>
  <cp:keywords/>
  <dc:description/>
  <cp:lastModifiedBy>DIEUNGUYEN</cp:lastModifiedBy>
  <cp:revision>8</cp:revision>
  <cp:lastPrinted>2017-05-15T15:04:00Z</cp:lastPrinted>
  <dcterms:created xsi:type="dcterms:W3CDTF">2019-01-31T21:53:00Z</dcterms:created>
  <dcterms:modified xsi:type="dcterms:W3CDTF">2020-10-06T16:13:00Z</dcterms:modified>
</cp:coreProperties>
</file>