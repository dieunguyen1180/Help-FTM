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3EB62" w14:textId="7428D33A" w:rsidR="0017746D" w:rsidRPr="00915900" w:rsidRDefault="007B2E90" w:rsidP="00BD461A">
      <w:pPr>
        <w:ind w:right="-450"/>
        <w:jc w:val="center"/>
        <w:rPr>
          <w:b/>
          <w:color w:val="000080"/>
          <w:sz w:val="72"/>
          <w:szCs w:val="72"/>
        </w:rPr>
      </w:pPr>
      <w:bookmarkStart w:id="3" w:name="_Toc486325555"/>
      <w:r w:rsidRPr="00F6467F">
        <w:rPr>
          <w:b/>
          <w:color w:val="FF0000"/>
          <w:sz w:val="72"/>
          <w:szCs w:val="72"/>
        </w:rPr>
        <w:t xml:space="preserve"> </w:t>
      </w:r>
      <w:r w:rsidR="0017746D">
        <w:rPr>
          <w:b/>
          <w:color w:val="000080"/>
          <w:sz w:val="72"/>
          <w:szCs w:val="72"/>
        </w:rPr>
        <w:t xml:space="preserve">KIC </w:t>
      </w:r>
      <w:r w:rsidR="0017746D" w:rsidRPr="0017746D">
        <w:rPr>
          <w:b/>
          <w:color w:val="000080"/>
          <w:sz w:val="72"/>
          <w:szCs w:val="72"/>
        </w:rPr>
        <w:t>Vision</w:t>
      </w:r>
      <w:r w:rsidR="0017746D">
        <w:rPr>
          <w:b/>
          <w:color w:val="000080"/>
          <w:sz w:val="72"/>
          <w:szCs w:val="72"/>
          <w:vertAlign w:val="superscript"/>
        </w:rPr>
        <w:t>2</w:t>
      </w:r>
      <w:r w:rsidR="0017746D">
        <w:rPr>
          <w:b/>
          <w:color w:val="000080"/>
          <w:sz w:val="72"/>
          <w:szCs w:val="72"/>
        </w:rPr>
        <w:t xml:space="preserve"> </w:t>
      </w:r>
      <w:r w:rsidR="00915900" w:rsidRPr="00915900">
        <w:rPr>
          <w:b/>
          <w:color w:val="000080"/>
          <w:sz w:val="72"/>
          <w:szCs w:val="72"/>
        </w:rPr>
        <w:t xml:space="preserve">User </w:t>
      </w:r>
      <w:r w:rsidR="00915900" w:rsidRPr="0017746D">
        <w:rPr>
          <w:b/>
          <w:color w:val="000080"/>
          <w:sz w:val="72"/>
          <w:szCs w:val="72"/>
        </w:rPr>
        <w:t>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0FD55776" w14:textId="77777777" w:rsidR="00110D46" w:rsidRPr="00226CF1" w:rsidRDefault="00110D46" w:rsidP="00B61459"/>
    <w:p w14:paraId="068914B9" w14:textId="7BA6209F" w:rsidR="00B61459" w:rsidRDefault="00B61459" w:rsidP="00E03779">
      <w:pPr>
        <w:ind w:right="-450"/>
        <w:jc w:val="center"/>
        <w:rPr>
          <w:noProof/>
        </w:rPr>
      </w:pPr>
    </w:p>
    <w:p w14:paraId="25F3CC7C" w14:textId="74C02055" w:rsidR="00E52F03" w:rsidRPr="007A4BF0" w:rsidRDefault="00BD461A" w:rsidP="00E03779">
      <w:pPr>
        <w:ind w:right="-450"/>
        <w:jc w:val="center"/>
        <w:rPr>
          <w:noProof/>
          <w:color w:val="FF0000"/>
        </w:rPr>
      </w:pPr>
      <w:r>
        <w:rPr>
          <w:noProof/>
          <w:color w:val="FF0000"/>
        </w:rPr>
        <w:drawing>
          <wp:inline distT="0" distB="0" distL="0" distR="0" wp14:anchorId="09A54E8C" wp14:editId="43C1094B">
            <wp:extent cx="4815480" cy="3611610"/>
            <wp:effectExtent l="0" t="0" r="4445"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png"/>
                    <pic:cNvPicPr/>
                  </pic:nvPicPr>
                  <pic:blipFill>
                    <a:blip r:embed="rId11">
                      <a:extLst>
                        <a:ext uri="{28A0092B-C50C-407E-A947-70E740481C1C}">
                          <a14:useLocalDpi xmlns:a14="http://schemas.microsoft.com/office/drawing/2010/main" val="0"/>
                        </a:ext>
                      </a:extLst>
                    </a:blip>
                    <a:stretch>
                      <a:fillRect/>
                    </a:stretch>
                  </pic:blipFill>
                  <pic:spPr>
                    <a:xfrm>
                      <a:off x="0" y="0"/>
                      <a:ext cx="4815480" cy="361161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742EC49D" w:rsidR="009232DC" w:rsidRDefault="006011A0" w:rsidP="00110D46">
      <w:pPr>
        <w:pStyle w:val="CoverSubtitle"/>
        <w:rPr>
          <w:noProof/>
        </w:rPr>
      </w:pPr>
      <w:r>
        <w:rPr>
          <w:noProof/>
        </w:rPr>
        <w:t xml:space="preserve">Version </w:t>
      </w:r>
      <w:r w:rsidR="00545308">
        <w:rPr>
          <w:noProof/>
        </w:rPr>
        <w:t>3.</w:t>
      </w:r>
      <w:ins w:id="4" w:author="Ryan Beck" w:date="2023-04-11T15:02:00Z">
        <w:r w:rsidR="00D57D3B">
          <w:rPr>
            <w:noProof/>
          </w:rPr>
          <w:t>12</w:t>
        </w:r>
      </w:ins>
      <w:del w:id="5" w:author="Ryan Beck" w:date="2023-04-11T15:02:00Z">
        <w:r w:rsidR="00955FC2" w:rsidDel="00D57D3B">
          <w:rPr>
            <w:noProof/>
          </w:rPr>
          <w:delText>8</w:delText>
        </w:r>
      </w:del>
    </w:p>
    <w:p w14:paraId="3F2006AB" w14:textId="77777777" w:rsidR="00C04C14" w:rsidRDefault="00C04C14" w:rsidP="00C04C14">
      <w:pPr>
        <w:rPr>
          <w:noProof/>
        </w:rPr>
      </w:pPr>
    </w:p>
    <w:p w14:paraId="4AACAA5C" w14:textId="2F3E6401"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r w:rsidR="0017746D">
        <w:rPr>
          <w:noProof/>
          <w:sz w:val="44"/>
          <w:szCs w:val="44"/>
        </w:rPr>
        <w:t>321000-100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4C2327DC" w:rsidR="00C45154" w:rsidRDefault="00BD461A" w:rsidP="00E03779">
      <w:pPr>
        <w:ind w:right="-450"/>
        <w:jc w:val="center"/>
      </w:pPr>
      <w:r>
        <w:rPr>
          <w:noProof/>
        </w:rPr>
        <w:drawing>
          <wp:inline distT="0" distB="0" distL="0" distR="0" wp14:anchorId="6DC33954" wp14:editId="7A78E0AA">
            <wp:extent cx="2561999" cy="13990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C MOS 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1999"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3"/>
          <w:headerReference w:type="default" r:id="rId14"/>
          <w:footerReference w:type="even" r:id="rId15"/>
          <w:footerReference w:type="default" r:id="rId16"/>
          <w:type w:val="continuous"/>
          <w:pgSz w:w="12240" w:h="15840" w:code="1"/>
          <w:pgMar w:top="1296" w:right="1890" w:bottom="1440" w:left="1440" w:header="576" w:footer="720" w:gutter="0"/>
          <w:pgNumType w:fmt="lowerRoman" w:start="1"/>
          <w:cols w:space="720"/>
        </w:sectPr>
      </w:pPr>
    </w:p>
    <w:p w14:paraId="6A39A166" w14:textId="77777777" w:rsidR="00B61459" w:rsidRDefault="00B61459" w:rsidP="00B61459"/>
    <w:p w14:paraId="3FF1C07D" w14:textId="79ABF8BD" w:rsidR="00DB2DA8" w:rsidRPr="00A42E60" w:rsidRDefault="0017746D" w:rsidP="00E03779">
      <w:pPr>
        <w:ind w:right="-450"/>
        <w:jc w:val="center"/>
        <w:rPr>
          <w:b/>
          <w:sz w:val="36"/>
          <w:szCs w:val="36"/>
        </w:rPr>
      </w:pPr>
      <w:r>
        <w:rPr>
          <w:b/>
          <w:sz w:val="36"/>
          <w:szCs w:val="36"/>
        </w:rPr>
        <w:t xml:space="preserve">KIC </w:t>
      </w:r>
      <w:r w:rsidR="00A42E60" w:rsidRPr="00A42E60">
        <w:rPr>
          <w:b/>
          <w:sz w:val="36"/>
          <w:szCs w:val="36"/>
        </w:rPr>
        <w:t>Vision</w:t>
      </w:r>
      <w:r w:rsidR="00A42E60" w:rsidRPr="007A4BF0">
        <w:rPr>
          <w:b/>
          <w:sz w:val="36"/>
          <w:szCs w:val="36"/>
          <w:vertAlign w:val="superscript"/>
        </w:rPr>
        <w:t>2</w:t>
      </w:r>
      <w:r w:rsidR="00DB2DA8" w:rsidRPr="00A42E60">
        <w:rPr>
          <w:b/>
          <w:sz w:val="36"/>
          <w:szCs w:val="36"/>
        </w:rPr>
        <w:t xml:space="preserve"> User Manual</w:t>
      </w:r>
    </w:p>
    <w:p w14:paraId="38724D9B" w14:textId="77777777" w:rsidR="00F7798D" w:rsidRPr="00A42E60" w:rsidRDefault="00F7798D" w:rsidP="00E03779">
      <w:pPr>
        <w:ind w:right="-450"/>
      </w:pPr>
    </w:p>
    <w:p w14:paraId="1418171E" w14:textId="77777777" w:rsidR="00F57EDF" w:rsidRPr="00A42E60" w:rsidRDefault="00F57EDF" w:rsidP="00E03779">
      <w:pPr>
        <w:ind w:right="-450"/>
      </w:pPr>
    </w:p>
    <w:p w14:paraId="7B3B8B46" w14:textId="74D1090C" w:rsidR="00F57EDF" w:rsidRPr="00A42E60" w:rsidRDefault="002B4F6A" w:rsidP="00E03779">
      <w:pPr>
        <w:pStyle w:val="Subtitle"/>
        <w:ind w:right="-450"/>
      </w:pPr>
      <w:r w:rsidRPr="00A42E60">
        <w:t xml:space="preserve">Copyright © </w:t>
      </w:r>
      <w:r w:rsidR="007224D2" w:rsidRPr="00A42E60">
        <w:t>20</w:t>
      </w:r>
      <w:r w:rsidR="003F1007">
        <w:t>2</w:t>
      </w:r>
      <w:ins w:id="6" w:author="Tom Bergeron" w:date="2023-04-11T20:03:00Z">
        <w:r w:rsidR="00183F49">
          <w:t>3</w:t>
        </w:r>
      </w:ins>
      <w:del w:id="7" w:author="Tom Bergeron" w:date="2023-04-11T20:03:00Z">
        <w:r w:rsidR="00484DA5" w:rsidDel="00183F49">
          <w:delText>1</w:delText>
        </w:r>
      </w:del>
      <w:r w:rsidR="00F57EDF" w:rsidRPr="00A42E60">
        <w:t xml:space="preserve"> KIC.  All rights reserved.  Patents pending.</w:t>
      </w:r>
    </w:p>
    <w:p w14:paraId="365AF12B" w14:textId="77777777" w:rsidR="00F57EDF" w:rsidRPr="00A42E60" w:rsidRDefault="00F57EDF" w:rsidP="00E03779">
      <w:pPr>
        <w:pStyle w:val="Subtitle"/>
        <w:ind w:right="-450"/>
      </w:pPr>
      <w:r w:rsidRPr="00A42E60">
        <w:t>16120 West Bernardo Drive</w:t>
      </w:r>
    </w:p>
    <w:p w14:paraId="59E2D875" w14:textId="77777777" w:rsidR="00F57EDF" w:rsidRPr="00A42E60" w:rsidRDefault="00F57EDF" w:rsidP="00E03779">
      <w:pPr>
        <w:pStyle w:val="Subtitle"/>
        <w:ind w:right="-450"/>
      </w:pPr>
      <w:r w:rsidRPr="00A42E60">
        <w:t>San Diego, CA  92127</w:t>
      </w:r>
    </w:p>
    <w:p w14:paraId="6E96F889" w14:textId="77777777" w:rsidR="00F57EDF" w:rsidRPr="00A42E60" w:rsidRDefault="00F57EDF" w:rsidP="00E03779">
      <w:pPr>
        <w:pStyle w:val="Subtitle"/>
        <w:ind w:right="-450"/>
      </w:pPr>
      <w:r w:rsidRPr="00A42E60">
        <w:t>Phone: +1 858 673 6050      Fax: +1 858 673 0085</w:t>
      </w:r>
    </w:p>
    <w:p w14:paraId="30C99F86" w14:textId="77777777" w:rsidR="00F57EDF" w:rsidRPr="00A42E60" w:rsidRDefault="00F57EDF" w:rsidP="00E03779">
      <w:pPr>
        <w:pStyle w:val="Subtitle"/>
        <w:ind w:right="-450"/>
      </w:pPr>
      <w:r w:rsidRPr="00A42E60">
        <w:t>A Division of Embedded Designs Inc.</w:t>
      </w:r>
    </w:p>
    <w:p w14:paraId="41F9A5FB" w14:textId="77777777" w:rsidR="00F57EDF" w:rsidRPr="00A42E60" w:rsidRDefault="00F57EDF" w:rsidP="00E03779">
      <w:pPr>
        <w:ind w:right="-450"/>
      </w:pPr>
    </w:p>
    <w:p w14:paraId="216160E8" w14:textId="77777777" w:rsidR="00F57EDF" w:rsidRPr="00A42E60" w:rsidRDefault="00F57EDF" w:rsidP="00E03779">
      <w:pPr>
        <w:ind w:right="-450"/>
      </w:pPr>
    </w:p>
    <w:p w14:paraId="2FCF6C24" w14:textId="3FD43002" w:rsidR="00F57EDF" w:rsidRPr="00A42E60" w:rsidRDefault="00F57EDF" w:rsidP="00A42E60">
      <w:pPr>
        <w:ind w:right="-450"/>
      </w:pPr>
    </w:p>
    <w:p w14:paraId="43745BF9" w14:textId="37354F68" w:rsidR="00F57EDF" w:rsidRPr="00A42E60" w:rsidRDefault="00F57EDF" w:rsidP="00E03779">
      <w:pPr>
        <w:ind w:right="-450"/>
      </w:pPr>
    </w:p>
    <w:p w14:paraId="61F93074" w14:textId="1D85091D" w:rsidR="00F57EDF" w:rsidRPr="00A42E60" w:rsidRDefault="00F57EDF" w:rsidP="00E03779">
      <w:pPr>
        <w:ind w:right="-450"/>
      </w:pPr>
      <w:r w:rsidRPr="00A42E60">
        <w:t>This document contains information that is propri</w:t>
      </w:r>
      <w:r w:rsidR="0012576C" w:rsidRPr="00A42E60">
        <w:t>etary to KIC.  Said information</w:t>
      </w:r>
      <w:r w:rsidRPr="00A42E60">
        <w:t xml:space="preserve"> is copyrighted</w:t>
      </w:r>
      <w:r w:rsidR="0012576C" w:rsidRPr="00A42E60">
        <w:t>,</w:t>
      </w:r>
      <w:r w:rsidRPr="00A42E60">
        <w:t xml:space="preserve"> as is all associated software and hardware.  All rights are reserved. Patents are pending.</w:t>
      </w:r>
    </w:p>
    <w:p w14:paraId="2FC4B98B" w14:textId="77777777" w:rsidR="00F57EDF" w:rsidRPr="00A42E60" w:rsidRDefault="00F57EDF" w:rsidP="00E03779">
      <w:pPr>
        <w:ind w:right="-450"/>
      </w:pPr>
    </w:p>
    <w:p w14:paraId="290ED673" w14:textId="77777777" w:rsidR="00F57EDF" w:rsidRPr="00A42E60" w:rsidRDefault="00F57EDF" w:rsidP="00E03779">
      <w:pPr>
        <w:ind w:right="-450"/>
      </w:pPr>
      <w:r w:rsidRPr="00A42E60">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Pr="00A42E60" w:rsidRDefault="00F57EDF" w:rsidP="00E03779">
      <w:pPr>
        <w:ind w:right="-450"/>
      </w:pPr>
    </w:p>
    <w:p w14:paraId="44366434" w14:textId="77777777" w:rsidR="00F57EDF" w:rsidRPr="00A42E60" w:rsidRDefault="00F57EDF" w:rsidP="00E03779">
      <w:pPr>
        <w:ind w:right="-450"/>
      </w:pPr>
      <w:r w:rsidRPr="00A42E60">
        <w:t xml:space="preserve">There are no warranties with respect to the information contained in this document, express or implied, except as provided by </w:t>
      </w:r>
      <w:proofErr w:type="gramStart"/>
      <w:r w:rsidRPr="00A42E60">
        <w:t>written</w:t>
      </w:r>
      <w:proofErr w:type="gramEnd"/>
      <w:r w:rsidRPr="00A42E60">
        <w:t xml:space="preserve"> contract between KIC and the customer.</w:t>
      </w:r>
    </w:p>
    <w:p w14:paraId="75AEF967" w14:textId="77777777" w:rsidR="00F57EDF" w:rsidRPr="00A42E60" w:rsidRDefault="00F57EDF" w:rsidP="00E03779">
      <w:pPr>
        <w:ind w:right="-450"/>
      </w:pPr>
    </w:p>
    <w:p w14:paraId="54A2CE71" w14:textId="77777777" w:rsidR="00F57EDF" w:rsidRDefault="00F57EDF" w:rsidP="00E03779">
      <w:pPr>
        <w:ind w:right="-450"/>
      </w:pPr>
      <w:r w:rsidRPr="00A42E60">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A42E60"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0E8C8539"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8" w:name="_Toc343602321"/>
      <w:bookmarkStart w:id="9" w:name="_Toc343602430"/>
    </w:p>
    <w:bookmarkEnd w:id="8"/>
    <w:bookmarkEnd w:id="9"/>
    <w:p w14:paraId="6B83DB44" w14:textId="3FDFA5BD" w:rsidR="00776839" w:rsidRPr="00CC3E3C" w:rsidRDefault="00776839" w:rsidP="00776839">
      <w:pPr>
        <w:rPr>
          <w:b/>
          <w:sz w:val="18"/>
        </w:rPr>
      </w:pPr>
      <w:r w:rsidRPr="00CC3E3C">
        <w:rPr>
          <w:b/>
          <w:sz w:val="18"/>
        </w:rPr>
        <w:t>KIC SOFTWARE LICENSE</w:t>
      </w:r>
    </w:p>
    <w:p w14:paraId="3C7FA0F6" w14:textId="55DF0C8D"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2A68A4B3"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68E8ED5D"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1268B862"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56764E08"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139C7F39" w:rsidR="00776839" w:rsidRPr="00CC3E3C" w:rsidRDefault="00776839" w:rsidP="00776839">
      <w:pPr>
        <w:rPr>
          <w:b/>
          <w:sz w:val="18"/>
        </w:rPr>
      </w:pPr>
      <w:r w:rsidRPr="00CC3E3C">
        <w:rPr>
          <w:b/>
          <w:sz w:val="18"/>
        </w:rPr>
        <w:t>LIMITED WARRANTY</w:t>
      </w:r>
    </w:p>
    <w:p w14:paraId="625A35D0" w14:textId="488B464A"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04DE55B9"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5DA867CB"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73C86BCA" w:rsidR="00776839" w:rsidRPr="00CC3E3C" w:rsidRDefault="00776839" w:rsidP="00AA5614">
      <w:pPr>
        <w:numPr>
          <w:ilvl w:val="1"/>
          <w:numId w:val="3"/>
        </w:numPr>
        <w:spacing w:before="40" w:after="40"/>
        <w:rPr>
          <w:sz w:val="18"/>
        </w:rPr>
      </w:pPr>
      <w:r w:rsidRPr="00CC3E3C">
        <w:rPr>
          <w:sz w:val="18"/>
        </w:rPr>
        <w:t xml:space="preserve">Obligations of KIC during </w:t>
      </w:r>
      <w:r w:rsidR="003F1007">
        <w:rPr>
          <w:sz w:val="18"/>
        </w:rPr>
        <w:t>t</w:t>
      </w:r>
      <w:r w:rsidRPr="00CC3E3C">
        <w:rPr>
          <w:sz w:val="18"/>
        </w:rPr>
        <w:t>he warranty period:</w:t>
      </w:r>
    </w:p>
    <w:p w14:paraId="3EE7FA90" w14:textId="25E938C0"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5E4BF050"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51E1A2E0"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1CD8122C"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283DD3D0"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1DD9B272" w:rsidR="00776839" w:rsidRPr="00CC3E3C" w:rsidRDefault="00776839" w:rsidP="00AA5614">
      <w:pPr>
        <w:numPr>
          <w:ilvl w:val="2"/>
          <w:numId w:val="3"/>
        </w:numPr>
        <w:spacing w:before="40" w:after="40"/>
        <w:rPr>
          <w:sz w:val="18"/>
        </w:rPr>
      </w:pPr>
      <w:r w:rsidRPr="00CC3E3C">
        <w:rPr>
          <w:sz w:val="18"/>
        </w:rPr>
        <w:t xml:space="preserve">KIC does not </w:t>
      </w:r>
      <w:proofErr w:type="gramStart"/>
      <w:r w:rsidRPr="00CC3E3C">
        <w:rPr>
          <w:sz w:val="18"/>
        </w:rPr>
        <w:t>warrant</w:t>
      </w:r>
      <w:proofErr w:type="gramEnd"/>
      <w:r w:rsidRPr="00CC3E3C">
        <w:rPr>
          <w:sz w:val="18"/>
        </w:rPr>
        <w:t xml:space="preserve">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5AC77B4E"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31D23D5F" w:rsidR="00776839" w:rsidRPr="00CC3E3C" w:rsidRDefault="00776839" w:rsidP="00AA5614">
      <w:pPr>
        <w:numPr>
          <w:ilvl w:val="1"/>
          <w:numId w:val="3"/>
        </w:numPr>
        <w:spacing w:before="40" w:after="40"/>
        <w:rPr>
          <w:b/>
          <w:sz w:val="18"/>
        </w:rPr>
      </w:pPr>
      <w:r w:rsidRPr="00CC3E3C">
        <w:rPr>
          <w:b/>
          <w:sz w:val="18"/>
        </w:rPr>
        <w:t>Other Conditions</w:t>
      </w:r>
    </w:p>
    <w:p w14:paraId="146E0A38" w14:textId="54BA41C1"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08796102" w:rsidR="00776839" w:rsidRPr="00CC3E3C" w:rsidRDefault="00776839" w:rsidP="00776839">
      <w:pPr>
        <w:ind w:left="720"/>
        <w:rPr>
          <w:sz w:val="10"/>
          <w:szCs w:val="12"/>
        </w:rPr>
      </w:pPr>
    </w:p>
    <w:p w14:paraId="5462F84B" w14:textId="338B3FAD" w:rsidR="00776839" w:rsidRPr="00CC3E3C" w:rsidRDefault="00776839" w:rsidP="00776839">
      <w:pPr>
        <w:spacing w:after="40"/>
        <w:rPr>
          <w:b/>
          <w:sz w:val="18"/>
        </w:rPr>
      </w:pPr>
      <w:r w:rsidRPr="00CC3E3C">
        <w:rPr>
          <w:b/>
          <w:sz w:val="18"/>
        </w:rPr>
        <w:t>LIMITATION OF LIABILITY</w:t>
      </w:r>
    </w:p>
    <w:p w14:paraId="73DC2A10" w14:textId="7F36A51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lastRenderedPageBreak/>
        <w:t>Part 1 – The Basic System</w:t>
      </w:r>
    </w:p>
    <w:p w14:paraId="5FF67E51" w14:textId="77777777" w:rsidR="002C32B4" w:rsidRDefault="002C32B4" w:rsidP="002C32B4"/>
    <w:p w14:paraId="12F613D7" w14:textId="33DEB0B8" w:rsidR="00A94498" w:rsidRDefault="0061755A">
      <w:pPr>
        <w:pStyle w:val="TOC1"/>
        <w:tabs>
          <w:tab w:val="right" w:leader="dot" w:pos="8900"/>
        </w:tabs>
        <w:rPr>
          <w:ins w:id="10" w:author="Ryan Beck" w:date="2023-04-11T16:29: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11" w:author="Ryan Beck" w:date="2023-04-11T16:29:00Z">
        <w:r w:rsidR="00A94498" w:rsidRPr="00DA7178">
          <w:rPr>
            <w:rStyle w:val="Hyperlink"/>
            <w:noProof/>
          </w:rPr>
          <w:fldChar w:fldCharType="begin"/>
        </w:r>
        <w:r w:rsidR="00A94498" w:rsidRPr="00DA7178">
          <w:rPr>
            <w:rStyle w:val="Hyperlink"/>
            <w:noProof/>
          </w:rPr>
          <w:instrText xml:space="preserve"> </w:instrText>
        </w:r>
        <w:r w:rsidR="00A94498">
          <w:rPr>
            <w:noProof/>
          </w:rPr>
          <w:instrText>HYPERLINK \l "_Toc132122997"</w:instrText>
        </w:r>
        <w:r w:rsidR="00A94498" w:rsidRPr="00DA7178">
          <w:rPr>
            <w:rStyle w:val="Hyperlink"/>
            <w:noProof/>
          </w:rPr>
          <w:instrText xml:space="preserve"> </w:instrText>
        </w:r>
        <w:r w:rsidR="00A94498" w:rsidRPr="00DA7178">
          <w:rPr>
            <w:rStyle w:val="Hyperlink"/>
            <w:noProof/>
          </w:rPr>
        </w:r>
        <w:r w:rsidR="00A94498" w:rsidRPr="00DA7178">
          <w:rPr>
            <w:rStyle w:val="Hyperlink"/>
            <w:noProof/>
          </w:rPr>
          <w:fldChar w:fldCharType="separate"/>
        </w:r>
        <w:r w:rsidR="00A94498" w:rsidRPr="00DA7178">
          <w:rPr>
            <w:rStyle w:val="Hyperlink"/>
            <w:rFonts w:cs="Arial"/>
            <w:bCs/>
            <w:iCs/>
            <w:noProof/>
          </w:rPr>
          <w:t>The Hardware</w:t>
        </w:r>
        <w:r w:rsidR="00A94498">
          <w:rPr>
            <w:noProof/>
            <w:webHidden/>
          </w:rPr>
          <w:tab/>
        </w:r>
        <w:r w:rsidR="00A94498">
          <w:rPr>
            <w:noProof/>
            <w:webHidden/>
          </w:rPr>
          <w:fldChar w:fldCharType="begin"/>
        </w:r>
        <w:r w:rsidR="00A94498">
          <w:rPr>
            <w:noProof/>
            <w:webHidden/>
          </w:rPr>
          <w:instrText xml:space="preserve"> PAGEREF _Toc132122997 \h </w:instrText>
        </w:r>
      </w:ins>
      <w:r w:rsidR="00A94498">
        <w:rPr>
          <w:noProof/>
          <w:webHidden/>
        </w:rPr>
      </w:r>
      <w:r w:rsidR="00A94498">
        <w:rPr>
          <w:noProof/>
          <w:webHidden/>
        </w:rPr>
        <w:fldChar w:fldCharType="separate"/>
      </w:r>
      <w:ins w:id="12" w:author="Ryan Beck" w:date="2023-04-11T16:29:00Z">
        <w:r w:rsidR="00A94498">
          <w:rPr>
            <w:noProof/>
            <w:webHidden/>
          </w:rPr>
          <w:t>3</w:t>
        </w:r>
        <w:r w:rsidR="00A94498">
          <w:rPr>
            <w:noProof/>
            <w:webHidden/>
          </w:rPr>
          <w:fldChar w:fldCharType="end"/>
        </w:r>
        <w:r w:rsidR="00A94498" w:rsidRPr="00DA7178">
          <w:rPr>
            <w:rStyle w:val="Hyperlink"/>
            <w:noProof/>
          </w:rPr>
          <w:fldChar w:fldCharType="end"/>
        </w:r>
      </w:ins>
    </w:p>
    <w:p w14:paraId="0563CAA5" w14:textId="22F91C8F" w:rsidR="00A94498" w:rsidRDefault="00A94498">
      <w:pPr>
        <w:pStyle w:val="TOC2"/>
        <w:tabs>
          <w:tab w:val="right" w:leader="dot" w:pos="8900"/>
        </w:tabs>
        <w:rPr>
          <w:ins w:id="13" w:author="Ryan Beck" w:date="2023-04-11T16:29:00Z"/>
          <w:rFonts w:asciiTheme="minorHAnsi" w:eastAsiaTheme="minorEastAsia" w:hAnsiTheme="minorHAnsi" w:cstheme="minorBidi"/>
          <w:smallCaps w:val="0"/>
          <w:noProof/>
          <w:sz w:val="22"/>
          <w:szCs w:val="22"/>
        </w:rPr>
      </w:pPr>
      <w:ins w:id="14"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"_Toc132122998"</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Hardware Diagram</w:t>
        </w:r>
        <w:r>
          <w:rPr>
            <w:noProof/>
            <w:webHidden/>
          </w:rPr>
          <w:tab/>
        </w:r>
        <w:r>
          <w:rPr>
            <w:noProof/>
            <w:webHidden/>
          </w:rPr>
          <w:fldChar w:fldCharType="begin"/>
        </w:r>
        <w:r>
          <w:rPr>
            <w:noProof/>
            <w:webHidden/>
          </w:rPr>
          <w:instrText xml:space="preserve"> PAGEREF _Toc132122998 \h </w:instrText>
        </w:r>
      </w:ins>
      <w:r>
        <w:rPr>
          <w:noProof/>
          <w:webHidden/>
        </w:rPr>
      </w:r>
      <w:r>
        <w:rPr>
          <w:noProof/>
          <w:webHidden/>
        </w:rPr>
        <w:fldChar w:fldCharType="separate"/>
      </w:r>
      <w:ins w:id="15" w:author="Ryan Beck" w:date="2023-04-11T16:29:00Z">
        <w:r>
          <w:rPr>
            <w:noProof/>
            <w:webHidden/>
          </w:rPr>
          <w:t>5</w:t>
        </w:r>
        <w:r>
          <w:rPr>
            <w:noProof/>
            <w:webHidden/>
          </w:rPr>
          <w:fldChar w:fldCharType="end"/>
        </w:r>
        <w:r w:rsidRPr="00DA7178">
          <w:rPr>
            <w:rStyle w:val="Hyperlink"/>
            <w:noProof/>
          </w:rPr>
          <w:fldChar w:fldCharType="end"/>
        </w:r>
      </w:ins>
    </w:p>
    <w:p w14:paraId="6061BD82" w14:textId="5B63B918" w:rsidR="00A94498" w:rsidRDefault="00A94498">
      <w:pPr>
        <w:pStyle w:val="TOC1"/>
        <w:tabs>
          <w:tab w:val="right" w:leader="dot" w:pos="8900"/>
        </w:tabs>
        <w:rPr>
          <w:ins w:id="16" w:author="Ryan Beck" w:date="2023-04-11T16:29:00Z"/>
          <w:rFonts w:asciiTheme="minorHAnsi" w:eastAsiaTheme="minorEastAsia" w:hAnsiTheme="minorHAnsi" w:cstheme="minorBidi"/>
          <w:b w:val="0"/>
          <w:caps w:val="0"/>
          <w:noProof/>
          <w:sz w:val="22"/>
          <w:szCs w:val="22"/>
        </w:rPr>
      </w:pPr>
      <w:ins w:id="17"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"_Toc132122999"</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Dual Lane Systems</w:t>
        </w:r>
        <w:r>
          <w:rPr>
            <w:noProof/>
            <w:webHidden/>
          </w:rPr>
          <w:tab/>
        </w:r>
        <w:r>
          <w:rPr>
            <w:noProof/>
            <w:webHidden/>
          </w:rPr>
          <w:fldChar w:fldCharType="begin"/>
        </w:r>
        <w:r>
          <w:rPr>
            <w:noProof/>
            <w:webHidden/>
          </w:rPr>
          <w:instrText xml:space="preserve"> PAGEREF _Toc132122999 \h </w:instrText>
        </w:r>
      </w:ins>
      <w:r>
        <w:rPr>
          <w:noProof/>
          <w:webHidden/>
        </w:rPr>
      </w:r>
      <w:r>
        <w:rPr>
          <w:noProof/>
          <w:webHidden/>
        </w:rPr>
        <w:fldChar w:fldCharType="separate"/>
      </w:r>
      <w:ins w:id="18" w:author="Ryan Beck" w:date="2023-04-11T16:29:00Z">
        <w:r>
          <w:rPr>
            <w:noProof/>
            <w:webHidden/>
          </w:rPr>
          <w:t>6</w:t>
        </w:r>
        <w:r>
          <w:rPr>
            <w:noProof/>
            <w:webHidden/>
          </w:rPr>
          <w:fldChar w:fldCharType="end"/>
        </w:r>
        <w:r w:rsidRPr="00DA7178">
          <w:rPr>
            <w:rStyle w:val="Hyperlink"/>
            <w:noProof/>
          </w:rPr>
          <w:fldChar w:fldCharType="end"/>
        </w:r>
      </w:ins>
    </w:p>
    <w:p w14:paraId="20B00C74" w14:textId="1E78C53C" w:rsidR="00A94498" w:rsidRDefault="00A94498">
      <w:pPr>
        <w:pStyle w:val="TOC1"/>
        <w:tabs>
          <w:tab w:val="right" w:leader="dot" w:pos="8900"/>
        </w:tabs>
        <w:rPr>
          <w:ins w:id="19" w:author="Ryan Beck" w:date="2023-04-11T16:29:00Z"/>
          <w:rFonts w:asciiTheme="minorHAnsi" w:eastAsiaTheme="minorEastAsia" w:hAnsiTheme="minorHAnsi" w:cstheme="minorBidi"/>
          <w:b w:val="0"/>
          <w:caps w:val="0"/>
          <w:noProof/>
          <w:sz w:val="22"/>
          <w:szCs w:val="22"/>
        </w:rPr>
      </w:pPr>
      <w:ins w:id="20"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"_Toc132123000"</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Install the Software</w:t>
        </w:r>
        <w:r>
          <w:rPr>
            <w:noProof/>
            <w:webHidden/>
          </w:rPr>
          <w:tab/>
        </w:r>
        <w:r>
          <w:rPr>
            <w:noProof/>
            <w:webHidden/>
          </w:rPr>
          <w:fldChar w:fldCharType="begin"/>
        </w:r>
        <w:r>
          <w:rPr>
            <w:noProof/>
            <w:webHidden/>
          </w:rPr>
          <w:instrText xml:space="preserve"> PAGEREF _Toc132123000 \h </w:instrText>
        </w:r>
      </w:ins>
      <w:r>
        <w:rPr>
          <w:noProof/>
          <w:webHidden/>
        </w:rPr>
      </w:r>
      <w:r>
        <w:rPr>
          <w:noProof/>
          <w:webHidden/>
        </w:rPr>
        <w:fldChar w:fldCharType="separate"/>
      </w:r>
      <w:ins w:id="21" w:author="Ryan Beck" w:date="2023-04-11T16:29:00Z">
        <w:r>
          <w:rPr>
            <w:noProof/>
            <w:webHidden/>
          </w:rPr>
          <w:t>7</w:t>
        </w:r>
        <w:r>
          <w:rPr>
            <w:noProof/>
            <w:webHidden/>
          </w:rPr>
          <w:fldChar w:fldCharType="end"/>
        </w:r>
        <w:r w:rsidRPr="00DA7178">
          <w:rPr>
            <w:rStyle w:val="Hyperlink"/>
            <w:noProof/>
          </w:rPr>
          <w:fldChar w:fldCharType="end"/>
        </w:r>
      </w:ins>
    </w:p>
    <w:p w14:paraId="1CDA8B05" w14:textId="0F809532" w:rsidR="00A94498" w:rsidRDefault="00A94498">
      <w:pPr>
        <w:pStyle w:val="TOC1"/>
        <w:tabs>
          <w:tab w:val="right" w:leader="dot" w:pos="8900"/>
        </w:tabs>
        <w:rPr>
          <w:ins w:id="22" w:author="Ryan Beck" w:date="2023-04-11T16:29:00Z"/>
          <w:rFonts w:asciiTheme="minorHAnsi" w:eastAsiaTheme="minorEastAsia" w:hAnsiTheme="minorHAnsi" w:cstheme="minorBidi"/>
          <w:b w:val="0"/>
          <w:caps w:val="0"/>
          <w:noProof/>
          <w:sz w:val="22"/>
          <w:szCs w:val="22"/>
        </w:rPr>
      </w:pPr>
      <w:ins w:id="23"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"_Toc132123001"</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The Main Screen</w:t>
        </w:r>
        <w:r>
          <w:rPr>
            <w:noProof/>
            <w:webHidden/>
          </w:rPr>
          <w:tab/>
        </w:r>
        <w:r>
          <w:rPr>
            <w:noProof/>
            <w:webHidden/>
          </w:rPr>
          <w:fldChar w:fldCharType="begin"/>
        </w:r>
        <w:r>
          <w:rPr>
            <w:noProof/>
            <w:webHidden/>
          </w:rPr>
          <w:instrText xml:space="preserve"> PAGEREF _Toc132123001 \h </w:instrText>
        </w:r>
      </w:ins>
      <w:r>
        <w:rPr>
          <w:noProof/>
          <w:webHidden/>
        </w:rPr>
      </w:r>
      <w:r>
        <w:rPr>
          <w:noProof/>
          <w:webHidden/>
        </w:rPr>
        <w:fldChar w:fldCharType="separate"/>
      </w:r>
      <w:ins w:id="24" w:author="Ryan Beck" w:date="2023-04-11T16:29:00Z">
        <w:r>
          <w:rPr>
            <w:noProof/>
            <w:webHidden/>
          </w:rPr>
          <w:t>10</w:t>
        </w:r>
        <w:r>
          <w:rPr>
            <w:noProof/>
            <w:webHidden/>
          </w:rPr>
          <w:fldChar w:fldCharType="end"/>
        </w:r>
        <w:r w:rsidRPr="00DA7178">
          <w:rPr>
            <w:rStyle w:val="Hyperlink"/>
            <w:noProof/>
          </w:rPr>
          <w:fldChar w:fldCharType="end"/>
        </w:r>
      </w:ins>
    </w:p>
    <w:p w14:paraId="0714003C" w14:textId="60D9A552" w:rsidR="00A94498" w:rsidRDefault="00A94498">
      <w:pPr>
        <w:pStyle w:val="TOC1"/>
        <w:tabs>
          <w:tab w:val="right" w:leader="dot" w:pos="8900"/>
        </w:tabs>
        <w:rPr>
          <w:ins w:id="25" w:author="Ryan Beck" w:date="2023-04-11T16:29:00Z"/>
          <w:rFonts w:asciiTheme="minorHAnsi" w:eastAsiaTheme="minorEastAsia" w:hAnsiTheme="minorHAnsi" w:cstheme="minorBidi"/>
          <w:b w:val="0"/>
          <w:caps w:val="0"/>
          <w:noProof/>
          <w:sz w:val="22"/>
          <w:szCs w:val="22"/>
        </w:rPr>
      </w:pPr>
      <w:ins w:id="26"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"_Toc132123002"</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Global Preferences</w:t>
        </w:r>
        <w:r>
          <w:rPr>
            <w:noProof/>
            <w:webHidden/>
          </w:rPr>
          <w:tab/>
        </w:r>
        <w:r>
          <w:rPr>
            <w:noProof/>
            <w:webHidden/>
          </w:rPr>
          <w:fldChar w:fldCharType="begin"/>
        </w:r>
        <w:r>
          <w:rPr>
            <w:noProof/>
            <w:webHidden/>
          </w:rPr>
          <w:instrText xml:space="preserve"> PAGEREF _Toc132123002 \h </w:instrText>
        </w:r>
      </w:ins>
      <w:r>
        <w:rPr>
          <w:noProof/>
          <w:webHidden/>
        </w:rPr>
      </w:r>
      <w:r>
        <w:rPr>
          <w:noProof/>
          <w:webHidden/>
        </w:rPr>
        <w:fldChar w:fldCharType="separate"/>
      </w:r>
      <w:ins w:id="27" w:author="Ryan Beck" w:date="2023-04-11T16:29:00Z">
        <w:r>
          <w:rPr>
            <w:noProof/>
            <w:webHidden/>
          </w:rPr>
          <w:t>11</w:t>
        </w:r>
        <w:r>
          <w:rPr>
            <w:noProof/>
            <w:webHidden/>
          </w:rPr>
          <w:fldChar w:fldCharType="end"/>
        </w:r>
        <w:r w:rsidRPr="00DA7178">
          <w:rPr>
            <w:rStyle w:val="Hyperlink"/>
            <w:noProof/>
          </w:rPr>
          <w:fldChar w:fldCharType="end"/>
        </w:r>
      </w:ins>
    </w:p>
    <w:p w14:paraId="2559A0DE" w14:textId="4A0E979A" w:rsidR="00A94498" w:rsidRDefault="00A94498">
      <w:pPr>
        <w:pStyle w:val="TOC2"/>
        <w:tabs>
          <w:tab w:val="right" w:leader="dot" w:pos="8900"/>
        </w:tabs>
        <w:rPr>
          <w:ins w:id="28" w:author="Ryan Beck" w:date="2023-04-11T16:29:00Z"/>
          <w:rFonts w:asciiTheme="minorHAnsi" w:eastAsiaTheme="minorEastAsia" w:hAnsiTheme="minorHAnsi" w:cstheme="minorBidi"/>
          <w:smallCaps w:val="0"/>
          <w:noProof/>
          <w:sz w:val="22"/>
          <w:szCs w:val="22"/>
        </w:rPr>
      </w:pPr>
      <w:ins w:id="29"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"_Toc132123003"</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Global Tab</w:t>
        </w:r>
        <w:r>
          <w:rPr>
            <w:noProof/>
            <w:webHidden/>
          </w:rPr>
          <w:tab/>
        </w:r>
        <w:r>
          <w:rPr>
            <w:noProof/>
            <w:webHidden/>
          </w:rPr>
          <w:fldChar w:fldCharType="begin"/>
        </w:r>
        <w:r>
          <w:rPr>
            <w:noProof/>
            <w:webHidden/>
          </w:rPr>
          <w:instrText xml:space="preserve"> PAGEREF _Toc132123003 \h </w:instrText>
        </w:r>
      </w:ins>
      <w:r>
        <w:rPr>
          <w:noProof/>
          <w:webHidden/>
        </w:rPr>
      </w:r>
      <w:r>
        <w:rPr>
          <w:noProof/>
          <w:webHidden/>
        </w:rPr>
        <w:fldChar w:fldCharType="separate"/>
      </w:r>
      <w:ins w:id="30" w:author="Ryan Beck" w:date="2023-04-11T16:29:00Z">
        <w:r>
          <w:rPr>
            <w:noProof/>
            <w:webHidden/>
          </w:rPr>
          <w:t>11</w:t>
        </w:r>
        <w:r>
          <w:rPr>
            <w:noProof/>
            <w:webHidden/>
          </w:rPr>
          <w:fldChar w:fldCharType="end"/>
        </w:r>
        <w:r w:rsidRPr="00DA7178">
          <w:rPr>
            <w:rStyle w:val="Hyperlink"/>
            <w:noProof/>
          </w:rPr>
          <w:fldChar w:fldCharType="end"/>
        </w:r>
      </w:ins>
    </w:p>
    <w:p w14:paraId="7A7D186C" w14:textId="54E19B34" w:rsidR="00A94498" w:rsidRDefault="00A94498">
      <w:pPr>
        <w:pStyle w:val="TOC2"/>
        <w:tabs>
          <w:tab w:val="right" w:leader="dot" w:pos="8900"/>
        </w:tabs>
        <w:rPr>
          <w:ins w:id="31" w:author="Ryan Beck" w:date="2023-04-11T16:29:00Z"/>
          <w:rFonts w:asciiTheme="minorHAnsi" w:eastAsiaTheme="minorEastAsia" w:hAnsiTheme="minorHAnsi" w:cstheme="minorBidi"/>
          <w:smallCaps w:val="0"/>
          <w:noProof/>
          <w:sz w:val="22"/>
          <w:szCs w:val="22"/>
        </w:rPr>
      </w:pPr>
      <w:ins w:id="32"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"_Toc132123004"</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KIC Vision2 Tab</w:t>
        </w:r>
        <w:r>
          <w:rPr>
            <w:noProof/>
            <w:webHidden/>
          </w:rPr>
          <w:tab/>
        </w:r>
        <w:r>
          <w:rPr>
            <w:noProof/>
            <w:webHidden/>
          </w:rPr>
          <w:fldChar w:fldCharType="begin"/>
        </w:r>
        <w:r>
          <w:rPr>
            <w:noProof/>
            <w:webHidden/>
          </w:rPr>
          <w:instrText xml:space="preserve"> PAGEREF _Toc132123004 \h </w:instrText>
        </w:r>
      </w:ins>
      <w:r>
        <w:rPr>
          <w:noProof/>
          <w:webHidden/>
        </w:rPr>
      </w:r>
      <w:r>
        <w:rPr>
          <w:noProof/>
          <w:webHidden/>
        </w:rPr>
        <w:fldChar w:fldCharType="separate"/>
      </w:r>
      <w:ins w:id="33" w:author="Ryan Beck" w:date="2023-04-11T16:29:00Z">
        <w:r>
          <w:rPr>
            <w:noProof/>
            <w:webHidden/>
          </w:rPr>
          <w:t>13</w:t>
        </w:r>
        <w:r>
          <w:rPr>
            <w:noProof/>
            <w:webHidden/>
          </w:rPr>
          <w:fldChar w:fldCharType="end"/>
        </w:r>
        <w:r w:rsidRPr="00DA7178">
          <w:rPr>
            <w:rStyle w:val="Hyperlink"/>
            <w:noProof/>
          </w:rPr>
          <w:fldChar w:fldCharType="end"/>
        </w:r>
      </w:ins>
    </w:p>
    <w:p w14:paraId="2C1ED4C8" w14:textId="7638B639" w:rsidR="00A94498" w:rsidRDefault="00A94498">
      <w:pPr>
        <w:pStyle w:val="TOC2"/>
        <w:tabs>
          <w:tab w:val="right" w:leader="dot" w:pos="8900"/>
        </w:tabs>
        <w:rPr>
          <w:ins w:id="34" w:author="Ryan Beck" w:date="2023-04-11T16:29:00Z"/>
          <w:rFonts w:asciiTheme="minorHAnsi" w:eastAsiaTheme="minorEastAsia" w:hAnsiTheme="minorHAnsi" w:cstheme="minorBidi"/>
          <w:smallCaps w:val="0"/>
          <w:noProof/>
          <w:sz w:val="22"/>
          <w:szCs w:val="22"/>
        </w:rPr>
      </w:pPr>
      <w:ins w:id="35"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"_Toc132123005"</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Data Backup Tab</w:t>
        </w:r>
        <w:r>
          <w:rPr>
            <w:noProof/>
            <w:webHidden/>
          </w:rPr>
          <w:tab/>
        </w:r>
        <w:r>
          <w:rPr>
            <w:noProof/>
            <w:webHidden/>
          </w:rPr>
          <w:fldChar w:fldCharType="begin"/>
        </w:r>
        <w:r>
          <w:rPr>
            <w:noProof/>
            <w:webHidden/>
          </w:rPr>
          <w:instrText xml:space="preserve"> PAGEREF _Toc132123005 \h </w:instrText>
        </w:r>
      </w:ins>
      <w:r>
        <w:rPr>
          <w:noProof/>
          <w:webHidden/>
        </w:rPr>
      </w:r>
      <w:r>
        <w:rPr>
          <w:noProof/>
          <w:webHidden/>
        </w:rPr>
        <w:fldChar w:fldCharType="separate"/>
      </w:r>
      <w:ins w:id="36" w:author="Ryan Beck" w:date="2023-04-11T16:29:00Z">
        <w:r>
          <w:rPr>
            <w:noProof/>
            <w:webHidden/>
          </w:rPr>
          <w:t>16</w:t>
        </w:r>
        <w:r>
          <w:rPr>
            <w:noProof/>
            <w:webHidden/>
          </w:rPr>
          <w:fldChar w:fldCharType="end"/>
        </w:r>
        <w:r w:rsidRPr="00DA7178">
          <w:rPr>
            <w:rStyle w:val="Hyperlink"/>
            <w:noProof/>
          </w:rPr>
          <w:fldChar w:fldCharType="end"/>
        </w:r>
      </w:ins>
    </w:p>
    <w:p w14:paraId="35D5C5B6" w14:textId="1A614A3E" w:rsidR="00A94498" w:rsidRDefault="00A94498">
      <w:pPr>
        <w:pStyle w:val="TOC1"/>
        <w:tabs>
          <w:tab w:val="right" w:leader="dot" w:pos="8900"/>
        </w:tabs>
        <w:rPr>
          <w:ins w:id="37" w:author="Ryan Beck" w:date="2023-04-11T16:29:00Z"/>
          <w:rFonts w:asciiTheme="minorHAnsi" w:eastAsiaTheme="minorEastAsia" w:hAnsiTheme="minorHAnsi" w:cstheme="minorBidi"/>
          <w:b w:val="0"/>
          <w:caps w:val="0"/>
          <w:noProof/>
          <w:sz w:val="22"/>
          <w:szCs w:val="22"/>
        </w:rPr>
      </w:pPr>
      <w:ins w:id="38"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"_Toc132123006"</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Define/Edit Process Window</w:t>
        </w:r>
        <w:r>
          <w:rPr>
            <w:noProof/>
            <w:webHidden/>
          </w:rPr>
          <w:tab/>
        </w:r>
        <w:r>
          <w:rPr>
            <w:noProof/>
            <w:webHidden/>
          </w:rPr>
          <w:fldChar w:fldCharType="begin"/>
        </w:r>
        <w:r>
          <w:rPr>
            <w:noProof/>
            <w:webHidden/>
          </w:rPr>
          <w:instrText xml:space="preserve"> PAGEREF _Toc132123006 \h </w:instrText>
        </w:r>
      </w:ins>
      <w:r>
        <w:rPr>
          <w:noProof/>
          <w:webHidden/>
        </w:rPr>
      </w:r>
      <w:r>
        <w:rPr>
          <w:noProof/>
          <w:webHidden/>
        </w:rPr>
        <w:fldChar w:fldCharType="separate"/>
      </w:r>
      <w:ins w:id="39" w:author="Ryan Beck" w:date="2023-04-11T16:29:00Z">
        <w:r>
          <w:rPr>
            <w:noProof/>
            <w:webHidden/>
          </w:rPr>
          <w:t>17</w:t>
        </w:r>
        <w:r>
          <w:rPr>
            <w:noProof/>
            <w:webHidden/>
          </w:rPr>
          <w:fldChar w:fldCharType="end"/>
        </w:r>
        <w:r w:rsidRPr="00DA7178">
          <w:rPr>
            <w:rStyle w:val="Hyperlink"/>
            <w:noProof/>
          </w:rPr>
          <w:fldChar w:fldCharType="end"/>
        </w:r>
      </w:ins>
    </w:p>
    <w:p w14:paraId="650EB4C7" w14:textId="3E77CFBE" w:rsidR="00A94498" w:rsidRDefault="00A94498">
      <w:pPr>
        <w:pStyle w:val="TOC2"/>
        <w:tabs>
          <w:tab w:val="right" w:leader="dot" w:pos="8900"/>
        </w:tabs>
        <w:rPr>
          <w:ins w:id="40" w:author="Ryan Beck" w:date="2023-04-11T16:29:00Z"/>
          <w:rFonts w:asciiTheme="minorHAnsi" w:eastAsiaTheme="minorEastAsia" w:hAnsiTheme="minorHAnsi" w:cstheme="minorBidi"/>
          <w:smallCaps w:val="0"/>
          <w:noProof/>
          <w:sz w:val="22"/>
          <w:szCs w:val="22"/>
        </w:rPr>
      </w:pPr>
      <w:ins w:id="41"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"_Toc132123007"</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Solder Paste Menu</w:t>
        </w:r>
        <w:r>
          <w:rPr>
            <w:noProof/>
            <w:webHidden/>
          </w:rPr>
          <w:tab/>
        </w:r>
        <w:r>
          <w:rPr>
            <w:noProof/>
            <w:webHidden/>
          </w:rPr>
          <w:fldChar w:fldCharType="begin"/>
        </w:r>
        <w:r>
          <w:rPr>
            <w:noProof/>
            <w:webHidden/>
          </w:rPr>
          <w:instrText xml:space="preserve"> PAGEREF _Toc132123007 \h </w:instrText>
        </w:r>
      </w:ins>
      <w:r>
        <w:rPr>
          <w:noProof/>
          <w:webHidden/>
        </w:rPr>
      </w:r>
      <w:r>
        <w:rPr>
          <w:noProof/>
          <w:webHidden/>
        </w:rPr>
        <w:fldChar w:fldCharType="separate"/>
      </w:r>
      <w:ins w:id="42" w:author="Ryan Beck" w:date="2023-04-11T16:29:00Z">
        <w:r>
          <w:rPr>
            <w:noProof/>
            <w:webHidden/>
          </w:rPr>
          <w:t>18</w:t>
        </w:r>
        <w:r>
          <w:rPr>
            <w:noProof/>
            <w:webHidden/>
          </w:rPr>
          <w:fldChar w:fldCharType="end"/>
        </w:r>
        <w:r w:rsidRPr="00DA7178">
          <w:rPr>
            <w:rStyle w:val="Hyperlink"/>
            <w:noProof/>
          </w:rPr>
          <w:fldChar w:fldCharType="end"/>
        </w:r>
      </w:ins>
    </w:p>
    <w:p w14:paraId="003A1216" w14:textId="4AC811A2" w:rsidR="00A94498" w:rsidRDefault="00A94498">
      <w:pPr>
        <w:pStyle w:val="TOC2"/>
        <w:tabs>
          <w:tab w:val="right" w:leader="dot" w:pos="8900"/>
        </w:tabs>
        <w:rPr>
          <w:ins w:id="43" w:author="Ryan Beck" w:date="2023-04-11T16:29:00Z"/>
          <w:rFonts w:asciiTheme="minorHAnsi" w:eastAsiaTheme="minorEastAsia" w:hAnsiTheme="minorHAnsi" w:cstheme="minorBidi"/>
          <w:smallCaps w:val="0"/>
          <w:noProof/>
          <w:sz w:val="22"/>
          <w:szCs w:val="22"/>
        </w:rPr>
      </w:pPr>
      <w:ins w:id="44"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"_Toc132123008"</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Edit Specs</w:t>
        </w:r>
        <w:r>
          <w:rPr>
            <w:noProof/>
            <w:webHidden/>
          </w:rPr>
          <w:tab/>
        </w:r>
        <w:r>
          <w:rPr>
            <w:noProof/>
            <w:webHidden/>
          </w:rPr>
          <w:fldChar w:fldCharType="begin"/>
        </w:r>
        <w:r>
          <w:rPr>
            <w:noProof/>
            <w:webHidden/>
          </w:rPr>
          <w:instrText xml:space="preserve"> PAGEREF _Toc132123008 \h </w:instrText>
        </w:r>
      </w:ins>
      <w:r>
        <w:rPr>
          <w:noProof/>
          <w:webHidden/>
        </w:rPr>
      </w:r>
      <w:r>
        <w:rPr>
          <w:noProof/>
          <w:webHidden/>
        </w:rPr>
        <w:fldChar w:fldCharType="separate"/>
      </w:r>
      <w:ins w:id="45" w:author="Ryan Beck" w:date="2023-04-11T16:29:00Z">
        <w:r>
          <w:rPr>
            <w:noProof/>
            <w:webHidden/>
          </w:rPr>
          <w:t>19</w:t>
        </w:r>
        <w:r>
          <w:rPr>
            <w:noProof/>
            <w:webHidden/>
          </w:rPr>
          <w:fldChar w:fldCharType="end"/>
        </w:r>
        <w:r w:rsidRPr="00DA7178">
          <w:rPr>
            <w:rStyle w:val="Hyperlink"/>
            <w:noProof/>
          </w:rPr>
          <w:fldChar w:fldCharType="end"/>
        </w:r>
      </w:ins>
    </w:p>
    <w:p w14:paraId="4ED476A9" w14:textId="4E21BB1E" w:rsidR="00A94498" w:rsidRDefault="00A94498">
      <w:pPr>
        <w:pStyle w:val="TOC2"/>
        <w:tabs>
          <w:tab w:val="right" w:leader="dot" w:pos="8900"/>
        </w:tabs>
        <w:rPr>
          <w:ins w:id="46" w:author="Ryan Beck" w:date="2023-04-11T16:29:00Z"/>
          <w:rFonts w:asciiTheme="minorHAnsi" w:eastAsiaTheme="minorEastAsia" w:hAnsiTheme="minorHAnsi" w:cstheme="minorBidi"/>
          <w:smallCaps w:val="0"/>
          <w:noProof/>
          <w:sz w:val="22"/>
          <w:szCs w:val="22"/>
        </w:rPr>
      </w:pPr>
      <w:ins w:id="47"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"_Toc132123009"</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Save Process Window</w:t>
        </w:r>
        <w:r>
          <w:rPr>
            <w:noProof/>
            <w:webHidden/>
          </w:rPr>
          <w:tab/>
        </w:r>
        <w:r>
          <w:rPr>
            <w:noProof/>
            <w:webHidden/>
          </w:rPr>
          <w:fldChar w:fldCharType="begin"/>
        </w:r>
        <w:r>
          <w:rPr>
            <w:noProof/>
            <w:webHidden/>
          </w:rPr>
          <w:instrText xml:space="preserve"> PAGEREF _Toc132123009 \h </w:instrText>
        </w:r>
      </w:ins>
      <w:r>
        <w:rPr>
          <w:noProof/>
          <w:webHidden/>
        </w:rPr>
      </w:r>
      <w:r>
        <w:rPr>
          <w:noProof/>
          <w:webHidden/>
        </w:rPr>
        <w:fldChar w:fldCharType="separate"/>
      </w:r>
      <w:ins w:id="48" w:author="Ryan Beck" w:date="2023-04-11T16:29:00Z">
        <w:r>
          <w:rPr>
            <w:noProof/>
            <w:webHidden/>
          </w:rPr>
          <w:t>22</w:t>
        </w:r>
        <w:r>
          <w:rPr>
            <w:noProof/>
            <w:webHidden/>
          </w:rPr>
          <w:fldChar w:fldCharType="end"/>
        </w:r>
        <w:r w:rsidRPr="00DA7178">
          <w:rPr>
            <w:rStyle w:val="Hyperlink"/>
            <w:noProof/>
          </w:rPr>
          <w:fldChar w:fldCharType="end"/>
        </w:r>
      </w:ins>
    </w:p>
    <w:p w14:paraId="47D912BA" w14:textId="502ADA26" w:rsidR="00A94498" w:rsidRDefault="00A94498">
      <w:pPr>
        <w:pStyle w:val="TOC2"/>
        <w:tabs>
          <w:tab w:val="right" w:leader="dot" w:pos="8900"/>
        </w:tabs>
        <w:rPr>
          <w:ins w:id="49" w:author="Ryan Beck" w:date="2023-04-11T16:29:00Z"/>
          <w:rFonts w:asciiTheme="minorHAnsi" w:eastAsiaTheme="minorEastAsia" w:hAnsiTheme="minorHAnsi" w:cstheme="minorBidi"/>
          <w:smallCaps w:val="0"/>
          <w:noProof/>
          <w:sz w:val="22"/>
          <w:szCs w:val="22"/>
        </w:rPr>
      </w:pPr>
      <w:ins w:id="50"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"_Toc132123010"</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Import Legacy Process Windows</w:t>
        </w:r>
        <w:r>
          <w:rPr>
            <w:noProof/>
            <w:webHidden/>
          </w:rPr>
          <w:tab/>
        </w:r>
        <w:r>
          <w:rPr>
            <w:noProof/>
            <w:webHidden/>
          </w:rPr>
          <w:fldChar w:fldCharType="begin"/>
        </w:r>
        <w:r>
          <w:rPr>
            <w:noProof/>
            <w:webHidden/>
          </w:rPr>
          <w:instrText xml:space="preserve"> PAGEREF _Toc132123010 \h </w:instrText>
        </w:r>
      </w:ins>
      <w:r>
        <w:rPr>
          <w:noProof/>
          <w:webHidden/>
        </w:rPr>
      </w:r>
      <w:r>
        <w:rPr>
          <w:noProof/>
          <w:webHidden/>
        </w:rPr>
        <w:fldChar w:fldCharType="separate"/>
      </w:r>
      <w:ins w:id="51" w:author="Ryan Beck" w:date="2023-04-11T16:29:00Z">
        <w:r>
          <w:rPr>
            <w:noProof/>
            <w:webHidden/>
          </w:rPr>
          <w:t>23</w:t>
        </w:r>
        <w:r>
          <w:rPr>
            <w:noProof/>
            <w:webHidden/>
          </w:rPr>
          <w:fldChar w:fldCharType="end"/>
        </w:r>
        <w:r w:rsidRPr="00DA7178">
          <w:rPr>
            <w:rStyle w:val="Hyperlink"/>
            <w:noProof/>
          </w:rPr>
          <w:fldChar w:fldCharType="end"/>
        </w:r>
      </w:ins>
    </w:p>
    <w:p w14:paraId="6DB04FEB" w14:textId="2D3B4334" w:rsidR="00A94498" w:rsidRDefault="00A94498">
      <w:pPr>
        <w:pStyle w:val="TOC1"/>
        <w:tabs>
          <w:tab w:val="right" w:leader="dot" w:pos="8900"/>
        </w:tabs>
        <w:rPr>
          <w:ins w:id="52" w:author="Ryan Beck" w:date="2023-04-11T16:29:00Z"/>
          <w:rFonts w:asciiTheme="minorHAnsi" w:eastAsiaTheme="minorEastAsia" w:hAnsiTheme="minorHAnsi" w:cstheme="minorBidi"/>
          <w:b w:val="0"/>
          <w:caps w:val="0"/>
          <w:noProof/>
          <w:sz w:val="22"/>
          <w:szCs w:val="22"/>
        </w:rPr>
      </w:pPr>
      <w:ins w:id="53"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"_Toc132123011"</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Hardware Status Screen</w:t>
        </w:r>
        <w:r>
          <w:rPr>
            <w:noProof/>
            <w:webHidden/>
          </w:rPr>
          <w:tab/>
        </w:r>
        <w:r>
          <w:rPr>
            <w:noProof/>
            <w:webHidden/>
          </w:rPr>
          <w:fldChar w:fldCharType="begin"/>
        </w:r>
        <w:r>
          <w:rPr>
            <w:noProof/>
            <w:webHidden/>
          </w:rPr>
          <w:instrText xml:space="preserve"> PAGEREF _Toc132123011 \h </w:instrText>
        </w:r>
      </w:ins>
      <w:r>
        <w:rPr>
          <w:noProof/>
          <w:webHidden/>
        </w:rPr>
      </w:r>
      <w:r>
        <w:rPr>
          <w:noProof/>
          <w:webHidden/>
        </w:rPr>
        <w:fldChar w:fldCharType="separate"/>
      </w:r>
      <w:ins w:id="54" w:author="Ryan Beck" w:date="2023-04-11T16:29:00Z">
        <w:r>
          <w:rPr>
            <w:noProof/>
            <w:webHidden/>
          </w:rPr>
          <w:t>24</w:t>
        </w:r>
        <w:r>
          <w:rPr>
            <w:noProof/>
            <w:webHidden/>
          </w:rPr>
          <w:fldChar w:fldCharType="end"/>
        </w:r>
        <w:r w:rsidRPr="00DA7178">
          <w:rPr>
            <w:rStyle w:val="Hyperlink"/>
            <w:noProof/>
          </w:rPr>
          <w:fldChar w:fldCharType="end"/>
        </w:r>
      </w:ins>
    </w:p>
    <w:p w14:paraId="1FF6EF39" w14:textId="0A8D9A3F" w:rsidR="00A94498" w:rsidRDefault="00A94498">
      <w:pPr>
        <w:pStyle w:val="TOC1"/>
        <w:tabs>
          <w:tab w:val="right" w:leader="dot" w:pos="8900"/>
        </w:tabs>
        <w:rPr>
          <w:ins w:id="55" w:author="Ryan Beck" w:date="2023-04-11T16:29:00Z"/>
          <w:rFonts w:asciiTheme="minorHAnsi" w:eastAsiaTheme="minorEastAsia" w:hAnsiTheme="minorHAnsi" w:cstheme="minorBidi"/>
          <w:b w:val="0"/>
          <w:caps w:val="0"/>
          <w:noProof/>
          <w:sz w:val="22"/>
          <w:szCs w:val="22"/>
        </w:rPr>
      </w:pPr>
      <w:ins w:id="56"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"_Toc132123012"</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Run a Profile</w:t>
        </w:r>
        <w:r>
          <w:rPr>
            <w:noProof/>
            <w:webHidden/>
          </w:rPr>
          <w:tab/>
        </w:r>
        <w:r>
          <w:rPr>
            <w:noProof/>
            <w:webHidden/>
          </w:rPr>
          <w:fldChar w:fldCharType="begin"/>
        </w:r>
        <w:r>
          <w:rPr>
            <w:noProof/>
            <w:webHidden/>
          </w:rPr>
          <w:instrText xml:space="preserve"> PAGEREF _Toc132123012 \h </w:instrText>
        </w:r>
      </w:ins>
      <w:r>
        <w:rPr>
          <w:noProof/>
          <w:webHidden/>
        </w:rPr>
      </w:r>
      <w:r>
        <w:rPr>
          <w:noProof/>
          <w:webHidden/>
        </w:rPr>
        <w:fldChar w:fldCharType="separate"/>
      </w:r>
      <w:ins w:id="57" w:author="Ryan Beck" w:date="2023-04-11T16:29:00Z">
        <w:r>
          <w:rPr>
            <w:noProof/>
            <w:webHidden/>
          </w:rPr>
          <w:t>25</w:t>
        </w:r>
        <w:r>
          <w:rPr>
            <w:noProof/>
            <w:webHidden/>
          </w:rPr>
          <w:fldChar w:fldCharType="end"/>
        </w:r>
        <w:r w:rsidRPr="00DA7178">
          <w:rPr>
            <w:rStyle w:val="Hyperlink"/>
            <w:noProof/>
          </w:rPr>
          <w:fldChar w:fldCharType="end"/>
        </w:r>
      </w:ins>
    </w:p>
    <w:p w14:paraId="5F441321" w14:textId="59694ABD" w:rsidR="00A94498" w:rsidRDefault="00A94498">
      <w:pPr>
        <w:pStyle w:val="TOC2"/>
        <w:tabs>
          <w:tab w:val="right" w:leader="dot" w:pos="8900"/>
        </w:tabs>
        <w:rPr>
          <w:ins w:id="58" w:author="Ryan Beck" w:date="2023-04-11T16:29:00Z"/>
          <w:rFonts w:asciiTheme="minorHAnsi" w:eastAsiaTheme="minorEastAsia" w:hAnsiTheme="minorHAnsi" w:cstheme="minorBidi"/>
          <w:smallCaps w:val="0"/>
          <w:noProof/>
          <w:sz w:val="22"/>
          <w:szCs w:val="22"/>
        </w:rPr>
      </w:pPr>
      <w:ins w:id="59"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"_Toc132123013"</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Specify Oven Characteristics</w:t>
        </w:r>
        <w:r>
          <w:rPr>
            <w:noProof/>
            <w:webHidden/>
          </w:rPr>
          <w:tab/>
        </w:r>
        <w:r>
          <w:rPr>
            <w:noProof/>
            <w:webHidden/>
          </w:rPr>
          <w:fldChar w:fldCharType="begin"/>
        </w:r>
        <w:r>
          <w:rPr>
            <w:noProof/>
            <w:webHidden/>
          </w:rPr>
          <w:instrText xml:space="preserve"> PAGEREF _Toc132123013 \h </w:instrText>
        </w:r>
      </w:ins>
      <w:r>
        <w:rPr>
          <w:noProof/>
          <w:webHidden/>
        </w:rPr>
      </w:r>
      <w:r>
        <w:rPr>
          <w:noProof/>
          <w:webHidden/>
        </w:rPr>
        <w:fldChar w:fldCharType="separate"/>
      </w:r>
      <w:ins w:id="60" w:author="Ryan Beck" w:date="2023-04-11T16:29:00Z">
        <w:r>
          <w:rPr>
            <w:noProof/>
            <w:webHidden/>
          </w:rPr>
          <w:t>26</w:t>
        </w:r>
        <w:r>
          <w:rPr>
            <w:noProof/>
            <w:webHidden/>
          </w:rPr>
          <w:fldChar w:fldCharType="end"/>
        </w:r>
        <w:r w:rsidRPr="00DA7178">
          <w:rPr>
            <w:rStyle w:val="Hyperlink"/>
            <w:noProof/>
          </w:rPr>
          <w:fldChar w:fldCharType="end"/>
        </w:r>
      </w:ins>
    </w:p>
    <w:p w14:paraId="519EC662" w14:textId="623308E3" w:rsidR="00A94498" w:rsidRDefault="00A94498">
      <w:pPr>
        <w:pStyle w:val="TOC2"/>
        <w:tabs>
          <w:tab w:val="right" w:leader="dot" w:pos="8900"/>
        </w:tabs>
        <w:rPr>
          <w:ins w:id="61" w:author="Ryan Beck" w:date="2023-04-11T16:29:00Z"/>
          <w:rFonts w:asciiTheme="minorHAnsi" w:eastAsiaTheme="minorEastAsia" w:hAnsiTheme="minorHAnsi" w:cstheme="minorBidi"/>
          <w:smallCaps w:val="0"/>
          <w:noProof/>
          <w:sz w:val="22"/>
          <w:szCs w:val="22"/>
        </w:rPr>
      </w:pPr>
      <w:ins w:id="62"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"_Toc132123014"</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Attach Thermocouples</w:t>
        </w:r>
        <w:r>
          <w:rPr>
            <w:noProof/>
            <w:webHidden/>
          </w:rPr>
          <w:tab/>
        </w:r>
        <w:r>
          <w:rPr>
            <w:noProof/>
            <w:webHidden/>
          </w:rPr>
          <w:fldChar w:fldCharType="begin"/>
        </w:r>
        <w:r>
          <w:rPr>
            <w:noProof/>
            <w:webHidden/>
          </w:rPr>
          <w:instrText xml:space="preserve"> PAGEREF _Toc132123014 \h </w:instrText>
        </w:r>
      </w:ins>
      <w:r>
        <w:rPr>
          <w:noProof/>
          <w:webHidden/>
        </w:rPr>
      </w:r>
      <w:r>
        <w:rPr>
          <w:noProof/>
          <w:webHidden/>
        </w:rPr>
        <w:fldChar w:fldCharType="separate"/>
      </w:r>
      <w:ins w:id="63" w:author="Ryan Beck" w:date="2023-04-11T16:29:00Z">
        <w:r>
          <w:rPr>
            <w:noProof/>
            <w:webHidden/>
          </w:rPr>
          <w:t>28</w:t>
        </w:r>
        <w:r>
          <w:rPr>
            <w:noProof/>
            <w:webHidden/>
          </w:rPr>
          <w:fldChar w:fldCharType="end"/>
        </w:r>
        <w:r w:rsidRPr="00DA7178">
          <w:rPr>
            <w:rStyle w:val="Hyperlink"/>
            <w:noProof/>
          </w:rPr>
          <w:fldChar w:fldCharType="end"/>
        </w:r>
      </w:ins>
    </w:p>
    <w:p w14:paraId="532D7EEF" w14:textId="442C6092" w:rsidR="00A94498" w:rsidRDefault="00A94498">
      <w:pPr>
        <w:pStyle w:val="TOC2"/>
        <w:tabs>
          <w:tab w:val="right" w:leader="dot" w:pos="8900"/>
        </w:tabs>
        <w:rPr>
          <w:ins w:id="64" w:author="Ryan Beck" w:date="2023-04-11T16:29:00Z"/>
          <w:rFonts w:asciiTheme="minorHAnsi" w:eastAsiaTheme="minorEastAsia" w:hAnsiTheme="minorHAnsi" w:cstheme="minorBidi"/>
          <w:smallCaps w:val="0"/>
          <w:noProof/>
          <w:sz w:val="22"/>
          <w:szCs w:val="22"/>
        </w:rPr>
      </w:pPr>
      <w:ins w:id="65"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"_Toc132123015"</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Attach Thermocouples To Semiconductor Wafers</w:t>
        </w:r>
        <w:r>
          <w:rPr>
            <w:noProof/>
            <w:webHidden/>
          </w:rPr>
          <w:tab/>
        </w:r>
        <w:r>
          <w:rPr>
            <w:noProof/>
            <w:webHidden/>
          </w:rPr>
          <w:fldChar w:fldCharType="begin"/>
        </w:r>
        <w:r>
          <w:rPr>
            <w:noProof/>
            <w:webHidden/>
          </w:rPr>
          <w:instrText xml:space="preserve"> PAGEREF _Toc132123015 \h </w:instrText>
        </w:r>
      </w:ins>
      <w:r>
        <w:rPr>
          <w:noProof/>
          <w:webHidden/>
        </w:rPr>
      </w:r>
      <w:r>
        <w:rPr>
          <w:noProof/>
          <w:webHidden/>
        </w:rPr>
        <w:fldChar w:fldCharType="separate"/>
      </w:r>
      <w:ins w:id="66" w:author="Ryan Beck" w:date="2023-04-11T16:29:00Z">
        <w:r>
          <w:rPr>
            <w:noProof/>
            <w:webHidden/>
          </w:rPr>
          <w:t>29</w:t>
        </w:r>
        <w:r>
          <w:rPr>
            <w:noProof/>
            <w:webHidden/>
          </w:rPr>
          <w:fldChar w:fldCharType="end"/>
        </w:r>
        <w:r w:rsidRPr="00DA7178">
          <w:rPr>
            <w:rStyle w:val="Hyperlink"/>
            <w:noProof/>
          </w:rPr>
          <w:fldChar w:fldCharType="end"/>
        </w:r>
      </w:ins>
    </w:p>
    <w:p w14:paraId="136B6ECB" w14:textId="1310DBC3" w:rsidR="00A94498" w:rsidRDefault="00A94498">
      <w:pPr>
        <w:pStyle w:val="TOC2"/>
        <w:tabs>
          <w:tab w:val="right" w:leader="dot" w:pos="8900"/>
        </w:tabs>
        <w:rPr>
          <w:ins w:id="67" w:author="Ryan Beck" w:date="2023-04-11T16:29:00Z"/>
          <w:rFonts w:asciiTheme="minorHAnsi" w:eastAsiaTheme="minorEastAsia" w:hAnsiTheme="minorHAnsi" w:cstheme="minorBidi"/>
          <w:smallCaps w:val="0"/>
          <w:noProof/>
          <w:sz w:val="22"/>
          <w:szCs w:val="22"/>
        </w:rPr>
      </w:pPr>
      <w:ins w:id="68"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"_Toc132123016"</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Select Thermocouples to Start a Profile</w:t>
        </w:r>
        <w:r>
          <w:rPr>
            <w:noProof/>
            <w:webHidden/>
          </w:rPr>
          <w:tab/>
        </w:r>
        <w:r>
          <w:rPr>
            <w:noProof/>
            <w:webHidden/>
          </w:rPr>
          <w:fldChar w:fldCharType="begin"/>
        </w:r>
        <w:r>
          <w:rPr>
            <w:noProof/>
            <w:webHidden/>
          </w:rPr>
          <w:instrText xml:space="preserve"> PAGEREF _Toc132123016 \h </w:instrText>
        </w:r>
      </w:ins>
      <w:r>
        <w:rPr>
          <w:noProof/>
          <w:webHidden/>
        </w:rPr>
      </w:r>
      <w:r>
        <w:rPr>
          <w:noProof/>
          <w:webHidden/>
        </w:rPr>
        <w:fldChar w:fldCharType="separate"/>
      </w:r>
      <w:ins w:id="69" w:author="Ryan Beck" w:date="2023-04-11T16:29:00Z">
        <w:r>
          <w:rPr>
            <w:noProof/>
            <w:webHidden/>
          </w:rPr>
          <w:t>30</w:t>
        </w:r>
        <w:r>
          <w:rPr>
            <w:noProof/>
            <w:webHidden/>
          </w:rPr>
          <w:fldChar w:fldCharType="end"/>
        </w:r>
        <w:r w:rsidRPr="00DA7178">
          <w:rPr>
            <w:rStyle w:val="Hyperlink"/>
            <w:noProof/>
          </w:rPr>
          <w:fldChar w:fldCharType="end"/>
        </w:r>
      </w:ins>
    </w:p>
    <w:p w14:paraId="1B861EAA" w14:textId="75E93B87" w:rsidR="00A94498" w:rsidRDefault="00A94498">
      <w:pPr>
        <w:pStyle w:val="TOC2"/>
        <w:tabs>
          <w:tab w:val="right" w:leader="dot" w:pos="8900"/>
        </w:tabs>
        <w:rPr>
          <w:ins w:id="70" w:author="Ryan Beck" w:date="2023-04-11T16:29:00Z"/>
          <w:rFonts w:asciiTheme="minorHAnsi" w:eastAsiaTheme="minorEastAsia" w:hAnsiTheme="minorHAnsi" w:cstheme="minorBidi"/>
          <w:smallCaps w:val="0"/>
          <w:noProof/>
          <w:sz w:val="22"/>
          <w:szCs w:val="22"/>
        </w:rPr>
      </w:pPr>
      <w:ins w:id="71"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"_Toc132123017"</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Start The Profile</w:t>
        </w:r>
        <w:r>
          <w:rPr>
            <w:noProof/>
            <w:webHidden/>
          </w:rPr>
          <w:tab/>
        </w:r>
        <w:r>
          <w:rPr>
            <w:noProof/>
            <w:webHidden/>
          </w:rPr>
          <w:fldChar w:fldCharType="begin"/>
        </w:r>
        <w:r>
          <w:rPr>
            <w:noProof/>
            <w:webHidden/>
          </w:rPr>
          <w:instrText xml:space="preserve"> PAGEREF _Toc132123017 \h </w:instrText>
        </w:r>
      </w:ins>
      <w:r>
        <w:rPr>
          <w:noProof/>
          <w:webHidden/>
        </w:rPr>
      </w:r>
      <w:r>
        <w:rPr>
          <w:noProof/>
          <w:webHidden/>
        </w:rPr>
        <w:fldChar w:fldCharType="separate"/>
      </w:r>
      <w:ins w:id="72" w:author="Ryan Beck" w:date="2023-04-11T16:29:00Z">
        <w:r>
          <w:rPr>
            <w:noProof/>
            <w:webHidden/>
          </w:rPr>
          <w:t>31</w:t>
        </w:r>
        <w:r>
          <w:rPr>
            <w:noProof/>
            <w:webHidden/>
          </w:rPr>
          <w:fldChar w:fldCharType="end"/>
        </w:r>
        <w:r w:rsidRPr="00DA7178">
          <w:rPr>
            <w:rStyle w:val="Hyperlink"/>
            <w:noProof/>
          </w:rPr>
          <w:fldChar w:fldCharType="end"/>
        </w:r>
      </w:ins>
    </w:p>
    <w:p w14:paraId="03532D16" w14:textId="5B697163" w:rsidR="00A94498" w:rsidRDefault="00A94498">
      <w:pPr>
        <w:pStyle w:val="TOC2"/>
        <w:tabs>
          <w:tab w:val="right" w:leader="dot" w:pos="8900"/>
        </w:tabs>
        <w:rPr>
          <w:ins w:id="73" w:author="Ryan Beck" w:date="2023-04-11T16:29:00Z"/>
          <w:rFonts w:asciiTheme="minorHAnsi" w:eastAsiaTheme="minorEastAsia" w:hAnsiTheme="minorHAnsi" w:cstheme="minorBidi"/>
          <w:smallCaps w:val="0"/>
          <w:noProof/>
          <w:sz w:val="22"/>
          <w:szCs w:val="22"/>
        </w:rPr>
      </w:pPr>
      <w:ins w:id="74"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"_Toc132123018"</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Live Profile Graph</w:t>
        </w:r>
        <w:r>
          <w:rPr>
            <w:noProof/>
            <w:webHidden/>
          </w:rPr>
          <w:tab/>
        </w:r>
        <w:r>
          <w:rPr>
            <w:noProof/>
            <w:webHidden/>
          </w:rPr>
          <w:fldChar w:fldCharType="begin"/>
        </w:r>
        <w:r>
          <w:rPr>
            <w:noProof/>
            <w:webHidden/>
          </w:rPr>
          <w:instrText xml:space="preserve"> PAGEREF _Toc132123018 \h </w:instrText>
        </w:r>
      </w:ins>
      <w:r>
        <w:rPr>
          <w:noProof/>
          <w:webHidden/>
        </w:rPr>
      </w:r>
      <w:r>
        <w:rPr>
          <w:noProof/>
          <w:webHidden/>
        </w:rPr>
        <w:fldChar w:fldCharType="separate"/>
      </w:r>
      <w:ins w:id="75" w:author="Ryan Beck" w:date="2023-04-11T16:29:00Z">
        <w:r>
          <w:rPr>
            <w:noProof/>
            <w:webHidden/>
          </w:rPr>
          <w:t>33</w:t>
        </w:r>
        <w:r>
          <w:rPr>
            <w:noProof/>
            <w:webHidden/>
          </w:rPr>
          <w:fldChar w:fldCharType="end"/>
        </w:r>
        <w:r w:rsidRPr="00DA7178">
          <w:rPr>
            <w:rStyle w:val="Hyperlink"/>
            <w:noProof/>
          </w:rPr>
          <w:fldChar w:fldCharType="end"/>
        </w:r>
      </w:ins>
    </w:p>
    <w:p w14:paraId="28F569DA" w14:textId="498B8A85" w:rsidR="00A94498" w:rsidRDefault="00A94498">
      <w:pPr>
        <w:pStyle w:val="TOC2"/>
        <w:tabs>
          <w:tab w:val="right" w:leader="dot" w:pos="8900"/>
        </w:tabs>
        <w:rPr>
          <w:ins w:id="76" w:author="Ryan Beck" w:date="2023-04-11T16:29:00Z"/>
          <w:rFonts w:asciiTheme="minorHAnsi" w:eastAsiaTheme="minorEastAsia" w:hAnsiTheme="minorHAnsi" w:cstheme="minorBidi"/>
          <w:smallCaps w:val="0"/>
          <w:noProof/>
          <w:sz w:val="22"/>
          <w:szCs w:val="22"/>
        </w:rPr>
      </w:pPr>
      <w:ins w:id="77"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"_Toc132123019"</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View the Profile and Statistics</w:t>
        </w:r>
        <w:r>
          <w:rPr>
            <w:noProof/>
            <w:webHidden/>
          </w:rPr>
          <w:tab/>
        </w:r>
        <w:r>
          <w:rPr>
            <w:noProof/>
            <w:webHidden/>
          </w:rPr>
          <w:fldChar w:fldCharType="begin"/>
        </w:r>
        <w:r>
          <w:rPr>
            <w:noProof/>
            <w:webHidden/>
          </w:rPr>
          <w:instrText xml:space="preserve"> PAGEREF _Toc132123019 \h </w:instrText>
        </w:r>
      </w:ins>
      <w:r>
        <w:rPr>
          <w:noProof/>
          <w:webHidden/>
        </w:rPr>
      </w:r>
      <w:r>
        <w:rPr>
          <w:noProof/>
          <w:webHidden/>
        </w:rPr>
        <w:fldChar w:fldCharType="separate"/>
      </w:r>
      <w:ins w:id="78" w:author="Ryan Beck" w:date="2023-04-11T16:29:00Z">
        <w:r>
          <w:rPr>
            <w:noProof/>
            <w:webHidden/>
          </w:rPr>
          <w:t>36</w:t>
        </w:r>
        <w:r>
          <w:rPr>
            <w:noProof/>
            <w:webHidden/>
          </w:rPr>
          <w:fldChar w:fldCharType="end"/>
        </w:r>
        <w:r w:rsidRPr="00DA7178">
          <w:rPr>
            <w:rStyle w:val="Hyperlink"/>
            <w:noProof/>
          </w:rPr>
          <w:fldChar w:fldCharType="end"/>
        </w:r>
      </w:ins>
    </w:p>
    <w:p w14:paraId="69EAA743" w14:textId="0DED54A9" w:rsidR="00A94498" w:rsidRDefault="00A94498">
      <w:pPr>
        <w:pStyle w:val="TOC2"/>
        <w:tabs>
          <w:tab w:val="right" w:leader="dot" w:pos="8900"/>
        </w:tabs>
        <w:rPr>
          <w:ins w:id="79" w:author="Ryan Beck" w:date="2023-04-11T16:29:00Z"/>
          <w:rFonts w:asciiTheme="minorHAnsi" w:eastAsiaTheme="minorEastAsia" w:hAnsiTheme="minorHAnsi" w:cstheme="minorBidi"/>
          <w:smallCaps w:val="0"/>
          <w:noProof/>
          <w:sz w:val="22"/>
          <w:szCs w:val="22"/>
        </w:rPr>
      </w:pPr>
      <w:ins w:id="80"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"_Toc132123020"</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Manual Profile Prediction</w:t>
        </w:r>
        <w:r>
          <w:rPr>
            <w:noProof/>
            <w:webHidden/>
          </w:rPr>
          <w:tab/>
        </w:r>
        <w:r>
          <w:rPr>
            <w:noProof/>
            <w:webHidden/>
          </w:rPr>
          <w:fldChar w:fldCharType="begin"/>
        </w:r>
        <w:r>
          <w:rPr>
            <w:noProof/>
            <w:webHidden/>
          </w:rPr>
          <w:instrText xml:space="preserve"> PAGEREF _Toc132123020 \h </w:instrText>
        </w:r>
      </w:ins>
      <w:r>
        <w:rPr>
          <w:noProof/>
          <w:webHidden/>
        </w:rPr>
      </w:r>
      <w:r>
        <w:rPr>
          <w:noProof/>
          <w:webHidden/>
        </w:rPr>
        <w:fldChar w:fldCharType="separate"/>
      </w:r>
      <w:ins w:id="81" w:author="Ryan Beck" w:date="2023-04-11T16:29:00Z">
        <w:r>
          <w:rPr>
            <w:noProof/>
            <w:webHidden/>
          </w:rPr>
          <w:t>44</w:t>
        </w:r>
        <w:r>
          <w:rPr>
            <w:noProof/>
            <w:webHidden/>
          </w:rPr>
          <w:fldChar w:fldCharType="end"/>
        </w:r>
        <w:r w:rsidRPr="00DA7178">
          <w:rPr>
            <w:rStyle w:val="Hyperlink"/>
            <w:noProof/>
          </w:rPr>
          <w:fldChar w:fldCharType="end"/>
        </w:r>
      </w:ins>
    </w:p>
    <w:p w14:paraId="6A1FA8BA" w14:textId="64CA1BCD" w:rsidR="00A94498" w:rsidRDefault="00A94498">
      <w:pPr>
        <w:pStyle w:val="TOC2"/>
        <w:tabs>
          <w:tab w:val="right" w:leader="dot" w:pos="8900"/>
        </w:tabs>
        <w:rPr>
          <w:ins w:id="82" w:author="Ryan Beck" w:date="2023-04-11T16:29:00Z"/>
          <w:rFonts w:asciiTheme="minorHAnsi" w:eastAsiaTheme="minorEastAsia" w:hAnsiTheme="minorHAnsi" w:cstheme="minorBidi"/>
          <w:smallCaps w:val="0"/>
          <w:noProof/>
          <w:sz w:val="22"/>
          <w:szCs w:val="22"/>
        </w:rPr>
      </w:pPr>
      <w:ins w:id="83"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"_Toc132123021"</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Set Different Top and Bottom Setpoint Temperatures</w:t>
        </w:r>
        <w:r>
          <w:rPr>
            <w:noProof/>
            <w:webHidden/>
          </w:rPr>
          <w:tab/>
        </w:r>
        <w:r>
          <w:rPr>
            <w:noProof/>
            <w:webHidden/>
          </w:rPr>
          <w:fldChar w:fldCharType="begin"/>
        </w:r>
        <w:r>
          <w:rPr>
            <w:noProof/>
            <w:webHidden/>
          </w:rPr>
          <w:instrText xml:space="preserve"> PAGEREF _Toc132123021 \h </w:instrText>
        </w:r>
      </w:ins>
      <w:r>
        <w:rPr>
          <w:noProof/>
          <w:webHidden/>
        </w:rPr>
      </w:r>
      <w:r>
        <w:rPr>
          <w:noProof/>
          <w:webHidden/>
        </w:rPr>
        <w:fldChar w:fldCharType="separate"/>
      </w:r>
      <w:ins w:id="84" w:author="Ryan Beck" w:date="2023-04-11T16:29:00Z">
        <w:r>
          <w:rPr>
            <w:noProof/>
            <w:webHidden/>
          </w:rPr>
          <w:t>45</w:t>
        </w:r>
        <w:r>
          <w:rPr>
            <w:noProof/>
            <w:webHidden/>
          </w:rPr>
          <w:fldChar w:fldCharType="end"/>
        </w:r>
        <w:r w:rsidRPr="00DA7178">
          <w:rPr>
            <w:rStyle w:val="Hyperlink"/>
            <w:noProof/>
          </w:rPr>
          <w:fldChar w:fldCharType="end"/>
        </w:r>
      </w:ins>
    </w:p>
    <w:p w14:paraId="5B98DD48" w14:textId="02009993" w:rsidR="00A94498" w:rsidRDefault="00A94498">
      <w:pPr>
        <w:pStyle w:val="TOC1"/>
        <w:tabs>
          <w:tab w:val="right" w:leader="dot" w:pos="8900"/>
        </w:tabs>
        <w:rPr>
          <w:ins w:id="85" w:author="Ryan Beck" w:date="2023-04-11T16:29:00Z"/>
          <w:rFonts w:asciiTheme="minorHAnsi" w:eastAsiaTheme="minorEastAsia" w:hAnsiTheme="minorHAnsi" w:cstheme="minorBidi"/>
          <w:b w:val="0"/>
          <w:caps w:val="0"/>
          <w:noProof/>
          <w:sz w:val="22"/>
          <w:szCs w:val="22"/>
        </w:rPr>
      </w:pPr>
      <w:ins w:id="86"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"_Toc132123022"</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Profile Explorer</w:t>
        </w:r>
        <w:r>
          <w:rPr>
            <w:noProof/>
            <w:webHidden/>
          </w:rPr>
          <w:tab/>
        </w:r>
        <w:r>
          <w:rPr>
            <w:noProof/>
            <w:webHidden/>
          </w:rPr>
          <w:fldChar w:fldCharType="begin"/>
        </w:r>
        <w:r>
          <w:rPr>
            <w:noProof/>
            <w:webHidden/>
          </w:rPr>
          <w:instrText xml:space="preserve"> PAGEREF _Toc132123022 \h </w:instrText>
        </w:r>
      </w:ins>
      <w:r>
        <w:rPr>
          <w:noProof/>
          <w:webHidden/>
        </w:rPr>
      </w:r>
      <w:r>
        <w:rPr>
          <w:noProof/>
          <w:webHidden/>
        </w:rPr>
        <w:fldChar w:fldCharType="separate"/>
      </w:r>
      <w:ins w:id="87" w:author="Ryan Beck" w:date="2023-04-11T16:29:00Z">
        <w:r>
          <w:rPr>
            <w:noProof/>
            <w:webHidden/>
          </w:rPr>
          <w:t>49</w:t>
        </w:r>
        <w:r>
          <w:rPr>
            <w:noProof/>
            <w:webHidden/>
          </w:rPr>
          <w:fldChar w:fldCharType="end"/>
        </w:r>
        <w:r w:rsidRPr="00DA7178">
          <w:rPr>
            <w:rStyle w:val="Hyperlink"/>
            <w:noProof/>
          </w:rPr>
          <w:fldChar w:fldCharType="end"/>
        </w:r>
      </w:ins>
    </w:p>
    <w:p w14:paraId="126DFAB6" w14:textId="6C891DD5" w:rsidR="00A94498" w:rsidRDefault="00A94498">
      <w:pPr>
        <w:pStyle w:val="TOC2"/>
        <w:tabs>
          <w:tab w:val="right" w:leader="dot" w:pos="8900"/>
        </w:tabs>
        <w:rPr>
          <w:ins w:id="88" w:author="Ryan Beck" w:date="2023-04-11T16:29:00Z"/>
          <w:rFonts w:asciiTheme="minorHAnsi" w:eastAsiaTheme="minorEastAsia" w:hAnsiTheme="minorHAnsi" w:cstheme="minorBidi"/>
          <w:smallCaps w:val="0"/>
          <w:noProof/>
          <w:sz w:val="22"/>
          <w:szCs w:val="22"/>
        </w:rPr>
      </w:pPr>
      <w:ins w:id="89"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"_Toc132123023"</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Browse for Historical Data</w:t>
        </w:r>
        <w:r>
          <w:rPr>
            <w:noProof/>
            <w:webHidden/>
          </w:rPr>
          <w:tab/>
        </w:r>
        <w:r>
          <w:rPr>
            <w:noProof/>
            <w:webHidden/>
          </w:rPr>
          <w:fldChar w:fldCharType="begin"/>
        </w:r>
        <w:r>
          <w:rPr>
            <w:noProof/>
            <w:webHidden/>
          </w:rPr>
          <w:instrText xml:space="preserve"> PAGEREF _Toc132123023 \h </w:instrText>
        </w:r>
      </w:ins>
      <w:r>
        <w:rPr>
          <w:noProof/>
          <w:webHidden/>
        </w:rPr>
      </w:r>
      <w:r>
        <w:rPr>
          <w:noProof/>
          <w:webHidden/>
        </w:rPr>
        <w:fldChar w:fldCharType="separate"/>
      </w:r>
      <w:ins w:id="90" w:author="Ryan Beck" w:date="2023-04-11T16:29:00Z">
        <w:r>
          <w:rPr>
            <w:noProof/>
            <w:webHidden/>
          </w:rPr>
          <w:t>50</w:t>
        </w:r>
        <w:r>
          <w:rPr>
            <w:noProof/>
            <w:webHidden/>
          </w:rPr>
          <w:fldChar w:fldCharType="end"/>
        </w:r>
        <w:r w:rsidRPr="00DA7178">
          <w:rPr>
            <w:rStyle w:val="Hyperlink"/>
            <w:noProof/>
          </w:rPr>
          <w:fldChar w:fldCharType="end"/>
        </w:r>
      </w:ins>
    </w:p>
    <w:p w14:paraId="2037CCA5" w14:textId="4FA796B3" w:rsidR="00A94498" w:rsidRDefault="00A94498">
      <w:pPr>
        <w:pStyle w:val="TOC2"/>
        <w:tabs>
          <w:tab w:val="right" w:leader="dot" w:pos="8900"/>
        </w:tabs>
        <w:rPr>
          <w:ins w:id="91" w:author="Ryan Beck" w:date="2023-04-11T16:29:00Z"/>
          <w:rFonts w:asciiTheme="minorHAnsi" w:eastAsiaTheme="minorEastAsia" w:hAnsiTheme="minorHAnsi" w:cstheme="minorBidi"/>
          <w:smallCaps w:val="0"/>
          <w:noProof/>
          <w:sz w:val="22"/>
          <w:szCs w:val="22"/>
        </w:rPr>
      </w:pPr>
      <w:ins w:id="92"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"_Toc132123024"</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View Historical Data Over a Network (History Mode)</w:t>
        </w:r>
        <w:r>
          <w:rPr>
            <w:noProof/>
            <w:webHidden/>
          </w:rPr>
          <w:tab/>
        </w:r>
        <w:r>
          <w:rPr>
            <w:noProof/>
            <w:webHidden/>
          </w:rPr>
          <w:fldChar w:fldCharType="begin"/>
        </w:r>
        <w:r>
          <w:rPr>
            <w:noProof/>
            <w:webHidden/>
          </w:rPr>
          <w:instrText xml:space="preserve"> PAGEREF _Toc132123024 \h </w:instrText>
        </w:r>
      </w:ins>
      <w:r>
        <w:rPr>
          <w:noProof/>
          <w:webHidden/>
        </w:rPr>
      </w:r>
      <w:r>
        <w:rPr>
          <w:noProof/>
          <w:webHidden/>
        </w:rPr>
        <w:fldChar w:fldCharType="separate"/>
      </w:r>
      <w:ins w:id="93" w:author="Ryan Beck" w:date="2023-04-11T16:29:00Z">
        <w:r>
          <w:rPr>
            <w:noProof/>
            <w:webHidden/>
          </w:rPr>
          <w:t>50</w:t>
        </w:r>
        <w:r>
          <w:rPr>
            <w:noProof/>
            <w:webHidden/>
          </w:rPr>
          <w:fldChar w:fldCharType="end"/>
        </w:r>
        <w:r w:rsidRPr="00DA7178">
          <w:rPr>
            <w:rStyle w:val="Hyperlink"/>
            <w:noProof/>
          </w:rPr>
          <w:fldChar w:fldCharType="end"/>
        </w:r>
      </w:ins>
    </w:p>
    <w:p w14:paraId="17B29615" w14:textId="34A45EB5" w:rsidR="00A94498" w:rsidRDefault="00A94498">
      <w:pPr>
        <w:pStyle w:val="TOC2"/>
        <w:tabs>
          <w:tab w:val="right" w:leader="dot" w:pos="8900"/>
        </w:tabs>
        <w:rPr>
          <w:ins w:id="94" w:author="Ryan Beck" w:date="2023-04-11T16:29:00Z"/>
          <w:rFonts w:asciiTheme="minorHAnsi" w:eastAsiaTheme="minorEastAsia" w:hAnsiTheme="minorHAnsi" w:cstheme="minorBidi"/>
          <w:smallCaps w:val="0"/>
          <w:noProof/>
          <w:sz w:val="22"/>
          <w:szCs w:val="22"/>
        </w:rPr>
      </w:pPr>
      <w:ins w:id="95"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"_Toc132123025"</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Profile Explorer – Virtual Profiling</w:t>
        </w:r>
        <w:r>
          <w:rPr>
            <w:noProof/>
            <w:webHidden/>
          </w:rPr>
          <w:tab/>
        </w:r>
        <w:r>
          <w:rPr>
            <w:noProof/>
            <w:webHidden/>
          </w:rPr>
          <w:fldChar w:fldCharType="begin"/>
        </w:r>
        <w:r>
          <w:rPr>
            <w:noProof/>
            <w:webHidden/>
          </w:rPr>
          <w:instrText xml:space="preserve"> PAGEREF _Toc132123025 \h </w:instrText>
        </w:r>
      </w:ins>
      <w:r>
        <w:rPr>
          <w:noProof/>
          <w:webHidden/>
        </w:rPr>
      </w:r>
      <w:r>
        <w:rPr>
          <w:noProof/>
          <w:webHidden/>
        </w:rPr>
        <w:fldChar w:fldCharType="separate"/>
      </w:r>
      <w:ins w:id="96" w:author="Ryan Beck" w:date="2023-04-11T16:29:00Z">
        <w:r>
          <w:rPr>
            <w:noProof/>
            <w:webHidden/>
          </w:rPr>
          <w:t>52</w:t>
        </w:r>
        <w:r>
          <w:rPr>
            <w:noProof/>
            <w:webHidden/>
          </w:rPr>
          <w:fldChar w:fldCharType="end"/>
        </w:r>
        <w:r w:rsidRPr="00DA7178">
          <w:rPr>
            <w:rStyle w:val="Hyperlink"/>
            <w:noProof/>
          </w:rPr>
          <w:fldChar w:fldCharType="end"/>
        </w:r>
      </w:ins>
    </w:p>
    <w:p w14:paraId="393469B0" w14:textId="37728FD0" w:rsidR="00A94498" w:rsidRDefault="00A94498">
      <w:pPr>
        <w:pStyle w:val="TOC2"/>
        <w:tabs>
          <w:tab w:val="right" w:leader="dot" w:pos="8900"/>
        </w:tabs>
        <w:rPr>
          <w:ins w:id="97" w:author="Ryan Beck" w:date="2023-04-11T16:29:00Z"/>
          <w:rFonts w:asciiTheme="minorHAnsi" w:eastAsiaTheme="minorEastAsia" w:hAnsiTheme="minorHAnsi" w:cstheme="minorBidi"/>
          <w:smallCaps w:val="0"/>
          <w:noProof/>
          <w:sz w:val="22"/>
          <w:szCs w:val="22"/>
        </w:rPr>
      </w:pPr>
      <w:ins w:id="98"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"_Toc132123026"</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Access History Data Backup Files</w:t>
        </w:r>
        <w:r>
          <w:rPr>
            <w:noProof/>
            <w:webHidden/>
          </w:rPr>
          <w:tab/>
        </w:r>
        <w:r>
          <w:rPr>
            <w:noProof/>
            <w:webHidden/>
          </w:rPr>
          <w:fldChar w:fldCharType="begin"/>
        </w:r>
        <w:r>
          <w:rPr>
            <w:noProof/>
            <w:webHidden/>
          </w:rPr>
          <w:instrText xml:space="preserve"> PAGEREF _Toc132123026 \h </w:instrText>
        </w:r>
      </w:ins>
      <w:r>
        <w:rPr>
          <w:noProof/>
          <w:webHidden/>
        </w:rPr>
      </w:r>
      <w:r>
        <w:rPr>
          <w:noProof/>
          <w:webHidden/>
        </w:rPr>
        <w:fldChar w:fldCharType="separate"/>
      </w:r>
      <w:ins w:id="99" w:author="Ryan Beck" w:date="2023-04-11T16:29:00Z">
        <w:r>
          <w:rPr>
            <w:noProof/>
            <w:webHidden/>
          </w:rPr>
          <w:t>54</w:t>
        </w:r>
        <w:r>
          <w:rPr>
            <w:noProof/>
            <w:webHidden/>
          </w:rPr>
          <w:fldChar w:fldCharType="end"/>
        </w:r>
        <w:r w:rsidRPr="00DA7178">
          <w:rPr>
            <w:rStyle w:val="Hyperlink"/>
            <w:noProof/>
          </w:rPr>
          <w:fldChar w:fldCharType="end"/>
        </w:r>
      </w:ins>
    </w:p>
    <w:p w14:paraId="2AC75869" w14:textId="4B6492C0" w:rsidR="00A94498" w:rsidRDefault="00A94498">
      <w:pPr>
        <w:pStyle w:val="TOC2"/>
        <w:tabs>
          <w:tab w:val="right" w:leader="dot" w:pos="8900"/>
        </w:tabs>
        <w:rPr>
          <w:ins w:id="100" w:author="Ryan Beck" w:date="2023-04-11T16:29:00Z"/>
          <w:rFonts w:asciiTheme="minorHAnsi" w:eastAsiaTheme="minorEastAsia" w:hAnsiTheme="minorHAnsi" w:cstheme="minorBidi"/>
          <w:smallCaps w:val="0"/>
          <w:noProof/>
          <w:sz w:val="22"/>
          <w:szCs w:val="22"/>
        </w:rPr>
      </w:pPr>
      <w:ins w:id="101"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"_Toc132123027"</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Insert Data Files from an Outside Source</w:t>
        </w:r>
        <w:r>
          <w:rPr>
            <w:noProof/>
            <w:webHidden/>
          </w:rPr>
          <w:tab/>
        </w:r>
        <w:r>
          <w:rPr>
            <w:noProof/>
            <w:webHidden/>
          </w:rPr>
          <w:fldChar w:fldCharType="begin"/>
        </w:r>
        <w:r>
          <w:rPr>
            <w:noProof/>
            <w:webHidden/>
          </w:rPr>
          <w:instrText xml:space="preserve"> PAGEREF _Toc132123027 \h </w:instrText>
        </w:r>
      </w:ins>
      <w:r>
        <w:rPr>
          <w:noProof/>
          <w:webHidden/>
        </w:rPr>
      </w:r>
      <w:r>
        <w:rPr>
          <w:noProof/>
          <w:webHidden/>
        </w:rPr>
        <w:fldChar w:fldCharType="separate"/>
      </w:r>
      <w:ins w:id="102" w:author="Ryan Beck" w:date="2023-04-11T16:29:00Z">
        <w:r>
          <w:rPr>
            <w:noProof/>
            <w:webHidden/>
          </w:rPr>
          <w:t>54</w:t>
        </w:r>
        <w:r>
          <w:rPr>
            <w:noProof/>
            <w:webHidden/>
          </w:rPr>
          <w:fldChar w:fldCharType="end"/>
        </w:r>
        <w:r w:rsidRPr="00DA7178">
          <w:rPr>
            <w:rStyle w:val="Hyperlink"/>
            <w:noProof/>
          </w:rPr>
          <w:fldChar w:fldCharType="end"/>
        </w:r>
      </w:ins>
    </w:p>
    <w:p w14:paraId="3C9774F5" w14:textId="28980476" w:rsidR="00A94498" w:rsidRDefault="00A94498">
      <w:pPr>
        <w:pStyle w:val="TOC2"/>
        <w:tabs>
          <w:tab w:val="right" w:leader="dot" w:pos="8900"/>
        </w:tabs>
        <w:rPr>
          <w:ins w:id="103" w:author="Ryan Beck" w:date="2023-04-11T16:29:00Z"/>
          <w:rFonts w:asciiTheme="minorHAnsi" w:eastAsiaTheme="minorEastAsia" w:hAnsiTheme="minorHAnsi" w:cstheme="minorBidi"/>
          <w:smallCaps w:val="0"/>
          <w:noProof/>
          <w:sz w:val="22"/>
          <w:szCs w:val="22"/>
        </w:rPr>
      </w:pPr>
      <w:ins w:id="104"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"_Toc132123028"</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Rename Profiles</w:t>
        </w:r>
        <w:r>
          <w:rPr>
            <w:noProof/>
            <w:webHidden/>
          </w:rPr>
          <w:tab/>
        </w:r>
        <w:r>
          <w:rPr>
            <w:noProof/>
            <w:webHidden/>
          </w:rPr>
          <w:fldChar w:fldCharType="begin"/>
        </w:r>
        <w:r>
          <w:rPr>
            <w:noProof/>
            <w:webHidden/>
          </w:rPr>
          <w:instrText xml:space="preserve"> PAGEREF _Toc132123028 \h </w:instrText>
        </w:r>
      </w:ins>
      <w:r>
        <w:rPr>
          <w:noProof/>
          <w:webHidden/>
        </w:rPr>
      </w:r>
      <w:r>
        <w:rPr>
          <w:noProof/>
          <w:webHidden/>
        </w:rPr>
        <w:fldChar w:fldCharType="separate"/>
      </w:r>
      <w:ins w:id="105" w:author="Ryan Beck" w:date="2023-04-11T16:29:00Z">
        <w:r>
          <w:rPr>
            <w:noProof/>
            <w:webHidden/>
          </w:rPr>
          <w:t>54</w:t>
        </w:r>
        <w:r>
          <w:rPr>
            <w:noProof/>
            <w:webHidden/>
          </w:rPr>
          <w:fldChar w:fldCharType="end"/>
        </w:r>
        <w:r w:rsidRPr="00DA7178">
          <w:rPr>
            <w:rStyle w:val="Hyperlink"/>
            <w:noProof/>
          </w:rPr>
          <w:fldChar w:fldCharType="end"/>
        </w:r>
      </w:ins>
    </w:p>
    <w:p w14:paraId="196EB96B" w14:textId="31AF1B9A" w:rsidR="00A94498" w:rsidRDefault="00A94498">
      <w:pPr>
        <w:pStyle w:val="TOC1"/>
        <w:tabs>
          <w:tab w:val="right" w:leader="dot" w:pos="8900"/>
        </w:tabs>
        <w:rPr>
          <w:ins w:id="106" w:author="Ryan Beck" w:date="2023-04-11T16:29:00Z"/>
          <w:rFonts w:asciiTheme="minorHAnsi" w:eastAsiaTheme="minorEastAsia" w:hAnsiTheme="minorHAnsi" w:cstheme="minorBidi"/>
          <w:b w:val="0"/>
          <w:caps w:val="0"/>
          <w:noProof/>
          <w:sz w:val="22"/>
          <w:szCs w:val="22"/>
        </w:rPr>
      </w:pPr>
      <w:ins w:id="107"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"_Toc132123029"</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Virtual Profiling</w:t>
        </w:r>
        <w:r>
          <w:rPr>
            <w:noProof/>
            <w:webHidden/>
          </w:rPr>
          <w:tab/>
        </w:r>
        <w:r>
          <w:rPr>
            <w:noProof/>
            <w:webHidden/>
          </w:rPr>
          <w:fldChar w:fldCharType="begin"/>
        </w:r>
        <w:r>
          <w:rPr>
            <w:noProof/>
            <w:webHidden/>
          </w:rPr>
          <w:instrText xml:space="preserve"> PAGEREF _Toc132123029 \h </w:instrText>
        </w:r>
      </w:ins>
      <w:r>
        <w:rPr>
          <w:noProof/>
          <w:webHidden/>
        </w:rPr>
      </w:r>
      <w:r>
        <w:rPr>
          <w:noProof/>
          <w:webHidden/>
        </w:rPr>
        <w:fldChar w:fldCharType="separate"/>
      </w:r>
      <w:ins w:id="108" w:author="Ryan Beck" w:date="2023-04-11T16:29:00Z">
        <w:r>
          <w:rPr>
            <w:noProof/>
            <w:webHidden/>
          </w:rPr>
          <w:t>55</w:t>
        </w:r>
        <w:r>
          <w:rPr>
            <w:noProof/>
            <w:webHidden/>
          </w:rPr>
          <w:fldChar w:fldCharType="end"/>
        </w:r>
        <w:r w:rsidRPr="00DA7178">
          <w:rPr>
            <w:rStyle w:val="Hyperlink"/>
            <w:noProof/>
          </w:rPr>
          <w:fldChar w:fldCharType="end"/>
        </w:r>
      </w:ins>
    </w:p>
    <w:p w14:paraId="47CBEC40" w14:textId="1FBEA835" w:rsidR="00A94498" w:rsidRDefault="00A94498">
      <w:pPr>
        <w:pStyle w:val="TOC2"/>
        <w:tabs>
          <w:tab w:val="right" w:leader="dot" w:pos="8900"/>
        </w:tabs>
        <w:rPr>
          <w:ins w:id="109" w:author="Ryan Beck" w:date="2023-04-11T16:29:00Z"/>
          <w:rFonts w:asciiTheme="minorHAnsi" w:eastAsiaTheme="minorEastAsia" w:hAnsiTheme="minorHAnsi" w:cstheme="minorBidi"/>
          <w:smallCaps w:val="0"/>
          <w:noProof/>
          <w:sz w:val="22"/>
          <w:szCs w:val="22"/>
        </w:rPr>
      </w:pPr>
      <w:ins w:id="110"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"_Toc132123030"</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Get a Valid Baseline Profile</w:t>
        </w:r>
        <w:r>
          <w:rPr>
            <w:noProof/>
            <w:webHidden/>
          </w:rPr>
          <w:tab/>
        </w:r>
        <w:r>
          <w:rPr>
            <w:noProof/>
            <w:webHidden/>
          </w:rPr>
          <w:fldChar w:fldCharType="begin"/>
        </w:r>
        <w:r>
          <w:rPr>
            <w:noProof/>
            <w:webHidden/>
          </w:rPr>
          <w:instrText xml:space="preserve"> PAGEREF _Toc132123030 \h </w:instrText>
        </w:r>
      </w:ins>
      <w:r>
        <w:rPr>
          <w:noProof/>
          <w:webHidden/>
        </w:rPr>
      </w:r>
      <w:r>
        <w:rPr>
          <w:noProof/>
          <w:webHidden/>
        </w:rPr>
        <w:fldChar w:fldCharType="separate"/>
      </w:r>
      <w:ins w:id="111" w:author="Ryan Beck" w:date="2023-04-11T16:29:00Z">
        <w:r>
          <w:rPr>
            <w:noProof/>
            <w:webHidden/>
          </w:rPr>
          <w:t>55</w:t>
        </w:r>
        <w:r>
          <w:rPr>
            <w:noProof/>
            <w:webHidden/>
          </w:rPr>
          <w:fldChar w:fldCharType="end"/>
        </w:r>
        <w:r w:rsidRPr="00DA7178">
          <w:rPr>
            <w:rStyle w:val="Hyperlink"/>
            <w:noProof/>
          </w:rPr>
          <w:fldChar w:fldCharType="end"/>
        </w:r>
      </w:ins>
    </w:p>
    <w:p w14:paraId="75333DCC" w14:textId="2DB6543D" w:rsidR="00A94498" w:rsidRDefault="00A94498">
      <w:pPr>
        <w:pStyle w:val="TOC2"/>
        <w:tabs>
          <w:tab w:val="right" w:leader="dot" w:pos="8900"/>
        </w:tabs>
        <w:rPr>
          <w:ins w:id="112" w:author="Ryan Beck" w:date="2023-04-11T16:29:00Z"/>
          <w:rFonts w:asciiTheme="minorHAnsi" w:eastAsiaTheme="minorEastAsia" w:hAnsiTheme="minorHAnsi" w:cstheme="minorBidi"/>
          <w:smallCaps w:val="0"/>
          <w:noProof/>
          <w:sz w:val="22"/>
          <w:szCs w:val="22"/>
        </w:rPr>
      </w:pPr>
      <w:ins w:id="113"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"_Toc132123031"</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Create/Load a Virtual Profile</w:t>
        </w:r>
        <w:r>
          <w:rPr>
            <w:noProof/>
            <w:webHidden/>
          </w:rPr>
          <w:tab/>
        </w:r>
        <w:r>
          <w:rPr>
            <w:noProof/>
            <w:webHidden/>
          </w:rPr>
          <w:fldChar w:fldCharType="begin"/>
        </w:r>
        <w:r>
          <w:rPr>
            <w:noProof/>
            <w:webHidden/>
          </w:rPr>
          <w:instrText xml:space="preserve"> PAGEREF _Toc132123031 \h </w:instrText>
        </w:r>
      </w:ins>
      <w:r>
        <w:rPr>
          <w:noProof/>
          <w:webHidden/>
        </w:rPr>
      </w:r>
      <w:r>
        <w:rPr>
          <w:noProof/>
          <w:webHidden/>
        </w:rPr>
        <w:fldChar w:fldCharType="separate"/>
      </w:r>
      <w:ins w:id="114" w:author="Ryan Beck" w:date="2023-04-11T16:29:00Z">
        <w:r>
          <w:rPr>
            <w:noProof/>
            <w:webHidden/>
          </w:rPr>
          <w:t>56</w:t>
        </w:r>
        <w:r>
          <w:rPr>
            <w:noProof/>
            <w:webHidden/>
          </w:rPr>
          <w:fldChar w:fldCharType="end"/>
        </w:r>
        <w:r w:rsidRPr="00DA7178">
          <w:rPr>
            <w:rStyle w:val="Hyperlink"/>
            <w:noProof/>
          </w:rPr>
          <w:fldChar w:fldCharType="end"/>
        </w:r>
      </w:ins>
    </w:p>
    <w:p w14:paraId="49D6A030" w14:textId="4555717C" w:rsidR="00A94498" w:rsidRDefault="00A94498">
      <w:pPr>
        <w:pStyle w:val="TOC2"/>
        <w:tabs>
          <w:tab w:val="right" w:leader="dot" w:pos="8900"/>
        </w:tabs>
        <w:rPr>
          <w:ins w:id="115" w:author="Ryan Beck" w:date="2023-04-11T16:29:00Z"/>
          <w:rFonts w:asciiTheme="minorHAnsi" w:eastAsiaTheme="minorEastAsia" w:hAnsiTheme="minorHAnsi" w:cstheme="minorBidi"/>
          <w:smallCaps w:val="0"/>
          <w:noProof/>
          <w:sz w:val="22"/>
          <w:szCs w:val="22"/>
        </w:rPr>
      </w:pPr>
      <w:ins w:id="116"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"_Toc132123032"</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Live Mode - General Tab</w:t>
        </w:r>
        <w:r>
          <w:rPr>
            <w:noProof/>
            <w:webHidden/>
          </w:rPr>
          <w:tab/>
        </w:r>
        <w:r>
          <w:rPr>
            <w:noProof/>
            <w:webHidden/>
          </w:rPr>
          <w:fldChar w:fldCharType="begin"/>
        </w:r>
        <w:r>
          <w:rPr>
            <w:noProof/>
            <w:webHidden/>
          </w:rPr>
          <w:instrText xml:space="preserve"> PAGEREF _Toc132123032 \h </w:instrText>
        </w:r>
      </w:ins>
      <w:r>
        <w:rPr>
          <w:noProof/>
          <w:webHidden/>
        </w:rPr>
      </w:r>
      <w:r>
        <w:rPr>
          <w:noProof/>
          <w:webHidden/>
        </w:rPr>
        <w:fldChar w:fldCharType="separate"/>
      </w:r>
      <w:ins w:id="117" w:author="Ryan Beck" w:date="2023-04-11T16:29:00Z">
        <w:r>
          <w:rPr>
            <w:noProof/>
            <w:webHidden/>
          </w:rPr>
          <w:t>57</w:t>
        </w:r>
        <w:r>
          <w:rPr>
            <w:noProof/>
            <w:webHidden/>
          </w:rPr>
          <w:fldChar w:fldCharType="end"/>
        </w:r>
        <w:r w:rsidRPr="00DA7178">
          <w:rPr>
            <w:rStyle w:val="Hyperlink"/>
            <w:noProof/>
          </w:rPr>
          <w:fldChar w:fldCharType="end"/>
        </w:r>
      </w:ins>
    </w:p>
    <w:p w14:paraId="49CC2CA0" w14:textId="3EB06941" w:rsidR="00A94498" w:rsidRDefault="00A94498">
      <w:pPr>
        <w:pStyle w:val="TOC2"/>
        <w:tabs>
          <w:tab w:val="right" w:leader="dot" w:pos="8900"/>
        </w:tabs>
        <w:rPr>
          <w:ins w:id="118" w:author="Ryan Beck" w:date="2023-04-11T16:29:00Z"/>
          <w:rFonts w:asciiTheme="minorHAnsi" w:eastAsiaTheme="minorEastAsia" w:hAnsiTheme="minorHAnsi" w:cstheme="minorBidi"/>
          <w:smallCaps w:val="0"/>
          <w:noProof/>
          <w:sz w:val="22"/>
          <w:szCs w:val="22"/>
        </w:rPr>
      </w:pPr>
      <w:ins w:id="119"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"_Toc132123033"</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Live Mode - Description Tab</w:t>
        </w:r>
        <w:r>
          <w:rPr>
            <w:noProof/>
            <w:webHidden/>
          </w:rPr>
          <w:tab/>
        </w:r>
        <w:r>
          <w:rPr>
            <w:noProof/>
            <w:webHidden/>
          </w:rPr>
          <w:fldChar w:fldCharType="begin"/>
        </w:r>
        <w:r>
          <w:rPr>
            <w:noProof/>
            <w:webHidden/>
          </w:rPr>
          <w:instrText xml:space="preserve"> PAGEREF _Toc132123033 \h </w:instrText>
        </w:r>
      </w:ins>
      <w:r>
        <w:rPr>
          <w:noProof/>
          <w:webHidden/>
        </w:rPr>
      </w:r>
      <w:r>
        <w:rPr>
          <w:noProof/>
          <w:webHidden/>
        </w:rPr>
        <w:fldChar w:fldCharType="separate"/>
      </w:r>
      <w:ins w:id="120" w:author="Ryan Beck" w:date="2023-04-11T16:29:00Z">
        <w:r>
          <w:rPr>
            <w:noProof/>
            <w:webHidden/>
          </w:rPr>
          <w:t>60</w:t>
        </w:r>
        <w:r>
          <w:rPr>
            <w:noProof/>
            <w:webHidden/>
          </w:rPr>
          <w:fldChar w:fldCharType="end"/>
        </w:r>
        <w:r w:rsidRPr="00DA7178">
          <w:rPr>
            <w:rStyle w:val="Hyperlink"/>
            <w:noProof/>
          </w:rPr>
          <w:fldChar w:fldCharType="end"/>
        </w:r>
      </w:ins>
    </w:p>
    <w:p w14:paraId="38D8D223" w14:textId="6B356473" w:rsidR="00A94498" w:rsidRDefault="00A94498">
      <w:pPr>
        <w:pStyle w:val="TOC2"/>
        <w:tabs>
          <w:tab w:val="right" w:leader="dot" w:pos="8900"/>
        </w:tabs>
        <w:rPr>
          <w:ins w:id="121" w:author="Ryan Beck" w:date="2023-04-11T16:29:00Z"/>
          <w:rFonts w:asciiTheme="minorHAnsi" w:eastAsiaTheme="minorEastAsia" w:hAnsiTheme="minorHAnsi" w:cstheme="minorBidi"/>
          <w:smallCaps w:val="0"/>
          <w:noProof/>
          <w:sz w:val="22"/>
          <w:szCs w:val="22"/>
        </w:rPr>
      </w:pPr>
      <w:ins w:id="122"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"_Toc132123034"</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Verify the Virtual Profile</w:t>
        </w:r>
        <w:r>
          <w:rPr>
            <w:noProof/>
            <w:webHidden/>
          </w:rPr>
          <w:tab/>
        </w:r>
        <w:r>
          <w:rPr>
            <w:noProof/>
            <w:webHidden/>
          </w:rPr>
          <w:fldChar w:fldCharType="begin"/>
        </w:r>
        <w:r>
          <w:rPr>
            <w:noProof/>
            <w:webHidden/>
          </w:rPr>
          <w:instrText xml:space="preserve"> PAGEREF _Toc132123034 \h </w:instrText>
        </w:r>
      </w:ins>
      <w:r>
        <w:rPr>
          <w:noProof/>
          <w:webHidden/>
        </w:rPr>
      </w:r>
      <w:r>
        <w:rPr>
          <w:noProof/>
          <w:webHidden/>
        </w:rPr>
        <w:fldChar w:fldCharType="separate"/>
      </w:r>
      <w:ins w:id="123" w:author="Ryan Beck" w:date="2023-04-11T16:29:00Z">
        <w:r>
          <w:rPr>
            <w:noProof/>
            <w:webHidden/>
          </w:rPr>
          <w:t>60</w:t>
        </w:r>
        <w:r>
          <w:rPr>
            <w:noProof/>
            <w:webHidden/>
          </w:rPr>
          <w:fldChar w:fldCharType="end"/>
        </w:r>
        <w:r w:rsidRPr="00DA7178">
          <w:rPr>
            <w:rStyle w:val="Hyperlink"/>
            <w:noProof/>
          </w:rPr>
          <w:fldChar w:fldCharType="end"/>
        </w:r>
      </w:ins>
    </w:p>
    <w:p w14:paraId="710264A6" w14:textId="7BA9F979" w:rsidR="00A94498" w:rsidRDefault="00A94498">
      <w:pPr>
        <w:pStyle w:val="TOC2"/>
        <w:tabs>
          <w:tab w:val="right" w:leader="dot" w:pos="8900"/>
        </w:tabs>
        <w:rPr>
          <w:ins w:id="124" w:author="Ryan Beck" w:date="2023-04-11T16:29:00Z"/>
          <w:rFonts w:asciiTheme="minorHAnsi" w:eastAsiaTheme="minorEastAsia" w:hAnsiTheme="minorHAnsi" w:cstheme="minorBidi"/>
          <w:smallCaps w:val="0"/>
          <w:noProof/>
          <w:sz w:val="22"/>
          <w:szCs w:val="22"/>
        </w:rPr>
      </w:pPr>
      <w:ins w:id="125"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"_Toc132123035"</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Historical Mode</w:t>
        </w:r>
        <w:r>
          <w:rPr>
            <w:noProof/>
            <w:webHidden/>
          </w:rPr>
          <w:tab/>
        </w:r>
        <w:r>
          <w:rPr>
            <w:noProof/>
            <w:webHidden/>
          </w:rPr>
          <w:fldChar w:fldCharType="begin"/>
        </w:r>
        <w:r>
          <w:rPr>
            <w:noProof/>
            <w:webHidden/>
          </w:rPr>
          <w:instrText xml:space="preserve"> PAGEREF _Toc132123035 \h </w:instrText>
        </w:r>
      </w:ins>
      <w:r>
        <w:rPr>
          <w:noProof/>
          <w:webHidden/>
        </w:rPr>
      </w:r>
      <w:r>
        <w:rPr>
          <w:noProof/>
          <w:webHidden/>
        </w:rPr>
        <w:fldChar w:fldCharType="separate"/>
      </w:r>
      <w:ins w:id="126" w:author="Ryan Beck" w:date="2023-04-11T16:29:00Z">
        <w:r>
          <w:rPr>
            <w:noProof/>
            <w:webHidden/>
          </w:rPr>
          <w:t>63</w:t>
        </w:r>
        <w:r>
          <w:rPr>
            <w:noProof/>
            <w:webHidden/>
          </w:rPr>
          <w:fldChar w:fldCharType="end"/>
        </w:r>
        <w:r w:rsidRPr="00DA7178">
          <w:rPr>
            <w:rStyle w:val="Hyperlink"/>
            <w:noProof/>
          </w:rPr>
          <w:fldChar w:fldCharType="end"/>
        </w:r>
      </w:ins>
    </w:p>
    <w:p w14:paraId="03DC2FA4" w14:textId="66C7F2DA" w:rsidR="00A94498" w:rsidRDefault="00A94498">
      <w:pPr>
        <w:pStyle w:val="TOC2"/>
        <w:tabs>
          <w:tab w:val="right" w:leader="dot" w:pos="8900"/>
        </w:tabs>
        <w:rPr>
          <w:ins w:id="127" w:author="Ryan Beck" w:date="2023-04-11T16:29:00Z"/>
          <w:rFonts w:asciiTheme="minorHAnsi" w:eastAsiaTheme="minorEastAsia" w:hAnsiTheme="minorHAnsi" w:cstheme="minorBidi"/>
          <w:smallCaps w:val="0"/>
          <w:noProof/>
          <w:sz w:val="22"/>
          <w:szCs w:val="22"/>
        </w:rPr>
      </w:pPr>
      <w:ins w:id="128"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"_Toc132123036"</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Historical Mode - General Tab</w:t>
        </w:r>
        <w:r>
          <w:rPr>
            <w:noProof/>
            <w:webHidden/>
          </w:rPr>
          <w:tab/>
        </w:r>
        <w:r>
          <w:rPr>
            <w:noProof/>
            <w:webHidden/>
          </w:rPr>
          <w:fldChar w:fldCharType="begin"/>
        </w:r>
        <w:r>
          <w:rPr>
            <w:noProof/>
            <w:webHidden/>
          </w:rPr>
          <w:instrText xml:space="preserve"> PAGEREF _Toc132123036 \h </w:instrText>
        </w:r>
      </w:ins>
      <w:r>
        <w:rPr>
          <w:noProof/>
          <w:webHidden/>
        </w:rPr>
      </w:r>
      <w:r>
        <w:rPr>
          <w:noProof/>
          <w:webHidden/>
        </w:rPr>
        <w:fldChar w:fldCharType="separate"/>
      </w:r>
      <w:ins w:id="129" w:author="Ryan Beck" w:date="2023-04-11T16:29:00Z">
        <w:r>
          <w:rPr>
            <w:noProof/>
            <w:webHidden/>
          </w:rPr>
          <w:t>63</w:t>
        </w:r>
        <w:r>
          <w:rPr>
            <w:noProof/>
            <w:webHidden/>
          </w:rPr>
          <w:fldChar w:fldCharType="end"/>
        </w:r>
        <w:r w:rsidRPr="00DA7178">
          <w:rPr>
            <w:rStyle w:val="Hyperlink"/>
            <w:noProof/>
          </w:rPr>
          <w:fldChar w:fldCharType="end"/>
        </w:r>
      </w:ins>
    </w:p>
    <w:p w14:paraId="311C5975" w14:textId="7512D8F1" w:rsidR="00A94498" w:rsidRDefault="00A94498">
      <w:pPr>
        <w:pStyle w:val="TOC2"/>
        <w:tabs>
          <w:tab w:val="right" w:leader="dot" w:pos="8900"/>
        </w:tabs>
        <w:rPr>
          <w:ins w:id="130" w:author="Ryan Beck" w:date="2023-04-11T16:29:00Z"/>
          <w:rFonts w:asciiTheme="minorHAnsi" w:eastAsiaTheme="minorEastAsia" w:hAnsiTheme="minorHAnsi" w:cstheme="minorBidi"/>
          <w:smallCaps w:val="0"/>
          <w:noProof/>
          <w:sz w:val="22"/>
          <w:szCs w:val="22"/>
        </w:rPr>
      </w:pPr>
      <w:ins w:id="131"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"_Toc132123037"</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Historical Mode - Description Tab</w:t>
        </w:r>
        <w:r>
          <w:rPr>
            <w:noProof/>
            <w:webHidden/>
          </w:rPr>
          <w:tab/>
        </w:r>
        <w:r>
          <w:rPr>
            <w:noProof/>
            <w:webHidden/>
          </w:rPr>
          <w:fldChar w:fldCharType="begin"/>
        </w:r>
        <w:r>
          <w:rPr>
            <w:noProof/>
            <w:webHidden/>
          </w:rPr>
          <w:instrText xml:space="preserve"> PAGEREF _Toc132123037 \h </w:instrText>
        </w:r>
      </w:ins>
      <w:r>
        <w:rPr>
          <w:noProof/>
          <w:webHidden/>
        </w:rPr>
      </w:r>
      <w:r>
        <w:rPr>
          <w:noProof/>
          <w:webHidden/>
        </w:rPr>
        <w:fldChar w:fldCharType="separate"/>
      </w:r>
      <w:ins w:id="132" w:author="Ryan Beck" w:date="2023-04-11T16:29:00Z">
        <w:r>
          <w:rPr>
            <w:noProof/>
            <w:webHidden/>
          </w:rPr>
          <w:t>66</w:t>
        </w:r>
        <w:r>
          <w:rPr>
            <w:noProof/>
            <w:webHidden/>
          </w:rPr>
          <w:fldChar w:fldCharType="end"/>
        </w:r>
        <w:r w:rsidRPr="00DA7178">
          <w:rPr>
            <w:rStyle w:val="Hyperlink"/>
            <w:noProof/>
          </w:rPr>
          <w:fldChar w:fldCharType="end"/>
        </w:r>
      </w:ins>
    </w:p>
    <w:p w14:paraId="27A09DCB" w14:textId="7B08166C" w:rsidR="00A94498" w:rsidRDefault="00A94498">
      <w:pPr>
        <w:pStyle w:val="TOC1"/>
        <w:tabs>
          <w:tab w:val="right" w:leader="dot" w:pos="8900"/>
        </w:tabs>
        <w:rPr>
          <w:ins w:id="133" w:author="Ryan Beck" w:date="2023-04-11T16:29:00Z"/>
          <w:rFonts w:asciiTheme="minorHAnsi" w:eastAsiaTheme="minorEastAsia" w:hAnsiTheme="minorHAnsi" w:cstheme="minorBidi"/>
          <w:b w:val="0"/>
          <w:caps w:val="0"/>
          <w:noProof/>
          <w:sz w:val="22"/>
          <w:szCs w:val="22"/>
        </w:rPr>
      </w:pPr>
      <w:ins w:id="134"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"_Toc132123038"</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Password Protection</w:t>
        </w:r>
        <w:r>
          <w:rPr>
            <w:noProof/>
            <w:webHidden/>
          </w:rPr>
          <w:tab/>
        </w:r>
        <w:r>
          <w:rPr>
            <w:noProof/>
            <w:webHidden/>
          </w:rPr>
          <w:fldChar w:fldCharType="begin"/>
        </w:r>
        <w:r>
          <w:rPr>
            <w:noProof/>
            <w:webHidden/>
          </w:rPr>
          <w:instrText xml:space="preserve"> PAGEREF _Toc132123038 \h </w:instrText>
        </w:r>
      </w:ins>
      <w:r>
        <w:rPr>
          <w:noProof/>
          <w:webHidden/>
        </w:rPr>
      </w:r>
      <w:r>
        <w:rPr>
          <w:noProof/>
          <w:webHidden/>
        </w:rPr>
        <w:fldChar w:fldCharType="separate"/>
      </w:r>
      <w:ins w:id="135" w:author="Ryan Beck" w:date="2023-04-11T16:29:00Z">
        <w:r>
          <w:rPr>
            <w:noProof/>
            <w:webHidden/>
          </w:rPr>
          <w:t>67</w:t>
        </w:r>
        <w:r>
          <w:rPr>
            <w:noProof/>
            <w:webHidden/>
          </w:rPr>
          <w:fldChar w:fldCharType="end"/>
        </w:r>
        <w:r w:rsidRPr="00DA7178">
          <w:rPr>
            <w:rStyle w:val="Hyperlink"/>
            <w:noProof/>
          </w:rPr>
          <w:fldChar w:fldCharType="end"/>
        </w:r>
      </w:ins>
    </w:p>
    <w:p w14:paraId="57D248BD" w14:textId="2CE8B418" w:rsidR="00A94498" w:rsidRDefault="00A94498">
      <w:pPr>
        <w:pStyle w:val="TOC1"/>
        <w:tabs>
          <w:tab w:val="right" w:leader="dot" w:pos="8900"/>
        </w:tabs>
        <w:rPr>
          <w:ins w:id="136" w:author="Ryan Beck" w:date="2023-04-11T16:29:00Z"/>
          <w:rFonts w:asciiTheme="minorHAnsi" w:eastAsiaTheme="minorEastAsia" w:hAnsiTheme="minorHAnsi" w:cstheme="minorBidi"/>
          <w:b w:val="0"/>
          <w:caps w:val="0"/>
          <w:noProof/>
          <w:sz w:val="22"/>
          <w:szCs w:val="22"/>
        </w:rPr>
      </w:pPr>
      <w:ins w:id="137"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"_Toc132123039"</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Printing</w:t>
        </w:r>
        <w:r>
          <w:rPr>
            <w:noProof/>
            <w:webHidden/>
          </w:rPr>
          <w:tab/>
        </w:r>
        <w:r>
          <w:rPr>
            <w:noProof/>
            <w:webHidden/>
          </w:rPr>
          <w:fldChar w:fldCharType="begin"/>
        </w:r>
        <w:r>
          <w:rPr>
            <w:noProof/>
            <w:webHidden/>
          </w:rPr>
          <w:instrText xml:space="preserve"> PAGEREF _Toc132123039 \h </w:instrText>
        </w:r>
      </w:ins>
      <w:r>
        <w:rPr>
          <w:noProof/>
          <w:webHidden/>
        </w:rPr>
      </w:r>
      <w:r>
        <w:rPr>
          <w:noProof/>
          <w:webHidden/>
        </w:rPr>
        <w:fldChar w:fldCharType="separate"/>
      </w:r>
      <w:ins w:id="138" w:author="Ryan Beck" w:date="2023-04-11T16:29:00Z">
        <w:r>
          <w:rPr>
            <w:noProof/>
            <w:webHidden/>
          </w:rPr>
          <w:t>68</w:t>
        </w:r>
        <w:r>
          <w:rPr>
            <w:noProof/>
            <w:webHidden/>
          </w:rPr>
          <w:fldChar w:fldCharType="end"/>
        </w:r>
        <w:r w:rsidRPr="00DA7178">
          <w:rPr>
            <w:rStyle w:val="Hyperlink"/>
            <w:noProof/>
          </w:rPr>
          <w:fldChar w:fldCharType="end"/>
        </w:r>
      </w:ins>
    </w:p>
    <w:p w14:paraId="393D6C41" w14:textId="09D028DC" w:rsidR="00A94498" w:rsidRDefault="00A94498">
      <w:pPr>
        <w:pStyle w:val="TOC2"/>
        <w:tabs>
          <w:tab w:val="right" w:leader="dot" w:pos="8900"/>
        </w:tabs>
        <w:rPr>
          <w:ins w:id="139" w:author="Ryan Beck" w:date="2023-04-11T16:29:00Z"/>
          <w:rFonts w:asciiTheme="minorHAnsi" w:eastAsiaTheme="minorEastAsia" w:hAnsiTheme="minorHAnsi" w:cstheme="minorBidi"/>
          <w:smallCaps w:val="0"/>
          <w:noProof/>
          <w:sz w:val="22"/>
          <w:szCs w:val="22"/>
        </w:rPr>
      </w:pPr>
      <w:ins w:id="140"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"_Toc132123040"</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Portrait Mode</w:t>
        </w:r>
        <w:r>
          <w:rPr>
            <w:noProof/>
            <w:webHidden/>
          </w:rPr>
          <w:tab/>
        </w:r>
        <w:r>
          <w:rPr>
            <w:noProof/>
            <w:webHidden/>
          </w:rPr>
          <w:fldChar w:fldCharType="begin"/>
        </w:r>
        <w:r>
          <w:rPr>
            <w:noProof/>
            <w:webHidden/>
          </w:rPr>
          <w:instrText xml:space="preserve"> PAGEREF _Toc132123040 \h </w:instrText>
        </w:r>
      </w:ins>
      <w:r>
        <w:rPr>
          <w:noProof/>
          <w:webHidden/>
        </w:rPr>
      </w:r>
      <w:r>
        <w:rPr>
          <w:noProof/>
          <w:webHidden/>
        </w:rPr>
        <w:fldChar w:fldCharType="separate"/>
      </w:r>
      <w:ins w:id="141" w:author="Ryan Beck" w:date="2023-04-11T16:29:00Z">
        <w:r>
          <w:rPr>
            <w:noProof/>
            <w:webHidden/>
          </w:rPr>
          <w:t>68</w:t>
        </w:r>
        <w:r>
          <w:rPr>
            <w:noProof/>
            <w:webHidden/>
          </w:rPr>
          <w:fldChar w:fldCharType="end"/>
        </w:r>
        <w:r w:rsidRPr="00DA7178">
          <w:rPr>
            <w:rStyle w:val="Hyperlink"/>
            <w:noProof/>
          </w:rPr>
          <w:fldChar w:fldCharType="end"/>
        </w:r>
      </w:ins>
    </w:p>
    <w:p w14:paraId="046EBB2E" w14:textId="077A1684" w:rsidR="00A94498" w:rsidRDefault="00A94498">
      <w:pPr>
        <w:pStyle w:val="TOC2"/>
        <w:tabs>
          <w:tab w:val="right" w:leader="dot" w:pos="8900"/>
        </w:tabs>
        <w:rPr>
          <w:ins w:id="142" w:author="Ryan Beck" w:date="2023-04-11T16:29:00Z"/>
          <w:rFonts w:asciiTheme="minorHAnsi" w:eastAsiaTheme="minorEastAsia" w:hAnsiTheme="minorHAnsi" w:cstheme="minorBidi"/>
          <w:smallCaps w:val="0"/>
          <w:noProof/>
          <w:sz w:val="22"/>
          <w:szCs w:val="22"/>
        </w:rPr>
      </w:pPr>
      <w:ins w:id="143"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"_Toc132123041"</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Landscape Mode</w:t>
        </w:r>
        <w:r>
          <w:rPr>
            <w:noProof/>
            <w:webHidden/>
          </w:rPr>
          <w:tab/>
        </w:r>
        <w:r>
          <w:rPr>
            <w:noProof/>
            <w:webHidden/>
          </w:rPr>
          <w:fldChar w:fldCharType="begin"/>
        </w:r>
        <w:r>
          <w:rPr>
            <w:noProof/>
            <w:webHidden/>
          </w:rPr>
          <w:instrText xml:space="preserve"> PAGEREF _Toc132123041 \h </w:instrText>
        </w:r>
      </w:ins>
      <w:r>
        <w:rPr>
          <w:noProof/>
          <w:webHidden/>
        </w:rPr>
      </w:r>
      <w:r>
        <w:rPr>
          <w:noProof/>
          <w:webHidden/>
        </w:rPr>
        <w:fldChar w:fldCharType="separate"/>
      </w:r>
      <w:ins w:id="144" w:author="Ryan Beck" w:date="2023-04-11T16:29:00Z">
        <w:r>
          <w:rPr>
            <w:noProof/>
            <w:webHidden/>
          </w:rPr>
          <w:t>69</w:t>
        </w:r>
        <w:r>
          <w:rPr>
            <w:noProof/>
            <w:webHidden/>
          </w:rPr>
          <w:fldChar w:fldCharType="end"/>
        </w:r>
        <w:r w:rsidRPr="00DA7178">
          <w:rPr>
            <w:rStyle w:val="Hyperlink"/>
            <w:noProof/>
          </w:rPr>
          <w:fldChar w:fldCharType="end"/>
        </w:r>
      </w:ins>
    </w:p>
    <w:p w14:paraId="270F84B7" w14:textId="1CCC9814" w:rsidR="00A94498" w:rsidRDefault="00A94498">
      <w:pPr>
        <w:pStyle w:val="TOC1"/>
        <w:tabs>
          <w:tab w:val="right" w:leader="dot" w:pos="8900"/>
        </w:tabs>
        <w:rPr>
          <w:ins w:id="145" w:author="Ryan Beck" w:date="2023-04-11T16:29:00Z"/>
          <w:rFonts w:asciiTheme="minorHAnsi" w:eastAsiaTheme="minorEastAsia" w:hAnsiTheme="minorHAnsi" w:cstheme="minorBidi"/>
          <w:b w:val="0"/>
          <w:caps w:val="0"/>
          <w:noProof/>
          <w:sz w:val="22"/>
          <w:szCs w:val="22"/>
        </w:rPr>
      </w:pPr>
      <w:ins w:id="146" w:author="Ryan Beck" w:date="2023-04-11T16:29:00Z">
        <w:r w:rsidRPr="00DA7178">
          <w:rPr>
            <w:rStyle w:val="Hyperlink"/>
            <w:noProof/>
          </w:rPr>
          <w:lastRenderedPageBreak/>
          <w:fldChar w:fldCharType="begin"/>
        </w:r>
        <w:r w:rsidRPr="00DA7178">
          <w:rPr>
            <w:rStyle w:val="Hyperlink"/>
            <w:noProof/>
          </w:rPr>
          <w:instrText xml:space="preserve"> </w:instrText>
        </w:r>
        <w:r>
          <w:rPr>
            <w:noProof/>
          </w:rPr>
          <w:instrText>HYPERLINK \l "_Toc132123042"</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Write Data to and View Data Over a Network</w:t>
        </w:r>
        <w:r>
          <w:rPr>
            <w:noProof/>
            <w:webHidden/>
          </w:rPr>
          <w:tab/>
        </w:r>
        <w:r>
          <w:rPr>
            <w:noProof/>
            <w:webHidden/>
          </w:rPr>
          <w:fldChar w:fldCharType="begin"/>
        </w:r>
        <w:r>
          <w:rPr>
            <w:noProof/>
            <w:webHidden/>
          </w:rPr>
          <w:instrText xml:space="preserve"> PAGEREF _Toc132123042 \h </w:instrText>
        </w:r>
      </w:ins>
      <w:r>
        <w:rPr>
          <w:noProof/>
          <w:webHidden/>
        </w:rPr>
      </w:r>
      <w:r>
        <w:rPr>
          <w:noProof/>
          <w:webHidden/>
        </w:rPr>
        <w:fldChar w:fldCharType="separate"/>
      </w:r>
      <w:ins w:id="147" w:author="Ryan Beck" w:date="2023-04-11T16:29:00Z">
        <w:r>
          <w:rPr>
            <w:noProof/>
            <w:webHidden/>
          </w:rPr>
          <w:t>70</w:t>
        </w:r>
        <w:r>
          <w:rPr>
            <w:noProof/>
            <w:webHidden/>
          </w:rPr>
          <w:fldChar w:fldCharType="end"/>
        </w:r>
        <w:r w:rsidRPr="00DA7178">
          <w:rPr>
            <w:rStyle w:val="Hyperlink"/>
            <w:noProof/>
          </w:rPr>
          <w:fldChar w:fldCharType="end"/>
        </w:r>
      </w:ins>
    </w:p>
    <w:p w14:paraId="19633261" w14:textId="5476312F" w:rsidR="00A94498" w:rsidRDefault="00A94498">
      <w:pPr>
        <w:pStyle w:val="TOC2"/>
        <w:tabs>
          <w:tab w:val="right" w:leader="dot" w:pos="8900"/>
        </w:tabs>
        <w:rPr>
          <w:ins w:id="148" w:author="Ryan Beck" w:date="2023-04-11T16:29:00Z"/>
          <w:rFonts w:asciiTheme="minorHAnsi" w:eastAsiaTheme="minorEastAsia" w:hAnsiTheme="minorHAnsi" w:cstheme="minorBidi"/>
          <w:smallCaps w:val="0"/>
          <w:noProof/>
          <w:sz w:val="22"/>
          <w:szCs w:val="22"/>
        </w:rPr>
      </w:pPr>
      <w:ins w:id="149"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"_Toc132123043"</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Write Data to a Network Drive</w:t>
        </w:r>
        <w:r>
          <w:rPr>
            <w:noProof/>
            <w:webHidden/>
          </w:rPr>
          <w:tab/>
        </w:r>
        <w:r>
          <w:rPr>
            <w:noProof/>
            <w:webHidden/>
          </w:rPr>
          <w:fldChar w:fldCharType="begin"/>
        </w:r>
        <w:r>
          <w:rPr>
            <w:noProof/>
            <w:webHidden/>
          </w:rPr>
          <w:instrText xml:space="preserve"> PAGEREF _Toc132123043 \h </w:instrText>
        </w:r>
      </w:ins>
      <w:r>
        <w:rPr>
          <w:noProof/>
          <w:webHidden/>
        </w:rPr>
      </w:r>
      <w:r>
        <w:rPr>
          <w:noProof/>
          <w:webHidden/>
        </w:rPr>
        <w:fldChar w:fldCharType="separate"/>
      </w:r>
      <w:ins w:id="150" w:author="Ryan Beck" w:date="2023-04-11T16:29:00Z">
        <w:r>
          <w:rPr>
            <w:noProof/>
            <w:webHidden/>
          </w:rPr>
          <w:t>70</w:t>
        </w:r>
        <w:r>
          <w:rPr>
            <w:noProof/>
            <w:webHidden/>
          </w:rPr>
          <w:fldChar w:fldCharType="end"/>
        </w:r>
        <w:r w:rsidRPr="00DA7178">
          <w:rPr>
            <w:rStyle w:val="Hyperlink"/>
            <w:noProof/>
          </w:rPr>
          <w:fldChar w:fldCharType="end"/>
        </w:r>
      </w:ins>
    </w:p>
    <w:p w14:paraId="0D907B2C" w14:textId="3D1F15A1" w:rsidR="00A94498" w:rsidRDefault="00A94498">
      <w:pPr>
        <w:pStyle w:val="TOC2"/>
        <w:tabs>
          <w:tab w:val="right" w:leader="dot" w:pos="8900"/>
        </w:tabs>
        <w:rPr>
          <w:ins w:id="151" w:author="Ryan Beck" w:date="2023-04-11T16:29:00Z"/>
          <w:rFonts w:asciiTheme="minorHAnsi" w:eastAsiaTheme="minorEastAsia" w:hAnsiTheme="minorHAnsi" w:cstheme="minorBidi"/>
          <w:smallCaps w:val="0"/>
          <w:noProof/>
          <w:sz w:val="22"/>
          <w:szCs w:val="22"/>
        </w:rPr>
      </w:pPr>
      <w:ins w:id="152"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"_Toc132123044"</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Viewing Historical Data</w:t>
        </w:r>
        <w:r>
          <w:rPr>
            <w:noProof/>
            <w:webHidden/>
          </w:rPr>
          <w:tab/>
        </w:r>
        <w:r>
          <w:rPr>
            <w:noProof/>
            <w:webHidden/>
          </w:rPr>
          <w:fldChar w:fldCharType="begin"/>
        </w:r>
        <w:r>
          <w:rPr>
            <w:noProof/>
            <w:webHidden/>
          </w:rPr>
          <w:instrText xml:space="preserve"> PAGEREF _Toc132123044 \h </w:instrText>
        </w:r>
      </w:ins>
      <w:r>
        <w:rPr>
          <w:noProof/>
          <w:webHidden/>
        </w:rPr>
      </w:r>
      <w:r>
        <w:rPr>
          <w:noProof/>
          <w:webHidden/>
        </w:rPr>
        <w:fldChar w:fldCharType="separate"/>
      </w:r>
      <w:ins w:id="153" w:author="Ryan Beck" w:date="2023-04-11T16:29:00Z">
        <w:r>
          <w:rPr>
            <w:noProof/>
            <w:webHidden/>
          </w:rPr>
          <w:t>73</w:t>
        </w:r>
        <w:r>
          <w:rPr>
            <w:noProof/>
            <w:webHidden/>
          </w:rPr>
          <w:fldChar w:fldCharType="end"/>
        </w:r>
        <w:r w:rsidRPr="00DA7178">
          <w:rPr>
            <w:rStyle w:val="Hyperlink"/>
            <w:noProof/>
          </w:rPr>
          <w:fldChar w:fldCharType="end"/>
        </w:r>
      </w:ins>
    </w:p>
    <w:p w14:paraId="7AD208D8" w14:textId="53B57EDB" w:rsidR="00A94498" w:rsidRDefault="00A94498">
      <w:pPr>
        <w:pStyle w:val="TOC1"/>
        <w:tabs>
          <w:tab w:val="right" w:leader="dot" w:pos="8900"/>
        </w:tabs>
        <w:rPr>
          <w:ins w:id="154" w:author="Ryan Beck" w:date="2023-04-11T16:29:00Z"/>
          <w:rFonts w:asciiTheme="minorHAnsi" w:eastAsiaTheme="minorEastAsia" w:hAnsiTheme="minorHAnsi" w:cstheme="minorBidi"/>
          <w:b w:val="0"/>
          <w:caps w:val="0"/>
          <w:noProof/>
          <w:sz w:val="22"/>
          <w:szCs w:val="22"/>
        </w:rPr>
      </w:pPr>
      <w:ins w:id="155"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"_Toc132123045"</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Messages During Profiling and Baseline Profiling</w:t>
        </w:r>
        <w:r>
          <w:rPr>
            <w:noProof/>
            <w:webHidden/>
          </w:rPr>
          <w:tab/>
        </w:r>
        <w:r>
          <w:rPr>
            <w:noProof/>
            <w:webHidden/>
          </w:rPr>
          <w:fldChar w:fldCharType="begin"/>
        </w:r>
        <w:r>
          <w:rPr>
            <w:noProof/>
            <w:webHidden/>
          </w:rPr>
          <w:instrText xml:space="preserve"> PAGEREF _Toc132123045 \h </w:instrText>
        </w:r>
      </w:ins>
      <w:r>
        <w:rPr>
          <w:noProof/>
          <w:webHidden/>
        </w:rPr>
      </w:r>
      <w:r>
        <w:rPr>
          <w:noProof/>
          <w:webHidden/>
        </w:rPr>
        <w:fldChar w:fldCharType="separate"/>
      </w:r>
      <w:ins w:id="156" w:author="Ryan Beck" w:date="2023-04-11T16:29:00Z">
        <w:r>
          <w:rPr>
            <w:noProof/>
            <w:webHidden/>
          </w:rPr>
          <w:t>74</w:t>
        </w:r>
        <w:r>
          <w:rPr>
            <w:noProof/>
            <w:webHidden/>
          </w:rPr>
          <w:fldChar w:fldCharType="end"/>
        </w:r>
        <w:r w:rsidRPr="00DA7178">
          <w:rPr>
            <w:rStyle w:val="Hyperlink"/>
            <w:noProof/>
          </w:rPr>
          <w:fldChar w:fldCharType="end"/>
        </w:r>
      </w:ins>
    </w:p>
    <w:p w14:paraId="66AA39B5" w14:textId="3F3E6C26" w:rsidR="00A94498" w:rsidRDefault="00A94498">
      <w:pPr>
        <w:pStyle w:val="TOC2"/>
        <w:tabs>
          <w:tab w:val="right" w:leader="dot" w:pos="8900"/>
        </w:tabs>
        <w:rPr>
          <w:ins w:id="157" w:author="Ryan Beck" w:date="2023-04-11T16:29:00Z"/>
          <w:rFonts w:asciiTheme="minorHAnsi" w:eastAsiaTheme="minorEastAsia" w:hAnsiTheme="minorHAnsi" w:cstheme="minorBidi"/>
          <w:smallCaps w:val="0"/>
          <w:noProof/>
          <w:sz w:val="22"/>
          <w:szCs w:val="22"/>
        </w:rPr>
      </w:pPr>
      <w:ins w:id="158"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"_Toc132123046"</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System Messages and Alarms</w:t>
        </w:r>
        <w:r>
          <w:rPr>
            <w:noProof/>
            <w:webHidden/>
          </w:rPr>
          <w:tab/>
        </w:r>
        <w:r>
          <w:rPr>
            <w:noProof/>
            <w:webHidden/>
          </w:rPr>
          <w:fldChar w:fldCharType="begin"/>
        </w:r>
        <w:r>
          <w:rPr>
            <w:noProof/>
            <w:webHidden/>
          </w:rPr>
          <w:instrText xml:space="preserve"> PAGEREF _Toc132123046 \h </w:instrText>
        </w:r>
      </w:ins>
      <w:r>
        <w:rPr>
          <w:noProof/>
          <w:webHidden/>
        </w:rPr>
      </w:r>
      <w:r>
        <w:rPr>
          <w:noProof/>
          <w:webHidden/>
        </w:rPr>
        <w:fldChar w:fldCharType="separate"/>
      </w:r>
      <w:ins w:id="159" w:author="Ryan Beck" w:date="2023-04-11T16:29:00Z">
        <w:r>
          <w:rPr>
            <w:noProof/>
            <w:webHidden/>
          </w:rPr>
          <w:t>74</w:t>
        </w:r>
        <w:r>
          <w:rPr>
            <w:noProof/>
            <w:webHidden/>
          </w:rPr>
          <w:fldChar w:fldCharType="end"/>
        </w:r>
        <w:r w:rsidRPr="00DA7178">
          <w:rPr>
            <w:rStyle w:val="Hyperlink"/>
            <w:noProof/>
          </w:rPr>
          <w:fldChar w:fldCharType="end"/>
        </w:r>
      </w:ins>
    </w:p>
    <w:p w14:paraId="2B74BCAE" w14:textId="6B3DC3A5" w:rsidR="00A94498" w:rsidRDefault="00A94498">
      <w:pPr>
        <w:pStyle w:val="TOC2"/>
        <w:tabs>
          <w:tab w:val="right" w:leader="dot" w:pos="8900"/>
        </w:tabs>
        <w:rPr>
          <w:ins w:id="160" w:author="Ryan Beck" w:date="2023-04-11T16:29:00Z"/>
          <w:rFonts w:asciiTheme="minorHAnsi" w:eastAsiaTheme="minorEastAsia" w:hAnsiTheme="minorHAnsi" w:cstheme="minorBidi"/>
          <w:smallCaps w:val="0"/>
          <w:noProof/>
          <w:sz w:val="22"/>
          <w:szCs w:val="22"/>
        </w:rPr>
      </w:pPr>
      <w:ins w:id="161"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"_Toc132123047"</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Alarms and Messages During Virtual Profiling</w:t>
        </w:r>
        <w:r>
          <w:rPr>
            <w:noProof/>
            <w:webHidden/>
          </w:rPr>
          <w:tab/>
        </w:r>
        <w:r>
          <w:rPr>
            <w:noProof/>
            <w:webHidden/>
          </w:rPr>
          <w:fldChar w:fldCharType="begin"/>
        </w:r>
        <w:r>
          <w:rPr>
            <w:noProof/>
            <w:webHidden/>
          </w:rPr>
          <w:instrText xml:space="preserve"> PAGEREF _Toc132123047 \h </w:instrText>
        </w:r>
      </w:ins>
      <w:r>
        <w:rPr>
          <w:noProof/>
          <w:webHidden/>
        </w:rPr>
      </w:r>
      <w:r>
        <w:rPr>
          <w:noProof/>
          <w:webHidden/>
        </w:rPr>
        <w:fldChar w:fldCharType="separate"/>
      </w:r>
      <w:ins w:id="162" w:author="Ryan Beck" w:date="2023-04-11T16:29:00Z">
        <w:r>
          <w:rPr>
            <w:noProof/>
            <w:webHidden/>
          </w:rPr>
          <w:t>75</w:t>
        </w:r>
        <w:r>
          <w:rPr>
            <w:noProof/>
            <w:webHidden/>
          </w:rPr>
          <w:fldChar w:fldCharType="end"/>
        </w:r>
        <w:r w:rsidRPr="00DA7178">
          <w:rPr>
            <w:rStyle w:val="Hyperlink"/>
            <w:noProof/>
          </w:rPr>
          <w:fldChar w:fldCharType="end"/>
        </w:r>
      </w:ins>
    </w:p>
    <w:p w14:paraId="38773694" w14:textId="64DCE8B3" w:rsidR="00A94498" w:rsidRDefault="00A94498">
      <w:pPr>
        <w:pStyle w:val="TOC1"/>
        <w:tabs>
          <w:tab w:val="right" w:leader="dot" w:pos="8900"/>
        </w:tabs>
        <w:rPr>
          <w:ins w:id="163" w:author="Ryan Beck" w:date="2023-04-11T16:29:00Z"/>
          <w:rFonts w:asciiTheme="minorHAnsi" w:eastAsiaTheme="minorEastAsia" w:hAnsiTheme="minorHAnsi" w:cstheme="minorBidi"/>
          <w:b w:val="0"/>
          <w:caps w:val="0"/>
          <w:noProof/>
          <w:sz w:val="22"/>
          <w:szCs w:val="22"/>
        </w:rPr>
      </w:pPr>
      <w:ins w:id="164"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"_Toc132123048"</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Communicate with Oven Controllers</w:t>
        </w:r>
        <w:r>
          <w:rPr>
            <w:noProof/>
            <w:webHidden/>
          </w:rPr>
          <w:tab/>
        </w:r>
        <w:r>
          <w:rPr>
            <w:noProof/>
            <w:webHidden/>
          </w:rPr>
          <w:fldChar w:fldCharType="begin"/>
        </w:r>
        <w:r>
          <w:rPr>
            <w:noProof/>
            <w:webHidden/>
          </w:rPr>
          <w:instrText xml:space="preserve"> PAGEREF _Toc132123048 \h </w:instrText>
        </w:r>
      </w:ins>
      <w:r>
        <w:rPr>
          <w:noProof/>
          <w:webHidden/>
        </w:rPr>
      </w:r>
      <w:r>
        <w:rPr>
          <w:noProof/>
          <w:webHidden/>
        </w:rPr>
        <w:fldChar w:fldCharType="separate"/>
      </w:r>
      <w:ins w:id="165" w:author="Ryan Beck" w:date="2023-04-11T16:29:00Z">
        <w:r>
          <w:rPr>
            <w:noProof/>
            <w:webHidden/>
          </w:rPr>
          <w:t>76</w:t>
        </w:r>
        <w:r>
          <w:rPr>
            <w:noProof/>
            <w:webHidden/>
          </w:rPr>
          <w:fldChar w:fldCharType="end"/>
        </w:r>
        <w:r w:rsidRPr="00DA7178">
          <w:rPr>
            <w:rStyle w:val="Hyperlink"/>
            <w:noProof/>
          </w:rPr>
          <w:fldChar w:fldCharType="end"/>
        </w:r>
      </w:ins>
    </w:p>
    <w:p w14:paraId="50759DA9" w14:textId="2B40E166" w:rsidR="00A94498" w:rsidRDefault="00A94498">
      <w:pPr>
        <w:pStyle w:val="TOC2"/>
        <w:tabs>
          <w:tab w:val="right" w:leader="dot" w:pos="8900"/>
        </w:tabs>
        <w:rPr>
          <w:ins w:id="166" w:author="Ryan Beck" w:date="2023-04-11T16:29:00Z"/>
          <w:rFonts w:asciiTheme="minorHAnsi" w:eastAsiaTheme="minorEastAsia" w:hAnsiTheme="minorHAnsi" w:cstheme="minorBidi"/>
          <w:smallCaps w:val="0"/>
          <w:noProof/>
          <w:sz w:val="22"/>
          <w:szCs w:val="22"/>
        </w:rPr>
      </w:pPr>
      <w:ins w:id="167"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"_Toc132123049"</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Confirm Oven Communications</w:t>
        </w:r>
        <w:r>
          <w:rPr>
            <w:noProof/>
            <w:webHidden/>
          </w:rPr>
          <w:tab/>
        </w:r>
        <w:r>
          <w:rPr>
            <w:noProof/>
            <w:webHidden/>
          </w:rPr>
          <w:fldChar w:fldCharType="begin"/>
        </w:r>
        <w:r>
          <w:rPr>
            <w:noProof/>
            <w:webHidden/>
          </w:rPr>
          <w:instrText xml:space="preserve"> PAGEREF _Toc132123049 \h </w:instrText>
        </w:r>
      </w:ins>
      <w:r>
        <w:rPr>
          <w:noProof/>
          <w:webHidden/>
        </w:rPr>
      </w:r>
      <w:r>
        <w:rPr>
          <w:noProof/>
          <w:webHidden/>
        </w:rPr>
        <w:fldChar w:fldCharType="separate"/>
      </w:r>
      <w:ins w:id="168" w:author="Ryan Beck" w:date="2023-04-11T16:29:00Z">
        <w:r>
          <w:rPr>
            <w:noProof/>
            <w:webHidden/>
          </w:rPr>
          <w:t>77</w:t>
        </w:r>
        <w:r>
          <w:rPr>
            <w:noProof/>
            <w:webHidden/>
          </w:rPr>
          <w:fldChar w:fldCharType="end"/>
        </w:r>
        <w:r w:rsidRPr="00DA7178">
          <w:rPr>
            <w:rStyle w:val="Hyperlink"/>
            <w:noProof/>
          </w:rPr>
          <w:fldChar w:fldCharType="end"/>
        </w:r>
      </w:ins>
    </w:p>
    <w:p w14:paraId="4B2E4AB0" w14:textId="4E3428CA" w:rsidR="00A94498" w:rsidRDefault="00A94498">
      <w:pPr>
        <w:pStyle w:val="TOC2"/>
        <w:tabs>
          <w:tab w:val="right" w:leader="dot" w:pos="8900"/>
        </w:tabs>
        <w:rPr>
          <w:ins w:id="169" w:author="Ryan Beck" w:date="2023-04-11T16:29:00Z"/>
          <w:rFonts w:asciiTheme="minorHAnsi" w:eastAsiaTheme="minorEastAsia" w:hAnsiTheme="minorHAnsi" w:cstheme="minorBidi"/>
          <w:smallCaps w:val="0"/>
          <w:noProof/>
          <w:sz w:val="22"/>
          <w:szCs w:val="22"/>
        </w:rPr>
      </w:pPr>
      <w:ins w:id="170"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"_Toc132123050"</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Configure Software for Oven Communication</w:t>
        </w:r>
        <w:r>
          <w:rPr>
            <w:noProof/>
            <w:webHidden/>
          </w:rPr>
          <w:tab/>
        </w:r>
        <w:r>
          <w:rPr>
            <w:noProof/>
            <w:webHidden/>
          </w:rPr>
          <w:fldChar w:fldCharType="begin"/>
        </w:r>
        <w:r>
          <w:rPr>
            <w:noProof/>
            <w:webHidden/>
          </w:rPr>
          <w:instrText xml:space="preserve"> PAGEREF _Toc132123050 \h </w:instrText>
        </w:r>
      </w:ins>
      <w:r>
        <w:rPr>
          <w:noProof/>
          <w:webHidden/>
        </w:rPr>
      </w:r>
      <w:r>
        <w:rPr>
          <w:noProof/>
          <w:webHidden/>
        </w:rPr>
        <w:fldChar w:fldCharType="separate"/>
      </w:r>
      <w:ins w:id="171" w:author="Ryan Beck" w:date="2023-04-11T16:29:00Z">
        <w:r>
          <w:rPr>
            <w:noProof/>
            <w:webHidden/>
          </w:rPr>
          <w:t>78</w:t>
        </w:r>
        <w:r>
          <w:rPr>
            <w:noProof/>
            <w:webHidden/>
          </w:rPr>
          <w:fldChar w:fldCharType="end"/>
        </w:r>
        <w:r w:rsidRPr="00DA7178">
          <w:rPr>
            <w:rStyle w:val="Hyperlink"/>
            <w:noProof/>
          </w:rPr>
          <w:fldChar w:fldCharType="end"/>
        </w:r>
      </w:ins>
    </w:p>
    <w:p w14:paraId="49F42A2A" w14:textId="2B3798A6" w:rsidR="00A94498" w:rsidRDefault="00A94498">
      <w:pPr>
        <w:pStyle w:val="TOC2"/>
        <w:tabs>
          <w:tab w:val="right" w:leader="dot" w:pos="8900"/>
        </w:tabs>
        <w:rPr>
          <w:ins w:id="172" w:author="Ryan Beck" w:date="2023-04-11T16:29:00Z"/>
          <w:rFonts w:asciiTheme="minorHAnsi" w:eastAsiaTheme="minorEastAsia" w:hAnsiTheme="minorHAnsi" w:cstheme="minorBidi"/>
          <w:smallCaps w:val="0"/>
          <w:noProof/>
          <w:sz w:val="22"/>
          <w:szCs w:val="22"/>
        </w:rPr>
      </w:pPr>
      <w:ins w:id="173"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"_Toc132123051"</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Use a Base Oven Recipe with Oven Communication</w:t>
        </w:r>
        <w:r>
          <w:rPr>
            <w:noProof/>
            <w:webHidden/>
          </w:rPr>
          <w:tab/>
        </w:r>
        <w:r>
          <w:rPr>
            <w:noProof/>
            <w:webHidden/>
          </w:rPr>
          <w:fldChar w:fldCharType="begin"/>
        </w:r>
        <w:r>
          <w:rPr>
            <w:noProof/>
            <w:webHidden/>
          </w:rPr>
          <w:instrText xml:space="preserve"> PAGEREF _Toc132123051 \h </w:instrText>
        </w:r>
      </w:ins>
      <w:r>
        <w:rPr>
          <w:noProof/>
          <w:webHidden/>
        </w:rPr>
      </w:r>
      <w:r>
        <w:rPr>
          <w:noProof/>
          <w:webHidden/>
        </w:rPr>
        <w:fldChar w:fldCharType="separate"/>
      </w:r>
      <w:ins w:id="174" w:author="Ryan Beck" w:date="2023-04-11T16:29:00Z">
        <w:r>
          <w:rPr>
            <w:noProof/>
            <w:webHidden/>
          </w:rPr>
          <w:t>78</w:t>
        </w:r>
        <w:r>
          <w:rPr>
            <w:noProof/>
            <w:webHidden/>
          </w:rPr>
          <w:fldChar w:fldCharType="end"/>
        </w:r>
        <w:r w:rsidRPr="00DA7178">
          <w:rPr>
            <w:rStyle w:val="Hyperlink"/>
            <w:noProof/>
          </w:rPr>
          <w:fldChar w:fldCharType="end"/>
        </w:r>
      </w:ins>
    </w:p>
    <w:p w14:paraId="37025A23" w14:textId="6B456EF4" w:rsidR="00A94498" w:rsidRDefault="00A94498">
      <w:pPr>
        <w:pStyle w:val="TOC2"/>
        <w:tabs>
          <w:tab w:val="right" w:leader="dot" w:pos="8900"/>
        </w:tabs>
        <w:rPr>
          <w:ins w:id="175" w:author="Ryan Beck" w:date="2023-04-11T16:29:00Z"/>
          <w:rFonts w:asciiTheme="minorHAnsi" w:eastAsiaTheme="minorEastAsia" w:hAnsiTheme="minorHAnsi" w:cstheme="minorBidi"/>
          <w:smallCaps w:val="0"/>
          <w:noProof/>
          <w:sz w:val="22"/>
          <w:szCs w:val="22"/>
        </w:rPr>
      </w:pPr>
      <w:ins w:id="176"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"_Toc132123052"</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Run a Profile using Oven Communication</w:t>
        </w:r>
        <w:r>
          <w:rPr>
            <w:noProof/>
            <w:webHidden/>
          </w:rPr>
          <w:tab/>
        </w:r>
        <w:r>
          <w:rPr>
            <w:noProof/>
            <w:webHidden/>
          </w:rPr>
          <w:fldChar w:fldCharType="begin"/>
        </w:r>
        <w:r>
          <w:rPr>
            <w:noProof/>
            <w:webHidden/>
          </w:rPr>
          <w:instrText xml:space="preserve"> PAGEREF _Toc132123052 \h </w:instrText>
        </w:r>
      </w:ins>
      <w:r>
        <w:rPr>
          <w:noProof/>
          <w:webHidden/>
        </w:rPr>
      </w:r>
      <w:r>
        <w:rPr>
          <w:noProof/>
          <w:webHidden/>
        </w:rPr>
        <w:fldChar w:fldCharType="separate"/>
      </w:r>
      <w:ins w:id="177" w:author="Ryan Beck" w:date="2023-04-11T16:29:00Z">
        <w:r>
          <w:rPr>
            <w:noProof/>
            <w:webHidden/>
          </w:rPr>
          <w:t>79</w:t>
        </w:r>
        <w:r>
          <w:rPr>
            <w:noProof/>
            <w:webHidden/>
          </w:rPr>
          <w:fldChar w:fldCharType="end"/>
        </w:r>
        <w:r w:rsidRPr="00DA7178">
          <w:rPr>
            <w:rStyle w:val="Hyperlink"/>
            <w:noProof/>
          </w:rPr>
          <w:fldChar w:fldCharType="end"/>
        </w:r>
      </w:ins>
    </w:p>
    <w:p w14:paraId="7048B220" w14:textId="7F8A4B55" w:rsidR="00A94498" w:rsidRDefault="00A94498">
      <w:pPr>
        <w:pStyle w:val="TOC2"/>
        <w:tabs>
          <w:tab w:val="right" w:leader="dot" w:pos="8900"/>
        </w:tabs>
        <w:rPr>
          <w:ins w:id="178" w:author="Ryan Beck" w:date="2023-04-11T16:29:00Z"/>
          <w:rFonts w:asciiTheme="minorHAnsi" w:eastAsiaTheme="minorEastAsia" w:hAnsiTheme="minorHAnsi" w:cstheme="minorBidi"/>
          <w:smallCaps w:val="0"/>
          <w:noProof/>
          <w:sz w:val="22"/>
          <w:szCs w:val="22"/>
        </w:rPr>
      </w:pPr>
      <w:ins w:id="179"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"_Toc132123053"</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Start a Virtual Profile with Oven Communication</w:t>
        </w:r>
        <w:r>
          <w:rPr>
            <w:noProof/>
            <w:webHidden/>
          </w:rPr>
          <w:tab/>
        </w:r>
        <w:r>
          <w:rPr>
            <w:noProof/>
            <w:webHidden/>
          </w:rPr>
          <w:fldChar w:fldCharType="begin"/>
        </w:r>
        <w:r>
          <w:rPr>
            <w:noProof/>
            <w:webHidden/>
          </w:rPr>
          <w:instrText xml:space="preserve"> PAGEREF _Toc132123053 \h </w:instrText>
        </w:r>
      </w:ins>
      <w:r>
        <w:rPr>
          <w:noProof/>
          <w:webHidden/>
        </w:rPr>
      </w:r>
      <w:r>
        <w:rPr>
          <w:noProof/>
          <w:webHidden/>
        </w:rPr>
        <w:fldChar w:fldCharType="separate"/>
      </w:r>
      <w:ins w:id="180" w:author="Ryan Beck" w:date="2023-04-11T16:29:00Z">
        <w:r>
          <w:rPr>
            <w:noProof/>
            <w:webHidden/>
          </w:rPr>
          <w:t>81</w:t>
        </w:r>
        <w:r>
          <w:rPr>
            <w:noProof/>
            <w:webHidden/>
          </w:rPr>
          <w:fldChar w:fldCharType="end"/>
        </w:r>
        <w:r w:rsidRPr="00DA7178">
          <w:rPr>
            <w:rStyle w:val="Hyperlink"/>
            <w:noProof/>
          </w:rPr>
          <w:fldChar w:fldCharType="end"/>
        </w:r>
      </w:ins>
    </w:p>
    <w:p w14:paraId="2FE6656B" w14:textId="31A86847" w:rsidR="00A94498" w:rsidRDefault="00A94498">
      <w:pPr>
        <w:pStyle w:val="TOC2"/>
        <w:tabs>
          <w:tab w:val="right" w:leader="dot" w:pos="8900"/>
        </w:tabs>
        <w:rPr>
          <w:ins w:id="181" w:author="Ryan Beck" w:date="2023-04-11T16:29:00Z"/>
          <w:rFonts w:asciiTheme="minorHAnsi" w:eastAsiaTheme="minorEastAsia" w:hAnsiTheme="minorHAnsi" w:cstheme="minorBidi"/>
          <w:smallCaps w:val="0"/>
          <w:noProof/>
          <w:sz w:val="22"/>
          <w:szCs w:val="22"/>
        </w:rPr>
      </w:pPr>
      <w:ins w:id="182"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"_Toc132123054"</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Base Oven Recipe Automatic Verification</w:t>
        </w:r>
        <w:r>
          <w:rPr>
            <w:noProof/>
            <w:webHidden/>
          </w:rPr>
          <w:tab/>
        </w:r>
        <w:r>
          <w:rPr>
            <w:noProof/>
            <w:webHidden/>
          </w:rPr>
          <w:fldChar w:fldCharType="begin"/>
        </w:r>
        <w:r>
          <w:rPr>
            <w:noProof/>
            <w:webHidden/>
          </w:rPr>
          <w:instrText xml:space="preserve"> PAGEREF _Toc132123054 \h </w:instrText>
        </w:r>
      </w:ins>
      <w:r>
        <w:rPr>
          <w:noProof/>
          <w:webHidden/>
        </w:rPr>
      </w:r>
      <w:r>
        <w:rPr>
          <w:noProof/>
          <w:webHidden/>
        </w:rPr>
        <w:fldChar w:fldCharType="separate"/>
      </w:r>
      <w:ins w:id="183" w:author="Ryan Beck" w:date="2023-04-11T16:29:00Z">
        <w:r>
          <w:rPr>
            <w:noProof/>
            <w:webHidden/>
          </w:rPr>
          <w:t>82</w:t>
        </w:r>
        <w:r>
          <w:rPr>
            <w:noProof/>
            <w:webHidden/>
          </w:rPr>
          <w:fldChar w:fldCharType="end"/>
        </w:r>
        <w:r w:rsidRPr="00DA7178">
          <w:rPr>
            <w:rStyle w:val="Hyperlink"/>
            <w:noProof/>
          </w:rPr>
          <w:fldChar w:fldCharType="end"/>
        </w:r>
      </w:ins>
    </w:p>
    <w:p w14:paraId="34CD9403" w14:textId="5DC59D97" w:rsidR="00A94498" w:rsidRDefault="00A94498">
      <w:pPr>
        <w:pStyle w:val="TOC1"/>
        <w:tabs>
          <w:tab w:val="right" w:leader="dot" w:pos="8900"/>
        </w:tabs>
        <w:rPr>
          <w:ins w:id="184" w:author="Ryan Beck" w:date="2023-04-11T16:29:00Z"/>
          <w:rFonts w:asciiTheme="minorHAnsi" w:eastAsiaTheme="minorEastAsia" w:hAnsiTheme="minorHAnsi" w:cstheme="minorBidi"/>
          <w:b w:val="0"/>
          <w:caps w:val="0"/>
          <w:noProof/>
          <w:sz w:val="22"/>
          <w:szCs w:val="22"/>
        </w:rPr>
      </w:pPr>
      <w:ins w:id="185"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"_Toc132123055"</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Dual Lane Systems and Functionality</w:t>
        </w:r>
        <w:r>
          <w:rPr>
            <w:noProof/>
            <w:webHidden/>
          </w:rPr>
          <w:tab/>
        </w:r>
        <w:r>
          <w:rPr>
            <w:noProof/>
            <w:webHidden/>
          </w:rPr>
          <w:fldChar w:fldCharType="begin"/>
        </w:r>
        <w:r>
          <w:rPr>
            <w:noProof/>
            <w:webHidden/>
          </w:rPr>
          <w:instrText xml:space="preserve"> PAGEREF _Toc132123055 \h </w:instrText>
        </w:r>
      </w:ins>
      <w:r>
        <w:rPr>
          <w:noProof/>
          <w:webHidden/>
        </w:rPr>
      </w:r>
      <w:r>
        <w:rPr>
          <w:noProof/>
          <w:webHidden/>
        </w:rPr>
        <w:fldChar w:fldCharType="separate"/>
      </w:r>
      <w:ins w:id="186" w:author="Ryan Beck" w:date="2023-04-11T16:29:00Z">
        <w:r>
          <w:rPr>
            <w:noProof/>
            <w:webHidden/>
          </w:rPr>
          <w:t>83</w:t>
        </w:r>
        <w:r>
          <w:rPr>
            <w:noProof/>
            <w:webHidden/>
          </w:rPr>
          <w:fldChar w:fldCharType="end"/>
        </w:r>
        <w:r w:rsidRPr="00DA7178">
          <w:rPr>
            <w:rStyle w:val="Hyperlink"/>
            <w:noProof/>
          </w:rPr>
          <w:fldChar w:fldCharType="end"/>
        </w:r>
      </w:ins>
    </w:p>
    <w:p w14:paraId="4DB3FE45" w14:textId="2C228D42" w:rsidR="00A94498" w:rsidRDefault="00A94498">
      <w:pPr>
        <w:pStyle w:val="TOC2"/>
        <w:tabs>
          <w:tab w:val="right" w:leader="dot" w:pos="8900"/>
        </w:tabs>
        <w:rPr>
          <w:ins w:id="187" w:author="Ryan Beck" w:date="2023-04-11T16:29:00Z"/>
          <w:rFonts w:asciiTheme="minorHAnsi" w:eastAsiaTheme="minorEastAsia" w:hAnsiTheme="minorHAnsi" w:cstheme="minorBidi"/>
          <w:smallCaps w:val="0"/>
          <w:noProof/>
          <w:sz w:val="22"/>
          <w:szCs w:val="22"/>
        </w:rPr>
      </w:pPr>
      <w:ins w:id="188"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"_Toc132123056"</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Dual Lane Dual Systems</w:t>
        </w:r>
        <w:r>
          <w:rPr>
            <w:noProof/>
            <w:webHidden/>
          </w:rPr>
          <w:tab/>
        </w:r>
        <w:r>
          <w:rPr>
            <w:noProof/>
            <w:webHidden/>
          </w:rPr>
          <w:fldChar w:fldCharType="begin"/>
        </w:r>
        <w:r>
          <w:rPr>
            <w:noProof/>
            <w:webHidden/>
          </w:rPr>
          <w:instrText xml:space="preserve"> PAGEREF _Toc132123056 \h </w:instrText>
        </w:r>
      </w:ins>
      <w:r>
        <w:rPr>
          <w:noProof/>
          <w:webHidden/>
        </w:rPr>
      </w:r>
      <w:r>
        <w:rPr>
          <w:noProof/>
          <w:webHidden/>
        </w:rPr>
        <w:fldChar w:fldCharType="separate"/>
      </w:r>
      <w:ins w:id="189" w:author="Ryan Beck" w:date="2023-04-11T16:29:00Z">
        <w:r>
          <w:rPr>
            <w:noProof/>
            <w:webHidden/>
          </w:rPr>
          <w:t>83</w:t>
        </w:r>
        <w:r>
          <w:rPr>
            <w:noProof/>
            <w:webHidden/>
          </w:rPr>
          <w:fldChar w:fldCharType="end"/>
        </w:r>
        <w:r w:rsidRPr="00DA7178">
          <w:rPr>
            <w:rStyle w:val="Hyperlink"/>
            <w:noProof/>
          </w:rPr>
          <w:fldChar w:fldCharType="end"/>
        </w:r>
      </w:ins>
    </w:p>
    <w:p w14:paraId="0D2E8C57" w14:textId="17729E3B" w:rsidR="00A94498" w:rsidRDefault="00A94498">
      <w:pPr>
        <w:pStyle w:val="TOC2"/>
        <w:tabs>
          <w:tab w:val="right" w:leader="dot" w:pos="8900"/>
        </w:tabs>
        <w:rPr>
          <w:ins w:id="190" w:author="Ryan Beck" w:date="2023-04-11T16:29:00Z"/>
          <w:rFonts w:asciiTheme="minorHAnsi" w:eastAsiaTheme="minorEastAsia" w:hAnsiTheme="minorHAnsi" w:cstheme="minorBidi"/>
          <w:smallCaps w:val="0"/>
          <w:noProof/>
          <w:sz w:val="22"/>
          <w:szCs w:val="22"/>
        </w:rPr>
      </w:pPr>
      <w:ins w:id="191" w:author="Ryan Beck" w:date="2023-04-11T16:29:00Z">
        <w:r w:rsidRPr="00DA7178">
          <w:rPr>
            <w:rStyle w:val="Hyperlink"/>
            <w:noProof/>
          </w:rPr>
          <w:fldChar w:fldCharType="begin"/>
        </w:r>
        <w:r w:rsidRPr="00DA7178">
          <w:rPr>
            <w:rStyle w:val="Hyperlink"/>
            <w:noProof/>
          </w:rPr>
          <w:instrText xml:space="preserve"> </w:instrText>
        </w:r>
        <w:r>
          <w:rPr>
            <w:noProof/>
          </w:rPr>
          <w:instrText>HYPERLINK \l "_Toc132123057"</w:instrText>
        </w:r>
        <w:r w:rsidRPr="00DA7178">
          <w:rPr>
            <w:rStyle w:val="Hyperlink"/>
            <w:noProof/>
          </w:rPr>
          <w:instrText xml:space="preserve"> </w:instrText>
        </w:r>
        <w:r w:rsidRPr="00DA7178">
          <w:rPr>
            <w:rStyle w:val="Hyperlink"/>
            <w:noProof/>
          </w:rPr>
        </w:r>
        <w:r w:rsidRPr="00DA7178">
          <w:rPr>
            <w:rStyle w:val="Hyperlink"/>
            <w:noProof/>
          </w:rPr>
          <w:fldChar w:fldCharType="separate"/>
        </w:r>
        <w:r w:rsidRPr="00DA7178">
          <w:rPr>
            <w:rStyle w:val="Hyperlink"/>
            <w:noProof/>
          </w:rPr>
          <w:t>Configure Dual Lane Systems</w:t>
        </w:r>
        <w:r>
          <w:rPr>
            <w:noProof/>
            <w:webHidden/>
          </w:rPr>
          <w:tab/>
        </w:r>
        <w:r>
          <w:rPr>
            <w:noProof/>
            <w:webHidden/>
          </w:rPr>
          <w:fldChar w:fldCharType="begin"/>
        </w:r>
        <w:r>
          <w:rPr>
            <w:noProof/>
            <w:webHidden/>
          </w:rPr>
          <w:instrText xml:space="preserve"> PAGEREF _Toc132123057 \h </w:instrText>
        </w:r>
      </w:ins>
      <w:r>
        <w:rPr>
          <w:noProof/>
          <w:webHidden/>
        </w:rPr>
      </w:r>
      <w:r>
        <w:rPr>
          <w:noProof/>
          <w:webHidden/>
        </w:rPr>
        <w:fldChar w:fldCharType="separate"/>
      </w:r>
      <w:ins w:id="192" w:author="Ryan Beck" w:date="2023-04-11T16:29:00Z">
        <w:r>
          <w:rPr>
            <w:noProof/>
            <w:webHidden/>
          </w:rPr>
          <w:t>84</w:t>
        </w:r>
        <w:r>
          <w:rPr>
            <w:noProof/>
            <w:webHidden/>
          </w:rPr>
          <w:fldChar w:fldCharType="end"/>
        </w:r>
        <w:r w:rsidRPr="00DA7178">
          <w:rPr>
            <w:rStyle w:val="Hyperlink"/>
            <w:noProof/>
          </w:rPr>
          <w:fldChar w:fldCharType="end"/>
        </w:r>
      </w:ins>
    </w:p>
    <w:p w14:paraId="0D9E91B2" w14:textId="63D77188" w:rsidR="008E23EC" w:rsidDel="00A94498" w:rsidRDefault="008E23EC">
      <w:pPr>
        <w:pStyle w:val="TOC1"/>
        <w:tabs>
          <w:tab w:val="right" w:leader="dot" w:pos="8900"/>
        </w:tabs>
        <w:rPr>
          <w:del w:id="193" w:author="Ryan Beck" w:date="2023-04-11T16:29:00Z"/>
          <w:rFonts w:asciiTheme="minorHAnsi" w:eastAsiaTheme="minorEastAsia" w:hAnsiTheme="minorHAnsi" w:cstheme="minorBidi"/>
          <w:b w:val="0"/>
          <w:caps w:val="0"/>
          <w:noProof/>
          <w:sz w:val="22"/>
          <w:szCs w:val="22"/>
        </w:rPr>
      </w:pPr>
      <w:del w:id="194" w:author="Ryan Beck" w:date="2023-04-11T16:29:00Z">
        <w:r w:rsidRPr="00A94498" w:rsidDel="00A94498">
          <w:rPr>
            <w:rPrChange w:id="195" w:author="Ryan Beck" w:date="2023-04-11T16:29:00Z">
              <w:rPr>
                <w:rStyle w:val="Hyperlink"/>
                <w:rFonts w:cs="Arial"/>
                <w:bCs/>
                <w:iCs/>
                <w:noProof/>
              </w:rPr>
            </w:rPrChange>
          </w:rPr>
          <w:delText>The Hardware</w:delText>
        </w:r>
        <w:r w:rsidDel="00A94498">
          <w:rPr>
            <w:noProof/>
            <w:webHidden/>
          </w:rPr>
          <w:tab/>
        </w:r>
        <w:r w:rsidR="00B67E73" w:rsidDel="00A94498">
          <w:rPr>
            <w:noProof/>
            <w:webHidden/>
          </w:rPr>
          <w:delText>3</w:delText>
        </w:r>
      </w:del>
    </w:p>
    <w:p w14:paraId="174807F9" w14:textId="7287E5B1" w:rsidR="008E23EC" w:rsidDel="00A94498" w:rsidRDefault="008E23EC">
      <w:pPr>
        <w:pStyle w:val="TOC2"/>
        <w:tabs>
          <w:tab w:val="right" w:leader="dot" w:pos="8900"/>
        </w:tabs>
        <w:rPr>
          <w:del w:id="196" w:author="Ryan Beck" w:date="2023-04-11T16:29:00Z"/>
          <w:rFonts w:asciiTheme="minorHAnsi" w:eastAsiaTheme="minorEastAsia" w:hAnsiTheme="minorHAnsi" w:cstheme="minorBidi"/>
          <w:smallCaps w:val="0"/>
          <w:noProof/>
          <w:sz w:val="22"/>
          <w:szCs w:val="22"/>
        </w:rPr>
      </w:pPr>
      <w:del w:id="197" w:author="Ryan Beck" w:date="2023-04-11T16:29:00Z">
        <w:r w:rsidRPr="00A94498" w:rsidDel="00A94498">
          <w:rPr>
            <w:rPrChange w:id="198" w:author="Ryan Beck" w:date="2023-04-11T16:29:00Z">
              <w:rPr>
                <w:rStyle w:val="Hyperlink"/>
                <w:noProof/>
              </w:rPr>
            </w:rPrChange>
          </w:rPr>
          <w:delText>Hardware Diagram</w:delText>
        </w:r>
        <w:r w:rsidDel="00A94498">
          <w:rPr>
            <w:noProof/>
            <w:webHidden/>
          </w:rPr>
          <w:tab/>
        </w:r>
        <w:r w:rsidR="00B67E73" w:rsidDel="00A94498">
          <w:rPr>
            <w:noProof/>
            <w:webHidden/>
          </w:rPr>
          <w:delText>5</w:delText>
        </w:r>
      </w:del>
    </w:p>
    <w:p w14:paraId="416698AC" w14:textId="5B538FC0" w:rsidR="008E23EC" w:rsidDel="00A94498" w:rsidRDefault="008E23EC">
      <w:pPr>
        <w:pStyle w:val="TOC1"/>
        <w:tabs>
          <w:tab w:val="right" w:leader="dot" w:pos="8900"/>
        </w:tabs>
        <w:rPr>
          <w:del w:id="199" w:author="Ryan Beck" w:date="2023-04-11T16:29:00Z"/>
          <w:rFonts w:asciiTheme="minorHAnsi" w:eastAsiaTheme="minorEastAsia" w:hAnsiTheme="minorHAnsi" w:cstheme="minorBidi"/>
          <w:b w:val="0"/>
          <w:caps w:val="0"/>
          <w:noProof/>
          <w:sz w:val="22"/>
          <w:szCs w:val="22"/>
        </w:rPr>
      </w:pPr>
      <w:del w:id="200" w:author="Ryan Beck" w:date="2023-04-11T16:29:00Z">
        <w:r w:rsidRPr="00A94498" w:rsidDel="00A94498">
          <w:rPr>
            <w:rPrChange w:id="201" w:author="Ryan Beck" w:date="2023-04-11T16:29:00Z">
              <w:rPr>
                <w:rStyle w:val="Hyperlink"/>
                <w:noProof/>
              </w:rPr>
            </w:rPrChange>
          </w:rPr>
          <w:delText>Dual Lane Systems</w:delText>
        </w:r>
        <w:r w:rsidDel="00A94498">
          <w:rPr>
            <w:noProof/>
            <w:webHidden/>
          </w:rPr>
          <w:tab/>
        </w:r>
        <w:r w:rsidR="00B67E73" w:rsidDel="00A94498">
          <w:rPr>
            <w:noProof/>
            <w:webHidden/>
          </w:rPr>
          <w:delText>6</w:delText>
        </w:r>
      </w:del>
    </w:p>
    <w:p w14:paraId="17FBE7B0" w14:textId="4EA1F8E6" w:rsidR="008E23EC" w:rsidDel="00A94498" w:rsidRDefault="008E23EC">
      <w:pPr>
        <w:pStyle w:val="TOC1"/>
        <w:tabs>
          <w:tab w:val="right" w:leader="dot" w:pos="8900"/>
        </w:tabs>
        <w:rPr>
          <w:del w:id="202" w:author="Ryan Beck" w:date="2023-04-11T16:29:00Z"/>
          <w:rFonts w:asciiTheme="minorHAnsi" w:eastAsiaTheme="minorEastAsia" w:hAnsiTheme="minorHAnsi" w:cstheme="minorBidi"/>
          <w:b w:val="0"/>
          <w:caps w:val="0"/>
          <w:noProof/>
          <w:sz w:val="22"/>
          <w:szCs w:val="22"/>
        </w:rPr>
      </w:pPr>
      <w:del w:id="203" w:author="Ryan Beck" w:date="2023-04-11T16:29:00Z">
        <w:r w:rsidRPr="00A94498" w:rsidDel="00A94498">
          <w:rPr>
            <w:rPrChange w:id="204" w:author="Ryan Beck" w:date="2023-04-11T16:29:00Z">
              <w:rPr>
                <w:rStyle w:val="Hyperlink"/>
                <w:noProof/>
              </w:rPr>
            </w:rPrChange>
          </w:rPr>
          <w:delText>Install the Software</w:delText>
        </w:r>
        <w:r w:rsidDel="00A94498">
          <w:rPr>
            <w:noProof/>
            <w:webHidden/>
          </w:rPr>
          <w:tab/>
        </w:r>
        <w:r w:rsidR="00B67E73" w:rsidDel="00A94498">
          <w:rPr>
            <w:noProof/>
            <w:webHidden/>
          </w:rPr>
          <w:delText>7</w:delText>
        </w:r>
      </w:del>
    </w:p>
    <w:p w14:paraId="35F3FF50" w14:textId="73A56478" w:rsidR="008E23EC" w:rsidDel="00A94498" w:rsidRDefault="008E23EC">
      <w:pPr>
        <w:pStyle w:val="TOC1"/>
        <w:tabs>
          <w:tab w:val="right" w:leader="dot" w:pos="8900"/>
        </w:tabs>
        <w:rPr>
          <w:del w:id="205" w:author="Ryan Beck" w:date="2023-04-11T16:29:00Z"/>
          <w:rFonts w:asciiTheme="minorHAnsi" w:eastAsiaTheme="minorEastAsia" w:hAnsiTheme="minorHAnsi" w:cstheme="minorBidi"/>
          <w:b w:val="0"/>
          <w:caps w:val="0"/>
          <w:noProof/>
          <w:sz w:val="22"/>
          <w:szCs w:val="22"/>
        </w:rPr>
      </w:pPr>
      <w:del w:id="206" w:author="Ryan Beck" w:date="2023-04-11T16:29:00Z">
        <w:r w:rsidRPr="00A94498" w:rsidDel="00A94498">
          <w:rPr>
            <w:rPrChange w:id="207" w:author="Ryan Beck" w:date="2023-04-11T16:29:00Z">
              <w:rPr>
                <w:rStyle w:val="Hyperlink"/>
                <w:noProof/>
              </w:rPr>
            </w:rPrChange>
          </w:rPr>
          <w:delText>The Main Screen</w:delText>
        </w:r>
        <w:r w:rsidDel="00A94498">
          <w:rPr>
            <w:noProof/>
            <w:webHidden/>
          </w:rPr>
          <w:tab/>
        </w:r>
        <w:r w:rsidR="00B67E73" w:rsidDel="00A94498">
          <w:rPr>
            <w:noProof/>
            <w:webHidden/>
          </w:rPr>
          <w:delText>10</w:delText>
        </w:r>
      </w:del>
    </w:p>
    <w:p w14:paraId="6C9678A0" w14:textId="483824FC" w:rsidR="008E23EC" w:rsidDel="00A94498" w:rsidRDefault="008E23EC">
      <w:pPr>
        <w:pStyle w:val="TOC1"/>
        <w:tabs>
          <w:tab w:val="right" w:leader="dot" w:pos="8900"/>
        </w:tabs>
        <w:rPr>
          <w:del w:id="208" w:author="Ryan Beck" w:date="2023-04-11T16:29:00Z"/>
          <w:rFonts w:asciiTheme="minorHAnsi" w:eastAsiaTheme="minorEastAsia" w:hAnsiTheme="minorHAnsi" w:cstheme="minorBidi"/>
          <w:b w:val="0"/>
          <w:caps w:val="0"/>
          <w:noProof/>
          <w:sz w:val="22"/>
          <w:szCs w:val="22"/>
        </w:rPr>
      </w:pPr>
      <w:del w:id="209" w:author="Ryan Beck" w:date="2023-04-11T16:29:00Z">
        <w:r w:rsidRPr="00A94498" w:rsidDel="00A94498">
          <w:rPr>
            <w:rPrChange w:id="210" w:author="Ryan Beck" w:date="2023-04-11T16:29:00Z">
              <w:rPr>
                <w:rStyle w:val="Hyperlink"/>
                <w:noProof/>
              </w:rPr>
            </w:rPrChange>
          </w:rPr>
          <w:delText>Global Preferences</w:delText>
        </w:r>
        <w:r w:rsidDel="00A94498">
          <w:rPr>
            <w:noProof/>
            <w:webHidden/>
          </w:rPr>
          <w:tab/>
        </w:r>
        <w:r w:rsidR="00B67E73" w:rsidDel="00A94498">
          <w:rPr>
            <w:noProof/>
            <w:webHidden/>
          </w:rPr>
          <w:delText>11</w:delText>
        </w:r>
      </w:del>
    </w:p>
    <w:p w14:paraId="639E86C9" w14:textId="6C66BF36" w:rsidR="008E23EC" w:rsidDel="00A94498" w:rsidRDefault="008E23EC">
      <w:pPr>
        <w:pStyle w:val="TOC2"/>
        <w:tabs>
          <w:tab w:val="right" w:leader="dot" w:pos="8900"/>
        </w:tabs>
        <w:rPr>
          <w:del w:id="211" w:author="Ryan Beck" w:date="2023-04-11T16:29:00Z"/>
          <w:rFonts w:asciiTheme="minorHAnsi" w:eastAsiaTheme="minorEastAsia" w:hAnsiTheme="minorHAnsi" w:cstheme="minorBidi"/>
          <w:smallCaps w:val="0"/>
          <w:noProof/>
          <w:sz w:val="22"/>
          <w:szCs w:val="22"/>
        </w:rPr>
      </w:pPr>
      <w:del w:id="212" w:author="Ryan Beck" w:date="2023-04-11T16:29:00Z">
        <w:r w:rsidRPr="00A94498" w:rsidDel="00A94498">
          <w:rPr>
            <w:rPrChange w:id="213" w:author="Ryan Beck" w:date="2023-04-11T16:29:00Z">
              <w:rPr>
                <w:rStyle w:val="Hyperlink"/>
                <w:noProof/>
              </w:rPr>
            </w:rPrChange>
          </w:rPr>
          <w:delText>Global Tab</w:delText>
        </w:r>
        <w:r w:rsidDel="00A94498">
          <w:rPr>
            <w:noProof/>
            <w:webHidden/>
          </w:rPr>
          <w:tab/>
        </w:r>
        <w:r w:rsidR="00B67E73" w:rsidDel="00A94498">
          <w:rPr>
            <w:noProof/>
            <w:webHidden/>
          </w:rPr>
          <w:delText>11</w:delText>
        </w:r>
      </w:del>
    </w:p>
    <w:p w14:paraId="53A5C62D" w14:textId="6253CCC3" w:rsidR="008E23EC" w:rsidDel="00A94498" w:rsidRDefault="008E23EC">
      <w:pPr>
        <w:pStyle w:val="TOC2"/>
        <w:tabs>
          <w:tab w:val="right" w:leader="dot" w:pos="8900"/>
        </w:tabs>
        <w:rPr>
          <w:del w:id="214" w:author="Ryan Beck" w:date="2023-04-11T16:29:00Z"/>
          <w:rFonts w:asciiTheme="minorHAnsi" w:eastAsiaTheme="minorEastAsia" w:hAnsiTheme="minorHAnsi" w:cstheme="minorBidi"/>
          <w:smallCaps w:val="0"/>
          <w:noProof/>
          <w:sz w:val="22"/>
          <w:szCs w:val="22"/>
        </w:rPr>
      </w:pPr>
      <w:del w:id="215" w:author="Ryan Beck" w:date="2023-04-11T16:29:00Z">
        <w:r w:rsidRPr="00A94498" w:rsidDel="00A94498">
          <w:rPr>
            <w:rPrChange w:id="216" w:author="Ryan Beck" w:date="2023-04-11T16:29:00Z">
              <w:rPr>
                <w:rStyle w:val="Hyperlink"/>
                <w:noProof/>
              </w:rPr>
            </w:rPrChange>
          </w:rPr>
          <w:delText>KIC Vision2 Tab</w:delText>
        </w:r>
        <w:r w:rsidDel="00A94498">
          <w:rPr>
            <w:noProof/>
            <w:webHidden/>
          </w:rPr>
          <w:tab/>
        </w:r>
        <w:r w:rsidR="00B67E73" w:rsidDel="00A94498">
          <w:rPr>
            <w:noProof/>
            <w:webHidden/>
          </w:rPr>
          <w:delText>13</w:delText>
        </w:r>
      </w:del>
    </w:p>
    <w:p w14:paraId="19B0A18A" w14:textId="1CF136D4" w:rsidR="008E23EC" w:rsidDel="00A94498" w:rsidRDefault="008E23EC">
      <w:pPr>
        <w:pStyle w:val="TOC2"/>
        <w:tabs>
          <w:tab w:val="right" w:leader="dot" w:pos="8900"/>
        </w:tabs>
        <w:rPr>
          <w:del w:id="217" w:author="Ryan Beck" w:date="2023-04-11T16:29:00Z"/>
          <w:rFonts w:asciiTheme="minorHAnsi" w:eastAsiaTheme="minorEastAsia" w:hAnsiTheme="minorHAnsi" w:cstheme="minorBidi"/>
          <w:smallCaps w:val="0"/>
          <w:noProof/>
          <w:sz w:val="22"/>
          <w:szCs w:val="22"/>
        </w:rPr>
      </w:pPr>
      <w:del w:id="218" w:author="Ryan Beck" w:date="2023-04-11T16:29:00Z">
        <w:r w:rsidRPr="00A94498" w:rsidDel="00A94498">
          <w:rPr>
            <w:rPrChange w:id="219" w:author="Ryan Beck" w:date="2023-04-11T16:29:00Z">
              <w:rPr>
                <w:rStyle w:val="Hyperlink"/>
                <w:noProof/>
              </w:rPr>
            </w:rPrChange>
          </w:rPr>
          <w:delText>Data Backup Tab</w:delText>
        </w:r>
        <w:r w:rsidDel="00A94498">
          <w:rPr>
            <w:noProof/>
            <w:webHidden/>
          </w:rPr>
          <w:tab/>
        </w:r>
        <w:r w:rsidR="00B67E73" w:rsidDel="00A94498">
          <w:rPr>
            <w:noProof/>
            <w:webHidden/>
          </w:rPr>
          <w:delText>16</w:delText>
        </w:r>
      </w:del>
    </w:p>
    <w:p w14:paraId="2831E1E8" w14:textId="3FBABA27" w:rsidR="008E23EC" w:rsidDel="00A94498" w:rsidRDefault="008E23EC">
      <w:pPr>
        <w:pStyle w:val="TOC1"/>
        <w:tabs>
          <w:tab w:val="right" w:leader="dot" w:pos="8900"/>
        </w:tabs>
        <w:rPr>
          <w:del w:id="220" w:author="Ryan Beck" w:date="2023-04-11T16:29:00Z"/>
          <w:rFonts w:asciiTheme="minorHAnsi" w:eastAsiaTheme="minorEastAsia" w:hAnsiTheme="minorHAnsi" w:cstheme="minorBidi"/>
          <w:b w:val="0"/>
          <w:caps w:val="0"/>
          <w:noProof/>
          <w:sz w:val="22"/>
          <w:szCs w:val="22"/>
        </w:rPr>
      </w:pPr>
      <w:del w:id="221" w:author="Ryan Beck" w:date="2023-04-11T16:29:00Z">
        <w:r w:rsidRPr="00A94498" w:rsidDel="00A94498">
          <w:rPr>
            <w:rPrChange w:id="222" w:author="Ryan Beck" w:date="2023-04-11T16:29:00Z">
              <w:rPr>
                <w:rStyle w:val="Hyperlink"/>
                <w:noProof/>
              </w:rPr>
            </w:rPrChange>
          </w:rPr>
          <w:delText>Define/Edit Process Window</w:delText>
        </w:r>
        <w:r w:rsidDel="00A94498">
          <w:rPr>
            <w:noProof/>
            <w:webHidden/>
          </w:rPr>
          <w:tab/>
        </w:r>
        <w:r w:rsidR="00B67E73" w:rsidDel="00A94498">
          <w:rPr>
            <w:noProof/>
            <w:webHidden/>
          </w:rPr>
          <w:delText>17</w:delText>
        </w:r>
      </w:del>
    </w:p>
    <w:p w14:paraId="1CB452A8" w14:textId="456EAC53" w:rsidR="008E23EC" w:rsidDel="00A94498" w:rsidRDefault="008E23EC">
      <w:pPr>
        <w:pStyle w:val="TOC2"/>
        <w:tabs>
          <w:tab w:val="right" w:leader="dot" w:pos="8900"/>
        </w:tabs>
        <w:rPr>
          <w:del w:id="223" w:author="Ryan Beck" w:date="2023-04-11T16:29:00Z"/>
          <w:rFonts w:asciiTheme="minorHAnsi" w:eastAsiaTheme="minorEastAsia" w:hAnsiTheme="minorHAnsi" w:cstheme="minorBidi"/>
          <w:smallCaps w:val="0"/>
          <w:noProof/>
          <w:sz w:val="22"/>
          <w:szCs w:val="22"/>
        </w:rPr>
      </w:pPr>
      <w:del w:id="224" w:author="Ryan Beck" w:date="2023-04-11T16:29:00Z">
        <w:r w:rsidRPr="00A94498" w:rsidDel="00A94498">
          <w:rPr>
            <w:rPrChange w:id="225" w:author="Ryan Beck" w:date="2023-04-11T16:29:00Z">
              <w:rPr>
                <w:rStyle w:val="Hyperlink"/>
                <w:noProof/>
              </w:rPr>
            </w:rPrChange>
          </w:rPr>
          <w:delText>Solder Paste Menu</w:delText>
        </w:r>
        <w:r w:rsidDel="00A94498">
          <w:rPr>
            <w:noProof/>
            <w:webHidden/>
          </w:rPr>
          <w:tab/>
        </w:r>
        <w:r w:rsidR="00B67E73" w:rsidDel="00A94498">
          <w:rPr>
            <w:noProof/>
            <w:webHidden/>
          </w:rPr>
          <w:delText>18</w:delText>
        </w:r>
      </w:del>
    </w:p>
    <w:p w14:paraId="4CD3B48C" w14:textId="0441BD19" w:rsidR="008E23EC" w:rsidDel="00A94498" w:rsidRDefault="008E23EC">
      <w:pPr>
        <w:pStyle w:val="TOC2"/>
        <w:tabs>
          <w:tab w:val="right" w:leader="dot" w:pos="8900"/>
        </w:tabs>
        <w:rPr>
          <w:del w:id="226" w:author="Ryan Beck" w:date="2023-04-11T16:29:00Z"/>
          <w:rFonts w:asciiTheme="minorHAnsi" w:eastAsiaTheme="minorEastAsia" w:hAnsiTheme="minorHAnsi" w:cstheme="minorBidi"/>
          <w:smallCaps w:val="0"/>
          <w:noProof/>
          <w:sz w:val="22"/>
          <w:szCs w:val="22"/>
        </w:rPr>
      </w:pPr>
      <w:del w:id="227" w:author="Ryan Beck" w:date="2023-04-11T16:29:00Z">
        <w:r w:rsidRPr="00A94498" w:rsidDel="00A94498">
          <w:rPr>
            <w:rPrChange w:id="228" w:author="Ryan Beck" w:date="2023-04-11T16:29:00Z">
              <w:rPr>
                <w:rStyle w:val="Hyperlink"/>
                <w:noProof/>
              </w:rPr>
            </w:rPrChange>
          </w:rPr>
          <w:delText>Edit Specs</w:delText>
        </w:r>
        <w:r w:rsidDel="00A94498">
          <w:rPr>
            <w:noProof/>
            <w:webHidden/>
          </w:rPr>
          <w:tab/>
        </w:r>
        <w:r w:rsidR="00B67E73" w:rsidDel="00A94498">
          <w:rPr>
            <w:noProof/>
            <w:webHidden/>
          </w:rPr>
          <w:delText>19</w:delText>
        </w:r>
      </w:del>
    </w:p>
    <w:p w14:paraId="70C23D91" w14:textId="47F237CB" w:rsidR="008E23EC" w:rsidDel="00A94498" w:rsidRDefault="008E23EC">
      <w:pPr>
        <w:pStyle w:val="TOC2"/>
        <w:tabs>
          <w:tab w:val="right" w:leader="dot" w:pos="8900"/>
        </w:tabs>
        <w:rPr>
          <w:del w:id="229" w:author="Ryan Beck" w:date="2023-04-11T16:29:00Z"/>
          <w:rFonts w:asciiTheme="minorHAnsi" w:eastAsiaTheme="minorEastAsia" w:hAnsiTheme="minorHAnsi" w:cstheme="minorBidi"/>
          <w:smallCaps w:val="0"/>
          <w:noProof/>
          <w:sz w:val="22"/>
          <w:szCs w:val="22"/>
        </w:rPr>
      </w:pPr>
      <w:del w:id="230" w:author="Ryan Beck" w:date="2023-04-11T16:29:00Z">
        <w:r w:rsidRPr="00A94498" w:rsidDel="00A94498">
          <w:rPr>
            <w:rPrChange w:id="231" w:author="Ryan Beck" w:date="2023-04-11T16:29:00Z">
              <w:rPr>
                <w:rStyle w:val="Hyperlink"/>
                <w:noProof/>
              </w:rPr>
            </w:rPrChange>
          </w:rPr>
          <w:delText>Save Process Window</w:delText>
        </w:r>
        <w:r w:rsidDel="00A94498">
          <w:rPr>
            <w:noProof/>
            <w:webHidden/>
          </w:rPr>
          <w:tab/>
        </w:r>
        <w:r w:rsidR="00B67E73" w:rsidDel="00A94498">
          <w:rPr>
            <w:noProof/>
            <w:webHidden/>
          </w:rPr>
          <w:delText>22</w:delText>
        </w:r>
      </w:del>
    </w:p>
    <w:p w14:paraId="66C0D44A" w14:textId="242D3EDF" w:rsidR="008E23EC" w:rsidDel="00A94498" w:rsidRDefault="008E23EC">
      <w:pPr>
        <w:pStyle w:val="TOC2"/>
        <w:tabs>
          <w:tab w:val="right" w:leader="dot" w:pos="8900"/>
        </w:tabs>
        <w:rPr>
          <w:del w:id="232" w:author="Ryan Beck" w:date="2023-04-11T16:29:00Z"/>
          <w:rFonts w:asciiTheme="minorHAnsi" w:eastAsiaTheme="minorEastAsia" w:hAnsiTheme="minorHAnsi" w:cstheme="minorBidi"/>
          <w:smallCaps w:val="0"/>
          <w:noProof/>
          <w:sz w:val="22"/>
          <w:szCs w:val="22"/>
        </w:rPr>
      </w:pPr>
      <w:del w:id="233" w:author="Ryan Beck" w:date="2023-04-11T16:29:00Z">
        <w:r w:rsidRPr="00A94498" w:rsidDel="00A94498">
          <w:rPr>
            <w:rPrChange w:id="234" w:author="Ryan Beck" w:date="2023-04-11T16:29:00Z">
              <w:rPr>
                <w:rStyle w:val="Hyperlink"/>
                <w:noProof/>
              </w:rPr>
            </w:rPrChange>
          </w:rPr>
          <w:delText>Import Legacy Process Windows</w:delText>
        </w:r>
        <w:r w:rsidDel="00A94498">
          <w:rPr>
            <w:noProof/>
            <w:webHidden/>
          </w:rPr>
          <w:tab/>
        </w:r>
        <w:r w:rsidR="00B67E73" w:rsidDel="00A94498">
          <w:rPr>
            <w:noProof/>
            <w:webHidden/>
          </w:rPr>
          <w:delText>23</w:delText>
        </w:r>
      </w:del>
    </w:p>
    <w:p w14:paraId="0E9D1B63" w14:textId="14BE98FF" w:rsidR="008E23EC" w:rsidDel="00A94498" w:rsidRDefault="008E23EC">
      <w:pPr>
        <w:pStyle w:val="TOC1"/>
        <w:tabs>
          <w:tab w:val="right" w:leader="dot" w:pos="8900"/>
        </w:tabs>
        <w:rPr>
          <w:del w:id="235" w:author="Ryan Beck" w:date="2023-04-11T16:29:00Z"/>
          <w:rFonts w:asciiTheme="minorHAnsi" w:eastAsiaTheme="minorEastAsia" w:hAnsiTheme="minorHAnsi" w:cstheme="minorBidi"/>
          <w:b w:val="0"/>
          <w:caps w:val="0"/>
          <w:noProof/>
          <w:sz w:val="22"/>
          <w:szCs w:val="22"/>
        </w:rPr>
      </w:pPr>
      <w:del w:id="236" w:author="Ryan Beck" w:date="2023-04-11T16:29:00Z">
        <w:r w:rsidRPr="00A94498" w:rsidDel="00A94498">
          <w:rPr>
            <w:rPrChange w:id="237" w:author="Ryan Beck" w:date="2023-04-11T16:29:00Z">
              <w:rPr>
                <w:rStyle w:val="Hyperlink"/>
                <w:noProof/>
              </w:rPr>
            </w:rPrChange>
          </w:rPr>
          <w:delText>Hardware Status Screen</w:delText>
        </w:r>
        <w:r w:rsidDel="00A94498">
          <w:rPr>
            <w:noProof/>
            <w:webHidden/>
          </w:rPr>
          <w:tab/>
        </w:r>
        <w:r w:rsidR="00B67E73" w:rsidDel="00A94498">
          <w:rPr>
            <w:noProof/>
            <w:webHidden/>
          </w:rPr>
          <w:delText>24</w:delText>
        </w:r>
      </w:del>
    </w:p>
    <w:p w14:paraId="3C306C26" w14:textId="3DC22E32" w:rsidR="008E23EC" w:rsidDel="00A94498" w:rsidRDefault="008E23EC">
      <w:pPr>
        <w:pStyle w:val="TOC1"/>
        <w:tabs>
          <w:tab w:val="right" w:leader="dot" w:pos="8900"/>
        </w:tabs>
        <w:rPr>
          <w:del w:id="238" w:author="Ryan Beck" w:date="2023-04-11T16:29:00Z"/>
          <w:rFonts w:asciiTheme="minorHAnsi" w:eastAsiaTheme="minorEastAsia" w:hAnsiTheme="minorHAnsi" w:cstheme="minorBidi"/>
          <w:b w:val="0"/>
          <w:caps w:val="0"/>
          <w:noProof/>
          <w:sz w:val="22"/>
          <w:szCs w:val="22"/>
        </w:rPr>
      </w:pPr>
      <w:del w:id="239" w:author="Ryan Beck" w:date="2023-04-11T16:29:00Z">
        <w:r w:rsidRPr="00A94498" w:rsidDel="00A94498">
          <w:rPr>
            <w:rPrChange w:id="240" w:author="Ryan Beck" w:date="2023-04-11T16:29:00Z">
              <w:rPr>
                <w:rStyle w:val="Hyperlink"/>
                <w:noProof/>
              </w:rPr>
            </w:rPrChange>
          </w:rPr>
          <w:delText>Run a Profile</w:delText>
        </w:r>
        <w:r w:rsidDel="00A94498">
          <w:rPr>
            <w:noProof/>
            <w:webHidden/>
          </w:rPr>
          <w:tab/>
        </w:r>
        <w:r w:rsidR="00B67E73" w:rsidDel="00A94498">
          <w:rPr>
            <w:noProof/>
            <w:webHidden/>
          </w:rPr>
          <w:delText>25</w:delText>
        </w:r>
      </w:del>
    </w:p>
    <w:p w14:paraId="28B1B6B6" w14:textId="781BBD9D" w:rsidR="008E23EC" w:rsidDel="00A94498" w:rsidRDefault="008E23EC">
      <w:pPr>
        <w:pStyle w:val="TOC2"/>
        <w:tabs>
          <w:tab w:val="right" w:leader="dot" w:pos="8900"/>
        </w:tabs>
        <w:rPr>
          <w:del w:id="241" w:author="Ryan Beck" w:date="2023-04-11T16:29:00Z"/>
          <w:rFonts w:asciiTheme="minorHAnsi" w:eastAsiaTheme="minorEastAsia" w:hAnsiTheme="minorHAnsi" w:cstheme="minorBidi"/>
          <w:smallCaps w:val="0"/>
          <w:noProof/>
          <w:sz w:val="22"/>
          <w:szCs w:val="22"/>
        </w:rPr>
      </w:pPr>
      <w:del w:id="242" w:author="Ryan Beck" w:date="2023-04-11T16:29:00Z">
        <w:r w:rsidRPr="00A94498" w:rsidDel="00A94498">
          <w:rPr>
            <w:rPrChange w:id="243" w:author="Ryan Beck" w:date="2023-04-11T16:29:00Z">
              <w:rPr>
                <w:rStyle w:val="Hyperlink"/>
                <w:noProof/>
              </w:rPr>
            </w:rPrChange>
          </w:rPr>
          <w:delText>Specify Oven Characteristics</w:delText>
        </w:r>
        <w:r w:rsidDel="00A94498">
          <w:rPr>
            <w:noProof/>
            <w:webHidden/>
          </w:rPr>
          <w:tab/>
        </w:r>
        <w:r w:rsidR="00B67E73" w:rsidDel="00A94498">
          <w:rPr>
            <w:noProof/>
            <w:webHidden/>
          </w:rPr>
          <w:delText>26</w:delText>
        </w:r>
      </w:del>
    </w:p>
    <w:p w14:paraId="44BB33D7" w14:textId="47AD7F96" w:rsidR="008E23EC" w:rsidDel="00A94498" w:rsidRDefault="008E23EC">
      <w:pPr>
        <w:pStyle w:val="TOC2"/>
        <w:tabs>
          <w:tab w:val="right" w:leader="dot" w:pos="8900"/>
        </w:tabs>
        <w:rPr>
          <w:del w:id="244" w:author="Ryan Beck" w:date="2023-04-11T16:29:00Z"/>
          <w:rFonts w:asciiTheme="minorHAnsi" w:eastAsiaTheme="minorEastAsia" w:hAnsiTheme="minorHAnsi" w:cstheme="minorBidi"/>
          <w:smallCaps w:val="0"/>
          <w:noProof/>
          <w:sz w:val="22"/>
          <w:szCs w:val="22"/>
        </w:rPr>
      </w:pPr>
      <w:del w:id="245" w:author="Ryan Beck" w:date="2023-04-11T16:29:00Z">
        <w:r w:rsidRPr="00A94498" w:rsidDel="00A94498">
          <w:rPr>
            <w:rPrChange w:id="246" w:author="Ryan Beck" w:date="2023-04-11T16:29:00Z">
              <w:rPr>
                <w:rStyle w:val="Hyperlink"/>
                <w:noProof/>
              </w:rPr>
            </w:rPrChange>
          </w:rPr>
          <w:delText>Attach Thermocouples</w:delText>
        </w:r>
        <w:r w:rsidDel="00A94498">
          <w:rPr>
            <w:noProof/>
            <w:webHidden/>
          </w:rPr>
          <w:tab/>
        </w:r>
        <w:r w:rsidR="00B67E73" w:rsidDel="00A94498">
          <w:rPr>
            <w:noProof/>
            <w:webHidden/>
          </w:rPr>
          <w:delText>28</w:delText>
        </w:r>
      </w:del>
    </w:p>
    <w:p w14:paraId="5CC0A322" w14:textId="45272A43" w:rsidR="008E23EC" w:rsidDel="00A94498" w:rsidRDefault="008E23EC">
      <w:pPr>
        <w:pStyle w:val="TOC2"/>
        <w:tabs>
          <w:tab w:val="right" w:leader="dot" w:pos="8900"/>
        </w:tabs>
        <w:rPr>
          <w:del w:id="247" w:author="Ryan Beck" w:date="2023-04-11T16:29:00Z"/>
          <w:rFonts w:asciiTheme="minorHAnsi" w:eastAsiaTheme="minorEastAsia" w:hAnsiTheme="minorHAnsi" w:cstheme="minorBidi"/>
          <w:smallCaps w:val="0"/>
          <w:noProof/>
          <w:sz w:val="22"/>
          <w:szCs w:val="22"/>
        </w:rPr>
      </w:pPr>
      <w:del w:id="248" w:author="Ryan Beck" w:date="2023-04-11T16:29:00Z">
        <w:r w:rsidRPr="00A94498" w:rsidDel="00A94498">
          <w:rPr>
            <w:rPrChange w:id="249" w:author="Ryan Beck" w:date="2023-04-11T16:29:00Z">
              <w:rPr>
                <w:rStyle w:val="Hyperlink"/>
                <w:noProof/>
              </w:rPr>
            </w:rPrChange>
          </w:rPr>
          <w:delText>Attach Thermocouples To Semiconductor Wafers</w:delText>
        </w:r>
        <w:r w:rsidDel="00A94498">
          <w:rPr>
            <w:noProof/>
            <w:webHidden/>
          </w:rPr>
          <w:tab/>
        </w:r>
        <w:r w:rsidR="00B67E73" w:rsidDel="00A94498">
          <w:rPr>
            <w:noProof/>
            <w:webHidden/>
          </w:rPr>
          <w:delText>29</w:delText>
        </w:r>
      </w:del>
    </w:p>
    <w:p w14:paraId="653F3BFF" w14:textId="6396F5E3" w:rsidR="008E23EC" w:rsidDel="00A94498" w:rsidRDefault="008E23EC">
      <w:pPr>
        <w:pStyle w:val="TOC2"/>
        <w:tabs>
          <w:tab w:val="right" w:leader="dot" w:pos="8900"/>
        </w:tabs>
        <w:rPr>
          <w:del w:id="250" w:author="Ryan Beck" w:date="2023-04-11T16:29:00Z"/>
          <w:rFonts w:asciiTheme="minorHAnsi" w:eastAsiaTheme="minorEastAsia" w:hAnsiTheme="minorHAnsi" w:cstheme="minorBidi"/>
          <w:smallCaps w:val="0"/>
          <w:noProof/>
          <w:sz w:val="22"/>
          <w:szCs w:val="22"/>
        </w:rPr>
      </w:pPr>
      <w:del w:id="251" w:author="Ryan Beck" w:date="2023-04-11T16:29:00Z">
        <w:r w:rsidRPr="00A94498" w:rsidDel="00A94498">
          <w:rPr>
            <w:rPrChange w:id="252" w:author="Ryan Beck" w:date="2023-04-11T16:29:00Z">
              <w:rPr>
                <w:rStyle w:val="Hyperlink"/>
                <w:noProof/>
              </w:rPr>
            </w:rPrChange>
          </w:rPr>
          <w:delText>Select Thermocouples to Start a Profile</w:delText>
        </w:r>
        <w:r w:rsidDel="00A94498">
          <w:rPr>
            <w:noProof/>
            <w:webHidden/>
          </w:rPr>
          <w:tab/>
        </w:r>
        <w:r w:rsidR="00B67E73" w:rsidDel="00A94498">
          <w:rPr>
            <w:noProof/>
            <w:webHidden/>
          </w:rPr>
          <w:delText>30</w:delText>
        </w:r>
      </w:del>
    </w:p>
    <w:p w14:paraId="45ED8E03" w14:textId="280B05C7" w:rsidR="008E23EC" w:rsidDel="00A94498" w:rsidRDefault="008E23EC">
      <w:pPr>
        <w:pStyle w:val="TOC2"/>
        <w:tabs>
          <w:tab w:val="right" w:leader="dot" w:pos="8900"/>
        </w:tabs>
        <w:rPr>
          <w:del w:id="253" w:author="Ryan Beck" w:date="2023-04-11T16:29:00Z"/>
          <w:rFonts w:asciiTheme="minorHAnsi" w:eastAsiaTheme="minorEastAsia" w:hAnsiTheme="minorHAnsi" w:cstheme="minorBidi"/>
          <w:smallCaps w:val="0"/>
          <w:noProof/>
          <w:sz w:val="22"/>
          <w:szCs w:val="22"/>
        </w:rPr>
      </w:pPr>
      <w:del w:id="254" w:author="Ryan Beck" w:date="2023-04-11T16:29:00Z">
        <w:r w:rsidRPr="00A94498" w:rsidDel="00A94498">
          <w:rPr>
            <w:rPrChange w:id="255" w:author="Ryan Beck" w:date="2023-04-11T16:29:00Z">
              <w:rPr>
                <w:rStyle w:val="Hyperlink"/>
                <w:noProof/>
              </w:rPr>
            </w:rPrChange>
          </w:rPr>
          <w:delText>Start The Profile</w:delText>
        </w:r>
        <w:r w:rsidDel="00A94498">
          <w:rPr>
            <w:noProof/>
            <w:webHidden/>
          </w:rPr>
          <w:tab/>
        </w:r>
        <w:r w:rsidR="00B67E73" w:rsidDel="00A94498">
          <w:rPr>
            <w:noProof/>
            <w:webHidden/>
          </w:rPr>
          <w:delText>31</w:delText>
        </w:r>
      </w:del>
    </w:p>
    <w:p w14:paraId="456DE3E7" w14:textId="3B4DC9D8" w:rsidR="008E23EC" w:rsidDel="00A94498" w:rsidRDefault="008E23EC">
      <w:pPr>
        <w:pStyle w:val="TOC2"/>
        <w:tabs>
          <w:tab w:val="right" w:leader="dot" w:pos="8900"/>
        </w:tabs>
        <w:rPr>
          <w:del w:id="256" w:author="Ryan Beck" w:date="2023-04-11T16:29:00Z"/>
          <w:rFonts w:asciiTheme="minorHAnsi" w:eastAsiaTheme="minorEastAsia" w:hAnsiTheme="minorHAnsi" w:cstheme="minorBidi"/>
          <w:smallCaps w:val="0"/>
          <w:noProof/>
          <w:sz w:val="22"/>
          <w:szCs w:val="22"/>
        </w:rPr>
      </w:pPr>
      <w:del w:id="257" w:author="Ryan Beck" w:date="2023-04-11T16:29:00Z">
        <w:r w:rsidRPr="00A94498" w:rsidDel="00A94498">
          <w:rPr>
            <w:rPrChange w:id="258" w:author="Ryan Beck" w:date="2023-04-11T16:29:00Z">
              <w:rPr>
                <w:rStyle w:val="Hyperlink"/>
                <w:noProof/>
              </w:rPr>
            </w:rPrChange>
          </w:rPr>
          <w:delText>Live Profile Graph</w:delText>
        </w:r>
        <w:r w:rsidDel="00A94498">
          <w:rPr>
            <w:noProof/>
            <w:webHidden/>
          </w:rPr>
          <w:tab/>
        </w:r>
        <w:r w:rsidR="00B67E73" w:rsidDel="00A94498">
          <w:rPr>
            <w:noProof/>
            <w:webHidden/>
          </w:rPr>
          <w:delText>33</w:delText>
        </w:r>
      </w:del>
    </w:p>
    <w:p w14:paraId="23CCF474" w14:textId="00286253" w:rsidR="008E23EC" w:rsidDel="00A94498" w:rsidRDefault="008E23EC">
      <w:pPr>
        <w:pStyle w:val="TOC2"/>
        <w:tabs>
          <w:tab w:val="right" w:leader="dot" w:pos="8900"/>
        </w:tabs>
        <w:rPr>
          <w:del w:id="259" w:author="Ryan Beck" w:date="2023-04-11T16:29:00Z"/>
          <w:rFonts w:asciiTheme="minorHAnsi" w:eastAsiaTheme="minorEastAsia" w:hAnsiTheme="minorHAnsi" w:cstheme="minorBidi"/>
          <w:smallCaps w:val="0"/>
          <w:noProof/>
          <w:sz w:val="22"/>
          <w:szCs w:val="22"/>
        </w:rPr>
      </w:pPr>
      <w:del w:id="260" w:author="Ryan Beck" w:date="2023-04-11T16:29:00Z">
        <w:r w:rsidRPr="00A94498" w:rsidDel="00A94498">
          <w:rPr>
            <w:rPrChange w:id="261" w:author="Ryan Beck" w:date="2023-04-11T16:29:00Z">
              <w:rPr>
                <w:rStyle w:val="Hyperlink"/>
                <w:noProof/>
              </w:rPr>
            </w:rPrChange>
          </w:rPr>
          <w:delText>View the Profile and Statistics</w:delText>
        </w:r>
        <w:r w:rsidDel="00A94498">
          <w:rPr>
            <w:noProof/>
            <w:webHidden/>
          </w:rPr>
          <w:tab/>
        </w:r>
        <w:r w:rsidR="00B67E73" w:rsidDel="00A94498">
          <w:rPr>
            <w:noProof/>
            <w:webHidden/>
          </w:rPr>
          <w:delText>36</w:delText>
        </w:r>
      </w:del>
    </w:p>
    <w:p w14:paraId="08CAD053" w14:textId="78D128DE" w:rsidR="008E23EC" w:rsidDel="00A94498" w:rsidRDefault="008E23EC">
      <w:pPr>
        <w:pStyle w:val="TOC2"/>
        <w:tabs>
          <w:tab w:val="right" w:leader="dot" w:pos="8900"/>
        </w:tabs>
        <w:rPr>
          <w:del w:id="262" w:author="Ryan Beck" w:date="2023-04-11T16:29:00Z"/>
          <w:rFonts w:asciiTheme="minorHAnsi" w:eastAsiaTheme="minorEastAsia" w:hAnsiTheme="minorHAnsi" w:cstheme="minorBidi"/>
          <w:smallCaps w:val="0"/>
          <w:noProof/>
          <w:sz w:val="22"/>
          <w:szCs w:val="22"/>
        </w:rPr>
      </w:pPr>
      <w:del w:id="263" w:author="Ryan Beck" w:date="2023-04-11T16:29:00Z">
        <w:r w:rsidRPr="00A94498" w:rsidDel="00A94498">
          <w:rPr>
            <w:rPrChange w:id="264" w:author="Ryan Beck" w:date="2023-04-11T16:29:00Z">
              <w:rPr>
                <w:rStyle w:val="Hyperlink"/>
                <w:noProof/>
              </w:rPr>
            </w:rPrChange>
          </w:rPr>
          <w:delText>Manual Profile Prediction</w:delText>
        </w:r>
        <w:r w:rsidDel="00A94498">
          <w:rPr>
            <w:noProof/>
            <w:webHidden/>
          </w:rPr>
          <w:tab/>
        </w:r>
        <w:r w:rsidR="00B67E73" w:rsidDel="00A94498">
          <w:rPr>
            <w:noProof/>
            <w:webHidden/>
          </w:rPr>
          <w:delText>44</w:delText>
        </w:r>
      </w:del>
    </w:p>
    <w:p w14:paraId="67A6ACE2" w14:textId="5B6EC817" w:rsidR="008E23EC" w:rsidDel="00A94498" w:rsidRDefault="008E23EC">
      <w:pPr>
        <w:pStyle w:val="TOC2"/>
        <w:tabs>
          <w:tab w:val="right" w:leader="dot" w:pos="8900"/>
        </w:tabs>
        <w:rPr>
          <w:del w:id="265" w:author="Ryan Beck" w:date="2023-04-11T16:29:00Z"/>
          <w:rFonts w:asciiTheme="minorHAnsi" w:eastAsiaTheme="minorEastAsia" w:hAnsiTheme="minorHAnsi" w:cstheme="minorBidi"/>
          <w:smallCaps w:val="0"/>
          <w:noProof/>
          <w:sz w:val="22"/>
          <w:szCs w:val="22"/>
        </w:rPr>
      </w:pPr>
      <w:del w:id="266" w:author="Ryan Beck" w:date="2023-04-11T16:29:00Z">
        <w:r w:rsidRPr="00A94498" w:rsidDel="00A94498">
          <w:rPr>
            <w:rPrChange w:id="267" w:author="Ryan Beck" w:date="2023-04-11T16:29:00Z">
              <w:rPr>
                <w:rStyle w:val="Hyperlink"/>
                <w:noProof/>
              </w:rPr>
            </w:rPrChange>
          </w:rPr>
          <w:delText>Set Different Top and Bottom Set Point Temperatures</w:delText>
        </w:r>
        <w:r w:rsidDel="00A94498">
          <w:rPr>
            <w:noProof/>
            <w:webHidden/>
          </w:rPr>
          <w:tab/>
        </w:r>
        <w:r w:rsidR="00B67E73" w:rsidDel="00A94498">
          <w:rPr>
            <w:noProof/>
            <w:webHidden/>
          </w:rPr>
          <w:delText>45</w:delText>
        </w:r>
      </w:del>
    </w:p>
    <w:p w14:paraId="004344CE" w14:textId="1DA93908" w:rsidR="008E23EC" w:rsidDel="00A94498" w:rsidRDefault="008E23EC">
      <w:pPr>
        <w:pStyle w:val="TOC1"/>
        <w:tabs>
          <w:tab w:val="right" w:leader="dot" w:pos="8900"/>
        </w:tabs>
        <w:rPr>
          <w:del w:id="268" w:author="Ryan Beck" w:date="2023-04-11T16:29:00Z"/>
          <w:rFonts w:asciiTheme="minorHAnsi" w:eastAsiaTheme="minorEastAsia" w:hAnsiTheme="minorHAnsi" w:cstheme="minorBidi"/>
          <w:b w:val="0"/>
          <w:caps w:val="0"/>
          <w:noProof/>
          <w:sz w:val="22"/>
          <w:szCs w:val="22"/>
        </w:rPr>
      </w:pPr>
      <w:del w:id="269" w:author="Ryan Beck" w:date="2023-04-11T16:29:00Z">
        <w:r w:rsidRPr="00A94498" w:rsidDel="00A94498">
          <w:rPr>
            <w:rPrChange w:id="270" w:author="Ryan Beck" w:date="2023-04-11T16:29:00Z">
              <w:rPr>
                <w:rStyle w:val="Hyperlink"/>
                <w:noProof/>
              </w:rPr>
            </w:rPrChange>
          </w:rPr>
          <w:delText>Profile Explorer</w:delText>
        </w:r>
        <w:r w:rsidDel="00A94498">
          <w:rPr>
            <w:noProof/>
            <w:webHidden/>
          </w:rPr>
          <w:tab/>
        </w:r>
        <w:r w:rsidR="00B67E73" w:rsidDel="00A94498">
          <w:rPr>
            <w:noProof/>
            <w:webHidden/>
          </w:rPr>
          <w:delText>49</w:delText>
        </w:r>
      </w:del>
    </w:p>
    <w:p w14:paraId="2FB33920" w14:textId="6920BD66" w:rsidR="008E23EC" w:rsidDel="00A94498" w:rsidRDefault="008E23EC">
      <w:pPr>
        <w:pStyle w:val="TOC2"/>
        <w:tabs>
          <w:tab w:val="right" w:leader="dot" w:pos="8900"/>
        </w:tabs>
        <w:rPr>
          <w:del w:id="271" w:author="Ryan Beck" w:date="2023-04-11T16:29:00Z"/>
          <w:rFonts w:asciiTheme="minorHAnsi" w:eastAsiaTheme="minorEastAsia" w:hAnsiTheme="minorHAnsi" w:cstheme="minorBidi"/>
          <w:smallCaps w:val="0"/>
          <w:noProof/>
          <w:sz w:val="22"/>
          <w:szCs w:val="22"/>
        </w:rPr>
      </w:pPr>
      <w:del w:id="272" w:author="Ryan Beck" w:date="2023-04-11T16:29:00Z">
        <w:r w:rsidRPr="00A94498" w:rsidDel="00A94498">
          <w:rPr>
            <w:rPrChange w:id="273" w:author="Ryan Beck" w:date="2023-04-11T16:29:00Z">
              <w:rPr>
                <w:rStyle w:val="Hyperlink"/>
                <w:noProof/>
              </w:rPr>
            </w:rPrChange>
          </w:rPr>
          <w:delText>Browse for Historical Data</w:delText>
        </w:r>
        <w:r w:rsidDel="00A94498">
          <w:rPr>
            <w:noProof/>
            <w:webHidden/>
          </w:rPr>
          <w:tab/>
        </w:r>
        <w:r w:rsidR="00B67E73" w:rsidDel="00A94498">
          <w:rPr>
            <w:noProof/>
            <w:webHidden/>
          </w:rPr>
          <w:delText>50</w:delText>
        </w:r>
      </w:del>
    </w:p>
    <w:p w14:paraId="09A35380" w14:textId="465F5A65" w:rsidR="008E23EC" w:rsidDel="00A94498" w:rsidRDefault="008E23EC">
      <w:pPr>
        <w:pStyle w:val="TOC2"/>
        <w:tabs>
          <w:tab w:val="right" w:leader="dot" w:pos="8900"/>
        </w:tabs>
        <w:rPr>
          <w:del w:id="274" w:author="Ryan Beck" w:date="2023-04-11T16:29:00Z"/>
          <w:rFonts w:asciiTheme="minorHAnsi" w:eastAsiaTheme="minorEastAsia" w:hAnsiTheme="minorHAnsi" w:cstheme="minorBidi"/>
          <w:smallCaps w:val="0"/>
          <w:noProof/>
          <w:sz w:val="22"/>
          <w:szCs w:val="22"/>
        </w:rPr>
      </w:pPr>
      <w:del w:id="275" w:author="Ryan Beck" w:date="2023-04-11T16:29:00Z">
        <w:r w:rsidRPr="00A94498" w:rsidDel="00A94498">
          <w:rPr>
            <w:rPrChange w:id="276" w:author="Ryan Beck" w:date="2023-04-11T16:29:00Z">
              <w:rPr>
                <w:rStyle w:val="Hyperlink"/>
                <w:noProof/>
              </w:rPr>
            </w:rPrChange>
          </w:rPr>
          <w:delText>View Historical Data Over a Network (History Mode)</w:delText>
        </w:r>
        <w:r w:rsidDel="00A94498">
          <w:rPr>
            <w:noProof/>
            <w:webHidden/>
          </w:rPr>
          <w:tab/>
        </w:r>
        <w:r w:rsidR="00B67E73" w:rsidDel="00A94498">
          <w:rPr>
            <w:noProof/>
            <w:webHidden/>
          </w:rPr>
          <w:delText>50</w:delText>
        </w:r>
      </w:del>
    </w:p>
    <w:p w14:paraId="59C71351" w14:textId="3A020C41" w:rsidR="008E23EC" w:rsidDel="00A94498" w:rsidRDefault="008E23EC">
      <w:pPr>
        <w:pStyle w:val="TOC2"/>
        <w:tabs>
          <w:tab w:val="right" w:leader="dot" w:pos="8900"/>
        </w:tabs>
        <w:rPr>
          <w:del w:id="277" w:author="Ryan Beck" w:date="2023-04-11T16:29:00Z"/>
          <w:rFonts w:asciiTheme="minorHAnsi" w:eastAsiaTheme="minorEastAsia" w:hAnsiTheme="minorHAnsi" w:cstheme="minorBidi"/>
          <w:smallCaps w:val="0"/>
          <w:noProof/>
          <w:sz w:val="22"/>
          <w:szCs w:val="22"/>
        </w:rPr>
      </w:pPr>
      <w:del w:id="278" w:author="Ryan Beck" w:date="2023-04-11T16:29:00Z">
        <w:r w:rsidRPr="00A94498" w:rsidDel="00A94498">
          <w:rPr>
            <w:rPrChange w:id="279" w:author="Ryan Beck" w:date="2023-04-11T16:29:00Z">
              <w:rPr>
                <w:rStyle w:val="Hyperlink"/>
                <w:noProof/>
              </w:rPr>
            </w:rPrChange>
          </w:rPr>
          <w:delText>Profile Explorer – Virtual Profiling</w:delText>
        </w:r>
        <w:r w:rsidDel="00A94498">
          <w:rPr>
            <w:noProof/>
            <w:webHidden/>
          </w:rPr>
          <w:tab/>
        </w:r>
        <w:r w:rsidR="00B67E73" w:rsidDel="00A94498">
          <w:rPr>
            <w:noProof/>
            <w:webHidden/>
          </w:rPr>
          <w:delText>52</w:delText>
        </w:r>
      </w:del>
    </w:p>
    <w:p w14:paraId="453CDEA5" w14:textId="056CCF10" w:rsidR="008E23EC" w:rsidDel="00A94498" w:rsidRDefault="008E23EC">
      <w:pPr>
        <w:pStyle w:val="TOC2"/>
        <w:tabs>
          <w:tab w:val="right" w:leader="dot" w:pos="8900"/>
        </w:tabs>
        <w:rPr>
          <w:del w:id="280" w:author="Ryan Beck" w:date="2023-04-11T16:29:00Z"/>
          <w:rFonts w:asciiTheme="minorHAnsi" w:eastAsiaTheme="minorEastAsia" w:hAnsiTheme="minorHAnsi" w:cstheme="minorBidi"/>
          <w:smallCaps w:val="0"/>
          <w:noProof/>
          <w:sz w:val="22"/>
          <w:szCs w:val="22"/>
        </w:rPr>
      </w:pPr>
      <w:del w:id="281" w:author="Ryan Beck" w:date="2023-04-11T16:29:00Z">
        <w:r w:rsidRPr="00A94498" w:rsidDel="00A94498">
          <w:rPr>
            <w:rPrChange w:id="282" w:author="Ryan Beck" w:date="2023-04-11T16:29:00Z">
              <w:rPr>
                <w:rStyle w:val="Hyperlink"/>
                <w:noProof/>
              </w:rPr>
            </w:rPrChange>
          </w:rPr>
          <w:delText>Access History Data Backup Files</w:delText>
        </w:r>
        <w:r w:rsidDel="00A94498">
          <w:rPr>
            <w:noProof/>
            <w:webHidden/>
          </w:rPr>
          <w:tab/>
        </w:r>
        <w:r w:rsidR="00B67E73" w:rsidDel="00A94498">
          <w:rPr>
            <w:noProof/>
            <w:webHidden/>
          </w:rPr>
          <w:delText>54</w:delText>
        </w:r>
      </w:del>
    </w:p>
    <w:p w14:paraId="4B364013" w14:textId="7569F687" w:rsidR="008E23EC" w:rsidDel="00A94498" w:rsidRDefault="008E23EC">
      <w:pPr>
        <w:pStyle w:val="TOC2"/>
        <w:tabs>
          <w:tab w:val="right" w:leader="dot" w:pos="8900"/>
        </w:tabs>
        <w:rPr>
          <w:del w:id="283" w:author="Ryan Beck" w:date="2023-04-11T16:29:00Z"/>
          <w:rFonts w:asciiTheme="minorHAnsi" w:eastAsiaTheme="minorEastAsia" w:hAnsiTheme="minorHAnsi" w:cstheme="minorBidi"/>
          <w:smallCaps w:val="0"/>
          <w:noProof/>
          <w:sz w:val="22"/>
          <w:szCs w:val="22"/>
        </w:rPr>
      </w:pPr>
      <w:del w:id="284" w:author="Ryan Beck" w:date="2023-04-11T16:29:00Z">
        <w:r w:rsidRPr="00A94498" w:rsidDel="00A94498">
          <w:rPr>
            <w:rPrChange w:id="285" w:author="Ryan Beck" w:date="2023-04-11T16:29:00Z">
              <w:rPr>
                <w:rStyle w:val="Hyperlink"/>
                <w:noProof/>
              </w:rPr>
            </w:rPrChange>
          </w:rPr>
          <w:delText>Insert Data Files from an Outside Source</w:delText>
        </w:r>
        <w:r w:rsidDel="00A94498">
          <w:rPr>
            <w:noProof/>
            <w:webHidden/>
          </w:rPr>
          <w:tab/>
        </w:r>
        <w:r w:rsidR="00B67E73" w:rsidDel="00A94498">
          <w:rPr>
            <w:noProof/>
            <w:webHidden/>
          </w:rPr>
          <w:delText>54</w:delText>
        </w:r>
      </w:del>
    </w:p>
    <w:p w14:paraId="7B44F476" w14:textId="7922643C" w:rsidR="008E23EC" w:rsidDel="00A94498" w:rsidRDefault="008E23EC">
      <w:pPr>
        <w:pStyle w:val="TOC2"/>
        <w:tabs>
          <w:tab w:val="right" w:leader="dot" w:pos="8900"/>
        </w:tabs>
        <w:rPr>
          <w:del w:id="286" w:author="Ryan Beck" w:date="2023-04-11T16:29:00Z"/>
          <w:rFonts w:asciiTheme="minorHAnsi" w:eastAsiaTheme="minorEastAsia" w:hAnsiTheme="minorHAnsi" w:cstheme="minorBidi"/>
          <w:smallCaps w:val="0"/>
          <w:noProof/>
          <w:sz w:val="22"/>
          <w:szCs w:val="22"/>
        </w:rPr>
      </w:pPr>
      <w:del w:id="287" w:author="Ryan Beck" w:date="2023-04-11T16:29:00Z">
        <w:r w:rsidRPr="00A94498" w:rsidDel="00A94498">
          <w:rPr>
            <w:rPrChange w:id="288" w:author="Ryan Beck" w:date="2023-04-11T16:29:00Z">
              <w:rPr>
                <w:rStyle w:val="Hyperlink"/>
                <w:noProof/>
              </w:rPr>
            </w:rPrChange>
          </w:rPr>
          <w:delText>Rename Profiles</w:delText>
        </w:r>
        <w:r w:rsidDel="00A94498">
          <w:rPr>
            <w:noProof/>
            <w:webHidden/>
          </w:rPr>
          <w:tab/>
        </w:r>
        <w:r w:rsidR="00B67E73" w:rsidDel="00A94498">
          <w:rPr>
            <w:noProof/>
            <w:webHidden/>
          </w:rPr>
          <w:delText>54</w:delText>
        </w:r>
      </w:del>
    </w:p>
    <w:p w14:paraId="1F6351B9" w14:textId="4A582D38" w:rsidR="008E23EC" w:rsidDel="00A94498" w:rsidRDefault="008E23EC">
      <w:pPr>
        <w:pStyle w:val="TOC1"/>
        <w:tabs>
          <w:tab w:val="right" w:leader="dot" w:pos="8900"/>
        </w:tabs>
        <w:rPr>
          <w:del w:id="289" w:author="Ryan Beck" w:date="2023-04-11T16:29:00Z"/>
          <w:rFonts w:asciiTheme="minorHAnsi" w:eastAsiaTheme="minorEastAsia" w:hAnsiTheme="minorHAnsi" w:cstheme="minorBidi"/>
          <w:b w:val="0"/>
          <w:caps w:val="0"/>
          <w:noProof/>
          <w:sz w:val="22"/>
          <w:szCs w:val="22"/>
        </w:rPr>
      </w:pPr>
      <w:del w:id="290" w:author="Ryan Beck" w:date="2023-04-11T16:29:00Z">
        <w:r w:rsidRPr="00A94498" w:rsidDel="00A94498">
          <w:rPr>
            <w:rPrChange w:id="291" w:author="Ryan Beck" w:date="2023-04-11T16:29:00Z">
              <w:rPr>
                <w:rStyle w:val="Hyperlink"/>
                <w:noProof/>
              </w:rPr>
            </w:rPrChange>
          </w:rPr>
          <w:delText>Virtual Profiling</w:delText>
        </w:r>
        <w:r w:rsidDel="00A94498">
          <w:rPr>
            <w:noProof/>
            <w:webHidden/>
          </w:rPr>
          <w:tab/>
        </w:r>
        <w:r w:rsidR="00B67E73" w:rsidDel="00A94498">
          <w:rPr>
            <w:noProof/>
            <w:webHidden/>
          </w:rPr>
          <w:delText>55</w:delText>
        </w:r>
      </w:del>
    </w:p>
    <w:p w14:paraId="4042ED9D" w14:textId="0E3A3EB4" w:rsidR="008E23EC" w:rsidDel="00A94498" w:rsidRDefault="008E23EC">
      <w:pPr>
        <w:pStyle w:val="TOC2"/>
        <w:tabs>
          <w:tab w:val="right" w:leader="dot" w:pos="8900"/>
        </w:tabs>
        <w:rPr>
          <w:del w:id="292" w:author="Ryan Beck" w:date="2023-04-11T16:29:00Z"/>
          <w:rFonts w:asciiTheme="minorHAnsi" w:eastAsiaTheme="minorEastAsia" w:hAnsiTheme="minorHAnsi" w:cstheme="minorBidi"/>
          <w:smallCaps w:val="0"/>
          <w:noProof/>
          <w:sz w:val="22"/>
          <w:szCs w:val="22"/>
        </w:rPr>
      </w:pPr>
      <w:del w:id="293" w:author="Ryan Beck" w:date="2023-04-11T16:29:00Z">
        <w:r w:rsidRPr="00A94498" w:rsidDel="00A94498">
          <w:rPr>
            <w:rPrChange w:id="294" w:author="Ryan Beck" w:date="2023-04-11T16:29:00Z">
              <w:rPr>
                <w:rStyle w:val="Hyperlink"/>
                <w:noProof/>
              </w:rPr>
            </w:rPrChange>
          </w:rPr>
          <w:delText>Get a Valid Baseline Profile</w:delText>
        </w:r>
        <w:r w:rsidDel="00A94498">
          <w:rPr>
            <w:noProof/>
            <w:webHidden/>
          </w:rPr>
          <w:tab/>
        </w:r>
        <w:r w:rsidR="00B67E73" w:rsidDel="00A94498">
          <w:rPr>
            <w:noProof/>
            <w:webHidden/>
          </w:rPr>
          <w:delText>55</w:delText>
        </w:r>
      </w:del>
    </w:p>
    <w:p w14:paraId="62A27DD8" w14:textId="4228C36E" w:rsidR="008E23EC" w:rsidDel="00A94498" w:rsidRDefault="008E23EC">
      <w:pPr>
        <w:pStyle w:val="TOC2"/>
        <w:tabs>
          <w:tab w:val="right" w:leader="dot" w:pos="8900"/>
        </w:tabs>
        <w:rPr>
          <w:del w:id="295" w:author="Ryan Beck" w:date="2023-04-11T16:29:00Z"/>
          <w:rFonts w:asciiTheme="minorHAnsi" w:eastAsiaTheme="minorEastAsia" w:hAnsiTheme="minorHAnsi" w:cstheme="minorBidi"/>
          <w:smallCaps w:val="0"/>
          <w:noProof/>
          <w:sz w:val="22"/>
          <w:szCs w:val="22"/>
        </w:rPr>
      </w:pPr>
      <w:del w:id="296" w:author="Ryan Beck" w:date="2023-04-11T16:29:00Z">
        <w:r w:rsidRPr="00A94498" w:rsidDel="00A94498">
          <w:rPr>
            <w:rPrChange w:id="297" w:author="Ryan Beck" w:date="2023-04-11T16:29:00Z">
              <w:rPr>
                <w:rStyle w:val="Hyperlink"/>
                <w:noProof/>
              </w:rPr>
            </w:rPrChange>
          </w:rPr>
          <w:lastRenderedPageBreak/>
          <w:delText>Create/Load a Virtual Profile</w:delText>
        </w:r>
        <w:r w:rsidDel="00A94498">
          <w:rPr>
            <w:noProof/>
            <w:webHidden/>
          </w:rPr>
          <w:tab/>
        </w:r>
        <w:r w:rsidR="00B67E73" w:rsidDel="00A94498">
          <w:rPr>
            <w:noProof/>
            <w:webHidden/>
          </w:rPr>
          <w:delText>56</w:delText>
        </w:r>
      </w:del>
    </w:p>
    <w:p w14:paraId="0EC2B132" w14:textId="114C07C5" w:rsidR="008E23EC" w:rsidDel="00A94498" w:rsidRDefault="008E23EC">
      <w:pPr>
        <w:pStyle w:val="TOC2"/>
        <w:tabs>
          <w:tab w:val="right" w:leader="dot" w:pos="8900"/>
        </w:tabs>
        <w:rPr>
          <w:del w:id="298" w:author="Ryan Beck" w:date="2023-04-11T16:29:00Z"/>
          <w:rFonts w:asciiTheme="minorHAnsi" w:eastAsiaTheme="minorEastAsia" w:hAnsiTheme="minorHAnsi" w:cstheme="minorBidi"/>
          <w:smallCaps w:val="0"/>
          <w:noProof/>
          <w:sz w:val="22"/>
          <w:szCs w:val="22"/>
        </w:rPr>
      </w:pPr>
      <w:del w:id="299" w:author="Ryan Beck" w:date="2023-04-11T16:29:00Z">
        <w:r w:rsidRPr="00A94498" w:rsidDel="00A94498">
          <w:rPr>
            <w:rPrChange w:id="300" w:author="Ryan Beck" w:date="2023-04-11T16:29:00Z">
              <w:rPr>
                <w:rStyle w:val="Hyperlink"/>
                <w:noProof/>
              </w:rPr>
            </w:rPrChange>
          </w:rPr>
          <w:delText>Live Mode - General Tab</w:delText>
        </w:r>
        <w:r w:rsidDel="00A94498">
          <w:rPr>
            <w:noProof/>
            <w:webHidden/>
          </w:rPr>
          <w:tab/>
        </w:r>
        <w:r w:rsidR="00B67E73" w:rsidDel="00A94498">
          <w:rPr>
            <w:noProof/>
            <w:webHidden/>
          </w:rPr>
          <w:delText>57</w:delText>
        </w:r>
      </w:del>
    </w:p>
    <w:p w14:paraId="5E1489F4" w14:textId="419E67B6" w:rsidR="008E23EC" w:rsidDel="00A94498" w:rsidRDefault="008E23EC">
      <w:pPr>
        <w:pStyle w:val="TOC2"/>
        <w:tabs>
          <w:tab w:val="right" w:leader="dot" w:pos="8900"/>
        </w:tabs>
        <w:rPr>
          <w:del w:id="301" w:author="Ryan Beck" w:date="2023-04-11T16:29:00Z"/>
          <w:rFonts w:asciiTheme="minorHAnsi" w:eastAsiaTheme="minorEastAsia" w:hAnsiTheme="minorHAnsi" w:cstheme="minorBidi"/>
          <w:smallCaps w:val="0"/>
          <w:noProof/>
          <w:sz w:val="22"/>
          <w:szCs w:val="22"/>
        </w:rPr>
      </w:pPr>
      <w:del w:id="302" w:author="Ryan Beck" w:date="2023-04-11T16:29:00Z">
        <w:r w:rsidRPr="00A94498" w:rsidDel="00A94498">
          <w:rPr>
            <w:rPrChange w:id="303" w:author="Ryan Beck" w:date="2023-04-11T16:29:00Z">
              <w:rPr>
                <w:rStyle w:val="Hyperlink"/>
                <w:noProof/>
              </w:rPr>
            </w:rPrChange>
          </w:rPr>
          <w:delText>Live Mode - Description Tab</w:delText>
        </w:r>
        <w:r w:rsidDel="00A94498">
          <w:rPr>
            <w:noProof/>
            <w:webHidden/>
          </w:rPr>
          <w:tab/>
        </w:r>
        <w:r w:rsidR="00B67E73" w:rsidDel="00A94498">
          <w:rPr>
            <w:noProof/>
            <w:webHidden/>
          </w:rPr>
          <w:delText>60</w:delText>
        </w:r>
      </w:del>
    </w:p>
    <w:p w14:paraId="54FD37B9" w14:textId="0120CF8F" w:rsidR="008E23EC" w:rsidDel="00A94498" w:rsidRDefault="008E23EC">
      <w:pPr>
        <w:pStyle w:val="TOC2"/>
        <w:tabs>
          <w:tab w:val="right" w:leader="dot" w:pos="8900"/>
        </w:tabs>
        <w:rPr>
          <w:del w:id="304" w:author="Ryan Beck" w:date="2023-04-11T16:29:00Z"/>
          <w:rFonts w:asciiTheme="minorHAnsi" w:eastAsiaTheme="minorEastAsia" w:hAnsiTheme="minorHAnsi" w:cstheme="minorBidi"/>
          <w:smallCaps w:val="0"/>
          <w:noProof/>
          <w:sz w:val="22"/>
          <w:szCs w:val="22"/>
        </w:rPr>
      </w:pPr>
      <w:del w:id="305" w:author="Ryan Beck" w:date="2023-04-11T16:29:00Z">
        <w:r w:rsidRPr="00A94498" w:rsidDel="00A94498">
          <w:rPr>
            <w:rPrChange w:id="306" w:author="Ryan Beck" w:date="2023-04-11T16:29:00Z">
              <w:rPr>
                <w:rStyle w:val="Hyperlink"/>
                <w:noProof/>
              </w:rPr>
            </w:rPrChange>
          </w:rPr>
          <w:delText>Verify the Virtual Profile</w:delText>
        </w:r>
        <w:r w:rsidDel="00A94498">
          <w:rPr>
            <w:noProof/>
            <w:webHidden/>
          </w:rPr>
          <w:tab/>
        </w:r>
        <w:r w:rsidR="00B67E73" w:rsidDel="00A94498">
          <w:rPr>
            <w:noProof/>
            <w:webHidden/>
          </w:rPr>
          <w:delText>60</w:delText>
        </w:r>
      </w:del>
    </w:p>
    <w:p w14:paraId="114F8522" w14:textId="013CCAC4" w:rsidR="008E23EC" w:rsidDel="00A94498" w:rsidRDefault="008E23EC">
      <w:pPr>
        <w:pStyle w:val="TOC2"/>
        <w:tabs>
          <w:tab w:val="right" w:leader="dot" w:pos="8900"/>
        </w:tabs>
        <w:rPr>
          <w:del w:id="307" w:author="Ryan Beck" w:date="2023-04-11T16:29:00Z"/>
          <w:rFonts w:asciiTheme="minorHAnsi" w:eastAsiaTheme="minorEastAsia" w:hAnsiTheme="minorHAnsi" w:cstheme="minorBidi"/>
          <w:smallCaps w:val="0"/>
          <w:noProof/>
          <w:sz w:val="22"/>
          <w:szCs w:val="22"/>
        </w:rPr>
      </w:pPr>
      <w:del w:id="308" w:author="Ryan Beck" w:date="2023-04-11T16:29:00Z">
        <w:r w:rsidRPr="00A94498" w:rsidDel="00A94498">
          <w:rPr>
            <w:rPrChange w:id="309" w:author="Ryan Beck" w:date="2023-04-11T16:29:00Z">
              <w:rPr>
                <w:rStyle w:val="Hyperlink"/>
                <w:noProof/>
              </w:rPr>
            </w:rPrChange>
          </w:rPr>
          <w:delText>Historical Mode</w:delText>
        </w:r>
        <w:r w:rsidDel="00A94498">
          <w:rPr>
            <w:noProof/>
            <w:webHidden/>
          </w:rPr>
          <w:tab/>
        </w:r>
        <w:r w:rsidR="00B67E73" w:rsidDel="00A94498">
          <w:rPr>
            <w:noProof/>
            <w:webHidden/>
          </w:rPr>
          <w:delText>63</w:delText>
        </w:r>
      </w:del>
    </w:p>
    <w:p w14:paraId="32B3236C" w14:textId="6A7F7F28" w:rsidR="008E23EC" w:rsidDel="00A94498" w:rsidRDefault="008E23EC">
      <w:pPr>
        <w:pStyle w:val="TOC2"/>
        <w:tabs>
          <w:tab w:val="right" w:leader="dot" w:pos="8900"/>
        </w:tabs>
        <w:rPr>
          <w:del w:id="310" w:author="Ryan Beck" w:date="2023-04-11T16:29:00Z"/>
          <w:rFonts w:asciiTheme="minorHAnsi" w:eastAsiaTheme="minorEastAsia" w:hAnsiTheme="minorHAnsi" w:cstheme="minorBidi"/>
          <w:smallCaps w:val="0"/>
          <w:noProof/>
          <w:sz w:val="22"/>
          <w:szCs w:val="22"/>
        </w:rPr>
      </w:pPr>
      <w:del w:id="311" w:author="Ryan Beck" w:date="2023-04-11T16:29:00Z">
        <w:r w:rsidRPr="00A94498" w:rsidDel="00A94498">
          <w:rPr>
            <w:rPrChange w:id="312" w:author="Ryan Beck" w:date="2023-04-11T16:29:00Z">
              <w:rPr>
                <w:rStyle w:val="Hyperlink"/>
                <w:noProof/>
              </w:rPr>
            </w:rPrChange>
          </w:rPr>
          <w:delText>Historical Mode - General Tab</w:delText>
        </w:r>
        <w:r w:rsidDel="00A94498">
          <w:rPr>
            <w:noProof/>
            <w:webHidden/>
          </w:rPr>
          <w:tab/>
        </w:r>
        <w:r w:rsidR="00B67E73" w:rsidDel="00A94498">
          <w:rPr>
            <w:noProof/>
            <w:webHidden/>
          </w:rPr>
          <w:delText>63</w:delText>
        </w:r>
      </w:del>
    </w:p>
    <w:p w14:paraId="1D62B74F" w14:textId="03E8812F" w:rsidR="008E23EC" w:rsidDel="00A94498" w:rsidRDefault="008E23EC">
      <w:pPr>
        <w:pStyle w:val="TOC2"/>
        <w:tabs>
          <w:tab w:val="right" w:leader="dot" w:pos="8900"/>
        </w:tabs>
        <w:rPr>
          <w:del w:id="313" w:author="Ryan Beck" w:date="2023-04-11T16:29:00Z"/>
          <w:rFonts w:asciiTheme="minorHAnsi" w:eastAsiaTheme="minorEastAsia" w:hAnsiTheme="minorHAnsi" w:cstheme="minorBidi"/>
          <w:smallCaps w:val="0"/>
          <w:noProof/>
          <w:sz w:val="22"/>
          <w:szCs w:val="22"/>
        </w:rPr>
      </w:pPr>
      <w:del w:id="314" w:author="Ryan Beck" w:date="2023-04-11T16:29:00Z">
        <w:r w:rsidRPr="00A94498" w:rsidDel="00A94498">
          <w:rPr>
            <w:rPrChange w:id="315" w:author="Ryan Beck" w:date="2023-04-11T16:29:00Z">
              <w:rPr>
                <w:rStyle w:val="Hyperlink"/>
                <w:noProof/>
              </w:rPr>
            </w:rPrChange>
          </w:rPr>
          <w:delText>Historical Mode - Description Tab</w:delText>
        </w:r>
        <w:r w:rsidDel="00A94498">
          <w:rPr>
            <w:noProof/>
            <w:webHidden/>
          </w:rPr>
          <w:tab/>
        </w:r>
        <w:r w:rsidR="00B67E73" w:rsidDel="00A94498">
          <w:rPr>
            <w:noProof/>
            <w:webHidden/>
          </w:rPr>
          <w:delText>66</w:delText>
        </w:r>
      </w:del>
    </w:p>
    <w:p w14:paraId="6F1F19B4" w14:textId="591330BC" w:rsidR="008E23EC" w:rsidDel="00A94498" w:rsidRDefault="008E23EC">
      <w:pPr>
        <w:pStyle w:val="TOC1"/>
        <w:tabs>
          <w:tab w:val="right" w:leader="dot" w:pos="8900"/>
        </w:tabs>
        <w:rPr>
          <w:del w:id="316" w:author="Ryan Beck" w:date="2023-04-11T16:29:00Z"/>
          <w:rFonts w:asciiTheme="minorHAnsi" w:eastAsiaTheme="minorEastAsia" w:hAnsiTheme="minorHAnsi" w:cstheme="minorBidi"/>
          <w:b w:val="0"/>
          <w:caps w:val="0"/>
          <w:noProof/>
          <w:sz w:val="22"/>
          <w:szCs w:val="22"/>
        </w:rPr>
      </w:pPr>
      <w:del w:id="317" w:author="Ryan Beck" w:date="2023-04-11T16:29:00Z">
        <w:r w:rsidRPr="00A94498" w:rsidDel="00A94498">
          <w:rPr>
            <w:rPrChange w:id="318" w:author="Ryan Beck" w:date="2023-04-11T16:29:00Z">
              <w:rPr>
                <w:rStyle w:val="Hyperlink"/>
                <w:noProof/>
              </w:rPr>
            </w:rPrChange>
          </w:rPr>
          <w:delText>Password Protection</w:delText>
        </w:r>
        <w:r w:rsidDel="00A94498">
          <w:rPr>
            <w:noProof/>
            <w:webHidden/>
          </w:rPr>
          <w:tab/>
        </w:r>
        <w:r w:rsidR="00B67E73" w:rsidDel="00A94498">
          <w:rPr>
            <w:noProof/>
            <w:webHidden/>
          </w:rPr>
          <w:delText>67</w:delText>
        </w:r>
      </w:del>
    </w:p>
    <w:p w14:paraId="1729FD96" w14:textId="2DF03E34" w:rsidR="008E23EC" w:rsidDel="00A94498" w:rsidRDefault="008E23EC">
      <w:pPr>
        <w:pStyle w:val="TOC1"/>
        <w:tabs>
          <w:tab w:val="right" w:leader="dot" w:pos="8900"/>
        </w:tabs>
        <w:rPr>
          <w:del w:id="319" w:author="Ryan Beck" w:date="2023-04-11T16:29:00Z"/>
          <w:rFonts w:asciiTheme="minorHAnsi" w:eastAsiaTheme="minorEastAsia" w:hAnsiTheme="minorHAnsi" w:cstheme="minorBidi"/>
          <w:b w:val="0"/>
          <w:caps w:val="0"/>
          <w:noProof/>
          <w:sz w:val="22"/>
          <w:szCs w:val="22"/>
        </w:rPr>
      </w:pPr>
      <w:del w:id="320" w:author="Ryan Beck" w:date="2023-04-11T16:29:00Z">
        <w:r w:rsidRPr="00A94498" w:rsidDel="00A94498">
          <w:rPr>
            <w:rPrChange w:id="321" w:author="Ryan Beck" w:date="2023-04-11T16:29:00Z">
              <w:rPr>
                <w:rStyle w:val="Hyperlink"/>
                <w:noProof/>
              </w:rPr>
            </w:rPrChange>
          </w:rPr>
          <w:delText>Printing</w:delText>
        </w:r>
        <w:r w:rsidDel="00A94498">
          <w:rPr>
            <w:noProof/>
            <w:webHidden/>
          </w:rPr>
          <w:tab/>
        </w:r>
        <w:r w:rsidR="00B67E73" w:rsidDel="00A94498">
          <w:rPr>
            <w:noProof/>
            <w:webHidden/>
          </w:rPr>
          <w:delText>68</w:delText>
        </w:r>
      </w:del>
    </w:p>
    <w:p w14:paraId="40F22C3F" w14:textId="5EF049A5" w:rsidR="008E23EC" w:rsidDel="00A94498" w:rsidRDefault="008E23EC">
      <w:pPr>
        <w:pStyle w:val="TOC2"/>
        <w:tabs>
          <w:tab w:val="right" w:leader="dot" w:pos="8900"/>
        </w:tabs>
        <w:rPr>
          <w:del w:id="322" w:author="Ryan Beck" w:date="2023-04-11T16:29:00Z"/>
          <w:rFonts w:asciiTheme="minorHAnsi" w:eastAsiaTheme="minorEastAsia" w:hAnsiTheme="minorHAnsi" w:cstheme="minorBidi"/>
          <w:smallCaps w:val="0"/>
          <w:noProof/>
          <w:sz w:val="22"/>
          <w:szCs w:val="22"/>
        </w:rPr>
      </w:pPr>
      <w:del w:id="323" w:author="Ryan Beck" w:date="2023-04-11T16:29:00Z">
        <w:r w:rsidRPr="00A94498" w:rsidDel="00A94498">
          <w:rPr>
            <w:rPrChange w:id="324" w:author="Ryan Beck" w:date="2023-04-11T16:29:00Z">
              <w:rPr>
                <w:rStyle w:val="Hyperlink"/>
                <w:noProof/>
              </w:rPr>
            </w:rPrChange>
          </w:rPr>
          <w:delText>Portrait Mode</w:delText>
        </w:r>
        <w:r w:rsidDel="00A94498">
          <w:rPr>
            <w:noProof/>
            <w:webHidden/>
          </w:rPr>
          <w:tab/>
        </w:r>
        <w:r w:rsidR="00B67E73" w:rsidDel="00A94498">
          <w:rPr>
            <w:noProof/>
            <w:webHidden/>
          </w:rPr>
          <w:delText>68</w:delText>
        </w:r>
      </w:del>
    </w:p>
    <w:p w14:paraId="2598550A" w14:textId="6B81EC08" w:rsidR="008E23EC" w:rsidDel="00A94498" w:rsidRDefault="008E23EC">
      <w:pPr>
        <w:pStyle w:val="TOC2"/>
        <w:tabs>
          <w:tab w:val="right" w:leader="dot" w:pos="8900"/>
        </w:tabs>
        <w:rPr>
          <w:del w:id="325" w:author="Ryan Beck" w:date="2023-04-11T16:29:00Z"/>
          <w:rFonts w:asciiTheme="minorHAnsi" w:eastAsiaTheme="minorEastAsia" w:hAnsiTheme="minorHAnsi" w:cstheme="minorBidi"/>
          <w:smallCaps w:val="0"/>
          <w:noProof/>
          <w:sz w:val="22"/>
          <w:szCs w:val="22"/>
        </w:rPr>
      </w:pPr>
      <w:del w:id="326" w:author="Ryan Beck" w:date="2023-04-11T16:29:00Z">
        <w:r w:rsidRPr="00A94498" w:rsidDel="00A94498">
          <w:rPr>
            <w:rPrChange w:id="327" w:author="Ryan Beck" w:date="2023-04-11T16:29:00Z">
              <w:rPr>
                <w:rStyle w:val="Hyperlink"/>
                <w:noProof/>
              </w:rPr>
            </w:rPrChange>
          </w:rPr>
          <w:delText>Landscape Mode</w:delText>
        </w:r>
        <w:r w:rsidDel="00A94498">
          <w:rPr>
            <w:noProof/>
            <w:webHidden/>
          </w:rPr>
          <w:tab/>
        </w:r>
        <w:r w:rsidR="00B67E73" w:rsidDel="00A94498">
          <w:rPr>
            <w:noProof/>
            <w:webHidden/>
          </w:rPr>
          <w:delText>69</w:delText>
        </w:r>
      </w:del>
    </w:p>
    <w:p w14:paraId="6003268A" w14:textId="3000C489" w:rsidR="008E23EC" w:rsidDel="00A94498" w:rsidRDefault="008E23EC">
      <w:pPr>
        <w:pStyle w:val="TOC1"/>
        <w:tabs>
          <w:tab w:val="right" w:leader="dot" w:pos="8900"/>
        </w:tabs>
        <w:rPr>
          <w:del w:id="328" w:author="Ryan Beck" w:date="2023-04-11T16:29:00Z"/>
          <w:rFonts w:asciiTheme="minorHAnsi" w:eastAsiaTheme="minorEastAsia" w:hAnsiTheme="minorHAnsi" w:cstheme="minorBidi"/>
          <w:b w:val="0"/>
          <w:caps w:val="0"/>
          <w:noProof/>
          <w:sz w:val="22"/>
          <w:szCs w:val="22"/>
        </w:rPr>
      </w:pPr>
      <w:del w:id="329" w:author="Ryan Beck" w:date="2023-04-11T16:29:00Z">
        <w:r w:rsidRPr="00A94498" w:rsidDel="00A94498">
          <w:rPr>
            <w:rPrChange w:id="330" w:author="Ryan Beck" w:date="2023-04-11T16:29:00Z">
              <w:rPr>
                <w:rStyle w:val="Hyperlink"/>
                <w:noProof/>
              </w:rPr>
            </w:rPrChange>
          </w:rPr>
          <w:delText>Write Data to and View Data Over a Network</w:delText>
        </w:r>
        <w:r w:rsidDel="00A94498">
          <w:rPr>
            <w:noProof/>
            <w:webHidden/>
          </w:rPr>
          <w:tab/>
        </w:r>
        <w:r w:rsidR="00B67E73" w:rsidDel="00A94498">
          <w:rPr>
            <w:noProof/>
            <w:webHidden/>
          </w:rPr>
          <w:delText>70</w:delText>
        </w:r>
      </w:del>
    </w:p>
    <w:p w14:paraId="73EA6807" w14:textId="16160F2E" w:rsidR="008E23EC" w:rsidDel="00A94498" w:rsidRDefault="008E23EC">
      <w:pPr>
        <w:pStyle w:val="TOC2"/>
        <w:tabs>
          <w:tab w:val="right" w:leader="dot" w:pos="8900"/>
        </w:tabs>
        <w:rPr>
          <w:del w:id="331" w:author="Ryan Beck" w:date="2023-04-11T16:29:00Z"/>
          <w:rFonts w:asciiTheme="minorHAnsi" w:eastAsiaTheme="minorEastAsia" w:hAnsiTheme="minorHAnsi" w:cstheme="minorBidi"/>
          <w:smallCaps w:val="0"/>
          <w:noProof/>
          <w:sz w:val="22"/>
          <w:szCs w:val="22"/>
        </w:rPr>
      </w:pPr>
      <w:del w:id="332" w:author="Ryan Beck" w:date="2023-04-11T16:29:00Z">
        <w:r w:rsidRPr="00A94498" w:rsidDel="00A94498">
          <w:rPr>
            <w:rPrChange w:id="333" w:author="Ryan Beck" w:date="2023-04-11T16:29:00Z">
              <w:rPr>
                <w:rStyle w:val="Hyperlink"/>
                <w:noProof/>
              </w:rPr>
            </w:rPrChange>
          </w:rPr>
          <w:delText>Write Data to a Network Drive</w:delText>
        </w:r>
        <w:r w:rsidDel="00A94498">
          <w:rPr>
            <w:noProof/>
            <w:webHidden/>
          </w:rPr>
          <w:tab/>
        </w:r>
        <w:r w:rsidR="00B67E73" w:rsidDel="00A94498">
          <w:rPr>
            <w:noProof/>
            <w:webHidden/>
          </w:rPr>
          <w:delText>70</w:delText>
        </w:r>
      </w:del>
    </w:p>
    <w:p w14:paraId="02A5C3F7" w14:textId="06BF1BFF" w:rsidR="008E23EC" w:rsidDel="00A94498" w:rsidRDefault="008E23EC">
      <w:pPr>
        <w:pStyle w:val="TOC2"/>
        <w:tabs>
          <w:tab w:val="right" w:leader="dot" w:pos="8900"/>
        </w:tabs>
        <w:rPr>
          <w:del w:id="334" w:author="Ryan Beck" w:date="2023-04-11T16:29:00Z"/>
          <w:rFonts w:asciiTheme="minorHAnsi" w:eastAsiaTheme="minorEastAsia" w:hAnsiTheme="minorHAnsi" w:cstheme="minorBidi"/>
          <w:smallCaps w:val="0"/>
          <w:noProof/>
          <w:sz w:val="22"/>
          <w:szCs w:val="22"/>
        </w:rPr>
      </w:pPr>
      <w:del w:id="335" w:author="Ryan Beck" w:date="2023-04-11T16:29:00Z">
        <w:r w:rsidRPr="00A94498" w:rsidDel="00A94498">
          <w:rPr>
            <w:rPrChange w:id="336" w:author="Ryan Beck" w:date="2023-04-11T16:29:00Z">
              <w:rPr>
                <w:rStyle w:val="Hyperlink"/>
                <w:noProof/>
              </w:rPr>
            </w:rPrChange>
          </w:rPr>
          <w:delText>Viewing Historical Data</w:delText>
        </w:r>
        <w:r w:rsidDel="00A94498">
          <w:rPr>
            <w:noProof/>
            <w:webHidden/>
          </w:rPr>
          <w:tab/>
        </w:r>
        <w:r w:rsidR="00B67E73" w:rsidDel="00A94498">
          <w:rPr>
            <w:noProof/>
            <w:webHidden/>
          </w:rPr>
          <w:delText>73</w:delText>
        </w:r>
      </w:del>
    </w:p>
    <w:p w14:paraId="2C5B921B" w14:textId="72FC4257" w:rsidR="008E23EC" w:rsidDel="00A94498" w:rsidRDefault="008E23EC">
      <w:pPr>
        <w:pStyle w:val="TOC1"/>
        <w:tabs>
          <w:tab w:val="right" w:leader="dot" w:pos="8900"/>
        </w:tabs>
        <w:rPr>
          <w:del w:id="337" w:author="Ryan Beck" w:date="2023-04-11T16:29:00Z"/>
          <w:rFonts w:asciiTheme="minorHAnsi" w:eastAsiaTheme="minorEastAsia" w:hAnsiTheme="minorHAnsi" w:cstheme="minorBidi"/>
          <w:b w:val="0"/>
          <w:caps w:val="0"/>
          <w:noProof/>
          <w:sz w:val="22"/>
          <w:szCs w:val="22"/>
        </w:rPr>
      </w:pPr>
      <w:del w:id="338" w:author="Ryan Beck" w:date="2023-04-11T16:29:00Z">
        <w:r w:rsidRPr="00A94498" w:rsidDel="00A94498">
          <w:rPr>
            <w:rPrChange w:id="339" w:author="Ryan Beck" w:date="2023-04-11T16:29:00Z">
              <w:rPr>
                <w:rStyle w:val="Hyperlink"/>
                <w:noProof/>
              </w:rPr>
            </w:rPrChange>
          </w:rPr>
          <w:delText>Messages During Profiling and Baseline Profiling</w:delText>
        </w:r>
        <w:r w:rsidDel="00A94498">
          <w:rPr>
            <w:noProof/>
            <w:webHidden/>
          </w:rPr>
          <w:tab/>
        </w:r>
        <w:r w:rsidR="00B67E73" w:rsidDel="00A94498">
          <w:rPr>
            <w:noProof/>
            <w:webHidden/>
          </w:rPr>
          <w:delText>74</w:delText>
        </w:r>
      </w:del>
    </w:p>
    <w:p w14:paraId="5000D234" w14:textId="50158E9A" w:rsidR="008E23EC" w:rsidDel="00A94498" w:rsidRDefault="008E23EC">
      <w:pPr>
        <w:pStyle w:val="TOC2"/>
        <w:tabs>
          <w:tab w:val="right" w:leader="dot" w:pos="8900"/>
        </w:tabs>
        <w:rPr>
          <w:del w:id="340" w:author="Ryan Beck" w:date="2023-04-11T16:29:00Z"/>
          <w:rFonts w:asciiTheme="minorHAnsi" w:eastAsiaTheme="minorEastAsia" w:hAnsiTheme="minorHAnsi" w:cstheme="minorBidi"/>
          <w:smallCaps w:val="0"/>
          <w:noProof/>
          <w:sz w:val="22"/>
          <w:szCs w:val="22"/>
        </w:rPr>
      </w:pPr>
      <w:del w:id="341" w:author="Ryan Beck" w:date="2023-04-11T16:29:00Z">
        <w:r w:rsidRPr="00A94498" w:rsidDel="00A94498">
          <w:rPr>
            <w:rPrChange w:id="342" w:author="Ryan Beck" w:date="2023-04-11T16:29:00Z">
              <w:rPr>
                <w:rStyle w:val="Hyperlink"/>
                <w:noProof/>
              </w:rPr>
            </w:rPrChange>
          </w:rPr>
          <w:delText>System Messages and Alarms</w:delText>
        </w:r>
        <w:r w:rsidDel="00A94498">
          <w:rPr>
            <w:noProof/>
            <w:webHidden/>
          </w:rPr>
          <w:tab/>
        </w:r>
        <w:r w:rsidR="00B67E73" w:rsidDel="00A94498">
          <w:rPr>
            <w:noProof/>
            <w:webHidden/>
          </w:rPr>
          <w:delText>74</w:delText>
        </w:r>
      </w:del>
    </w:p>
    <w:p w14:paraId="4A8CEECE" w14:textId="60DD6E54" w:rsidR="008E23EC" w:rsidDel="00A94498" w:rsidRDefault="008E23EC">
      <w:pPr>
        <w:pStyle w:val="TOC2"/>
        <w:tabs>
          <w:tab w:val="right" w:leader="dot" w:pos="8900"/>
        </w:tabs>
        <w:rPr>
          <w:del w:id="343" w:author="Ryan Beck" w:date="2023-04-11T16:29:00Z"/>
          <w:rFonts w:asciiTheme="minorHAnsi" w:eastAsiaTheme="minorEastAsia" w:hAnsiTheme="minorHAnsi" w:cstheme="minorBidi"/>
          <w:smallCaps w:val="0"/>
          <w:noProof/>
          <w:sz w:val="22"/>
          <w:szCs w:val="22"/>
        </w:rPr>
      </w:pPr>
      <w:del w:id="344" w:author="Ryan Beck" w:date="2023-04-11T16:29:00Z">
        <w:r w:rsidRPr="00A94498" w:rsidDel="00A94498">
          <w:rPr>
            <w:rPrChange w:id="345" w:author="Ryan Beck" w:date="2023-04-11T16:29:00Z">
              <w:rPr>
                <w:rStyle w:val="Hyperlink"/>
                <w:noProof/>
              </w:rPr>
            </w:rPrChange>
          </w:rPr>
          <w:delText>Alarms and Messages During Virtual Profiling</w:delText>
        </w:r>
        <w:r w:rsidDel="00A94498">
          <w:rPr>
            <w:noProof/>
            <w:webHidden/>
          </w:rPr>
          <w:tab/>
        </w:r>
        <w:r w:rsidR="00B67E73" w:rsidDel="00A94498">
          <w:rPr>
            <w:noProof/>
            <w:webHidden/>
          </w:rPr>
          <w:delText>75</w:delText>
        </w:r>
      </w:del>
    </w:p>
    <w:p w14:paraId="1BB22D7B" w14:textId="4DEBEAA3" w:rsidR="008E23EC" w:rsidDel="00A94498" w:rsidRDefault="008E23EC">
      <w:pPr>
        <w:pStyle w:val="TOC2"/>
        <w:tabs>
          <w:tab w:val="right" w:leader="dot" w:pos="8900"/>
        </w:tabs>
        <w:rPr>
          <w:del w:id="346" w:author="Ryan Beck" w:date="2023-04-11T16:29:00Z"/>
          <w:rFonts w:asciiTheme="minorHAnsi" w:eastAsiaTheme="minorEastAsia" w:hAnsiTheme="minorHAnsi" w:cstheme="minorBidi"/>
          <w:smallCaps w:val="0"/>
          <w:noProof/>
          <w:sz w:val="22"/>
          <w:szCs w:val="22"/>
        </w:rPr>
      </w:pPr>
      <w:del w:id="347" w:author="Ryan Beck" w:date="2023-04-11T16:29:00Z">
        <w:r w:rsidRPr="00A94498" w:rsidDel="00A94498">
          <w:rPr>
            <w:rPrChange w:id="348" w:author="Ryan Beck" w:date="2023-04-11T16:29:00Z">
              <w:rPr>
                <w:rStyle w:val="Hyperlink"/>
                <w:noProof/>
              </w:rPr>
            </w:rPrChange>
          </w:rPr>
          <w:delText>eTPU Communication</w:delText>
        </w:r>
        <w:r w:rsidDel="00A94498">
          <w:rPr>
            <w:noProof/>
            <w:webHidden/>
          </w:rPr>
          <w:tab/>
        </w:r>
        <w:r w:rsidR="00B67E73" w:rsidDel="00A94498">
          <w:rPr>
            <w:noProof/>
            <w:webHidden/>
          </w:rPr>
          <w:delText>76</w:delText>
        </w:r>
      </w:del>
    </w:p>
    <w:p w14:paraId="1D877697" w14:textId="47E72E9C" w:rsidR="008E23EC" w:rsidDel="00A94498" w:rsidRDefault="008E23EC">
      <w:pPr>
        <w:pStyle w:val="TOC1"/>
        <w:tabs>
          <w:tab w:val="right" w:leader="dot" w:pos="8900"/>
        </w:tabs>
        <w:rPr>
          <w:del w:id="349" w:author="Ryan Beck" w:date="2023-04-11T16:29:00Z"/>
          <w:rFonts w:asciiTheme="minorHAnsi" w:eastAsiaTheme="minorEastAsia" w:hAnsiTheme="minorHAnsi" w:cstheme="minorBidi"/>
          <w:b w:val="0"/>
          <w:caps w:val="0"/>
          <w:noProof/>
          <w:sz w:val="22"/>
          <w:szCs w:val="22"/>
        </w:rPr>
      </w:pPr>
      <w:del w:id="350" w:author="Ryan Beck" w:date="2023-04-11T16:29:00Z">
        <w:r w:rsidRPr="00A94498" w:rsidDel="00A94498">
          <w:rPr>
            <w:rPrChange w:id="351" w:author="Ryan Beck" w:date="2023-04-11T16:29:00Z">
              <w:rPr>
                <w:rStyle w:val="Hyperlink"/>
                <w:noProof/>
              </w:rPr>
            </w:rPrChange>
          </w:rPr>
          <w:delText>Communicate with Oven Controllers</w:delText>
        </w:r>
        <w:r w:rsidDel="00A94498">
          <w:rPr>
            <w:noProof/>
            <w:webHidden/>
          </w:rPr>
          <w:tab/>
        </w:r>
        <w:r w:rsidR="00B67E73" w:rsidDel="00A94498">
          <w:rPr>
            <w:noProof/>
            <w:webHidden/>
          </w:rPr>
          <w:delText>77</w:delText>
        </w:r>
      </w:del>
    </w:p>
    <w:p w14:paraId="70DD4D74" w14:textId="4C416EF3" w:rsidR="008E23EC" w:rsidDel="00A94498" w:rsidRDefault="008E23EC">
      <w:pPr>
        <w:pStyle w:val="TOC2"/>
        <w:tabs>
          <w:tab w:val="right" w:leader="dot" w:pos="8900"/>
        </w:tabs>
        <w:rPr>
          <w:del w:id="352" w:author="Ryan Beck" w:date="2023-04-11T16:29:00Z"/>
          <w:rFonts w:asciiTheme="minorHAnsi" w:eastAsiaTheme="minorEastAsia" w:hAnsiTheme="minorHAnsi" w:cstheme="minorBidi"/>
          <w:smallCaps w:val="0"/>
          <w:noProof/>
          <w:sz w:val="22"/>
          <w:szCs w:val="22"/>
        </w:rPr>
      </w:pPr>
      <w:del w:id="353" w:author="Ryan Beck" w:date="2023-04-11T16:29:00Z">
        <w:r w:rsidRPr="00A94498" w:rsidDel="00A94498">
          <w:rPr>
            <w:rPrChange w:id="354" w:author="Ryan Beck" w:date="2023-04-11T16:29:00Z">
              <w:rPr>
                <w:rStyle w:val="Hyperlink"/>
                <w:noProof/>
              </w:rPr>
            </w:rPrChange>
          </w:rPr>
          <w:delText>Confirm Oven Communications</w:delText>
        </w:r>
        <w:r w:rsidDel="00A94498">
          <w:rPr>
            <w:noProof/>
            <w:webHidden/>
          </w:rPr>
          <w:tab/>
        </w:r>
        <w:r w:rsidR="00B67E73" w:rsidDel="00A94498">
          <w:rPr>
            <w:noProof/>
            <w:webHidden/>
          </w:rPr>
          <w:delText>78</w:delText>
        </w:r>
      </w:del>
    </w:p>
    <w:p w14:paraId="74F149BB" w14:textId="4DDE256E" w:rsidR="008E23EC" w:rsidDel="00A94498" w:rsidRDefault="008E23EC">
      <w:pPr>
        <w:pStyle w:val="TOC2"/>
        <w:tabs>
          <w:tab w:val="right" w:leader="dot" w:pos="8900"/>
        </w:tabs>
        <w:rPr>
          <w:del w:id="355" w:author="Ryan Beck" w:date="2023-04-11T16:29:00Z"/>
          <w:rFonts w:asciiTheme="minorHAnsi" w:eastAsiaTheme="minorEastAsia" w:hAnsiTheme="minorHAnsi" w:cstheme="minorBidi"/>
          <w:smallCaps w:val="0"/>
          <w:noProof/>
          <w:sz w:val="22"/>
          <w:szCs w:val="22"/>
        </w:rPr>
      </w:pPr>
      <w:del w:id="356" w:author="Ryan Beck" w:date="2023-04-11T16:29:00Z">
        <w:r w:rsidRPr="00A94498" w:rsidDel="00A94498">
          <w:rPr>
            <w:rPrChange w:id="357" w:author="Ryan Beck" w:date="2023-04-11T16:29:00Z">
              <w:rPr>
                <w:rStyle w:val="Hyperlink"/>
                <w:noProof/>
              </w:rPr>
            </w:rPrChange>
          </w:rPr>
          <w:delText>Configure Software for Oven Communication</w:delText>
        </w:r>
        <w:r w:rsidDel="00A94498">
          <w:rPr>
            <w:noProof/>
            <w:webHidden/>
          </w:rPr>
          <w:tab/>
        </w:r>
        <w:r w:rsidR="00B67E73" w:rsidDel="00A94498">
          <w:rPr>
            <w:noProof/>
            <w:webHidden/>
          </w:rPr>
          <w:delText>79</w:delText>
        </w:r>
      </w:del>
    </w:p>
    <w:p w14:paraId="67A68F08" w14:textId="772146F3" w:rsidR="008E23EC" w:rsidDel="00A94498" w:rsidRDefault="008E23EC">
      <w:pPr>
        <w:pStyle w:val="TOC2"/>
        <w:tabs>
          <w:tab w:val="right" w:leader="dot" w:pos="8900"/>
        </w:tabs>
        <w:rPr>
          <w:del w:id="358" w:author="Ryan Beck" w:date="2023-04-11T16:29:00Z"/>
          <w:rFonts w:asciiTheme="minorHAnsi" w:eastAsiaTheme="minorEastAsia" w:hAnsiTheme="minorHAnsi" w:cstheme="minorBidi"/>
          <w:smallCaps w:val="0"/>
          <w:noProof/>
          <w:sz w:val="22"/>
          <w:szCs w:val="22"/>
        </w:rPr>
      </w:pPr>
      <w:del w:id="359" w:author="Ryan Beck" w:date="2023-04-11T16:29:00Z">
        <w:r w:rsidRPr="00A94498" w:rsidDel="00A94498">
          <w:rPr>
            <w:rPrChange w:id="360" w:author="Ryan Beck" w:date="2023-04-11T16:29:00Z">
              <w:rPr>
                <w:rStyle w:val="Hyperlink"/>
                <w:noProof/>
              </w:rPr>
            </w:rPrChange>
          </w:rPr>
          <w:delText>Use a Base Oven Recipe With Oven Communication</w:delText>
        </w:r>
        <w:r w:rsidDel="00A94498">
          <w:rPr>
            <w:noProof/>
            <w:webHidden/>
          </w:rPr>
          <w:tab/>
        </w:r>
        <w:r w:rsidR="00B67E73" w:rsidDel="00A94498">
          <w:rPr>
            <w:noProof/>
            <w:webHidden/>
          </w:rPr>
          <w:delText>79</w:delText>
        </w:r>
      </w:del>
    </w:p>
    <w:p w14:paraId="7BCA08BC" w14:textId="4C6D58A6" w:rsidR="008E23EC" w:rsidDel="00A94498" w:rsidRDefault="008E23EC">
      <w:pPr>
        <w:pStyle w:val="TOC2"/>
        <w:tabs>
          <w:tab w:val="right" w:leader="dot" w:pos="8900"/>
        </w:tabs>
        <w:rPr>
          <w:del w:id="361" w:author="Ryan Beck" w:date="2023-04-11T16:29:00Z"/>
          <w:rFonts w:asciiTheme="minorHAnsi" w:eastAsiaTheme="minorEastAsia" w:hAnsiTheme="minorHAnsi" w:cstheme="minorBidi"/>
          <w:smallCaps w:val="0"/>
          <w:noProof/>
          <w:sz w:val="22"/>
          <w:szCs w:val="22"/>
        </w:rPr>
      </w:pPr>
      <w:del w:id="362" w:author="Ryan Beck" w:date="2023-04-11T16:29:00Z">
        <w:r w:rsidRPr="00A94498" w:rsidDel="00A94498">
          <w:rPr>
            <w:rPrChange w:id="363" w:author="Ryan Beck" w:date="2023-04-11T16:29:00Z">
              <w:rPr>
                <w:rStyle w:val="Hyperlink"/>
                <w:noProof/>
              </w:rPr>
            </w:rPrChange>
          </w:rPr>
          <w:delText>Run a Profile Using Oven Communication</w:delText>
        </w:r>
        <w:r w:rsidDel="00A94498">
          <w:rPr>
            <w:noProof/>
            <w:webHidden/>
          </w:rPr>
          <w:tab/>
        </w:r>
        <w:r w:rsidR="00B67E73" w:rsidDel="00A94498">
          <w:rPr>
            <w:noProof/>
            <w:webHidden/>
          </w:rPr>
          <w:delText>80</w:delText>
        </w:r>
      </w:del>
    </w:p>
    <w:p w14:paraId="10BE048B" w14:textId="1B0CC911" w:rsidR="008E23EC" w:rsidDel="00A94498" w:rsidRDefault="008E23EC">
      <w:pPr>
        <w:pStyle w:val="TOC2"/>
        <w:tabs>
          <w:tab w:val="right" w:leader="dot" w:pos="8900"/>
        </w:tabs>
        <w:rPr>
          <w:del w:id="364" w:author="Ryan Beck" w:date="2023-04-11T16:29:00Z"/>
          <w:rFonts w:asciiTheme="minorHAnsi" w:eastAsiaTheme="minorEastAsia" w:hAnsiTheme="minorHAnsi" w:cstheme="minorBidi"/>
          <w:smallCaps w:val="0"/>
          <w:noProof/>
          <w:sz w:val="22"/>
          <w:szCs w:val="22"/>
        </w:rPr>
      </w:pPr>
      <w:del w:id="365" w:author="Ryan Beck" w:date="2023-04-11T16:29:00Z">
        <w:r w:rsidRPr="00A94498" w:rsidDel="00A94498">
          <w:rPr>
            <w:rPrChange w:id="366" w:author="Ryan Beck" w:date="2023-04-11T16:29:00Z">
              <w:rPr>
                <w:rStyle w:val="Hyperlink"/>
                <w:noProof/>
              </w:rPr>
            </w:rPrChange>
          </w:rPr>
          <w:delText>Start a Virtual Profile With Oven Communication</w:delText>
        </w:r>
        <w:r w:rsidDel="00A94498">
          <w:rPr>
            <w:noProof/>
            <w:webHidden/>
          </w:rPr>
          <w:tab/>
        </w:r>
        <w:r w:rsidR="00B67E73" w:rsidDel="00A94498">
          <w:rPr>
            <w:noProof/>
            <w:webHidden/>
          </w:rPr>
          <w:delText>82</w:delText>
        </w:r>
      </w:del>
    </w:p>
    <w:p w14:paraId="64C0FFDE" w14:textId="631DFC6B" w:rsidR="008E23EC" w:rsidDel="00A94498" w:rsidRDefault="008E23EC">
      <w:pPr>
        <w:pStyle w:val="TOC2"/>
        <w:tabs>
          <w:tab w:val="right" w:leader="dot" w:pos="8900"/>
        </w:tabs>
        <w:rPr>
          <w:del w:id="367" w:author="Ryan Beck" w:date="2023-04-11T16:29:00Z"/>
          <w:rFonts w:asciiTheme="minorHAnsi" w:eastAsiaTheme="minorEastAsia" w:hAnsiTheme="minorHAnsi" w:cstheme="minorBidi"/>
          <w:smallCaps w:val="0"/>
          <w:noProof/>
          <w:sz w:val="22"/>
          <w:szCs w:val="22"/>
        </w:rPr>
      </w:pPr>
      <w:del w:id="368" w:author="Ryan Beck" w:date="2023-04-11T16:29:00Z">
        <w:r w:rsidRPr="00A94498" w:rsidDel="00A94498">
          <w:rPr>
            <w:rPrChange w:id="369" w:author="Ryan Beck" w:date="2023-04-11T16:29:00Z">
              <w:rPr>
                <w:rStyle w:val="Hyperlink"/>
                <w:noProof/>
              </w:rPr>
            </w:rPrChange>
          </w:rPr>
          <w:delText>Base Oven Recipe Automatic Verification</w:delText>
        </w:r>
        <w:r w:rsidDel="00A94498">
          <w:rPr>
            <w:noProof/>
            <w:webHidden/>
          </w:rPr>
          <w:tab/>
        </w:r>
        <w:r w:rsidR="00B67E73" w:rsidDel="00A94498">
          <w:rPr>
            <w:noProof/>
            <w:webHidden/>
          </w:rPr>
          <w:delText>83</w:delText>
        </w:r>
      </w:del>
    </w:p>
    <w:p w14:paraId="5B24CA67" w14:textId="6A17D055" w:rsidR="008E23EC" w:rsidDel="00A94498" w:rsidRDefault="008E23EC">
      <w:pPr>
        <w:pStyle w:val="TOC1"/>
        <w:tabs>
          <w:tab w:val="right" w:leader="dot" w:pos="8900"/>
        </w:tabs>
        <w:rPr>
          <w:del w:id="370" w:author="Ryan Beck" w:date="2023-04-11T16:29:00Z"/>
          <w:rFonts w:asciiTheme="minorHAnsi" w:eastAsiaTheme="minorEastAsia" w:hAnsiTheme="minorHAnsi" w:cstheme="minorBidi"/>
          <w:b w:val="0"/>
          <w:caps w:val="0"/>
          <w:noProof/>
          <w:sz w:val="22"/>
          <w:szCs w:val="22"/>
        </w:rPr>
      </w:pPr>
      <w:del w:id="371" w:author="Ryan Beck" w:date="2023-04-11T16:29:00Z">
        <w:r w:rsidRPr="00A94498" w:rsidDel="00A94498">
          <w:rPr>
            <w:rPrChange w:id="372" w:author="Ryan Beck" w:date="2023-04-11T16:29:00Z">
              <w:rPr>
                <w:rStyle w:val="Hyperlink"/>
                <w:noProof/>
              </w:rPr>
            </w:rPrChange>
          </w:rPr>
          <w:delText>Dual Lane Systems And Functionality</w:delText>
        </w:r>
        <w:r w:rsidDel="00A94498">
          <w:rPr>
            <w:noProof/>
            <w:webHidden/>
          </w:rPr>
          <w:tab/>
        </w:r>
        <w:r w:rsidR="00B67E73" w:rsidDel="00A94498">
          <w:rPr>
            <w:noProof/>
            <w:webHidden/>
          </w:rPr>
          <w:delText>84</w:delText>
        </w:r>
      </w:del>
    </w:p>
    <w:p w14:paraId="2D75BAB2" w14:textId="4F81C444" w:rsidR="008E23EC" w:rsidDel="00A94498" w:rsidRDefault="008E23EC">
      <w:pPr>
        <w:pStyle w:val="TOC2"/>
        <w:tabs>
          <w:tab w:val="right" w:leader="dot" w:pos="8900"/>
        </w:tabs>
        <w:rPr>
          <w:del w:id="373" w:author="Ryan Beck" w:date="2023-04-11T16:29:00Z"/>
          <w:rFonts w:asciiTheme="minorHAnsi" w:eastAsiaTheme="minorEastAsia" w:hAnsiTheme="minorHAnsi" w:cstheme="minorBidi"/>
          <w:smallCaps w:val="0"/>
          <w:noProof/>
          <w:sz w:val="22"/>
          <w:szCs w:val="22"/>
        </w:rPr>
      </w:pPr>
      <w:del w:id="374" w:author="Ryan Beck" w:date="2023-04-11T16:29:00Z">
        <w:r w:rsidRPr="00A94498" w:rsidDel="00A94498">
          <w:rPr>
            <w:rPrChange w:id="375" w:author="Ryan Beck" w:date="2023-04-11T16:29:00Z">
              <w:rPr>
                <w:rStyle w:val="Hyperlink"/>
                <w:noProof/>
              </w:rPr>
            </w:rPrChange>
          </w:rPr>
          <w:delText>Dual Lane Dual Systems</w:delText>
        </w:r>
        <w:r w:rsidDel="00A94498">
          <w:rPr>
            <w:noProof/>
            <w:webHidden/>
          </w:rPr>
          <w:tab/>
        </w:r>
        <w:r w:rsidR="00B67E73" w:rsidDel="00A94498">
          <w:rPr>
            <w:noProof/>
            <w:webHidden/>
          </w:rPr>
          <w:delText>84</w:delText>
        </w:r>
      </w:del>
    </w:p>
    <w:p w14:paraId="1887FA03" w14:textId="166A14C9" w:rsidR="008E23EC" w:rsidDel="00A94498" w:rsidRDefault="008E23EC">
      <w:pPr>
        <w:pStyle w:val="TOC2"/>
        <w:tabs>
          <w:tab w:val="right" w:leader="dot" w:pos="8900"/>
        </w:tabs>
        <w:rPr>
          <w:del w:id="376" w:author="Ryan Beck" w:date="2023-04-11T16:29:00Z"/>
          <w:rFonts w:asciiTheme="minorHAnsi" w:eastAsiaTheme="minorEastAsia" w:hAnsiTheme="minorHAnsi" w:cstheme="minorBidi"/>
          <w:smallCaps w:val="0"/>
          <w:noProof/>
          <w:sz w:val="22"/>
          <w:szCs w:val="22"/>
        </w:rPr>
      </w:pPr>
      <w:del w:id="377" w:author="Ryan Beck" w:date="2023-04-11T16:29:00Z">
        <w:r w:rsidRPr="00A94498" w:rsidDel="00A94498">
          <w:rPr>
            <w:rPrChange w:id="378" w:author="Ryan Beck" w:date="2023-04-11T16:29:00Z">
              <w:rPr>
                <w:rStyle w:val="Hyperlink"/>
                <w:noProof/>
              </w:rPr>
            </w:rPrChange>
          </w:rPr>
          <w:delText>Configure Dual Lane Systems</w:delText>
        </w:r>
        <w:r w:rsidDel="00A94498">
          <w:rPr>
            <w:noProof/>
            <w:webHidden/>
          </w:rPr>
          <w:tab/>
        </w:r>
        <w:r w:rsidR="00B67E73" w:rsidDel="00A94498">
          <w:rPr>
            <w:noProof/>
            <w:webHidden/>
          </w:rPr>
          <w:delText>85</w:delText>
        </w:r>
      </w:del>
    </w:p>
    <w:p w14:paraId="6F9E900F" w14:textId="3E314A04" w:rsidR="008E23EC" w:rsidRPr="00E32861" w:rsidDel="00A94498" w:rsidRDefault="008E23EC">
      <w:pPr>
        <w:keepNext/>
        <w:tabs>
          <w:tab w:val="right" w:leader="dot" w:pos="8900"/>
        </w:tabs>
        <w:spacing w:before="120"/>
        <w:rPr>
          <w:del w:id="379" w:author="Ryan Beck" w:date="2023-04-11T16:29:00Z"/>
          <w:rFonts w:asciiTheme="minorHAnsi" w:eastAsiaTheme="minorEastAsia" w:hAnsiTheme="minorHAnsi" w:cstheme="minorBidi"/>
          <w:noProof/>
          <w:sz w:val="22"/>
          <w:szCs w:val="22"/>
        </w:rPr>
        <w:pPrChange w:id="380" w:author="Tom Bergeron" w:date="2021-11-03T11:15:00Z">
          <w:pPr>
            <w:pStyle w:val="TOC2"/>
            <w:tabs>
              <w:tab w:val="right" w:leader="dot" w:pos="8900"/>
            </w:tabs>
          </w:pPr>
        </w:pPrChange>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013650CE" w14:textId="4FDD0978" w:rsidR="003E2C20" w:rsidDel="00A94498" w:rsidRDefault="00A94498" w:rsidP="003E2C20">
      <w:pPr>
        <w:pStyle w:val="TOC2"/>
        <w:rPr>
          <w:del w:id="381" w:author="Ryan Beck" w:date="2023-04-11T16:33:00Z"/>
        </w:rPr>
      </w:pPr>
      <w:ins w:id="382" w:author="Ryan Beck" w:date="2023-04-11T16:33:00Z">
        <w:r>
          <w:rPr>
            <w:b/>
            <w:sz w:val="44"/>
            <w:szCs w:val="44"/>
          </w:rPr>
          <w:lastRenderedPageBreak/>
          <w:t>Part 2 – Software and Hardware Options</w:t>
        </w:r>
        <w:r w:rsidRPr="00856963" w:rsidDel="00A94498">
          <w:rPr>
            <w:b/>
            <w:caps/>
            <w:sz w:val="44"/>
            <w:szCs w:val="44"/>
          </w:rPr>
          <w:t xml:space="preserve"> </w:t>
        </w:r>
      </w:ins>
      <w:del w:id="383" w:author="Ryan Beck" w:date="2023-04-11T16:33:00Z">
        <w:r w:rsidR="002C32B4" w:rsidRPr="00856963" w:rsidDel="00A94498">
          <w:rPr>
            <w:rFonts w:ascii="Times New Roman" w:hAnsi="Times New Roman"/>
            <w:b/>
            <w:caps/>
            <w:sz w:val="44"/>
            <w:szCs w:val="44"/>
          </w:rPr>
          <w:delText>Part 2 – S</w:delText>
        </w:r>
      </w:del>
      <w:del w:id="384" w:author="Ryan Beck" w:date="2023-04-11T16:32:00Z">
        <w:r w:rsidR="002C32B4" w:rsidRPr="00856963" w:rsidDel="00A94498">
          <w:rPr>
            <w:rFonts w:ascii="Times New Roman" w:hAnsi="Times New Roman"/>
            <w:b/>
            <w:caps/>
            <w:sz w:val="44"/>
            <w:szCs w:val="44"/>
          </w:rPr>
          <w:delText>oftware and Hardware Options</w:delText>
        </w:r>
      </w:del>
    </w:p>
    <w:p w14:paraId="0806041C" w14:textId="60934EDD" w:rsidR="00A94498" w:rsidRDefault="002C32B4">
      <w:pPr>
        <w:keepNext/>
        <w:tabs>
          <w:tab w:val="right" w:leader="dot" w:pos="8900"/>
        </w:tabs>
        <w:spacing w:before="120"/>
        <w:rPr>
          <w:ins w:id="385" w:author="Ryan Beck" w:date="2023-04-11T16:32:00Z"/>
          <w:rFonts w:asciiTheme="minorHAnsi" w:eastAsiaTheme="minorEastAsia" w:hAnsiTheme="minorHAnsi" w:cstheme="minorBidi"/>
          <w:noProof/>
          <w:sz w:val="22"/>
          <w:szCs w:val="22"/>
        </w:rPr>
        <w:pPrChange w:id="386" w:author="Ryan Beck" w:date="2023-04-11T16:32:00Z">
          <w:pPr>
            <w:pStyle w:val="TOC2"/>
            <w:tabs>
              <w:tab w:val="right" w:leader="dot" w:pos="8900"/>
            </w:tabs>
          </w:pPr>
        </w:pPrChange>
      </w:pPr>
      <w:r>
        <w:rPr>
          <w:b/>
          <w:caps/>
        </w:rPr>
        <w:fldChar w:fldCharType="begin"/>
      </w:r>
      <w:r>
        <w:instrText xml:space="preserve"> TOC \o "1-3" \h \z \u </w:instrText>
      </w:r>
      <w:r>
        <w:rPr>
          <w:b/>
          <w:caps/>
        </w:rPr>
        <w:fldChar w:fldCharType="separate"/>
      </w:r>
    </w:p>
    <w:p w14:paraId="69D84FFB" w14:textId="79FF2009" w:rsidR="00A94498" w:rsidRDefault="00A94498">
      <w:pPr>
        <w:pStyle w:val="TOC1"/>
        <w:tabs>
          <w:tab w:val="right" w:leader="dot" w:pos="8900"/>
        </w:tabs>
        <w:rPr>
          <w:ins w:id="387" w:author="Ryan Beck" w:date="2023-04-11T16:32:00Z"/>
          <w:rFonts w:asciiTheme="minorHAnsi" w:eastAsiaTheme="minorEastAsia" w:hAnsiTheme="minorHAnsi" w:cstheme="minorBidi"/>
          <w:b w:val="0"/>
          <w:caps w:val="0"/>
          <w:noProof/>
          <w:sz w:val="22"/>
          <w:szCs w:val="22"/>
        </w:rPr>
      </w:pPr>
      <w:ins w:id="388"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"_Toc132123257"</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Software Options</w:t>
        </w:r>
        <w:r>
          <w:rPr>
            <w:noProof/>
            <w:webHidden/>
          </w:rPr>
          <w:tab/>
        </w:r>
        <w:r>
          <w:rPr>
            <w:noProof/>
            <w:webHidden/>
          </w:rPr>
          <w:fldChar w:fldCharType="begin"/>
        </w:r>
        <w:r>
          <w:rPr>
            <w:noProof/>
            <w:webHidden/>
          </w:rPr>
          <w:instrText xml:space="preserve"> PAGEREF _Toc132123257 \h </w:instrText>
        </w:r>
      </w:ins>
      <w:r>
        <w:rPr>
          <w:noProof/>
          <w:webHidden/>
        </w:rPr>
      </w:r>
      <w:r>
        <w:rPr>
          <w:noProof/>
          <w:webHidden/>
        </w:rPr>
        <w:fldChar w:fldCharType="separate"/>
      </w:r>
      <w:ins w:id="389" w:author="Ryan Beck" w:date="2023-04-11T16:32:00Z">
        <w:r>
          <w:rPr>
            <w:noProof/>
            <w:webHidden/>
          </w:rPr>
          <w:t>87</w:t>
        </w:r>
        <w:r>
          <w:rPr>
            <w:noProof/>
            <w:webHidden/>
          </w:rPr>
          <w:fldChar w:fldCharType="end"/>
        </w:r>
        <w:r w:rsidRPr="0072215F">
          <w:rPr>
            <w:rStyle w:val="Hyperlink"/>
            <w:noProof/>
          </w:rPr>
          <w:fldChar w:fldCharType="end"/>
        </w:r>
      </w:ins>
    </w:p>
    <w:p w14:paraId="2A8137A9" w14:textId="718C7038" w:rsidR="00A94498" w:rsidRDefault="00A94498">
      <w:pPr>
        <w:pStyle w:val="TOC2"/>
        <w:tabs>
          <w:tab w:val="right" w:leader="dot" w:pos="8900"/>
        </w:tabs>
        <w:rPr>
          <w:ins w:id="390" w:author="Ryan Beck" w:date="2023-04-11T16:32:00Z"/>
          <w:rFonts w:asciiTheme="minorHAnsi" w:eastAsiaTheme="minorEastAsia" w:hAnsiTheme="minorHAnsi" w:cstheme="minorBidi"/>
          <w:smallCaps w:val="0"/>
          <w:noProof/>
          <w:sz w:val="22"/>
          <w:szCs w:val="22"/>
        </w:rPr>
      </w:pPr>
      <w:ins w:id="391"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"_Toc132123258"</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Navigator</w:t>
        </w:r>
        <w:r>
          <w:rPr>
            <w:noProof/>
            <w:webHidden/>
          </w:rPr>
          <w:tab/>
        </w:r>
        <w:r>
          <w:rPr>
            <w:noProof/>
            <w:webHidden/>
          </w:rPr>
          <w:fldChar w:fldCharType="begin"/>
        </w:r>
        <w:r>
          <w:rPr>
            <w:noProof/>
            <w:webHidden/>
          </w:rPr>
          <w:instrText xml:space="preserve"> PAGEREF _Toc132123258 \h </w:instrText>
        </w:r>
      </w:ins>
      <w:r>
        <w:rPr>
          <w:noProof/>
          <w:webHidden/>
        </w:rPr>
      </w:r>
      <w:r>
        <w:rPr>
          <w:noProof/>
          <w:webHidden/>
        </w:rPr>
        <w:fldChar w:fldCharType="separate"/>
      </w:r>
      <w:ins w:id="392" w:author="Ryan Beck" w:date="2023-04-11T16:32:00Z">
        <w:r>
          <w:rPr>
            <w:noProof/>
            <w:webHidden/>
          </w:rPr>
          <w:t>87</w:t>
        </w:r>
        <w:r>
          <w:rPr>
            <w:noProof/>
            <w:webHidden/>
          </w:rPr>
          <w:fldChar w:fldCharType="end"/>
        </w:r>
        <w:r w:rsidRPr="0072215F">
          <w:rPr>
            <w:rStyle w:val="Hyperlink"/>
            <w:noProof/>
          </w:rPr>
          <w:fldChar w:fldCharType="end"/>
        </w:r>
      </w:ins>
    </w:p>
    <w:p w14:paraId="3A412251" w14:textId="3BE586AF" w:rsidR="00A94498" w:rsidRDefault="00A94498">
      <w:pPr>
        <w:pStyle w:val="TOC2"/>
        <w:tabs>
          <w:tab w:val="right" w:leader="dot" w:pos="8900"/>
        </w:tabs>
        <w:rPr>
          <w:ins w:id="393" w:author="Ryan Beck" w:date="2023-04-11T16:32:00Z"/>
          <w:rFonts w:asciiTheme="minorHAnsi" w:eastAsiaTheme="minorEastAsia" w:hAnsiTheme="minorHAnsi" w:cstheme="minorBidi"/>
          <w:smallCaps w:val="0"/>
          <w:noProof/>
          <w:sz w:val="22"/>
          <w:szCs w:val="22"/>
        </w:rPr>
      </w:pPr>
      <w:ins w:id="394"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"_Toc132123259"</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Auto-Focus</w:t>
        </w:r>
        <w:r>
          <w:rPr>
            <w:noProof/>
            <w:webHidden/>
          </w:rPr>
          <w:tab/>
        </w:r>
        <w:r>
          <w:rPr>
            <w:noProof/>
            <w:webHidden/>
          </w:rPr>
          <w:fldChar w:fldCharType="begin"/>
        </w:r>
        <w:r>
          <w:rPr>
            <w:noProof/>
            <w:webHidden/>
          </w:rPr>
          <w:instrText xml:space="preserve"> PAGEREF _Toc132123259 \h </w:instrText>
        </w:r>
      </w:ins>
      <w:r>
        <w:rPr>
          <w:noProof/>
          <w:webHidden/>
        </w:rPr>
      </w:r>
      <w:r>
        <w:rPr>
          <w:noProof/>
          <w:webHidden/>
        </w:rPr>
        <w:fldChar w:fldCharType="separate"/>
      </w:r>
      <w:ins w:id="395" w:author="Ryan Beck" w:date="2023-04-11T16:32:00Z">
        <w:r>
          <w:rPr>
            <w:noProof/>
            <w:webHidden/>
          </w:rPr>
          <w:t>87</w:t>
        </w:r>
        <w:r>
          <w:rPr>
            <w:noProof/>
            <w:webHidden/>
          </w:rPr>
          <w:fldChar w:fldCharType="end"/>
        </w:r>
        <w:r w:rsidRPr="0072215F">
          <w:rPr>
            <w:rStyle w:val="Hyperlink"/>
            <w:noProof/>
          </w:rPr>
          <w:fldChar w:fldCharType="end"/>
        </w:r>
      </w:ins>
    </w:p>
    <w:p w14:paraId="6FCE41AF" w14:textId="7104C683" w:rsidR="00A94498" w:rsidRDefault="00A94498">
      <w:pPr>
        <w:pStyle w:val="TOC2"/>
        <w:tabs>
          <w:tab w:val="right" w:leader="dot" w:pos="8900"/>
        </w:tabs>
        <w:rPr>
          <w:ins w:id="396" w:author="Ryan Beck" w:date="2023-04-11T16:32:00Z"/>
          <w:rFonts w:asciiTheme="minorHAnsi" w:eastAsiaTheme="minorEastAsia" w:hAnsiTheme="minorHAnsi" w:cstheme="minorBidi"/>
          <w:smallCaps w:val="0"/>
          <w:noProof/>
          <w:sz w:val="22"/>
          <w:szCs w:val="22"/>
        </w:rPr>
      </w:pPr>
      <w:ins w:id="397"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"_Toc132123260"</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Navigator/Auto</w:t>
        </w:r>
        <w:r w:rsidRPr="0072215F">
          <w:rPr>
            <w:rStyle w:val="Hyperlink"/>
            <w:noProof/>
          </w:rPr>
          <w:noBreakHyphen/>
          <w:t>Focus Power</w:t>
        </w:r>
        <w:r>
          <w:rPr>
            <w:noProof/>
            <w:webHidden/>
          </w:rPr>
          <w:tab/>
        </w:r>
        <w:r>
          <w:rPr>
            <w:noProof/>
            <w:webHidden/>
          </w:rPr>
          <w:fldChar w:fldCharType="begin"/>
        </w:r>
        <w:r>
          <w:rPr>
            <w:noProof/>
            <w:webHidden/>
          </w:rPr>
          <w:instrText xml:space="preserve"> PAGEREF _Toc132123260 \h </w:instrText>
        </w:r>
      </w:ins>
      <w:r>
        <w:rPr>
          <w:noProof/>
          <w:webHidden/>
        </w:rPr>
      </w:r>
      <w:r>
        <w:rPr>
          <w:noProof/>
          <w:webHidden/>
        </w:rPr>
        <w:fldChar w:fldCharType="separate"/>
      </w:r>
      <w:ins w:id="398" w:author="Ryan Beck" w:date="2023-04-11T16:32:00Z">
        <w:r>
          <w:rPr>
            <w:noProof/>
            <w:webHidden/>
          </w:rPr>
          <w:t>87</w:t>
        </w:r>
        <w:r>
          <w:rPr>
            <w:noProof/>
            <w:webHidden/>
          </w:rPr>
          <w:fldChar w:fldCharType="end"/>
        </w:r>
        <w:r w:rsidRPr="0072215F">
          <w:rPr>
            <w:rStyle w:val="Hyperlink"/>
            <w:noProof/>
          </w:rPr>
          <w:fldChar w:fldCharType="end"/>
        </w:r>
      </w:ins>
    </w:p>
    <w:p w14:paraId="56BAC29F" w14:textId="7FC5BAC9" w:rsidR="00A94498" w:rsidRDefault="00A94498">
      <w:pPr>
        <w:pStyle w:val="TOC2"/>
        <w:tabs>
          <w:tab w:val="right" w:leader="dot" w:pos="8900"/>
        </w:tabs>
        <w:rPr>
          <w:ins w:id="399" w:author="Ryan Beck" w:date="2023-04-11T16:32:00Z"/>
          <w:rFonts w:asciiTheme="minorHAnsi" w:eastAsiaTheme="minorEastAsia" w:hAnsiTheme="minorHAnsi" w:cstheme="minorBidi"/>
          <w:smallCaps w:val="0"/>
          <w:noProof/>
          <w:sz w:val="22"/>
          <w:szCs w:val="22"/>
        </w:rPr>
      </w:pPr>
      <w:ins w:id="400"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"_Toc132123261"</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Sweet Spot</w:t>
        </w:r>
        <w:r>
          <w:rPr>
            <w:noProof/>
            <w:webHidden/>
          </w:rPr>
          <w:tab/>
        </w:r>
        <w:r>
          <w:rPr>
            <w:noProof/>
            <w:webHidden/>
          </w:rPr>
          <w:fldChar w:fldCharType="begin"/>
        </w:r>
        <w:r>
          <w:rPr>
            <w:noProof/>
            <w:webHidden/>
          </w:rPr>
          <w:instrText xml:space="preserve"> PAGEREF _Toc132123261 \h </w:instrText>
        </w:r>
      </w:ins>
      <w:r>
        <w:rPr>
          <w:noProof/>
          <w:webHidden/>
        </w:rPr>
      </w:r>
      <w:r>
        <w:rPr>
          <w:noProof/>
          <w:webHidden/>
        </w:rPr>
        <w:fldChar w:fldCharType="separate"/>
      </w:r>
      <w:ins w:id="401" w:author="Ryan Beck" w:date="2023-04-11T16:32:00Z">
        <w:r>
          <w:rPr>
            <w:noProof/>
            <w:webHidden/>
          </w:rPr>
          <w:t>87</w:t>
        </w:r>
        <w:r>
          <w:rPr>
            <w:noProof/>
            <w:webHidden/>
          </w:rPr>
          <w:fldChar w:fldCharType="end"/>
        </w:r>
        <w:r w:rsidRPr="0072215F">
          <w:rPr>
            <w:rStyle w:val="Hyperlink"/>
            <w:noProof/>
          </w:rPr>
          <w:fldChar w:fldCharType="end"/>
        </w:r>
      </w:ins>
    </w:p>
    <w:p w14:paraId="55C924E7" w14:textId="001AAE79" w:rsidR="00A94498" w:rsidRDefault="00A94498">
      <w:pPr>
        <w:pStyle w:val="TOC2"/>
        <w:tabs>
          <w:tab w:val="right" w:leader="dot" w:pos="8900"/>
        </w:tabs>
        <w:rPr>
          <w:ins w:id="402" w:author="Ryan Beck" w:date="2023-04-11T16:32:00Z"/>
          <w:rFonts w:asciiTheme="minorHAnsi" w:eastAsiaTheme="minorEastAsia" w:hAnsiTheme="minorHAnsi" w:cstheme="minorBidi"/>
          <w:smallCaps w:val="0"/>
          <w:noProof/>
          <w:sz w:val="22"/>
          <w:szCs w:val="22"/>
        </w:rPr>
      </w:pPr>
      <w:ins w:id="403"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"_Toc132123262"</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Dual Profiling Mode</w:t>
        </w:r>
        <w:r>
          <w:rPr>
            <w:noProof/>
            <w:webHidden/>
          </w:rPr>
          <w:tab/>
        </w:r>
        <w:r>
          <w:rPr>
            <w:noProof/>
            <w:webHidden/>
          </w:rPr>
          <w:fldChar w:fldCharType="begin"/>
        </w:r>
        <w:r>
          <w:rPr>
            <w:noProof/>
            <w:webHidden/>
          </w:rPr>
          <w:instrText xml:space="preserve"> PAGEREF _Toc132123262 \h </w:instrText>
        </w:r>
      </w:ins>
      <w:r>
        <w:rPr>
          <w:noProof/>
          <w:webHidden/>
        </w:rPr>
      </w:r>
      <w:r>
        <w:rPr>
          <w:noProof/>
          <w:webHidden/>
        </w:rPr>
        <w:fldChar w:fldCharType="separate"/>
      </w:r>
      <w:ins w:id="404" w:author="Ryan Beck" w:date="2023-04-11T16:32:00Z">
        <w:r>
          <w:rPr>
            <w:noProof/>
            <w:webHidden/>
          </w:rPr>
          <w:t>87</w:t>
        </w:r>
        <w:r>
          <w:rPr>
            <w:noProof/>
            <w:webHidden/>
          </w:rPr>
          <w:fldChar w:fldCharType="end"/>
        </w:r>
        <w:r w:rsidRPr="0072215F">
          <w:rPr>
            <w:rStyle w:val="Hyperlink"/>
            <w:noProof/>
          </w:rPr>
          <w:fldChar w:fldCharType="end"/>
        </w:r>
      </w:ins>
    </w:p>
    <w:p w14:paraId="20999546" w14:textId="2D63CE35" w:rsidR="00A94498" w:rsidRDefault="00A94498">
      <w:pPr>
        <w:pStyle w:val="TOC2"/>
        <w:tabs>
          <w:tab w:val="right" w:leader="dot" w:pos="8900"/>
        </w:tabs>
        <w:rPr>
          <w:ins w:id="405" w:author="Ryan Beck" w:date="2023-04-11T16:32:00Z"/>
          <w:rFonts w:asciiTheme="minorHAnsi" w:eastAsiaTheme="minorEastAsia" w:hAnsiTheme="minorHAnsi" w:cstheme="minorBidi"/>
          <w:smallCaps w:val="0"/>
          <w:noProof/>
          <w:sz w:val="22"/>
          <w:szCs w:val="22"/>
        </w:rPr>
      </w:pPr>
      <w:ins w:id="406"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"_Toc132123263"</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Statistical Process Control Charts</w:t>
        </w:r>
        <w:r>
          <w:rPr>
            <w:noProof/>
            <w:webHidden/>
          </w:rPr>
          <w:tab/>
        </w:r>
        <w:r>
          <w:rPr>
            <w:noProof/>
            <w:webHidden/>
          </w:rPr>
          <w:fldChar w:fldCharType="begin"/>
        </w:r>
        <w:r>
          <w:rPr>
            <w:noProof/>
            <w:webHidden/>
          </w:rPr>
          <w:instrText xml:space="preserve"> PAGEREF _Toc132123263 \h </w:instrText>
        </w:r>
      </w:ins>
      <w:r>
        <w:rPr>
          <w:noProof/>
          <w:webHidden/>
        </w:rPr>
      </w:r>
      <w:r>
        <w:rPr>
          <w:noProof/>
          <w:webHidden/>
        </w:rPr>
        <w:fldChar w:fldCharType="separate"/>
      </w:r>
      <w:ins w:id="407" w:author="Ryan Beck" w:date="2023-04-11T16:32:00Z">
        <w:r>
          <w:rPr>
            <w:noProof/>
            <w:webHidden/>
          </w:rPr>
          <w:t>87</w:t>
        </w:r>
        <w:r>
          <w:rPr>
            <w:noProof/>
            <w:webHidden/>
          </w:rPr>
          <w:fldChar w:fldCharType="end"/>
        </w:r>
        <w:r w:rsidRPr="0072215F">
          <w:rPr>
            <w:rStyle w:val="Hyperlink"/>
            <w:noProof/>
          </w:rPr>
          <w:fldChar w:fldCharType="end"/>
        </w:r>
      </w:ins>
    </w:p>
    <w:p w14:paraId="3F0072B9" w14:textId="1009F640" w:rsidR="00A94498" w:rsidRDefault="00A94498">
      <w:pPr>
        <w:pStyle w:val="TOC2"/>
        <w:tabs>
          <w:tab w:val="right" w:leader="dot" w:pos="8900"/>
        </w:tabs>
        <w:rPr>
          <w:ins w:id="408" w:author="Ryan Beck" w:date="2023-04-11T16:32:00Z"/>
          <w:rFonts w:asciiTheme="minorHAnsi" w:eastAsiaTheme="minorEastAsia" w:hAnsiTheme="minorHAnsi" w:cstheme="minorBidi"/>
          <w:smallCaps w:val="0"/>
          <w:noProof/>
          <w:sz w:val="22"/>
          <w:szCs w:val="22"/>
        </w:rPr>
      </w:pPr>
      <w:ins w:id="409"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"_Toc132123264"</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Live Data Output</w:t>
        </w:r>
        <w:r>
          <w:rPr>
            <w:noProof/>
            <w:webHidden/>
          </w:rPr>
          <w:tab/>
        </w:r>
        <w:r>
          <w:rPr>
            <w:noProof/>
            <w:webHidden/>
          </w:rPr>
          <w:fldChar w:fldCharType="begin"/>
        </w:r>
        <w:r>
          <w:rPr>
            <w:noProof/>
            <w:webHidden/>
          </w:rPr>
          <w:instrText xml:space="preserve"> PAGEREF _Toc132123264 \h </w:instrText>
        </w:r>
      </w:ins>
      <w:r>
        <w:rPr>
          <w:noProof/>
          <w:webHidden/>
        </w:rPr>
      </w:r>
      <w:r>
        <w:rPr>
          <w:noProof/>
          <w:webHidden/>
        </w:rPr>
        <w:fldChar w:fldCharType="separate"/>
      </w:r>
      <w:ins w:id="410" w:author="Ryan Beck" w:date="2023-04-11T16:32:00Z">
        <w:r>
          <w:rPr>
            <w:noProof/>
            <w:webHidden/>
          </w:rPr>
          <w:t>88</w:t>
        </w:r>
        <w:r>
          <w:rPr>
            <w:noProof/>
            <w:webHidden/>
          </w:rPr>
          <w:fldChar w:fldCharType="end"/>
        </w:r>
        <w:r w:rsidRPr="0072215F">
          <w:rPr>
            <w:rStyle w:val="Hyperlink"/>
            <w:noProof/>
          </w:rPr>
          <w:fldChar w:fldCharType="end"/>
        </w:r>
      </w:ins>
    </w:p>
    <w:p w14:paraId="0F3E0A50" w14:textId="6D990F88" w:rsidR="00A94498" w:rsidRDefault="00A94498">
      <w:pPr>
        <w:pStyle w:val="TOC2"/>
        <w:tabs>
          <w:tab w:val="right" w:leader="dot" w:pos="8900"/>
        </w:tabs>
        <w:rPr>
          <w:ins w:id="411" w:author="Ryan Beck" w:date="2023-04-11T16:32:00Z"/>
          <w:rFonts w:asciiTheme="minorHAnsi" w:eastAsiaTheme="minorEastAsia" w:hAnsiTheme="minorHAnsi" w:cstheme="minorBidi"/>
          <w:smallCaps w:val="0"/>
          <w:noProof/>
          <w:sz w:val="22"/>
          <w:szCs w:val="22"/>
        </w:rPr>
      </w:pPr>
      <w:ins w:id="412"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"_Toc132123265"</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Centralized Process Window Control</w:t>
        </w:r>
        <w:r>
          <w:rPr>
            <w:noProof/>
            <w:webHidden/>
          </w:rPr>
          <w:tab/>
        </w:r>
        <w:r>
          <w:rPr>
            <w:noProof/>
            <w:webHidden/>
          </w:rPr>
          <w:fldChar w:fldCharType="begin"/>
        </w:r>
        <w:r>
          <w:rPr>
            <w:noProof/>
            <w:webHidden/>
          </w:rPr>
          <w:instrText xml:space="preserve"> PAGEREF _Toc132123265 \h </w:instrText>
        </w:r>
      </w:ins>
      <w:r>
        <w:rPr>
          <w:noProof/>
          <w:webHidden/>
        </w:rPr>
      </w:r>
      <w:r>
        <w:rPr>
          <w:noProof/>
          <w:webHidden/>
        </w:rPr>
        <w:fldChar w:fldCharType="separate"/>
      </w:r>
      <w:ins w:id="413" w:author="Ryan Beck" w:date="2023-04-11T16:32:00Z">
        <w:r>
          <w:rPr>
            <w:noProof/>
            <w:webHidden/>
          </w:rPr>
          <w:t>88</w:t>
        </w:r>
        <w:r>
          <w:rPr>
            <w:noProof/>
            <w:webHidden/>
          </w:rPr>
          <w:fldChar w:fldCharType="end"/>
        </w:r>
        <w:r w:rsidRPr="0072215F">
          <w:rPr>
            <w:rStyle w:val="Hyperlink"/>
            <w:noProof/>
          </w:rPr>
          <w:fldChar w:fldCharType="end"/>
        </w:r>
      </w:ins>
    </w:p>
    <w:p w14:paraId="5A1E5024" w14:textId="75CCA337" w:rsidR="00A94498" w:rsidRDefault="00A94498">
      <w:pPr>
        <w:pStyle w:val="TOC1"/>
        <w:tabs>
          <w:tab w:val="right" w:leader="dot" w:pos="8900"/>
        </w:tabs>
        <w:rPr>
          <w:ins w:id="414" w:author="Ryan Beck" w:date="2023-04-11T16:32:00Z"/>
          <w:rFonts w:asciiTheme="minorHAnsi" w:eastAsiaTheme="minorEastAsia" w:hAnsiTheme="minorHAnsi" w:cstheme="minorBidi"/>
          <w:b w:val="0"/>
          <w:caps w:val="0"/>
          <w:noProof/>
          <w:sz w:val="22"/>
          <w:szCs w:val="22"/>
        </w:rPr>
      </w:pPr>
      <w:ins w:id="415"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"_Toc132123266"</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Use Navigator to Optimize Profiles</w:t>
        </w:r>
        <w:r>
          <w:rPr>
            <w:noProof/>
            <w:webHidden/>
          </w:rPr>
          <w:tab/>
        </w:r>
        <w:r>
          <w:rPr>
            <w:noProof/>
            <w:webHidden/>
          </w:rPr>
          <w:fldChar w:fldCharType="begin"/>
        </w:r>
        <w:r>
          <w:rPr>
            <w:noProof/>
            <w:webHidden/>
          </w:rPr>
          <w:instrText xml:space="preserve"> PAGEREF _Toc132123266 \h </w:instrText>
        </w:r>
      </w:ins>
      <w:r>
        <w:rPr>
          <w:noProof/>
          <w:webHidden/>
        </w:rPr>
      </w:r>
      <w:r>
        <w:rPr>
          <w:noProof/>
          <w:webHidden/>
        </w:rPr>
        <w:fldChar w:fldCharType="separate"/>
      </w:r>
      <w:ins w:id="416" w:author="Ryan Beck" w:date="2023-04-11T16:32:00Z">
        <w:r>
          <w:rPr>
            <w:noProof/>
            <w:webHidden/>
          </w:rPr>
          <w:t>89</w:t>
        </w:r>
        <w:r>
          <w:rPr>
            <w:noProof/>
            <w:webHidden/>
          </w:rPr>
          <w:fldChar w:fldCharType="end"/>
        </w:r>
        <w:r w:rsidRPr="0072215F">
          <w:rPr>
            <w:rStyle w:val="Hyperlink"/>
            <w:noProof/>
          </w:rPr>
          <w:fldChar w:fldCharType="end"/>
        </w:r>
      </w:ins>
    </w:p>
    <w:p w14:paraId="57F54DF1" w14:textId="6E7D289D" w:rsidR="00A94498" w:rsidRDefault="00A94498">
      <w:pPr>
        <w:pStyle w:val="TOC3"/>
        <w:tabs>
          <w:tab w:val="right" w:leader="dot" w:pos="8900"/>
        </w:tabs>
        <w:rPr>
          <w:ins w:id="417" w:author="Ryan Beck" w:date="2023-04-11T16:32:00Z"/>
          <w:rFonts w:asciiTheme="minorHAnsi" w:eastAsiaTheme="minorEastAsia" w:hAnsiTheme="minorHAnsi" w:cstheme="minorBidi"/>
          <w:smallCaps w:val="0"/>
          <w:noProof/>
          <w:sz w:val="22"/>
          <w:szCs w:val="22"/>
        </w:rPr>
      </w:pPr>
      <w:ins w:id="418"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"_Toc132123267"</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Search Mode for Optimization</w:t>
        </w:r>
        <w:r>
          <w:rPr>
            <w:noProof/>
            <w:webHidden/>
          </w:rPr>
          <w:tab/>
        </w:r>
        <w:r>
          <w:rPr>
            <w:noProof/>
            <w:webHidden/>
          </w:rPr>
          <w:fldChar w:fldCharType="begin"/>
        </w:r>
        <w:r>
          <w:rPr>
            <w:noProof/>
            <w:webHidden/>
          </w:rPr>
          <w:instrText xml:space="preserve"> PAGEREF _Toc132123267 \h </w:instrText>
        </w:r>
      </w:ins>
      <w:r>
        <w:rPr>
          <w:noProof/>
          <w:webHidden/>
        </w:rPr>
      </w:r>
      <w:r>
        <w:rPr>
          <w:noProof/>
          <w:webHidden/>
        </w:rPr>
        <w:fldChar w:fldCharType="separate"/>
      </w:r>
      <w:ins w:id="419" w:author="Ryan Beck" w:date="2023-04-11T16:32:00Z">
        <w:r>
          <w:rPr>
            <w:noProof/>
            <w:webHidden/>
          </w:rPr>
          <w:t>89</w:t>
        </w:r>
        <w:r>
          <w:rPr>
            <w:noProof/>
            <w:webHidden/>
          </w:rPr>
          <w:fldChar w:fldCharType="end"/>
        </w:r>
        <w:r w:rsidRPr="0072215F">
          <w:rPr>
            <w:rStyle w:val="Hyperlink"/>
            <w:noProof/>
          </w:rPr>
          <w:fldChar w:fldCharType="end"/>
        </w:r>
      </w:ins>
    </w:p>
    <w:p w14:paraId="78BC00B9" w14:textId="3A12B274" w:rsidR="00A94498" w:rsidRDefault="00A94498">
      <w:pPr>
        <w:pStyle w:val="TOC3"/>
        <w:tabs>
          <w:tab w:val="right" w:leader="dot" w:pos="8900"/>
        </w:tabs>
        <w:rPr>
          <w:ins w:id="420" w:author="Ryan Beck" w:date="2023-04-11T16:32:00Z"/>
          <w:rFonts w:asciiTheme="minorHAnsi" w:eastAsiaTheme="minorEastAsia" w:hAnsiTheme="minorHAnsi" w:cstheme="minorBidi"/>
          <w:smallCaps w:val="0"/>
          <w:noProof/>
          <w:sz w:val="22"/>
          <w:szCs w:val="22"/>
        </w:rPr>
      </w:pPr>
      <w:ins w:id="421"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"_Toc132123268"</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Conveyor Speed Constraints</w:t>
        </w:r>
        <w:r>
          <w:rPr>
            <w:noProof/>
            <w:webHidden/>
          </w:rPr>
          <w:tab/>
        </w:r>
        <w:r>
          <w:rPr>
            <w:noProof/>
            <w:webHidden/>
          </w:rPr>
          <w:fldChar w:fldCharType="begin"/>
        </w:r>
        <w:r>
          <w:rPr>
            <w:noProof/>
            <w:webHidden/>
          </w:rPr>
          <w:instrText xml:space="preserve"> PAGEREF _Toc132123268 \h </w:instrText>
        </w:r>
      </w:ins>
      <w:r>
        <w:rPr>
          <w:noProof/>
          <w:webHidden/>
        </w:rPr>
      </w:r>
      <w:r>
        <w:rPr>
          <w:noProof/>
          <w:webHidden/>
        </w:rPr>
        <w:fldChar w:fldCharType="separate"/>
      </w:r>
      <w:ins w:id="422" w:author="Ryan Beck" w:date="2023-04-11T16:32:00Z">
        <w:r>
          <w:rPr>
            <w:noProof/>
            <w:webHidden/>
          </w:rPr>
          <w:t>89</w:t>
        </w:r>
        <w:r>
          <w:rPr>
            <w:noProof/>
            <w:webHidden/>
          </w:rPr>
          <w:fldChar w:fldCharType="end"/>
        </w:r>
        <w:r w:rsidRPr="0072215F">
          <w:rPr>
            <w:rStyle w:val="Hyperlink"/>
            <w:noProof/>
          </w:rPr>
          <w:fldChar w:fldCharType="end"/>
        </w:r>
      </w:ins>
    </w:p>
    <w:p w14:paraId="5F74A1CE" w14:textId="2B4AEDFA" w:rsidR="00A94498" w:rsidRDefault="00A94498">
      <w:pPr>
        <w:pStyle w:val="TOC1"/>
        <w:tabs>
          <w:tab w:val="right" w:leader="dot" w:pos="8900"/>
        </w:tabs>
        <w:rPr>
          <w:ins w:id="423" w:author="Ryan Beck" w:date="2023-04-11T16:32:00Z"/>
          <w:rFonts w:asciiTheme="minorHAnsi" w:eastAsiaTheme="minorEastAsia" w:hAnsiTheme="minorHAnsi" w:cstheme="minorBidi"/>
          <w:b w:val="0"/>
          <w:caps w:val="0"/>
          <w:noProof/>
          <w:sz w:val="22"/>
          <w:szCs w:val="22"/>
        </w:rPr>
      </w:pPr>
      <w:ins w:id="424"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"_Toc132123269"</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Use Auto-Focus</w:t>
        </w:r>
        <w:r>
          <w:rPr>
            <w:noProof/>
            <w:webHidden/>
          </w:rPr>
          <w:tab/>
        </w:r>
        <w:r>
          <w:rPr>
            <w:noProof/>
            <w:webHidden/>
          </w:rPr>
          <w:fldChar w:fldCharType="begin"/>
        </w:r>
        <w:r>
          <w:rPr>
            <w:noProof/>
            <w:webHidden/>
          </w:rPr>
          <w:instrText xml:space="preserve"> PAGEREF _Toc132123269 \h </w:instrText>
        </w:r>
      </w:ins>
      <w:r>
        <w:rPr>
          <w:noProof/>
          <w:webHidden/>
        </w:rPr>
      </w:r>
      <w:r>
        <w:rPr>
          <w:noProof/>
          <w:webHidden/>
        </w:rPr>
        <w:fldChar w:fldCharType="separate"/>
      </w:r>
      <w:ins w:id="425" w:author="Ryan Beck" w:date="2023-04-11T16:32:00Z">
        <w:r>
          <w:rPr>
            <w:noProof/>
            <w:webHidden/>
          </w:rPr>
          <w:t>90</w:t>
        </w:r>
        <w:r>
          <w:rPr>
            <w:noProof/>
            <w:webHidden/>
          </w:rPr>
          <w:fldChar w:fldCharType="end"/>
        </w:r>
        <w:r w:rsidRPr="0072215F">
          <w:rPr>
            <w:rStyle w:val="Hyperlink"/>
            <w:noProof/>
          </w:rPr>
          <w:fldChar w:fldCharType="end"/>
        </w:r>
      </w:ins>
    </w:p>
    <w:p w14:paraId="18704B8F" w14:textId="668272BD" w:rsidR="00A94498" w:rsidRDefault="00A94498">
      <w:pPr>
        <w:pStyle w:val="TOC2"/>
        <w:tabs>
          <w:tab w:val="right" w:leader="dot" w:pos="8900"/>
        </w:tabs>
        <w:rPr>
          <w:ins w:id="426" w:author="Ryan Beck" w:date="2023-04-11T16:32:00Z"/>
          <w:rFonts w:asciiTheme="minorHAnsi" w:eastAsiaTheme="minorEastAsia" w:hAnsiTheme="minorHAnsi" w:cstheme="minorBidi"/>
          <w:smallCaps w:val="0"/>
          <w:noProof/>
          <w:sz w:val="22"/>
          <w:szCs w:val="22"/>
        </w:rPr>
      </w:pPr>
      <w:ins w:id="427"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"_Toc132123270"</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Auto-Focus Tab</w:t>
        </w:r>
        <w:r>
          <w:rPr>
            <w:noProof/>
            <w:webHidden/>
          </w:rPr>
          <w:tab/>
        </w:r>
        <w:r>
          <w:rPr>
            <w:noProof/>
            <w:webHidden/>
          </w:rPr>
          <w:fldChar w:fldCharType="begin"/>
        </w:r>
        <w:r>
          <w:rPr>
            <w:noProof/>
            <w:webHidden/>
          </w:rPr>
          <w:instrText xml:space="preserve"> PAGEREF _Toc132123270 \h </w:instrText>
        </w:r>
      </w:ins>
      <w:r>
        <w:rPr>
          <w:noProof/>
          <w:webHidden/>
        </w:rPr>
      </w:r>
      <w:r>
        <w:rPr>
          <w:noProof/>
          <w:webHidden/>
        </w:rPr>
        <w:fldChar w:fldCharType="separate"/>
      </w:r>
      <w:ins w:id="428" w:author="Ryan Beck" w:date="2023-04-11T16:32:00Z">
        <w:r>
          <w:rPr>
            <w:noProof/>
            <w:webHidden/>
          </w:rPr>
          <w:t>90</w:t>
        </w:r>
        <w:r>
          <w:rPr>
            <w:noProof/>
            <w:webHidden/>
          </w:rPr>
          <w:fldChar w:fldCharType="end"/>
        </w:r>
        <w:r w:rsidRPr="0072215F">
          <w:rPr>
            <w:rStyle w:val="Hyperlink"/>
            <w:noProof/>
          </w:rPr>
          <w:fldChar w:fldCharType="end"/>
        </w:r>
      </w:ins>
    </w:p>
    <w:p w14:paraId="270F59C2" w14:textId="641FC1B8" w:rsidR="00A94498" w:rsidRDefault="00A94498">
      <w:pPr>
        <w:pStyle w:val="TOC3"/>
        <w:tabs>
          <w:tab w:val="right" w:leader="dot" w:pos="8900"/>
        </w:tabs>
        <w:rPr>
          <w:ins w:id="429" w:author="Ryan Beck" w:date="2023-04-11T16:32:00Z"/>
          <w:rFonts w:asciiTheme="minorHAnsi" w:eastAsiaTheme="minorEastAsia" w:hAnsiTheme="minorHAnsi" w:cstheme="minorBidi"/>
          <w:smallCaps w:val="0"/>
          <w:noProof/>
          <w:sz w:val="22"/>
          <w:szCs w:val="22"/>
        </w:rPr>
      </w:pPr>
      <w:ins w:id="430"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"_Toc132123271"</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Profile Optimization Settings—Search Mode</w:t>
        </w:r>
        <w:r>
          <w:rPr>
            <w:noProof/>
            <w:webHidden/>
          </w:rPr>
          <w:tab/>
        </w:r>
        <w:r>
          <w:rPr>
            <w:noProof/>
            <w:webHidden/>
          </w:rPr>
          <w:fldChar w:fldCharType="begin"/>
        </w:r>
        <w:r>
          <w:rPr>
            <w:noProof/>
            <w:webHidden/>
          </w:rPr>
          <w:instrText xml:space="preserve"> PAGEREF _Toc132123271 \h </w:instrText>
        </w:r>
      </w:ins>
      <w:r>
        <w:rPr>
          <w:noProof/>
          <w:webHidden/>
        </w:rPr>
      </w:r>
      <w:r>
        <w:rPr>
          <w:noProof/>
          <w:webHidden/>
        </w:rPr>
        <w:fldChar w:fldCharType="separate"/>
      </w:r>
      <w:ins w:id="431" w:author="Ryan Beck" w:date="2023-04-11T16:32:00Z">
        <w:r>
          <w:rPr>
            <w:noProof/>
            <w:webHidden/>
          </w:rPr>
          <w:t>90</w:t>
        </w:r>
        <w:r>
          <w:rPr>
            <w:noProof/>
            <w:webHidden/>
          </w:rPr>
          <w:fldChar w:fldCharType="end"/>
        </w:r>
        <w:r w:rsidRPr="0072215F">
          <w:rPr>
            <w:rStyle w:val="Hyperlink"/>
            <w:noProof/>
          </w:rPr>
          <w:fldChar w:fldCharType="end"/>
        </w:r>
      </w:ins>
    </w:p>
    <w:p w14:paraId="12F332C8" w14:textId="076524AB" w:rsidR="00A94498" w:rsidRDefault="00A94498">
      <w:pPr>
        <w:pStyle w:val="TOC3"/>
        <w:tabs>
          <w:tab w:val="right" w:leader="dot" w:pos="8900"/>
        </w:tabs>
        <w:rPr>
          <w:ins w:id="432" w:author="Ryan Beck" w:date="2023-04-11T16:32:00Z"/>
          <w:rFonts w:asciiTheme="minorHAnsi" w:eastAsiaTheme="minorEastAsia" w:hAnsiTheme="minorHAnsi" w:cstheme="minorBidi"/>
          <w:smallCaps w:val="0"/>
          <w:noProof/>
          <w:sz w:val="22"/>
          <w:szCs w:val="22"/>
        </w:rPr>
      </w:pPr>
      <w:ins w:id="433"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"_Toc132123272"</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Conveyor Speed Constraints</w:t>
        </w:r>
        <w:r>
          <w:rPr>
            <w:noProof/>
            <w:webHidden/>
          </w:rPr>
          <w:tab/>
        </w:r>
        <w:r>
          <w:rPr>
            <w:noProof/>
            <w:webHidden/>
          </w:rPr>
          <w:fldChar w:fldCharType="begin"/>
        </w:r>
        <w:r>
          <w:rPr>
            <w:noProof/>
            <w:webHidden/>
          </w:rPr>
          <w:instrText xml:space="preserve"> PAGEREF _Toc132123272 \h </w:instrText>
        </w:r>
      </w:ins>
      <w:r>
        <w:rPr>
          <w:noProof/>
          <w:webHidden/>
        </w:rPr>
      </w:r>
      <w:r>
        <w:rPr>
          <w:noProof/>
          <w:webHidden/>
        </w:rPr>
        <w:fldChar w:fldCharType="separate"/>
      </w:r>
      <w:ins w:id="434" w:author="Ryan Beck" w:date="2023-04-11T16:32:00Z">
        <w:r>
          <w:rPr>
            <w:noProof/>
            <w:webHidden/>
          </w:rPr>
          <w:t>90</w:t>
        </w:r>
        <w:r>
          <w:rPr>
            <w:noProof/>
            <w:webHidden/>
          </w:rPr>
          <w:fldChar w:fldCharType="end"/>
        </w:r>
        <w:r w:rsidRPr="0072215F">
          <w:rPr>
            <w:rStyle w:val="Hyperlink"/>
            <w:noProof/>
          </w:rPr>
          <w:fldChar w:fldCharType="end"/>
        </w:r>
      </w:ins>
    </w:p>
    <w:p w14:paraId="16EFEB31" w14:textId="21DED7D6" w:rsidR="00A94498" w:rsidRDefault="00A94498">
      <w:pPr>
        <w:pStyle w:val="TOC2"/>
        <w:tabs>
          <w:tab w:val="right" w:leader="dot" w:pos="8900"/>
        </w:tabs>
        <w:rPr>
          <w:ins w:id="435" w:author="Ryan Beck" w:date="2023-04-11T16:32:00Z"/>
          <w:rFonts w:asciiTheme="minorHAnsi" w:eastAsiaTheme="minorEastAsia" w:hAnsiTheme="minorHAnsi" w:cstheme="minorBidi"/>
          <w:smallCaps w:val="0"/>
          <w:noProof/>
          <w:sz w:val="22"/>
          <w:szCs w:val="22"/>
        </w:rPr>
      </w:pPr>
      <w:ins w:id="436"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"_Toc132123273"</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Auto-Focus, Run A Profile</w:t>
        </w:r>
        <w:r>
          <w:rPr>
            <w:noProof/>
            <w:webHidden/>
          </w:rPr>
          <w:tab/>
        </w:r>
        <w:r>
          <w:rPr>
            <w:noProof/>
            <w:webHidden/>
          </w:rPr>
          <w:fldChar w:fldCharType="begin"/>
        </w:r>
        <w:r>
          <w:rPr>
            <w:noProof/>
            <w:webHidden/>
          </w:rPr>
          <w:instrText xml:space="preserve"> PAGEREF _Toc132123273 \h </w:instrText>
        </w:r>
      </w:ins>
      <w:r>
        <w:rPr>
          <w:noProof/>
          <w:webHidden/>
        </w:rPr>
      </w:r>
      <w:r>
        <w:rPr>
          <w:noProof/>
          <w:webHidden/>
        </w:rPr>
        <w:fldChar w:fldCharType="separate"/>
      </w:r>
      <w:ins w:id="437" w:author="Ryan Beck" w:date="2023-04-11T16:32:00Z">
        <w:r>
          <w:rPr>
            <w:noProof/>
            <w:webHidden/>
          </w:rPr>
          <w:t>91</w:t>
        </w:r>
        <w:r>
          <w:rPr>
            <w:noProof/>
            <w:webHidden/>
          </w:rPr>
          <w:fldChar w:fldCharType="end"/>
        </w:r>
        <w:r w:rsidRPr="0072215F">
          <w:rPr>
            <w:rStyle w:val="Hyperlink"/>
            <w:noProof/>
          </w:rPr>
          <w:fldChar w:fldCharType="end"/>
        </w:r>
      </w:ins>
    </w:p>
    <w:p w14:paraId="0D1E63B0" w14:textId="7A7CA1DD" w:rsidR="00A94498" w:rsidRDefault="00A94498">
      <w:pPr>
        <w:pStyle w:val="TOC2"/>
        <w:tabs>
          <w:tab w:val="right" w:leader="dot" w:pos="8900"/>
        </w:tabs>
        <w:rPr>
          <w:ins w:id="438" w:author="Ryan Beck" w:date="2023-04-11T16:32:00Z"/>
          <w:rFonts w:asciiTheme="minorHAnsi" w:eastAsiaTheme="minorEastAsia" w:hAnsiTheme="minorHAnsi" w:cstheme="minorBidi"/>
          <w:smallCaps w:val="0"/>
          <w:noProof/>
          <w:sz w:val="22"/>
          <w:szCs w:val="22"/>
        </w:rPr>
      </w:pPr>
      <w:ins w:id="439"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"_Toc132123274"</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Auto-Focus, Product Dimensions</w:t>
        </w:r>
        <w:r>
          <w:rPr>
            <w:noProof/>
            <w:webHidden/>
          </w:rPr>
          <w:tab/>
        </w:r>
        <w:r>
          <w:rPr>
            <w:noProof/>
            <w:webHidden/>
          </w:rPr>
          <w:fldChar w:fldCharType="begin"/>
        </w:r>
        <w:r>
          <w:rPr>
            <w:noProof/>
            <w:webHidden/>
          </w:rPr>
          <w:instrText xml:space="preserve"> PAGEREF _Toc132123274 \h </w:instrText>
        </w:r>
      </w:ins>
      <w:r>
        <w:rPr>
          <w:noProof/>
          <w:webHidden/>
        </w:rPr>
      </w:r>
      <w:r>
        <w:rPr>
          <w:noProof/>
          <w:webHidden/>
        </w:rPr>
        <w:fldChar w:fldCharType="separate"/>
      </w:r>
      <w:ins w:id="440" w:author="Ryan Beck" w:date="2023-04-11T16:32:00Z">
        <w:r>
          <w:rPr>
            <w:noProof/>
            <w:webHidden/>
          </w:rPr>
          <w:t>91</w:t>
        </w:r>
        <w:r>
          <w:rPr>
            <w:noProof/>
            <w:webHidden/>
          </w:rPr>
          <w:fldChar w:fldCharType="end"/>
        </w:r>
        <w:r w:rsidRPr="0072215F">
          <w:rPr>
            <w:rStyle w:val="Hyperlink"/>
            <w:noProof/>
          </w:rPr>
          <w:fldChar w:fldCharType="end"/>
        </w:r>
      </w:ins>
    </w:p>
    <w:p w14:paraId="61E302D8" w14:textId="7E92F1BE" w:rsidR="00A94498" w:rsidRDefault="00A94498">
      <w:pPr>
        <w:pStyle w:val="TOC2"/>
        <w:tabs>
          <w:tab w:val="right" w:leader="dot" w:pos="8900"/>
        </w:tabs>
        <w:rPr>
          <w:ins w:id="441" w:author="Ryan Beck" w:date="2023-04-11T16:32:00Z"/>
          <w:rFonts w:asciiTheme="minorHAnsi" w:eastAsiaTheme="minorEastAsia" w:hAnsiTheme="minorHAnsi" w:cstheme="minorBidi"/>
          <w:smallCaps w:val="0"/>
          <w:noProof/>
          <w:sz w:val="22"/>
          <w:szCs w:val="22"/>
        </w:rPr>
      </w:pPr>
      <w:ins w:id="442"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"_Toc132123275"</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Auto-Focus, Confirm</w:t>
        </w:r>
        <w:r>
          <w:rPr>
            <w:noProof/>
            <w:webHidden/>
          </w:rPr>
          <w:tab/>
        </w:r>
        <w:r>
          <w:rPr>
            <w:noProof/>
            <w:webHidden/>
          </w:rPr>
          <w:fldChar w:fldCharType="begin"/>
        </w:r>
        <w:r>
          <w:rPr>
            <w:noProof/>
            <w:webHidden/>
          </w:rPr>
          <w:instrText xml:space="preserve"> PAGEREF _Toc132123275 \h </w:instrText>
        </w:r>
      </w:ins>
      <w:r>
        <w:rPr>
          <w:noProof/>
          <w:webHidden/>
        </w:rPr>
      </w:r>
      <w:r>
        <w:rPr>
          <w:noProof/>
          <w:webHidden/>
        </w:rPr>
        <w:fldChar w:fldCharType="separate"/>
      </w:r>
      <w:ins w:id="443" w:author="Ryan Beck" w:date="2023-04-11T16:32:00Z">
        <w:r>
          <w:rPr>
            <w:noProof/>
            <w:webHidden/>
          </w:rPr>
          <w:t>92</w:t>
        </w:r>
        <w:r>
          <w:rPr>
            <w:noProof/>
            <w:webHidden/>
          </w:rPr>
          <w:fldChar w:fldCharType="end"/>
        </w:r>
        <w:r w:rsidRPr="0072215F">
          <w:rPr>
            <w:rStyle w:val="Hyperlink"/>
            <w:noProof/>
          </w:rPr>
          <w:fldChar w:fldCharType="end"/>
        </w:r>
      </w:ins>
    </w:p>
    <w:p w14:paraId="5CF1033D" w14:textId="3B0FE82E" w:rsidR="00A94498" w:rsidRDefault="00A94498">
      <w:pPr>
        <w:pStyle w:val="TOC1"/>
        <w:tabs>
          <w:tab w:val="right" w:leader="dot" w:pos="8900"/>
        </w:tabs>
        <w:rPr>
          <w:ins w:id="444" w:author="Ryan Beck" w:date="2023-04-11T16:32:00Z"/>
          <w:rFonts w:asciiTheme="minorHAnsi" w:eastAsiaTheme="minorEastAsia" w:hAnsiTheme="minorHAnsi" w:cstheme="minorBidi"/>
          <w:b w:val="0"/>
          <w:caps w:val="0"/>
          <w:noProof/>
          <w:sz w:val="22"/>
          <w:szCs w:val="22"/>
        </w:rPr>
      </w:pPr>
      <w:ins w:id="445"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"_Toc132123276"</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Save Energy with Navigator and Auto-Focus</w:t>
        </w:r>
        <w:r>
          <w:rPr>
            <w:noProof/>
            <w:webHidden/>
          </w:rPr>
          <w:tab/>
        </w:r>
        <w:r>
          <w:rPr>
            <w:noProof/>
            <w:webHidden/>
          </w:rPr>
          <w:fldChar w:fldCharType="begin"/>
        </w:r>
        <w:r>
          <w:rPr>
            <w:noProof/>
            <w:webHidden/>
          </w:rPr>
          <w:instrText xml:space="preserve"> PAGEREF _Toc132123276 \h </w:instrText>
        </w:r>
      </w:ins>
      <w:r>
        <w:rPr>
          <w:noProof/>
          <w:webHidden/>
        </w:rPr>
      </w:r>
      <w:r>
        <w:rPr>
          <w:noProof/>
          <w:webHidden/>
        </w:rPr>
        <w:fldChar w:fldCharType="separate"/>
      </w:r>
      <w:ins w:id="446" w:author="Ryan Beck" w:date="2023-04-11T16:32:00Z">
        <w:r>
          <w:rPr>
            <w:noProof/>
            <w:webHidden/>
          </w:rPr>
          <w:t>94</w:t>
        </w:r>
        <w:r>
          <w:rPr>
            <w:noProof/>
            <w:webHidden/>
          </w:rPr>
          <w:fldChar w:fldCharType="end"/>
        </w:r>
        <w:r w:rsidRPr="0072215F">
          <w:rPr>
            <w:rStyle w:val="Hyperlink"/>
            <w:noProof/>
          </w:rPr>
          <w:fldChar w:fldCharType="end"/>
        </w:r>
      </w:ins>
    </w:p>
    <w:p w14:paraId="25163525" w14:textId="67292338" w:rsidR="00A94498" w:rsidRDefault="00A94498">
      <w:pPr>
        <w:pStyle w:val="TOC2"/>
        <w:tabs>
          <w:tab w:val="right" w:leader="dot" w:pos="8900"/>
        </w:tabs>
        <w:rPr>
          <w:ins w:id="447" w:author="Ryan Beck" w:date="2023-04-11T16:32:00Z"/>
          <w:rFonts w:asciiTheme="minorHAnsi" w:eastAsiaTheme="minorEastAsia" w:hAnsiTheme="minorHAnsi" w:cstheme="minorBidi"/>
          <w:smallCaps w:val="0"/>
          <w:noProof/>
          <w:sz w:val="22"/>
          <w:szCs w:val="22"/>
        </w:rPr>
      </w:pPr>
      <w:ins w:id="448"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"_Toc132123277"</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Enable the Power Feature in Auto-Focus</w:t>
        </w:r>
        <w:r>
          <w:rPr>
            <w:noProof/>
            <w:webHidden/>
          </w:rPr>
          <w:tab/>
        </w:r>
        <w:r>
          <w:rPr>
            <w:noProof/>
            <w:webHidden/>
          </w:rPr>
          <w:fldChar w:fldCharType="begin"/>
        </w:r>
        <w:r>
          <w:rPr>
            <w:noProof/>
            <w:webHidden/>
          </w:rPr>
          <w:instrText xml:space="preserve"> PAGEREF _Toc132123277 \h </w:instrText>
        </w:r>
      </w:ins>
      <w:r>
        <w:rPr>
          <w:noProof/>
          <w:webHidden/>
        </w:rPr>
      </w:r>
      <w:r>
        <w:rPr>
          <w:noProof/>
          <w:webHidden/>
        </w:rPr>
        <w:fldChar w:fldCharType="separate"/>
      </w:r>
      <w:ins w:id="449" w:author="Ryan Beck" w:date="2023-04-11T16:32:00Z">
        <w:r>
          <w:rPr>
            <w:noProof/>
            <w:webHidden/>
          </w:rPr>
          <w:t>94</w:t>
        </w:r>
        <w:r>
          <w:rPr>
            <w:noProof/>
            <w:webHidden/>
          </w:rPr>
          <w:fldChar w:fldCharType="end"/>
        </w:r>
        <w:r w:rsidRPr="0072215F">
          <w:rPr>
            <w:rStyle w:val="Hyperlink"/>
            <w:noProof/>
          </w:rPr>
          <w:fldChar w:fldCharType="end"/>
        </w:r>
      </w:ins>
    </w:p>
    <w:p w14:paraId="60019B30" w14:textId="2594A6E8" w:rsidR="00A94498" w:rsidRDefault="00A94498">
      <w:pPr>
        <w:pStyle w:val="TOC2"/>
        <w:tabs>
          <w:tab w:val="right" w:leader="dot" w:pos="8900"/>
        </w:tabs>
        <w:rPr>
          <w:ins w:id="450" w:author="Ryan Beck" w:date="2023-04-11T16:32:00Z"/>
          <w:rFonts w:asciiTheme="minorHAnsi" w:eastAsiaTheme="minorEastAsia" w:hAnsiTheme="minorHAnsi" w:cstheme="minorBidi"/>
          <w:smallCaps w:val="0"/>
          <w:noProof/>
          <w:sz w:val="22"/>
          <w:szCs w:val="22"/>
        </w:rPr>
      </w:pPr>
      <w:ins w:id="451"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"_Toc132123278"</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Enable the Power Feature in Navigator</w:t>
        </w:r>
        <w:r>
          <w:rPr>
            <w:noProof/>
            <w:webHidden/>
          </w:rPr>
          <w:tab/>
        </w:r>
        <w:r>
          <w:rPr>
            <w:noProof/>
            <w:webHidden/>
          </w:rPr>
          <w:fldChar w:fldCharType="begin"/>
        </w:r>
        <w:r>
          <w:rPr>
            <w:noProof/>
            <w:webHidden/>
          </w:rPr>
          <w:instrText xml:space="preserve"> PAGEREF _Toc132123278 \h </w:instrText>
        </w:r>
      </w:ins>
      <w:r>
        <w:rPr>
          <w:noProof/>
          <w:webHidden/>
        </w:rPr>
      </w:r>
      <w:r>
        <w:rPr>
          <w:noProof/>
          <w:webHidden/>
        </w:rPr>
        <w:fldChar w:fldCharType="separate"/>
      </w:r>
      <w:ins w:id="452" w:author="Ryan Beck" w:date="2023-04-11T16:32:00Z">
        <w:r>
          <w:rPr>
            <w:noProof/>
            <w:webHidden/>
          </w:rPr>
          <w:t>94</w:t>
        </w:r>
        <w:r>
          <w:rPr>
            <w:noProof/>
            <w:webHidden/>
          </w:rPr>
          <w:fldChar w:fldCharType="end"/>
        </w:r>
        <w:r w:rsidRPr="0072215F">
          <w:rPr>
            <w:rStyle w:val="Hyperlink"/>
            <w:noProof/>
          </w:rPr>
          <w:fldChar w:fldCharType="end"/>
        </w:r>
      </w:ins>
    </w:p>
    <w:p w14:paraId="38AB7CF8" w14:textId="55A648B2" w:rsidR="00A94498" w:rsidRDefault="00A94498">
      <w:pPr>
        <w:pStyle w:val="TOC1"/>
        <w:tabs>
          <w:tab w:val="right" w:leader="dot" w:pos="8900"/>
        </w:tabs>
        <w:rPr>
          <w:ins w:id="453" w:author="Ryan Beck" w:date="2023-04-11T16:32:00Z"/>
          <w:rFonts w:asciiTheme="minorHAnsi" w:eastAsiaTheme="minorEastAsia" w:hAnsiTheme="minorHAnsi" w:cstheme="minorBidi"/>
          <w:b w:val="0"/>
          <w:caps w:val="0"/>
          <w:noProof/>
          <w:sz w:val="22"/>
          <w:szCs w:val="22"/>
        </w:rPr>
      </w:pPr>
      <w:ins w:id="454"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"_Toc132123279"</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Use Sweet Spot Target</w:t>
        </w:r>
        <w:r>
          <w:rPr>
            <w:noProof/>
            <w:webHidden/>
          </w:rPr>
          <w:tab/>
        </w:r>
        <w:r>
          <w:rPr>
            <w:noProof/>
            <w:webHidden/>
          </w:rPr>
          <w:fldChar w:fldCharType="begin"/>
        </w:r>
        <w:r>
          <w:rPr>
            <w:noProof/>
            <w:webHidden/>
          </w:rPr>
          <w:instrText xml:space="preserve"> PAGEREF _Toc132123279 \h </w:instrText>
        </w:r>
      </w:ins>
      <w:r>
        <w:rPr>
          <w:noProof/>
          <w:webHidden/>
        </w:rPr>
      </w:r>
      <w:r>
        <w:rPr>
          <w:noProof/>
          <w:webHidden/>
        </w:rPr>
        <w:fldChar w:fldCharType="separate"/>
      </w:r>
      <w:ins w:id="455" w:author="Ryan Beck" w:date="2023-04-11T16:32:00Z">
        <w:r>
          <w:rPr>
            <w:noProof/>
            <w:webHidden/>
          </w:rPr>
          <w:t>95</w:t>
        </w:r>
        <w:r>
          <w:rPr>
            <w:noProof/>
            <w:webHidden/>
          </w:rPr>
          <w:fldChar w:fldCharType="end"/>
        </w:r>
        <w:r w:rsidRPr="0072215F">
          <w:rPr>
            <w:rStyle w:val="Hyperlink"/>
            <w:noProof/>
          </w:rPr>
          <w:fldChar w:fldCharType="end"/>
        </w:r>
      </w:ins>
    </w:p>
    <w:p w14:paraId="25E60B97" w14:textId="4948DE9D" w:rsidR="00A94498" w:rsidRDefault="00A94498">
      <w:pPr>
        <w:pStyle w:val="TOC1"/>
        <w:tabs>
          <w:tab w:val="right" w:leader="dot" w:pos="8900"/>
        </w:tabs>
        <w:rPr>
          <w:ins w:id="456" w:author="Ryan Beck" w:date="2023-04-11T16:32:00Z"/>
          <w:rFonts w:asciiTheme="minorHAnsi" w:eastAsiaTheme="minorEastAsia" w:hAnsiTheme="minorHAnsi" w:cstheme="minorBidi"/>
          <w:b w:val="0"/>
          <w:caps w:val="0"/>
          <w:noProof/>
          <w:sz w:val="22"/>
          <w:szCs w:val="22"/>
        </w:rPr>
      </w:pPr>
      <w:ins w:id="457"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"_Toc132123280"</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Dual Profiling Mode</w:t>
        </w:r>
        <w:r>
          <w:rPr>
            <w:noProof/>
            <w:webHidden/>
          </w:rPr>
          <w:tab/>
        </w:r>
        <w:r>
          <w:rPr>
            <w:noProof/>
            <w:webHidden/>
          </w:rPr>
          <w:fldChar w:fldCharType="begin"/>
        </w:r>
        <w:r>
          <w:rPr>
            <w:noProof/>
            <w:webHidden/>
          </w:rPr>
          <w:instrText xml:space="preserve"> PAGEREF _Toc132123280 \h </w:instrText>
        </w:r>
      </w:ins>
      <w:r>
        <w:rPr>
          <w:noProof/>
          <w:webHidden/>
        </w:rPr>
      </w:r>
      <w:r>
        <w:rPr>
          <w:noProof/>
          <w:webHidden/>
        </w:rPr>
        <w:fldChar w:fldCharType="separate"/>
      </w:r>
      <w:ins w:id="458" w:author="Ryan Beck" w:date="2023-04-11T16:32:00Z">
        <w:r>
          <w:rPr>
            <w:noProof/>
            <w:webHidden/>
          </w:rPr>
          <w:t>96</w:t>
        </w:r>
        <w:r>
          <w:rPr>
            <w:noProof/>
            <w:webHidden/>
          </w:rPr>
          <w:fldChar w:fldCharType="end"/>
        </w:r>
        <w:r w:rsidRPr="0072215F">
          <w:rPr>
            <w:rStyle w:val="Hyperlink"/>
            <w:noProof/>
          </w:rPr>
          <w:fldChar w:fldCharType="end"/>
        </w:r>
      </w:ins>
    </w:p>
    <w:p w14:paraId="05575D00" w14:textId="7E248CF6" w:rsidR="00A94498" w:rsidRDefault="00A94498">
      <w:pPr>
        <w:pStyle w:val="TOC3"/>
        <w:tabs>
          <w:tab w:val="right" w:leader="dot" w:pos="8900"/>
        </w:tabs>
        <w:rPr>
          <w:ins w:id="459" w:author="Ryan Beck" w:date="2023-04-11T16:32:00Z"/>
          <w:rFonts w:asciiTheme="minorHAnsi" w:eastAsiaTheme="minorEastAsia" w:hAnsiTheme="minorHAnsi" w:cstheme="minorBidi"/>
          <w:smallCaps w:val="0"/>
          <w:noProof/>
          <w:sz w:val="22"/>
          <w:szCs w:val="22"/>
        </w:rPr>
      </w:pPr>
      <w:ins w:id="460"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"_Toc132123281"</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Configuration</w:t>
        </w:r>
        <w:r>
          <w:rPr>
            <w:noProof/>
            <w:webHidden/>
          </w:rPr>
          <w:tab/>
        </w:r>
        <w:r>
          <w:rPr>
            <w:noProof/>
            <w:webHidden/>
          </w:rPr>
          <w:fldChar w:fldCharType="begin"/>
        </w:r>
        <w:r>
          <w:rPr>
            <w:noProof/>
            <w:webHidden/>
          </w:rPr>
          <w:instrText xml:space="preserve"> PAGEREF _Toc132123281 \h </w:instrText>
        </w:r>
      </w:ins>
      <w:r>
        <w:rPr>
          <w:noProof/>
          <w:webHidden/>
        </w:rPr>
      </w:r>
      <w:r>
        <w:rPr>
          <w:noProof/>
          <w:webHidden/>
        </w:rPr>
        <w:fldChar w:fldCharType="separate"/>
      </w:r>
      <w:ins w:id="461" w:author="Ryan Beck" w:date="2023-04-11T16:32:00Z">
        <w:r>
          <w:rPr>
            <w:noProof/>
            <w:webHidden/>
          </w:rPr>
          <w:t>96</w:t>
        </w:r>
        <w:r>
          <w:rPr>
            <w:noProof/>
            <w:webHidden/>
          </w:rPr>
          <w:fldChar w:fldCharType="end"/>
        </w:r>
        <w:r w:rsidRPr="0072215F">
          <w:rPr>
            <w:rStyle w:val="Hyperlink"/>
            <w:noProof/>
          </w:rPr>
          <w:fldChar w:fldCharType="end"/>
        </w:r>
      </w:ins>
    </w:p>
    <w:p w14:paraId="039784DF" w14:textId="5C039848" w:rsidR="00A94498" w:rsidRDefault="00A94498">
      <w:pPr>
        <w:pStyle w:val="TOC3"/>
        <w:tabs>
          <w:tab w:val="right" w:leader="dot" w:pos="8900"/>
        </w:tabs>
        <w:rPr>
          <w:ins w:id="462" w:author="Ryan Beck" w:date="2023-04-11T16:32:00Z"/>
          <w:rFonts w:asciiTheme="minorHAnsi" w:eastAsiaTheme="minorEastAsia" w:hAnsiTheme="minorHAnsi" w:cstheme="minorBidi"/>
          <w:smallCaps w:val="0"/>
          <w:noProof/>
          <w:sz w:val="22"/>
          <w:szCs w:val="22"/>
        </w:rPr>
      </w:pPr>
      <w:ins w:id="463"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"_Toc132123282"</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Steps to change from standard to Dual Profiling operation:</w:t>
        </w:r>
        <w:r>
          <w:rPr>
            <w:noProof/>
            <w:webHidden/>
          </w:rPr>
          <w:tab/>
        </w:r>
        <w:r>
          <w:rPr>
            <w:noProof/>
            <w:webHidden/>
          </w:rPr>
          <w:fldChar w:fldCharType="begin"/>
        </w:r>
        <w:r>
          <w:rPr>
            <w:noProof/>
            <w:webHidden/>
          </w:rPr>
          <w:instrText xml:space="preserve"> PAGEREF _Toc132123282 \h </w:instrText>
        </w:r>
      </w:ins>
      <w:r>
        <w:rPr>
          <w:noProof/>
          <w:webHidden/>
        </w:rPr>
      </w:r>
      <w:r>
        <w:rPr>
          <w:noProof/>
          <w:webHidden/>
        </w:rPr>
        <w:fldChar w:fldCharType="separate"/>
      </w:r>
      <w:ins w:id="464" w:author="Ryan Beck" w:date="2023-04-11T16:32:00Z">
        <w:r>
          <w:rPr>
            <w:noProof/>
            <w:webHidden/>
          </w:rPr>
          <w:t>97</w:t>
        </w:r>
        <w:r>
          <w:rPr>
            <w:noProof/>
            <w:webHidden/>
          </w:rPr>
          <w:fldChar w:fldCharType="end"/>
        </w:r>
        <w:r w:rsidRPr="0072215F">
          <w:rPr>
            <w:rStyle w:val="Hyperlink"/>
            <w:noProof/>
          </w:rPr>
          <w:fldChar w:fldCharType="end"/>
        </w:r>
      </w:ins>
    </w:p>
    <w:p w14:paraId="66D11781" w14:textId="44021452" w:rsidR="00A94498" w:rsidRDefault="00A94498">
      <w:pPr>
        <w:pStyle w:val="TOC3"/>
        <w:tabs>
          <w:tab w:val="right" w:leader="dot" w:pos="8900"/>
        </w:tabs>
        <w:rPr>
          <w:ins w:id="465" w:author="Ryan Beck" w:date="2023-04-11T16:32:00Z"/>
          <w:rFonts w:asciiTheme="minorHAnsi" w:eastAsiaTheme="minorEastAsia" w:hAnsiTheme="minorHAnsi" w:cstheme="minorBidi"/>
          <w:smallCaps w:val="0"/>
          <w:noProof/>
          <w:sz w:val="22"/>
          <w:szCs w:val="22"/>
        </w:rPr>
      </w:pPr>
      <w:ins w:id="466"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"_Toc132123283"</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Steps to change from Dual Profiling to standard operation:</w:t>
        </w:r>
        <w:r>
          <w:rPr>
            <w:noProof/>
            <w:webHidden/>
          </w:rPr>
          <w:tab/>
        </w:r>
        <w:r>
          <w:rPr>
            <w:noProof/>
            <w:webHidden/>
          </w:rPr>
          <w:fldChar w:fldCharType="begin"/>
        </w:r>
        <w:r>
          <w:rPr>
            <w:noProof/>
            <w:webHidden/>
          </w:rPr>
          <w:instrText xml:space="preserve"> PAGEREF _Toc132123283 \h </w:instrText>
        </w:r>
      </w:ins>
      <w:r>
        <w:rPr>
          <w:noProof/>
          <w:webHidden/>
        </w:rPr>
      </w:r>
      <w:r>
        <w:rPr>
          <w:noProof/>
          <w:webHidden/>
        </w:rPr>
        <w:fldChar w:fldCharType="separate"/>
      </w:r>
      <w:ins w:id="467" w:author="Ryan Beck" w:date="2023-04-11T16:32:00Z">
        <w:r>
          <w:rPr>
            <w:noProof/>
            <w:webHidden/>
          </w:rPr>
          <w:t>97</w:t>
        </w:r>
        <w:r>
          <w:rPr>
            <w:noProof/>
            <w:webHidden/>
          </w:rPr>
          <w:fldChar w:fldCharType="end"/>
        </w:r>
        <w:r w:rsidRPr="0072215F">
          <w:rPr>
            <w:rStyle w:val="Hyperlink"/>
            <w:noProof/>
          </w:rPr>
          <w:fldChar w:fldCharType="end"/>
        </w:r>
      </w:ins>
    </w:p>
    <w:p w14:paraId="7E7FAE6A" w14:textId="53E10053" w:rsidR="00A94498" w:rsidRDefault="00A94498">
      <w:pPr>
        <w:pStyle w:val="TOC3"/>
        <w:tabs>
          <w:tab w:val="right" w:leader="dot" w:pos="8900"/>
        </w:tabs>
        <w:rPr>
          <w:ins w:id="468" w:author="Ryan Beck" w:date="2023-04-11T16:32:00Z"/>
          <w:rFonts w:asciiTheme="minorHAnsi" w:eastAsiaTheme="minorEastAsia" w:hAnsiTheme="minorHAnsi" w:cstheme="minorBidi"/>
          <w:smallCaps w:val="0"/>
          <w:noProof/>
          <w:sz w:val="22"/>
          <w:szCs w:val="22"/>
        </w:rPr>
      </w:pPr>
      <w:ins w:id="469"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"_Toc132123284"</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Hardware Status – Dual Profiling mode</w:t>
        </w:r>
        <w:r>
          <w:rPr>
            <w:noProof/>
            <w:webHidden/>
          </w:rPr>
          <w:tab/>
        </w:r>
        <w:r>
          <w:rPr>
            <w:noProof/>
            <w:webHidden/>
          </w:rPr>
          <w:fldChar w:fldCharType="begin"/>
        </w:r>
        <w:r>
          <w:rPr>
            <w:noProof/>
            <w:webHidden/>
          </w:rPr>
          <w:instrText xml:space="preserve"> PAGEREF _Toc132123284 \h </w:instrText>
        </w:r>
      </w:ins>
      <w:r>
        <w:rPr>
          <w:noProof/>
          <w:webHidden/>
        </w:rPr>
      </w:r>
      <w:r>
        <w:rPr>
          <w:noProof/>
          <w:webHidden/>
        </w:rPr>
        <w:fldChar w:fldCharType="separate"/>
      </w:r>
      <w:ins w:id="470" w:author="Ryan Beck" w:date="2023-04-11T16:32:00Z">
        <w:r>
          <w:rPr>
            <w:noProof/>
            <w:webHidden/>
          </w:rPr>
          <w:t>98</w:t>
        </w:r>
        <w:r>
          <w:rPr>
            <w:noProof/>
            <w:webHidden/>
          </w:rPr>
          <w:fldChar w:fldCharType="end"/>
        </w:r>
        <w:r w:rsidRPr="0072215F">
          <w:rPr>
            <w:rStyle w:val="Hyperlink"/>
            <w:noProof/>
          </w:rPr>
          <w:fldChar w:fldCharType="end"/>
        </w:r>
      </w:ins>
    </w:p>
    <w:p w14:paraId="035310B2" w14:textId="2A55BBA8" w:rsidR="00A94498" w:rsidRDefault="00A94498">
      <w:pPr>
        <w:pStyle w:val="TOC2"/>
        <w:tabs>
          <w:tab w:val="right" w:leader="dot" w:pos="8900"/>
        </w:tabs>
        <w:rPr>
          <w:ins w:id="471" w:author="Ryan Beck" w:date="2023-04-11T16:32:00Z"/>
          <w:rFonts w:asciiTheme="minorHAnsi" w:eastAsiaTheme="minorEastAsia" w:hAnsiTheme="minorHAnsi" w:cstheme="minorBidi"/>
          <w:smallCaps w:val="0"/>
          <w:noProof/>
          <w:sz w:val="22"/>
          <w:szCs w:val="22"/>
        </w:rPr>
      </w:pPr>
      <w:ins w:id="472"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"_Toc132123285"</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Run a Profile – Dual Profiling Mode</w:t>
        </w:r>
        <w:r>
          <w:rPr>
            <w:noProof/>
            <w:webHidden/>
          </w:rPr>
          <w:tab/>
        </w:r>
        <w:r>
          <w:rPr>
            <w:noProof/>
            <w:webHidden/>
          </w:rPr>
          <w:fldChar w:fldCharType="begin"/>
        </w:r>
        <w:r>
          <w:rPr>
            <w:noProof/>
            <w:webHidden/>
          </w:rPr>
          <w:instrText xml:space="preserve"> PAGEREF _Toc132123285 \h </w:instrText>
        </w:r>
      </w:ins>
      <w:r>
        <w:rPr>
          <w:noProof/>
          <w:webHidden/>
        </w:rPr>
      </w:r>
      <w:r>
        <w:rPr>
          <w:noProof/>
          <w:webHidden/>
        </w:rPr>
        <w:fldChar w:fldCharType="separate"/>
      </w:r>
      <w:ins w:id="473" w:author="Ryan Beck" w:date="2023-04-11T16:32:00Z">
        <w:r>
          <w:rPr>
            <w:noProof/>
            <w:webHidden/>
          </w:rPr>
          <w:t>99</w:t>
        </w:r>
        <w:r>
          <w:rPr>
            <w:noProof/>
            <w:webHidden/>
          </w:rPr>
          <w:fldChar w:fldCharType="end"/>
        </w:r>
        <w:r w:rsidRPr="0072215F">
          <w:rPr>
            <w:rStyle w:val="Hyperlink"/>
            <w:noProof/>
          </w:rPr>
          <w:fldChar w:fldCharType="end"/>
        </w:r>
      </w:ins>
    </w:p>
    <w:p w14:paraId="24B43DA1" w14:textId="47B8BF81" w:rsidR="00A94498" w:rsidRDefault="00A94498">
      <w:pPr>
        <w:pStyle w:val="TOC3"/>
        <w:tabs>
          <w:tab w:val="right" w:leader="dot" w:pos="8900"/>
        </w:tabs>
        <w:rPr>
          <w:ins w:id="474" w:author="Ryan Beck" w:date="2023-04-11T16:32:00Z"/>
          <w:rFonts w:asciiTheme="minorHAnsi" w:eastAsiaTheme="minorEastAsia" w:hAnsiTheme="minorHAnsi" w:cstheme="minorBidi"/>
          <w:smallCaps w:val="0"/>
          <w:noProof/>
          <w:sz w:val="22"/>
          <w:szCs w:val="22"/>
        </w:rPr>
      </w:pPr>
      <w:ins w:id="475"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"_Toc132123286"</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Attaching the Air TC</w:t>
        </w:r>
        <w:r>
          <w:rPr>
            <w:noProof/>
            <w:webHidden/>
          </w:rPr>
          <w:tab/>
        </w:r>
        <w:r>
          <w:rPr>
            <w:noProof/>
            <w:webHidden/>
          </w:rPr>
          <w:fldChar w:fldCharType="begin"/>
        </w:r>
        <w:r>
          <w:rPr>
            <w:noProof/>
            <w:webHidden/>
          </w:rPr>
          <w:instrText xml:space="preserve"> PAGEREF _Toc132123286 \h </w:instrText>
        </w:r>
      </w:ins>
      <w:r>
        <w:rPr>
          <w:noProof/>
          <w:webHidden/>
        </w:rPr>
      </w:r>
      <w:r>
        <w:rPr>
          <w:noProof/>
          <w:webHidden/>
        </w:rPr>
        <w:fldChar w:fldCharType="separate"/>
      </w:r>
      <w:ins w:id="476" w:author="Ryan Beck" w:date="2023-04-11T16:32:00Z">
        <w:r>
          <w:rPr>
            <w:noProof/>
            <w:webHidden/>
          </w:rPr>
          <w:t>99</w:t>
        </w:r>
        <w:r>
          <w:rPr>
            <w:noProof/>
            <w:webHidden/>
          </w:rPr>
          <w:fldChar w:fldCharType="end"/>
        </w:r>
        <w:r w:rsidRPr="0072215F">
          <w:rPr>
            <w:rStyle w:val="Hyperlink"/>
            <w:noProof/>
          </w:rPr>
          <w:fldChar w:fldCharType="end"/>
        </w:r>
      </w:ins>
    </w:p>
    <w:p w14:paraId="31AD0F7A" w14:textId="71CBDBE2" w:rsidR="00A94498" w:rsidRDefault="00A94498">
      <w:pPr>
        <w:pStyle w:val="TOC3"/>
        <w:tabs>
          <w:tab w:val="right" w:leader="dot" w:pos="8900"/>
        </w:tabs>
        <w:rPr>
          <w:ins w:id="477" w:author="Ryan Beck" w:date="2023-04-11T16:32:00Z"/>
          <w:rFonts w:asciiTheme="minorHAnsi" w:eastAsiaTheme="minorEastAsia" w:hAnsiTheme="minorHAnsi" w:cstheme="minorBidi"/>
          <w:smallCaps w:val="0"/>
          <w:noProof/>
          <w:sz w:val="22"/>
          <w:szCs w:val="22"/>
        </w:rPr>
      </w:pPr>
      <w:ins w:id="478"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"_Toc132123287"</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Attaching product TCs</w:t>
        </w:r>
        <w:r>
          <w:rPr>
            <w:noProof/>
            <w:webHidden/>
          </w:rPr>
          <w:tab/>
        </w:r>
        <w:r>
          <w:rPr>
            <w:noProof/>
            <w:webHidden/>
          </w:rPr>
          <w:fldChar w:fldCharType="begin"/>
        </w:r>
        <w:r>
          <w:rPr>
            <w:noProof/>
            <w:webHidden/>
          </w:rPr>
          <w:instrText xml:space="preserve"> PAGEREF _Toc132123287 \h </w:instrText>
        </w:r>
      </w:ins>
      <w:r>
        <w:rPr>
          <w:noProof/>
          <w:webHidden/>
        </w:rPr>
      </w:r>
      <w:r>
        <w:rPr>
          <w:noProof/>
          <w:webHidden/>
        </w:rPr>
        <w:fldChar w:fldCharType="separate"/>
      </w:r>
      <w:ins w:id="479" w:author="Ryan Beck" w:date="2023-04-11T16:32:00Z">
        <w:r>
          <w:rPr>
            <w:noProof/>
            <w:webHidden/>
          </w:rPr>
          <w:t>99</w:t>
        </w:r>
        <w:r>
          <w:rPr>
            <w:noProof/>
            <w:webHidden/>
          </w:rPr>
          <w:fldChar w:fldCharType="end"/>
        </w:r>
        <w:r w:rsidRPr="0072215F">
          <w:rPr>
            <w:rStyle w:val="Hyperlink"/>
            <w:noProof/>
          </w:rPr>
          <w:fldChar w:fldCharType="end"/>
        </w:r>
      </w:ins>
    </w:p>
    <w:p w14:paraId="57377876" w14:textId="05F90143" w:rsidR="00A94498" w:rsidRDefault="00A94498">
      <w:pPr>
        <w:pStyle w:val="TOC3"/>
        <w:tabs>
          <w:tab w:val="right" w:leader="dot" w:pos="8900"/>
        </w:tabs>
        <w:rPr>
          <w:ins w:id="480" w:author="Ryan Beck" w:date="2023-04-11T16:32:00Z"/>
          <w:rFonts w:asciiTheme="minorHAnsi" w:eastAsiaTheme="minorEastAsia" w:hAnsiTheme="minorHAnsi" w:cstheme="minorBidi"/>
          <w:smallCaps w:val="0"/>
          <w:noProof/>
          <w:sz w:val="22"/>
          <w:szCs w:val="22"/>
        </w:rPr>
      </w:pPr>
      <w:ins w:id="481"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"_Toc132123288"</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Selecting Thermocouples for the Profile</w:t>
        </w:r>
        <w:r>
          <w:rPr>
            <w:noProof/>
            <w:webHidden/>
          </w:rPr>
          <w:tab/>
        </w:r>
        <w:r>
          <w:rPr>
            <w:noProof/>
            <w:webHidden/>
          </w:rPr>
          <w:fldChar w:fldCharType="begin"/>
        </w:r>
        <w:r>
          <w:rPr>
            <w:noProof/>
            <w:webHidden/>
          </w:rPr>
          <w:instrText xml:space="preserve"> PAGEREF _Toc132123288 \h </w:instrText>
        </w:r>
      </w:ins>
      <w:r>
        <w:rPr>
          <w:noProof/>
          <w:webHidden/>
        </w:rPr>
      </w:r>
      <w:r>
        <w:rPr>
          <w:noProof/>
          <w:webHidden/>
        </w:rPr>
        <w:fldChar w:fldCharType="separate"/>
      </w:r>
      <w:ins w:id="482" w:author="Ryan Beck" w:date="2023-04-11T16:32:00Z">
        <w:r>
          <w:rPr>
            <w:noProof/>
            <w:webHidden/>
          </w:rPr>
          <w:t>100</w:t>
        </w:r>
        <w:r>
          <w:rPr>
            <w:noProof/>
            <w:webHidden/>
          </w:rPr>
          <w:fldChar w:fldCharType="end"/>
        </w:r>
        <w:r w:rsidRPr="0072215F">
          <w:rPr>
            <w:rStyle w:val="Hyperlink"/>
            <w:noProof/>
          </w:rPr>
          <w:fldChar w:fldCharType="end"/>
        </w:r>
      </w:ins>
    </w:p>
    <w:p w14:paraId="0615291A" w14:textId="1DD0405B" w:rsidR="00A94498" w:rsidRDefault="00A94498">
      <w:pPr>
        <w:pStyle w:val="TOC1"/>
        <w:tabs>
          <w:tab w:val="right" w:leader="dot" w:pos="8900"/>
        </w:tabs>
        <w:rPr>
          <w:ins w:id="483" w:author="Ryan Beck" w:date="2023-04-11T16:32:00Z"/>
          <w:rFonts w:asciiTheme="minorHAnsi" w:eastAsiaTheme="minorEastAsia" w:hAnsiTheme="minorHAnsi" w:cstheme="minorBidi"/>
          <w:b w:val="0"/>
          <w:caps w:val="0"/>
          <w:noProof/>
          <w:sz w:val="22"/>
          <w:szCs w:val="22"/>
        </w:rPr>
      </w:pPr>
      <w:ins w:id="484"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"_Toc132123289"</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Use Statistical Process Control Charts</w:t>
        </w:r>
        <w:r>
          <w:rPr>
            <w:noProof/>
            <w:webHidden/>
          </w:rPr>
          <w:tab/>
        </w:r>
        <w:r>
          <w:rPr>
            <w:noProof/>
            <w:webHidden/>
          </w:rPr>
          <w:fldChar w:fldCharType="begin"/>
        </w:r>
        <w:r>
          <w:rPr>
            <w:noProof/>
            <w:webHidden/>
          </w:rPr>
          <w:instrText xml:space="preserve"> PAGEREF _Toc132123289 \h </w:instrText>
        </w:r>
      </w:ins>
      <w:r>
        <w:rPr>
          <w:noProof/>
          <w:webHidden/>
        </w:rPr>
      </w:r>
      <w:r>
        <w:rPr>
          <w:noProof/>
          <w:webHidden/>
        </w:rPr>
        <w:fldChar w:fldCharType="separate"/>
      </w:r>
      <w:ins w:id="485" w:author="Ryan Beck" w:date="2023-04-11T16:32:00Z">
        <w:r>
          <w:rPr>
            <w:noProof/>
            <w:webHidden/>
          </w:rPr>
          <w:t>101</w:t>
        </w:r>
        <w:r>
          <w:rPr>
            <w:noProof/>
            <w:webHidden/>
          </w:rPr>
          <w:fldChar w:fldCharType="end"/>
        </w:r>
        <w:r w:rsidRPr="0072215F">
          <w:rPr>
            <w:rStyle w:val="Hyperlink"/>
            <w:noProof/>
          </w:rPr>
          <w:fldChar w:fldCharType="end"/>
        </w:r>
      </w:ins>
    </w:p>
    <w:p w14:paraId="74D682F0" w14:textId="3B46B849" w:rsidR="00A94498" w:rsidRDefault="00A94498">
      <w:pPr>
        <w:pStyle w:val="TOC2"/>
        <w:tabs>
          <w:tab w:val="right" w:leader="dot" w:pos="8900"/>
        </w:tabs>
        <w:rPr>
          <w:ins w:id="486" w:author="Ryan Beck" w:date="2023-04-11T16:32:00Z"/>
          <w:rFonts w:asciiTheme="minorHAnsi" w:eastAsiaTheme="minorEastAsia" w:hAnsiTheme="minorHAnsi" w:cstheme="minorBidi"/>
          <w:smallCaps w:val="0"/>
          <w:noProof/>
          <w:sz w:val="22"/>
          <w:szCs w:val="22"/>
        </w:rPr>
      </w:pPr>
      <w:ins w:id="487"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"_Toc132123290"</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Live Mode - Charts Tab</w:t>
        </w:r>
        <w:r>
          <w:rPr>
            <w:noProof/>
            <w:webHidden/>
          </w:rPr>
          <w:tab/>
        </w:r>
        <w:r>
          <w:rPr>
            <w:noProof/>
            <w:webHidden/>
          </w:rPr>
          <w:fldChar w:fldCharType="begin"/>
        </w:r>
        <w:r>
          <w:rPr>
            <w:noProof/>
            <w:webHidden/>
          </w:rPr>
          <w:instrText xml:space="preserve"> PAGEREF _Toc132123290 \h </w:instrText>
        </w:r>
      </w:ins>
      <w:r>
        <w:rPr>
          <w:noProof/>
          <w:webHidden/>
        </w:rPr>
      </w:r>
      <w:r>
        <w:rPr>
          <w:noProof/>
          <w:webHidden/>
        </w:rPr>
        <w:fldChar w:fldCharType="separate"/>
      </w:r>
      <w:ins w:id="488" w:author="Ryan Beck" w:date="2023-04-11T16:32:00Z">
        <w:r>
          <w:rPr>
            <w:noProof/>
            <w:webHidden/>
          </w:rPr>
          <w:t>101</w:t>
        </w:r>
        <w:r>
          <w:rPr>
            <w:noProof/>
            <w:webHidden/>
          </w:rPr>
          <w:fldChar w:fldCharType="end"/>
        </w:r>
        <w:r w:rsidRPr="0072215F">
          <w:rPr>
            <w:rStyle w:val="Hyperlink"/>
            <w:noProof/>
          </w:rPr>
          <w:fldChar w:fldCharType="end"/>
        </w:r>
      </w:ins>
    </w:p>
    <w:p w14:paraId="646A2FBD" w14:textId="10B8DE33" w:rsidR="00A94498" w:rsidRDefault="00A94498">
      <w:pPr>
        <w:pStyle w:val="TOC3"/>
        <w:tabs>
          <w:tab w:val="right" w:leader="dot" w:pos="8900"/>
        </w:tabs>
        <w:rPr>
          <w:ins w:id="489" w:author="Ryan Beck" w:date="2023-04-11T16:32:00Z"/>
          <w:rFonts w:asciiTheme="minorHAnsi" w:eastAsiaTheme="minorEastAsia" w:hAnsiTheme="minorHAnsi" w:cstheme="minorBidi"/>
          <w:smallCaps w:val="0"/>
          <w:noProof/>
          <w:sz w:val="22"/>
          <w:szCs w:val="22"/>
        </w:rPr>
      </w:pPr>
      <w:ins w:id="490"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"_Toc132123291"</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View Chart Data</w:t>
        </w:r>
        <w:r>
          <w:rPr>
            <w:noProof/>
            <w:webHidden/>
          </w:rPr>
          <w:tab/>
        </w:r>
        <w:r>
          <w:rPr>
            <w:noProof/>
            <w:webHidden/>
          </w:rPr>
          <w:fldChar w:fldCharType="begin"/>
        </w:r>
        <w:r>
          <w:rPr>
            <w:noProof/>
            <w:webHidden/>
          </w:rPr>
          <w:instrText xml:space="preserve"> PAGEREF _Toc132123291 \h </w:instrText>
        </w:r>
      </w:ins>
      <w:r>
        <w:rPr>
          <w:noProof/>
          <w:webHidden/>
        </w:rPr>
      </w:r>
      <w:r>
        <w:rPr>
          <w:noProof/>
          <w:webHidden/>
        </w:rPr>
        <w:fldChar w:fldCharType="separate"/>
      </w:r>
      <w:ins w:id="491" w:author="Ryan Beck" w:date="2023-04-11T16:32:00Z">
        <w:r>
          <w:rPr>
            <w:noProof/>
            <w:webHidden/>
          </w:rPr>
          <w:t>102</w:t>
        </w:r>
        <w:r>
          <w:rPr>
            <w:noProof/>
            <w:webHidden/>
          </w:rPr>
          <w:fldChar w:fldCharType="end"/>
        </w:r>
        <w:r w:rsidRPr="0072215F">
          <w:rPr>
            <w:rStyle w:val="Hyperlink"/>
            <w:noProof/>
          </w:rPr>
          <w:fldChar w:fldCharType="end"/>
        </w:r>
      </w:ins>
    </w:p>
    <w:p w14:paraId="58B65DEB" w14:textId="2386FF3D" w:rsidR="00A94498" w:rsidRDefault="00A94498">
      <w:pPr>
        <w:pStyle w:val="TOC2"/>
        <w:tabs>
          <w:tab w:val="right" w:leader="dot" w:pos="8900"/>
        </w:tabs>
        <w:rPr>
          <w:ins w:id="492" w:author="Ryan Beck" w:date="2023-04-11T16:32:00Z"/>
          <w:rFonts w:asciiTheme="minorHAnsi" w:eastAsiaTheme="minorEastAsia" w:hAnsiTheme="minorHAnsi" w:cstheme="minorBidi"/>
          <w:smallCaps w:val="0"/>
          <w:noProof/>
          <w:sz w:val="22"/>
          <w:szCs w:val="22"/>
        </w:rPr>
      </w:pPr>
      <w:ins w:id="493"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"_Toc132123292"</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Historical Mode - Chart Tab</w:t>
        </w:r>
        <w:r>
          <w:rPr>
            <w:noProof/>
            <w:webHidden/>
          </w:rPr>
          <w:tab/>
        </w:r>
        <w:r>
          <w:rPr>
            <w:noProof/>
            <w:webHidden/>
          </w:rPr>
          <w:fldChar w:fldCharType="begin"/>
        </w:r>
        <w:r>
          <w:rPr>
            <w:noProof/>
            <w:webHidden/>
          </w:rPr>
          <w:instrText xml:space="preserve"> PAGEREF _Toc132123292 \h </w:instrText>
        </w:r>
      </w:ins>
      <w:r>
        <w:rPr>
          <w:noProof/>
          <w:webHidden/>
        </w:rPr>
      </w:r>
      <w:r>
        <w:rPr>
          <w:noProof/>
          <w:webHidden/>
        </w:rPr>
        <w:fldChar w:fldCharType="separate"/>
      </w:r>
      <w:ins w:id="494" w:author="Ryan Beck" w:date="2023-04-11T16:32:00Z">
        <w:r>
          <w:rPr>
            <w:noProof/>
            <w:webHidden/>
          </w:rPr>
          <w:t>103</w:t>
        </w:r>
        <w:r>
          <w:rPr>
            <w:noProof/>
            <w:webHidden/>
          </w:rPr>
          <w:fldChar w:fldCharType="end"/>
        </w:r>
        <w:r w:rsidRPr="0072215F">
          <w:rPr>
            <w:rStyle w:val="Hyperlink"/>
            <w:noProof/>
          </w:rPr>
          <w:fldChar w:fldCharType="end"/>
        </w:r>
      </w:ins>
    </w:p>
    <w:p w14:paraId="673DEEAA" w14:textId="7FBC8E60" w:rsidR="00A94498" w:rsidRDefault="00A94498">
      <w:pPr>
        <w:pStyle w:val="TOC3"/>
        <w:tabs>
          <w:tab w:val="right" w:leader="dot" w:pos="8900"/>
        </w:tabs>
        <w:rPr>
          <w:ins w:id="495" w:author="Ryan Beck" w:date="2023-04-11T16:32:00Z"/>
          <w:rFonts w:asciiTheme="minorHAnsi" w:eastAsiaTheme="minorEastAsia" w:hAnsiTheme="minorHAnsi" w:cstheme="minorBidi"/>
          <w:smallCaps w:val="0"/>
          <w:noProof/>
          <w:sz w:val="22"/>
          <w:szCs w:val="22"/>
        </w:rPr>
      </w:pPr>
      <w:ins w:id="496"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"_Toc132123293"</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View Control Charts</w:t>
        </w:r>
        <w:r>
          <w:rPr>
            <w:noProof/>
            <w:webHidden/>
          </w:rPr>
          <w:tab/>
        </w:r>
        <w:r>
          <w:rPr>
            <w:noProof/>
            <w:webHidden/>
          </w:rPr>
          <w:fldChar w:fldCharType="begin"/>
        </w:r>
        <w:r>
          <w:rPr>
            <w:noProof/>
            <w:webHidden/>
          </w:rPr>
          <w:instrText xml:space="preserve"> PAGEREF _Toc132123293 \h </w:instrText>
        </w:r>
      </w:ins>
      <w:r>
        <w:rPr>
          <w:noProof/>
          <w:webHidden/>
        </w:rPr>
      </w:r>
      <w:r>
        <w:rPr>
          <w:noProof/>
          <w:webHidden/>
        </w:rPr>
        <w:fldChar w:fldCharType="separate"/>
      </w:r>
      <w:ins w:id="497" w:author="Ryan Beck" w:date="2023-04-11T16:32:00Z">
        <w:r>
          <w:rPr>
            <w:noProof/>
            <w:webHidden/>
          </w:rPr>
          <w:t>103</w:t>
        </w:r>
        <w:r>
          <w:rPr>
            <w:noProof/>
            <w:webHidden/>
          </w:rPr>
          <w:fldChar w:fldCharType="end"/>
        </w:r>
        <w:r w:rsidRPr="0072215F">
          <w:rPr>
            <w:rStyle w:val="Hyperlink"/>
            <w:noProof/>
          </w:rPr>
          <w:fldChar w:fldCharType="end"/>
        </w:r>
      </w:ins>
    </w:p>
    <w:p w14:paraId="4DF9D7FC" w14:textId="799E8F7A" w:rsidR="00A94498" w:rsidRDefault="00A94498">
      <w:pPr>
        <w:pStyle w:val="TOC3"/>
        <w:tabs>
          <w:tab w:val="right" w:leader="dot" w:pos="8900"/>
        </w:tabs>
        <w:rPr>
          <w:ins w:id="498" w:author="Ryan Beck" w:date="2023-04-11T16:32:00Z"/>
          <w:rFonts w:asciiTheme="minorHAnsi" w:eastAsiaTheme="minorEastAsia" w:hAnsiTheme="minorHAnsi" w:cstheme="minorBidi"/>
          <w:smallCaps w:val="0"/>
          <w:noProof/>
          <w:sz w:val="22"/>
          <w:szCs w:val="22"/>
        </w:rPr>
      </w:pPr>
      <w:ins w:id="499"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"_Toc132123294"</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Viewing Chart Data</w:t>
        </w:r>
        <w:r>
          <w:rPr>
            <w:noProof/>
            <w:webHidden/>
          </w:rPr>
          <w:tab/>
        </w:r>
        <w:r>
          <w:rPr>
            <w:noProof/>
            <w:webHidden/>
          </w:rPr>
          <w:fldChar w:fldCharType="begin"/>
        </w:r>
        <w:r>
          <w:rPr>
            <w:noProof/>
            <w:webHidden/>
          </w:rPr>
          <w:instrText xml:space="preserve"> PAGEREF _Toc132123294 \h </w:instrText>
        </w:r>
      </w:ins>
      <w:r>
        <w:rPr>
          <w:noProof/>
          <w:webHidden/>
        </w:rPr>
      </w:r>
      <w:r>
        <w:rPr>
          <w:noProof/>
          <w:webHidden/>
        </w:rPr>
        <w:fldChar w:fldCharType="separate"/>
      </w:r>
      <w:ins w:id="500" w:author="Ryan Beck" w:date="2023-04-11T16:32:00Z">
        <w:r>
          <w:rPr>
            <w:noProof/>
            <w:webHidden/>
          </w:rPr>
          <w:t>104</w:t>
        </w:r>
        <w:r>
          <w:rPr>
            <w:noProof/>
            <w:webHidden/>
          </w:rPr>
          <w:fldChar w:fldCharType="end"/>
        </w:r>
        <w:r w:rsidRPr="0072215F">
          <w:rPr>
            <w:rStyle w:val="Hyperlink"/>
            <w:noProof/>
          </w:rPr>
          <w:fldChar w:fldCharType="end"/>
        </w:r>
      </w:ins>
    </w:p>
    <w:p w14:paraId="04DFAB6D" w14:textId="5FBB7413" w:rsidR="00A94498" w:rsidRDefault="00A94498">
      <w:pPr>
        <w:pStyle w:val="TOC3"/>
        <w:tabs>
          <w:tab w:val="right" w:leader="dot" w:pos="8900"/>
        </w:tabs>
        <w:rPr>
          <w:ins w:id="501" w:author="Ryan Beck" w:date="2023-04-11T16:32:00Z"/>
          <w:rFonts w:asciiTheme="minorHAnsi" w:eastAsiaTheme="minorEastAsia" w:hAnsiTheme="minorHAnsi" w:cstheme="minorBidi"/>
          <w:smallCaps w:val="0"/>
          <w:noProof/>
          <w:sz w:val="22"/>
          <w:szCs w:val="22"/>
        </w:rPr>
      </w:pPr>
      <w:ins w:id="502"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"_Toc132123295"</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History Mode Chart Options Menu</w:t>
        </w:r>
        <w:r>
          <w:rPr>
            <w:noProof/>
            <w:webHidden/>
          </w:rPr>
          <w:tab/>
        </w:r>
        <w:r>
          <w:rPr>
            <w:noProof/>
            <w:webHidden/>
          </w:rPr>
          <w:fldChar w:fldCharType="begin"/>
        </w:r>
        <w:r>
          <w:rPr>
            <w:noProof/>
            <w:webHidden/>
          </w:rPr>
          <w:instrText xml:space="preserve"> PAGEREF _Toc132123295 \h </w:instrText>
        </w:r>
      </w:ins>
      <w:r>
        <w:rPr>
          <w:noProof/>
          <w:webHidden/>
        </w:rPr>
      </w:r>
      <w:r>
        <w:rPr>
          <w:noProof/>
          <w:webHidden/>
        </w:rPr>
        <w:fldChar w:fldCharType="separate"/>
      </w:r>
      <w:ins w:id="503" w:author="Ryan Beck" w:date="2023-04-11T16:32:00Z">
        <w:r>
          <w:rPr>
            <w:noProof/>
            <w:webHidden/>
          </w:rPr>
          <w:t>104</w:t>
        </w:r>
        <w:r>
          <w:rPr>
            <w:noProof/>
            <w:webHidden/>
          </w:rPr>
          <w:fldChar w:fldCharType="end"/>
        </w:r>
        <w:r w:rsidRPr="0072215F">
          <w:rPr>
            <w:rStyle w:val="Hyperlink"/>
            <w:noProof/>
          </w:rPr>
          <w:fldChar w:fldCharType="end"/>
        </w:r>
      </w:ins>
    </w:p>
    <w:p w14:paraId="13C03603" w14:textId="5A05F2A7" w:rsidR="00A94498" w:rsidRDefault="00A94498">
      <w:pPr>
        <w:pStyle w:val="TOC1"/>
        <w:tabs>
          <w:tab w:val="right" w:leader="dot" w:pos="8900"/>
        </w:tabs>
        <w:rPr>
          <w:ins w:id="504" w:author="Ryan Beck" w:date="2023-04-11T16:32:00Z"/>
          <w:rFonts w:asciiTheme="minorHAnsi" w:eastAsiaTheme="minorEastAsia" w:hAnsiTheme="minorHAnsi" w:cstheme="minorBidi"/>
          <w:b w:val="0"/>
          <w:caps w:val="0"/>
          <w:noProof/>
          <w:sz w:val="22"/>
          <w:szCs w:val="22"/>
        </w:rPr>
      </w:pPr>
      <w:ins w:id="505"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"_Toc132123296"</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Using Live Data Output</w:t>
        </w:r>
        <w:r>
          <w:rPr>
            <w:noProof/>
            <w:webHidden/>
          </w:rPr>
          <w:tab/>
        </w:r>
        <w:r>
          <w:rPr>
            <w:noProof/>
            <w:webHidden/>
          </w:rPr>
          <w:fldChar w:fldCharType="begin"/>
        </w:r>
        <w:r>
          <w:rPr>
            <w:noProof/>
            <w:webHidden/>
          </w:rPr>
          <w:instrText xml:space="preserve"> PAGEREF _Toc132123296 \h </w:instrText>
        </w:r>
      </w:ins>
      <w:r>
        <w:rPr>
          <w:noProof/>
          <w:webHidden/>
        </w:rPr>
      </w:r>
      <w:r>
        <w:rPr>
          <w:noProof/>
          <w:webHidden/>
        </w:rPr>
        <w:fldChar w:fldCharType="separate"/>
      </w:r>
      <w:ins w:id="506" w:author="Ryan Beck" w:date="2023-04-11T16:32:00Z">
        <w:r>
          <w:rPr>
            <w:noProof/>
            <w:webHidden/>
          </w:rPr>
          <w:t>105</w:t>
        </w:r>
        <w:r>
          <w:rPr>
            <w:noProof/>
            <w:webHidden/>
          </w:rPr>
          <w:fldChar w:fldCharType="end"/>
        </w:r>
        <w:r w:rsidRPr="0072215F">
          <w:rPr>
            <w:rStyle w:val="Hyperlink"/>
            <w:noProof/>
          </w:rPr>
          <w:fldChar w:fldCharType="end"/>
        </w:r>
      </w:ins>
    </w:p>
    <w:p w14:paraId="4FE4DA85" w14:textId="1E5638E2" w:rsidR="00A94498" w:rsidRDefault="00A94498">
      <w:pPr>
        <w:pStyle w:val="TOC2"/>
        <w:tabs>
          <w:tab w:val="right" w:leader="dot" w:pos="8900"/>
        </w:tabs>
        <w:rPr>
          <w:ins w:id="507" w:author="Ryan Beck" w:date="2023-04-11T16:32:00Z"/>
          <w:rFonts w:asciiTheme="minorHAnsi" w:eastAsiaTheme="minorEastAsia" w:hAnsiTheme="minorHAnsi" w:cstheme="minorBidi"/>
          <w:smallCaps w:val="0"/>
          <w:noProof/>
          <w:sz w:val="22"/>
          <w:szCs w:val="22"/>
        </w:rPr>
      </w:pPr>
      <w:ins w:id="508"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"_Toc132123297"</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LDO Formats</w:t>
        </w:r>
        <w:r>
          <w:rPr>
            <w:noProof/>
            <w:webHidden/>
          </w:rPr>
          <w:tab/>
        </w:r>
        <w:r>
          <w:rPr>
            <w:noProof/>
            <w:webHidden/>
          </w:rPr>
          <w:fldChar w:fldCharType="begin"/>
        </w:r>
        <w:r>
          <w:rPr>
            <w:noProof/>
            <w:webHidden/>
          </w:rPr>
          <w:instrText xml:space="preserve"> PAGEREF _Toc132123297 \h </w:instrText>
        </w:r>
      </w:ins>
      <w:r>
        <w:rPr>
          <w:noProof/>
          <w:webHidden/>
        </w:rPr>
      </w:r>
      <w:r>
        <w:rPr>
          <w:noProof/>
          <w:webHidden/>
        </w:rPr>
        <w:fldChar w:fldCharType="separate"/>
      </w:r>
      <w:ins w:id="509" w:author="Ryan Beck" w:date="2023-04-11T16:32:00Z">
        <w:r>
          <w:rPr>
            <w:noProof/>
            <w:webHidden/>
          </w:rPr>
          <w:t>106</w:t>
        </w:r>
        <w:r>
          <w:rPr>
            <w:noProof/>
            <w:webHidden/>
          </w:rPr>
          <w:fldChar w:fldCharType="end"/>
        </w:r>
        <w:r w:rsidRPr="0072215F">
          <w:rPr>
            <w:rStyle w:val="Hyperlink"/>
            <w:noProof/>
          </w:rPr>
          <w:fldChar w:fldCharType="end"/>
        </w:r>
      </w:ins>
    </w:p>
    <w:p w14:paraId="199FFA75" w14:textId="3CD83ACD" w:rsidR="00A94498" w:rsidRDefault="00A94498">
      <w:pPr>
        <w:pStyle w:val="TOC2"/>
        <w:tabs>
          <w:tab w:val="right" w:leader="dot" w:pos="8900"/>
        </w:tabs>
        <w:rPr>
          <w:ins w:id="510" w:author="Ryan Beck" w:date="2023-04-11T16:32:00Z"/>
          <w:rFonts w:asciiTheme="minorHAnsi" w:eastAsiaTheme="minorEastAsia" w:hAnsiTheme="minorHAnsi" w:cstheme="minorBidi"/>
          <w:smallCaps w:val="0"/>
          <w:noProof/>
          <w:sz w:val="22"/>
          <w:szCs w:val="22"/>
        </w:rPr>
      </w:pPr>
      <w:ins w:id="511"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"_Toc132123298"</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Details Of Output Files</w:t>
        </w:r>
        <w:r>
          <w:rPr>
            <w:noProof/>
            <w:webHidden/>
          </w:rPr>
          <w:tab/>
        </w:r>
        <w:r>
          <w:rPr>
            <w:noProof/>
            <w:webHidden/>
          </w:rPr>
          <w:fldChar w:fldCharType="begin"/>
        </w:r>
        <w:r>
          <w:rPr>
            <w:noProof/>
            <w:webHidden/>
          </w:rPr>
          <w:instrText xml:space="preserve"> PAGEREF _Toc132123298 \h </w:instrText>
        </w:r>
      </w:ins>
      <w:r>
        <w:rPr>
          <w:noProof/>
          <w:webHidden/>
        </w:rPr>
      </w:r>
      <w:r>
        <w:rPr>
          <w:noProof/>
          <w:webHidden/>
        </w:rPr>
        <w:fldChar w:fldCharType="separate"/>
      </w:r>
      <w:ins w:id="512" w:author="Ryan Beck" w:date="2023-04-11T16:32:00Z">
        <w:r>
          <w:rPr>
            <w:noProof/>
            <w:webHidden/>
          </w:rPr>
          <w:t>106</w:t>
        </w:r>
        <w:r>
          <w:rPr>
            <w:noProof/>
            <w:webHidden/>
          </w:rPr>
          <w:fldChar w:fldCharType="end"/>
        </w:r>
        <w:r w:rsidRPr="0072215F">
          <w:rPr>
            <w:rStyle w:val="Hyperlink"/>
            <w:noProof/>
          </w:rPr>
          <w:fldChar w:fldCharType="end"/>
        </w:r>
      </w:ins>
    </w:p>
    <w:p w14:paraId="295821B0" w14:textId="04EA311E" w:rsidR="00A94498" w:rsidRDefault="00A94498">
      <w:pPr>
        <w:pStyle w:val="TOC3"/>
        <w:tabs>
          <w:tab w:val="right" w:leader="dot" w:pos="8900"/>
        </w:tabs>
        <w:rPr>
          <w:ins w:id="513" w:author="Ryan Beck" w:date="2023-04-11T16:32:00Z"/>
          <w:rFonts w:asciiTheme="minorHAnsi" w:eastAsiaTheme="minorEastAsia" w:hAnsiTheme="minorHAnsi" w:cstheme="minorBidi"/>
          <w:smallCaps w:val="0"/>
          <w:noProof/>
          <w:sz w:val="22"/>
          <w:szCs w:val="22"/>
        </w:rPr>
      </w:pPr>
      <w:ins w:id="514"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"_Toc132123299"</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TSV and CSV for WordPad</w:t>
        </w:r>
        <w:r>
          <w:rPr>
            <w:noProof/>
            <w:webHidden/>
          </w:rPr>
          <w:tab/>
        </w:r>
        <w:r>
          <w:rPr>
            <w:noProof/>
            <w:webHidden/>
          </w:rPr>
          <w:fldChar w:fldCharType="begin"/>
        </w:r>
        <w:r>
          <w:rPr>
            <w:noProof/>
            <w:webHidden/>
          </w:rPr>
          <w:instrText xml:space="preserve"> PAGEREF _Toc132123299 \h </w:instrText>
        </w:r>
      </w:ins>
      <w:r>
        <w:rPr>
          <w:noProof/>
          <w:webHidden/>
        </w:rPr>
      </w:r>
      <w:r>
        <w:rPr>
          <w:noProof/>
          <w:webHidden/>
        </w:rPr>
        <w:fldChar w:fldCharType="separate"/>
      </w:r>
      <w:ins w:id="515" w:author="Ryan Beck" w:date="2023-04-11T16:32:00Z">
        <w:r>
          <w:rPr>
            <w:noProof/>
            <w:webHidden/>
          </w:rPr>
          <w:t>106</w:t>
        </w:r>
        <w:r>
          <w:rPr>
            <w:noProof/>
            <w:webHidden/>
          </w:rPr>
          <w:fldChar w:fldCharType="end"/>
        </w:r>
        <w:r w:rsidRPr="0072215F">
          <w:rPr>
            <w:rStyle w:val="Hyperlink"/>
            <w:noProof/>
          </w:rPr>
          <w:fldChar w:fldCharType="end"/>
        </w:r>
      </w:ins>
    </w:p>
    <w:p w14:paraId="351125D8" w14:textId="0EB2E150" w:rsidR="00A94498" w:rsidRDefault="00A94498">
      <w:pPr>
        <w:pStyle w:val="TOC3"/>
        <w:tabs>
          <w:tab w:val="right" w:leader="dot" w:pos="8900"/>
        </w:tabs>
        <w:rPr>
          <w:ins w:id="516" w:author="Ryan Beck" w:date="2023-04-11T16:32:00Z"/>
          <w:rFonts w:asciiTheme="minorHAnsi" w:eastAsiaTheme="minorEastAsia" w:hAnsiTheme="minorHAnsi" w:cstheme="minorBidi"/>
          <w:smallCaps w:val="0"/>
          <w:noProof/>
          <w:sz w:val="22"/>
          <w:szCs w:val="22"/>
        </w:rPr>
      </w:pPr>
      <w:ins w:id="517"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"_Toc132123300"</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TSV for Excel</w:t>
        </w:r>
        <w:r>
          <w:rPr>
            <w:noProof/>
            <w:webHidden/>
          </w:rPr>
          <w:tab/>
        </w:r>
        <w:r>
          <w:rPr>
            <w:noProof/>
            <w:webHidden/>
          </w:rPr>
          <w:fldChar w:fldCharType="begin"/>
        </w:r>
        <w:r>
          <w:rPr>
            <w:noProof/>
            <w:webHidden/>
          </w:rPr>
          <w:instrText xml:space="preserve"> PAGEREF _Toc132123300 \h </w:instrText>
        </w:r>
      </w:ins>
      <w:r>
        <w:rPr>
          <w:noProof/>
          <w:webHidden/>
        </w:rPr>
      </w:r>
      <w:r>
        <w:rPr>
          <w:noProof/>
          <w:webHidden/>
        </w:rPr>
        <w:fldChar w:fldCharType="separate"/>
      </w:r>
      <w:ins w:id="518" w:author="Ryan Beck" w:date="2023-04-11T16:32:00Z">
        <w:r>
          <w:rPr>
            <w:noProof/>
            <w:webHidden/>
          </w:rPr>
          <w:t>106</w:t>
        </w:r>
        <w:r>
          <w:rPr>
            <w:noProof/>
            <w:webHidden/>
          </w:rPr>
          <w:fldChar w:fldCharType="end"/>
        </w:r>
        <w:r w:rsidRPr="0072215F">
          <w:rPr>
            <w:rStyle w:val="Hyperlink"/>
            <w:noProof/>
          </w:rPr>
          <w:fldChar w:fldCharType="end"/>
        </w:r>
      </w:ins>
    </w:p>
    <w:p w14:paraId="6DE59F31" w14:textId="5D74D58F" w:rsidR="00A94498" w:rsidRDefault="00A94498">
      <w:pPr>
        <w:pStyle w:val="TOC3"/>
        <w:tabs>
          <w:tab w:val="right" w:leader="dot" w:pos="8900"/>
        </w:tabs>
        <w:rPr>
          <w:ins w:id="519" w:author="Ryan Beck" w:date="2023-04-11T16:32:00Z"/>
          <w:rFonts w:asciiTheme="minorHAnsi" w:eastAsiaTheme="minorEastAsia" w:hAnsiTheme="minorHAnsi" w:cstheme="minorBidi"/>
          <w:smallCaps w:val="0"/>
          <w:noProof/>
          <w:sz w:val="22"/>
          <w:szCs w:val="22"/>
        </w:rPr>
      </w:pPr>
      <w:ins w:id="520" w:author="Ryan Beck" w:date="2023-04-11T16:32:00Z">
        <w:r w:rsidRPr="0072215F">
          <w:rPr>
            <w:rStyle w:val="Hyperlink"/>
            <w:noProof/>
          </w:rPr>
          <w:lastRenderedPageBreak/>
          <w:fldChar w:fldCharType="begin"/>
        </w:r>
        <w:r w:rsidRPr="0072215F">
          <w:rPr>
            <w:rStyle w:val="Hyperlink"/>
            <w:noProof/>
          </w:rPr>
          <w:instrText xml:space="preserve"> </w:instrText>
        </w:r>
        <w:r>
          <w:rPr>
            <w:noProof/>
          </w:rPr>
          <w:instrText>HYPERLINK \l "_Toc132123301"</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One Board per File (TXT format)</w:t>
        </w:r>
        <w:r>
          <w:rPr>
            <w:noProof/>
            <w:webHidden/>
          </w:rPr>
          <w:tab/>
        </w:r>
        <w:r>
          <w:rPr>
            <w:noProof/>
            <w:webHidden/>
          </w:rPr>
          <w:fldChar w:fldCharType="begin"/>
        </w:r>
        <w:r>
          <w:rPr>
            <w:noProof/>
            <w:webHidden/>
          </w:rPr>
          <w:instrText xml:space="preserve"> PAGEREF _Toc132123301 \h </w:instrText>
        </w:r>
      </w:ins>
      <w:r>
        <w:rPr>
          <w:noProof/>
          <w:webHidden/>
        </w:rPr>
      </w:r>
      <w:r>
        <w:rPr>
          <w:noProof/>
          <w:webHidden/>
        </w:rPr>
        <w:fldChar w:fldCharType="separate"/>
      </w:r>
      <w:ins w:id="521" w:author="Ryan Beck" w:date="2023-04-11T16:32:00Z">
        <w:r>
          <w:rPr>
            <w:noProof/>
            <w:webHidden/>
          </w:rPr>
          <w:t>106</w:t>
        </w:r>
        <w:r>
          <w:rPr>
            <w:noProof/>
            <w:webHidden/>
          </w:rPr>
          <w:fldChar w:fldCharType="end"/>
        </w:r>
        <w:r w:rsidRPr="0072215F">
          <w:rPr>
            <w:rStyle w:val="Hyperlink"/>
            <w:noProof/>
          </w:rPr>
          <w:fldChar w:fldCharType="end"/>
        </w:r>
      </w:ins>
    </w:p>
    <w:p w14:paraId="1D18FED5" w14:textId="2A181A9A" w:rsidR="00A94498" w:rsidRDefault="00A94498">
      <w:pPr>
        <w:pStyle w:val="TOC3"/>
        <w:tabs>
          <w:tab w:val="right" w:leader="dot" w:pos="8900"/>
        </w:tabs>
        <w:rPr>
          <w:ins w:id="522" w:author="Ryan Beck" w:date="2023-04-11T16:32:00Z"/>
          <w:rFonts w:asciiTheme="minorHAnsi" w:eastAsiaTheme="minorEastAsia" w:hAnsiTheme="minorHAnsi" w:cstheme="minorBidi"/>
          <w:smallCaps w:val="0"/>
          <w:noProof/>
          <w:sz w:val="22"/>
          <w:szCs w:val="22"/>
        </w:rPr>
      </w:pPr>
      <w:ins w:id="523"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"_Toc132123302"</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One Board per File (XML format)</w:t>
        </w:r>
        <w:r>
          <w:rPr>
            <w:noProof/>
            <w:webHidden/>
          </w:rPr>
          <w:tab/>
        </w:r>
        <w:r>
          <w:rPr>
            <w:noProof/>
            <w:webHidden/>
          </w:rPr>
          <w:fldChar w:fldCharType="begin"/>
        </w:r>
        <w:r>
          <w:rPr>
            <w:noProof/>
            <w:webHidden/>
          </w:rPr>
          <w:instrText xml:space="preserve"> PAGEREF _Toc132123302 \h </w:instrText>
        </w:r>
      </w:ins>
      <w:r>
        <w:rPr>
          <w:noProof/>
          <w:webHidden/>
        </w:rPr>
      </w:r>
      <w:r>
        <w:rPr>
          <w:noProof/>
          <w:webHidden/>
        </w:rPr>
        <w:fldChar w:fldCharType="separate"/>
      </w:r>
      <w:ins w:id="524" w:author="Ryan Beck" w:date="2023-04-11T16:32:00Z">
        <w:r>
          <w:rPr>
            <w:noProof/>
            <w:webHidden/>
          </w:rPr>
          <w:t>106</w:t>
        </w:r>
        <w:r>
          <w:rPr>
            <w:noProof/>
            <w:webHidden/>
          </w:rPr>
          <w:fldChar w:fldCharType="end"/>
        </w:r>
        <w:r w:rsidRPr="0072215F">
          <w:rPr>
            <w:rStyle w:val="Hyperlink"/>
            <w:noProof/>
          </w:rPr>
          <w:fldChar w:fldCharType="end"/>
        </w:r>
      </w:ins>
    </w:p>
    <w:p w14:paraId="62F4F7BC" w14:textId="5F246357" w:rsidR="00A94498" w:rsidRDefault="00A94498">
      <w:pPr>
        <w:pStyle w:val="TOC3"/>
        <w:tabs>
          <w:tab w:val="right" w:leader="dot" w:pos="8900"/>
        </w:tabs>
        <w:rPr>
          <w:ins w:id="525" w:author="Ryan Beck" w:date="2023-04-11T16:32:00Z"/>
          <w:rFonts w:asciiTheme="minorHAnsi" w:eastAsiaTheme="minorEastAsia" w:hAnsiTheme="minorHAnsi" w:cstheme="minorBidi"/>
          <w:smallCaps w:val="0"/>
          <w:noProof/>
          <w:sz w:val="22"/>
          <w:szCs w:val="22"/>
        </w:rPr>
      </w:pPr>
      <w:ins w:id="526"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"_Toc132123303"</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One Board per File - (CSV format)</w:t>
        </w:r>
        <w:r>
          <w:rPr>
            <w:noProof/>
            <w:webHidden/>
          </w:rPr>
          <w:tab/>
        </w:r>
        <w:r>
          <w:rPr>
            <w:noProof/>
            <w:webHidden/>
          </w:rPr>
          <w:fldChar w:fldCharType="begin"/>
        </w:r>
        <w:r>
          <w:rPr>
            <w:noProof/>
            <w:webHidden/>
          </w:rPr>
          <w:instrText xml:space="preserve"> PAGEREF _Toc132123303 \h </w:instrText>
        </w:r>
      </w:ins>
      <w:r>
        <w:rPr>
          <w:noProof/>
          <w:webHidden/>
        </w:rPr>
      </w:r>
      <w:r>
        <w:rPr>
          <w:noProof/>
          <w:webHidden/>
        </w:rPr>
        <w:fldChar w:fldCharType="separate"/>
      </w:r>
      <w:ins w:id="527" w:author="Ryan Beck" w:date="2023-04-11T16:32:00Z">
        <w:r>
          <w:rPr>
            <w:noProof/>
            <w:webHidden/>
          </w:rPr>
          <w:t>107</w:t>
        </w:r>
        <w:r>
          <w:rPr>
            <w:noProof/>
            <w:webHidden/>
          </w:rPr>
          <w:fldChar w:fldCharType="end"/>
        </w:r>
        <w:r w:rsidRPr="0072215F">
          <w:rPr>
            <w:rStyle w:val="Hyperlink"/>
            <w:noProof/>
          </w:rPr>
          <w:fldChar w:fldCharType="end"/>
        </w:r>
      </w:ins>
    </w:p>
    <w:p w14:paraId="6AD0D6A3" w14:textId="4EB83B7F" w:rsidR="00A94498" w:rsidRDefault="00A94498">
      <w:pPr>
        <w:pStyle w:val="TOC3"/>
        <w:tabs>
          <w:tab w:val="right" w:leader="dot" w:pos="8900"/>
        </w:tabs>
        <w:rPr>
          <w:ins w:id="528" w:author="Ryan Beck" w:date="2023-04-11T16:32:00Z"/>
          <w:rFonts w:asciiTheme="minorHAnsi" w:eastAsiaTheme="minorEastAsia" w:hAnsiTheme="minorHAnsi" w:cstheme="minorBidi"/>
          <w:smallCaps w:val="0"/>
          <w:noProof/>
          <w:sz w:val="22"/>
          <w:szCs w:val="22"/>
        </w:rPr>
      </w:pPr>
      <w:ins w:id="529"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"_Toc132123304"</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One Board per File – TXT - Alternate</w:t>
        </w:r>
        <w:r>
          <w:rPr>
            <w:noProof/>
            <w:webHidden/>
          </w:rPr>
          <w:tab/>
        </w:r>
        <w:r>
          <w:rPr>
            <w:noProof/>
            <w:webHidden/>
          </w:rPr>
          <w:fldChar w:fldCharType="begin"/>
        </w:r>
        <w:r>
          <w:rPr>
            <w:noProof/>
            <w:webHidden/>
          </w:rPr>
          <w:instrText xml:space="preserve"> PAGEREF _Toc132123304 \h </w:instrText>
        </w:r>
      </w:ins>
      <w:r>
        <w:rPr>
          <w:noProof/>
          <w:webHidden/>
        </w:rPr>
      </w:r>
      <w:r>
        <w:rPr>
          <w:noProof/>
          <w:webHidden/>
        </w:rPr>
        <w:fldChar w:fldCharType="separate"/>
      </w:r>
      <w:ins w:id="530" w:author="Ryan Beck" w:date="2023-04-11T16:32:00Z">
        <w:r>
          <w:rPr>
            <w:noProof/>
            <w:webHidden/>
          </w:rPr>
          <w:t>107</w:t>
        </w:r>
        <w:r>
          <w:rPr>
            <w:noProof/>
            <w:webHidden/>
          </w:rPr>
          <w:fldChar w:fldCharType="end"/>
        </w:r>
        <w:r w:rsidRPr="0072215F">
          <w:rPr>
            <w:rStyle w:val="Hyperlink"/>
            <w:noProof/>
          </w:rPr>
          <w:fldChar w:fldCharType="end"/>
        </w:r>
      </w:ins>
    </w:p>
    <w:p w14:paraId="68C72845" w14:textId="4F20D3AC" w:rsidR="00A94498" w:rsidRDefault="00A94498">
      <w:pPr>
        <w:pStyle w:val="TOC3"/>
        <w:tabs>
          <w:tab w:val="right" w:leader="dot" w:pos="8900"/>
        </w:tabs>
        <w:rPr>
          <w:ins w:id="531" w:author="Ryan Beck" w:date="2023-04-11T16:32:00Z"/>
          <w:rFonts w:asciiTheme="minorHAnsi" w:eastAsiaTheme="minorEastAsia" w:hAnsiTheme="minorHAnsi" w:cstheme="minorBidi"/>
          <w:smallCaps w:val="0"/>
          <w:noProof/>
          <w:sz w:val="22"/>
          <w:szCs w:val="22"/>
        </w:rPr>
      </w:pPr>
      <w:ins w:id="532"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"_Toc132123305"</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One Board per File – TXT - Custom</w:t>
        </w:r>
        <w:r>
          <w:rPr>
            <w:noProof/>
            <w:webHidden/>
          </w:rPr>
          <w:tab/>
        </w:r>
        <w:r>
          <w:rPr>
            <w:noProof/>
            <w:webHidden/>
          </w:rPr>
          <w:fldChar w:fldCharType="begin"/>
        </w:r>
        <w:r>
          <w:rPr>
            <w:noProof/>
            <w:webHidden/>
          </w:rPr>
          <w:instrText xml:space="preserve"> PAGEREF _Toc132123305 \h </w:instrText>
        </w:r>
      </w:ins>
      <w:r>
        <w:rPr>
          <w:noProof/>
          <w:webHidden/>
        </w:rPr>
      </w:r>
      <w:r>
        <w:rPr>
          <w:noProof/>
          <w:webHidden/>
        </w:rPr>
        <w:fldChar w:fldCharType="separate"/>
      </w:r>
      <w:ins w:id="533" w:author="Ryan Beck" w:date="2023-04-11T16:32:00Z">
        <w:r>
          <w:rPr>
            <w:noProof/>
            <w:webHidden/>
          </w:rPr>
          <w:t>107</w:t>
        </w:r>
        <w:r>
          <w:rPr>
            <w:noProof/>
            <w:webHidden/>
          </w:rPr>
          <w:fldChar w:fldCharType="end"/>
        </w:r>
        <w:r w:rsidRPr="0072215F">
          <w:rPr>
            <w:rStyle w:val="Hyperlink"/>
            <w:noProof/>
          </w:rPr>
          <w:fldChar w:fldCharType="end"/>
        </w:r>
      </w:ins>
    </w:p>
    <w:p w14:paraId="3B60BF0D" w14:textId="6FB8C981" w:rsidR="00A94498" w:rsidRDefault="00A94498">
      <w:pPr>
        <w:pStyle w:val="TOC2"/>
        <w:tabs>
          <w:tab w:val="right" w:leader="dot" w:pos="8900"/>
        </w:tabs>
        <w:rPr>
          <w:ins w:id="534" w:author="Ryan Beck" w:date="2023-04-11T16:32:00Z"/>
          <w:rFonts w:asciiTheme="minorHAnsi" w:eastAsiaTheme="minorEastAsia" w:hAnsiTheme="minorHAnsi" w:cstheme="minorBidi"/>
          <w:smallCaps w:val="0"/>
          <w:noProof/>
          <w:sz w:val="22"/>
          <w:szCs w:val="22"/>
        </w:rPr>
      </w:pPr>
      <w:ins w:id="535"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"_Toc132123306"</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Configure LDO</w:t>
        </w:r>
        <w:r>
          <w:rPr>
            <w:noProof/>
            <w:webHidden/>
          </w:rPr>
          <w:tab/>
        </w:r>
        <w:r>
          <w:rPr>
            <w:noProof/>
            <w:webHidden/>
          </w:rPr>
          <w:fldChar w:fldCharType="begin"/>
        </w:r>
        <w:r>
          <w:rPr>
            <w:noProof/>
            <w:webHidden/>
          </w:rPr>
          <w:instrText xml:space="preserve"> PAGEREF _Toc132123306 \h </w:instrText>
        </w:r>
      </w:ins>
      <w:r>
        <w:rPr>
          <w:noProof/>
          <w:webHidden/>
        </w:rPr>
      </w:r>
      <w:r>
        <w:rPr>
          <w:noProof/>
          <w:webHidden/>
        </w:rPr>
        <w:fldChar w:fldCharType="separate"/>
      </w:r>
      <w:ins w:id="536" w:author="Ryan Beck" w:date="2023-04-11T16:32:00Z">
        <w:r>
          <w:rPr>
            <w:noProof/>
            <w:webHidden/>
          </w:rPr>
          <w:t>107</w:t>
        </w:r>
        <w:r>
          <w:rPr>
            <w:noProof/>
            <w:webHidden/>
          </w:rPr>
          <w:fldChar w:fldCharType="end"/>
        </w:r>
        <w:r w:rsidRPr="0072215F">
          <w:rPr>
            <w:rStyle w:val="Hyperlink"/>
            <w:noProof/>
          </w:rPr>
          <w:fldChar w:fldCharType="end"/>
        </w:r>
      </w:ins>
    </w:p>
    <w:p w14:paraId="098E235A" w14:textId="4056EE77" w:rsidR="00A94498" w:rsidRDefault="00A94498">
      <w:pPr>
        <w:pStyle w:val="TOC2"/>
        <w:tabs>
          <w:tab w:val="right" w:leader="dot" w:pos="8900"/>
        </w:tabs>
        <w:rPr>
          <w:ins w:id="537" w:author="Ryan Beck" w:date="2023-04-11T16:32:00Z"/>
          <w:rFonts w:asciiTheme="minorHAnsi" w:eastAsiaTheme="minorEastAsia" w:hAnsiTheme="minorHAnsi" w:cstheme="minorBidi"/>
          <w:smallCaps w:val="0"/>
          <w:noProof/>
          <w:sz w:val="22"/>
          <w:szCs w:val="22"/>
        </w:rPr>
      </w:pPr>
      <w:ins w:id="538"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"_Toc132123307"</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Delete Accumulated LDO Files</w:t>
        </w:r>
        <w:r>
          <w:rPr>
            <w:noProof/>
            <w:webHidden/>
          </w:rPr>
          <w:tab/>
        </w:r>
        <w:r>
          <w:rPr>
            <w:noProof/>
            <w:webHidden/>
          </w:rPr>
          <w:fldChar w:fldCharType="begin"/>
        </w:r>
        <w:r>
          <w:rPr>
            <w:noProof/>
            <w:webHidden/>
          </w:rPr>
          <w:instrText xml:space="preserve"> PAGEREF _Toc132123307 \h </w:instrText>
        </w:r>
      </w:ins>
      <w:r>
        <w:rPr>
          <w:noProof/>
          <w:webHidden/>
        </w:rPr>
      </w:r>
      <w:r>
        <w:rPr>
          <w:noProof/>
          <w:webHidden/>
        </w:rPr>
        <w:fldChar w:fldCharType="separate"/>
      </w:r>
      <w:ins w:id="539" w:author="Ryan Beck" w:date="2023-04-11T16:32:00Z">
        <w:r>
          <w:rPr>
            <w:noProof/>
            <w:webHidden/>
          </w:rPr>
          <w:t>108</w:t>
        </w:r>
        <w:r>
          <w:rPr>
            <w:noProof/>
            <w:webHidden/>
          </w:rPr>
          <w:fldChar w:fldCharType="end"/>
        </w:r>
        <w:r w:rsidRPr="0072215F">
          <w:rPr>
            <w:rStyle w:val="Hyperlink"/>
            <w:noProof/>
          </w:rPr>
          <w:fldChar w:fldCharType="end"/>
        </w:r>
      </w:ins>
    </w:p>
    <w:p w14:paraId="2CEEEE11" w14:textId="29BE4F13" w:rsidR="00A94498" w:rsidRDefault="00A94498">
      <w:pPr>
        <w:pStyle w:val="TOC3"/>
        <w:tabs>
          <w:tab w:val="right" w:leader="dot" w:pos="8900"/>
        </w:tabs>
        <w:rPr>
          <w:ins w:id="540" w:author="Ryan Beck" w:date="2023-04-11T16:32:00Z"/>
          <w:rFonts w:asciiTheme="minorHAnsi" w:eastAsiaTheme="minorEastAsia" w:hAnsiTheme="minorHAnsi" w:cstheme="minorBidi"/>
          <w:smallCaps w:val="0"/>
          <w:noProof/>
          <w:sz w:val="22"/>
          <w:szCs w:val="22"/>
        </w:rPr>
      </w:pPr>
      <w:ins w:id="541"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"_Toc132123308"</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Include Alarm Events in the Output File</w:t>
        </w:r>
        <w:r>
          <w:rPr>
            <w:noProof/>
            <w:webHidden/>
          </w:rPr>
          <w:tab/>
        </w:r>
        <w:r>
          <w:rPr>
            <w:noProof/>
            <w:webHidden/>
          </w:rPr>
          <w:fldChar w:fldCharType="begin"/>
        </w:r>
        <w:r>
          <w:rPr>
            <w:noProof/>
            <w:webHidden/>
          </w:rPr>
          <w:instrText xml:space="preserve"> PAGEREF _Toc132123308 \h </w:instrText>
        </w:r>
      </w:ins>
      <w:r>
        <w:rPr>
          <w:noProof/>
          <w:webHidden/>
        </w:rPr>
      </w:r>
      <w:r>
        <w:rPr>
          <w:noProof/>
          <w:webHidden/>
        </w:rPr>
        <w:fldChar w:fldCharType="separate"/>
      </w:r>
      <w:ins w:id="542" w:author="Ryan Beck" w:date="2023-04-11T16:32:00Z">
        <w:r>
          <w:rPr>
            <w:noProof/>
            <w:webHidden/>
          </w:rPr>
          <w:t>109</w:t>
        </w:r>
        <w:r>
          <w:rPr>
            <w:noProof/>
            <w:webHidden/>
          </w:rPr>
          <w:fldChar w:fldCharType="end"/>
        </w:r>
        <w:r w:rsidRPr="0072215F">
          <w:rPr>
            <w:rStyle w:val="Hyperlink"/>
            <w:noProof/>
          </w:rPr>
          <w:fldChar w:fldCharType="end"/>
        </w:r>
      </w:ins>
    </w:p>
    <w:p w14:paraId="652FC8C2" w14:textId="6960A150" w:rsidR="00A94498" w:rsidRDefault="00A94498">
      <w:pPr>
        <w:pStyle w:val="TOC1"/>
        <w:tabs>
          <w:tab w:val="right" w:leader="dot" w:pos="8900"/>
        </w:tabs>
        <w:rPr>
          <w:ins w:id="543" w:author="Ryan Beck" w:date="2023-04-11T16:32:00Z"/>
          <w:rFonts w:asciiTheme="minorHAnsi" w:eastAsiaTheme="minorEastAsia" w:hAnsiTheme="minorHAnsi" w:cstheme="minorBidi"/>
          <w:b w:val="0"/>
          <w:caps w:val="0"/>
          <w:noProof/>
          <w:sz w:val="22"/>
          <w:szCs w:val="22"/>
        </w:rPr>
      </w:pPr>
      <w:ins w:id="544"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"_Toc132123309"</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Centralized Process Window Control</w:t>
        </w:r>
        <w:r>
          <w:rPr>
            <w:noProof/>
            <w:webHidden/>
          </w:rPr>
          <w:tab/>
        </w:r>
        <w:r>
          <w:rPr>
            <w:noProof/>
            <w:webHidden/>
          </w:rPr>
          <w:fldChar w:fldCharType="begin"/>
        </w:r>
        <w:r>
          <w:rPr>
            <w:noProof/>
            <w:webHidden/>
          </w:rPr>
          <w:instrText xml:space="preserve"> PAGEREF _Toc132123309 \h </w:instrText>
        </w:r>
      </w:ins>
      <w:r>
        <w:rPr>
          <w:noProof/>
          <w:webHidden/>
        </w:rPr>
      </w:r>
      <w:r>
        <w:rPr>
          <w:noProof/>
          <w:webHidden/>
        </w:rPr>
        <w:fldChar w:fldCharType="separate"/>
      </w:r>
      <w:ins w:id="545" w:author="Ryan Beck" w:date="2023-04-11T16:32:00Z">
        <w:r>
          <w:rPr>
            <w:noProof/>
            <w:webHidden/>
          </w:rPr>
          <w:t>110</w:t>
        </w:r>
        <w:r>
          <w:rPr>
            <w:noProof/>
            <w:webHidden/>
          </w:rPr>
          <w:fldChar w:fldCharType="end"/>
        </w:r>
        <w:r w:rsidRPr="0072215F">
          <w:rPr>
            <w:rStyle w:val="Hyperlink"/>
            <w:noProof/>
          </w:rPr>
          <w:fldChar w:fldCharType="end"/>
        </w:r>
      </w:ins>
    </w:p>
    <w:p w14:paraId="7535985C" w14:textId="0DE8DC50" w:rsidR="00A94498" w:rsidDel="007B6021" w:rsidRDefault="00A94498">
      <w:pPr>
        <w:pStyle w:val="TOC2"/>
        <w:tabs>
          <w:tab w:val="right" w:leader="dot" w:pos="8900"/>
        </w:tabs>
        <w:rPr>
          <w:ins w:id="546" w:author="Ryan Beck" w:date="2023-04-11T16:32:00Z"/>
          <w:del w:id="547" w:author="Tom Bergeron" w:date="2023-04-11T20:41:00Z"/>
          <w:rFonts w:asciiTheme="minorHAnsi" w:eastAsiaTheme="minorEastAsia" w:hAnsiTheme="minorHAnsi" w:cstheme="minorBidi"/>
          <w:smallCaps w:val="0"/>
          <w:noProof/>
          <w:sz w:val="22"/>
          <w:szCs w:val="22"/>
        </w:rPr>
      </w:pPr>
      <w:ins w:id="548"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"_Toc132123310"</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KIC File Administrator</w:t>
        </w:r>
        <w:r>
          <w:rPr>
            <w:noProof/>
            <w:webHidden/>
          </w:rPr>
          <w:tab/>
        </w:r>
        <w:r>
          <w:rPr>
            <w:noProof/>
            <w:webHidden/>
          </w:rPr>
          <w:fldChar w:fldCharType="begin"/>
        </w:r>
        <w:r>
          <w:rPr>
            <w:noProof/>
            <w:webHidden/>
          </w:rPr>
          <w:instrText xml:space="preserve"> PAGEREF _Toc132123310 \h </w:instrText>
        </w:r>
      </w:ins>
      <w:r>
        <w:rPr>
          <w:noProof/>
          <w:webHidden/>
        </w:rPr>
      </w:r>
      <w:r>
        <w:rPr>
          <w:noProof/>
          <w:webHidden/>
        </w:rPr>
        <w:fldChar w:fldCharType="separate"/>
      </w:r>
      <w:ins w:id="549" w:author="Ryan Beck" w:date="2023-04-11T16:32:00Z">
        <w:r>
          <w:rPr>
            <w:noProof/>
            <w:webHidden/>
          </w:rPr>
          <w:t>110</w:t>
        </w:r>
        <w:r>
          <w:rPr>
            <w:noProof/>
            <w:webHidden/>
          </w:rPr>
          <w:fldChar w:fldCharType="end"/>
        </w:r>
        <w:r w:rsidRPr="0072215F">
          <w:rPr>
            <w:rStyle w:val="Hyperlink"/>
            <w:noProof/>
          </w:rPr>
          <w:fldChar w:fldCharType="end"/>
        </w:r>
      </w:ins>
    </w:p>
    <w:p w14:paraId="2422F21E" w14:textId="65DFD311" w:rsidR="00A94498" w:rsidDel="007B6021" w:rsidRDefault="00A94498" w:rsidP="007B6021">
      <w:pPr>
        <w:pStyle w:val="TOC3"/>
        <w:tabs>
          <w:tab w:val="right" w:leader="dot" w:pos="8900"/>
        </w:tabs>
        <w:ind w:left="0"/>
        <w:rPr>
          <w:ins w:id="550" w:author="Ryan Beck" w:date="2023-04-11T16:32:00Z"/>
          <w:del w:id="551" w:author="Tom Bergeron" w:date="2023-04-11T20:41:00Z"/>
          <w:rFonts w:asciiTheme="minorHAnsi" w:eastAsiaTheme="minorEastAsia" w:hAnsiTheme="minorHAnsi" w:cstheme="minorBidi"/>
          <w:smallCaps w:val="0"/>
          <w:noProof/>
          <w:sz w:val="22"/>
          <w:szCs w:val="22"/>
        </w:rPr>
        <w:pPrChange w:id="552" w:author="Tom Bergeron" w:date="2023-04-11T20:41:00Z">
          <w:pPr>
            <w:pStyle w:val="TOC3"/>
            <w:tabs>
              <w:tab w:val="right" w:leader="dot" w:pos="8900"/>
            </w:tabs>
          </w:pPr>
        </w:pPrChange>
      </w:pPr>
      <w:ins w:id="553" w:author="Ryan Beck" w:date="2023-04-11T16:32:00Z">
        <w:del w:id="554" w:author="Tom Bergeron" w:date="2023-04-11T20:41:00Z">
          <w:r w:rsidRPr="0072215F" w:rsidDel="007B6021">
            <w:rPr>
              <w:rStyle w:val="Hyperlink"/>
              <w:noProof/>
            </w:rPr>
            <w:fldChar w:fldCharType="begin"/>
          </w:r>
          <w:r w:rsidRPr="0072215F" w:rsidDel="007B6021">
            <w:rPr>
              <w:rStyle w:val="Hyperlink"/>
              <w:noProof/>
            </w:rPr>
            <w:delInstrText xml:space="preserve"> </w:delInstrText>
          </w:r>
          <w:r w:rsidDel="007B6021">
            <w:rPr>
              <w:noProof/>
            </w:rPr>
            <w:delInstrText>HYPERLINK \l "_Toc132123311"</w:delInstrText>
          </w:r>
          <w:r w:rsidRPr="0072215F" w:rsidDel="007B6021">
            <w:rPr>
              <w:rStyle w:val="Hyperlink"/>
              <w:noProof/>
            </w:rPr>
            <w:delInstrText xml:space="preserve"> </w:delInstrText>
          </w:r>
          <w:r w:rsidRPr="0072215F" w:rsidDel="007B6021">
            <w:rPr>
              <w:rStyle w:val="Hyperlink"/>
              <w:noProof/>
            </w:rPr>
          </w:r>
          <w:r w:rsidRPr="0072215F" w:rsidDel="007B6021">
            <w:rPr>
              <w:rStyle w:val="Hyperlink"/>
              <w:noProof/>
            </w:rPr>
            <w:fldChar w:fldCharType="separate"/>
          </w:r>
          <w:r w:rsidRPr="0072215F" w:rsidDel="007B6021">
            <w:rPr>
              <w:rStyle w:val="Hyperlink"/>
              <w:noProof/>
            </w:rPr>
            <w:delText>Working Directory</w:delText>
          </w:r>
          <w:r w:rsidDel="007B6021">
            <w:rPr>
              <w:noProof/>
              <w:webHidden/>
            </w:rPr>
            <w:tab/>
          </w:r>
          <w:r w:rsidDel="007B6021">
            <w:rPr>
              <w:noProof/>
              <w:webHidden/>
            </w:rPr>
            <w:fldChar w:fldCharType="begin"/>
          </w:r>
          <w:r w:rsidDel="007B6021">
            <w:rPr>
              <w:noProof/>
              <w:webHidden/>
            </w:rPr>
            <w:delInstrText xml:space="preserve"> PAGEREF _Toc132123311 \h </w:delInstrText>
          </w:r>
        </w:del>
      </w:ins>
      <w:del w:id="555" w:author="Tom Bergeron" w:date="2023-04-11T20:41:00Z">
        <w:r w:rsidDel="007B6021">
          <w:rPr>
            <w:noProof/>
            <w:webHidden/>
          </w:rPr>
        </w:r>
        <w:r w:rsidDel="007B6021">
          <w:rPr>
            <w:noProof/>
            <w:webHidden/>
          </w:rPr>
          <w:fldChar w:fldCharType="separate"/>
        </w:r>
      </w:del>
      <w:ins w:id="556" w:author="Ryan Beck" w:date="2023-04-11T16:32:00Z">
        <w:del w:id="557" w:author="Tom Bergeron" w:date="2023-04-11T20:41:00Z">
          <w:r w:rsidDel="007B6021">
            <w:rPr>
              <w:noProof/>
              <w:webHidden/>
            </w:rPr>
            <w:delText>112</w:delText>
          </w:r>
          <w:r w:rsidDel="007B6021">
            <w:rPr>
              <w:noProof/>
              <w:webHidden/>
            </w:rPr>
            <w:fldChar w:fldCharType="end"/>
          </w:r>
          <w:r w:rsidRPr="0072215F" w:rsidDel="007B6021">
            <w:rPr>
              <w:rStyle w:val="Hyperlink"/>
              <w:noProof/>
            </w:rPr>
            <w:fldChar w:fldCharType="end"/>
          </w:r>
        </w:del>
      </w:ins>
    </w:p>
    <w:p w14:paraId="6BAF2391" w14:textId="4D5A80F9" w:rsidR="00A94498" w:rsidDel="007B6021" w:rsidRDefault="00A94498" w:rsidP="007B6021">
      <w:pPr>
        <w:pStyle w:val="TOC3"/>
        <w:tabs>
          <w:tab w:val="right" w:leader="dot" w:pos="8900"/>
        </w:tabs>
        <w:ind w:left="0"/>
        <w:rPr>
          <w:ins w:id="558" w:author="Ryan Beck" w:date="2023-04-11T16:32:00Z"/>
          <w:del w:id="559" w:author="Tom Bergeron" w:date="2023-04-11T20:41:00Z"/>
          <w:rFonts w:asciiTheme="minorHAnsi" w:eastAsiaTheme="minorEastAsia" w:hAnsiTheme="minorHAnsi" w:cstheme="minorBidi"/>
          <w:smallCaps w:val="0"/>
          <w:noProof/>
          <w:sz w:val="22"/>
          <w:szCs w:val="22"/>
        </w:rPr>
        <w:pPrChange w:id="560" w:author="Tom Bergeron" w:date="2023-04-11T20:41:00Z">
          <w:pPr>
            <w:pStyle w:val="TOC3"/>
            <w:tabs>
              <w:tab w:val="right" w:leader="dot" w:pos="8900"/>
            </w:tabs>
          </w:pPr>
        </w:pPrChange>
      </w:pPr>
      <w:ins w:id="561" w:author="Ryan Beck" w:date="2023-04-11T16:32:00Z">
        <w:del w:id="562" w:author="Tom Bergeron" w:date="2023-04-11T20:41:00Z">
          <w:r w:rsidRPr="0072215F" w:rsidDel="007B6021">
            <w:rPr>
              <w:rStyle w:val="Hyperlink"/>
              <w:noProof/>
            </w:rPr>
            <w:fldChar w:fldCharType="begin"/>
          </w:r>
          <w:r w:rsidRPr="0072215F" w:rsidDel="007B6021">
            <w:rPr>
              <w:rStyle w:val="Hyperlink"/>
              <w:noProof/>
            </w:rPr>
            <w:delInstrText xml:space="preserve"> </w:delInstrText>
          </w:r>
          <w:r w:rsidDel="007B6021">
            <w:rPr>
              <w:noProof/>
            </w:rPr>
            <w:delInstrText>HYPERLINK \l "_Toc132123312"</w:delInstrText>
          </w:r>
          <w:r w:rsidRPr="0072215F" w:rsidDel="007B6021">
            <w:rPr>
              <w:rStyle w:val="Hyperlink"/>
              <w:noProof/>
            </w:rPr>
            <w:delInstrText xml:space="preserve"> </w:delInstrText>
          </w:r>
          <w:r w:rsidRPr="0072215F" w:rsidDel="007B6021">
            <w:rPr>
              <w:rStyle w:val="Hyperlink"/>
              <w:noProof/>
            </w:rPr>
          </w:r>
          <w:r w:rsidRPr="0072215F" w:rsidDel="007B6021">
            <w:rPr>
              <w:rStyle w:val="Hyperlink"/>
              <w:noProof/>
            </w:rPr>
            <w:fldChar w:fldCharType="separate"/>
          </w:r>
          <w:r w:rsidRPr="0072215F" w:rsidDel="007B6021">
            <w:rPr>
              <w:rStyle w:val="Hyperlink"/>
              <w:noProof/>
            </w:rPr>
            <w:delText>Convert Old PW files</w:delText>
          </w:r>
          <w:r w:rsidDel="007B6021">
            <w:rPr>
              <w:noProof/>
              <w:webHidden/>
            </w:rPr>
            <w:tab/>
          </w:r>
          <w:r w:rsidDel="007B6021">
            <w:rPr>
              <w:noProof/>
              <w:webHidden/>
            </w:rPr>
            <w:fldChar w:fldCharType="begin"/>
          </w:r>
          <w:r w:rsidDel="007B6021">
            <w:rPr>
              <w:noProof/>
              <w:webHidden/>
            </w:rPr>
            <w:delInstrText xml:space="preserve"> PAGEREF _Toc132123312 \h </w:delInstrText>
          </w:r>
        </w:del>
      </w:ins>
      <w:del w:id="563" w:author="Tom Bergeron" w:date="2023-04-11T20:41:00Z">
        <w:r w:rsidDel="007B6021">
          <w:rPr>
            <w:noProof/>
            <w:webHidden/>
          </w:rPr>
        </w:r>
        <w:r w:rsidDel="007B6021">
          <w:rPr>
            <w:noProof/>
            <w:webHidden/>
          </w:rPr>
          <w:fldChar w:fldCharType="separate"/>
        </w:r>
      </w:del>
      <w:ins w:id="564" w:author="Ryan Beck" w:date="2023-04-11T16:32:00Z">
        <w:del w:id="565" w:author="Tom Bergeron" w:date="2023-04-11T20:41:00Z">
          <w:r w:rsidDel="007B6021">
            <w:rPr>
              <w:noProof/>
              <w:webHidden/>
            </w:rPr>
            <w:delText>112</w:delText>
          </w:r>
          <w:r w:rsidDel="007B6021">
            <w:rPr>
              <w:noProof/>
              <w:webHidden/>
            </w:rPr>
            <w:fldChar w:fldCharType="end"/>
          </w:r>
          <w:r w:rsidRPr="0072215F" w:rsidDel="007B6021">
            <w:rPr>
              <w:rStyle w:val="Hyperlink"/>
              <w:noProof/>
            </w:rPr>
            <w:fldChar w:fldCharType="end"/>
          </w:r>
        </w:del>
      </w:ins>
    </w:p>
    <w:p w14:paraId="38F45422" w14:textId="4693E9A6" w:rsidR="00A94498" w:rsidRDefault="00A94498" w:rsidP="007B6021">
      <w:pPr>
        <w:pStyle w:val="TOC2"/>
        <w:tabs>
          <w:tab w:val="right" w:leader="dot" w:pos="8900"/>
        </w:tabs>
        <w:rPr>
          <w:ins w:id="566" w:author="Ryan Beck" w:date="2023-04-11T16:32:00Z"/>
          <w:rFonts w:asciiTheme="minorHAnsi" w:eastAsiaTheme="minorEastAsia" w:hAnsiTheme="minorHAnsi" w:cstheme="minorBidi"/>
          <w:noProof/>
          <w:sz w:val="22"/>
          <w:szCs w:val="22"/>
        </w:rPr>
        <w:pPrChange w:id="567" w:author="Tom Bergeron" w:date="2023-04-11T20:41:00Z">
          <w:pPr>
            <w:pStyle w:val="TOC3"/>
            <w:tabs>
              <w:tab w:val="right" w:leader="dot" w:pos="8900"/>
            </w:tabs>
          </w:pPr>
        </w:pPrChange>
      </w:pPr>
      <w:ins w:id="568" w:author="Ryan Beck" w:date="2023-04-11T16:32:00Z">
        <w:del w:id="569" w:author="Tom Bergeron" w:date="2023-04-11T20:40:00Z">
          <w:r w:rsidRPr="0072215F" w:rsidDel="007B6021">
            <w:rPr>
              <w:rStyle w:val="Hyperlink"/>
              <w:noProof/>
            </w:rPr>
            <w:fldChar w:fldCharType="begin"/>
          </w:r>
          <w:r w:rsidRPr="0072215F" w:rsidDel="007B6021">
            <w:rPr>
              <w:rStyle w:val="Hyperlink"/>
              <w:noProof/>
            </w:rPr>
            <w:delInstrText xml:space="preserve"> </w:delInstrText>
          </w:r>
          <w:r w:rsidDel="007B6021">
            <w:rPr>
              <w:noProof/>
            </w:rPr>
            <w:delInstrText>HYPERLINK \l "_Toc132123313"</w:delInstrText>
          </w:r>
          <w:r w:rsidRPr="0072215F" w:rsidDel="007B6021">
            <w:rPr>
              <w:rStyle w:val="Hyperlink"/>
              <w:noProof/>
            </w:rPr>
            <w:delInstrText xml:space="preserve"> </w:delInstrText>
          </w:r>
          <w:r w:rsidRPr="0072215F" w:rsidDel="007B6021">
            <w:rPr>
              <w:rStyle w:val="Hyperlink"/>
              <w:noProof/>
            </w:rPr>
          </w:r>
          <w:r w:rsidRPr="0072215F" w:rsidDel="007B6021">
            <w:rPr>
              <w:rStyle w:val="Hyperlink"/>
              <w:noProof/>
            </w:rPr>
            <w:fldChar w:fldCharType="separate"/>
          </w:r>
          <w:r w:rsidRPr="0072215F" w:rsidDel="007B6021">
            <w:rPr>
              <w:rStyle w:val="Hyperlink"/>
              <w:noProof/>
            </w:rPr>
            <w:delText>Change Spec Name</w:delText>
          </w:r>
          <w:r w:rsidDel="007B6021">
            <w:rPr>
              <w:noProof/>
              <w:webHidden/>
            </w:rPr>
            <w:tab/>
          </w:r>
          <w:r w:rsidDel="007B6021">
            <w:rPr>
              <w:noProof/>
              <w:webHidden/>
            </w:rPr>
            <w:fldChar w:fldCharType="begin"/>
          </w:r>
          <w:r w:rsidDel="007B6021">
            <w:rPr>
              <w:noProof/>
              <w:webHidden/>
            </w:rPr>
            <w:delInstrText xml:space="preserve"> PAGEREF _Toc132123313 \h </w:delInstrText>
          </w:r>
        </w:del>
      </w:ins>
      <w:del w:id="570" w:author="Tom Bergeron" w:date="2023-04-11T20:40:00Z">
        <w:r w:rsidDel="007B6021">
          <w:rPr>
            <w:noProof/>
            <w:webHidden/>
          </w:rPr>
        </w:r>
        <w:r w:rsidDel="007B6021">
          <w:rPr>
            <w:noProof/>
            <w:webHidden/>
          </w:rPr>
          <w:fldChar w:fldCharType="separate"/>
        </w:r>
      </w:del>
      <w:ins w:id="571" w:author="Ryan Beck" w:date="2023-04-11T16:32:00Z">
        <w:del w:id="572" w:author="Tom Bergeron" w:date="2023-04-11T20:40:00Z">
          <w:r w:rsidDel="007B6021">
            <w:rPr>
              <w:noProof/>
              <w:webHidden/>
            </w:rPr>
            <w:delText>112</w:delText>
          </w:r>
          <w:r w:rsidDel="007B6021">
            <w:rPr>
              <w:noProof/>
              <w:webHidden/>
            </w:rPr>
            <w:fldChar w:fldCharType="end"/>
          </w:r>
          <w:r w:rsidRPr="0072215F" w:rsidDel="007B6021">
            <w:rPr>
              <w:rStyle w:val="Hyperlink"/>
              <w:noProof/>
            </w:rPr>
            <w:fldChar w:fldCharType="end"/>
          </w:r>
        </w:del>
      </w:ins>
    </w:p>
    <w:p w14:paraId="104C69E8" w14:textId="38B6423A" w:rsidR="00A94498" w:rsidRDefault="00A94498">
      <w:pPr>
        <w:pStyle w:val="TOC2"/>
        <w:tabs>
          <w:tab w:val="right" w:leader="dot" w:pos="8900"/>
        </w:tabs>
        <w:rPr>
          <w:ins w:id="573" w:author="Ryan Beck" w:date="2023-04-11T16:32:00Z"/>
          <w:rFonts w:asciiTheme="minorHAnsi" w:eastAsiaTheme="minorEastAsia" w:hAnsiTheme="minorHAnsi" w:cstheme="minorBidi"/>
          <w:smallCaps w:val="0"/>
          <w:noProof/>
          <w:sz w:val="22"/>
          <w:szCs w:val="22"/>
        </w:rPr>
      </w:pPr>
      <w:ins w:id="574"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"_Toc132123314"</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Configuration of Software</w:t>
        </w:r>
        <w:r>
          <w:rPr>
            <w:noProof/>
            <w:webHidden/>
          </w:rPr>
          <w:tab/>
        </w:r>
        <w:r>
          <w:rPr>
            <w:noProof/>
            <w:webHidden/>
          </w:rPr>
          <w:fldChar w:fldCharType="begin"/>
        </w:r>
        <w:r>
          <w:rPr>
            <w:noProof/>
            <w:webHidden/>
          </w:rPr>
          <w:instrText xml:space="preserve"> PAGEREF _Toc132123314 \h </w:instrText>
        </w:r>
      </w:ins>
      <w:r>
        <w:rPr>
          <w:noProof/>
          <w:webHidden/>
        </w:rPr>
      </w:r>
      <w:r>
        <w:rPr>
          <w:noProof/>
          <w:webHidden/>
        </w:rPr>
        <w:fldChar w:fldCharType="separate"/>
      </w:r>
      <w:ins w:id="575" w:author="Ryan Beck" w:date="2023-04-11T16:32:00Z">
        <w:r>
          <w:rPr>
            <w:noProof/>
            <w:webHidden/>
          </w:rPr>
          <w:t>113</w:t>
        </w:r>
        <w:r>
          <w:rPr>
            <w:noProof/>
            <w:webHidden/>
          </w:rPr>
          <w:fldChar w:fldCharType="end"/>
        </w:r>
        <w:r w:rsidRPr="0072215F">
          <w:rPr>
            <w:rStyle w:val="Hyperlink"/>
            <w:noProof/>
          </w:rPr>
          <w:fldChar w:fldCharType="end"/>
        </w:r>
      </w:ins>
    </w:p>
    <w:p w14:paraId="5E879CAE" w14:textId="463E8E86" w:rsidR="00A94498" w:rsidRDefault="00A94498">
      <w:pPr>
        <w:pStyle w:val="TOC2"/>
        <w:tabs>
          <w:tab w:val="right" w:leader="dot" w:pos="8900"/>
        </w:tabs>
        <w:rPr>
          <w:ins w:id="576" w:author="Ryan Beck" w:date="2023-04-11T16:32:00Z"/>
          <w:rFonts w:asciiTheme="minorHAnsi" w:eastAsiaTheme="minorEastAsia" w:hAnsiTheme="minorHAnsi" w:cstheme="minorBidi"/>
          <w:smallCaps w:val="0"/>
          <w:noProof/>
          <w:sz w:val="22"/>
          <w:szCs w:val="22"/>
        </w:rPr>
      </w:pPr>
      <w:ins w:id="577"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"_Toc132123315"</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Operation of software</w:t>
        </w:r>
        <w:r>
          <w:rPr>
            <w:noProof/>
            <w:webHidden/>
          </w:rPr>
          <w:tab/>
        </w:r>
        <w:r>
          <w:rPr>
            <w:noProof/>
            <w:webHidden/>
          </w:rPr>
          <w:fldChar w:fldCharType="begin"/>
        </w:r>
        <w:r>
          <w:rPr>
            <w:noProof/>
            <w:webHidden/>
          </w:rPr>
          <w:instrText xml:space="preserve"> PAGEREF _Toc132123315 \h </w:instrText>
        </w:r>
      </w:ins>
      <w:r>
        <w:rPr>
          <w:noProof/>
          <w:webHidden/>
        </w:rPr>
      </w:r>
      <w:r>
        <w:rPr>
          <w:noProof/>
          <w:webHidden/>
        </w:rPr>
        <w:fldChar w:fldCharType="separate"/>
      </w:r>
      <w:ins w:id="578" w:author="Ryan Beck" w:date="2023-04-11T16:32:00Z">
        <w:r>
          <w:rPr>
            <w:noProof/>
            <w:webHidden/>
          </w:rPr>
          <w:t>114</w:t>
        </w:r>
        <w:r>
          <w:rPr>
            <w:noProof/>
            <w:webHidden/>
          </w:rPr>
          <w:fldChar w:fldCharType="end"/>
        </w:r>
        <w:r w:rsidRPr="0072215F">
          <w:rPr>
            <w:rStyle w:val="Hyperlink"/>
            <w:noProof/>
          </w:rPr>
          <w:fldChar w:fldCharType="end"/>
        </w:r>
      </w:ins>
    </w:p>
    <w:p w14:paraId="1392B048" w14:textId="3F2CE18E" w:rsidR="00A94498" w:rsidRDefault="00A94498">
      <w:pPr>
        <w:pStyle w:val="TOC1"/>
        <w:tabs>
          <w:tab w:val="right" w:leader="dot" w:pos="8900"/>
        </w:tabs>
        <w:rPr>
          <w:ins w:id="579" w:author="Ryan Beck" w:date="2023-04-11T16:32:00Z"/>
          <w:rFonts w:asciiTheme="minorHAnsi" w:eastAsiaTheme="minorEastAsia" w:hAnsiTheme="minorHAnsi" w:cstheme="minorBidi"/>
          <w:b w:val="0"/>
          <w:caps w:val="0"/>
          <w:noProof/>
          <w:sz w:val="22"/>
          <w:szCs w:val="22"/>
        </w:rPr>
      </w:pPr>
      <w:ins w:id="580"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"_Toc132123316"</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Hardware Options</w:t>
        </w:r>
        <w:r>
          <w:rPr>
            <w:noProof/>
            <w:webHidden/>
          </w:rPr>
          <w:tab/>
        </w:r>
        <w:r>
          <w:rPr>
            <w:noProof/>
            <w:webHidden/>
          </w:rPr>
          <w:fldChar w:fldCharType="begin"/>
        </w:r>
        <w:r>
          <w:rPr>
            <w:noProof/>
            <w:webHidden/>
          </w:rPr>
          <w:instrText xml:space="preserve"> PAGEREF _Toc132123316 \h </w:instrText>
        </w:r>
      </w:ins>
      <w:r>
        <w:rPr>
          <w:noProof/>
          <w:webHidden/>
        </w:rPr>
      </w:r>
      <w:r>
        <w:rPr>
          <w:noProof/>
          <w:webHidden/>
        </w:rPr>
        <w:fldChar w:fldCharType="separate"/>
      </w:r>
      <w:ins w:id="581" w:author="Ryan Beck" w:date="2023-04-11T16:32:00Z">
        <w:r>
          <w:rPr>
            <w:noProof/>
            <w:webHidden/>
          </w:rPr>
          <w:t>115</w:t>
        </w:r>
        <w:r>
          <w:rPr>
            <w:noProof/>
            <w:webHidden/>
          </w:rPr>
          <w:fldChar w:fldCharType="end"/>
        </w:r>
        <w:r w:rsidRPr="0072215F">
          <w:rPr>
            <w:rStyle w:val="Hyperlink"/>
            <w:noProof/>
          </w:rPr>
          <w:fldChar w:fldCharType="end"/>
        </w:r>
      </w:ins>
    </w:p>
    <w:p w14:paraId="7D81714D" w14:textId="22D938A7" w:rsidR="00A94498" w:rsidRDefault="00A94498">
      <w:pPr>
        <w:pStyle w:val="TOC2"/>
        <w:tabs>
          <w:tab w:val="right" w:leader="dot" w:pos="8900"/>
        </w:tabs>
        <w:rPr>
          <w:ins w:id="582" w:author="Ryan Beck" w:date="2023-04-11T16:32:00Z"/>
          <w:rFonts w:asciiTheme="minorHAnsi" w:eastAsiaTheme="minorEastAsia" w:hAnsiTheme="minorHAnsi" w:cstheme="minorBidi"/>
          <w:smallCaps w:val="0"/>
          <w:noProof/>
          <w:sz w:val="22"/>
          <w:szCs w:val="22"/>
        </w:rPr>
      </w:pPr>
      <w:ins w:id="583"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"_Toc132123317"</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Alarm Relay</w:t>
        </w:r>
        <w:r>
          <w:rPr>
            <w:noProof/>
            <w:webHidden/>
          </w:rPr>
          <w:tab/>
        </w:r>
        <w:r>
          <w:rPr>
            <w:noProof/>
            <w:webHidden/>
          </w:rPr>
          <w:fldChar w:fldCharType="begin"/>
        </w:r>
        <w:r>
          <w:rPr>
            <w:noProof/>
            <w:webHidden/>
          </w:rPr>
          <w:instrText xml:space="preserve"> PAGEREF _Toc132123317 \h </w:instrText>
        </w:r>
      </w:ins>
      <w:r>
        <w:rPr>
          <w:noProof/>
          <w:webHidden/>
        </w:rPr>
      </w:r>
      <w:r>
        <w:rPr>
          <w:noProof/>
          <w:webHidden/>
        </w:rPr>
        <w:fldChar w:fldCharType="separate"/>
      </w:r>
      <w:ins w:id="584" w:author="Ryan Beck" w:date="2023-04-11T16:32:00Z">
        <w:r>
          <w:rPr>
            <w:noProof/>
            <w:webHidden/>
          </w:rPr>
          <w:t>115</w:t>
        </w:r>
        <w:r>
          <w:rPr>
            <w:noProof/>
            <w:webHidden/>
          </w:rPr>
          <w:fldChar w:fldCharType="end"/>
        </w:r>
        <w:r w:rsidRPr="0072215F">
          <w:rPr>
            <w:rStyle w:val="Hyperlink"/>
            <w:noProof/>
          </w:rPr>
          <w:fldChar w:fldCharType="end"/>
        </w:r>
      </w:ins>
    </w:p>
    <w:p w14:paraId="69E48B2F" w14:textId="762123E5" w:rsidR="00A94498" w:rsidRDefault="00A94498">
      <w:pPr>
        <w:pStyle w:val="TOC2"/>
        <w:tabs>
          <w:tab w:val="right" w:leader="dot" w:pos="8900"/>
        </w:tabs>
        <w:rPr>
          <w:ins w:id="585" w:author="Ryan Beck" w:date="2023-04-11T16:32:00Z"/>
          <w:rFonts w:asciiTheme="minorHAnsi" w:eastAsiaTheme="minorEastAsia" w:hAnsiTheme="minorHAnsi" w:cstheme="minorBidi"/>
          <w:smallCaps w:val="0"/>
          <w:noProof/>
          <w:sz w:val="22"/>
          <w:szCs w:val="22"/>
        </w:rPr>
      </w:pPr>
      <w:ins w:id="586" w:author="Ryan Beck" w:date="2023-04-11T16:32:00Z">
        <w:r w:rsidRPr="0072215F">
          <w:rPr>
            <w:rStyle w:val="Hyperlink"/>
            <w:noProof/>
          </w:rPr>
          <w:fldChar w:fldCharType="begin"/>
        </w:r>
        <w:r w:rsidRPr="0072215F">
          <w:rPr>
            <w:rStyle w:val="Hyperlink"/>
            <w:noProof/>
          </w:rPr>
          <w:instrText xml:space="preserve"> </w:instrText>
        </w:r>
        <w:r>
          <w:rPr>
            <w:noProof/>
          </w:rPr>
          <w:instrText>HYPERLINK \l "_Toc132123318"</w:instrText>
        </w:r>
        <w:r w:rsidRPr="0072215F">
          <w:rPr>
            <w:rStyle w:val="Hyperlink"/>
            <w:noProof/>
          </w:rPr>
          <w:instrText xml:space="preserve"> </w:instrText>
        </w:r>
        <w:r w:rsidRPr="0072215F">
          <w:rPr>
            <w:rStyle w:val="Hyperlink"/>
            <w:noProof/>
          </w:rPr>
        </w:r>
        <w:r w:rsidRPr="0072215F">
          <w:rPr>
            <w:rStyle w:val="Hyperlink"/>
            <w:noProof/>
          </w:rPr>
          <w:fldChar w:fldCharType="separate"/>
        </w:r>
        <w:r w:rsidRPr="0072215F">
          <w:rPr>
            <w:rStyle w:val="Hyperlink"/>
            <w:noProof/>
          </w:rPr>
          <w:t>Light Tower</w:t>
        </w:r>
        <w:r>
          <w:rPr>
            <w:noProof/>
            <w:webHidden/>
          </w:rPr>
          <w:tab/>
        </w:r>
        <w:r>
          <w:rPr>
            <w:noProof/>
            <w:webHidden/>
          </w:rPr>
          <w:fldChar w:fldCharType="begin"/>
        </w:r>
        <w:r>
          <w:rPr>
            <w:noProof/>
            <w:webHidden/>
          </w:rPr>
          <w:instrText xml:space="preserve"> PAGEREF _Toc132123318 \h </w:instrText>
        </w:r>
      </w:ins>
      <w:r>
        <w:rPr>
          <w:noProof/>
          <w:webHidden/>
        </w:rPr>
      </w:r>
      <w:r>
        <w:rPr>
          <w:noProof/>
          <w:webHidden/>
        </w:rPr>
        <w:fldChar w:fldCharType="separate"/>
      </w:r>
      <w:ins w:id="587" w:author="Ryan Beck" w:date="2023-04-11T16:32:00Z">
        <w:r>
          <w:rPr>
            <w:noProof/>
            <w:webHidden/>
          </w:rPr>
          <w:t>115</w:t>
        </w:r>
        <w:r>
          <w:rPr>
            <w:noProof/>
            <w:webHidden/>
          </w:rPr>
          <w:fldChar w:fldCharType="end"/>
        </w:r>
        <w:r w:rsidRPr="0072215F">
          <w:rPr>
            <w:rStyle w:val="Hyperlink"/>
            <w:noProof/>
          </w:rPr>
          <w:fldChar w:fldCharType="end"/>
        </w:r>
      </w:ins>
    </w:p>
    <w:p w14:paraId="675617CD" w14:textId="5005BF45" w:rsidR="003E2C20" w:rsidDel="00A94498" w:rsidRDefault="003E2C20">
      <w:pPr>
        <w:pStyle w:val="TOC1"/>
        <w:tabs>
          <w:tab w:val="right" w:leader="dot" w:pos="8900"/>
        </w:tabs>
        <w:rPr>
          <w:del w:id="588" w:author="Ryan Beck" w:date="2023-04-11T16:32:00Z"/>
          <w:rFonts w:asciiTheme="minorHAnsi" w:eastAsiaTheme="minorEastAsia" w:hAnsiTheme="minorHAnsi" w:cstheme="minorBidi"/>
          <w:b w:val="0"/>
          <w:caps w:val="0"/>
          <w:noProof/>
          <w:sz w:val="22"/>
          <w:szCs w:val="22"/>
        </w:rPr>
      </w:pPr>
    </w:p>
    <w:p w14:paraId="67C5A657" w14:textId="5686694F" w:rsidR="003E2C20" w:rsidDel="00A94498" w:rsidRDefault="003E2C20">
      <w:pPr>
        <w:pStyle w:val="TOC1"/>
        <w:tabs>
          <w:tab w:val="right" w:leader="dot" w:pos="8900"/>
        </w:tabs>
        <w:rPr>
          <w:del w:id="589" w:author="Ryan Beck" w:date="2023-04-11T16:32:00Z"/>
          <w:rFonts w:asciiTheme="minorHAnsi" w:eastAsiaTheme="minorEastAsia" w:hAnsiTheme="minorHAnsi" w:cstheme="minorBidi"/>
          <w:b w:val="0"/>
          <w:caps w:val="0"/>
          <w:noProof/>
          <w:sz w:val="22"/>
          <w:szCs w:val="22"/>
        </w:rPr>
      </w:pPr>
      <w:del w:id="590" w:author="Ryan Beck" w:date="2023-04-11T16:32:00Z">
        <w:r w:rsidRPr="00A94498" w:rsidDel="00A94498">
          <w:rPr>
            <w:rPrChange w:id="591" w:author="Ryan Beck" w:date="2023-04-11T16:32:00Z">
              <w:rPr>
                <w:rStyle w:val="Hyperlink"/>
                <w:noProof/>
              </w:rPr>
            </w:rPrChange>
          </w:rPr>
          <w:delText>Software Options</w:delText>
        </w:r>
        <w:r w:rsidDel="00A94498">
          <w:rPr>
            <w:noProof/>
            <w:webHidden/>
          </w:rPr>
          <w:tab/>
        </w:r>
      </w:del>
      <w:del w:id="592" w:author="Ryan Beck" w:date="2023-04-11T16:30:00Z">
        <w:r w:rsidR="00B67E73" w:rsidDel="00A94498">
          <w:rPr>
            <w:noProof/>
            <w:webHidden/>
          </w:rPr>
          <w:delText>88</w:delText>
        </w:r>
      </w:del>
    </w:p>
    <w:p w14:paraId="248B4321" w14:textId="7D82D95B" w:rsidR="003E2C20" w:rsidDel="00A94498" w:rsidRDefault="003E2C20">
      <w:pPr>
        <w:pStyle w:val="TOC2"/>
        <w:tabs>
          <w:tab w:val="right" w:leader="dot" w:pos="8900"/>
        </w:tabs>
        <w:rPr>
          <w:del w:id="593" w:author="Ryan Beck" w:date="2023-04-11T16:32:00Z"/>
          <w:rFonts w:asciiTheme="minorHAnsi" w:eastAsiaTheme="minorEastAsia" w:hAnsiTheme="minorHAnsi" w:cstheme="minorBidi"/>
          <w:smallCaps w:val="0"/>
          <w:noProof/>
          <w:sz w:val="22"/>
          <w:szCs w:val="22"/>
        </w:rPr>
      </w:pPr>
      <w:del w:id="594" w:author="Ryan Beck" w:date="2023-04-11T16:32:00Z">
        <w:r w:rsidRPr="00A94498" w:rsidDel="00A94498">
          <w:rPr>
            <w:rPrChange w:id="595" w:author="Ryan Beck" w:date="2023-04-11T16:32:00Z">
              <w:rPr>
                <w:rStyle w:val="Hyperlink"/>
                <w:noProof/>
              </w:rPr>
            </w:rPrChange>
          </w:rPr>
          <w:delText>Navigator</w:delText>
        </w:r>
        <w:r w:rsidDel="00A94498">
          <w:rPr>
            <w:noProof/>
            <w:webHidden/>
          </w:rPr>
          <w:tab/>
        </w:r>
      </w:del>
      <w:del w:id="596" w:author="Ryan Beck" w:date="2023-04-11T16:30:00Z">
        <w:r w:rsidR="00B67E73" w:rsidDel="00A94498">
          <w:rPr>
            <w:noProof/>
            <w:webHidden/>
          </w:rPr>
          <w:delText>88</w:delText>
        </w:r>
      </w:del>
    </w:p>
    <w:p w14:paraId="0D9B1592" w14:textId="1FD97A36" w:rsidR="003E2C20" w:rsidDel="00A94498" w:rsidRDefault="003E2C20">
      <w:pPr>
        <w:pStyle w:val="TOC2"/>
        <w:tabs>
          <w:tab w:val="right" w:leader="dot" w:pos="8900"/>
        </w:tabs>
        <w:rPr>
          <w:del w:id="597" w:author="Ryan Beck" w:date="2023-04-11T16:32:00Z"/>
          <w:rFonts w:asciiTheme="minorHAnsi" w:eastAsiaTheme="minorEastAsia" w:hAnsiTheme="minorHAnsi" w:cstheme="minorBidi"/>
          <w:smallCaps w:val="0"/>
          <w:noProof/>
          <w:sz w:val="22"/>
          <w:szCs w:val="22"/>
        </w:rPr>
      </w:pPr>
      <w:del w:id="598" w:author="Ryan Beck" w:date="2023-04-11T16:32:00Z">
        <w:r w:rsidRPr="00A94498" w:rsidDel="00A94498">
          <w:rPr>
            <w:rPrChange w:id="599" w:author="Ryan Beck" w:date="2023-04-11T16:32:00Z">
              <w:rPr>
                <w:rStyle w:val="Hyperlink"/>
                <w:noProof/>
              </w:rPr>
            </w:rPrChange>
          </w:rPr>
          <w:delText>Auto-Focus</w:delText>
        </w:r>
        <w:r w:rsidDel="00A94498">
          <w:rPr>
            <w:noProof/>
            <w:webHidden/>
          </w:rPr>
          <w:tab/>
        </w:r>
      </w:del>
      <w:del w:id="600" w:author="Ryan Beck" w:date="2023-04-11T16:30:00Z">
        <w:r w:rsidR="00B67E73" w:rsidDel="00A94498">
          <w:rPr>
            <w:noProof/>
            <w:webHidden/>
          </w:rPr>
          <w:delText>88</w:delText>
        </w:r>
      </w:del>
    </w:p>
    <w:p w14:paraId="11972795" w14:textId="753230B9" w:rsidR="003E2C20" w:rsidDel="00A94498" w:rsidRDefault="003E2C20">
      <w:pPr>
        <w:pStyle w:val="TOC2"/>
        <w:tabs>
          <w:tab w:val="right" w:leader="dot" w:pos="8900"/>
        </w:tabs>
        <w:rPr>
          <w:del w:id="601" w:author="Ryan Beck" w:date="2023-04-11T16:32:00Z"/>
          <w:rFonts w:asciiTheme="minorHAnsi" w:eastAsiaTheme="minorEastAsia" w:hAnsiTheme="minorHAnsi" w:cstheme="minorBidi"/>
          <w:smallCaps w:val="0"/>
          <w:noProof/>
          <w:sz w:val="22"/>
          <w:szCs w:val="22"/>
        </w:rPr>
      </w:pPr>
      <w:del w:id="602" w:author="Ryan Beck" w:date="2023-04-11T16:32:00Z">
        <w:r w:rsidRPr="00A94498" w:rsidDel="00A94498">
          <w:rPr>
            <w:rPrChange w:id="603" w:author="Ryan Beck" w:date="2023-04-11T16:32:00Z">
              <w:rPr>
                <w:rStyle w:val="Hyperlink"/>
                <w:noProof/>
              </w:rPr>
            </w:rPrChange>
          </w:rPr>
          <w:delText>Navigator/Auto</w:delText>
        </w:r>
        <w:r w:rsidRPr="00A94498" w:rsidDel="00A94498">
          <w:rPr>
            <w:rPrChange w:id="604" w:author="Ryan Beck" w:date="2023-04-11T16:32:00Z">
              <w:rPr>
                <w:rStyle w:val="Hyperlink"/>
                <w:noProof/>
              </w:rPr>
            </w:rPrChange>
          </w:rPr>
          <w:noBreakHyphen/>
          <w:delText>Focus Power</w:delText>
        </w:r>
        <w:r w:rsidDel="00A94498">
          <w:rPr>
            <w:noProof/>
            <w:webHidden/>
          </w:rPr>
          <w:tab/>
        </w:r>
      </w:del>
      <w:del w:id="605" w:author="Ryan Beck" w:date="2023-04-11T16:30:00Z">
        <w:r w:rsidR="00B67E73" w:rsidDel="00A94498">
          <w:rPr>
            <w:noProof/>
            <w:webHidden/>
          </w:rPr>
          <w:delText>88</w:delText>
        </w:r>
      </w:del>
    </w:p>
    <w:p w14:paraId="6ED632AD" w14:textId="21841182" w:rsidR="003E2C20" w:rsidDel="00A94498" w:rsidRDefault="003E2C20">
      <w:pPr>
        <w:pStyle w:val="TOC2"/>
        <w:tabs>
          <w:tab w:val="right" w:leader="dot" w:pos="8900"/>
        </w:tabs>
        <w:rPr>
          <w:del w:id="606" w:author="Ryan Beck" w:date="2023-04-11T16:32:00Z"/>
          <w:rFonts w:asciiTheme="minorHAnsi" w:eastAsiaTheme="minorEastAsia" w:hAnsiTheme="minorHAnsi" w:cstheme="minorBidi"/>
          <w:smallCaps w:val="0"/>
          <w:noProof/>
          <w:sz w:val="22"/>
          <w:szCs w:val="22"/>
        </w:rPr>
      </w:pPr>
      <w:del w:id="607" w:author="Ryan Beck" w:date="2023-04-11T16:32:00Z">
        <w:r w:rsidRPr="00A94498" w:rsidDel="00A94498">
          <w:rPr>
            <w:rPrChange w:id="608" w:author="Ryan Beck" w:date="2023-04-11T16:32:00Z">
              <w:rPr>
                <w:rStyle w:val="Hyperlink"/>
                <w:noProof/>
              </w:rPr>
            </w:rPrChange>
          </w:rPr>
          <w:delText>Sweet Spot</w:delText>
        </w:r>
        <w:r w:rsidDel="00A94498">
          <w:rPr>
            <w:noProof/>
            <w:webHidden/>
          </w:rPr>
          <w:tab/>
        </w:r>
      </w:del>
      <w:del w:id="609" w:author="Ryan Beck" w:date="2023-04-11T16:30:00Z">
        <w:r w:rsidR="00B67E73" w:rsidDel="00A94498">
          <w:rPr>
            <w:noProof/>
            <w:webHidden/>
          </w:rPr>
          <w:delText>88</w:delText>
        </w:r>
      </w:del>
    </w:p>
    <w:p w14:paraId="2A6315DA" w14:textId="62A07C12" w:rsidR="003E2C20" w:rsidDel="00A94498" w:rsidRDefault="003E2C20">
      <w:pPr>
        <w:pStyle w:val="TOC2"/>
        <w:tabs>
          <w:tab w:val="right" w:leader="dot" w:pos="8900"/>
        </w:tabs>
        <w:rPr>
          <w:del w:id="610" w:author="Ryan Beck" w:date="2023-04-11T16:32:00Z"/>
          <w:rFonts w:asciiTheme="minorHAnsi" w:eastAsiaTheme="minorEastAsia" w:hAnsiTheme="minorHAnsi" w:cstheme="minorBidi"/>
          <w:smallCaps w:val="0"/>
          <w:noProof/>
          <w:sz w:val="22"/>
          <w:szCs w:val="22"/>
        </w:rPr>
      </w:pPr>
      <w:del w:id="611" w:author="Ryan Beck" w:date="2023-04-11T16:32:00Z">
        <w:r w:rsidRPr="00A94498" w:rsidDel="00A94498">
          <w:rPr>
            <w:rPrChange w:id="612" w:author="Ryan Beck" w:date="2023-04-11T16:32:00Z">
              <w:rPr>
                <w:rStyle w:val="Hyperlink"/>
                <w:noProof/>
              </w:rPr>
            </w:rPrChange>
          </w:rPr>
          <w:delText>Statistical Process Control Charts</w:delText>
        </w:r>
        <w:r w:rsidDel="00A94498">
          <w:rPr>
            <w:noProof/>
            <w:webHidden/>
          </w:rPr>
          <w:tab/>
        </w:r>
      </w:del>
      <w:del w:id="613" w:author="Ryan Beck" w:date="2023-04-11T16:30:00Z">
        <w:r w:rsidR="00B67E73" w:rsidDel="00A94498">
          <w:rPr>
            <w:noProof/>
            <w:webHidden/>
          </w:rPr>
          <w:delText>88</w:delText>
        </w:r>
      </w:del>
    </w:p>
    <w:p w14:paraId="364A218A" w14:textId="47E19667" w:rsidR="003E2C20" w:rsidDel="00A94498" w:rsidRDefault="003E2C20">
      <w:pPr>
        <w:pStyle w:val="TOC2"/>
        <w:tabs>
          <w:tab w:val="right" w:leader="dot" w:pos="8900"/>
        </w:tabs>
        <w:rPr>
          <w:del w:id="614" w:author="Ryan Beck" w:date="2023-04-11T16:32:00Z"/>
          <w:rFonts w:asciiTheme="minorHAnsi" w:eastAsiaTheme="minorEastAsia" w:hAnsiTheme="minorHAnsi" w:cstheme="minorBidi"/>
          <w:smallCaps w:val="0"/>
          <w:noProof/>
          <w:sz w:val="22"/>
          <w:szCs w:val="22"/>
        </w:rPr>
      </w:pPr>
      <w:del w:id="615" w:author="Ryan Beck" w:date="2023-04-11T16:32:00Z">
        <w:r w:rsidRPr="00A94498" w:rsidDel="00A94498">
          <w:rPr>
            <w:rPrChange w:id="616" w:author="Ryan Beck" w:date="2023-04-11T16:32:00Z">
              <w:rPr>
                <w:rStyle w:val="Hyperlink"/>
                <w:noProof/>
              </w:rPr>
            </w:rPrChange>
          </w:rPr>
          <w:delText>Live Data Output</w:delText>
        </w:r>
        <w:r w:rsidDel="00A94498">
          <w:rPr>
            <w:noProof/>
            <w:webHidden/>
          </w:rPr>
          <w:tab/>
        </w:r>
        <w:r w:rsidR="00A94498" w:rsidDel="00A94498">
          <w:rPr>
            <w:noProof/>
            <w:webHidden/>
          </w:rPr>
          <w:delText>88</w:delText>
        </w:r>
      </w:del>
    </w:p>
    <w:p w14:paraId="54F580B3" w14:textId="76367FA6" w:rsidR="003E2C20" w:rsidDel="00A94498" w:rsidRDefault="003E2C20">
      <w:pPr>
        <w:pStyle w:val="TOC2"/>
        <w:tabs>
          <w:tab w:val="right" w:leader="dot" w:pos="8900"/>
        </w:tabs>
        <w:rPr>
          <w:del w:id="617" w:author="Ryan Beck" w:date="2023-04-11T16:32:00Z"/>
          <w:rFonts w:asciiTheme="minorHAnsi" w:eastAsiaTheme="minorEastAsia" w:hAnsiTheme="minorHAnsi" w:cstheme="minorBidi"/>
          <w:smallCaps w:val="0"/>
          <w:noProof/>
          <w:sz w:val="22"/>
          <w:szCs w:val="22"/>
        </w:rPr>
      </w:pPr>
      <w:del w:id="618" w:author="Ryan Beck" w:date="2023-04-11T16:32:00Z">
        <w:r w:rsidRPr="00A94498" w:rsidDel="00A94498">
          <w:rPr>
            <w:rPrChange w:id="619" w:author="Ryan Beck" w:date="2023-04-11T16:32:00Z">
              <w:rPr>
                <w:rStyle w:val="Hyperlink"/>
                <w:noProof/>
              </w:rPr>
            </w:rPrChange>
          </w:rPr>
          <w:delText>Centralized Process Window Control</w:delText>
        </w:r>
        <w:r w:rsidDel="00A94498">
          <w:rPr>
            <w:noProof/>
            <w:webHidden/>
          </w:rPr>
          <w:tab/>
        </w:r>
        <w:r w:rsidR="00A94498" w:rsidDel="00A94498">
          <w:rPr>
            <w:noProof/>
            <w:webHidden/>
          </w:rPr>
          <w:delText>88</w:delText>
        </w:r>
      </w:del>
    </w:p>
    <w:p w14:paraId="69573D80" w14:textId="7D845A02" w:rsidR="003E2C20" w:rsidDel="00A94498" w:rsidRDefault="003E2C20">
      <w:pPr>
        <w:pStyle w:val="TOC1"/>
        <w:tabs>
          <w:tab w:val="right" w:leader="dot" w:pos="8900"/>
        </w:tabs>
        <w:rPr>
          <w:del w:id="620" w:author="Ryan Beck" w:date="2023-04-11T16:32:00Z"/>
          <w:rFonts w:asciiTheme="minorHAnsi" w:eastAsiaTheme="minorEastAsia" w:hAnsiTheme="minorHAnsi" w:cstheme="minorBidi"/>
          <w:b w:val="0"/>
          <w:caps w:val="0"/>
          <w:noProof/>
          <w:sz w:val="22"/>
          <w:szCs w:val="22"/>
        </w:rPr>
      </w:pPr>
      <w:del w:id="621" w:author="Ryan Beck" w:date="2023-04-11T16:32:00Z">
        <w:r w:rsidRPr="00A94498" w:rsidDel="00A94498">
          <w:rPr>
            <w:rPrChange w:id="622" w:author="Ryan Beck" w:date="2023-04-11T16:32:00Z">
              <w:rPr>
                <w:rStyle w:val="Hyperlink"/>
                <w:noProof/>
              </w:rPr>
            </w:rPrChange>
          </w:rPr>
          <w:delText>Use Navigator to Optimize Profiles</w:delText>
        </w:r>
        <w:r w:rsidDel="00A94498">
          <w:rPr>
            <w:noProof/>
            <w:webHidden/>
          </w:rPr>
          <w:tab/>
        </w:r>
        <w:r w:rsidR="00A94498" w:rsidDel="00A94498">
          <w:rPr>
            <w:noProof/>
            <w:webHidden/>
          </w:rPr>
          <w:delText>89</w:delText>
        </w:r>
      </w:del>
    </w:p>
    <w:p w14:paraId="52DF359C" w14:textId="53CE10BC" w:rsidR="003E2C20" w:rsidDel="00A94498" w:rsidRDefault="003E2C20">
      <w:pPr>
        <w:pStyle w:val="TOC3"/>
        <w:tabs>
          <w:tab w:val="right" w:leader="dot" w:pos="8900"/>
        </w:tabs>
        <w:rPr>
          <w:del w:id="623" w:author="Ryan Beck" w:date="2023-04-11T16:32:00Z"/>
          <w:rFonts w:asciiTheme="minorHAnsi" w:eastAsiaTheme="minorEastAsia" w:hAnsiTheme="minorHAnsi" w:cstheme="minorBidi"/>
          <w:smallCaps w:val="0"/>
          <w:noProof/>
          <w:sz w:val="22"/>
          <w:szCs w:val="22"/>
        </w:rPr>
      </w:pPr>
      <w:del w:id="624" w:author="Ryan Beck" w:date="2023-04-11T16:32:00Z">
        <w:r w:rsidRPr="00A94498" w:rsidDel="00A94498">
          <w:rPr>
            <w:rPrChange w:id="625" w:author="Ryan Beck" w:date="2023-04-11T16:32:00Z">
              <w:rPr>
                <w:rStyle w:val="Hyperlink"/>
                <w:noProof/>
              </w:rPr>
            </w:rPrChange>
          </w:rPr>
          <w:delText>Search Mode For Optimization</w:delText>
        </w:r>
        <w:r w:rsidDel="00A94498">
          <w:rPr>
            <w:noProof/>
            <w:webHidden/>
          </w:rPr>
          <w:tab/>
        </w:r>
        <w:r w:rsidR="00A94498" w:rsidDel="00A94498">
          <w:rPr>
            <w:noProof/>
            <w:webHidden/>
          </w:rPr>
          <w:delText>89</w:delText>
        </w:r>
      </w:del>
    </w:p>
    <w:p w14:paraId="581880E8" w14:textId="6F8A972B" w:rsidR="003E2C20" w:rsidDel="00A94498" w:rsidRDefault="003E2C20">
      <w:pPr>
        <w:pStyle w:val="TOC3"/>
        <w:tabs>
          <w:tab w:val="right" w:leader="dot" w:pos="8900"/>
        </w:tabs>
        <w:rPr>
          <w:del w:id="626" w:author="Ryan Beck" w:date="2023-04-11T16:32:00Z"/>
          <w:rFonts w:asciiTheme="minorHAnsi" w:eastAsiaTheme="minorEastAsia" w:hAnsiTheme="minorHAnsi" w:cstheme="minorBidi"/>
          <w:smallCaps w:val="0"/>
          <w:noProof/>
          <w:sz w:val="22"/>
          <w:szCs w:val="22"/>
        </w:rPr>
      </w:pPr>
      <w:del w:id="627" w:author="Ryan Beck" w:date="2023-04-11T16:32:00Z">
        <w:r w:rsidRPr="00A94498" w:rsidDel="00A94498">
          <w:rPr>
            <w:rPrChange w:id="628" w:author="Ryan Beck" w:date="2023-04-11T16:32:00Z">
              <w:rPr>
                <w:rStyle w:val="Hyperlink"/>
                <w:noProof/>
              </w:rPr>
            </w:rPrChange>
          </w:rPr>
          <w:delText>Conveyor Speed Constraints</w:delText>
        </w:r>
        <w:r w:rsidDel="00A94498">
          <w:rPr>
            <w:noProof/>
            <w:webHidden/>
          </w:rPr>
          <w:tab/>
        </w:r>
        <w:r w:rsidR="00A94498" w:rsidDel="00A94498">
          <w:rPr>
            <w:noProof/>
            <w:webHidden/>
          </w:rPr>
          <w:delText>89</w:delText>
        </w:r>
      </w:del>
    </w:p>
    <w:p w14:paraId="3F1618F3" w14:textId="287BF745" w:rsidR="003E2C20" w:rsidDel="00A94498" w:rsidRDefault="003E2C20">
      <w:pPr>
        <w:pStyle w:val="TOC1"/>
        <w:tabs>
          <w:tab w:val="right" w:leader="dot" w:pos="8900"/>
        </w:tabs>
        <w:rPr>
          <w:del w:id="629" w:author="Ryan Beck" w:date="2023-04-11T16:32:00Z"/>
          <w:rFonts w:asciiTheme="minorHAnsi" w:eastAsiaTheme="minorEastAsia" w:hAnsiTheme="minorHAnsi" w:cstheme="minorBidi"/>
          <w:b w:val="0"/>
          <w:caps w:val="0"/>
          <w:noProof/>
          <w:sz w:val="22"/>
          <w:szCs w:val="22"/>
        </w:rPr>
      </w:pPr>
      <w:del w:id="630" w:author="Ryan Beck" w:date="2023-04-11T16:32:00Z">
        <w:r w:rsidRPr="00A94498" w:rsidDel="00A94498">
          <w:rPr>
            <w:rPrChange w:id="631" w:author="Ryan Beck" w:date="2023-04-11T16:32:00Z">
              <w:rPr>
                <w:rStyle w:val="Hyperlink"/>
                <w:noProof/>
              </w:rPr>
            </w:rPrChange>
          </w:rPr>
          <w:delText>Use Auto-Focus</w:delText>
        </w:r>
        <w:r w:rsidDel="00A94498">
          <w:rPr>
            <w:noProof/>
            <w:webHidden/>
          </w:rPr>
          <w:tab/>
        </w:r>
        <w:r w:rsidR="00A94498" w:rsidDel="00A94498">
          <w:rPr>
            <w:noProof/>
            <w:webHidden/>
          </w:rPr>
          <w:delText>90</w:delText>
        </w:r>
      </w:del>
    </w:p>
    <w:p w14:paraId="4DC805DB" w14:textId="2CB0A112" w:rsidR="003E2C20" w:rsidDel="00A94498" w:rsidRDefault="003E2C20">
      <w:pPr>
        <w:pStyle w:val="TOC2"/>
        <w:tabs>
          <w:tab w:val="right" w:leader="dot" w:pos="8900"/>
        </w:tabs>
        <w:rPr>
          <w:del w:id="632" w:author="Ryan Beck" w:date="2023-04-11T16:32:00Z"/>
          <w:rFonts w:asciiTheme="minorHAnsi" w:eastAsiaTheme="minorEastAsia" w:hAnsiTheme="minorHAnsi" w:cstheme="minorBidi"/>
          <w:smallCaps w:val="0"/>
          <w:noProof/>
          <w:sz w:val="22"/>
          <w:szCs w:val="22"/>
        </w:rPr>
      </w:pPr>
      <w:del w:id="633" w:author="Ryan Beck" w:date="2023-04-11T16:32:00Z">
        <w:r w:rsidRPr="00A94498" w:rsidDel="00A94498">
          <w:rPr>
            <w:rPrChange w:id="634" w:author="Ryan Beck" w:date="2023-04-11T16:32:00Z">
              <w:rPr>
                <w:rStyle w:val="Hyperlink"/>
                <w:noProof/>
              </w:rPr>
            </w:rPrChange>
          </w:rPr>
          <w:delText>Auto-Focus Tab</w:delText>
        </w:r>
        <w:r w:rsidDel="00A94498">
          <w:rPr>
            <w:noProof/>
            <w:webHidden/>
          </w:rPr>
          <w:tab/>
        </w:r>
        <w:r w:rsidR="00A94498" w:rsidDel="00A94498">
          <w:rPr>
            <w:noProof/>
            <w:webHidden/>
          </w:rPr>
          <w:delText>90</w:delText>
        </w:r>
      </w:del>
    </w:p>
    <w:p w14:paraId="0D958BC3" w14:textId="00FB1307" w:rsidR="003E2C20" w:rsidDel="00A94498" w:rsidRDefault="003E2C20">
      <w:pPr>
        <w:pStyle w:val="TOC3"/>
        <w:tabs>
          <w:tab w:val="right" w:leader="dot" w:pos="8900"/>
        </w:tabs>
        <w:rPr>
          <w:del w:id="635" w:author="Ryan Beck" w:date="2023-04-11T16:32:00Z"/>
          <w:rFonts w:asciiTheme="minorHAnsi" w:eastAsiaTheme="minorEastAsia" w:hAnsiTheme="minorHAnsi" w:cstheme="minorBidi"/>
          <w:smallCaps w:val="0"/>
          <w:noProof/>
          <w:sz w:val="22"/>
          <w:szCs w:val="22"/>
        </w:rPr>
      </w:pPr>
      <w:del w:id="636" w:author="Ryan Beck" w:date="2023-04-11T16:32:00Z">
        <w:r w:rsidRPr="00A94498" w:rsidDel="00A94498">
          <w:rPr>
            <w:rPrChange w:id="637" w:author="Ryan Beck" w:date="2023-04-11T16:32:00Z">
              <w:rPr>
                <w:rStyle w:val="Hyperlink"/>
                <w:noProof/>
              </w:rPr>
            </w:rPrChange>
          </w:rPr>
          <w:delText>Profile Optimization Settings—Search Mode</w:delText>
        </w:r>
        <w:r w:rsidDel="00A94498">
          <w:rPr>
            <w:noProof/>
            <w:webHidden/>
          </w:rPr>
          <w:tab/>
        </w:r>
        <w:r w:rsidR="00A94498" w:rsidDel="00A94498">
          <w:rPr>
            <w:noProof/>
            <w:webHidden/>
          </w:rPr>
          <w:delText>90</w:delText>
        </w:r>
      </w:del>
    </w:p>
    <w:p w14:paraId="3D1F6C37" w14:textId="1433761D" w:rsidR="003E2C20" w:rsidDel="00A94498" w:rsidRDefault="003E2C20">
      <w:pPr>
        <w:pStyle w:val="TOC3"/>
        <w:tabs>
          <w:tab w:val="right" w:leader="dot" w:pos="8900"/>
        </w:tabs>
        <w:rPr>
          <w:del w:id="638" w:author="Ryan Beck" w:date="2023-04-11T16:32:00Z"/>
          <w:rFonts w:asciiTheme="minorHAnsi" w:eastAsiaTheme="minorEastAsia" w:hAnsiTheme="minorHAnsi" w:cstheme="minorBidi"/>
          <w:smallCaps w:val="0"/>
          <w:noProof/>
          <w:sz w:val="22"/>
          <w:szCs w:val="22"/>
        </w:rPr>
      </w:pPr>
      <w:del w:id="639" w:author="Ryan Beck" w:date="2023-04-11T16:32:00Z">
        <w:r w:rsidRPr="00A94498" w:rsidDel="00A94498">
          <w:rPr>
            <w:rPrChange w:id="640" w:author="Ryan Beck" w:date="2023-04-11T16:32:00Z">
              <w:rPr>
                <w:rStyle w:val="Hyperlink"/>
                <w:noProof/>
              </w:rPr>
            </w:rPrChange>
          </w:rPr>
          <w:delText>Conveyor Speed Constraints</w:delText>
        </w:r>
        <w:r w:rsidDel="00A94498">
          <w:rPr>
            <w:noProof/>
            <w:webHidden/>
          </w:rPr>
          <w:tab/>
        </w:r>
        <w:r w:rsidR="00A94498" w:rsidDel="00A94498">
          <w:rPr>
            <w:noProof/>
            <w:webHidden/>
          </w:rPr>
          <w:delText>90</w:delText>
        </w:r>
      </w:del>
    </w:p>
    <w:p w14:paraId="7987528B" w14:textId="0EC0E160" w:rsidR="003E2C20" w:rsidDel="00A94498" w:rsidRDefault="003E2C20">
      <w:pPr>
        <w:pStyle w:val="TOC2"/>
        <w:tabs>
          <w:tab w:val="right" w:leader="dot" w:pos="8900"/>
        </w:tabs>
        <w:rPr>
          <w:del w:id="641" w:author="Ryan Beck" w:date="2023-04-11T16:32:00Z"/>
          <w:rFonts w:asciiTheme="minorHAnsi" w:eastAsiaTheme="minorEastAsia" w:hAnsiTheme="minorHAnsi" w:cstheme="minorBidi"/>
          <w:smallCaps w:val="0"/>
          <w:noProof/>
          <w:sz w:val="22"/>
          <w:szCs w:val="22"/>
        </w:rPr>
      </w:pPr>
      <w:del w:id="642" w:author="Ryan Beck" w:date="2023-04-11T16:32:00Z">
        <w:r w:rsidRPr="00A94498" w:rsidDel="00A94498">
          <w:rPr>
            <w:rPrChange w:id="643" w:author="Ryan Beck" w:date="2023-04-11T16:32:00Z">
              <w:rPr>
                <w:rStyle w:val="Hyperlink"/>
                <w:noProof/>
              </w:rPr>
            </w:rPrChange>
          </w:rPr>
          <w:delText>Auto-Focus, Run A Profile</w:delText>
        </w:r>
        <w:r w:rsidDel="00A94498">
          <w:rPr>
            <w:noProof/>
            <w:webHidden/>
          </w:rPr>
          <w:tab/>
        </w:r>
        <w:r w:rsidR="00A94498" w:rsidDel="00A94498">
          <w:rPr>
            <w:noProof/>
            <w:webHidden/>
          </w:rPr>
          <w:delText>91</w:delText>
        </w:r>
      </w:del>
    </w:p>
    <w:p w14:paraId="57769329" w14:textId="7AA89376" w:rsidR="003E2C20" w:rsidDel="00A94498" w:rsidRDefault="003E2C20">
      <w:pPr>
        <w:pStyle w:val="TOC2"/>
        <w:tabs>
          <w:tab w:val="right" w:leader="dot" w:pos="8900"/>
        </w:tabs>
        <w:rPr>
          <w:del w:id="644" w:author="Ryan Beck" w:date="2023-04-11T16:32:00Z"/>
          <w:rFonts w:asciiTheme="minorHAnsi" w:eastAsiaTheme="minorEastAsia" w:hAnsiTheme="minorHAnsi" w:cstheme="minorBidi"/>
          <w:smallCaps w:val="0"/>
          <w:noProof/>
          <w:sz w:val="22"/>
          <w:szCs w:val="22"/>
        </w:rPr>
      </w:pPr>
      <w:del w:id="645" w:author="Ryan Beck" w:date="2023-04-11T16:32:00Z">
        <w:r w:rsidRPr="00A94498" w:rsidDel="00A94498">
          <w:rPr>
            <w:rPrChange w:id="646" w:author="Ryan Beck" w:date="2023-04-11T16:32:00Z">
              <w:rPr>
                <w:rStyle w:val="Hyperlink"/>
                <w:noProof/>
              </w:rPr>
            </w:rPrChange>
          </w:rPr>
          <w:delText>Auto-Focus, Product Dimensions</w:delText>
        </w:r>
        <w:r w:rsidDel="00A94498">
          <w:rPr>
            <w:noProof/>
            <w:webHidden/>
          </w:rPr>
          <w:tab/>
        </w:r>
        <w:r w:rsidR="00A94498" w:rsidDel="00A94498">
          <w:rPr>
            <w:noProof/>
            <w:webHidden/>
          </w:rPr>
          <w:delText>91</w:delText>
        </w:r>
      </w:del>
    </w:p>
    <w:p w14:paraId="7AF85EB0" w14:textId="753644BB" w:rsidR="003E2C20" w:rsidDel="00A94498" w:rsidRDefault="003E2C20">
      <w:pPr>
        <w:pStyle w:val="TOC2"/>
        <w:tabs>
          <w:tab w:val="right" w:leader="dot" w:pos="8900"/>
        </w:tabs>
        <w:rPr>
          <w:del w:id="647" w:author="Ryan Beck" w:date="2023-04-11T16:32:00Z"/>
          <w:rFonts w:asciiTheme="minorHAnsi" w:eastAsiaTheme="minorEastAsia" w:hAnsiTheme="minorHAnsi" w:cstheme="minorBidi"/>
          <w:smallCaps w:val="0"/>
          <w:noProof/>
          <w:sz w:val="22"/>
          <w:szCs w:val="22"/>
        </w:rPr>
      </w:pPr>
      <w:del w:id="648" w:author="Ryan Beck" w:date="2023-04-11T16:32:00Z">
        <w:r w:rsidRPr="00A94498" w:rsidDel="00A94498">
          <w:rPr>
            <w:rPrChange w:id="649" w:author="Ryan Beck" w:date="2023-04-11T16:32:00Z">
              <w:rPr>
                <w:rStyle w:val="Hyperlink"/>
                <w:noProof/>
              </w:rPr>
            </w:rPrChange>
          </w:rPr>
          <w:delText>Auto-Focus, Confirm</w:delText>
        </w:r>
        <w:r w:rsidDel="00A94498">
          <w:rPr>
            <w:noProof/>
            <w:webHidden/>
          </w:rPr>
          <w:tab/>
        </w:r>
        <w:r w:rsidR="00A94498" w:rsidDel="00A94498">
          <w:rPr>
            <w:noProof/>
            <w:webHidden/>
          </w:rPr>
          <w:delText>92</w:delText>
        </w:r>
      </w:del>
    </w:p>
    <w:p w14:paraId="25557B21" w14:textId="1EB28F5E" w:rsidR="003E2C20" w:rsidDel="00A94498" w:rsidRDefault="003E2C20">
      <w:pPr>
        <w:pStyle w:val="TOC1"/>
        <w:tabs>
          <w:tab w:val="right" w:leader="dot" w:pos="8900"/>
        </w:tabs>
        <w:rPr>
          <w:del w:id="650" w:author="Ryan Beck" w:date="2023-04-11T16:32:00Z"/>
          <w:rFonts w:asciiTheme="minorHAnsi" w:eastAsiaTheme="minorEastAsia" w:hAnsiTheme="minorHAnsi" w:cstheme="minorBidi"/>
          <w:b w:val="0"/>
          <w:caps w:val="0"/>
          <w:noProof/>
          <w:sz w:val="22"/>
          <w:szCs w:val="22"/>
        </w:rPr>
      </w:pPr>
      <w:del w:id="651" w:author="Ryan Beck" w:date="2023-04-11T16:32:00Z">
        <w:r w:rsidRPr="00A94498" w:rsidDel="00A94498">
          <w:rPr>
            <w:rPrChange w:id="652" w:author="Ryan Beck" w:date="2023-04-11T16:32:00Z">
              <w:rPr>
                <w:rStyle w:val="Hyperlink"/>
                <w:noProof/>
              </w:rPr>
            </w:rPrChange>
          </w:rPr>
          <w:delText>Save Energy With Navigator and Auto-Focus</w:delText>
        </w:r>
        <w:r w:rsidDel="00A94498">
          <w:rPr>
            <w:noProof/>
            <w:webHidden/>
          </w:rPr>
          <w:tab/>
        </w:r>
        <w:r w:rsidR="00A94498" w:rsidDel="00A94498">
          <w:rPr>
            <w:noProof/>
            <w:webHidden/>
          </w:rPr>
          <w:delText>94</w:delText>
        </w:r>
      </w:del>
    </w:p>
    <w:p w14:paraId="5B6157C2" w14:textId="0A94BAC2" w:rsidR="003E2C20" w:rsidDel="00A94498" w:rsidRDefault="003E2C20">
      <w:pPr>
        <w:pStyle w:val="TOC2"/>
        <w:tabs>
          <w:tab w:val="right" w:leader="dot" w:pos="8900"/>
        </w:tabs>
        <w:rPr>
          <w:del w:id="653" w:author="Ryan Beck" w:date="2023-04-11T16:32:00Z"/>
          <w:rFonts w:asciiTheme="minorHAnsi" w:eastAsiaTheme="minorEastAsia" w:hAnsiTheme="minorHAnsi" w:cstheme="minorBidi"/>
          <w:smallCaps w:val="0"/>
          <w:noProof/>
          <w:sz w:val="22"/>
          <w:szCs w:val="22"/>
        </w:rPr>
      </w:pPr>
      <w:del w:id="654" w:author="Ryan Beck" w:date="2023-04-11T16:32:00Z">
        <w:r w:rsidRPr="00A94498" w:rsidDel="00A94498">
          <w:rPr>
            <w:rPrChange w:id="655" w:author="Ryan Beck" w:date="2023-04-11T16:32:00Z">
              <w:rPr>
                <w:rStyle w:val="Hyperlink"/>
                <w:noProof/>
              </w:rPr>
            </w:rPrChange>
          </w:rPr>
          <w:delText>Enable the Power Feature in Auto-Focus</w:delText>
        </w:r>
        <w:r w:rsidDel="00A94498">
          <w:rPr>
            <w:noProof/>
            <w:webHidden/>
          </w:rPr>
          <w:tab/>
        </w:r>
        <w:r w:rsidR="00A94498" w:rsidDel="00A94498">
          <w:rPr>
            <w:noProof/>
            <w:webHidden/>
          </w:rPr>
          <w:delText>94</w:delText>
        </w:r>
      </w:del>
    </w:p>
    <w:p w14:paraId="4070A536" w14:textId="6C7AB76D" w:rsidR="003E2C20" w:rsidDel="00A94498" w:rsidRDefault="003E2C20">
      <w:pPr>
        <w:pStyle w:val="TOC2"/>
        <w:tabs>
          <w:tab w:val="right" w:leader="dot" w:pos="8900"/>
        </w:tabs>
        <w:rPr>
          <w:del w:id="656" w:author="Ryan Beck" w:date="2023-04-11T16:32:00Z"/>
          <w:rFonts w:asciiTheme="minorHAnsi" w:eastAsiaTheme="minorEastAsia" w:hAnsiTheme="minorHAnsi" w:cstheme="minorBidi"/>
          <w:smallCaps w:val="0"/>
          <w:noProof/>
          <w:sz w:val="22"/>
          <w:szCs w:val="22"/>
        </w:rPr>
      </w:pPr>
      <w:del w:id="657" w:author="Ryan Beck" w:date="2023-04-11T16:32:00Z">
        <w:r w:rsidRPr="00A94498" w:rsidDel="00A94498">
          <w:rPr>
            <w:rPrChange w:id="658" w:author="Ryan Beck" w:date="2023-04-11T16:32:00Z">
              <w:rPr>
                <w:rStyle w:val="Hyperlink"/>
                <w:noProof/>
              </w:rPr>
            </w:rPrChange>
          </w:rPr>
          <w:delText>Enable the Power Feature in Navigator</w:delText>
        </w:r>
        <w:r w:rsidDel="00A94498">
          <w:rPr>
            <w:noProof/>
            <w:webHidden/>
          </w:rPr>
          <w:tab/>
        </w:r>
        <w:r w:rsidR="00A94498" w:rsidDel="00A94498">
          <w:rPr>
            <w:noProof/>
            <w:webHidden/>
          </w:rPr>
          <w:delText>94</w:delText>
        </w:r>
      </w:del>
    </w:p>
    <w:p w14:paraId="3C7EEC7F" w14:textId="583077D8" w:rsidR="003E2C20" w:rsidDel="00A94498" w:rsidRDefault="003E2C20">
      <w:pPr>
        <w:pStyle w:val="TOC1"/>
        <w:tabs>
          <w:tab w:val="right" w:leader="dot" w:pos="8900"/>
        </w:tabs>
        <w:rPr>
          <w:del w:id="659" w:author="Ryan Beck" w:date="2023-04-11T16:32:00Z"/>
          <w:rFonts w:asciiTheme="minorHAnsi" w:eastAsiaTheme="minorEastAsia" w:hAnsiTheme="minorHAnsi" w:cstheme="minorBidi"/>
          <w:b w:val="0"/>
          <w:caps w:val="0"/>
          <w:noProof/>
          <w:sz w:val="22"/>
          <w:szCs w:val="22"/>
        </w:rPr>
      </w:pPr>
      <w:del w:id="660" w:author="Ryan Beck" w:date="2023-04-11T16:32:00Z">
        <w:r w:rsidRPr="00A94498" w:rsidDel="00A94498">
          <w:rPr>
            <w:rPrChange w:id="661" w:author="Ryan Beck" w:date="2023-04-11T16:32:00Z">
              <w:rPr>
                <w:rStyle w:val="Hyperlink"/>
                <w:noProof/>
              </w:rPr>
            </w:rPrChange>
          </w:rPr>
          <w:delText>Use Sweet Spot Target</w:delText>
        </w:r>
        <w:r w:rsidDel="00A94498">
          <w:rPr>
            <w:noProof/>
            <w:webHidden/>
          </w:rPr>
          <w:tab/>
        </w:r>
        <w:r w:rsidR="00A94498" w:rsidDel="00A94498">
          <w:rPr>
            <w:noProof/>
            <w:webHidden/>
          </w:rPr>
          <w:delText>95</w:delText>
        </w:r>
      </w:del>
    </w:p>
    <w:p w14:paraId="6C43A2D8" w14:textId="41C4A232" w:rsidR="003E2C20" w:rsidDel="00A94498" w:rsidRDefault="003E2C20">
      <w:pPr>
        <w:pStyle w:val="TOC1"/>
        <w:tabs>
          <w:tab w:val="right" w:leader="dot" w:pos="8900"/>
        </w:tabs>
        <w:rPr>
          <w:del w:id="662" w:author="Ryan Beck" w:date="2023-04-11T16:32:00Z"/>
          <w:rFonts w:asciiTheme="minorHAnsi" w:eastAsiaTheme="minorEastAsia" w:hAnsiTheme="minorHAnsi" w:cstheme="minorBidi"/>
          <w:b w:val="0"/>
          <w:caps w:val="0"/>
          <w:noProof/>
          <w:sz w:val="22"/>
          <w:szCs w:val="22"/>
        </w:rPr>
      </w:pPr>
      <w:del w:id="663" w:author="Ryan Beck" w:date="2023-04-11T16:32:00Z">
        <w:r w:rsidRPr="00A94498" w:rsidDel="00A94498">
          <w:rPr>
            <w:rPrChange w:id="664" w:author="Ryan Beck" w:date="2023-04-11T16:32:00Z">
              <w:rPr>
                <w:rStyle w:val="Hyperlink"/>
                <w:noProof/>
              </w:rPr>
            </w:rPrChange>
          </w:rPr>
          <w:delText>Use Statistical Process Control Charts</w:delText>
        </w:r>
        <w:r w:rsidDel="00A94498">
          <w:rPr>
            <w:noProof/>
            <w:webHidden/>
          </w:rPr>
          <w:tab/>
        </w:r>
      </w:del>
      <w:del w:id="665" w:author="Ryan Beck" w:date="2023-04-11T16:30:00Z">
        <w:r w:rsidR="00B67E73" w:rsidDel="00A94498">
          <w:rPr>
            <w:noProof/>
            <w:webHidden/>
          </w:rPr>
          <w:delText>96</w:delText>
        </w:r>
      </w:del>
    </w:p>
    <w:p w14:paraId="79CB2915" w14:textId="2F8F21F8" w:rsidR="003E2C20" w:rsidDel="00A94498" w:rsidRDefault="003E2C20">
      <w:pPr>
        <w:pStyle w:val="TOC2"/>
        <w:tabs>
          <w:tab w:val="right" w:leader="dot" w:pos="8900"/>
        </w:tabs>
        <w:rPr>
          <w:del w:id="666" w:author="Ryan Beck" w:date="2023-04-11T16:32:00Z"/>
          <w:rFonts w:asciiTheme="minorHAnsi" w:eastAsiaTheme="minorEastAsia" w:hAnsiTheme="minorHAnsi" w:cstheme="minorBidi"/>
          <w:smallCaps w:val="0"/>
          <w:noProof/>
          <w:sz w:val="22"/>
          <w:szCs w:val="22"/>
        </w:rPr>
      </w:pPr>
      <w:del w:id="667" w:author="Ryan Beck" w:date="2023-04-11T16:32:00Z">
        <w:r w:rsidRPr="00A94498" w:rsidDel="00A94498">
          <w:rPr>
            <w:rPrChange w:id="668" w:author="Ryan Beck" w:date="2023-04-11T16:32:00Z">
              <w:rPr>
                <w:rStyle w:val="Hyperlink"/>
                <w:noProof/>
              </w:rPr>
            </w:rPrChange>
          </w:rPr>
          <w:delText>Live Mode - Charts Tab</w:delText>
        </w:r>
        <w:r w:rsidDel="00A94498">
          <w:rPr>
            <w:noProof/>
            <w:webHidden/>
          </w:rPr>
          <w:tab/>
        </w:r>
      </w:del>
      <w:del w:id="669" w:author="Ryan Beck" w:date="2023-04-11T16:30:00Z">
        <w:r w:rsidR="00B67E73" w:rsidDel="00A94498">
          <w:rPr>
            <w:noProof/>
            <w:webHidden/>
          </w:rPr>
          <w:delText>96</w:delText>
        </w:r>
      </w:del>
    </w:p>
    <w:p w14:paraId="01F40B23" w14:textId="2116FDB7" w:rsidR="003E2C20" w:rsidDel="00A94498" w:rsidRDefault="003E2C20">
      <w:pPr>
        <w:pStyle w:val="TOC3"/>
        <w:tabs>
          <w:tab w:val="right" w:leader="dot" w:pos="8900"/>
        </w:tabs>
        <w:rPr>
          <w:del w:id="670" w:author="Ryan Beck" w:date="2023-04-11T16:32:00Z"/>
          <w:rFonts w:asciiTheme="minorHAnsi" w:eastAsiaTheme="minorEastAsia" w:hAnsiTheme="minorHAnsi" w:cstheme="minorBidi"/>
          <w:smallCaps w:val="0"/>
          <w:noProof/>
          <w:sz w:val="22"/>
          <w:szCs w:val="22"/>
        </w:rPr>
      </w:pPr>
      <w:del w:id="671" w:author="Ryan Beck" w:date="2023-04-11T16:32:00Z">
        <w:r w:rsidRPr="00A94498" w:rsidDel="00A94498">
          <w:rPr>
            <w:rPrChange w:id="672" w:author="Ryan Beck" w:date="2023-04-11T16:32:00Z">
              <w:rPr>
                <w:rStyle w:val="Hyperlink"/>
                <w:noProof/>
              </w:rPr>
            </w:rPrChange>
          </w:rPr>
          <w:delText>View Chart Data</w:delText>
        </w:r>
        <w:r w:rsidDel="00A94498">
          <w:rPr>
            <w:noProof/>
            <w:webHidden/>
          </w:rPr>
          <w:tab/>
        </w:r>
      </w:del>
      <w:del w:id="673" w:author="Ryan Beck" w:date="2023-04-11T16:30:00Z">
        <w:r w:rsidR="00B67E73" w:rsidDel="00A94498">
          <w:rPr>
            <w:noProof/>
            <w:webHidden/>
          </w:rPr>
          <w:delText>97</w:delText>
        </w:r>
      </w:del>
    </w:p>
    <w:p w14:paraId="0A5BDE9D" w14:textId="0A100810" w:rsidR="003E2C20" w:rsidDel="00A94498" w:rsidRDefault="003E2C20">
      <w:pPr>
        <w:pStyle w:val="TOC2"/>
        <w:tabs>
          <w:tab w:val="right" w:leader="dot" w:pos="8900"/>
        </w:tabs>
        <w:rPr>
          <w:del w:id="674" w:author="Ryan Beck" w:date="2023-04-11T16:32:00Z"/>
          <w:rFonts w:asciiTheme="minorHAnsi" w:eastAsiaTheme="minorEastAsia" w:hAnsiTheme="minorHAnsi" w:cstheme="minorBidi"/>
          <w:smallCaps w:val="0"/>
          <w:noProof/>
          <w:sz w:val="22"/>
          <w:szCs w:val="22"/>
        </w:rPr>
      </w:pPr>
      <w:del w:id="675" w:author="Ryan Beck" w:date="2023-04-11T16:32:00Z">
        <w:r w:rsidRPr="00A94498" w:rsidDel="00A94498">
          <w:rPr>
            <w:rPrChange w:id="676" w:author="Ryan Beck" w:date="2023-04-11T16:32:00Z">
              <w:rPr>
                <w:rStyle w:val="Hyperlink"/>
                <w:noProof/>
              </w:rPr>
            </w:rPrChange>
          </w:rPr>
          <w:delText>Historical Mode - Chart Tab</w:delText>
        </w:r>
        <w:r w:rsidDel="00A94498">
          <w:rPr>
            <w:noProof/>
            <w:webHidden/>
          </w:rPr>
          <w:tab/>
        </w:r>
      </w:del>
      <w:del w:id="677" w:author="Ryan Beck" w:date="2023-04-11T16:30:00Z">
        <w:r w:rsidR="00B67E73" w:rsidDel="00A94498">
          <w:rPr>
            <w:noProof/>
            <w:webHidden/>
          </w:rPr>
          <w:delText>98</w:delText>
        </w:r>
      </w:del>
    </w:p>
    <w:p w14:paraId="0177D68D" w14:textId="2411F23B" w:rsidR="003E2C20" w:rsidDel="00A94498" w:rsidRDefault="003E2C20">
      <w:pPr>
        <w:pStyle w:val="TOC3"/>
        <w:tabs>
          <w:tab w:val="right" w:leader="dot" w:pos="8900"/>
        </w:tabs>
        <w:rPr>
          <w:del w:id="678" w:author="Ryan Beck" w:date="2023-04-11T16:32:00Z"/>
          <w:rFonts w:asciiTheme="minorHAnsi" w:eastAsiaTheme="minorEastAsia" w:hAnsiTheme="minorHAnsi" w:cstheme="minorBidi"/>
          <w:smallCaps w:val="0"/>
          <w:noProof/>
          <w:sz w:val="22"/>
          <w:szCs w:val="22"/>
        </w:rPr>
      </w:pPr>
      <w:del w:id="679" w:author="Ryan Beck" w:date="2023-04-11T16:32:00Z">
        <w:r w:rsidRPr="00A94498" w:rsidDel="00A94498">
          <w:rPr>
            <w:rPrChange w:id="680" w:author="Ryan Beck" w:date="2023-04-11T16:32:00Z">
              <w:rPr>
                <w:rStyle w:val="Hyperlink"/>
                <w:noProof/>
              </w:rPr>
            </w:rPrChange>
          </w:rPr>
          <w:delText>View Control Charts</w:delText>
        </w:r>
        <w:r w:rsidDel="00A94498">
          <w:rPr>
            <w:noProof/>
            <w:webHidden/>
          </w:rPr>
          <w:tab/>
        </w:r>
      </w:del>
      <w:del w:id="681" w:author="Ryan Beck" w:date="2023-04-11T16:30:00Z">
        <w:r w:rsidR="00B67E73" w:rsidDel="00A94498">
          <w:rPr>
            <w:noProof/>
            <w:webHidden/>
          </w:rPr>
          <w:delText>98</w:delText>
        </w:r>
      </w:del>
    </w:p>
    <w:p w14:paraId="6D6E9B74" w14:textId="5F867F8C" w:rsidR="003E2C20" w:rsidDel="00A94498" w:rsidRDefault="003E2C20">
      <w:pPr>
        <w:pStyle w:val="TOC3"/>
        <w:tabs>
          <w:tab w:val="right" w:leader="dot" w:pos="8900"/>
        </w:tabs>
        <w:rPr>
          <w:del w:id="682" w:author="Ryan Beck" w:date="2023-04-11T16:32:00Z"/>
          <w:rFonts w:asciiTheme="minorHAnsi" w:eastAsiaTheme="minorEastAsia" w:hAnsiTheme="minorHAnsi" w:cstheme="minorBidi"/>
          <w:smallCaps w:val="0"/>
          <w:noProof/>
          <w:sz w:val="22"/>
          <w:szCs w:val="22"/>
        </w:rPr>
      </w:pPr>
      <w:del w:id="683" w:author="Ryan Beck" w:date="2023-04-11T16:32:00Z">
        <w:r w:rsidRPr="00A94498" w:rsidDel="00A94498">
          <w:rPr>
            <w:rPrChange w:id="684" w:author="Ryan Beck" w:date="2023-04-11T16:32:00Z">
              <w:rPr>
                <w:rStyle w:val="Hyperlink"/>
                <w:noProof/>
              </w:rPr>
            </w:rPrChange>
          </w:rPr>
          <w:delText>Viewing Chart Data</w:delText>
        </w:r>
        <w:r w:rsidDel="00A94498">
          <w:rPr>
            <w:noProof/>
            <w:webHidden/>
          </w:rPr>
          <w:tab/>
        </w:r>
      </w:del>
      <w:del w:id="685" w:author="Ryan Beck" w:date="2023-04-11T16:30:00Z">
        <w:r w:rsidR="00B67E73" w:rsidDel="00A94498">
          <w:rPr>
            <w:noProof/>
            <w:webHidden/>
          </w:rPr>
          <w:delText>99</w:delText>
        </w:r>
      </w:del>
    </w:p>
    <w:p w14:paraId="474EA396" w14:textId="45D80DF4" w:rsidR="003E2C20" w:rsidDel="00A94498" w:rsidRDefault="003E2C20">
      <w:pPr>
        <w:pStyle w:val="TOC3"/>
        <w:tabs>
          <w:tab w:val="right" w:leader="dot" w:pos="8900"/>
        </w:tabs>
        <w:rPr>
          <w:del w:id="686" w:author="Ryan Beck" w:date="2023-04-11T16:32:00Z"/>
          <w:rFonts w:asciiTheme="minorHAnsi" w:eastAsiaTheme="minorEastAsia" w:hAnsiTheme="minorHAnsi" w:cstheme="minorBidi"/>
          <w:smallCaps w:val="0"/>
          <w:noProof/>
          <w:sz w:val="22"/>
          <w:szCs w:val="22"/>
        </w:rPr>
      </w:pPr>
      <w:del w:id="687" w:author="Ryan Beck" w:date="2023-04-11T16:32:00Z">
        <w:r w:rsidRPr="00A94498" w:rsidDel="00A94498">
          <w:rPr>
            <w:rPrChange w:id="688" w:author="Ryan Beck" w:date="2023-04-11T16:32:00Z">
              <w:rPr>
                <w:rStyle w:val="Hyperlink"/>
                <w:noProof/>
              </w:rPr>
            </w:rPrChange>
          </w:rPr>
          <w:delText>History Mode Chart Options Menu</w:delText>
        </w:r>
        <w:r w:rsidDel="00A94498">
          <w:rPr>
            <w:noProof/>
            <w:webHidden/>
          </w:rPr>
          <w:tab/>
        </w:r>
      </w:del>
      <w:del w:id="689" w:author="Ryan Beck" w:date="2023-04-11T16:30:00Z">
        <w:r w:rsidR="00B67E73" w:rsidDel="00A94498">
          <w:rPr>
            <w:noProof/>
            <w:webHidden/>
          </w:rPr>
          <w:delText>99</w:delText>
        </w:r>
      </w:del>
    </w:p>
    <w:p w14:paraId="2EE685F0" w14:textId="0C9C194B" w:rsidR="003E2C20" w:rsidDel="00A94498" w:rsidRDefault="003E2C20">
      <w:pPr>
        <w:pStyle w:val="TOC1"/>
        <w:tabs>
          <w:tab w:val="right" w:leader="dot" w:pos="8900"/>
        </w:tabs>
        <w:rPr>
          <w:del w:id="690" w:author="Ryan Beck" w:date="2023-04-11T16:32:00Z"/>
          <w:rFonts w:asciiTheme="minorHAnsi" w:eastAsiaTheme="minorEastAsia" w:hAnsiTheme="minorHAnsi" w:cstheme="minorBidi"/>
          <w:b w:val="0"/>
          <w:caps w:val="0"/>
          <w:noProof/>
          <w:sz w:val="22"/>
          <w:szCs w:val="22"/>
        </w:rPr>
      </w:pPr>
      <w:del w:id="691" w:author="Ryan Beck" w:date="2023-04-11T16:32:00Z">
        <w:r w:rsidRPr="00A94498" w:rsidDel="00A94498">
          <w:rPr>
            <w:rPrChange w:id="692" w:author="Ryan Beck" w:date="2023-04-11T16:32:00Z">
              <w:rPr>
                <w:rStyle w:val="Hyperlink"/>
                <w:noProof/>
              </w:rPr>
            </w:rPrChange>
          </w:rPr>
          <w:delText>Using Live Data Output</w:delText>
        </w:r>
        <w:r w:rsidDel="00A94498">
          <w:rPr>
            <w:noProof/>
            <w:webHidden/>
          </w:rPr>
          <w:tab/>
        </w:r>
      </w:del>
      <w:del w:id="693" w:author="Ryan Beck" w:date="2023-04-11T16:30:00Z">
        <w:r w:rsidR="00B67E73" w:rsidDel="00A94498">
          <w:rPr>
            <w:noProof/>
            <w:webHidden/>
          </w:rPr>
          <w:delText>100</w:delText>
        </w:r>
      </w:del>
    </w:p>
    <w:p w14:paraId="5CAD16DC" w14:textId="5B8308F1" w:rsidR="003E2C20" w:rsidDel="00A94498" w:rsidRDefault="003E2C20">
      <w:pPr>
        <w:pStyle w:val="TOC2"/>
        <w:tabs>
          <w:tab w:val="right" w:leader="dot" w:pos="8900"/>
        </w:tabs>
        <w:rPr>
          <w:del w:id="694" w:author="Ryan Beck" w:date="2023-04-11T16:32:00Z"/>
          <w:rFonts w:asciiTheme="minorHAnsi" w:eastAsiaTheme="minorEastAsia" w:hAnsiTheme="minorHAnsi" w:cstheme="minorBidi"/>
          <w:smallCaps w:val="0"/>
          <w:noProof/>
          <w:sz w:val="22"/>
          <w:szCs w:val="22"/>
        </w:rPr>
      </w:pPr>
      <w:del w:id="695" w:author="Ryan Beck" w:date="2023-04-11T16:32:00Z">
        <w:r w:rsidRPr="00A94498" w:rsidDel="00A94498">
          <w:rPr>
            <w:rPrChange w:id="696" w:author="Ryan Beck" w:date="2023-04-11T16:32:00Z">
              <w:rPr>
                <w:rStyle w:val="Hyperlink"/>
                <w:noProof/>
              </w:rPr>
            </w:rPrChange>
          </w:rPr>
          <w:delText>LDO Formats</w:delText>
        </w:r>
        <w:r w:rsidDel="00A94498">
          <w:rPr>
            <w:noProof/>
            <w:webHidden/>
          </w:rPr>
          <w:tab/>
        </w:r>
      </w:del>
      <w:del w:id="697" w:author="Ryan Beck" w:date="2023-04-11T16:30:00Z">
        <w:r w:rsidR="00B67E73" w:rsidDel="00A94498">
          <w:rPr>
            <w:noProof/>
            <w:webHidden/>
          </w:rPr>
          <w:delText>101</w:delText>
        </w:r>
      </w:del>
    </w:p>
    <w:p w14:paraId="7752EB7B" w14:textId="4CFAF651" w:rsidR="003E2C20" w:rsidDel="00A94498" w:rsidRDefault="003E2C20">
      <w:pPr>
        <w:pStyle w:val="TOC2"/>
        <w:tabs>
          <w:tab w:val="right" w:leader="dot" w:pos="8900"/>
        </w:tabs>
        <w:rPr>
          <w:del w:id="698" w:author="Ryan Beck" w:date="2023-04-11T16:32:00Z"/>
          <w:rFonts w:asciiTheme="minorHAnsi" w:eastAsiaTheme="minorEastAsia" w:hAnsiTheme="minorHAnsi" w:cstheme="minorBidi"/>
          <w:smallCaps w:val="0"/>
          <w:noProof/>
          <w:sz w:val="22"/>
          <w:szCs w:val="22"/>
        </w:rPr>
      </w:pPr>
      <w:del w:id="699" w:author="Ryan Beck" w:date="2023-04-11T16:32:00Z">
        <w:r w:rsidRPr="00A94498" w:rsidDel="00A94498">
          <w:rPr>
            <w:rPrChange w:id="700" w:author="Ryan Beck" w:date="2023-04-11T16:32:00Z">
              <w:rPr>
                <w:rStyle w:val="Hyperlink"/>
                <w:noProof/>
              </w:rPr>
            </w:rPrChange>
          </w:rPr>
          <w:delText>Details Of Output Files</w:delText>
        </w:r>
        <w:r w:rsidDel="00A94498">
          <w:rPr>
            <w:noProof/>
            <w:webHidden/>
          </w:rPr>
          <w:tab/>
        </w:r>
      </w:del>
      <w:del w:id="701" w:author="Ryan Beck" w:date="2023-04-11T16:30:00Z">
        <w:r w:rsidR="00B67E73" w:rsidDel="00A94498">
          <w:rPr>
            <w:noProof/>
            <w:webHidden/>
          </w:rPr>
          <w:delText>101</w:delText>
        </w:r>
      </w:del>
    </w:p>
    <w:p w14:paraId="4320CDA9" w14:textId="52C8696D" w:rsidR="003E2C20" w:rsidDel="00A94498" w:rsidRDefault="003E2C20">
      <w:pPr>
        <w:pStyle w:val="TOC3"/>
        <w:tabs>
          <w:tab w:val="right" w:leader="dot" w:pos="8900"/>
        </w:tabs>
        <w:rPr>
          <w:del w:id="702" w:author="Ryan Beck" w:date="2023-04-11T16:32:00Z"/>
          <w:rFonts w:asciiTheme="minorHAnsi" w:eastAsiaTheme="minorEastAsia" w:hAnsiTheme="minorHAnsi" w:cstheme="minorBidi"/>
          <w:smallCaps w:val="0"/>
          <w:noProof/>
          <w:sz w:val="22"/>
          <w:szCs w:val="22"/>
        </w:rPr>
      </w:pPr>
      <w:del w:id="703" w:author="Ryan Beck" w:date="2023-04-11T16:32:00Z">
        <w:r w:rsidRPr="00A94498" w:rsidDel="00A94498">
          <w:rPr>
            <w:rPrChange w:id="704" w:author="Ryan Beck" w:date="2023-04-11T16:32:00Z">
              <w:rPr>
                <w:rStyle w:val="Hyperlink"/>
                <w:noProof/>
              </w:rPr>
            </w:rPrChange>
          </w:rPr>
          <w:lastRenderedPageBreak/>
          <w:delText>LDO Standard TSV And CSV For WordPad</w:delText>
        </w:r>
        <w:r w:rsidDel="00A94498">
          <w:rPr>
            <w:noProof/>
            <w:webHidden/>
          </w:rPr>
          <w:tab/>
        </w:r>
      </w:del>
      <w:del w:id="705" w:author="Ryan Beck" w:date="2023-04-11T16:30:00Z">
        <w:r w:rsidR="00B67E73" w:rsidDel="00A94498">
          <w:rPr>
            <w:noProof/>
            <w:webHidden/>
          </w:rPr>
          <w:delText>101</w:delText>
        </w:r>
      </w:del>
    </w:p>
    <w:p w14:paraId="5C7EAF86" w14:textId="6D8158EE" w:rsidR="003E2C20" w:rsidDel="00A94498" w:rsidRDefault="003E2C20">
      <w:pPr>
        <w:pStyle w:val="TOC3"/>
        <w:tabs>
          <w:tab w:val="right" w:leader="dot" w:pos="8900"/>
        </w:tabs>
        <w:rPr>
          <w:del w:id="706" w:author="Ryan Beck" w:date="2023-04-11T16:32:00Z"/>
          <w:rFonts w:asciiTheme="minorHAnsi" w:eastAsiaTheme="minorEastAsia" w:hAnsiTheme="minorHAnsi" w:cstheme="minorBidi"/>
          <w:smallCaps w:val="0"/>
          <w:noProof/>
          <w:sz w:val="22"/>
          <w:szCs w:val="22"/>
        </w:rPr>
      </w:pPr>
      <w:del w:id="707" w:author="Ryan Beck" w:date="2023-04-11T16:32:00Z">
        <w:r w:rsidRPr="00A94498" w:rsidDel="00A94498">
          <w:rPr>
            <w:rPrChange w:id="708" w:author="Ryan Beck" w:date="2023-04-11T16:32:00Z">
              <w:rPr>
                <w:rStyle w:val="Hyperlink"/>
                <w:noProof/>
              </w:rPr>
            </w:rPrChange>
          </w:rPr>
          <w:delText>LDO Standard TSV And CSV For Excel</w:delText>
        </w:r>
        <w:r w:rsidDel="00A94498">
          <w:rPr>
            <w:noProof/>
            <w:webHidden/>
          </w:rPr>
          <w:tab/>
        </w:r>
      </w:del>
      <w:del w:id="709" w:author="Ryan Beck" w:date="2023-04-11T16:30:00Z">
        <w:r w:rsidR="00B67E73" w:rsidDel="00A94498">
          <w:rPr>
            <w:noProof/>
            <w:webHidden/>
          </w:rPr>
          <w:delText>101</w:delText>
        </w:r>
      </w:del>
    </w:p>
    <w:p w14:paraId="03208D70" w14:textId="163D969A" w:rsidR="003E2C20" w:rsidDel="00A94498" w:rsidRDefault="003E2C20">
      <w:pPr>
        <w:pStyle w:val="TOC3"/>
        <w:tabs>
          <w:tab w:val="right" w:leader="dot" w:pos="8900"/>
        </w:tabs>
        <w:rPr>
          <w:del w:id="710" w:author="Ryan Beck" w:date="2023-04-11T16:32:00Z"/>
          <w:rFonts w:asciiTheme="minorHAnsi" w:eastAsiaTheme="minorEastAsia" w:hAnsiTheme="minorHAnsi" w:cstheme="minorBidi"/>
          <w:smallCaps w:val="0"/>
          <w:noProof/>
          <w:sz w:val="22"/>
          <w:szCs w:val="22"/>
        </w:rPr>
      </w:pPr>
      <w:del w:id="711" w:author="Ryan Beck" w:date="2023-04-11T16:32:00Z">
        <w:r w:rsidRPr="00A94498" w:rsidDel="00A94498">
          <w:rPr>
            <w:rPrChange w:id="712" w:author="Ryan Beck" w:date="2023-04-11T16:32:00Z">
              <w:rPr>
                <w:rStyle w:val="Hyperlink"/>
                <w:noProof/>
              </w:rPr>
            </w:rPrChange>
          </w:rPr>
          <w:delText>LDO 1 Board 1 File (Txt Output)</w:delText>
        </w:r>
        <w:r w:rsidDel="00A94498">
          <w:rPr>
            <w:noProof/>
            <w:webHidden/>
          </w:rPr>
          <w:tab/>
        </w:r>
      </w:del>
      <w:del w:id="713" w:author="Ryan Beck" w:date="2023-04-11T16:30:00Z">
        <w:r w:rsidR="00B67E73" w:rsidDel="00A94498">
          <w:rPr>
            <w:noProof/>
            <w:webHidden/>
          </w:rPr>
          <w:delText>101</w:delText>
        </w:r>
      </w:del>
    </w:p>
    <w:p w14:paraId="12DEA86E" w14:textId="53C75A66" w:rsidR="003E2C20" w:rsidDel="00A94498" w:rsidRDefault="003E2C20">
      <w:pPr>
        <w:pStyle w:val="TOC3"/>
        <w:tabs>
          <w:tab w:val="right" w:leader="dot" w:pos="8900"/>
        </w:tabs>
        <w:rPr>
          <w:del w:id="714" w:author="Ryan Beck" w:date="2023-04-11T16:32:00Z"/>
          <w:rFonts w:asciiTheme="minorHAnsi" w:eastAsiaTheme="minorEastAsia" w:hAnsiTheme="minorHAnsi" w:cstheme="minorBidi"/>
          <w:smallCaps w:val="0"/>
          <w:noProof/>
          <w:sz w:val="22"/>
          <w:szCs w:val="22"/>
        </w:rPr>
      </w:pPr>
      <w:del w:id="715" w:author="Ryan Beck" w:date="2023-04-11T16:32:00Z">
        <w:r w:rsidRPr="00A94498" w:rsidDel="00A94498">
          <w:rPr>
            <w:rPrChange w:id="716" w:author="Ryan Beck" w:date="2023-04-11T16:32:00Z">
              <w:rPr>
                <w:rStyle w:val="Hyperlink"/>
                <w:noProof/>
              </w:rPr>
            </w:rPrChange>
          </w:rPr>
          <w:delText>LDO XML (1 Board 1 File)</w:delText>
        </w:r>
        <w:r w:rsidDel="00A94498">
          <w:rPr>
            <w:noProof/>
            <w:webHidden/>
          </w:rPr>
          <w:tab/>
        </w:r>
      </w:del>
      <w:del w:id="717" w:author="Ryan Beck" w:date="2023-04-11T16:30:00Z">
        <w:r w:rsidR="00B67E73" w:rsidDel="00A94498">
          <w:rPr>
            <w:noProof/>
            <w:webHidden/>
          </w:rPr>
          <w:delText>101</w:delText>
        </w:r>
      </w:del>
    </w:p>
    <w:p w14:paraId="02F033EC" w14:textId="21E3EDB2" w:rsidR="003E2C20" w:rsidDel="00A94498" w:rsidRDefault="003E2C20">
      <w:pPr>
        <w:pStyle w:val="TOC3"/>
        <w:tabs>
          <w:tab w:val="right" w:leader="dot" w:pos="8900"/>
        </w:tabs>
        <w:rPr>
          <w:del w:id="718" w:author="Ryan Beck" w:date="2023-04-11T16:32:00Z"/>
          <w:rFonts w:asciiTheme="minorHAnsi" w:eastAsiaTheme="minorEastAsia" w:hAnsiTheme="minorHAnsi" w:cstheme="minorBidi"/>
          <w:smallCaps w:val="0"/>
          <w:noProof/>
          <w:sz w:val="22"/>
          <w:szCs w:val="22"/>
        </w:rPr>
      </w:pPr>
      <w:del w:id="719" w:author="Ryan Beck" w:date="2023-04-11T16:32:00Z">
        <w:r w:rsidRPr="00A94498" w:rsidDel="00A94498">
          <w:rPr>
            <w:rPrChange w:id="720" w:author="Ryan Beck" w:date="2023-04-11T16:32:00Z">
              <w:rPr>
                <w:rStyle w:val="Hyperlink"/>
                <w:noProof/>
              </w:rPr>
            </w:rPrChange>
          </w:rPr>
          <w:delText>LDO 1 Board 1 File (CSV format)</w:delText>
        </w:r>
        <w:r w:rsidDel="00A94498">
          <w:rPr>
            <w:noProof/>
            <w:webHidden/>
          </w:rPr>
          <w:tab/>
        </w:r>
      </w:del>
      <w:del w:id="721" w:author="Ryan Beck" w:date="2023-04-11T16:30:00Z">
        <w:r w:rsidR="00B67E73" w:rsidDel="00A94498">
          <w:rPr>
            <w:noProof/>
            <w:webHidden/>
          </w:rPr>
          <w:delText>102</w:delText>
        </w:r>
      </w:del>
    </w:p>
    <w:p w14:paraId="54049271" w14:textId="40229C0F" w:rsidR="003E2C20" w:rsidRPr="00A94498" w:rsidDel="00A94498" w:rsidRDefault="003E2C20">
      <w:pPr>
        <w:pStyle w:val="TOC3"/>
        <w:tabs>
          <w:tab w:val="right" w:leader="dot" w:pos="8900"/>
        </w:tabs>
        <w:rPr>
          <w:del w:id="722" w:author="Ryan Beck" w:date="2023-04-11T16:32:00Z"/>
          <w:rFonts w:asciiTheme="minorHAnsi" w:eastAsiaTheme="minorEastAsia" w:hAnsiTheme="minorHAnsi" w:cstheme="minorBidi"/>
          <w:smallCaps w:val="0"/>
          <w:noProof/>
          <w:sz w:val="22"/>
          <w:szCs w:val="22"/>
        </w:rPr>
      </w:pPr>
      <w:del w:id="723" w:author="Ryan Beck" w:date="2023-04-11T16:32:00Z">
        <w:r w:rsidRPr="00A94498" w:rsidDel="00A94498">
          <w:rPr>
            <w:rPrChange w:id="724" w:author="Ryan Beck" w:date="2023-04-11T16:32:00Z">
              <w:rPr>
                <w:rStyle w:val="Hyperlink"/>
                <w:b/>
                <w:bCs/>
                <w:noProof/>
              </w:rPr>
            </w:rPrChange>
          </w:rPr>
          <w:delText>One board per file – TXT - Alternate</w:delText>
        </w:r>
        <w:r w:rsidRPr="00A94498" w:rsidDel="00A94498">
          <w:rPr>
            <w:noProof/>
            <w:webHidden/>
          </w:rPr>
          <w:tab/>
        </w:r>
      </w:del>
      <w:del w:id="725" w:author="Ryan Beck" w:date="2023-04-11T16:30:00Z">
        <w:r w:rsidR="00B67E73" w:rsidRPr="00A94498" w:rsidDel="00A94498">
          <w:rPr>
            <w:noProof/>
            <w:webHidden/>
          </w:rPr>
          <w:delText>102</w:delText>
        </w:r>
      </w:del>
    </w:p>
    <w:p w14:paraId="4E72CB40" w14:textId="0AC9AF7D" w:rsidR="003E2C20" w:rsidDel="00A94498" w:rsidRDefault="003E2C20">
      <w:pPr>
        <w:pStyle w:val="TOC3"/>
        <w:tabs>
          <w:tab w:val="right" w:leader="dot" w:pos="8900"/>
        </w:tabs>
        <w:rPr>
          <w:del w:id="726" w:author="Ryan Beck" w:date="2023-04-11T16:32:00Z"/>
          <w:rFonts w:asciiTheme="minorHAnsi" w:eastAsiaTheme="minorEastAsia" w:hAnsiTheme="minorHAnsi" w:cstheme="minorBidi"/>
          <w:smallCaps w:val="0"/>
          <w:noProof/>
          <w:sz w:val="22"/>
          <w:szCs w:val="22"/>
        </w:rPr>
      </w:pPr>
      <w:del w:id="727" w:author="Ryan Beck" w:date="2023-04-11T16:32:00Z">
        <w:r w:rsidRPr="00A94498" w:rsidDel="00A94498">
          <w:rPr>
            <w:rPrChange w:id="728" w:author="Ryan Beck" w:date="2023-04-11T16:32:00Z">
              <w:rPr>
                <w:rStyle w:val="Hyperlink"/>
                <w:b/>
                <w:bCs/>
                <w:noProof/>
              </w:rPr>
            </w:rPrChange>
          </w:rPr>
          <w:delText>One board per file – TXT - Custom</w:delText>
        </w:r>
        <w:r w:rsidRPr="00A94498" w:rsidDel="00A94498">
          <w:rPr>
            <w:noProof/>
            <w:webHidden/>
          </w:rPr>
          <w:tab/>
        </w:r>
      </w:del>
      <w:del w:id="729" w:author="Ryan Beck" w:date="2023-04-11T16:30:00Z">
        <w:r w:rsidR="00B67E73" w:rsidRPr="00A94498" w:rsidDel="00A94498">
          <w:rPr>
            <w:noProof/>
            <w:webHidden/>
          </w:rPr>
          <w:delText>102</w:delText>
        </w:r>
      </w:del>
    </w:p>
    <w:p w14:paraId="24EC2AB2" w14:textId="765DFF2F" w:rsidR="003E2C20" w:rsidDel="00A94498" w:rsidRDefault="003E2C20">
      <w:pPr>
        <w:pStyle w:val="TOC2"/>
        <w:tabs>
          <w:tab w:val="right" w:leader="dot" w:pos="8900"/>
        </w:tabs>
        <w:rPr>
          <w:del w:id="730" w:author="Ryan Beck" w:date="2023-04-11T16:32:00Z"/>
          <w:rFonts w:asciiTheme="minorHAnsi" w:eastAsiaTheme="minorEastAsia" w:hAnsiTheme="minorHAnsi" w:cstheme="minorBidi"/>
          <w:smallCaps w:val="0"/>
          <w:noProof/>
          <w:sz w:val="22"/>
          <w:szCs w:val="22"/>
        </w:rPr>
      </w:pPr>
      <w:del w:id="731" w:author="Ryan Beck" w:date="2023-04-11T16:32:00Z">
        <w:r w:rsidRPr="00A94498" w:rsidDel="00A94498">
          <w:rPr>
            <w:rPrChange w:id="732" w:author="Ryan Beck" w:date="2023-04-11T16:32:00Z">
              <w:rPr>
                <w:rStyle w:val="Hyperlink"/>
                <w:noProof/>
              </w:rPr>
            </w:rPrChange>
          </w:rPr>
          <w:delText>Configure LDO</w:delText>
        </w:r>
        <w:r w:rsidDel="00A94498">
          <w:rPr>
            <w:noProof/>
            <w:webHidden/>
          </w:rPr>
          <w:tab/>
        </w:r>
      </w:del>
      <w:del w:id="733" w:author="Ryan Beck" w:date="2023-04-11T16:30:00Z">
        <w:r w:rsidR="00B67E73" w:rsidDel="00A94498">
          <w:rPr>
            <w:noProof/>
            <w:webHidden/>
          </w:rPr>
          <w:delText>102</w:delText>
        </w:r>
      </w:del>
    </w:p>
    <w:p w14:paraId="132EBD58" w14:textId="0F13B7CC" w:rsidR="003E2C20" w:rsidDel="00A94498" w:rsidRDefault="003E2C20">
      <w:pPr>
        <w:pStyle w:val="TOC3"/>
        <w:tabs>
          <w:tab w:val="right" w:leader="dot" w:pos="8900"/>
        </w:tabs>
        <w:rPr>
          <w:del w:id="734" w:author="Ryan Beck" w:date="2023-04-11T16:32:00Z"/>
          <w:rFonts w:asciiTheme="minorHAnsi" w:eastAsiaTheme="minorEastAsia" w:hAnsiTheme="minorHAnsi" w:cstheme="minorBidi"/>
          <w:smallCaps w:val="0"/>
          <w:noProof/>
          <w:sz w:val="22"/>
          <w:szCs w:val="22"/>
        </w:rPr>
      </w:pPr>
      <w:del w:id="735" w:author="Ryan Beck" w:date="2023-04-11T16:32:00Z">
        <w:r w:rsidRPr="00A94498" w:rsidDel="00A94498">
          <w:rPr>
            <w:rPrChange w:id="736" w:author="Ryan Beck" w:date="2023-04-11T16:32:00Z">
              <w:rPr>
                <w:rStyle w:val="Hyperlink"/>
                <w:noProof/>
              </w:rPr>
            </w:rPrChange>
          </w:rPr>
          <w:delText>Delete Accumulated LDO Files</w:delText>
        </w:r>
        <w:r w:rsidDel="00A94498">
          <w:rPr>
            <w:noProof/>
            <w:webHidden/>
          </w:rPr>
          <w:tab/>
        </w:r>
      </w:del>
      <w:del w:id="737" w:author="Ryan Beck" w:date="2023-04-11T16:30:00Z">
        <w:r w:rsidR="00B67E73" w:rsidDel="00A94498">
          <w:rPr>
            <w:noProof/>
            <w:webHidden/>
          </w:rPr>
          <w:delText>103</w:delText>
        </w:r>
      </w:del>
    </w:p>
    <w:p w14:paraId="032281CF" w14:textId="027EBB32" w:rsidR="003E2C20" w:rsidDel="00A94498" w:rsidRDefault="003E2C20">
      <w:pPr>
        <w:pStyle w:val="TOC1"/>
        <w:tabs>
          <w:tab w:val="right" w:leader="dot" w:pos="8900"/>
        </w:tabs>
        <w:rPr>
          <w:del w:id="738" w:author="Ryan Beck" w:date="2023-04-11T16:32:00Z"/>
          <w:rFonts w:asciiTheme="minorHAnsi" w:eastAsiaTheme="minorEastAsia" w:hAnsiTheme="minorHAnsi" w:cstheme="minorBidi"/>
          <w:b w:val="0"/>
          <w:caps w:val="0"/>
          <w:noProof/>
          <w:sz w:val="22"/>
          <w:szCs w:val="22"/>
        </w:rPr>
      </w:pPr>
      <w:del w:id="739" w:author="Ryan Beck" w:date="2023-04-11T16:32:00Z">
        <w:r w:rsidRPr="00A94498" w:rsidDel="00A94498">
          <w:rPr>
            <w:rPrChange w:id="740" w:author="Ryan Beck" w:date="2023-04-11T16:32:00Z">
              <w:rPr>
                <w:rStyle w:val="Hyperlink"/>
                <w:noProof/>
              </w:rPr>
            </w:rPrChange>
          </w:rPr>
          <w:delText>Centralized Process Window Control</w:delText>
        </w:r>
        <w:r w:rsidDel="00A94498">
          <w:rPr>
            <w:noProof/>
            <w:webHidden/>
          </w:rPr>
          <w:tab/>
        </w:r>
      </w:del>
      <w:del w:id="741" w:author="Ryan Beck" w:date="2023-04-11T16:30:00Z">
        <w:r w:rsidR="00B67E73" w:rsidDel="00A94498">
          <w:rPr>
            <w:noProof/>
            <w:webHidden/>
          </w:rPr>
          <w:delText>104</w:delText>
        </w:r>
      </w:del>
    </w:p>
    <w:p w14:paraId="5DDA9573" w14:textId="52E0157A" w:rsidR="003E2C20" w:rsidDel="00A94498" w:rsidRDefault="003E2C20">
      <w:pPr>
        <w:pStyle w:val="TOC2"/>
        <w:tabs>
          <w:tab w:val="right" w:leader="dot" w:pos="8900"/>
        </w:tabs>
        <w:rPr>
          <w:del w:id="742" w:author="Ryan Beck" w:date="2023-04-11T16:32:00Z"/>
          <w:rFonts w:asciiTheme="minorHAnsi" w:eastAsiaTheme="minorEastAsia" w:hAnsiTheme="minorHAnsi" w:cstheme="minorBidi"/>
          <w:smallCaps w:val="0"/>
          <w:noProof/>
          <w:sz w:val="22"/>
          <w:szCs w:val="22"/>
        </w:rPr>
      </w:pPr>
      <w:del w:id="743" w:author="Ryan Beck" w:date="2023-04-11T16:32:00Z">
        <w:r w:rsidRPr="00A94498" w:rsidDel="00A94498">
          <w:rPr>
            <w:rPrChange w:id="744" w:author="Ryan Beck" w:date="2023-04-11T16:32:00Z">
              <w:rPr>
                <w:rStyle w:val="Hyperlink"/>
                <w:noProof/>
              </w:rPr>
            </w:rPrChange>
          </w:rPr>
          <w:delText>KIC File Administrator</w:delText>
        </w:r>
        <w:r w:rsidDel="00A94498">
          <w:rPr>
            <w:noProof/>
            <w:webHidden/>
          </w:rPr>
          <w:tab/>
        </w:r>
      </w:del>
      <w:del w:id="745" w:author="Ryan Beck" w:date="2023-04-11T16:30:00Z">
        <w:r w:rsidR="00B67E73" w:rsidDel="00A94498">
          <w:rPr>
            <w:noProof/>
            <w:webHidden/>
          </w:rPr>
          <w:delText>104</w:delText>
        </w:r>
      </w:del>
    </w:p>
    <w:p w14:paraId="25A43FE9" w14:textId="79A4B885" w:rsidR="003E2C20" w:rsidDel="00A94498" w:rsidRDefault="003E2C20">
      <w:pPr>
        <w:pStyle w:val="TOC2"/>
        <w:tabs>
          <w:tab w:val="right" w:leader="dot" w:pos="8900"/>
        </w:tabs>
        <w:rPr>
          <w:del w:id="746" w:author="Ryan Beck" w:date="2023-04-11T16:32:00Z"/>
          <w:rFonts w:asciiTheme="minorHAnsi" w:eastAsiaTheme="minorEastAsia" w:hAnsiTheme="minorHAnsi" w:cstheme="minorBidi"/>
          <w:smallCaps w:val="0"/>
          <w:noProof/>
          <w:sz w:val="22"/>
          <w:szCs w:val="22"/>
        </w:rPr>
      </w:pPr>
      <w:del w:id="747" w:author="Ryan Beck" w:date="2023-04-11T16:32:00Z">
        <w:r w:rsidRPr="00A94498" w:rsidDel="00A94498">
          <w:rPr>
            <w:rPrChange w:id="748" w:author="Ryan Beck" w:date="2023-04-11T16:32:00Z">
              <w:rPr>
                <w:rStyle w:val="Hyperlink"/>
                <w:noProof/>
              </w:rPr>
            </w:rPrChange>
          </w:rPr>
          <w:delText>Configuration of software</w:delText>
        </w:r>
        <w:r w:rsidDel="00A94498">
          <w:rPr>
            <w:noProof/>
            <w:webHidden/>
          </w:rPr>
          <w:tab/>
        </w:r>
      </w:del>
      <w:del w:id="749" w:author="Ryan Beck" w:date="2023-04-11T16:30:00Z">
        <w:r w:rsidR="00B67E73" w:rsidDel="00A94498">
          <w:rPr>
            <w:noProof/>
            <w:webHidden/>
          </w:rPr>
          <w:delText>107</w:delText>
        </w:r>
      </w:del>
    </w:p>
    <w:p w14:paraId="2934A40A" w14:textId="3F47B6EF" w:rsidR="003E2C20" w:rsidDel="00A94498" w:rsidRDefault="003E2C20">
      <w:pPr>
        <w:pStyle w:val="TOC2"/>
        <w:tabs>
          <w:tab w:val="right" w:leader="dot" w:pos="8900"/>
        </w:tabs>
        <w:rPr>
          <w:del w:id="750" w:author="Ryan Beck" w:date="2023-04-11T16:32:00Z"/>
          <w:rFonts w:asciiTheme="minorHAnsi" w:eastAsiaTheme="minorEastAsia" w:hAnsiTheme="minorHAnsi" w:cstheme="minorBidi"/>
          <w:smallCaps w:val="0"/>
          <w:noProof/>
          <w:sz w:val="22"/>
          <w:szCs w:val="22"/>
        </w:rPr>
      </w:pPr>
      <w:del w:id="751" w:author="Ryan Beck" w:date="2023-04-11T16:32:00Z">
        <w:r w:rsidRPr="00A94498" w:rsidDel="00A94498">
          <w:rPr>
            <w:rPrChange w:id="752" w:author="Ryan Beck" w:date="2023-04-11T16:32:00Z">
              <w:rPr>
                <w:rStyle w:val="Hyperlink"/>
                <w:noProof/>
              </w:rPr>
            </w:rPrChange>
          </w:rPr>
          <w:delText>Operation of software</w:delText>
        </w:r>
        <w:r w:rsidDel="00A94498">
          <w:rPr>
            <w:noProof/>
            <w:webHidden/>
          </w:rPr>
          <w:tab/>
        </w:r>
      </w:del>
      <w:del w:id="753" w:author="Ryan Beck" w:date="2023-04-11T16:30:00Z">
        <w:r w:rsidR="00B67E73" w:rsidDel="00A94498">
          <w:rPr>
            <w:noProof/>
            <w:webHidden/>
          </w:rPr>
          <w:delText>108</w:delText>
        </w:r>
      </w:del>
    </w:p>
    <w:p w14:paraId="6385D7AA" w14:textId="3D41C8F7" w:rsidR="003E2C20" w:rsidDel="00A94498" w:rsidRDefault="003E2C20">
      <w:pPr>
        <w:pStyle w:val="TOC1"/>
        <w:tabs>
          <w:tab w:val="right" w:leader="dot" w:pos="8900"/>
        </w:tabs>
        <w:rPr>
          <w:del w:id="754" w:author="Ryan Beck" w:date="2023-04-11T16:32:00Z"/>
          <w:rFonts w:asciiTheme="minorHAnsi" w:eastAsiaTheme="minorEastAsia" w:hAnsiTheme="minorHAnsi" w:cstheme="minorBidi"/>
          <w:b w:val="0"/>
          <w:caps w:val="0"/>
          <w:noProof/>
          <w:sz w:val="22"/>
          <w:szCs w:val="22"/>
        </w:rPr>
      </w:pPr>
      <w:del w:id="755" w:author="Ryan Beck" w:date="2023-04-11T16:32:00Z">
        <w:r w:rsidRPr="00A94498" w:rsidDel="00A94498">
          <w:rPr>
            <w:rPrChange w:id="756" w:author="Ryan Beck" w:date="2023-04-11T16:32:00Z">
              <w:rPr>
                <w:rStyle w:val="Hyperlink"/>
                <w:noProof/>
              </w:rPr>
            </w:rPrChange>
          </w:rPr>
          <w:delText>Hardware Options</w:delText>
        </w:r>
        <w:r w:rsidDel="00A94498">
          <w:rPr>
            <w:noProof/>
            <w:webHidden/>
          </w:rPr>
          <w:tab/>
        </w:r>
      </w:del>
      <w:del w:id="757" w:author="Ryan Beck" w:date="2023-04-11T16:30:00Z">
        <w:r w:rsidR="00B67E73" w:rsidDel="00A94498">
          <w:rPr>
            <w:noProof/>
            <w:webHidden/>
          </w:rPr>
          <w:delText>109</w:delText>
        </w:r>
      </w:del>
    </w:p>
    <w:p w14:paraId="20AF9244" w14:textId="1FC772EA" w:rsidR="003E2C20" w:rsidDel="00A94498" w:rsidRDefault="003E2C20">
      <w:pPr>
        <w:pStyle w:val="TOC2"/>
        <w:tabs>
          <w:tab w:val="right" w:leader="dot" w:pos="8900"/>
        </w:tabs>
        <w:rPr>
          <w:del w:id="758" w:author="Ryan Beck" w:date="2023-04-11T16:32:00Z"/>
          <w:rFonts w:asciiTheme="minorHAnsi" w:eastAsiaTheme="minorEastAsia" w:hAnsiTheme="minorHAnsi" w:cstheme="minorBidi"/>
          <w:smallCaps w:val="0"/>
          <w:noProof/>
          <w:sz w:val="22"/>
          <w:szCs w:val="22"/>
        </w:rPr>
      </w:pPr>
      <w:del w:id="759" w:author="Ryan Beck" w:date="2023-04-11T16:32:00Z">
        <w:r w:rsidRPr="00A94498" w:rsidDel="00A94498">
          <w:rPr>
            <w:rPrChange w:id="760" w:author="Ryan Beck" w:date="2023-04-11T16:32:00Z">
              <w:rPr>
                <w:rStyle w:val="Hyperlink"/>
                <w:noProof/>
              </w:rPr>
            </w:rPrChange>
          </w:rPr>
          <w:delText>Alarm Relay</w:delText>
        </w:r>
        <w:r w:rsidDel="00A94498">
          <w:rPr>
            <w:noProof/>
            <w:webHidden/>
          </w:rPr>
          <w:tab/>
        </w:r>
      </w:del>
      <w:del w:id="761" w:author="Ryan Beck" w:date="2023-04-11T16:30:00Z">
        <w:r w:rsidR="00B67E73" w:rsidDel="00A94498">
          <w:rPr>
            <w:noProof/>
            <w:webHidden/>
          </w:rPr>
          <w:delText>109</w:delText>
        </w:r>
      </w:del>
    </w:p>
    <w:p w14:paraId="27C29B15" w14:textId="419043EA" w:rsidR="003E2C20" w:rsidRPr="003E2C20" w:rsidDel="00A94498" w:rsidRDefault="003E2C20">
      <w:pPr>
        <w:pStyle w:val="TOC2"/>
        <w:tabs>
          <w:tab w:val="right" w:leader="dot" w:pos="8900"/>
        </w:tabs>
        <w:rPr>
          <w:del w:id="762" w:author="Ryan Beck" w:date="2023-04-11T16:32:00Z"/>
          <w:rFonts w:asciiTheme="minorHAnsi" w:eastAsiaTheme="minorEastAsia" w:hAnsiTheme="minorHAnsi" w:cstheme="minorBidi"/>
          <w:smallCaps w:val="0"/>
          <w:noProof/>
          <w:sz w:val="22"/>
          <w:szCs w:val="22"/>
        </w:rPr>
      </w:pPr>
      <w:del w:id="763" w:author="Ryan Beck" w:date="2023-04-11T16:32:00Z">
        <w:r w:rsidRPr="00A94498" w:rsidDel="00A94498">
          <w:rPr>
            <w:rPrChange w:id="764" w:author="Ryan Beck" w:date="2023-04-11T16:32:00Z">
              <w:rPr>
                <w:rStyle w:val="Hyperlink"/>
                <w:noProof/>
              </w:rPr>
            </w:rPrChange>
          </w:rPr>
          <w:delText>Light Tower</w:delText>
        </w:r>
        <w:r w:rsidDel="00A94498">
          <w:rPr>
            <w:noProof/>
            <w:webHidden/>
          </w:rPr>
          <w:tab/>
        </w:r>
      </w:del>
      <w:del w:id="765" w:author="Ryan Beck" w:date="2023-04-11T16:30:00Z">
        <w:r w:rsidR="00B67E73" w:rsidDel="00A94498">
          <w:rPr>
            <w:noProof/>
            <w:webHidden/>
          </w:rPr>
          <w:delText>109</w:delText>
        </w:r>
      </w:del>
    </w:p>
    <w:p w14:paraId="2EBD8EDC" w14:textId="5570B2E4" w:rsidR="000B7B96" w:rsidRDefault="002C32B4">
      <w:pPr>
        <w:rPr>
          <w:rFonts w:ascii="Arial" w:hAnsi="Arial"/>
        </w:rPr>
      </w:pPr>
      <w:r>
        <w:rPr>
          <w:rFonts w:ascii="Arial" w:hAnsi="Arial"/>
        </w:rPr>
        <w:fldChar w:fldCharType="end"/>
      </w:r>
    </w:p>
    <w:p w14:paraId="23CF3BBC" w14:textId="77777777" w:rsidR="00BD208B" w:rsidRDefault="00BD208B">
      <w:pPr>
        <w:rPr>
          <w:ins w:id="766" w:author="Ryan Beck" w:date="2023-04-10T14:36:00Z"/>
          <w:b/>
          <w:sz w:val="44"/>
          <w:szCs w:val="44"/>
        </w:rPr>
      </w:pPr>
      <w:ins w:id="767" w:author="Ryan Beck" w:date="2023-04-10T14:36:00Z">
        <w:r>
          <w:rPr>
            <w:b/>
            <w:sz w:val="44"/>
            <w:szCs w:val="44"/>
          </w:rPr>
          <w:br w:type="page"/>
        </w:r>
      </w:ins>
    </w:p>
    <w:p w14:paraId="15C40710" w14:textId="55331591" w:rsidR="007E12D5" w:rsidDel="00A94498" w:rsidRDefault="007E12D5" w:rsidP="00856963">
      <w:pPr>
        <w:jc w:val="center"/>
        <w:rPr>
          <w:del w:id="768" w:author="Ryan Beck" w:date="2023-04-11T16:30:00Z"/>
          <w:b/>
          <w:sz w:val="44"/>
          <w:szCs w:val="44"/>
        </w:rPr>
      </w:pPr>
      <w:r>
        <w:rPr>
          <w:b/>
          <w:sz w:val="44"/>
          <w:szCs w:val="44"/>
        </w:rPr>
        <w:lastRenderedPageBreak/>
        <w:t>Appendices</w:t>
      </w:r>
    </w:p>
    <w:p w14:paraId="45D87B91" w14:textId="15035894" w:rsidR="003E2C20" w:rsidRDefault="007E12D5">
      <w:pPr>
        <w:jc w:val="center"/>
        <w:rPr>
          <w:rFonts w:asciiTheme="minorHAnsi" w:eastAsiaTheme="minorEastAsia" w:hAnsiTheme="minorHAnsi" w:cstheme="minorBidi"/>
          <w:noProof/>
          <w:sz w:val="22"/>
          <w:szCs w:val="22"/>
        </w:rPr>
        <w:pPrChange w:id="769" w:author="Ryan Beck" w:date="2023-04-11T16:30:00Z">
          <w:pPr>
            <w:pStyle w:val="TOC1"/>
            <w:tabs>
              <w:tab w:val="right" w:leader="dot" w:pos="8900"/>
            </w:tabs>
          </w:pPr>
        </w:pPrChange>
      </w:pPr>
      <w:r>
        <w:rPr>
          <w:rFonts w:ascii="Arial" w:hAnsi="Arial"/>
          <w:b/>
          <w:caps/>
        </w:rPr>
        <w:fldChar w:fldCharType="begin"/>
      </w:r>
      <w:r>
        <w:instrText xml:space="preserve"> TOC \o "1-3" \h \z \u </w:instrText>
      </w:r>
      <w:r>
        <w:rPr>
          <w:rFonts w:ascii="Arial" w:hAnsi="Arial"/>
          <w:b/>
          <w:caps/>
        </w:rPr>
        <w:fldChar w:fldCharType="separate"/>
      </w:r>
    </w:p>
    <w:p w14:paraId="2A86E711" w14:textId="464D0D48" w:rsidR="003E2C20" w:rsidRDefault="003E2C20">
      <w:pPr>
        <w:pStyle w:val="TOC2"/>
        <w:tabs>
          <w:tab w:val="right" w:leader="dot" w:pos="8900"/>
        </w:tabs>
        <w:rPr>
          <w:rFonts w:asciiTheme="minorHAnsi" w:eastAsiaTheme="minorEastAsia" w:hAnsiTheme="minorHAnsi" w:cstheme="minorBidi"/>
          <w:smallCaps w:val="0"/>
          <w:noProof/>
          <w:sz w:val="22"/>
          <w:szCs w:val="22"/>
        </w:rPr>
      </w:pPr>
    </w:p>
    <w:p w14:paraId="145B3705" w14:textId="2DC8EB40" w:rsidR="003E2C20" w:rsidRDefault="00423E82">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"_Toc86831761"</w:instrText>
      </w:r>
      <w:r>
        <w:rPr>
          <w:noProof/>
        </w:rPr>
      </w:r>
      <w:r>
        <w:rPr>
          <w:noProof/>
        </w:rPr>
        <w:fldChar w:fldCharType="separate"/>
      </w:r>
      <w:r w:rsidR="003E2C20" w:rsidRPr="006C5865">
        <w:rPr>
          <w:rStyle w:val="Hyperlink"/>
          <w:noProof/>
        </w:rPr>
        <w:t>Appendix A: The Process Window Index</w:t>
      </w:r>
      <w:r w:rsidR="003E2C20">
        <w:rPr>
          <w:noProof/>
          <w:webHidden/>
        </w:rPr>
        <w:tab/>
      </w:r>
      <w:r w:rsidR="003E2C20">
        <w:rPr>
          <w:noProof/>
          <w:webHidden/>
        </w:rPr>
        <w:fldChar w:fldCharType="begin"/>
      </w:r>
      <w:r w:rsidR="003E2C20">
        <w:rPr>
          <w:noProof/>
          <w:webHidden/>
        </w:rPr>
        <w:instrText xml:space="preserve"> PAGEREF _Toc86831761 \h </w:instrText>
      </w:r>
      <w:r w:rsidR="003E2C20">
        <w:rPr>
          <w:noProof/>
          <w:webHidden/>
        </w:rPr>
      </w:r>
      <w:r w:rsidR="003E2C20">
        <w:rPr>
          <w:noProof/>
          <w:webHidden/>
        </w:rPr>
        <w:fldChar w:fldCharType="separate"/>
      </w:r>
      <w:ins w:id="770" w:author="Ryan Beck" w:date="2023-04-11T16:30:00Z">
        <w:r w:rsidR="00A94498">
          <w:rPr>
            <w:noProof/>
            <w:webHidden/>
          </w:rPr>
          <w:t>116</w:t>
        </w:r>
      </w:ins>
      <w:del w:id="771" w:author="Ryan Beck" w:date="2023-04-11T16:30:00Z">
        <w:r w:rsidR="00B67E73" w:rsidDel="00A94498">
          <w:rPr>
            <w:noProof/>
            <w:webHidden/>
          </w:rPr>
          <w:delText>110</w:delText>
        </w:r>
      </w:del>
      <w:r w:rsidR="003E2C20">
        <w:rPr>
          <w:noProof/>
          <w:webHidden/>
        </w:rPr>
        <w:fldChar w:fldCharType="end"/>
      </w:r>
      <w:r>
        <w:rPr>
          <w:noProof/>
        </w:rPr>
        <w:fldChar w:fldCharType="end"/>
      </w:r>
    </w:p>
    <w:p w14:paraId="0A5A6501" w14:textId="0C9EE9F0"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"_Toc86831762"</w:instrText>
      </w:r>
      <w:r>
        <w:rPr>
          <w:noProof/>
        </w:rPr>
      </w:r>
      <w:r>
        <w:rPr>
          <w:noProof/>
        </w:rPr>
        <w:fldChar w:fldCharType="separate"/>
      </w:r>
      <w:r w:rsidR="003E2C20" w:rsidRPr="006C5865">
        <w:rPr>
          <w:rStyle w:val="Hyperlink"/>
          <w:noProof/>
        </w:rPr>
        <w:t>The Problem</w:t>
      </w:r>
      <w:r w:rsidR="003E2C20">
        <w:rPr>
          <w:noProof/>
          <w:webHidden/>
        </w:rPr>
        <w:tab/>
      </w:r>
      <w:r w:rsidR="003E2C20">
        <w:rPr>
          <w:noProof/>
          <w:webHidden/>
        </w:rPr>
        <w:fldChar w:fldCharType="begin"/>
      </w:r>
      <w:r w:rsidR="003E2C20">
        <w:rPr>
          <w:noProof/>
          <w:webHidden/>
        </w:rPr>
        <w:instrText xml:space="preserve"> PAGEREF _Toc86831762 \h </w:instrText>
      </w:r>
      <w:r w:rsidR="003E2C20">
        <w:rPr>
          <w:noProof/>
          <w:webHidden/>
        </w:rPr>
      </w:r>
      <w:r w:rsidR="003E2C20">
        <w:rPr>
          <w:noProof/>
          <w:webHidden/>
        </w:rPr>
        <w:fldChar w:fldCharType="separate"/>
      </w:r>
      <w:ins w:id="772" w:author="Ryan Beck" w:date="2023-04-11T16:30:00Z">
        <w:r w:rsidR="00A94498">
          <w:rPr>
            <w:noProof/>
            <w:webHidden/>
          </w:rPr>
          <w:t>116</w:t>
        </w:r>
      </w:ins>
      <w:del w:id="773" w:author="Ryan Beck" w:date="2023-04-11T16:30:00Z">
        <w:r w:rsidR="00B67E73" w:rsidDel="00A94498">
          <w:rPr>
            <w:noProof/>
            <w:webHidden/>
          </w:rPr>
          <w:delText>110</w:delText>
        </w:r>
      </w:del>
      <w:r w:rsidR="003E2C20">
        <w:rPr>
          <w:noProof/>
          <w:webHidden/>
        </w:rPr>
        <w:fldChar w:fldCharType="end"/>
      </w:r>
      <w:r>
        <w:rPr>
          <w:noProof/>
        </w:rPr>
        <w:fldChar w:fldCharType="end"/>
      </w:r>
    </w:p>
    <w:p w14:paraId="48E194F4" w14:textId="6F607E4C"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"_Toc86831763"</w:instrText>
      </w:r>
      <w:r>
        <w:rPr>
          <w:noProof/>
        </w:rPr>
      </w:r>
      <w:r>
        <w:rPr>
          <w:noProof/>
        </w:rPr>
        <w:fldChar w:fldCharType="separate"/>
      </w:r>
      <w:r w:rsidR="003E2C20" w:rsidRPr="006C5865">
        <w:rPr>
          <w:rStyle w:val="Hyperlink"/>
          <w:noProof/>
        </w:rPr>
        <w:t>Defining the Process Window Index</w:t>
      </w:r>
      <w:r w:rsidR="003E2C20">
        <w:rPr>
          <w:noProof/>
          <w:webHidden/>
        </w:rPr>
        <w:tab/>
      </w:r>
      <w:r w:rsidR="003E2C20">
        <w:rPr>
          <w:noProof/>
          <w:webHidden/>
        </w:rPr>
        <w:fldChar w:fldCharType="begin"/>
      </w:r>
      <w:r w:rsidR="003E2C20">
        <w:rPr>
          <w:noProof/>
          <w:webHidden/>
        </w:rPr>
        <w:instrText xml:space="preserve"> PAGEREF _Toc86831763 \h </w:instrText>
      </w:r>
      <w:r w:rsidR="003E2C20">
        <w:rPr>
          <w:noProof/>
          <w:webHidden/>
        </w:rPr>
      </w:r>
      <w:r w:rsidR="003E2C20">
        <w:rPr>
          <w:noProof/>
          <w:webHidden/>
        </w:rPr>
        <w:fldChar w:fldCharType="separate"/>
      </w:r>
      <w:ins w:id="774" w:author="Ryan Beck" w:date="2023-04-11T16:30:00Z">
        <w:r w:rsidR="00A94498">
          <w:rPr>
            <w:noProof/>
            <w:webHidden/>
          </w:rPr>
          <w:t>116</w:t>
        </w:r>
      </w:ins>
      <w:del w:id="775" w:author="Ryan Beck" w:date="2023-04-11T16:30:00Z">
        <w:r w:rsidR="00B67E73" w:rsidDel="00A94498">
          <w:rPr>
            <w:noProof/>
            <w:webHidden/>
          </w:rPr>
          <w:delText>110</w:delText>
        </w:r>
      </w:del>
      <w:r w:rsidR="003E2C20">
        <w:rPr>
          <w:noProof/>
          <w:webHidden/>
        </w:rPr>
        <w:fldChar w:fldCharType="end"/>
      </w:r>
      <w:r>
        <w:rPr>
          <w:noProof/>
        </w:rPr>
        <w:fldChar w:fldCharType="end"/>
      </w:r>
    </w:p>
    <w:p w14:paraId="111C3A52" w14:textId="0037EAC4"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"_Toc86831764"</w:instrText>
      </w:r>
      <w:r>
        <w:rPr>
          <w:noProof/>
        </w:rPr>
      </w:r>
      <w:r>
        <w:rPr>
          <w:noProof/>
        </w:rPr>
        <w:fldChar w:fldCharType="separate"/>
      </w:r>
      <w:r w:rsidR="003E2C20" w:rsidRPr="006C5865">
        <w:rPr>
          <w:rStyle w:val="Hyperlink"/>
          <w:noProof/>
        </w:rPr>
        <w:t>Calculating the PWI</w:t>
      </w:r>
      <w:r w:rsidR="003E2C20">
        <w:rPr>
          <w:noProof/>
          <w:webHidden/>
        </w:rPr>
        <w:tab/>
      </w:r>
      <w:r w:rsidR="003E2C20">
        <w:rPr>
          <w:noProof/>
          <w:webHidden/>
        </w:rPr>
        <w:fldChar w:fldCharType="begin"/>
      </w:r>
      <w:r w:rsidR="003E2C20">
        <w:rPr>
          <w:noProof/>
          <w:webHidden/>
        </w:rPr>
        <w:instrText xml:space="preserve"> PAGEREF _Toc86831764 \h </w:instrText>
      </w:r>
      <w:r w:rsidR="003E2C20">
        <w:rPr>
          <w:noProof/>
          <w:webHidden/>
        </w:rPr>
      </w:r>
      <w:r w:rsidR="003E2C20">
        <w:rPr>
          <w:noProof/>
          <w:webHidden/>
        </w:rPr>
        <w:fldChar w:fldCharType="separate"/>
      </w:r>
      <w:ins w:id="776" w:author="Ryan Beck" w:date="2023-04-11T16:30:00Z">
        <w:r w:rsidR="00A94498">
          <w:rPr>
            <w:noProof/>
            <w:webHidden/>
          </w:rPr>
          <w:t>117</w:t>
        </w:r>
      </w:ins>
      <w:del w:id="777" w:author="Ryan Beck" w:date="2023-04-11T16:30:00Z">
        <w:r w:rsidR="00B67E73" w:rsidDel="00A94498">
          <w:rPr>
            <w:noProof/>
            <w:webHidden/>
          </w:rPr>
          <w:delText>111</w:delText>
        </w:r>
      </w:del>
      <w:r w:rsidR="003E2C20">
        <w:rPr>
          <w:noProof/>
          <w:webHidden/>
        </w:rPr>
        <w:fldChar w:fldCharType="end"/>
      </w:r>
      <w:r>
        <w:rPr>
          <w:noProof/>
        </w:rPr>
        <w:fldChar w:fldCharType="end"/>
      </w:r>
    </w:p>
    <w:p w14:paraId="02F621ED" w14:textId="1011116F"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"_Toc86831765"</w:instrText>
      </w:r>
      <w:r>
        <w:rPr>
          <w:noProof/>
        </w:rPr>
      </w:r>
      <w:r>
        <w:rPr>
          <w:noProof/>
        </w:rPr>
        <w:fldChar w:fldCharType="separate"/>
      </w:r>
      <w:r w:rsidR="003E2C20" w:rsidRPr="006C5865">
        <w:rPr>
          <w:rStyle w:val="Hyperlink"/>
          <w:noProof/>
        </w:rPr>
        <w:t>Benefits of Ranking Thermal Profile Performance</w:t>
      </w:r>
      <w:r w:rsidR="003E2C20">
        <w:rPr>
          <w:noProof/>
          <w:webHidden/>
        </w:rPr>
        <w:tab/>
      </w:r>
      <w:r w:rsidR="003E2C20">
        <w:rPr>
          <w:noProof/>
          <w:webHidden/>
        </w:rPr>
        <w:fldChar w:fldCharType="begin"/>
      </w:r>
      <w:r w:rsidR="003E2C20">
        <w:rPr>
          <w:noProof/>
          <w:webHidden/>
        </w:rPr>
        <w:instrText xml:space="preserve"> PAGEREF _Toc86831765 \h </w:instrText>
      </w:r>
      <w:r w:rsidR="003E2C20">
        <w:rPr>
          <w:noProof/>
          <w:webHidden/>
        </w:rPr>
      </w:r>
      <w:r w:rsidR="003E2C20">
        <w:rPr>
          <w:noProof/>
          <w:webHidden/>
        </w:rPr>
        <w:fldChar w:fldCharType="separate"/>
      </w:r>
      <w:ins w:id="778" w:author="Ryan Beck" w:date="2023-04-11T16:30:00Z">
        <w:r w:rsidR="00A94498">
          <w:rPr>
            <w:noProof/>
            <w:webHidden/>
          </w:rPr>
          <w:t>118</w:t>
        </w:r>
      </w:ins>
      <w:del w:id="779" w:author="Ryan Beck" w:date="2023-04-11T16:30:00Z">
        <w:r w:rsidR="00B67E73" w:rsidDel="00A94498">
          <w:rPr>
            <w:noProof/>
            <w:webHidden/>
          </w:rPr>
          <w:delText>112</w:delText>
        </w:r>
      </w:del>
      <w:r w:rsidR="003E2C20">
        <w:rPr>
          <w:noProof/>
          <w:webHidden/>
        </w:rPr>
        <w:fldChar w:fldCharType="end"/>
      </w:r>
      <w:r>
        <w:rPr>
          <w:noProof/>
        </w:rPr>
        <w:fldChar w:fldCharType="end"/>
      </w:r>
    </w:p>
    <w:p w14:paraId="3780352C" w14:textId="03732CAD"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"_Toc86831766"</w:instrText>
      </w:r>
      <w:r>
        <w:rPr>
          <w:noProof/>
        </w:rPr>
      </w:r>
      <w:r>
        <w:rPr>
          <w:noProof/>
        </w:rPr>
        <w:fldChar w:fldCharType="separate"/>
      </w:r>
      <w:r w:rsidR="003E2C20" w:rsidRPr="006C5865">
        <w:rPr>
          <w:rStyle w:val="Hyperlink"/>
          <w:noProof/>
        </w:rPr>
        <w:t>Conclusion</w:t>
      </w:r>
      <w:r w:rsidR="003E2C20">
        <w:rPr>
          <w:noProof/>
          <w:webHidden/>
        </w:rPr>
        <w:tab/>
      </w:r>
      <w:r w:rsidR="003E2C20">
        <w:rPr>
          <w:noProof/>
          <w:webHidden/>
        </w:rPr>
        <w:fldChar w:fldCharType="begin"/>
      </w:r>
      <w:r w:rsidR="003E2C20">
        <w:rPr>
          <w:noProof/>
          <w:webHidden/>
        </w:rPr>
        <w:instrText xml:space="preserve"> PAGEREF _Toc86831766 \h </w:instrText>
      </w:r>
      <w:r w:rsidR="003E2C20">
        <w:rPr>
          <w:noProof/>
          <w:webHidden/>
        </w:rPr>
      </w:r>
      <w:r w:rsidR="003E2C20">
        <w:rPr>
          <w:noProof/>
          <w:webHidden/>
        </w:rPr>
        <w:fldChar w:fldCharType="separate"/>
      </w:r>
      <w:ins w:id="780" w:author="Ryan Beck" w:date="2023-04-11T16:30:00Z">
        <w:r w:rsidR="00A94498">
          <w:rPr>
            <w:noProof/>
            <w:webHidden/>
          </w:rPr>
          <w:t>118</w:t>
        </w:r>
      </w:ins>
      <w:del w:id="781" w:author="Ryan Beck" w:date="2023-04-11T16:30:00Z">
        <w:r w:rsidR="00B67E73" w:rsidDel="00A94498">
          <w:rPr>
            <w:noProof/>
            <w:webHidden/>
          </w:rPr>
          <w:delText>112</w:delText>
        </w:r>
      </w:del>
      <w:r w:rsidR="003E2C20">
        <w:rPr>
          <w:noProof/>
          <w:webHidden/>
        </w:rPr>
        <w:fldChar w:fldCharType="end"/>
      </w:r>
      <w:r>
        <w:rPr>
          <w:noProof/>
        </w:rPr>
        <w:fldChar w:fldCharType="end"/>
      </w:r>
    </w:p>
    <w:p w14:paraId="4C84BC0B" w14:textId="4768CEBC" w:rsidR="003E2C20" w:rsidRDefault="00423E82">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"_Toc86831767"</w:instrText>
      </w:r>
      <w:r>
        <w:rPr>
          <w:noProof/>
        </w:rPr>
      </w:r>
      <w:r>
        <w:rPr>
          <w:noProof/>
        </w:rPr>
        <w:fldChar w:fldCharType="separate"/>
      </w:r>
      <w:r w:rsidR="003E2C20" w:rsidRPr="006C5865">
        <w:rPr>
          <w:rStyle w:val="Hyperlink"/>
          <w:noProof/>
        </w:rPr>
        <w:t>Appendix B: Recalculating Zone Delta Limits From Navigator/Auto-Focus Predictions</w:t>
      </w:r>
      <w:r w:rsidR="003E2C20">
        <w:rPr>
          <w:noProof/>
          <w:webHidden/>
        </w:rPr>
        <w:tab/>
      </w:r>
      <w:r w:rsidR="003E2C20">
        <w:rPr>
          <w:noProof/>
          <w:webHidden/>
        </w:rPr>
        <w:fldChar w:fldCharType="begin"/>
      </w:r>
      <w:r w:rsidR="003E2C20">
        <w:rPr>
          <w:noProof/>
          <w:webHidden/>
        </w:rPr>
        <w:instrText xml:space="preserve"> PAGEREF _Toc86831767 \h </w:instrText>
      </w:r>
      <w:r w:rsidR="003E2C20">
        <w:rPr>
          <w:noProof/>
          <w:webHidden/>
        </w:rPr>
      </w:r>
      <w:r w:rsidR="003E2C20">
        <w:rPr>
          <w:noProof/>
          <w:webHidden/>
        </w:rPr>
        <w:fldChar w:fldCharType="separate"/>
      </w:r>
      <w:ins w:id="782" w:author="Ryan Beck" w:date="2023-04-11T16:30:00Z">
        <w:r w:rsidR="00A94498">
          <w:rPr>
            <w:noProof/>
            <w:webHidden/>
          </w:rPr>
          <w:t>119</w:t>
        </w:r>
      </w:ins>
      <w:del w:id="783" w:author="Ryan Beck" w:date="2023-04-11T16:30:00Z">
        <w:r w:rsidR="00B67E73" w:rsidDel="00A94498">
          <w:rPr>
            <w:noProof/>
            <w:webHidden/>
          </w:rPr>
          <w:delText>113</w:delText>
        </w:r>
      </w:del>
      <w:r w:rsidR="003E2C20">
        <w:rPr>
          <w:noProof/>
          <w:webHidden/>
        </w:rPr>
        <w:fldChar w:fldCharType="end"/>
      </w:r>
      <w:r>
        <w:rPr>
          <w:noProof/>
        </w:rPr>
        <w:fldChar w:fldCharType="end"/>
      </w:r>
    </w:p>
    <w:p w14:paraId="1B2EC16C" w14:textId="43A53A2F"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"_Toc86831768"</w:instrText>
      </w:r>
      <w:r>
        <w:rPr>
          <w:noProof/>
        </w:rPr>
      </w:r>
      <w:r>
        <w:rPr>
          <w:noProof/>
        </w:rPr>
        <w:fldChar w:fldCharType="separate"/>
      </w:r>
      <w:r w:rsidR="003E2C20" w:rsidRPr="006C5865">
        <w:rPr>
          <w:rStyle w:val="Hyperlink"/>
          <w:noProof/>
        </w:rPr>
        <w:t>For Stand-Alone Software Installations</w:t>
      </w:r>
      <w:r w:rsidR="003E2C20">
        <w:rPr>
          <w:noProof/>
          <w:webHidden/>
        </w:rPr>
        <w:tab/>
      </w:r>
      <w:r w:rsidR="003E2C20">
        <w:rPr>
          <w:noProof/>
          <w:webHidden/>
        </w:rPr>
        <w:fldChar w:fldCharType="begin"/>
      </w:r>
      <w:r w:rsidR="003E2C20">
        <w:rPr>
          <w:noProof/>
          <w:webHidden/>
        </w:rPr>
        <w:instrText xml:space="preserve"> PAGEREF _Toc86831768 \h </w:instrText>
      </w:r>
      <w:r w:rsidR="003E2C20">
        <w:rPr>
          <w:noProof/>
          <w:webHidden/>
        </w:rPr>
      </w:r>
      <w:r w:rsidR="003E2C20">
        <w:rPr>
          <w:noProof/>
          <w:webHidden/>
        </w:rPr>
        <w:fldChar w:fldCharType="separate"/>
      </w:r>
      <w:ins w:id="784" w:author="Ryan Beck" w:date="2023-04-11T16:30:00Z">
        <w:r w:rsidR="00A94498">
          <w:rPr>
            <w:noProof/>
            <w:webHidden/>
          </w:rPr>
          <w:t>119</w:t>
        </w:r>
      </w:ins>
      <w:del w:id="785" w:author="Ryan Beck" w:date="2023-04-11T16:30:00Z">
        <w:r w:rsidR="00B67E73" w:rsidDel="00A94498">
          <w:rPr>
            <w:noProof/>
            <w:webHidden/>
          </w:rPr>
          <w:delText>113</w:delText>
        </w:r>
      </w:del>
      <w:r w:rsidR="003E2C20">
        <w:rPr>
          <w:noProof/>
          <w:webHidden/>
        </w:rPr>
        <w:fldChar w:fldCharType="end"/>
      </w:r>
      <w:r>
        <w:rPr>
          <w:noProof/>
        </w:rPr>
        <w:fldChar w:fldCharType="end"/>
      </w:r>
    </w:p>
    <w:p w14:paraId="6BBF1463" w14:textId="0BD409B3"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"_Toc86831769"</w:instrText>
      </w:r>
      <w:r>
        <w:rPr>
          <w:noProof/>
        </w:rPr>
      </w:r>
      <w:r>
        <w:rPr>
          <w:noProof/>
        </w:rPr>
        <w:fldChar w:fldCharType="separate"/>
      </w:r>
      <w:r w:rsidR="003E2C20" w:rsidRPr="006C5865">
        <w:rPr>
          <w:rStyle w:val="Hyperlink"/>
          <w:noProof/>
        </w:rPr>
        <w:t>For Oven Controller Software Installations</w:t>
      </w:r>
      <w:r w:rsidR="003E2C20">
        <w:rPr>
          <w:noProof/>
          <w:webHidden/>
        </w:rPr>
        <w:tab/>
      </w:r>
      <w:r w:rsidR="003E2C20">
        <w:rPr>
          <w:noProof/>
          <w:webHidden/>
        </w:rPr>
        <w:fldChar w:fldCharType="begin"/>
      </w:r>
      <w:r w:rsidR="003E2C20">
        <w:rPr>
          <w:noProof/>
          <w:webHidden/>
        </w:rPr>
        <w:instrText xml:space="preserve"> PAGEREF _Toc86831769 \h </w:instrText>
      </w:r>
      <w:r w:rsidR="003E2C20">
        <w:rPr>
          <w:noProof/>
          <w:webHidden/>
        </w:rPr>
      </w:r>
      <w:r w:rsidR="003E2C20">
        <w:rPr>
          <w:noProof/>
          <w:webHidden/>
        </w:rPr>
        <w:fldChar w:fldCharType="separate"/>
      </w:r>
      <w:ins w:id="786" w:author="Ryan Beck" w:date="2023-04-11T16:30:00Z">
        <w:r w:rsidR="00A94498">
          <w:rPr>
            <w:noProof/>
            <w:webHidden/>
          </w:rPr>
          <w:t>121</w:t>
        </w:r>
      </w:ins>
      <w:del w:id="787" w:author="Ryan Beck" w:date="2023-04-11T16:30:00Z">
        <w:r w:rsidR="00B67E73" w:rsidDel="00A94498">
          <w:rPr>
            <w:noProof/>
            <w:webHidden/>
          </w:rPr>
          <w:delText>115</w:delText>
        </w:r>
      </w:del>
      <w:r w:rsidR="003E2C20">
        <w:rPr>
          <w:noProof/>
          <w:webHidden/>
        </w:rPr>
        <w:fldChar w:fldCharType="end"/>
      </w:r>
      <w:r>
        <w:rPr>
          <w:noProof/>
        </w:rPr>
        <w:fldChar w:fldCharType="end"/>
      </w:r>
    </w:p>
    <w:p w14:paraId="1C7E1719" w14:textId="3432C693" w:rsidR="003E2C20" w:rsidRDefault="00423E82">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"_Toc86831770"</w:instrText>
      </w:r>
      <w:r>
        <w:rPr>
          <w:noProof/>
        </w:rPr>
      </w:r>
      <w:r>
        <w:rPr>
          <w:noProof/>
        </w:rPr>
        <w:fldChar w:fldCharType="separate"/>
      </w:r>
      <w:r w:rsidR="003E2C20" w:rsidRPr="006C5865">
        <w:rPr>
          <w:rStyle w:val="Hyperlink"/>
          <w:noProof/>
        </w:rPr>
        <w:t>Appendix C: Configuration Program</w:t>
      </w:r>
      <w:r w:rsidR="003E2C20">
        <w:rPr>
          <w:noProof/>
          <w:webHidden/>
        </w:rPr>
        <w:tab/>
      </w:r>
      <w:r w:rsidR="003E2C20">
        <w:rPr>
          <w:noProof/>
          <w:webHidden/>
        </w:rPr>
        <w:fldChar w:fldCharType="begin"/>
      </w:r>
      <w:r w:rsidR="003E2C20">
        <w:rPr>
          <w:noProof/>
          <w:webHidden/>
        </w:rPr>
        <w:instrText xml:space="preserve"> PAGEREF _Toc86831770 \h </w:instrText>
      </w:r>
      <w:r w:rsidR="003E2C20">
        <w:rPr>
          <w:noProof/>
          <w:webHidden/>
        </w:rPr>
      </w:r>
      <w:r w:rsidR="003E2C20">
        <w:rPr>
          <w:noProof/>
          <w:webHidden/>
        </w:rPr>
        <w:fldChar w:fldCharType="separate"/>
      </w:r>
      <w:ins w:id="788" w:author="Ryan Beck" w:date="2023-04-11T16:30:00Z">
        <w:r w:rsidR="00A94498">
          <w:rPr>
            <w:noProof/>
            <w:webHidden/>
          </w:rPr>
          <w:t>123</w:t>
        </w:r>
      </w:ins>
      <w:del w:id="789" w:author="Ryan Beck" w:date="2023-04-11T16:30:00Z">
        <w:r w:rsidR="00B67E73" w:rsidDel="00A94498">
          <w:rPr>
            <w:noProof/>
            <w:webHidden/>
          </w:rPr>
          <w:delText>117</w:delText>
        </w:r>
      </w:del>
      <w:r w:rsidR="003E2C20">
        <w:rPr>
          <w:noProof/>
          <w:webHidden/>
        </w:rPr>
        <w:fldChar w:fldCharType="end"/>
      </w:r>
      <w:r>
        <w:rPr>
          <w:noProof/>
        </w:rPr>
        <w:fldChar w:fldCharType="end"/>
      </w:r>
    </w:p>
    <w:p w14:paraId="2C48DABF" w14:textId="5689839C"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"_Toc86831771"</w:instrText>
      </w:r>
      <w:r>
        <w:rPr>
          <w:noProof/>
        </w:rPr>
      </w:r>
      <w:r>
        <w:rPr>
          <w:noProof/>
        </w:rPr>
        <w:fldChar w:fldCharType="separate"/>
      </w:r>
      <w:r w:rsidR="003E2C20" w:rsidRPr="006C5865">
        <w:rPr>
          <w:rStyle w:val="Hyperlink"/>
          <w:noProof/>
        </w:rPr>
        <w:t>User Settings Tab</w:t>
      </w:r>
      <w:r w:rsidR="003E2C20">
        <w:rPr>
          <w:noProof/>
          <w:webHidden/>
        </w:rPr>
        <w:tab/>
      </w:r>
      <w:r w:rsidR="003E2C20">
        <w:rPr>
          <w:noProof/>
          <w:webHidden/>
        </w:rPr>
        <w:fldChar w:fldCharType="begin"/>
      </w:r>
      <w:r w:rsidR="003E2C20">
        <w:rPr>
          <w:noProof/>
          <w:webHidden/>
        </w:rPr>
        <w:instrText xml:space="preserve"> PAGEREF _Toc86831771 \h </w:instrText>
      </w:r>
      <w:r w:rsidR="003E2C20">
        <w:rPr>
          <w:noProof/>
          <w:webHidden/>
        </w:rPr>
      </w:r>
      <w:r w:rsidR="003E2C20">
        <w:rPr>
          <w:noProof/>
          <w:webHidden/>
        </w:rPr>
        <w:fldChar w:fldCharType="separate"/>
      </w:r>
      <w:ins w:id="790" w:author="Ryan Beck" w:date="2023-04-11T16:30:00Z">
        <w:r w:rsidR="00A94498">
          <w:rPr>
            <w:noProof/>
            <w:webHidden/>
          </w:rPr>
          <w:t>123</w:t>
        </w:r>
      </w:ins>
      <w:del w:id="791" w:author="Ryan Beck" w:date="2023-04-11T16:30:00Z">
        <w:r w:rsidR="00B67E73" w:rsidDel="00A94498">
          <w:rPr>
            <w:noProof/>
            <w:webHidden/>
          </w:rPr>
          <w:delText>117</w:delText>
        </w:r>
      </w:del>
      <w:r w:rsidR="003E2C20">
        <w:rPr>
          <w:noProof/>
          <w:webHidden/>
        </w:rPr>
        <w:fldChar w:fldCharType="end"/>
      </w:r>
      <w:r>
        <w:rPr>
          <w:noProof/>
        </w:rPr>
        <w:fldChar w:fldCharType="end"/>
      </w:r>
    </w:p>
    <w:p w14:paraId="01FCA1DD" w14:textId="09B89414" w:rsidR="003E2C20" w:rsidRDefault="00423E82">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"_Toc86831772"</w:instrText>
      </w:r>
      <w:r>
        <w:rPr>
          <w:noProof/>
        </w:rPr>
      </w:r>
      <w:r>
        <w:rPr>
          <w:noProof/>
        </w:rPr>
        <w:fldChar w:fldCharType="separate"/>
      </w:r>
      <w:r w:rsidR="003E2C20" w:rsidRPr="006C5865">
        <w:rPr>
          <w:rStyle w:val="Hyperlink"/>
          <w:noProof/>
        </w:rPr>
        <w:t>Use Baseline Profile Expiration</w:t>
      </w:r>
      <w:r w:rsidR="003E2C20">
        <w:rPr>
          <w:noProof/>
          <w:webHidden/>
        </w:rPr>
        <w:tab/>
      </w:r>
      <w:r w:rsidR="003E2C20">
        <w:rPr>
          <w:noProof/>
          <w:webHidden/>
        </w:rPr>
        <w:fldChar w:fldCharType="begin"/>
      </w:r>
      <w:r w:rsidR="003E2C20">
        <w:rPr>
          <w:noProof/>
          <w:webHidden/>
        </w:rPr>
        <w:instrText xml:space="preserve"> PAGEREF _Toc86831772 \h </w:instrText>
      </w:r>
      <w:r w:rsidR="003E2C20">
        <w:rPr>
          <w:noProof/>
          <w:webHidden/>
        </w:rPr>
      </w:r>
      <w:r w:rsidR="003E2C20">
        <w:rPr>
          <w:noProof/>
          <w:webHidden/>
        </w:rPr>
        <w:fldChar w:fldCharType="separate"/>
      </w:r>
      <w:ins w:id="792" w:author="Ryan Beck" w:date="2023-04-11T16:30:00Z">
        <w:r w:rsidR="00A94498">
          <w:rPr>
            <w:noProof/>
            <w:webHidden/>
          </w:rPr>
          <w:t>124</w:t>
        </w:r>
      </w:ins>
      <w:del w:id="793" w:author="Ryan Beck" w:date="2023-04-11T16:30:00Z">
        <w:r w:rsidR="00B67E73" w:rsidDel="00A94498">
          <w:rPr>
            <w:noProof/>
            <w:webHidden/>
          </w:rPr>
          <w:delText>118</w:delText>
        </w:r>
      </w:del>
      <w:r w:rsidR="003E2C20">
        <w:rPr>
          <w:noProof/>
          <w:webHidden/>
        </w:rPr>
        <w:fldChar w:fldCharType="end"/>
      </w:r>
      <w:r>
        <w:rPr>
          <w:noProof/>
        </w:rPr>
        <w:fldChar w:fldCharType="end"/>
      </w:r>
    </w:p>
    <w:p w14:paraId="53DA51E8" w14:textId="0C9FB229"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"_Toc86831773"</w:instrText>
      </w:r>
      <w:r>
        <w:rPr>
          <w:noProof/>
        </w:rPr>
      </w:r>
      <w:r>
        <w:rPr>
          <w:noProof/>
        </w:rPr>
        <w:fldChar w:fldCharType="separate"/>
      </w:r>
      <w:r w:rsidR="003E2C20" w:rsidRPr="006C5865">
        <w:rPr>
          <w:rStyle w:val="Hyperlink"/>
          <w:noProof/>
        </w:rPr>
        <w:t>Shifting Tab</w:t>
      </w:r>
      <w:r w:rsidR="003E2C20">
        <w:rPr>
          <w:noProof/>
          <w:webHidden/>
        </w:rPr>
        <w:tab/>
      </w:r>
      <w:r w:rsidR="003E2C20">
        <w:rPr>
          <w:noProof/>
          <w:webHidden/>
        </w:rPr>
        <w:fldChar w:fldCharType="begin"/>
      </w:r>
      <w:r w:rsidR="003E2C20">
        <w:rPr>
          <w:noProof/>
          <w:webHidden/>
        </w:rPr>
        <w:instrText xml:space="preserve"> PAGEREF _Toc86831773 \h </w:instrText>
      </w:r>
      <w:r w:rsidR="003E2C20">
        <w:rPr>
          <w:noProof/>
          <w:webHidden/>
        </w:rPr>
      </w:r>
      <w:r w:rsidR="003E2C20">
        <w:rPr>
          <w:noProof/>
          <w:webHidden/>
        </w:rPr>
        <w:fldChar w:fldCharType="separate"/>
      </w:r>
      <w:ins w:id="794" w:author="Ryan Beck" w:date="2023-04-11T16:30:00Z">
        <w:r w:rsidR="00A94498">
          <w:rPr>
            <w:noProof/>
            <w:webHidden/>
          </w:rPr>
          <w:t>125</w:t>
        </w:r>
      </w:ins>
      <w:del w:id="795" w:author="Ryan Beck" w:date="2023-04-11T16:30:00Z">
        <w:r w:rsidR="00B67E73" w:rsidDel="00A94498">
          <w:rPr>
            <w:noProof/>
            <w:webHidden/>
          </w:rPr>
          <w:delText>119</w:delText>
        </w:r>
      </w:del>
      <w:r w:rsidR="003E2C20">
        <w:rPr>
          <w:noProof/>
          <w:webHidden/>
        </w:rPr>
        <w:fldChar w:fldCharType="end"/>
      </w:r>
      <w:r>
        <w:rPr>
          <w:noProof/>
        </w:rPr>
        <w:fldChar w:fldCharType="end"/>
      </w:r>
    </w:p>
    <w:p w14:paraId="79851B14" w14:textId="010AB3FA"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"_Toc86831774"</w:instrText>
      </w:r>
      <w:r>
        <w:rPr>
          <w:noProof/>
        </w:rPr>
      </w:r>
      <w:r>
        <w:rPr>
          <w:noProof/>
        </w:rPr>
        <w:fldChar w:fldCharType="separate"/>
      </w:r>
      <w:r w:rsidR="003E2C20" w:rsidRPr="006C5865">
        <w:rPr>
          <w:rStyle w:val="Hyperlink"/>
          <w:noProof/>
        </w:rPr>
        <w:t>Decimal Tab</w:t>
      </w:r>
      <w:r w:rsidR="003E2C20">
        <w:rPr>
          <w:noProof/>
          <w:webHidden/>
        </w:rPr>
        <w:tab/>
      </w:r>
      <w:r w:rsidR="003E2C20">
        <w:rPr>
          <w:noProof/>
          <w:webHidden/>
        </w:rPr>
        <w:fldChar w:fldCharType="begin"/>
      </w:r>
      <w:r w:rsidR="003E2C20">
        <w:rPr>
          <w:noProof/>
          <w:webHidden/>
        </w:rPr>
        <w:instrText xml:space="preserve"> PAGEREF _Toc86831774 \h </w:instrText>
      </w:r>
      <w:r w:rsidR="003E2C20">
        <w:rPr>
          <w:noProof/>
          <w:webHidden/>
        </w:rPr>
      </w:r>
      <w:r w:rsidR="003E2C20">
        <w:rPr>
          <w:noProof/>
          <w:webHidden/>
        </w:rPr>
        <w:fldChar w:fldCharType="separate"/>
      </w:r>
      <w:ins w:id="796" w:author="Ryan Beck" w:date="2023-04-11T16:30:00Z">
        <w:r w:rsidR="00A94498">
          <w:rPr>
            <w:noProof/>
            <w:webHidden/>
          </w:rPr>
          <w:t>125</w:t>
        </w:r>
      </w:ins>
      <w:del w:id="797" w:author="Ryan Beck" w:date="2023-04-11T16:30:00Z">
        <w:r w:rsidR="00B67E73" w:rsidDel="00A94498">
          <w:rPr>
            <w:noProof/>
            <w:webHidden/>
          </w:rPr>
          <w:delText>119</w:delText>
        </w:r>
      </w:del>
      <w:r w:rsidR="003E2C20">
        <w:rPr>
          <w:noProof/>
          <w:webHidden/>
        </w:rPr>
        <w:fldChar w:fldCharType="end"/>
      </w:r>
      <w:r>
        <w:rPr>
          <w:noProof/>
        </w:rPr>
        <w:fldChar w:fldCharType="end"/>
      </w:r>
    </w:p>
    <w:p w14:paraId="026CD165" w14:textId="43F90180"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"_Toc86831775"</w:instrText>
      </w:r>
      <w:r>
        <w:rPr>
          <w:noProof/>
        </w:rPr>
      </w:r>
      <w:r>
        <w:rPr>
          <w:noProof/>
        </w:rPr>
        <w:fldChar w:fldCharType="separate"/>
      </w:r>
      <w:r w:rsidR="003E2C20" w:rsidRPr="006C5865">
        <w:rPr>
          <w:rStyle w:val="Hyperlink"/>
          <w:noProof/>
        </w:rPr>
        <w:t>Hardware Tab</w:t>
      </w:r>
      <w:r w:rsidR="003E2C20">
        <w:rPr>
          <w:noProof/>
          <w:webHidden/>
        </w:rPr>
        <w:tab/>
      </w:r>
      <w:r w:rsidR="003E2C20">
        <w:rPr>
          <w:noProof/>
          <w:webHidden/>
        </w:rPr>
        <w:fldChar w:fldCharType="begin"/>
      </w:r>
      <w:r w:rsidR="003E2C20">
        <w:rPr>
          <w:noProof/>
          <w:webHidden/>
        </w:rPr>
        <w:instrText xml:space="preserve"> PAGEREF _Toc86831775 \h </w:instrText>
      </w:r>
      <w:r w:rsidR="003E2C20">
        <w:rPr>
          <w:noProof/>
          <w:webHidden/>
        </w:rPr>
      </w:r>
      <w:r w:rsidR="003E2C20">
        <w:rPr>
          <w:noProof/>
          <w:webHidden/>
        </w:rPr>
        <w:fldChar w:fldCharType="separate"/>
      </w:r>
      <w:ins w:id="798" w:author="Ryan Beck" w:date="2023-04-11T16:30:00Z">
        <w:r w:rsidR="00A94498">
          <w:rPr>
            <w:noProof/>
            <w:webHidden/>
          </w:rPr>
          <w:t>125</w:t>
        </w:r>
      </w:ins>
      <w:del w:id="799" w:author="Ryan Beck" w:date="2023-04-11T16:30:00Z">
        <w:r w:rsidR="00B67E73" w:rsidDel="00A94498">
          <w:rPr>
            <w:noProof/>
            <w:webHidden/>
          </w:rPr>
          <w:delText>119</w:delText>
        </w:r>
      </w:del>
      <w:r w:rsidR="003E2C20">
        <w:rPr>
          <w:noProof/>
          <w:webHidden/>
        </w:rPr>
        <w:fldChar w:fldCharType="end"/>
      </w:r>
      <w:r>
        <w:rPr>
          <w:noProof/>
        </w:rPr>
        <w:fldChar w:fldCharType="end"/>
      </w:r>
    </w:p>
    <w:p w14:paraId="23A9BE60" w14:textId="42B283F2"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"_Toc86831776"</w:instrText>
      </w:r>
      <w:r>
        <w:rPr>
          <w:noProof/>
        </w:rPr>
      </w:r>
      <w:r>
        <w:rPr>
          <w:noProof/>
        </w:rPr>
        <w:fldChar w:fldCharType="separate"/>
      </w:r>
      <w:r w:rsidR="003E2C20" w:rsidRPr="006C5865">
        <w:rPr>
          <w:rStyle w:val="Hyperlink"/>
          <w:noProof/>
        </w:rPr>
        <w:t>Message Config Tab</w:t>
      </w:r>
      <w:r w:rsidR="003E2C20">
        <w:rPr>
          <w:noProof/>
          <w:webHidden/>
        </w:rPr>
        <w:tab/>
      </w:r>
      <w:r w:rsidR="003E2C20">
        <w:rPr>
          <w:noProof/>
          <w:webHidden/>
        </w:rPr>
        <w:fldChar w:fldCharType="begin"/>
      </w:r>
      <w:r w:rsidR="003E2C20">
        <w:rPr>
          <w:noProof/>
          <w:webHidden/>
        </w:rPr>
        <w:instrText xml:space="preserve"> PAGEREF _Toc86831776 \h </w:instrText>
      </w:r>
      <w:r w:rsidR="003E2C20">
        <w:rPr>
          <w:noProof/>
          <w:webHidden/>
        </w:rPr>
      </w:r>
      <w:r w:rsidR="003E2C20">
        <w:rPr>
          <w:noProof/>
          <w:webHidden/>
        </w:rPr>
        <w:fldChar w:fldCharType="separate"/>
      </w:r>
      <w:ins w:id="800" w:author="Ryan Beck" w:date="2023-04-11T16:30:00Z">
        <w:r w:rsidR="00A94498">
          <w:rPr>
            <w:noProof/>
            <w:webHidden/>
          </w:rPr>
          <w:t>125</w:t>
        </w:r>
      </w:ins>
      <w:del w:id="801" w:author="Ryan Beck" w:date="2023-04-11T16:30:00Z">
        <w:r w:rsidR="00B67E73" w:rsidDel="00A94498">
          <w:rPr>
            <w:noProof/>
            <w:webHidden/>
          </w:rPr>
          <w:delText>119</w:delText>
        </w:r>
      </w:del>
      <w:r w:rsidR="003E2C20">
        <w:rPr>
          <w:noProof/>
          <w:webHidden/>
        </w:rPr>
        <w:fldChar w:fldCharType="end"/>
      </w:r>
      <w:r>
        <w:rPr>
          <w:noProof/>
        </w:rPr>
        <w:fldChar w:fldCharType="end"/>
      </w:r>
    </w:p>
    <w:p w14:paraId="41F92293" w14:textId="450D928B" w:rsidR="003E2C20" w:rsidRDefault="00423E82">
      <w:pPr>
        <w:pStyle w:val="TOC2"/>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"_Toc86831777"</w:instrText>
      </w:r>
      <w:r>
        <w:rPr>
          <w:noProof/>
        </w:rPr>
      </w:r>
      <w:r>
        <w:rPr>
          <w:noProof/>
        </w:rPr>
        <w:fldChar w:fldCharType="separate"/>
      </w:r>
      <w:r w:rsidR="003E2C20" w:rsidRPr="006C5865">
        <w:rPr>
          <w:rStyle w:val="Hyperlink"/>
          <w:noProof/>
        </w:rPr>
        <w:t>Password Control – Multi User</w:t>
      </w:r>
      <w:r w:rsidR="003E2C20">
        <w:rPr>
          <w:noProof/>
          <w:webHidden/>
        </w:rPr>
        <w:tab/>
      </w:r>
      <w:r w:rsidR="003E2C20">
        <w:rPr>
          <w:noProof/>
          <w:webHidden/>
        </w:rPr>
        <w:fldChar w:fldCharType="begin"/>
      </w:r>
      <w:r w:rsidR="003E2C20">
        <w:rPr>
          <w:noProof/>
          <w:webHidden/>
        </w:rPr>
        <w:instrText xml:space="preserve"> PAGEREF _Toc86831777 \h </w:instrText>
      </w:r>
      <w:r w:rsidR="003E2C20">
        <w:rPr>
          <w:noProof/>
          <w:webHidden/>
        </w:rPr>
      </w:r>
      <w:r w:rsidR="003E2C20">
        <w:rPr>
          <w:noProof/>
          <w:webHidden/>
        </w:rPr>
        <w:fldChar w:fldCharType="separate"/>
      </w:r>
      <w:ins w:id="802" w:author="Ryan Beck" w:date="2023-04-11T16:30:00Z">
        <w:r w:rsidR="00A94498">
          <w:rPr>
            <w:noProof/>
            <w:webHidden/>
          </w:rPr>
          <w:t>126</w:t>
        </w:r>
      </w:ins>
      <w:del w:id="803" w:author="Ryan Beck" w:date="2023-04-11T16:30:00Z">
        <w:r w:rsidR="00B67E73" w:rsidDel="00A94498">
          <w:rPr>
            <w:noProof/>
            <w:webHidden/>
          </w:rPr>
          <w:delText>120</w:delText>
        </w:r>
      </w:del>
      <w:r w:rsidR="003E2C20">
        <w:rPr>
          <w:noProof/>
          <w:webHidden/>
        </w:rPr>
        <w:fldChar w:fldCharType="end"/>
      </w:r>
      <w:r>
        <w:rPr>
          <w:noProof/>
        </w:rPr>
        <w:fldChar w:fldCharType="end"/>
      </w:r>
    </w:p>
    <w:p w14:paraId="0DB026A4" w14:textId="74D34B0D" w:rsidR="003E2C20" w:rsidRDefault="00423E82">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"_Toc86831778"</w:instrText>
      </w:r>
      <w:r>
        <w:rPr>
          <w:noProof/>
        </w:rPr>
      </w:r>
      <w:r>
        <w:rPr>
          <w:noProof/>
        </w:rPr>
        <w:fldChar w:fldCharType="separate"/>
      </w:r>
      <w:r w:rsidR="003E2C20" w:rsidRPr="006C5865">
        <w:rPr>
          <w:rStyle w:val="Hyperlink"/>
          <w:noProof/>
        </w:rPr>
        <w:t>Access to the Password Control Tab</w:t>
      </w:r>
      <w:r w:rsidR="003E2C20">
        <w:rPr>
          <w:noProof/>
          <w:webHidden/>
        </w:rPr>
        <w:tab/>
      </w:r>
      <w:r w:rsidR="003E2C20">
        <w:rPr>
          <w:noProof/>
          <w:webHidden/>
        </w:rPr>
        <w:fldChar w:fldCharType="begin"/>
      </w:r>
      <w:r w:rsidR="003E2C20">
        <w:rPr>
          <w:noProof/>
          <w:webHidden/>
        </w:rPr>
        <w:instrText xml:space="preserve"> PAGEREF _Toc86831778 \h </w:instrText>
      </w:r>
      <w:r w:rsidR="003E2C20">
        <w:rPr>
          <w:noProof/>
          <w:webHidden/>
        </w:rPr>
      </w:r>
      <w:r w:rsidR="003E2C20">
        <w:rPr>
          <w:noProof/>
          <w:webHidden/>
        </w:rPr>
        <w:fldChar w:fldCharType="separate"/>
      </w:r>
      <w:ins w:id="804" w:author="Ryan Beck" w:date="2023-04-11T16:30:00Z">
        <w:r w:rsidR="00A94498">
          <w:rPr>
            <w:noProof/>
            <w:webHidden/>
          </w:rPr>
          <w:t>126</w:t>
        </w:r>
      </w:ins>
      <w:del w:id="805" w:author="Ryan Beck" w:date="2023-04-11T16:30:00Z">
        <w:r w:rsidR="00B67E73" w:rsidDel="00A94498">
          <w:rPr>
            <w:noProof/>
            <w:webHidden/>
          </w:rPr>
          <w:delText>120</w:delText>
        </w:r>
      </w:del>
      <w:r w:rsidR="003E2C20">
        <w:rPr>
          <w:noProof/>
          <w:webHidden/>
        </w:rPr>
        <w:fldChar w:fldCharType="end"/>
      </w:r>
      <w:r>
        <w:rPr>
          <w:noProof/>
        </w:rPr>
        <w:fldChar w:fldCharType="end"/>
      </w:r>
    </w:p>
    <w:p w14:paraId="39C70EC3" w14:textId="7898F2EC" w:rsidR="003E2C20" w:rsidRDefault="00423E82">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"_Toc86831779"</w:instrText>
      </w:r>
      <w:r>
        <w:rPr>
          <w:noProof/>
        </w:rPr>
      </w:r>
      <w:r>
        <w:rPr>
          <w:noProof/>
        </w:rPr>
        <w:fldChar w:fldCharType="separate"/>
      </w:r>
      <w:r w:rsidR="003E2C20" w:rsidRPr="006C5865">
        <w:rPr>
          <w:rStyle w:val="Hyperlink"/>
          <w:noProof/>
        </w:rPr>
        <w:t>Multi User Control</w:t>
      </w:r>
      <w:r w:rsidR="003E2C20">
        <w:rPr>
          <w:noProof/>
          <w:webHidden/>
        </w:rPr>
        <w:tab/>
      </w:r>
      <w:r w:rsidR="003E2C20">
        <w:rPr>
          <w:noProof/>
          <w:webHidden/>
        </w:rPr>
        <w:fldChar w:fldCharType="begin"/>
      </w:r>
      <w:r w:rsidR="003E2C20">
        <w:rPr>
          <w:noProof/>
          <w:webHidden/>
        </w:rPr>
        <w:instrText xml:space="preserve"> PAGEREF _Toc86831779 \h </w:instrText>
      </w:r>
      <w:r w:rsidR="003E2C20">
        <w:rPr>
          <w:noProof/>
          <w:webHidden/>
        </w:rPr>
      </w:r>
      <w:r w:rsidR="003E2C20">
        <w:rPr>
          <w:noProof/>
          <w:webHidden/>
        </w:rPr>
        <w:fldChar w:fldCharType="separate"/>
      </w:r>
      <w:ins w:id="806" w:author="Ryan Beck" w:date="2023-04-11T16:30:00Z">
        <w:r w:rsidR="00A94498">
          <w:rPr>
            <w:noProof/>
            <w:webHidden/>
          </w:rPr>
          <w:t>127</w:t>
        </w:r>
      </w:ins>
      <w:del w:id="807" w:author="Ryan Beck" w:date="2023-04-11T16:30:00Z">
        <w:r w:rsidR="00B67E73" w:rsidDel="00A94498">
          <w:rPr>
            <w:noProof/>
            <w:webHidden/>
          </w:rPr>
          <w:delText>121</w:delText>
        </w:r>
      </w:del>
      <w:r w:rsidR="003E2C20">
        <w:rPr>
          <w:noProof/>
          <w:webHidden/>
        </w:rPr>
        <w:fldChar w:fldCharType="end"/>
      </w:r>
      <w:r>
        <w:rPr>
          <w:noProof/>
        </w:rPr>
        <w:fldChar w:fldCharType="end"/>
      </w:r>
    </w:p>
    <w:p w14:paraId="248E16A0" w14:textId="769F6E54" w:rsidR="003E2C20" w:rsidRDefault="00423E82">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"_Toc86831780"</w:instrText>
      </w:r>
      <w:r>
        <w:rPr>
          <w:noProof/>
        </w:rPr>
      </w:r>
      <w:r>
        <w:rPr>
          <w:noProof/>
        </w:rPr>
        <w:fldChar w:fldCharType="separate"/>
      </w:r>
      <w:r w:rsidR="003E2C20" w:rsidRPr="006C5865">
        <w:rPr>
          <w:rStyle w:val="Hyperlink"/>
          <w:noProof/>
        </w:rPr>
        <w:t>Password Control Tab</w:t>
      </w:r>
      <w:r w:rsidR="003E2C20">
        <w:rPr>
          <w:noProof/>
          <w:webHidden/>
        </w:rPr>
        <w:tab/>
      </w:r>
      <w:r w:rsidR="003E2C20">
        <w:rPr>
          <w:noProof/>
          <w:webHidden/>
        </w:rPr>
        <w:fldChar w:fldCharType="begin"/>
      </w:r>
      <w:r w:rsidR="003E2C20">
        <w:rPr>
          <w:noProof/>
          <w:webHidden/>
        </w:rPr>
        <w:instrText xml:space="preserve"> PAGEREF _Toc86831780 \h </w:instrText>
      </w:r>
      <w:r w:rsidR="003E2C20">
        <w:rPr>
          <w:noProof/>
          <w:webHidden/>
        </w:rPr>
      </w:r>
      <w:r w:rsidR="003E2C20">
        <w:rPr>
          <w:noProof/>
          <w:webHidden/>
        </w:rPr>
        <w:fldChar w:fldCharType="separate"/>
      </w:r>
      <w:ins w:id="808" w:author="Ryan Beck" w:date="2023-04-11T16:30:00Z">
        <w:r w:rsidR="00A94498">
          <w:rPr>
            <w:noProof/>
            <w:webHidden/>
          </w:rPr>
          <w:t>128</w:t>
        </w:r>
      </w:ins>
      <w:del w:id="809" w:author="Ryan Beck" w:date="2023-04-11T16:30:00Z">
        <w:r w:rsidR="00B67E73" w:rsidDel="00A94498">
          <w:rPr>
            <w:noProof/>
            <w:webHidden/>
          </w:rPr>
          <w:delText>122</w:delText>
        </w:r>
      </w:del>
      <w:r w:rsidR="003E2C20">
        <w:rPr>
          <w:noProof/>
          <w:webHidden/>
        </w:rPr>
        <w:fldChar w:fldCharType="end"/>
      </w:r>
      <w:r>
        <w:rPr>
          <w:noProof/>
        </w:rPr>
        <w:fldChar w:fldCharType="end"/>
      </w:r>
    </w:p>
    <w:p w14:paraId="7A06AC0C" w14:textId="312322F7" w:rsidR="003E2C20" w:rsidRDefault="00423E82">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"_Toc86831781"</w:instrText>
      </w:r>
      <w:r>
        <w:rPr>
          <w:noProof/>
        </w:rPr>
      </w:r>
      <w:r>
        <w:rPr>
          <w:noProof/>
        </w:rPr>
        <w:fldChar w:fldCharType="separate"/>
      </w:r>
      <w:r w:rsidR="003E2C20" w:rsidRPr="006C5865">
        <w:rPr>
          <w:rStyle w:val="Hyperlink"/>
          <w:noProof/>
        </w:rPr>
        <w:t>User Type Area</w:t>
      </w:r>
      <w:r w:rsidR="003E2C20">
        <w:rPr>
          <w:noProof/>
          <w:webHidden/>
        </w:rPr>
        <w:tab/>
      </w:r>
      <w:r w:rsidR="003E2C20">
        <w:rPr>
          <w:noProof/>
          <w:webHidden/>
        </w:rPr>
        <w:fldChar w:fldCharType="begin"/>
      </w:r>
      <w:r w:rsidR="003E2C20">
        <w:rPr>
          <w:noProof/>
          <w:webHidden/>
        </w:rPr>
        <w:instrText xml:space="preserve"> PAGEREF _Toc86831781 \h </w:instrText>
      </w:r>
      <w:r w:rsidR="003E2C20">
        <w:rPr>
          <w:noProof/>
          <w:webHidden/>
        </w:rPr>
      </w:r>
      <w:r w:rsidR="003E2C20">
        <w:rPr>
          <w:noProof/>
          <w:webHidden/>
        </w:rPr>
        <w:fldChar w:fldCharType="separate"/>
      </w:r>
      <w:ins w:id="810" w:author="Ryan Beck" w:date="2023-04-11T16:30:00Z">
        <w:r w:rsidR="00A94498">
          <w:rPr>
            <w:noProof/>
            <w:webHidden/>
          </w:rPr>
          <w:t>130</w:t>
        </w:r>
      </w:ins>
      <w:del w:id="811" w:author="Ryan Beck" w:date="2023-04-11T16:30:00Z">
        <w:r w:rsidR="00B67E73" w:rsidDel="00A94498">
          <w:rPr>
            <w:noProof/>
            <w:webHidden/>
          </w:rPr>
          <w:delText>124</w:delText>
        </w:r>
      </w:del>
      <w:r w:rsidR="003E2C20">
        <w:rPr>
          <w:noProof/>
          <w:webHidden/>
        </w:rPr>
        <w:fldChar w:fldCharType="end"/>
      </w:r>
      <w:r>
        <w:rPr>
          <w:noProof/>
        </w:rPr>
        <w:fldChar w:fldCharType="end"/>
      </w:r>
    </w:p>
    <w:p w14:paraId="6D0343D7" w14:textId="2CFA0437" w:rsidR="003E2C20" w:rsidRDefault="00423E82">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"_Toc86831782"</w:instrText>
      </w:r>
      <w:r>
        <w:rPr>
          <w:noProof/>
        </w:rPr>
      </w:r>
      <w:r>
        <w:rPr>
          <w:noProof/>
        </w:rPr>
        <w:fldChar w:fldCharType="separate"/>
      </w:r>
      <w:r w:rsidR="003E2C20" w:rsidRPr="006C5865">
        <w:rPr>
          <w:rStyle w:val="Hyperlink"/>
          <w:noProof/>
        </w:rPr>
        <w:t>Password Area</w:t>
      </w:r>
      <w:r w:rsidR="003E2C20">
        <w:rPr>
          <w:noProof/>
          <w:webHidden/>
        </w:rPr>
        <w:tab/>
      </w:r>
      <w:r w:rsidR="003E2C20">
        <w:rPr>
          <w:noProof/>
          <w:webHidden/>
        </w:rPr>
        <w:fldChar w:fldCharType="begin"/>
      </w:r>
      <w:r w:rsidR="003E2C20">
        <w:rPr>
          <w:noProof/>
          <w:webHidden/>
        </w:rPr>
        <w:instrText xml:space="preserve"> PAGEREF _Toc86831782 \h </w:instrText>
      </w:r>
      <w:r w:rsidR="003E2C20">
        <w:rPr>
          <w:noProof/>
          <w:webHidden/>
        </w:rPr>
      </w:r>
      <w:r w:rsidR="003E2C20">
        <w:rPr>
          <w:noProof/>
          <w:webHidden/>
        </w:rPr>
        <w:fldChar w:fldCharType="separate"/>
      </w:r>
      <w:ins w:id="812" w:author="Ryan Beck" w:date="2023-04-11T16:30:00Z">
        <w:r w:rsidR="00A94498">
          <w:rPr>
            <w:noProof/>
            <w:webHidden/>
          </w:rPr>
          <w:t>131</w:t>
        </w:r>
      </w:ins>
      <w:del w:id="813" w:author="Ryan Beck" w:date="2023-04-11T16:30:00Z">
        <w:r w:rsidR="00B67E73" w:rsidDel="00A94498">
          <w:rPr>
            <w:noProof/>
            <w:webHidden/>
          </w:rPr>
          <w:delText>125</w:delText>
        </w:r>
      </w:del>
      <w:r w:rsidR="003E2C20">
        <w:rPr>
          <w:noProof/>
          <w:webHidden/>
        </w:rPr>
        <w:fldChar w:fldCharType="end"/>
      </w:r>
      <w:r>
        <w:rPr>
          <w:noProof/>
        </w:rPr>
        <w:fldChar w:fldCharType="end"/>
      </w:r>
    </w:p>
    <w:p w14:paraId="314E7622" w14:textId="52AFD44D" w:rsidR="003E2C20" w:rsidRDefault="00423E82">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"_Toc86831783"</w:instrText>
      </w:r>
      <w:r>
        <w:rPr>
          <w:noProof/>
        </w:rPr>
      </w:r>
      <w:r>
        <w:rPr>
          <w:noProof/>
        </w:rPr>
        <w:fldChar w:fldCharType="separate"/>
      </w:r>
      <w:r w:rsidR="003E2C20" w:rsidRPr="006C5865">
        <w:rPr>
          <w:rStyle w:val="Hyperlink"/>
          <w:noProof/>
        </w:rPr>
        <w:t>Password Timer Area</w:t>
      </w:r>
      <w:r w:rsidR="003E2C20">
        <w:rPr>
          <w:noProof/>
          <w:webHidden/>
        </w:rPr>
        <w:tab/>
      </w:r>
      <w:r w:rsidR="003E2C20">
        <w:rPr>
          <w:noProof/>
          <w:webHidden/>
        </w:rPr>
        <w:fldChar w:fldCharType="begin"/>
      </w:r>
      <w:r w:rsidR="003E2C20">
        <w:rPr>
          <w:noProof/>
          <w:webHidden/>
        </w:rPr>
        <w:instrText xml:space="preserve"> PAGEREF _Toc86831783 \h </w:instrText>
      </w:r>
      <w:r w:rsidR="003E2C20">
        <w:rPr>
          <w:noProof/>
          <w:webHidden/>
        </w:rPr>
      </w:r>
      <w:r w:rsidR="003E2C20">
        <w:rPr>
          <w:noProof/>
          <w:webHidden/>
        </w:rPr>
        <w:fldChar w:fldCharType="separate"/>
      </w:r>
      <w:ins w:id="814" w:author="Ryan Beck" w:date="2023-04-11T16:30:00Z">
        <w:r w:rsidR="00A94498">
          <w:rPr>
            <w:noProof/>
            <w:webHidden/>
          </w:rPr>
          <w:t>131</w:t>
        </w:r>
      </w:ins>
      <w:del w:id="815" w:author="Ryan Beck" w:date="2023-04-11T16:30:00Z">
        <w:r w:rsidR="00B67E73" w:rsidDel="00A94498">
          <w:rPr>
            <w:noProof/>
            <w:webHidden/>
          </w:rPr>
          <w:delText>125</w:delText>
        </w:r>
      </w:del>
      <w:r w:rsidR="003E2C20">
        <w:rPr>
          <w:noProof/>
          <w:webHidden/>
        </w:rPr>
        <w:fldChar w:fldCharType="end"/>
      </w:r>
      <w:r>
        <w:rPr>
          <w:noProof/>
        </w:rPr>
        <w:fldChar w:fldCharType="end"/>
      </w:r>
    </w:p>
    <w:p w14:paraId="2A16C6E7" w14:textId="083795E1" w:rsidR="003E2C20" w:rsidRDefault="00423E82">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"_Toc86831784"</w:instrText>
      </w:r>
      <w:r>
        <w:rPr>
          <w:noProof/>
        </w:rPr>
      </w:r>
      <w:r>
        <w:rPr>
          <w:noProof/>
        </w:rPr>
        <w:fldChar w:fldCharType="separate"/>
      </w:r>
      <w:r w:rsidR="003E2C20" w:rsidRPr="006C5865">
        <w:rPr>
          <w:rStyle w:val="Hyperlink"/>
          <w:noProof/>
        </w:rPr>
        <w:t>Main Screen With Password Control</w:t>
      </w:r>
      <w:r w:rsidR="003E2C20">
        <w:rPr>
          <w:noProof/>
          <w:webHidden/>
        </w:rPr>
        <w:tab/>
      </w:r>
      <w:r w:rsidR="003E2C20">
        <w:rPr>
          <w:noProof/>
          <w:webHidden/>
        </w:rPr>
        <w:fldChar w:fldCharType="begin"/>
      </w:r>
      <w:r w:rsidR="003E2C20">
        <w:rPr>
          <w:noProof/>
          <w:webHidden/>
        </w:rPr>
        <w:instrText xml:space="preserve"> PAGEREF _Toc86831784 \h </w:instrText>
      </w:r>
      <w:r w:rsidR="003E2C20">
        <w:rPr>
          <w:noProof/>
          <w:webHidden/>
        </w:rPr>
      </w:r>
      <w:r w:rsidR="003E2C20">
        <w:rPr>
          <w:noProof/>
          <w:webHidden/>
        </w:rPr>
        <w:fldChar w:fldCharType="separate"/>
      </w:r>
      <w:ins w:id="816" w:author="Ryan Beck" w:date="2023-04-11T16:30:00Z">
        <w:r w:rsidR="00A94498">
          <w:rPr>
            <w:noProof/>
            <w:webHidden/>
          </w:rPr>
          <w:t>132</w:t>
        </w:r>
      </w:ins>
      <w:del w:id="817" w:author="Ryan Beck" w:date="2023-04-11T16:30:00Z">
        <w:r w:rsidR="00B67E73" w:rsidDel="00A94498">
          <w:rPr>
            <w:noProof/>
            <w:webHidden/>
          </w:rPr>
          <w:delText>126</w:delText>
        </w:r>
      </w:del>
      <w:r w:rsidR="003E2C20">
        <w:rPr>
          <w:noProof/>
          <w:webHidden/>
        </w:rPr>
        <w:fldChar w:fldCharType="end"/>
      </w:r>
      <w:r>
        <w:rPr>
          <w:noProof/>
        </w:rPr>
        <w:fldChar w:fldCharType="end"/>
      </w:r>
    </w:p>
    <w:p w14:paraId="46D94982" w14:textId="6A1A5D55" w:rsidR="003E2C20" w:rsidRDefault="00423E82">
      <w:pPr>
        <w:pStyle w:val="TOC3"/>
        <w:tabs>
          <w:tab w:val="right" w:leader="dot" w:pos="8900"/>
        </w:tabs>
        <w:rPr>
          <w:rFonts w:asciiTheme="minorHAnsi" w:eastAsiaTheme="minorEastAsia" w:hAnsiTheme="minorHAnsi" w:cstheme="minorBidi"/>
          <w:smallCaps w:val="0"/>
          <w:noProof/>
          <w:sz w:val="22"/>
          <w:szCs w:val="22"/>
        </w:rPr>
      </w:pPr>
      <w:r>
        <w:rPr>
          <w:noProof/>
        </w:rPr>
        <w:fldChar w:fldCharType="begin"/>
      </w:r>
      <w:r>
        <w:rPr>
          <w:noProof/>
        </w:rPr>
        <w:instrText>HYPERLINK \l "_Toc86831785"</w:instrText>
      </w:r>
      <w:r>
        <w:rPr>
          <w:noProof/>
        </w:rPr>
      </w:r>
      <w:r>
        <w:rPr>
          <w:noProof/>
        </w:rPr>
        <w:fldChar w:fldCharType="separate"/>
      </w:r>
      <w:r w:rsidR="003E2C20" w:rsidRPr="006C5865">
        <w:rPr>
          <w:rStyle w:val="Hyperlink"/>
          <w:noProof/>
        </w:rPr>
        <w:t>Main Screen Log In</w:t>
      </w:r>
      <w:r w:rsidR="003E2C20">
        <w:rPr>
          <w:noProof/>
          <w:webHidden/>
        </w:rPr>
        <w:tab/>
      </w:r>
      <w:r w:rsidR="003E2C20">
        <w:rPr>
          <w:noProof/>
          <w:webHidden/>
        </w:rPr>
        <w:fldChar w:fldCharType="begin"/>
      </w:r>
      <w:r w:rsidR="003E2C20">
        <w:rPr>
          <w:noProof/>
          <w:webHidden/>
        </w:rPr>
        <w:instrText xml:space="preserve"> PAGEREF _Toc86831785 \h </w:instrText>
      </w:r>
      <w:r w:rsidR="003E2C20">
        <w:rPr>
          <w:noProof/>
          <w:webHidden/>
        </w:rPr>
      </w:r>
      <w:r w:rsidR="003E2C20">
        <w:rPr>
          <w:noProof/>
          <w:webHidden/>
        </w:rPr>
        <w:fldChar w:fldCharType="separate"/>
      </w:r>
      <w:ins w:id="818" w:author="Ryan Beck" w:date="2023-04-11T16:30:00Z">
        <w:r w:rsidR="00A94498">
          <w:rPr>
            <w:noProof/>
            <w:webHidden/>
          </w:rPr>
          <w:t>133</w:t>
        </w:r>
      </w:ins>
      <w:del w:id="819" w:author="Ryan Beck" w:date="2023-04-11T16:30:00Z">
        <w:r w:rsidR="00B67E73" w:rsidDel="00A94498">
          <w:rPr>
            <w:noProof/>
            <w:webHidden/>
          </w:rPr>
          <w:delText>127</w:delText>
        </w:r>
      </w:del>
      <w:r w:rsidR="003E2C20">
        <w:rPr>
          <w:noProof/>
          <w:webHidden/>
        </w:rPr>
        <w:fldChar w:fldCharType="end"/>
      </w:r>
      <w:r>
        <w:rPr>
          <w:noProof/>
        </w:rPr>
        <w:fldChar w:fldCharType="end"/>
      </w:r>
    </w:p>
    <w:p w14:paraId="18E5E5E8" w14:textId="3E6496B8" w:rsidR="003E2C20" w:rsidRDefault="00423E82">
      <w:pPr>
        <w:pStyle w:val="TOC1"/>
        <w:tabs>
          <w:tab w:val="right" w:leader="dot" w:pos="8900"/>
        </w:tabs>
        <w:rPr>
          <w:rFonts w:asciiTheme="minorHAnsi" w:eastAsiaTheme="minorEastAsia" w:hAnsiTheme="minorHAnsi" w:cstheme="minorBidi"/>
          <w:b w:val="0"/>
          <w:caps w:val="0"/>
          <w:noProof/>
          <w:sz w:val="22"/>
          <w:szCs w:val="22"/>
        </w:rPr>
      </w:pPr>
      <w:r>
        <w:rPr>
          <w:noProof/>
        </w:rPr>
        <w:fldChar w:fldCharType="begin"/>
      </w:r>
      <w:r>
        <w:rPr>
          <w:noProof/>
        </w:rPr>
        <w:instrText>HYPERLINK \l "_Toc86831786"</w:instrText>
      </w:r>
      <w:r>
        <w:rPr>
          <w:noProof/>
        </w:rPr>
      </w:r>
      <w:r>
        <w:rPr>
          <w:noProof/>
        </w:rPr>
        <w:fldChar w:fldCharType="separate"/>
      </w:r>
      <w:r w:rsidR="003E2C20" w:rsidRPr="006C5865">
        <w:rPr>
          <w:rStyle w:val="Hyperlink"/>
          <w:noProof/>
        </w:rPr>
        <w:t>Contact KIC</w:t>
      </w:r>
      <w:r w:rsidR="003E2C20">
        <w:rPr>
          <w:noProof/>
          <w:webHidden/>
        </w:rPr>
        <w:tab/>
      </w:r>
      <w:r w:rsidR="003E2C20">
        <w:rPr>
          <w:noProof/>
          <w:webHidden/>
        </w:rPr>
        <w:fldChar w:fldCharType="begin"/>
      </w:r>
      <w:r w:rsidR="003E2C20">
        <w:rPr>
          <w:noProof/>
          <w:webHidden/>
        </w:rPr>
        <w:instrText xml:space="preserve"> PAGEREF _Toc86831786 \h </w:instrText>
      </w:r>
      <w:r w:rsidR="003E2C20">
        <w:rPr>
          <w:noProof/>
          <w:webHidden/>
        </w:rPr>
      </w:r>
      <w:r w:rsidR="003E2C20">
        <w:rPr>
          <w:noProof/>
          <w:webHidden/>
        </w:rPr>
        <w:fldChar w:fldCharType="separate"/>
      </w:r>
      <w:ins w:id="820" w:author="Ryan Beck" w:date="2023-04-11T16:30:00Z">
        <w:r w:rsidR="00A94498">
          <w:rPr>
            <w:noProof/>
            <w:webHidden/>
          </w:rPr>
          <w:t>135</w:t>
        </w:r>
      </w:ins>
      <w:del w:id="821" w:author="Ryan Beck" w:date="2023-04-11T16:30:00Z">
        <w:r w:rsidR="00B67E73" w:rsidDel="00A94498">
          <w:rPr>
            <w:noProof/>
            <w:webHidden/>
          </w:rPr>
          <w:delText>129</w:delText>
        </w:r>
      </w:del>
      <w:r w:rsidR="003E2C20">
        <w:rPr>
          <w:noProof/>
          <w:webHidden/>
        </w:rPr>
        <w:fldChar w:fldCharType="end"/>
      </w:r>
      <w:r>
        <w:rPr>
          <w:noProof/>
        </w:rPr>
        <w:fldChar w:fldCharType="end"/>
      </w:r>
    </w:p>
    <w:p w14:paraId="46B1BB6A" w14:textId="6CD6038D" w:rsidR="003E2C20" w:rsidDel="007B6021" w:rsidRDefault="00423E82">
      <w:pPr>
        <w:pStyle w:val="TOC2"/>
        <w:tabs>
          <w:tab w:val="right" w:leader="dot" w:pos="8900"/>
        </w:tabs>
        <w:rPr>
          <w:del w:id="822" w:author="Tom Bergeron" w:date="2023-04-11T20:40:00Z"/>
          <w:rFonts w:asciiTheme="minorHAnsi" w:eastAsiaTheme="minorEastAsia" w:hAnsiTheme="minorHAnsi" w:cstheme="minorBidi"/>
          <w:smallCaps w:val="0"/>
          <w:noProof/>
          <w:sz w:val="22"/>
          <w:szCs w:val="22"/>
        </w:rPr>
      </w:pPr>
      <w:del w:id="823" w:author="Tom Bergeron" w:date="2023-04-11T20:40:00Z">
        <w:r w:rsidDel="007B6021">
          <w:rPr>
            <w:noProof/>
          </w:rPr>
          <w:fldChar w:fldCharType="begin"/>
        </w:r>
        <w:r w:rsidDel="007B6021">
          <w:rPr>
            <w:noProof/>
          </w:rPr>
          <w:delInstrText>HYPERLINK \l "_Toc86831787"</w:delInstrText>
        </w:r>
        <w:r w:rsidDel="007B6021">
          <w:rPr>
            <w:noProof/>
          </w:rPr>
        </w:r>
        <w:r w:rsidDel="007B6021">
          <w:rPr>
            <w:noProof/>
          </w:rPr>
          <w:fldChar w:fldCharType="separate"/>
        </w:r>
        <w:r w:rsidR="003E2C20" w:rsidRPr="006C5865" w:rsidDel="007B6021">
          <w:rPr>
            <w:rStyle w:val="Hyperlink"/>
            <w:noProof/>
          </w:rPr>
          <w:delText>On the Web</w:delText>
        </w:r>
        <w:r w:rsidR="003E2C20" w:rsidDel="007B6021">
          <w:rPr>
            <w:noProof/>
            <w:webHidden/>
          </w:rPr>
          <w:tab/>
        </w:r>
        <w:r w:rsidR="003E2C20" w:rsidDel="007B6021">
          <w:rPr>
            <w:noProof/>
            <w:webHidden/>
          </w:rPr>
          <w:fldChar w:fldCharType="begin"/>
        </w:r>
        <w:r w:rsidR="003E2C20" w:rsidDel="007B6021">
          <w:rPr>
            <w:noProof/>
            <w:webHidden/>
          </w:rPr>
          <w:delInstrText xml:space="preserve"> PAGEREF _Toc86831787 \h </w:delInstrText>
        </w:r>
        <w:r w:rsidR="003E2C20" w:rsidDel="007B6021">
          <w:rPr>
            <w:noProof/>
            <w:webHidden/>
          </w:rPr>
        </w:r>
        <w:r w:rsidR="003E2C20" w:rsidDel="007B6021">
          <w:rPr>
            <w:noProof/>
            <w:webHidden/>
          </w:rPr>
          <w:fldChar w:fldCharType="separate"/>
        </w:r>
      </w:del>
      <w:ins w:id="824" w:author="Ryan Beck" w:date="2023-04-11T16:30:00Z">
        <w:del w:id="825" w:author="Tom Bergeron" w:date="2023-04-11T20:40:00Z">
          <w:r w:rsidR="00A94498" w:rsidDel="007B6021">
            <w:rPr>
              <w:noProof/>
              <w:webHidden/>
            </w:rPr>
            <w:delText>135</w:delText>
          </w:r>
        </w:del>
      </w:ins>
      <w:del w:id="826" w:author="Tom Bergeron" w:date="2023-04-11T20:40:00Z">
        <w:r w:rsidR="00B67E73" w:rsidDel="007B6021">
          <w:rPr>
            <w:noProof/>
            <w:webHidden/>
          </w:rPr>
          <w:delText>129</w:delText>
        </w:r>
        <w:r w:rsidR="003E2C20" w:rsidDel="007B6021">
          <w:rPr>
            <w:noProof/>
            <w:webHidden/>
          </w:rPr>
          <w:fldChar w:fldCharType="end"/>
        </w:r>
        <w:r w:rsidDel="007B6021">
          <w:rPr>
            <w:noProof/>
          </w:rPr>
          <w:fldChar w:fldCharType="end"/>
        </w:r>
      </w:del>
    </w:p>
    <w:p w14:paraId="2B6FABF3" w14:textId="4487EA8F" w:rsidR="003E2C20" w:rsidDel="007B6021" w:rsidRDefault="00423E82" w:rsidP="007B6021">
      <w:pPr>
        <w:pStyle w:val="TOC2"/>
        <w:tabs>
          <w:tab w:val="right" w:leader="dot" w:pos="8900"/>
        </w:tabs>
        <w:ind w:left="0"/>
        <w:rPr>
          <w:del w:id="827" w:author="Tom Bergeron" w:date="2023-04-11T20:40:00Z"/>
          <w:rFonts w:asciiTheme="minorHAnsi" w:eastAsiaTheme="minorEastAsia" w:hAnsiTheme="minorHAnsi" w:cstheme="minorBidi"/>
          <w:smallCaps w:val="0"/>
          <w:noProof/>
          <w:sz w:val="22"/>
          <w:szCs w:val="22"/>
        </w:rPr>
        <w:pPrChange w:id="828" w:author="Tom Bergeron" w:date="2023-04-11T20:40:00Z">
          <w:pPr>
            <w:pStyle w:val="TOC2"/>
            <w:tabs>
              <w:tab w:val="right" w:leader="dot" w:pos="8900"/>
            </w:tabs>
          </w:pPr>
        </w:pPrChange>
      </w:pPr>
      <w:del w:id="829" w:author="Tom Bergeron" w:date="2023-04-11T20:40:00Z">
        <w:r w:rsidDel="007B6021">
          <w:rPr>
            <w:noProof/>
          </w:rPr>
          <w:fldChar w:fldCharType="begin"/>
        </w:r>
        <w:r w:rsidDel="007B6021">
          <w:rPr>
            <w:noProof/>
          </w:rPr>
          <w:delInstrText>HYPERLINK \l "_Toc86831788"</w:delInstrText>
        </w:r>
        <w:r w:rsidDel="007B6021">
          <w:rPr>
            <w:noProof/>
          </w:rPr>
        </w:r>
        <w:r w:rsidDel="007B6021">
          <w:rPr>
            <w:noProof/>
          </w:rPr>
          <w:fldChar w:fldCharType="separate"/>
        </w:r>
        <w:r w:rsidR="003E2C20" w:rsidRPr="006C5865" w:rsidDel="007B6021">
          <w:rPr>
            <w:rStyle w:val="Hyperlink"/>
            <w:noProof/>
          </w:rPr>
          <w:delText>KIC Technical Support</w:delText>
        </w:r>
        <w:r w:rsidR="003E2C20" w:rsidDel="007B6021">
          <w:rPr>
            <w:noProof/>
            <w:webHidden/>
          </w:rPr>
          <w:tab/>
        </w:r>
        <w:r w:rsidR="003E2C20" w:rsidDel="007B6021">
          <w:rPr>
            <w:noProof/>
            <w:webHidden/>
          </w:rPr>
          <w:fldChar w:fldCharType="begin"/>
        </w:r>
        <w:r w:rsidR="003E2C20" w:rsidDel="007B6021">
          <w:rPr>
            <w:noProof/>
            <w:webHidden/>
          </w:rPr>
          <w:delInstrText xml:space="preserve"> PAGEREF _Toc86831788 \h </w:delInstrText>
        </w:r>
        <w:r w:rsidR="003E2C20" w:rsidDel="007B6021">
          <w:rPr>
            <w:noProof/>
            <w:webHidden/>
          </w:rPr>
        </w:r>
        <w:r w:rsidR="003E2C20" w:rsidDel="007B6021">
          <w:rPr>
            <w:noProof/>
            <w:webHidden/>
          </w:rPr>
          <w:fldChar w:fldCharType="separate"/>
        </w:r>
      </w:del>
      <w:ins w:id="830" w:author="Ryan Beck" w:date="2023-04-11T16:30:00Z">
        <w:del w:id="831" w:author="Tom Bergeron" w:date="2023-04-11T20:40:00Z">
          <w:r w:rsidR="00A94498" w:rsidDel="007B6021">
            <w:rPr>
              <w:noProof/>
              <w:webHidden/>
            </w:rPr>
            <w:delText>135</w:delText>
          </w:r>
        </w:del>
      </w:ins>
      <w:del w:id="832" w:author="Tom Bergeron" w:date="2023-04-11T20:40:00Z">
        <w:r w:rsidR="00B67E73" w:rsidDel="007B6021">
          <w:rPr>
            <w:noProof/>
            <w:webHidden/>
          </w:rPr>
          <w:delText>129</w:delText>
        </w:r>
        <w:r w:rsidR="003E2C20" w:rsidDel="007B6021">
          <w:rPr>
            <w:noProof/>
            <w:webHidden/>
          </w:rPr>
          <w:fldChar w:fldCharType="end"/>
        </w:r>
        <w:r w:rsidDel="007B6021">
          <w:rPr>
            <w:noProof/>
          </w:rPr>
          <w:fldChar w:fldCharType="end"/>
        </w:r>
      </w:del>
    </w:p>
    <w:p w14:paraId="762445F7" w14:textId="31C646A9" w:rsidR="003E2C20" w:rsidDel="007B6021" w:rsidRDefault="00423E82" w:rsidP="007B6021">
      <w:pPr>
        <w:pStyle w:val="TOC2"/>
        <w:tabs>
          <w:tab w:val="right" w:leader="dot" w:pos="8900"/>
        </w:tabs>
        <w:ind w:left="0"/>
        <w:rPr>
          <w:del w:id="833" w:author="Tom Bergeron" w:date="2023-04-11T20:40:00Z"/>
          <w:rFonts w:asciiTheme="minorHAnsi" w:eastAsiaTheme="minorEastAsia" w:hAnsiTheme="minorHAnsi" w:cstheme="minorBidi"/>
          <w:smallCaps w:val="0"/>
          <w:noProof/>
          <w:sz w:val="22"/>
          <w:szCs w:val="22"/>
        </w:rPr>
        <w:pPrChange w:id="834" w:author="Tom Bergeron" w:date="2023-04-11T20:40:00Z">
          <w:pPr>
            <w:pStyle w:val="TOC2"/>
            <w:tabs>
              <w:tab w:val="right" w:leader="dot" w:pos="8900"/>
            </w:tabs>
          </w:pPr>
        </w:pPrChange>
      </w:pPr>
      <w:del w:id="835" w:author="Tom Bergeron" w:date="2023-04-11T20:40:00Z">
        <w:r w:rsidDel="007B6021">
          <w:rPr>
            <w:noProof/>
          </w:rPr>
          <w:fldChar w:fldCharType="begin"/>
        </w:r>
        <w:r w:rsidDel="007B6021">
          <w:rPr>
            <w:noProof/>
          </w:rPr>
          <w:delInstrText>HYPERLINK \l "_Toc86831789"</w:delInstrText>
        </w:r>
        <w:r w:rsidDel="007B6021">
          <w:rPr>
            <w:noProof/>
          </w:rPr>
        </w:r>
        <w:r w:rsidDel="007B6021">
          <w:rPr>
            <w:noProof/>
          </w:rPr>
          <w:fldChar w:fldCharType="separate"/>
        </w:r>
        <w:r w:rsidR="003E2C20" w:rsidRPr="006C5865" w:rsidDel="007B6021">
          <w:rPr>
            <w:rStyle w:val="Hyperlink"/>
            <w:noProof/>
          </w:rPr>
          <w:delText>KIC Product Training</w:delText>
        </w:r>
        <w:r w:rsidR="003E2C20" w:rsidDel="007B6021">
          <w:rPr>
            <w:noProof/>
            <w:webHidden/>
          </w:rPr>
          <w:tab/>
        </w:r>
        <w:r w:rsidR="003E2C20" w:rsidDel="007B6021">
          <w:rPr>
            <w:noProof/>
            <w:webHidden/>
          </w:rPr>
          <w:fldChar w:fldCharType="begin"/>
        </w:r>
        <w:r w:rsidR="003E2C20" w:rsidDel="007B6021">
          <w:rPr>
            <w:noProof/>
            <w:webHidden/>
          </w:rPr>
          <w:delInstrText xml:space="preserve"> PAGEREF _Toc86831789 \h </w:delInstrText>
        </w:r>
        <w:r w:rsidR="003E2C20" w:rsidDel="007B6021">
          <w:rPr>
            <w:noProof/>
            <w:webHidden/>
          </w:rPr>
        </w:r>
        <w:r w:rsidR="003E2C20" w:rsidDel="007B6021">
          <w:rPr>
            <w:noProof/>
            <w:webHidden/>
          </w:rPr>
          <w:fldChar w:fldCharType="separate"/>
        </w:r>
      </w:del>
      <w:ins w:id="836" w:author="Ryan Beck" w:date="2023-04-11T16:30:00Z">
        <w:del w:id="837" w:author="Tom Bergeron" w:date="2023-04-11T20:40:00Z">
          <w:r w:rsidR="00A94498" w:rsidDel="007B6021">
            <w:rPr>
              <w:noProof/>
              <w:webHidden/>
            </w:rPr>
            <w:delText>135</w:delText>
          </w:r>
        </w:del>
      </w:ins>
      <w:del w:id="838" w:author="Tom Bergeron" w:date="2023-04-11T20:40:00Z">
        <w:r w:rsidR="00B67E73" w:rsidDel="007B6021">
          <w:rPr>
            <w:noProof/>
            <w:webHidden/>
          </w:rPr>
          <w:delText>129</w:delText>
        </w:r>
        <w:r w:rsidR="003E2C20" w:rsidDel="007B6021">
          <w:rPr>
            <w:noProof/>
            <w:webHidden/>
          </w:rPr>
          <w:fldChar w:fldCharType="end"/>
        </w:r>
        <w:r w:rsidDel="007B6021">
          <w:rPr>
            <w:noProof/>
          </w:rPr>
          <w:fldChar w:fldCharType="end"/>
        </w:r>
      </w:del>
    </w:p>
    <w:p w14:paraId="689D19E0" w14:textId="0123D298" w:rsidR="003E2C20" w:rsidDel="007B6021" w:rsidRDefault="00423E82" w:rsidP="007B6021">
      <w:pPr>
        <w:pStyle w:val="TOC2"/>
        <w:tabs>
          <w:tab w:val="right" w:leader="dot" w:pos="8900"/>
        </w:tabs>
        <w:ind w:left="0"/>
        <w:rPr>
          <w:del w:id="839" w:author="Tom Bergeron" w:date="2023-04-11T20:40:00Z"/>
          <w:rFonts w:asciiTheme="minorHAnsi" w:eastAsiaTheme="minorEastAsia" w:hAnsiTheme="minorHAnsi" w:cstheme="minorBidi"/>
          <w:smallCaps w:val="0"/>
          <w:noProof/>
          <w:sz w:val="22"/>
          <w:szCs w:val="22"/>
        </w:rPr>
        <w:pPrChange w:id="840" w:author="Tom Bergeron" w:date="2023-04-11T20:40:00Z">
          <w:pPr>
            <w:pStyle w:val="TOC2"/>
            <w:tabs>
              <w:tab w:val="right" w:leader="dot" w:pos="8900"/>
            </w:tabs>
          </w:pPr>
        </w:pPrChange>
      </w:pPr>
      <w:del w:id="841" w:author="Tom Bergeron" w:date="2023-04-11T20:40:00Z">
        <w:r w:rsidDel="007B6021">
          <w:rPr>
            <w:noProof/>
          </w:rPr>
          <w:fldChar w:fldCharType="begin"/>
        </w:r>
        <w:r w:rsidDel="007B6021">
          <w:rPr>
            <w:noProof/>
          </w:rPr>
          <w:delInstrText>HYPERLINK \l "_Toc86831790"</w:delInstrText>
        </w:r>
        <w:r w:rsidDel="007B6021">
          <w:rPr>
            <w:noProof/>
          </w:rPr>
        </w:r>
        <w:r w:rsidDel="007B6021">
          <w:rPr>
            <w:noProof/>
          </w:rPr>
          <w:fldChar w:fldCharType="separate"/>
        </w:r>
        <w:r w:rsidR="003E2C20" w:rsidRPr="006C5865" w:rsidDel="007B6021">
          <w:rPr>
            <w:rStyle w:val="Hyperlink"/>
            <w:noProof/>
          </w:rPr>
          <w:delText>KIC Sales</w:delText>
        </w:r>
        <w:r w:rsidR="003E2C20" w:rsidDel="007B6021">
          <w:rPr>
            <w:noProof/>
            <w:webHidden/>
          </w:rPr>
          <w:tab/>
        </w:r>
        <w:r w:rsidR="003E2C20" w:rsidDel="007B6021">
          <w:rPr>
            <w:noProof/>
            <w:webHidden/>
          </w:rPr>
          <w:fldChar w:fldCharType="begin"/>
        </w:r>
        <w:r w:rsidR="003E2C20" w:rsidDel="007B6021">
          <w:rPr>
            <w:noProof/>
            <w:webHidden/>
          </w:rPr>
          <w:delInstrText xml:space="preserve"> PAGEREF _Toc86831790 \h </w:delInstrText>
        </w:r>
        <w:r w:rsidR="003E2C20" w:rsidDel="007B6021">
          <w:rPr>
            <w:noProof/>
            <w:webHidden/>
          </w:rPr>
        </w:r>
        <w:r w:rsidR="003E2C20" w:rsidDel="007B6021">
          <w:rPr>
            <w:noProof/>
            <w:webHidden/>
          </w:rPr>
          <w:fldChar w:fldCharType="separate"/>
        </w:r>
      </w:del>
      <w:ins w:id="842" w:author="Ryan Beck" w:date="2023-04-11T16:30:00Z">
        <w:del w:id="843" w:author="Tom Bergeron" w:date="2023-04-11T20:40:00Z">
          <w:r w:rsidR="00A94498" w:rsidDel="007B6021">
            <w:rPr>
              <w:noProof/>
              <w:webHidden/>
            </w:rPr>
            <w:delText>135</w:delText>
          </w:r>
        </w:del>
      </w:ins>
      <w:del w:id="844" w:author="Tom Bergeron" w:date="2023-04-11T20:40:00Z">
        <w:r w:rsidR="00B67E73" w:rsidDel="007B6021">
          <w:rPr>
            <w:noProof/>
            <w:webHidden/>
          </w:rPr>
          <w:delText>129</w:delText>
        </w:r>
        <w:r w:rsidR="003E2C20" w:rsidDel="007B6021">
          <w:rPr>
            <w:noProof/>
            <w:webHidden/>
          </w:rPr>
          <w:fldChar w:fldCharType="end"/>
        </w:r>
        <w:r w:rsidDel="007B6021">
          <w:rPr>
            <w:noProof/>
          </w:rPr>
          <w:fldChar w:fldCharType="end"/>
        </w:r>
      </w:del>
    </w:p>
    <w:p w14:paraId="6DF69E08" w14:textId="63F9F6E1" w:rsidR="003E2C20" w:rsidRDefault="00423E82" w:rsidP="007B6021">
      <w:pPr>
        <w:pStyle w:val="TOC2"/>
        <w:tabs>
          <w:tab w:val="right" w:leader="dot" w:pos="8900"/>
        </w:tabs>
        <w:rPr>
          <w:rFonts w:asciiTheme="minorHAnsi" w:eastAsiaTheme="minorEastAsia" w:hAnsiTheme="minorHAnsi" w:cstheme="minorBidi"/>
          <w:smallCaps w:val="0"/>
          <w:noProof/>
          <w:sz w:val="22"/>
          <w:szCs w:val="22"/>
        </w:rPr>
      </w:pPr>
      <w:del w:id="845" w:author="Tom Bergeron" w:date="2023-04-11T20:40:00Z">
        <w:r w:rsidDel="007B6021">
          <w:rPr>
            <w:noProof/>
          </w:rPr>
          <w:fldChar w:fldCharType="begin"/>
        </w:r>
        <w:r w:rsidDel="007B6021">
          <w:rPr>
            <w:noProof/>
          </w:rPr>
          <w:delInstrText>HYPERLINK \l "_Toc86831791"</w:delInstrText>
        </w:r>
        <w:r w:rsidDel="007B6021">
          <w:rPr>
            <w:noProof/>
          </w:rPr>
        </w:r>
        <w:r w:rsidDel="007B6021">
          <w:rPr>
            <w:noProof/>
          </w:rPr>
          <w:fldChar w:fldCharType="separate"/>
        </w:r>
        <w:r w:rsidR="003E2C20" w:rsidRPr="006C5865" w:rsidDel="007B6021">
          <w:rPr>
            <w:rStyle w:val="Hyperlink"/>
            <w:noProof/>
          </w:rPr>
          <w:delText>Find the KIC Representative in Your Area</w:delText>
        </w:r>
        <w:r w:rsidR="003E2C20" w:rsidDel="007B6021">
          <w:rPr>
            <w:noProof/>
            <w:webHidden/>
          </w:rPr>
          <w:tab/>
        </w:r>
        <w:r w:rsidR="003E2C20" w:rsidDel="007B6021">
          <w:rPr>
            <w:noProof/>
            <w:webHidden/>
          </w:rPr>
          <w:fldChar w:fldCharType="begin"/>
        </w:r>
        <w:r w:rsidR="003E2C20" w:rsidDel="007B6021">
          <w:rPr>
            <w:noProof/>
            <w:webHidden/>
          </w:rPr>
          <w:delInstrText xml:space="preserve"> PAGEREF _Toc86831791 \h </w:delInstrText>
        </w:r>
        <w:r w:rsidR="003E2C20" w:rsidDel="007B6021">
          <w:rPr>
            <w:noProof/>
            <w:webHidden/>
          </w:rPr>
        </w:r>
        <w:r w:rsidR="003E2C20" w:rsidDel="007B6021">
          <w:rPr>
            <w:noProof/>
            <w:webHidden/>
          </w:rPr>
          <w:fldChar w:fldCharType="separate"/>
        </w:r>
      </w:del>
      <w:ins w:id="846" w:author="Ryan Beck" w:date="2023-04-11T16:30:00Z">
        <w:del w:id="847" w:author="Tom Bergeron" w:date="2023-04-11T20:40:00Z">
          <w:r w:rsidR="00A94498" w:rsidDel="007B6021">
            <w:rPr>
              <w:noProof/>
              <w:webHidden/>
            </w:rPr>
            <w:delText>135</w:delText>
          </w:r>
        </w:del>
      </w:ins>
      <w:del w:id="848" w:author="Tom Bergeron" w:date="2023-04-11T20:40:00Z">
        <w:r w:rsidR="00B67E73" w:rsidDel="007B6021">
          <w:rPr>
            <w:noProof/>
            <w:webHidden/>
          </w:rPr>
          <w:delText>129</w:delText>
        </w:r>
        <w:r w:rsidR="003E2C20" w:rsidDel="007B6021">
          <w:rPr>
            <w:noProof/>
            <w:webHidden/>
          </w:rPr>
          <w:fldChar w:fldCharType="end"/>
        </w:r>
        <w:r w:rsidDel="007B6021">
          <w:rPr>
            <w:noProof/>
          </w:rPr>
          <w:fldChar w:fldCharType="end"/>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7"/>
          <w:headerReference w:type="default" r:id="rId18"/>
          <w:footerReference w:type="default" r:id="rId19"/>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853" w:name="_Toc329852085"/>
      <w:bookmarkStart w:id="854" w:name="_Toc331173654"/>
      <w:bookmarkStart w:id="855" w:name="_Toc332208761"/>
      <w:bookmarkStart w:id="856" w:name="_Toc332274008"/>
      <w:bookmarkStart w:id="857" w:name="_Toc367109129"/>
      <w:bookmarkStart w:id="858" w:name="_Toc394486328"/>
      <w:bookmarkStart w:id="859" w:name="_Toc394583534"/>
      <w:bookmarkStart w:id="860" w:name="_Toc468171250"/>
      <w:bookmarkStart w:id="861" w:name="_Toc468549166"/>
      <w:bookmarkStart w:id="862" w:name="_Toc468552684"/>
      <w:bookmarkStart w:id="863" w:name="_Toc329784590"/>
      <w:bookmarkStart w:id="864" w:name="_Toc84240637"/>
      <w:bookmarkStart w:id="865"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853"/>
      <w:bookmarkEnd w:id="854"/>
      <w:bookmarkEnd w:id="855"/>
      <w:bookmarkEnd w:id="856"/>
      <w:bookmarkEnd w:id="857"/>
      <w:bookmarkEnd w:id="858"/>
      <w:bookmarkEnd w:id="859"/>
      <w:bookmarkEnd w:id="860"/>
      <w:bookmarkEnd w:id="861"/>
      <w:bookmarkEnd w:id="862"/>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 xml:space="preserve">The product combines software and hardware components into an integrated system.  The software supplements its thermal profile analysis core with special tools for performance optimization, changed variable prediction, and data file management.  The hardware includes </w:t>
      </w:r>
      <w:proofErr w:type="gramStart"/>
      <w:r>
        <w:t>the probes</w:t>
      </w:r>
      <w:proofErr w:type="gramEnd"/>
      <w:r>
        <w:t xml:space="preserve">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pPr>
        <w:ind w:left="720"/>
        <w:pPrChange w:id="866" w:author="Ryan Beck" w:date="2023-04-10T14:36:00Z">
          <w:pPr/>
        </w:pPrChange>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BD208B">
        <w:rPr>
          <w:b/>
          <w:iCs/>
          <w:rPrChange w:id="867" w:author="Ryan Beck" w:date="2023-04-10T14:36:00Z">
            <w:rPr>
              <w:b/>
              <w:i/>
            </w:rPr>
          </w:rPrChange>
        </w:rPr>
        <w:t xml:space="preserve">Part 1: </w:t>
      </w:r>
      <w:r w:rsidR="00B56108" w:rsidRPr="00BD208B">
        <w:rPr>
          <w:b/>
          <w:iCs/>
          <w:rPrChange w:id="868" w:author="Ryan Beck" w:date="2023-04-10T14:36:00Z">
            <w:rPr>
              <w:b/>
              <w:i/>
            </w:rPr>
          </w:rPrChange>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BD208B">
        <w:rPr>
          <w:b/>
          <w:iCs/>
          <w:rPrChange w:id="869" w:author="Ryan Beck" w:date="2023-04-10T14:36:00Z">
            <w:rPr>
              <w:b/>
              <w:i/>
            </w:rPr>
          </w:rPrChange>
        </w:rPr>
        <w:t xml:space="preserve">Part 2: </w:t>
      </w:r>
      <w:r w:rsidR="00B56108" w:rsidRPr="00BD208B">
        <w:rPr>
          <w:b/>
          <w:iCs/>
          <w:rPrChange w:id="870" w:author="Ryan Beck" w:date="2023-04-10T14:36:00Z">
            <w:rPr>
              <w:b/>
              <w:i/>
            </w:rPr>
          </w:rPrChange>
        </w:rPr>
        <w:t xml:space="preserve">Available </w:t>
      </w:r>
      <w:r w:rsidRPr="00BD208B">
        <w:rPr>
          <w:b/>
          <w:iCs/>
          <w:rPrChange w:id="871" w:author="Ryan Beck" w:date="2023-04-10T14:36:00Z">
            <w:rPr>
              <w:b/>
              <w:i/>
            </w:rPr>
          </w:rPrChange>
        </w:rPr>
        <w:t xml:space="preserve">Software &amp; Hardware </w:t>
      </w:r>
      <w:r w:rsidR="00B56108" w:rsidRPr="00BD208B">
        <w:rPr>
          <w:b/>
          <w:iCs/>
          <w:rPrChange w:id="872" w:author="Ryan Beck" w:date="2023-04-10T14:36:00Z">
            <w:rPr>
              <w:b/>
              <w:i/>
            </w:rPr>
          </w:rPrChange>
        </w:rPr>
        <w:t>O</w:t>
      </w:r>
      <w:r w:rsidRPr="00BD208B">
        <w:rPr>
          <w:b/>
          <w:iCs/>
          <w:rPrChange w:id="873" w:author="Ryan Beck" w:date="2023-04-10T14:36:00Z">
            <w:rPr>
              <w:b/>
              <w:i/>
            </w:rPr>
          </w:rPrChange>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874" w:name="_Toc468549167"/>
      <w:bookmarkStart w:id="875"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874"/>
      <w:bookmarkEnd w:id="875"/>
    </w:p>
    <w:p w14:paraId="0962D44F" w14:textId="590C566C" w:rsidR="006710B0" w:rsidRDefault="006710B0" w:rsidP="00630C89">
      <w:pPr>
        <w:pStyle w:val="TOC1"/>
      </w:pPr>
    </w:p>
    <w:p w14:paraId="2F77967E" w14:textId="77777777" w:rsidR="00C370A5" w:rsidRDefault="00C370A5" w:rsidP="006710B0"/>
    <w:p w14:paraId="19D537AB" w14:textId="77777777" w:rsidR="009B32F4" w:rsidRPr="00957413" w:rsidRDefault="006C7149" w:rsidP="0026146F">
      <w:pPr>
        <w:pStyle w:val="Heading1"/>
      </w:pPr>
      <w:bookmarkStart w:id="876" w:name="_Toc119468062"/>
      <w:bookmarkStart w:id="877" w:name="_Toc329784592"/>
      <w:bookmarkStart w:id="878" w:name="_Toc331173656"/>
      <w:bookmarkStart w:id="879" w:name="_Toc332208763"/>
      <w:bookmarkStart w:id="880" w:name="_Toc332274010"/>
      <w:bookmarkStart w:id="881" w:name="_Toc367109131"/>
      <w:bookmarkStart w:id="882" w:name="_Toc394486330"/>
      <w:bookmarkStart w:id="883" w:name="_Toc394583536"/>
      <w:bookmarkStart w:id="884" w:name="_Toc468171251"/>
      <w:bookmarkStart w:id="885" w:name="_Toc468549168"/>
      <w:bookmarkStart w:id="886" w:name="_Toc468552686"/>
      <w:bookmarkStart w:id="887" w:name="_Toc469041213"/>
      <w:bookmarkStart w:id="888" w:name="_Toc469041319"/>
      <w:bookmarkStart w:id="889" w:name="_Toc469043278"/>
      <w:bookmarkStart w:id="890" w:name="_Toc469044912"/>
      <w:bookmarkStart w:id="891" w:name="_Toc469139208"/>
      <w:bookmarkStart w:id="892" w:name="_Toc469143765"/>
      <w:bookmarkStart w:id="893" w:name="_Toc469152523"/>
      <w:bookmarkStart w:id="894" w:name="_Toc469152653"/>
      <w:bookmarkStart w:id="895" w:name="_Toc491174752"/>
      <w:bookmarkStart w:id="896" w:name="_Toc491175153"/>
      <w:bookmarkStart w:id="897" w:name="_Toc494303984"/>
      <w:bookmarkStart w:id="898" w:name="_Toc494304191"/>
      <w:bookmarkStart w:id="899" w:name="_Toc532827334"/>
      <w:bookmarkStart w:id="900" w:name="_Toc532827578"/>
      <w:bookmarkStart w:id="901" w:name="_Toc532827742"/>
      <w:bookmarkStart w:id="902" w:name="_Toc52898804"/>
      <w:bookmarkStart w:id="903" w:name="_Toc52898994"/>
      <w:bookmarkStart w:id="904" w:name="_Toc52899184"/>
      <w:bookmarkStart w:id="905" w:name="_Toc86830599"/>
      <w:bookmarkStart w:id="906" w:name="_Toc86831400"/>
      <w:bookmarkStart w:id="907" w:name="_Toc86831596"/>
      <w:bookmarkStart w:id="908" w:name="_Toc132122997"/>
      <w:bookmarkStart w:id="909" w:name="_Toc132123142"/>
      <w:bookmarkEnd w:id="863"/>
      <w:bookmarkEnd w:id="864"/>
      <w:bookmarkEnd w:id="865"/>
      <w:r w:rsidRPr="00957413">
        <w:rPr>
          <w:rStyle w:val="Heading2Char"/>
          <w:b/>
        </w:rPr>
        <w:lastRenderedPageBreak/>
        <w:t>The Hardware</w:t>
      </w:r>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1E4059">
      <w:pPr>
        <w:pStyle w:val="Heading3"/>
      </w:pPr>
      <w:bookmarkStart w:id="910" w:name="_Toc469043279"/>
      <w:bookmarkStart w:id="911" w:name="_Toc469044913"/>
      <w:bookmarkStart w:id="912" w:name="_Toc469139209"/>
      <w:bookmarkStart w:id="913" w:name="_Toc469152654"/>
      <w:bookmarkStart w:id="914" w:name="_Toc491174753"/>
      <w:bookmarkStart w:id="915" w:name="_Toc494303985"/>
      <w:bookmarkStart w:id="916" w:name="_Toc532827335"/>
      <w:bookmarkStart w:id="917" w:name="_Toc532827743"/>
      <w:bookmarkStart w:id="918" w:name="_Toc52898805"/>
      <w:bookmarkStart w:id="919" w:name="_Toc52898995"/>
      <w:bookmarkStart w:id="920" w:name="_Toc86830600"/>
      <w:bookmarkStart w:id="921" w:name="_Toc86831401"/>
      <w:bookmarkStart w:id="922" w:name="_Toc86831597"/>
      <w:bookmarkStart w:id="923" w:name="_Toc132123143"/>
      <w:r w:rsidRPr="006D130E">
        <w:t>eTPU</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1E4059">
      <w:pPr>
        <w:pStyle w:val="Heading3"/>
      </w:pPr>
      <w:bookmarkStart w:id="924" w:name="_Toc469043280"/>
      <w:bookmarkStart w:id="925" w:name="_Toc469044914"/>
      <w:bookmarkStart w:id="926" w:name="_Toc469139210"/>
      <w:bookmarkStart w:id="927" w:name="_Toc469152655"/>
      <w:bookmarkStart w:id="928" w:name="_Toc491174754"/>
      <w:bookmarkStart w:id="929" w:name="_Toc494303986"/>
      <w:bookmarkStart w:id="930" w:name="_Toc532827336"/>
      <w:bookmarkStart w:id="931" w:name="_Toc532827744"/>
      <w:bookmarkStart w:id="932" w:name="_Toc52898806"/>
      <w:bookmarkStart w:id="933" w:name="_Toc52898996"/>
      <w:bookmarkStart w:id="934" w:name="_Toc86830601"/>
      <w:bookmarkStart w:id="935" w:name="_Toc86831402"/>
      <w:bookmarkStart w:id="936" w:name="_Toc86831598"/>
      <w:bookmarkStart w:id="937" w:name="_Toc132123144"/>
      <w:r w:rsidRPr="006D130E">
        <w:t>Probes</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14:paraId="488B6383" w14:textId="7409075B"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1E4059">
      <w:pPr>
        <w:pStyle w:val="Heading3"/>
      </w:pPr>
      <w:bookmarkStart w:id="938" w:name="_Toc469043281"/>
      <w:bookmarkStart w:id="939" w:name="_Toc469044915"/>
      <w:bookmarkStart w:id="940" w:name="_Toc469139211"/>
      <w:bookmarkStart w:id="941" w:name="_Toc469152656"/>
      <w:bookmarkStart w:id="942" w:name="_Toc491174755"/>
      <w:bookmarkStart w:id="943" w:name="_Toc494303987"/>
      <w:bookmarkStart w:id="944" w:name="_Toc532827337"/>
      <w:bookmarkStart w:id="945" w:name="_Toc532827745"/>
      <w:bookmarkStart w:id="946" w:name="_Toc52898807"/>
      <w:bookmarkStart w:id="947" w:name="_Toc52898997"/>
      <w:bookmarkStart w:id="948" w:name="_Toc86830602"/>
      <w:bookmarkStart w:id="949" w:name="_Toc86831403"/>
      <w:bookmarkStart w:id="950" w:name="_Toc86831599"/>
      <w:bookmarkStart w:id="951" w:name="_Toc132123145"/>
      <w:r w:rsidRPr="006D130E">
        <w:t>Board Sensor</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1E4059">
      <w:pPr>
        <w:pStyle w:val="Heading3"/>
        <w:rPr>
          <w:rStyle w:val="Heading3Char"/>
          <w:b/>
        </w:rPr>
      </w:pPr>
      <w:bookmarkStart w:id="952" w:name="_Toc469043282"/>
      <w:bookmarkStart w:id="953" w:name="_Toc469044916"/>
      <w:bookmarkStart w:id="954" w:name="_Toc469139212"/>
      <w:bookmarkStart w:id="955" w:name="_Toc469152657"/>
      <w:bookmarkStart w:id="956" w:name="_Toc491174756"/>
      <w:bookmarkStart w:id="957" w:name="_Toc494303988"/>
      <w:bookmarkStart w:id="958" w:name="_Toc532827338"/>
      <w:bookmarkStart w:id="959" w:name="_Toc532827746"/>
      <w:bookmarkStart w:id="960" w:name="_Toc52898808"/>
      <w:bookmarkStart w:id="961" w:name="_Toc52898998"/>
      <w:bookmarkStart w:id="962" w:name="_Toc86830603"/>
      <w:bookmarkStart w:id="963" w:name="_Toc86831404"/>
      <w:bookmarkStart w:id="964" w:name="_Toc86831600"/>
      <w:bookmarkStart w:id="965" w:name="_Toc132123146"/>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1E4059">
      <w:pPr>
        <w:pStyle w:val="Heading3"/>
      </w:pPr>
      <w:bookmarkStart w:id="966" w:name="_Toc469043283"/>
      <w:bookmarkStart w:id="967" w:name="_Toc469044917"/>
      <w:bookmarkStart w:id="968" w:name="_Toc469139213"/>
      <w:bookmarkStart w:id="969" w:name="_Toc469152658"/>
      <w:bookmarkStart w:id="970" w:name="_Toc491174757"/>
      <w:bookmarkStart w:id="971" w:name="_Toc494303989"/>
      <w:bookmarkStart w:id="972" w:name="_Toc532827339"/>
      <w:bookmarkStart w:id="973" w:name="_Toc532827747"/>
      <w:bookmarkStart w:id="974" w:name="_Toc52898809"/>
      <w:bookmarkStart w:id="975" w:name="_Toc52898999"/>
      <w:bookmarkStart w:id="976" w:name="_Toc86830604"/>
      <w:bookmarkStart w:id="977" w:name="_Toc86831405"/>
      <w:bookmarkStart w:id="978" w:name="_Toc86831601"/>
      <w:bookmarkStart w:id="979" w:name="_Toc132123147"/>
      <w:r w:rsidRPr="00C653DF">
        <w:lastRenderedPageBreak/>
        <w:t>P</w:t>
      </w:r>
      <w:r w:rsidR="00254777" w:rsidRPr="00C653DF">
        <w:t>rofiler</w:t>
      </w:r>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77751E63" w:rsidR="00254777" w:rsidRPr="00C653DF" w:rsidRDefault="00921AFD" w:rsidP="00856963">
      <w:pPr>
        <w:numPr>
          <w:ilvl w:val="0"/>
          <w:numId w:val="14"/>
        </w:numPr>
        <w:spacing w:after="60"/>
      </w:pPr>
      <w:r>
        <w:t>SPS Smart Profiler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374D359D" w14:textId="23485B6E" w:rsidR="00790B75" w:rsidRPr="00C653DF" w:rsidRDefault="002B4F6A" w:rsidP="006E1668">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419CB2FA" w:rsidR="00254777" w:rsidRDefault="00254777" w:rsidP="00C653DF">
      <w:r>
        <w:t xml:space="preserve">The software works the same </w:t>
      </w:r>
      <w:proofErr w:type="gramStart"/>
      <w:r>
        <w:t>with</w:t>
      </w:r>
      <w:proofErr w:type="gramEnd"/>
      <w:r>
        <w:t xml:space="preserve"> any of the profilers.  </w:t>
      </w:r>
      <w:r w:rsidR="00F30689">
        <w:t>Once you have the software running, you indicate your specific profiler model.  The program then displays the text and graphics that reflect the model you chose.</w:t>
      </w:r>
      <w:r>
        <w:t xml:space="preserve"> </w:t>
      </w:r>
      <w:r w:rsidR="00231DC4">
        <w:t>(The artwork that appears throughout this manual reflects a variety of profiler models.)</w:t>
      </w:r>
    </w:p>
    <w:p w14:paraId="75E14CAD" w14:textId="77777777" w:rsidR="00254777" w:rsidRDefault="00254777" w:rsidP="00254777"/>
    <w:p w14:paraId="5F478E98" w14:textId="30782B0B"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w:t>
      </w:r>
      <w:del w:id="980" w:author="Ryan Beck" w:date="2023-04-10T14:37:00Z">
        <w:r w:rsidDel="00BD208B">
          <w:delText>accumulating</w:delText>
        </w:r>
      </w:del>
      <w:ins w:id="981" w:author="Ryan Beck" w:date="2023-04-10T14:37:00Z">
        <w:r w:rsidR="00BD208B">
          <w:t>accumulated</w:t>
        </w:r>
      </w:ins>
      <w:r>
        <w:t xml:space="preserve">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130C615B" w:rsidR="00254777" w:rsidRDefault="00921AFD" w:rsidP="00856963">
      <w:pPr>
        <w:pStyle w:val="ListParagraph"/>
        <w:numPr>
          <w:ilvl w:val="0"/>
          <w:numId w:val="89"/>
        </w:numPr>
        <w:spacing w:after="60"/>
      </w:pPr>
      <w:r>
        <w:t>SPS Smart Profiler Hardware Guide (Publication Number PTG-330310-000)</w:t>
      </w:r>
    </w:p>
    <w:p w14:paraId="0341907D" w14:textId="77777777" w:rsidR="002B4F6A" w:rsidRDefault="002B4F6A">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AA7259">
      <w:pPr>
        <w:pStyle w:val="Heading2"/>
      </w:pPr>
      <w:bookmarkStart w:id="982" w:name="_Hardware_Diagram"/>
      <w:bookmarkStart w:id="983" w:name="_Toc469043284"/>
      <w:bookmarkStart w:id="984" w:name="_Toc469044918"/>
      <w:bookmarkStart w:id="985" w:name="_Toc469139214"/>
      <w:bookmarkStart w:id="986" w:name="_Toc469152659"/>
      <w:bookmarkStart w:id="987" w:name="_Toc491174758"/>
      <w:bookmarkStart w:id="988" w:name="_Toc494303990"/>
      <w:bookmarkStart w:id="989" w:name="_Toc532827340"/>
      <w:bookmarkStart w:id="990" w:name="_Toc532827748"/>
      <w:bookmarkStart w:id="991" w:name="_Toc52898810"/>
      <w:bookmarkStart w:id="992" w:name="_Toc52899000"/>
      <w:bookmarkStart w:id="993" w:name="_Toc86830605"/>
      <w:bookmarkStart w:id="994" w:name="_Toc86831406"/>
      <w:bookmarkStart w:id="995" w:name="_Toc86831602"/>
      <w:bookmarkStart w:id="996" w:name="_Toc132122998"/>
      <w:bookmarkStart w:id="997" w:name="_Toc132123148"/>
      <w:bookmarkStart w:id="998" w:name="_Ref392775168"/>
      <w:bookmarkStart w:id="999" w:name="_Toc394411680"/>
      <w:bookmarkStart w:id="1000" w:name="_Toc394486318"/>
      <w:bookmarkStart w:id="1001" w:name="_Toc394583251"/>
      <w:bookmarkStart w:id="1002" w:name="_Toc394583407"/>
      <w:bookmarkStart w:id="1003" w:name="_Toc468168389"/>
      <w:bookmarkEnd w:id="982"/>
      <w:r>
        <w:lastRenderedPageBreak/>
        <w:t>Hardware Diagram</w:t>
      </w:r>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338AFAA9" w:rsidR="0067399E" w:rsidRDefault="00864AAD" w:rsidP="0067399E">
      <w:pPr>
        <w:keepNext/>
      </w:pPr>
      <w:r>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p>
    <w:p w14:paraId="6870A9B5" w14:textId="4E224AFC" w:rsidR="0067399E" w:rsidRDefault="0067399E" w:rsidP="0067399E">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1</w:t>
      </w:r>
      <w:r w:rsidR="006E64D0">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 xml:space="preserve">Any malfunctioning or </w:t>
      </w:r>
      <w:proofErr w:type="gramStart"/>
      <w:r>
        <w:t>incorrectly</w:t>
      </w:r>
      <w:proofErr w:type="gramEnd"/>
      <w:r>
        <w:t xml:space="preserve">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1004" w:name="_Toc468171252"/>
      <w:bookmarkStart w:id="1005" w:name="_Toc468549169"/>
      <w:bookmarkStart w:id="1006" w:name="_Toc468552687"/>
      <w:bookmarkStart w:id="1007" w:name="_Toc469041214"/>
      <w:bookmarkStart w:id="1008" w:name="_Toc469041320"/>
      <w:bookmarkStart w:id="1009" w:name="_Toc469043285"/>
      <w:bookmarkStart w:id="1010" w:name="_Toc469044919"/>
      <w:bookmarkStart w:id="1011" w:name="_Toc469139215"/>
      <w:bookmarkStart w:id="1012" w:name="_Toc469143766"/>
      <w:bookmarkStart w:id="1013" w:name="_Toc469152524"/>
      <w:bookmarkStart w:id="1014" w:name="_Toc469152660"/>
      <w:bookmarkStart w:id="1015" w:name="_Toc491174759"/>
      <w:bookmarkStart w:id="1016" w:name="_Toc491175154"/>
      <w:bookmarkStart w:id="1017" w:name="_Toc494303991"/>
      <w:bookmarkStart w:id="1018" w:name="_Toc494304192"/>
      <w:bookmarkStart w:id="1019" w:name="_Toc532827341"/>
      <w:bookmarkStart w:id="1020" w:name="_Toc532827579"/>
      <w:bookmarkStart w:id="1021" w:name="_Toc532827749"/>
      <w:bookmarkStart w:id="1022" w:name="_Toc52898811"/>
      <w:bookmarkStart w:id="1023" w:name="_Toc52899001"/>
      <w:bookmarkStart w:id="1024" w:name="_Toc52899185"/>
      <w:bookmarkStart w:id="1025" w:name="_Toc86830606"/>
      <w:bookmarkStart w:id="1026" w:name="_Toc86831407"/>
      <w:bookmarkStart w:id="1027" w:name="_Toc86831603"/>
      <w:bookmarkStart w:id="1028" w:name="_Toc132122999"/>
      <w:bookmarkStart w:id="1029" w:name="_Toc132123149"/>
      <w:r>
        <w:lastRenderedPageBreak/>
        <w:t>Dual Lane Systems</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p>
    <w:p w14:paraId="0B30BB54" w14:textId="1AE71C70" w:rsidR="00E767B9" w:rsidRPr="00E767B9" w:rsidRDefault="005C51AD" w:rsidP="006E1668">
      <w:r>
        <w:t xml:space="preserve">The automatic system </w:t>
      </w:r>
      <w:r w:rsidR="0067399E">
        <w:t xml:space="preserve">can </w:t>
      </w:r>
      <w:r>
        <w:t>monitor production t</w:t>
      </w:r>
      <w:r w:rsidR="0067399E">
        <w:t>hrough dual lane reflow ovens.</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1D75BAA8" w:rsidR="0067399E" w:rsidRDefault="005C51AD" w:rsidP="00E767B9">
      <w:r>
        <w:t xml:space="preserve">  </w:t>
      </w:r>
      <w:bookmarkStart w:id="1030" w:name="_Toc119468061"/>
      <w:bookmarkStart w:id="1031" w:name="_Toc329784593"/>
    </w:p>
    <w:p w14:paraId="42E341A4" w14:textId="77777777" w:rsidR="0067399E" w:rsidRDefault="0067399E" w:rsidP="0067399E"/>
    <w:p w14:paraId="2359FCC8" w14:textId="7305880C"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032" w:name="_Toc486325557"/>
      <w:bookmarkStart w:id="1033" w:name="_Toc488490431"/>
      <w:bookmarkStart w:id="1034" w:name="_Toc119468068"/>
      <w:bookmarkStart w:id="1035" w:name="_Toc329784591"/>
      <w:bookmarkStart w:id="1036" w:name="_Toc331173655"/>
      <w:bookmarkStart w:id="1037" w:name="_Toc332208762"/>
      <w:bookmarkStart w:id="1038" w:name="_Toc332274009"/>
      <w:bookmarkStart w:id="1039" w:name="_Toc367109130"/>
      <w:bookmarkStart w:id="1040" w:name="_Toc394486329"/>
      <w:bookmarkStart w:id="1041" w:name="_Toc394583535"/>
      <w:bookmarkEnd w:id="1030"/>
      <w:bookmarkEnd w:id="1031"/>
      <w:r>
        <w:br w:type="page"/>
      </w:r>
    </w:p>
    <w:p w14:paraId="07FD71CA" w14:textId="5B53E54F" w:rsidR="007224D2" w:rsidRDefault="00C653DF" w:rsidP="006E1668">
      <w:pPr>
        <w:pStyle w:val="Heading1"/>
      </w:pPr>
      <w:bookmarkStart w:id="1042" w:name="_Toc469043286"/>
      <w:bookmarkStart w:id="1043" w:name="_Toc469044920"/>
      <w:bookmarkStart w:id="1044" w:name="_Toc469139216"/>
      <w:bookmarkStart w:id="1045" w:name="_Toc469152661"/>
      <w:bookmarkStart w:id="1046" w:name="_Toc491174760"/>
      <w:bookmarkStart w:id="1047" w:name="_Toc491175155"/>
      <w:bookmarkStart w:id="1048" w:name="_Toc494303992"/>
      <w:bookmarkStart w:id="1049" w:name="_Toc494304193"/>
      <w:bookmarkStart w:id="1050" w:name="_Toc532827342"/>
      <w:bookmarkStart w:id="1051" w:name="_Toc532827580"/>
      <w:bookmarkStart w:id="1052" w:name="_Toc532827750"/>
      <w:bookmarkStart w:id="1053" w:name="_Toc52898812"/>
      <w:bookmarkStart w:id="1054" w:name="_Toc52899002"/>
      <w:bookmarkStart w:id="1055" w:name="_Toc52899186"/>
      <w:bookmarkStart w:id="1056" w:name="_Toc86830607"/>
      <w:bookmarkStart w:id="1057" w:name="_Toc86831408"/>
      <w:bookmarkStart w:id="1058" w:name="_Toc86831604"/>
      <w:bookmarkStart w:id="1059" w:name="_Toc132123000"/>
      <w:bookmarkStart w:id="1060" w:name="_Toc132123150"/>
      <w:r>
        <w:lastRenderedPageBreak/>
        <w:t>Install</w:t>
      </w:r>
      <w:r w:rsidR="007224D2">
        <w:t xml:space="preserve"> </w:t>
      </w:r>
      <w:bookmarkEnd w:id="1032"/>
      <w:r w:rsidR="00D80151">
        <w:t>t</w:t>
      </w:r>
      <w:r w:rsidR="00754243">
        <w:t>he Software</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14:paraId="210302CA" w14:textId="77777777" w:rsidR="007224D2" w:rsidRPr="00923F10" w:rsidRDefault="007224D2" w:rsidP="001E4059">
      <w:pPr>
        <w:pStyle w:val="Heading3"/>
      </w:pPr>
      <w:bookmarkStart w:id="1061" w:name="_Toc486325556"/>
      <w:bookmarkStart w:id="1062" w:name="_Toc488490430"/>
      <w:bookmarkStart w:id="1063" w:name="_Toc119468065"/>
      <w:bookmarkStart w:id="1064" w:name="_Toc236802862"/>
      <w:bookmarkStart w:id="1065" w:name="_Toc469043287"/>
      <w:bookmarkStart w:id="1066" w:name="_Toc469044921"/>
      <w:bookmarkStart w:id="1067" w:name="_Toc469139217"/>
      <w:bookmarkStart w:id="1068" w:name="_Toc469152662"/>
      <w:bookmarkStart w:id="1069" w:name="_Toc491174761"/>
      <w:bookmarkStart w:id="1070" w:name="_Toc494303993"/>
      <w:bookmarkStart w:id="1071" w:name="_Toc532827343"/>
      <w:bookmarkStart w:id="1072" w:name="_Toc532827751"/>
      <w:bookmarkStart w:id="1073" w:name="_Toc52898813"/>
      <w:bookmarkStart w:id="1074" w:name="_Toc52899003"/>
      <w:bookmarkStart w:id="1075" w:name="_Toc86830608"/>
      <w:bookmarkStart w:id="1076" w:name="_Toc86831409"/>
      <w:bookmarkStart w:id="1077" w:name="_Toc86831605"/>
      <w:bookmarkStart w:id="1078" w:name="_Toc132123151"/>
      <w:r w:rsidRPr="00923F10">
        <w:t xml:space="preserve">Minimum </w:t>
      </w:r>
      <w:r>
        <w:t xml:space="preserve">PC </w:t>
      </w:r>
      <w:r w:rsidR="00C653DF">
        <w:t>System R</w:t>
      </w:r>
      <w:r w:rsidR="00C653DF" w:rsidRPr="00923F10">
        <w:t>equirements</w:t>
      </w:r>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5CFF9721" w:rsidR="007224D2" w:rsidRPr="00F137CC" w:rsidRDefault="007224D2" w:rsidP="00AA5614">
      <w:pPr>
        <w:pStyle w:val="ListParagraph"/>
        <w:numPr>
          <w:ilvl w:val="0"/>
          <w:numId w:val="90"/>
        </w:numPr>
      </w:pPr>
      <w:r>
        <w:t>1 available USB port for data download</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36412F78"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21" w:history="1">
        <w:r w:rsidRPr="006F1D3E">
          <w:rPr>
            <w:rStyle w:val="Hyperlink"/>
          </w:rPr>
          <w:t>http://kicthermal.com/support-download/os-compatibility-chart</w:t>
        </w:r>
      </w:hyperlink>
    </w:p>
    <w:p w14:paraId="61927BA1" w14:textId="4FD721D0" w:rsidR="009C2049" w:rsidRPr="00913FB3" w:rsidRDefault="007224D2">
      <w:pPr>
        <w:ind w:left="360"/>
      </w:pPr>
      <w:r w:rsidRPr="00F204D6">
        <w:rPr>
          <w:b/>
        </w:rPr>
        <w:t>Note</w:t>
      </w:r>
      <w:r>
        <w:t xml:space="preserve">: </w:t>
      </w:r>
      <w:r w:rsidR="00C653DF" w:rsidRPr="00C653DF">
        <w:t>A</w:t>
      </w:r>
      <w:r>
        <w:t>dditional powered USB ports may be needed for additional accessories.</w:t>
      </w:r>
    </w:p>
    <w:p w14:paraId="6E98B1C5" w14:textId="2B881929" w:rsidR="007224D2" w:rsidRPr="00864B2D" w:rsidRDefault="00C653DF" w:rsidP="001E4059">
      <w:pPr>
        <w:pStyle w:val="Heading3"/>
      </w:pPr>
      <w:bookmarkStart w:id="1079" w:name="_Toc469043288"/>
      <w:bookmarkStart w:id="1080" w:name="_Toc469044922"/>
      <w:bookmarkStart w:id="1081" w:name="_Toc469139218"/>
      <w:bookmarkStart w:id="1082" w:name="_Toc469152663"/>
      <w:bookmarkStart w:id="1083" w:name="_Toc491174762"/>
      <w:bookmarkStart w:id="1084" w:name="_Toc494303994"/>
      <w:bookmarkStart w:id="1085" w:name="_Toc532827344"/>
      <w:bookmarkStart w:id="1086" w:name="_Toc532827752"/>
      <w:bookmarkStart w:id="1087" w:name="_Toc52898814"/>
      <w:bookmarkStart w:id="1088" w:name="_Toc52899004"/>
      <w:bookmarkStart w:id="1089" w:name="_Toc86830609"/>
      <w:bookmarkStart w:id="1090" w:name="_Toc86831410"/>
      <w:bookmarkStart w:id="1091" w:name="_Toc86831606"/>
      <w:bookmarkStart w:id="1092" w:name="_Toc132123152"/>
      <w:r>
        <w:t xml:space="preserve">Note </w:t>
      </w:r>
      <w:ins w:id="1093" w:author="Ryan Beck" w:date="2023-04-11T15:06:00Z">
        <w:r w:rsidR="00D57D3B">
          <w:t>b</w:t>
        </w:r>
      </w:ins>
      <w:del w:id="1094" w:author="Ryan Beck" w:date="2023-04-11T15:06:00Z">
        <w:r w:rsidDel="00D57D3B">
          <w:delText>B</w:delText>
        </w:r>
      </w:del>
      <w:r>
        <w:t xml:space="preserve">efore </w:t>
      </w:r>
      <w:proofErr w:type="gramStart"/>
      <w:r>
        <w:t>Installation</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roofErr w:type="gramEnd"/>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D57D3B">
        <w:rPr>
          <w:bCs/>
          <w:i/>
          <w:iCs/>
          <w:rPrChange w:id="1095" w:author="Ryan Beck" w:date="2023-04-11T15:06:00Z">
            <w:rPr>
              <w:b/>
            </w:rPr>
          </w:rPrChange>
        </w:rPr>
        <w:t>DO NOT place the software icon in the Windows Startup folder</w:t>
      </w:r>
      <w:r w:rsidRPr="00D57D3B">
        <w:rPr>
          <w:bCs/>
          <w:i/>
          <w:iCs/>
          <w:rPrChange w:id="1096" w:author="Ryan Beck" w:date="2023-04-11T15:06:00Z">
            <w:rPr/>
          </w:rPrChange>
        </w:rPr>
        <w:t>.</w:t>
      </w:r>
      <w:r>
        <w:t xml:space="preserve">  If the software loads before the oven controller software, it can cause the oven controller software to malfunction.</w:t>
      </w:r>
    </w:p>
    <w:p w14:paraId="72E6C123" w14:textId="77777777" w:rsidR="00921AFD" w:rsidRDefault="00921AFD" w:rsidP="001E4059">
      <w:pPr>
        <w:pStyle w:val="Heading3"/>
      </w:pPr>
      <w:bookmarkStart w:id="1097" w:name="_Ref113956992"/>
      <w:bookmarkStart w:id="1098" w:name="_Toc466454395"/>
      <w:bookmarkStart w:id="1099" w:name="_Toc491174763"/>
      <w:bookmarkStart w:id="1100" w:name="_Toc494303995"/>
      <w:bookmarkStart w:id="1101" w:name="_Toc532827345"/>
      <w:bookmarkStart w:id="1102" w:name="_Toc532827753"/>
      <w:bookmarkStart w:id="1103" w:name="_Toc52898815"/>
      <w:bookmarkStart w:id="1104" w:name="_Toc52899005"/>
      <w:bookmarkStart w:id="1105" w:name="_Toc86830610"/>
      <w:bookmarkStart w:id="1106" w:name="_Toc86831411"/>
      <w:bookmarkStart w:id="1107" w:name="_Toc86831607"/>
      <w:bookmarkStart w:id="1108" w:name="_Toc132123153"/>
      <w:r>
        <w:t>Languages</w:t>
      </w:r>
      <w:bookmarkEnd w:id="1097"/>
      <w:bookmarkEnd w:id="1098"/>
      <w:bookmarkEnd w:id="1099"/>
      <w:bookmarkEnd w:id="1100"/>
      <w:bookmarkEnd w:id="1101"/>
      <w:bookmarkEnd w:id="1102"/>
      <w:bookmarkEnd w:id="1103"/>
      <w:bookmarkEnd w:id="1104"/>
      <w:bookmarkEnd w:id="1105"/>
      <w:bookmarkEnd w:id="1106"/>
      <w:bookmarkEnd w:id="1107"/>
      <w:bookmarkEnd w:id="1108"/>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921AFD" w14:paraId="4E80332E" w14:textId="77777777" w:rsidTr="00D57F01">
        <w:tc>
          <w:tcPr>
            <w:tcW w:w="2448" w:type="dxa"/>
            <w:shd w:val="clear" w:color="auto" w:fill="auto"/>
          </w:tcPr>
          <w:p w14:paraId="3778A616" w14:textId="77777777" w:rsidR="00921AFD" w:rsidRPr="00004D1B" w:rsidRDefault="00921AFD">
            <w:pPr>
              <w:numPr>
                <w:ilvl w:val="0"/>
                <w:numId w:val="162"/>
              </w:numPr>
              <w:pPrChange w:id="1109" w:author="Ryan Beck" w:date="2023-04-11T15:05:00Z">
                <w:pPr>
                  <w:numPr>
                    <w:numId w:val="142"/>
                  </w:numPr>
                  <w:ind w:left="720" w:hanging="360"/>
                </w:pPr>
              </w:pPrChange>
            </w:pPr>
            <w:r w:rsidRPr="00004D1B">
              <w:t>English</w:t>
            </w:r>
          </w:p>
        </w:tc>
        <w:tc>
          <w:tcPr>
            <w:tcW w:w="7128" w:type="dxa"/>
            <w:shd w:val="clear" w:color="auto" w:fill="auto"/>
          </w:tcPr>
          <w:p w14:paraId="2A886B11" w14:textId="77777777" w:rsidR="00921AFD" w:rsidRDefault="00921AFD">
            <w:pPr>
              <w:numPr>
                <w:ilvl w:val="0"/>
                <w:numId w:val="162"/>
              </w:numPr>
              <w:pPrChange w:id="1110" w:author="Ryan Beck" w:date="2023-04-11T15:05:00Z">
                <w:pPr>
                  <w:numPr>
                    <w:numId w:val="143"/>
                  </w:numPr>
                  <w:ind w:left="720" w:hanging="360"/>
                </w:pPr>
              </w:pPrChange>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pPr>
              <w:numPr>
                <w:ilvl w:val="0"/>
                <w:numId w:val="162"/>
              </w:numPr>
              <w:pPrChange w:id="1111" w:author="Ryan Beck" w:date="2023-04-11T15:05:00Z">
                <w:pPr>
                  <w:numPr>
                    <w:numId w:val="142"/>
                  </w:numPr>
                  <w:ind w:left="720" w:hanging="360"/>
                </w:pPr>
              </w:pPrChange>
            </w:pPr>
            <w:r w:rsidRPr="00004D1B">
              <w:t>German</w:t>
            </w:r>
          </w:p>
        </w:tc>
        <w:tc>
          <w:tcPr>
            <w:tcW w:w="7128" w:type="dxa"/>
            <w:shd w:val="clear" w:color="auto" w:fill="auto"/>
          </w:tcPr>
          <w:p w14:paraId="38043F0A" w14:textId="77777777" w:rsidR="00921AFD" w:rsidRDefault="00921AFD">
            <w:pPr>
              <w:numPr>
                <w:ilvl w:val="0"/>
                <w:numId w:val="162"/>
              </w:numPr>
              <w:pPrChange w:id="1112" w:author="Ryan Beck" w:date="2023-04-11T15:05:00Z">
                <w:pPr>
                  <w:numPr>
                    <w:numId w:val="143"/>
                  </w:numPr>
                  <w:ind w:left="720" w:hanging="360"/>
                </w:pPr>
              </w:pPrChange>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pPr>
              <w:numPr>
                <w:ilvl w:val="0"/>
                <w:numId w:val="162"/>
              </w:numPr>
              <w:pPrChange w:id="1113" w:author="Ryan Beck" w:date="2023-04-11T15:05:00Z">
                <w:pPr>
                  <w:numPr>
                    <w:numId w:val="142"/>
                  </w:numPr>
                  <w:ind w:left="720" w:hanging="360"/>
                </w:pPr>
              </w:pPrChange>
            </w:pPr>
            <w:r w:rsidRPr="00004D1B">
              <w:t>Spanish</w:t>
            </w:r>
          </w:p>
        </w:tc>
        <w:tc>
          <w:tcPr>
            <w:tcW w:w="7128" w:type="dxa"/>
            <w:shd w:val="clear" w:color="auto" w:fill="auto"/>
          </w:tcPr>
          <w:p w14:paraId="5A7095F9" w14:textId="77777777" w:rsidR="00921AFD" w:rsidRDefault="00921AFD">
            <w:pPr>
              <w:numPr>
                <w:ilvl w:val="0"/>
                <w:numId w:val="162"/>
              </w:numPr>
              <w:pPrChange w:id="1114" w:author="Ryan Beck" w:date="2023-04-11T15:05:00Z">
                <w:pPr>
                  <w:numPr>
                    <w:numId w:val="143"/>
                  </w:numPr>
                  <w:ind w:left="720" w:hanging="360"/>
                </w:pPr>
              </w:pPrChange>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pPr>
              <w:pStyle w:val="ListParagraph"/>
              <w:pPrChange w:id="1115" w:author="Ryan Beck" w:date="2023-04-11T15:05:00Z">
                <w:pPr/>
              </w:pPrChange>
            </w:pPr>
          </w:p>
        </w:tc>
        <w:tc>
          <w:tcPr>
            <w:tcW w:w="7128" w:type="dxa"/>
            <w:shd w:val="clear" w:color="auto" w:fill="auto"/>
          </w:tcPr>
          <w:p w14:paraId="5AF7E80E" w14:textId="77777777" w:rsidR="00921AFD" w:rsidRDefault="00921AFD">
            <w:pPr>
              <w:numPr>
                <w:ilvl w:val="0"/>
                <w:numId w:val="162"/>
              </w:numPr>
              <w:pPrChange w:id="1116" w:author="Ryan Beck" w:date="2023-04-11T15:05:00Z">
                <w:pPr>
                  <w:numPr>
                    <w:numId w:val="143"/>
                  </w:numPr>
                  <w:ind w:left="720" w:hanging="360"/>
                </w:pPr>
              </w:pPrChange>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746B5044" w14:textId="02223739" w:rsidR="007224D2" w:rsidRDefault="00921AFD" w:rsidP="001E4059">
      <w:pPr>
        <w:pStyle w:val="Heading3"/>
      </w:pPr>
      <w:bookmarkStart w:id="1117" w:name="_Toc491174764"/>
      <w:bookmarkStart w:id="1118" w:name="_Toc494303996"/>
      <w:bookmarkStart w:id="1119" w:name="_Toc532827346"/>
      <w:bookmarkStart w:id="1120" w:name="_Toc532827754"/>
      <w:bookmarkStart w:id="1121" w:name="_Toc52898816"/>
      <w:bookmarkStart w:id="1122" w:name="_Toc52899006"/>
      <w:bookmarkStart w:id="1123" w:name="_Toc86830611"/>
      <w:bookmarkStart w:id="1124" w:name="_Toc86831412"/>
      <w:bookmarkStart w:id="1125" w:name="_Toc86831608"/>
      <w:bookmarkStart w:id="1126" w:name="_Toc132123154"/>
      <w:r w:rsidRPr="00921AFD">
        <w:t>Install</w:t>
      </w:r>
      <w:bookmarkEnd w:id="1117"/>
      <w:bookmarkEnd w:id="1118"/>
      <w:bookmarkEnd w:id="1119"/>
      <w:bookmarkEnd w:id="1120"/>
      <w:bookmarkEnd w:id="1121"/>
      <w:bookmarkEnd w:id="1122"/>
      <w:bookmarkEnd w:id="1123"/>
      <w:bookmarkEnd w:id="1124"/>
      <w:bookmarkEnd w:id="1125"/>
      <w:bookmarkEnd w:id="1126"/>
    </w:p>
    <w:p w14:paraId="1AD56EC8" w14:textId="77777777" w:rsidR="007E1554" w:rsidRDefault="007E1554" w:rsidP="007E1554">
      <w:pPr>
        <w:pStyle w:val="ListBullet"/>
        <w:numPr>
          <w:ilvl w:val="0"/>
          <w:numId w:val="13"/>
        </w:numPr>
      </w:pPr>
      <w:r>
        <w:t>Insert the USB flash drive into a USB port on your computer.</w:t>
      </w:r>
    </w:p>
    <w:p w14:paraId="0907A475" w14:textId="77777777" w:rsidR="007E1554" w:rsidRDefault="007E1554" w:rsidP="007E1554">
      <w:pPr>
        <w:pStyle w:val="ListBullet"/>
        <w:numPr>
          <w:ilvl w:val="0"/>
          <w:numId w:val="0"/>
        </w:numPr>
      </w:pPr>
    </w:p>
    <w:p w14:paraId="053CE005" w14:textId="77777777" w:rsidR="007E1554" w:rsidRDefault="007E1554" w:rsidP="007E1554">
      <w:pPr>
        <w:pStyle w:val="ListBullet"/>
        <w:numPr>
          <w:ilvl w:val="0"/>
          <w:numId w:val="13"/>
        </w:numPr>
      </w:pPr>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p>
    <w:p w14:paraId="0B6AC62F" w14:textId="77777777" w:rsidR="007E1554" w:rsidRDefault="007E1554" w:rsidP="007E1554">
      <w:pPr>
        <w:pStyle w:val="ListBullet"/>
        <w:numPr>
          <w:ilvl w:val="0"/>
          <w:numId w:val="0"/>
        </w:numPr>
      </w:pPr>
    </w:p>
    <w:p w14:paraId="1A41AC8D" w14:textId="64856EE5" w:rsidR="007E1554" w:rsidRDefault="007E1554" w:rsidP="007E1554">
      <w:pPr>
        <w:pStyle w:val="ListBullet"/>
        <w:numPr>
          <w:ilvl w:val="0"/>
          <w:numId w:val="13"/>
        </w:numPr>
      </w:pPr>
      <w:r>
        <w:t>Double-click the installation file in the root directory to begin the installation.</w:t>
      </w:r>
    </w:p>
    <w:p w14:paraId="6DFC2094" w14:textId="0C7EE8D1" w:rsidR="007E1554" w:rsidRDefault="007E1554" w:rsidP="006E1668">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75AD3296"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Tech Support.</w:t>
      </w:r>
      <w:bookmarkStart w:id="1127" w:name="_Toc467446317"/>
    </w:p>
    <w:p w14:paraId="51A5B221" w14:textId="7B239C6B" w:rsidR="001B5BC6" w:rsidRDefault="001B5BC6" w:rsidP="001B5BC6">
      <w:pPr>
        <w:ind w:firstLine="360"/>
      </w:pPr>
      <w:bookmarkStart w:id="1128" w:name="_Toc469043289"/>
      <w:bookmarkStart w:id="1129" w:name="_Toc469044923"/>
      <w:bookmarkStart w:id="1130" w:name="_Toc469139219"/>
      <w:bookmarkStart w:id="1131" w:name="_Toc469152664"/>
      <w:bookmarkStart w:id="1132" w:name="_Toc491174765"/>
      <w:bookmarkStart w:id="1133" w:name="_Toc494303997"/>
      <w:bookmarkStart w:id="1134" w:name="_Toc532827347"/>
      <w:bookmarkStart w:id="1135" w:name="_Toc532827755"/>
      <w:bookmarkStart w:id="1136" w:name="_Toc52898817"/>
      <w:bookmarkStart w:id="1137" w:name="_Toc52899007"/>
    </w:p>
    <w:p w14:paraId="2034A3C4" w14:textId="1E7B6973" w:rsidR="001B5BC6" w:rsidRDefault="001B5BC6" w:rsidP="001B5BC6">
      <w:pPr>
        <w:ind w:firstLine="360"/>
      </w:pPr>
    </w:p>
    <w:p w14:paraId="7F89330C" w14:textId="77777777" w:rsidR="001B5BC6" w:rsidRDefault="001B5BC6" w:rsidP="001B5BC6">
      <w:pPr>
        <w:ind w:firstLine="360"/>
      </w:pPr>
    </w:p>
    <w:p w14:paraId="30E1CA14" w14:textId="010614C8" w:rsidR="001B5BC6" w:rsidRDefault="001B5BC6" w:rsidP="001B5BC6">
      <w:pPr>
        <w:ind w:firstLine="360"/>
      </w:pPr>
      <w:r w:rsidRPr="004951F2">
        <w:lastRenderedPageBreak/>
        <w:t>During the installation process, you will encounter the following screen:</w:t>
      </w:r>
    </w:p>
    <w:p w14:paraId="6157F42D" w14:textId="063F530B" w:rsidR="001B5BC6" w:rsidRDefault="001B5BC6" w:rsidP="001B5BC6">
      <w:pPr>
        <w:ind w:firstLine="360"/>
      </w:pPr>
    </w:p>
    <w:p w14:paraId="27684874" w14:textId="77777777" w:rsidR="001B5BC6" w:rsidRDefault="001B5BC6" w:rsidP="001B5BC6">
      <w:pPr>
        <w:ind w:firstLine="360"/>
        <w:jc w:val="center"/>
      </w:pPr>
      <w:r>
        <w:rPr>
          <w:noProof/>
        </w:rPr>
        <w:drawing>
          <wp:inline distT="0" distB="0" distL="0" distR="0" wp14:anchorId="792F2C2E" wp14:editId="79E8C9AA">
            <wp:extent cx="3129729"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129729" cy="1336367"/>
                    </a:xfrm>
                    <a:prstGeom prst="rect">
                      <a:avLst/>
                    </a:prstGeom>
                  </pic:spPr>
                </pic:pic>
              </a:graphicData>
            </a:graphic>
          </wp:inline>
        </w:drawing>
      </w:r>
    </w:p>
    <w:p w14:paraId="66B05B5C" w14:textId="77777777" w:rsidR="001B5BC6" w:rsidRDefault="001B5BC6" w:rsidP="001B5BC6">
      <w:pPr>
        <w:ind w:firstLine="360"/>
        <w:jc w:val="center"/>
      </w:pPr>
    </w:p>
    <w:p w14:paraId="16ADD4BB" w14:textId="77777777" w:rsidR="001B5BC6" w:rsidRDefault="001B5BC6" w:rsidP="001B5BC6">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25C6CA86" w14:textId="77777777" w:rsidR="001B5BC6" w:rsidRDefault="001B5BC6" w:rsidP="001B5BC6">
      <w:pPr>
        <w:ind w:left="360"/>
      </w:pPr>
    </w:p>
    <w:p w14:paraId="5654402F" w14:textId="77777777" w:rsidR="001B5BC6" w:rsidRDefault="001B5BC6" w:rsidP="001B5BC6">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46619321" w14:textId="77777777" w:rsidR="001B5BC6" w:rsidRDefault="001B5BC6" w:rsidP="001B5BC6">
      <w:pPr>
        <w:ind w:firstLine="360"/>
      </w:pPr>
    </w:p>
    <w:p w14:paraId="7DB7FC86" w14:textId="7A563856" w:rsidR="001B5BC6" w:rsidDel="00220274" w:rsidRDefault="001B5BC6" w:rsidP="001E4059">
      <w:pPr>
        <w:pStyle w:val="Heading3"/>
        <w:rPr>
          <w:del w:id="1138" w:author="Ryan Beck" w:date="2023-04-11T15:00:00Z"/>
        </w:rPr>
        <w:pPrChange w:id="1139" w:author="Tom Bergeron" w:date="2023-04-11T23:15:00Z">
          <w:pPr>
            <w:pStyle w:val="Heading3"/>
          </w:pPr>
        </w:pPrChange>
      </w:pPr>
    </w:p>
    <w:p w14:paraId="26FBBB87" w14:textId="4F21317D" w:rsidR="0052715E" w:rsidRPr="00C653DF" w:rsidRDefault="00A92C42" w:rsidP="001E4059">
      <w:pPr>
        <w:pStyle w:val="Heading3"/>
      </w:pPr>
      <w:bookmarkStart w:id="1140" w:name="_Toc86830612"/>
      <w:bookmarkStart w:id="1141" w:name="_Toc86831413"/>
      <w:bookmarkStart w:id="1142" w:name="_Toc86831609"/>
      <w:bookmarkStart w:id="1143" w:name="_Toc132123155"/>
      <w:r w:rsidRPr="00C653DF">
        <w:t>Start</w:t>
      </w:r>
      <w:r w:rsidR="0052715E" w:rsidRPr="00C653DF">
        <w:t xml:space="preserve"> </w:t>
      </w:r>
      <w:r w:rsidR="00C653DF">
        <w:t>t</w:t>
      </w:r>
      <w:r w:rsidR="00C653DF" w:rsidRPr="00C653DF">
        <w:t xml:space="preserve">he </w:t>
      </w:r>
      <w:r w:rsidR="0052715E" w:rsidRPr="00C653DF">
        <w:t>Software</w:t>
      </w:r>
      <w:bookmarkEnd w:id="1127"/>
      <w:bookmarkEnd w:id="1128"/>
      <w:bookmarkEnd w:id="1129"/>
      <w:bookmarkEnd w:id="1130"/>
      <w:bookmarkEnd w:id="1131"/>
      <w:bookmarkEnd w:id="1132"/>
      <w:bookmarkEnd w:id="1133"/>
      <w:bookmarkEnd w:id="1134"/>
      <w:bookmarkEnd w:id="1135"/>
      <w:bookmarkEnd w:id="1136"/>
      <w:bookmarkEnd w:id="1137"/>
      <w:bookmarkEnd w:id="1140"/>
      <w:bookmarkEnd w:id="1141"/>
      <w:bookmarkEnd w:id="1142"/>
      <w:bookmarkEnd w:id="1143"/>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 xml:space="preserve">Click the </w:t>
      </w:r>
      <w:r w:rsidRPr="00220274">
        <w:rPr>
          <w:b/>
          <w:bCs/>
          <w:rPrChange w:id="1144" w:author="Ryan Beck" w:date="2023-04-11T15:01:00Z">
            <w:rPr/>
          </w:rPrChange>
        </w:rPr>
        <w:t>Windows Start</w:t>
      </w:r>
      <w:r w:rsidRPr="00C653DF">
        <w:t xml:space="preserve">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4895153E" w:rsidR="0052715E" w:rsidRPr="00B14737" w:rsidRDefault="00F30B5C" w:rsidP="0052715E">
      <w:pPr>
        <w:ind w:left="360"/>
        <w:jc w:val="center"/>
      </w:pPr>
      <w:r>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23">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p>
    <w:p w14:paraId="699C6BD4" w14:textId="171C4E95" w:rsidR="00A92C42" w:rsidRPr="00B14737" w:rsidRDefault="00A92C42" w:rsidP="00A92C42">
      <w:pPr>
        <w:pStyle w:val="Caption"/>
      </w:pPr>
      <w:r w:rsidRPr="00B14737">
        <w:t xml:space="preserve">Figure </w:t>
      </w:r>
      <w:r w:rsidR="006E64D0">
        <w:fldChar w:fldCharType="begin"/>
      </w:r>
      <w:r w:rsidR="006E64D0">
        <w:instrText xml:space="preserve"> SEQ Figure \* ARABIC </w:instrText>
      </w:r>
      <w:r w:rsidR="006E64D0">
        <w:fldChar w:fldCharType="separate"/>
      </w:r>
      <w:r w:rsidR="00B67E73">
        <w:rPr>
          <w:noProof/>
        </w:rPr>
        <w:t>2</w:t>
      </w:r>
      <w:r w:rsidR="006E64D0">
        <w:rPr>
          <w:noProof/>
        </w:rPr>
        <w:fldChar w:fldCharType="end"/>
      </w:r>
      <w:r w:rsidRPr="00B14737">
        <w:t xml:space="preserve">: </w:t>
      </w:r>
      <w:r w:rsidR="00986F94">
        <w:t>Missing USB Dongle notification</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3"/>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5B55EDEE" w:rsidR="0052715E" w:rsidRDefault="00FD18FE" w:rsidP="00C653DF">
      <w:pPr>
        <w:ind w:left="360"/>
      </w:pPr>
      <w:r>
        <w:lastRenderedPageBreak/>
        <w:t>T</w:t>
      </w:r>
      <w:r w:rsidR="0052715E" w:rsidRPr="00C653DF">
        <w:t xml:space="preserve">he first screen in the software will prompt you to either enter the current belt speed for the </w:t>
      </w:r>
      <w:del w:id="1145" w:author="Ryan Beck" w:date="2023-04-11T15:07:00Z">
        <w:r w:rsidR="0052715E" w:rsidRPr="00C653DF" w:rsidDel="00D57D3B">
          <w:delText>oven, or</w:delText>
        </w:r>
      </w:del>
      <w:ins w:id="1146" w:author="Ryan Beck" w:date="2023-04-11T15:07:00Z">
        <w:r w:rsidR="00D57D3B" w:rsidRPr="00C653DF">
          <w:t>oven or</w:t>
        </w:r>
      </w:ins>
      <w:r w:rsidR="0052715E" w:rsidRPr="00C653DF">
        <w:t xml:space="preserve"> choose to work in History mode.  </w:t>
      </w:r>
      <w:del w:id="1147" w:author="Ryan Beck" w:date="2023-04-10T14:37:00Z">
        <w:r w:rsidR="0052715E" w:rsidRPr="00C653DF" w:rsidDel="00BD208B">
          <w:delText xml:space="preserve">See </w:delText>
        </w:r>
        <w:r w:rsidR="0052715E" w:rsidRPr="00C653DF" w:rsidDel="00BD208B">
          <w:fldChar w:fldCharType="begin"/>
        </w:r>
        <w:r w:rsidR="0052715E" w:rsidRPr="00C653DF" w:rsidDel="00BD208B">
          <w:delInstrText xml:space="preserve"> REF _Ref185667915 \h  \* MERGEFORMAT </w:delInstrText>
        </w:r>
        <w:r w:rsidR="0052715E" w:rsidRPr="00C653DF" w:rsidDel="00BD208B">
          <w:fldChar w:fldCharType="separate"/>
        </w:r>
        <w:r w:rsidR="00B67E73" w:rsidDel="00BD208B">
          <w:delText xml:space="preserve">Figure </w:delText>
        </w:r>
        <w:r w:rsidR="00B67E73" w:rsidDel="00BD208B">
          <w:rPr>
            <w:noProof/>
          </w:rPr>
          <w:delText>3</w:delText>
        </w:r>
        <w:r w:rsidR="0052715E" w:rsidRPr="00C653DF" w:rsidDel="00BD208B">
          <w:fldChar w:fldCharType="end"/>
        </w:r>
        <w:r w:rsidR="0052715E" w:rsidRPr="00C653DF" w:rsidDel="00BD208B">
          <w:delText>.</w:delText>
        </w:r>
      </w:del>
    </w:p>
    <w:p w14:paraId="73821A19" w14:textId="77777777" w:rsidR="009C2049" w:rsidRPr="00C653DF" w:rsidRDefault="009C2049" w:rsidP="00C653DF">
      <w:pPr>
        <w:ind w:left="360"/>
      </w:pPr>
    </w:p>
    <w:p w14:paraId="33C6946C" w14:textId="46189661" w:rsidR="0052715E" w:rsidRPr="00C653DF" w:rsidRDefault="0052715E">
      <w:pPr>
        <w:ind w:left="720"/>
        <w:rPr>
          <w:strike/>
        </w:rPr>
        <w:pPrChange w:id="1148" w:author="Ryan Beck" w:date="2023-04-10T14:37:00Z">
          <w:pPr>
            <w:ind w:left="360"/>
          </w:pPr>
        </w:pPrChange>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w:t>
      </w:r>
      <w:ins w:id="1149" w:author="Tom Bergeron" w:date="2023-04-11T20:41:00Z">
        <w:r w:rsidR="007B6021">
          <w:t>s</w:t>
        </w:r>
      </w:ins>
      <w:del w:id="1150" w:author="Tom Bergeron" w:date="2023-04-11T20:41:00Z">
        <w:r w:rsidR="00A92C42" w:rsidRPr="00C653DF" w:rsidDel="007B6021">
          <w:delText>n</w:delText>
        </w:r>
      </w:del>
      <w:r w:rsidR="00A92C42" w:rsidRPr="00C653DF">
        <w:t xml:space="preserve"> not enable</w:t>
      </w:r>
      <w:r w:rsidR="00986F94">
        <w:t>d</w:t>
      </w:r>
      <w:r w:rsidR="00A92C42" w:rsidRPr="00C653DF">
        <w:t xml:space="preserve">. </w:t>
      </w:r>
    </w:p>
    <w:p w14:paraId="6438C042" w14:textId="77777777" w:rsidR="0052715E" w:rsidRPr="00C653DF" w:rsidRDefault="0052715E"/>
    <w:p w14:paraId="703499B0" w14:textId="1A5CB4F5" w:rsidR="006614E7" w:rsidRDefault="000E0382" w:rsidP="006614E7">
      <w:pPr>
        <w:jc w:val="center"/>
      </w:pPr>
      <w:r>
        <w:rPr>
          <w:noProof/>
        </w:rPr>
        <mc:AlternateContent>
          <mc:Choice Requires="wpg">
            <w:drawing>
              <wp:anchor distT="0" distB="0" distL="114300" distR="114300" simplePos="0" relativeHeight="251620864" behindDoc="0" locked="0" layoutInCell="1" allowOverlap="1" wp14:anchorId="0A0EE3C5" wp14:editId="32D46760">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630C89" w:rsidRPr="00DF1BAE" w:rsidRDefault="00630C89" w:rsidP="00F26E04">
                              <w:pPr>
                                <w:rPr>
                                  <w:b/>
                                </w:rPr>
                              </w:pPr>
                              <w:r>
                                <w:rPr>
                                  <w:b/>
                                </w:rPr>
                                <w:t>View History</w:t>
                              </w:r>
                              <w:r w:rsidRPr="00DF1BAE">
                                <w:rPr>
                                  <w:b/>
                                </w:rPr>
                                <w:t xml:space="preserve"> Mode-</w:t>
                              </w:r>
                            </w:p>
                            <w:p w14:paraId="3B1040F0" w14:textId="77777777" w:rsidR="00630C89" w:rsidRDefault="00630C89"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620864"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Cxr6o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630C89" w:rsidRPr="00DF1BAE" w:rsidRDefault="00630C89" w:rsidP="00F26E04">
                        <w:pPr>
                          <w:rPr>
                            <w:b/>
                          </w:rPr>
                        </w:pPr>
                        <w:r>
                          <w:rPr>
                            <w:b/>
                          </w:rPr>
                          <w:t>View History</w:t>
                        </w:r>
                        <w:r w:rsidRPr="00DF1BAE">
                          <w:rPr>
                            <w:b/>
                          </w:rPr>
                          <w:t xml:space="preserve"> Mode-</w:t>
                        </w:r>
                      </w:p>
                      <w:p w14:paraId="3B1040F0" w14:textId="77777777" w:rsidR="00630C89" w:rsidRDefault="00630C89"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618816" behindDoc="0" locked="0" layoutInCell="1" allowOverlap="1" wp14:anchorId="015E426D" wp14:editId="52952B93">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630C89" w:rsidRDefault="00630C89"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618816"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GW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70vUg+5sg46QlkP/h/cKBo3UP0GM0PtzbH6siQZp8k8CyJpFZ2cA&#10;q/WTs3NfdPrQsjq0EFGAKxA4RsNwYYcHZq00qxu4aahuIa+gWVbMl+MU1Sh66Fd+5Du9r7DxVXJP&#10;yeHc75rezvkv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4iwBlg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630C89" w:rsidRDefault="00630C89" w:rsidP="00F26E04">
                        <w:r w:rsidRPr="00DF1BAE">
                          <w:rPr>
                            <w:b/>
                          </w:rPr>
                          <w:t>Production Mode -</w:t>
                        </w:r>
                        <w:r>
                          <w:t>Choose this button to run profiles and Virtual Profiles.</w:t>
                        </w:r>
                      </w:p>
                    </w:txbxContent>
                  </v:textbox>
                </v:shape>
              </v:group>
            </w:pict>
          </mc:Fallback>
        </mc:AlternateContent>
      </w:r>
      <w:r w:rsidR="00F30B5C">
        <w:rPr>
          <w:noProof/>
        </w:rPr>
        <w:drawing>
          <wp:inline distT="0" distB="0" distL="0" distR="0" wp14:anchorId="284CDE4B" wp14:editId="2A98E27A">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24">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p>
    <w:p w14:paraId="2CF8DC7D" w14:textId="3534F89B" w:rsidR="008708F9" w:rsidRDefault="00D41AFB" w:rsidP="00F5043F">
      <w:pPr>
        <w:pStyle w:val="Caption"/>
      </w:pPr>
      <w:bookmarkStart w:id="1151" w:name="_Ref185667915"/>
      <w:r>
        <w:t xml:space="preserve">Figure </w:t>
      </w:r>
      <w:r w:rsidR="006E64D0">
        <w:fldChar w:fldCharType="begin"/>
      </w:r>
      <w:r w:rsidR="006E64D0">
        <w:instrText xml:space="preserve"> SEQ Figure \* ARABIC </w:instrText>
      </w:r>
      <w:r w:rsidR="006E64D0">
        <w:fldChar w:fldCharType="separate"/>
      </w:r>
      <w:r w:rsidR="00B67E73">
        <w:rPr>
          <w:noProof/>
        </w:rPr>
        <w:t>3</w:t>
      </w:r>
      <w:r w:rsidR="006E64D0">
        <w:rPr>
          <w:noProof/>
        </w:rPr>
        <w:fldChar w:fldCharType="end"/>
      </w:r>
      <w:bookmarkEnd w:id="1151"/>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54912DB0"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proofErr w:type="spellStart"/>
      <w:r w:rsidR="00E8013C">
        <w:rPr>
          <w:rStyle w:val="PlainTextChar"/>
        </w:rPr>
        <w:t>APP</w:t>
      </w:r>
      <w:r w:rsidR="000A0C15" w:rsidRPr="003E6083">
        <w:rPr>
          <w:rStyle w:val="PlainTextChar"/>
        </w:rPr>
        <w:t>forViewer</w:t>
      </w:r>
      <w:proofErr w:type="spellEnd"/>
      <w:r w:rsidR="000A0C15" w:rsidRPr="003E6083">
        <w:rPr>
          <w:rStyle w:val="PlainTextChar"/>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r w:rsidR="00FF34E1">
        <w:t>virtual profiles</w:t>
      </w:r>
      <w:r w:rsidR="008708F9" w:rsidRPr="003E6083">
        <w:t xml:space="preserve"> that</w:t>
      </w:r>
      <w:r w:rsidR="00544D11" w:rsidRPr="003E6083">
        <w:t xml:space="preserve"> have already </w:t>
      </w:r>
      <w:r w:rsidR="00FF34E1">
        <w:t>been calculated</w:t>
      </w:r>
      <w:r w:rsidR="00544D11" w:rsidRPr="003E6083">
        <w:t>.</w:t>
      </w:r>
    </w:p>
    <w:p w14:paraId="182B09DB" w14:textId="77777777" w:rsidR="006B59B0" w:rsidRDefault="006B59B0"/>
    <w:p w14:paraId="4625CBC2" w14:textId="70D97C30"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BD208B">
        <w:rPr>
          <w:b/>
          <w:bCs/>
          <w:iCs/>
          <w:rPrChange w:id="1152" w:author="Ryan Beck" w:date="2023-04-10T14:38:00Z">
            <w:rPr>
              <w:i/>
            </w:rPr>
          </w:rPrChange>
        </w:rPr>
        <w:t>I am not going to</w:t>
      </w:r>
      <w:r w:rsidR="00A92C42" w:rsidRPr="00BD208B">
        <w:rPr>
          <w:b/>
          <w:bCs/>
          <w:iCs/>
          <w:rPrChange w:id="1153" w:author="Ryan Beck" w:date="2023-04-10T14:38:00Z">
            <w:rPr>
              <w:i/>
            </w:rPr>
          </w:rPrChange>
        </w:rPr>
        <w:t xml:space="preserve"> run </w:t>
      </w:r>
      <w:r w:rsidR="006B59B0" w:rsidRPr="00BD208B">
        <w:rPr>
          <w:b/>
          <w:bCs/>
          <w:iCs/>
          <w:rPrChange w:id="1154" w:author="Ryan Beck" w:date="2023-04-10T14:38:00Z">
            <w:rPr>
              <w:i/>
            </w:rPr>
          </w:rPrChange>
        </w:rPr>
        <w:t>profile</w:t>
      </w:r>
      <w:r w:rsidR="00A92C42" w:rsidRPr="00BD208B">
        <w:rPr>
          <w:b/>
          <w:bCs/>
          <w:iCs/>
          <w:rPrChange w:id="1155" w:author="Ryan Beck" w:date="2023-04-10T14:38:00Z">
            <w:rPr>
              <w:i/>
            </w:rPr>
          </w:rPrChange>
        </w:rPr>
        <w:t>s</w:t>
      </w:r>
      <w:r w:rsidR="006B59B0" w:rsidRPr="00BD208B">
        <w:rPr>
          <w:b/>
          <w:bCs/>
          <w:iCs/>
          <w:rPrChange w:id="1156" w:author="Ryan Beck" w:date="2023-04-10T14:38:00Z">
            <w:rPr>
              <w:i/>
            </w:rPr>
          </w:rPrChange>
        </w:rPr>
        <w:t xml:space="preserve"> or </w:t>
      </w:r>
      <w:r w:rsidR="00A92C42" w:rsidRPr="00BD208B">
        <w:rPr>
          <w:b/>
          <w:bCs/>
          <w:iCs/>
          <w:rPrChange w:id="1157" w:author="Ryan Beck" w:date="2023-04-10T14:38:00Z">
            <w:rPr>
              <w:i/>
            </w:rPr>
          </w:rPrChange>
        </w:rPr>
        <w:t xml:space="preserve">live </w:t>
      </w:r>
      <w:r w:rsidR="006B59B0" w:rsidRPr="00BD208B">
        <w:rPr>
          <w:b/>
          <w:bCs/>
          <w:iCs/>
          <w:rPrChange w:id="1158" w:author="Ryan Beck" w:date="2023-04-10T14:38:00Z">
            <w:rPr>
              <w:i/>
            </w:rPr>
          </w:rPrChange>
        </w:rPr>
        <w:t>Virtual Profil</w:t>
      </w:r>
      <w:r w:rsidR="00FD18FE" w:rsidRPr="00BD208B">
        <w:rPr>
          <w:b/>
          <w:bCs/>
          <w:iCs/>
          <w:rPrChange w:id="1159" w:author="Ryan Beck" w:date="2023-04-10T14:38:00Z">
            <w:rPr>
              <w:i/>
            </w:rPr>
          </w:rPrChange>
        </w:rPr>
        <w:t>ing</w:t>
      </w:r>
      <w:r w:rsidR="006B59B0" w:rsidRPr="00BD208B">
        <w:rPr>
          <w:b/>
          <w:bCs/>
          <w:iCs/>
          <w:rPrChange w:id="1160" w:author="Ryan Beck" w:date="2023-04-10T14:38:00Z">
            <w:rPr>
              <w:iCs/>
            </w:rPr>
          </w:rPrChange>
        </w:rPr>
        <w:t xml:space="preserve"> </w:t>
      </w:r>
      <w:r w:rsidR="006B59B0" w:rsidRPr="006C7149">
        <w:t xml:space="preserve">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w:t>
      </w:r>
      <w:proofErr w:type="gramStart"/>
      <w:r w:rsidR="006B59B0" w:rsidRPr="003E6083">
        <w:t xml:space="preserve">check </w:t>
      </w:r>
      <w:r w:rsidR="009E1EFB">
        <w:t>for</w:t>
      </w:r>
      <w:proofErr w:type="gramEnd"/>
      <w:r w:rsidR="009E1EFB">
        <w:t xml:space="preserve">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986F94">
        <w:t>P</w:t>
      </w:r>
      <w:r w:rsidR="006B59B0" w:rsidRPr="003E6083">
        <w:t xml:space="preserve">rofile </w:t>
      </w:r>
      <w:r w:rsidR="00986F94">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161" w:name="_Toc119468072"/>
      <w:bookmarkStart w:id="1162" w:name="_Toc329784594"/>
      <w:bookmarkStart w:id="1163" w:name="_Toc329852086"/>
      <w:bookmarkStart w:id="1164" w:name="_Toc331173658"/>
      <w:bookmarkStart w:id="1165" w:name="_Toc332208765"/>
      <w:bookmarkStart w:id="1166" w:name="_Toc332274012"/>
      <w:bookmarkStart w:id="1167" w:name="_Toc367109133"/>
      <w:bookmarkStart w:id="1168" w:name="_Toc394486332"/>
      <w:bookmarkStart w:id="1169" w:name="_Toc394583538"/>
      <w:bookmarkStart w:id="1170" w:name="_Toc468171253"/>
      <w:bookmarkStart w:id="1171" w:name="_Toc468549170"/>
      <w:bookmarkStart w:id="1172" w:name="_Toc468552688"/>
      <w:bookmarkStart w:id="1173" w:name="_Toc469041215"/>
      <w:bookmarkStart w:id="1174" w:name="_Toc469041321"/>
      <w:bookmarkStart w:id="1175" w:name="_Toc469043290"/>
      <w:bookmarkStart w:id="1176" w:name="_Toc469044924"/>
      <w:bookmarkStart w:id="1177" w:name="_Toc469139220"/>
      <w:bookmarkStart w:id="1178" w:name="_Toc469143767"/>
      <w:bookmarkStart w:id="1179" w:name="_Toc469152525"/>
      <w:bookmarkStart w:id="1180" w:name="_Toc469152665"/>
      <w:bookmarkStart w:id="1181" w:name="_Toc491174766"/>
      <w:bookmarkStart w:id="1182" w:name="_Toc491175156"/>
      <w:bookmarkStart w:id="1183" w:name="_Toc494303998"/>
      <w:bookmarkStart w:id="1184" w:name="_Toc494304194"/>
      <w:bookmarkStart w:id="1185" w:name="_Toc532827348"/>
      <w:bookmarkStart w:id="1186" w:name="_Toc532827581"/>
      <w:bookmarkStart w:id="1187" w:name="_Toc532827756"/>
      <w:bookmarkStart w:id="1188" w:name="_Toc52898818"/>
      <w:bookmarkStart w:id="1189" w:name="_Toc52899008"/>
      <w:bookmarkStart w:id="1190" w:name="_Toc52899187"/>
      <w:bookmarkStart w:id="1191" w:name="_Toc86830613"/>
      <w:bookmarkStart w:id="1192" w:name="_Toc86831414"/>
      <w:bookmarkStart w:id="1193" w:name="_Toc86831610"/>
      <w:bookmarkStart w:id="1194" w:name="_Toc132123001"/>
      <w:bookmarkStart w:id="1195" w:name="_Toc132123156"/>
      <w:r>
        <w:lastRenderedPageBreak/>
        <w:t>The Main Screen</w:t>
      </w:r>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14:paraId="2B049E56" w14:textId="46E16A5F"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w:t>
      </w:r>
      <w:del w:id="1196" w:author="Ryan Beck" w:date="2023-04-10T14:38:00Z">
        <w:r w:rsidR="00D41AFB" w:rsidRPr="00D312FE" w:rsidDel="00BD208B">
          <w:delText>See</w:delText>
        </w:r>
        <w:r w:rsidR="00D312FE" w:rsidDel="00BD208B">
          <w:delText xml:space="preserve"> </w:delText>
        </w:r>
        <w:r w:rsidR="00D312FE" w:rsidDel="00BD208B">
          <w:fldChar w:fldCharType="begin"/>
        </w:r>
        <w:r w:rsidR="00D312FE" w:rsidDel="00BD208B">
          <w:delInstrText xml:space="preserve"> REF _Ref185668349 \h </w:delInstrText>
        </w:r>
        <w:r w:rsidR="00D312FE" w:rsidDel="00BD208B">
          <w:fldChar w:fldCharType="separate"/>
        </w:r>
        <w:r w:rsidR="00B67E73" w:rsidDel="00BD208B">
          <w:delText xml:space="preserve">Figure </w:delText>
        </w:r>
        <w:r w:rsidR="00B67E73" w:rsidDel="00BD208B">
          <w:rPr>
            <w:noProof/>
          </w:rPr>
          <w:delText>4</w:delText>
        </w:r>
        <w:r w:rsidR="00D312FE" w:rsidDel="00BD208B">
          <w:fldChar w:fldCharType="end"/>
        </w:r>
        <w:r w:rsidR="00D41AFB" w:rsidRPr="00D312FE" w:rsidDel="00BD208B">
          <w:delText>.</w:delText>
        </w:r>
      </w:del>
    </w:p>
    <w:p w14:paraId="6B3B166B" w14:textId="77777777" w:rsidR="006614E7" w:rsidRDefault="006614E7" w:rsidP="00D50042">
      <w:pPr>
        <w:jc w:val="center"/>
        <w:rPr>
          <w:noProof/>
        </w:rPr>
      </w:pPr>
    </w:p>
    <w:p w14:paraId="54D7E428" w14:textId="7196CEC7" w:rsidR="00D41AFB" w:rsidRDefault="009317F7" w:rsidP="009C2049">
      <w:pPr>
        <w:keepNext/>
        <w:jc w:val="center"/>
      </w:pPr>
      <w:r>
        <w:rPr>
          <w:noProof/>
        </w:rPr>
        <w:drawing>
          <wp:inline distT="0" distB="0" distL="0" distR="0" wp14:anchorId="61B360E8" wp14:editId="463533B1">
            <wp:extent cx="2412365" cy="1809273"/>
            <wp:effectExtent l="0" t="0" r="6985" b="63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KV2 main screenX5.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412365" cy="1809273"/>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616768" behindDoc="0" locked="0" layoutInCell="1" allowOverlap="1" wp14:anchorId="141224CD" wp14:editId="6768A48D">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630C89" w:rsidRPr="00D25D8D" w:rsidRDefault="00630C89"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61676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6shw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630C89" w:rsidRPr="00D25D8D" w:rsidRDefault="00630C89"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sidR="000E0382">
        <w:rPr>
          <w:noProof/>
        </w:rPr>
        <mc:AlternateContent>
          <mc:Choice Requires="wpg">
            <w:drawing>
              <wp:anchor distT="0" distB="0" distL="114300" distR="114300" simplePos="0" relativeHeight="251622912" behindDoc="0" locked="0" layoutInCell="1" allowOverlap="1" wp14:anchorId="6F15BA29" wp14:editId="0F019D76">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630C89" w:rsidRPr="00D25D8D" w:rsidRDefault="00630C89"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622912"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AE&#10;J1zQ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630C89" w:rsidRPr="00D25D8D" w:rsidRDefault="00630C89"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sidR="000E0382">
        <w:rPr>
          <w:noProof/>
        </w:rPr>
        <mc:AlternateContent>
          <mc:Choice Requires="wpg">
            <w:drawing>
              <wp:anchor distT="0" distB="0" distL="114300" distR="114300" simplePos="0" relativeHeight="251623936" behindDoc="0" locked="0" layoutInCell="1" allowOverlap="1" wp14:anchorId="50F82AFF" wp14:editId="4C0265B9">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630C89" w:rsidRPr="00D25D8D" w:rsidRDefault="00630C89"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62393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NxYt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630C89" w:rsidRPr="00D25D8D" w:rsidRDefault="00630C89"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sidR="000E0382">
        <w:rPr>
          <w:noProof/>
        </w:rPr>
        <mc:AlternateContent>
          <mc:Choice Requires="wpg">
            <w:drawing>
              <wp:anchor distT="0" distB="0" distL="114300" distR="114300" simplePos="0" relativeHeight="251627008" behindDoc="0" locked="0" layoutInCell="1" allowOverlap="1" wp14:anchorId="34595C4A" wp14:editId="5842951C">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630C89" w:rsidRPr="00D25D8D" w:rsidRDefault="00630C89"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62700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630C89" w:rsidRPr="00D25D8D" w:rsidRDefault="00630C89"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sidR="000E0382">
        <w:rPr>
          <w:noProof/>
        </w:rPr>
        <mc:AlternateContent>
          <mc:Choice Requires="wpg">
            <w:drawing>
              <wp:anchor distT="0" distB="0" distL="114300" distR="114300" simplePos="0" relativeHeight="251624960" behindDoc="0" locked="0" layoutInCell="1" allowOverlap="1" wp14:anchorId="379E563C" wp14:editId="13054A58">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630C89" w:rsidRPr="00D25D8D" w:rsidRDefault="00630C89"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62496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630C89" w:rsidRPr="00D25D8D" w:rsidRDefault="00630C89"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p>
    <w:p w14:paraId="7958B1E9" w14:textId="3979D482" w:rsidR="008708F9" w:rsidRPr="0025224B" w:rsidRDefault="00D41AFB" w:rsidP="00F5043F">
      <w:pPr>
        <w:pStyle w:val="Caption"/>
      </w:pPr>
      <w:bookmarkStart w:id="1197" w:name="_Ref185668349"/>
      <w:r>
        <w:t xml:space="preserve">Figure </w:t>
      </w:r>
      <w:r w:rsidR="006E64D0">
        <w:fldChar w:fldCharType="begin"/>
      </w:r>
      <w:r w:rsidR="006E64D0">
        <w:instrText xml:space="preserve"> SEQ Figure \* ARABIC </w:instrText>
      </w:r>
      <w:r w:rsidR="006E64D0">
        <w:fldChar w:fldCharType="separate"/>
      </w:r>
      <w:r w:rsidR="00B67E73">
        <w:rPr>
          <w:noProof/>
        </w:rPr>
        <w:t>4</w:t>
      </w:r>
      <w:r w:rsidR="006E64D0">
        <w:rPr>
          <w:noProof/>
        </w:rPr>
        <w:fldChar w:fldCharType="end"/>
      </w:r>
      <w:bookmarkEnd w:id="1197"/>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1F7C633B">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1EF01B43" w:rsidR="00E23971" w:rsidRDefault="00E23971" w:rsidP="006C7149">
            <w:pPr>
              <w:ind w:left="1170"/>
            </w:pPr>
            <w:r>
              <w:t>Set units of measure, Maximum product start temperature, Oven name, Password</w:t>
            </w:r>
            <w:r w:rsidR="00FF1CC0">
              <w:t>,</w:t>
            </w:r>
            <w:r>
              <w:t xml:space="preserve">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01F79DB6">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136A0957">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5F50740">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4241F62">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proofErr w:type="gramStart"/>
            <w:r>
              <w:t>Filing</w:t>
            </w:r>
            <w:proofErr w:type="gramEnd"/>
            <w:r>
              <w:t xml:space="preserve">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78D4B31D">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198"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199" w:name="_Toc119468074"/>
      <w:bookmarkStart w:id="1200" w:name="_Toc329784595"/>
      <w:bookmarkStart w:id="1201" w:name="_Toc329852087"/>
      <w:bookmarkStart w:id="1202" w:name="_Toc331173659"/>
      <w:bookmarkStart w:id="1203" w:name="_Toc332208766"/>
      <w:bookmarkStart w:id="1204" w:name="_Toc332274013"/>
      <w:bookmarkStart w:id="1205" w:name="_Toc367109134"/>
      <w:bookmarkStart w:id="1206" w:name="_Toc394486333"/>
      <w:bookmarkStart w:id="1207" w:name="_Toc394583539"/>
      <w:bookmarkStart w:id="1208" w:name="_Toc468171254"/>
      <w:bookmarkStart w:id="1209" w:name="_Toc468549171"/>
      <w:bookmarkStart w:id="1210" w:name="_Toc468552689"/>
      <w:bookmarkStart w:id="1211" w:name="_Toc469041216"/>
      <w:bookmarkStart w:id="1212" w:name="_Toc469041322"/>
      <w:bookmarkStart w:id="1213" w:name="_Toc469043291"/>
      <w:bookmarkStart w:id="1214" w:name="_Toc469044925"/>
      <w:bookmarkStart w:id="1215" w:name="_Toc469139221"/>
      <w:bookmarkStart w:id="1216" w:name="_Toc469143768"/>
      <w:bookmarkStart w:id="1217" w:name="_Toc469152526"/>
      <w:bookmarkStart w:id="1218" w:name="_Toc469152666"/>
      <w:bookmarkStart w:id="1219" w:name="_Toc491174767"/>
      <w:bookmarkStart w:id="1220" w:name="_Toc491175157"/>
      <w:bookmarkStart w:id="1221" w:name="_Toc494303999"/>
      <w:bookmarkStart w:id="1222" w:name="_Toc494304195"/>
      <w:bookmarkStart w:id="1223" w:name="_Toc532827349"/>
      <w:bookmarkStart w:id="1224" w:name="_Toc532827582"/>
      <w:bookmarkStart w:id="1225" w:name="_Toc532827757"/>
      <w:bookmarkStart w:id="1226" w:name="_Toc52898819"/>
      <w:bookmarkStart w:id="1227" w:name="_Toc52899009"/>
      <w:bookmarkStart w:id="1228" w:name="_Toc52899188"/>
      <w:bookmarkStart w:id="1229" w:name="_Toc86830614"/>
      <w:bookmarkStart w:id="1230" w:name="_Toc86831415"/>
      <w:bookmarkStart w:id="1231" w:name="_Toc86831611"/>
      <w:bookmarkStart w:id="1232" w:name="_Toc132123002"/>
      <w:bookmarkStart w:id="1233" w:name="_Toc132123157"/>
      <w:bookmarkEnd w:id="1198"/>
      <w:r>
        <w:rPr>
          <w:noProof/>
        </w:rPr>
        <w:lastRenderedPageBreak/>
        <w:drawing>
          <wp:anchor distT="0" distB="0" distL="114300" distR="114300" simplePos="0" relativeHeight="251652608" behindDoc="0" locked="0" layoutInCell="1" allowOverlap="1" wp14:anchorId="7A060327" wp14:editId="2005E71A">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p>
    <w:p w14:paraId="2594B6B1" w14:textId="77777777" w:rsidR="008708F9" w:rsidRDefault="008708F9" w:rsidP="00194E1A">
      <w:pPr>
        <w:rPr>
          <w:noProof/>
        </w:rPr>
      </w:pPr>
    </w:p>
    <w:p w14:paraId="5531583A" w14:textId="77777777" w:rsidR="008708F9" w:rsidRDefault="00636C9A" w:rsidP="00AA7259">
      <w:pPr>
        <w:pStyle w:val="Heading2"/>
        <w:rPr>
          <w:noProof/>
        </w:rPr>
      </w:pPr>
      <w:bookmarkStart w:id="1234" w:name="_Toc119468075"/>
      <w:bookmarkStart w:id="1235" w:name="_Toc329784596"/>
      <w:bookmarkStart w:id="1236" w:name="_Toc469043292"/>
      <w:bookmarkStart w:id="1237" w:name="_Toc469044926"/>
      <w:bookmarkStart w:id="1238" w:name="_Toc469139222"/>
      <w:bookmarkStart w:id="1239" w:name="_Toc469152667"/>
      <w:bookmarkStart w:id="1240" w:name="_Toc491174768"/>
      <w:bookmarkStart w:id="1241" w:name="_Toc494304000"/>
      <w:bookmarkStart w:id="1242" w:name="_Toc532827350"/>
      <w:bookmarkStart w:id="1243" w:name="_Toc532827758"/>
      <w:bookmarkStart w:id="1244" w:name="_Toc52898820"/>
      <w:bookmarkStart w:id="1245" w:name="_Toc52899010"/>
      <w:bookmarkStart w:id="1246" w:name="_Toc86830615"/>
      <w:bookmarkStart w:id="1247" w:name="_Toc86831416"/>
      <w:bookmarkStart w:id="1248" w:name="_Toc86831612"/>
      <w:bookmarkStart w:id="1249" w:name="_Toc132123003"/>
      <w:bookmarkStart w:id="1250" w:name="_Toc132123158"/>
      <w:r>
        <w:rPr>
          <w:noProof/>
        </w:rPr>
        <w:t xml:space="preserve">Global </w:t>
      </w:r>
      <w:r w:rsidR="00754243">
        <w:rPr>
          <w:noProof/>
        </w:rPr>
        <w:t>Tab</w:t>
      </w:r>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p>
    <w:p w14:paraId="61127E30" w14:textId="418795D7" w:rsidR="00D41AFB" w:rsidRDefault="00AC4A2D" w:rsidP="009C2049">
      <w:pPr>
        <w:keepNext/>
        <w:jc w:val="center"/>
      </w:pPr>
      <w:r>
        <w:rPr>
          <w:noProof/>
        </w:rPr>
        <w:drawing>
          <wp:inline distT="0" distB="0" distL="0" distR="0" wp14:anchorId="7397A6AC" wp14:editId="742FAF8D">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p>
    <w:p w14:paraId="1D7FDE77" w14:textId="4CE7FE34" w:rsidR="006E207C" w:rsidRPr="0026496C" w:rsidRDefault="00FF1CC0" w:rsidP="00F5043F">
      <w:pPr>
        <w:pStyle w:val="Caption"/>
        <w:rPr>
          <w:rFonts w:ascii="Trebuchet MS" w:hAnsi="Trebuchet MS"/>
          <w:color w:val="FF0000"/>
          <w:sz w:val="32"/>
          <w:szCs w:val="32"/>
        </w:rPr>
      </w:pPr>
      <w:r>
        <w:rPr>
          <w:color w:val="FF0000"/>
        </w:rPr>
        <w:t xml:space="preserve"> </w:t>
      </w:r>
      <w:r w:rsidR="00D41AFB">
        <w:t xml:space="preserve">Figure </w:t>
      </w:r>
      <w:r w:rsidR="006E64D0">
        <w:fldChar w:fldCharType="begin"/>
      </w:r>
      <w:r w:rsidR="006E64D0">
        <w:instrText xml:space="preserve"> SEQ Figure \* ARABIC </w:instrText>
      </w:r>
      <w:r w:rsidR="006E64D0">
        <w:fldChar w:fldCharType="separate"/>
      </w:r>
      <w:r w:rsidR="00B67E73">
        <w:rPr>
          <w:noProof/>
        </w:rPr>
        <w:t>5</w:t>
      </w:r>
      <w:r w:rsidR="006E64D0">
        <w:rPr>
          <w:noProof/>
        </w:rPr>
        <w:fldChar w:fldCharType="end"/>
      </w:r>
      <w:r w:rsidR="00311E47">
        <w:t>: Preferences – Global Tab</w:t>
      </w:r>
    </w:p>
    <w:p w14:paraId="4D864BB4" w14:textId="77777777" w:rsidR="00311E47" w:rsidRPr="00311E47" w:rsidRDefault="00311E47" w:rsidP="006C7149"/>
    <w:p w14:paraId="34131561" w14:textId="02350F96" w:rsidR="008708F9" w:rsidRDefault="008708F9" w:rsidP="006C7149">
      <w:pPr>
        <w:rPr>
          <w:i/>
        </w:rPr>
      </w:pPr>
      <w:r>
        <w:rPr>
          <w:b/>
        </w:rPr>
        <w:t>Units of Measure</w:t>
      </w:r>
      <w:r w:rsidR="000D35E3">
        <w:t xml:space="preserve"> – There are four </w:t>
      </w:r>
      <w:r>
        <w:t>drop</w:t>
      </w:r>
      <w:r w:rsidR="00D85B1D">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48A3AE15"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69FFF8B6" w:rsidR="00C87B8A" w:rsidRDefault="00C87B8A" w:rsidP="006C7149">
      <w:r>
        <w:rPr>
          <w:b/>
        </w:rPr>
        <w:t>Profiling Hardware</w:t>
      </w:r>
      <w:r>
        <w:t xml:space="preserve"> – Specify the model of your profiler, the number of channels (7, 9, or 12), and, if using the </w:t>
      </w:r>
      <w:r w:rsidR="00C7068C">
        <w:t>SPS Smart Profiler</w:t>
      </w:r>
      <w:r w:rsidR="008C3ACA">
        <w:t xml:space="preserve"> or</w:t>
      </w:r>
      <w:r>
        <w:t xml:space="preserve"> X5,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4DAFB189"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1E4059">
      <w:pPr>
        <w:pStyle w:val="Heading3"/>
        <w:rPr>
          <w:noProof/>
        </w:rPr>
      </w:pPr>
      <w:bookmarkStart w:id="1251" w:name="_Toc467442498"/>
      <w:bookmarkStart w:id="1252" w:name="_Toc469043293"/>
      <w:bookmarkStart w:id="1253" w:name="_Toc469044927"/>
      <w:bookmarkStart w:id="1254" w:name="_Toc469139223"/>
      <w:bookmarkStart w:id="1255" w:name="_Toc469152668"/>
      <w:bookmarkStart w:id="1256" w:name="_Toc491174769"/>
      <w:bookmarkStart w:id="1257" w:name="_Toc494304001"/>
      <w:bookmarkStart w:id="1258" w:name="_Toc532827351"/>
      <w:bookmarkStart w:id="1259" w:name="_Toc532827759"/>
      <w:bookmarkStart w:id="1260" w:name="_Toc52898821"/>
      <w:bookmarkStart w:id="1261" w:name="_Toc52899011"/>
      <w:bookmarkStart w:id="1262" w:name="_Toc86830616"/>
      <w:bookmarkStart w:id="1263" w:name="_Toc86831417"/>
      <w:bookmarkStart w:id="1264" w:name="_Toc86831613"/>
      <w:bookmarkStart w:id="1265" w:name="_Toc132123159"/>
      <w:bookmarkStart w:id="1266" w:name="_Toc119468077"/>
      <w:bookmarkStart w:id="1267" w:name="_Toc329784597"/>
      <w:bookmarkStart w:id="1268" w:name="_Toc486325570"/>
      <w:bookmarkStart w:id="1269" w:name="_Toc488490440"/>
      <w:r>
        <w:rPr>
          <w:noProof/>
        </w:rPr>
        <w:lastRenderedPageBreak/>
        <w:t xml:space="preserve">Define Your </w:t>
      </w:r>
      <w:r w:rsidR="005D0C19">
        <w:rPr>
          <w:noProof/>
        </w:rPr>
        <w:t>Oven</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sidRPr="00D57D3B">
              <w:rPr>
                <w:bCs/>
                <w:i/>
                <w:iCs/>
                <w:rPrChange w:id="1270" w:author="Ryan Beck" w:date="2023-04-11T15:08:00Z">
                  <w:rPr>
                    <w:b/>
                  </w:rPr>
                </w:rPrChange>
              </w:rPr>
              <w:t>Global Preferences</w:t>
            </w:r>
            <w:r>
              <w:t xml:space="preserve"> screen </w:t>
            </w:r>
            <w:r w:rsidRPr="00D57D3B">
              <w:rPr>
                <w:bCs/>
                <w:i/>
                <w:iCs/>
                <w:rPrChange w:id="1271" w:author="Ryan Beck" w:date="2023-04-11T15:08:00Z">
                  <w:rPr>
                    <w:b/>
                  </w:rPr>
                </w:rPrChange>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646E9D4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ADCA912" w:rsidR="005D0C19" w:rsidRDefault="00625660" w:rsidP="005D0C19">
            <w:r>
              <w:rPr>
                <w:noProof/>
              </w:rPr>
              <w:drawing>
                <wp:inline distT="0" distB="0" distL="0" distR="0" wp14:anchorId="72B072E5" wp14:editId="02945363">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0C4E5AEA" w14:textId="0E5F7282" w:rsidR="000E4CE3" w:rsidRDefault="000E4CE3" w:rsidP="000E4CE3">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6</w:t>
            </w:r>
            <w:r w:rsidR="006E64D0">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72C601F8" w:rsidR="005D0C19" w:rsidRPr="006C7149" w:rsidRDefault="005D0C19" w:rsidP="000E4CE3">
            <w:r w:rsidRPr="009236A0">
              <w:t>The Verify the Length of Each Zone and the Minimum and Maximum Setpoint Temperatures screen</w:t>
            </w:r>
            <w:r w:rsidR="006C7149" w:rsidRPr="006C7149">
              <w:t xml:space="preserve">. </w:t>
            </w:r>
            <w:del w:id="1272" w:author="Ryan Beck" w:date="2023-04-10T14:38:00Z">
              <w:r w:rsidR="006C7149" w:rsidRPr="006C7149" w:rsidDel="00BD208B">
                <w:delText xml:space="preserve">See </w:delText>
              </w:r>
              <w:r w:rsidR="006C7149" w:rsidRPr="006C7149" w:rsidDel="00BD208B">
                <w:fldChar w:fldCharType="begin"/>
              </w:r>
              <w:r w:rsidR="006C7149" w:rsidRPr="006C7149" w:rsidDel="00BD208B">
                <w:delInstrText xml:space="preserve"> REF _Ref468532713 \h  \* MERGEFORMAT </w:delInstrText>
              </w:r>
              <w:r w:rsidR="006C7149" w:rsidRPr="006C7149" w:rsidDel="00BD208B">
                <w:fldChar w:fldCharType="separate"/>
              </w:r>
              <w:r w:rsidR="00B67E73" w:rsidRPr="00B67E73" w:rsidDel="00BD208B">
                <w:delText xml:space="preserve">Figure </w:delText>
              </w:r>
              <w:r w:rsidR="00B67E73" w:rsidRPr="00B67E73" w:rsidDel="00BD208B">
                <w:rPr>
                  <w:noProof/>
                </w:rPr>
                <w:delText>7</w:delText>
              </w:r>
              <w:r w:rsidR="006C7149" w:rsidRPr="006C7149" w:rsidDel="00BD208B">
                <w:fldChar w:fldCharType="end"/>
              </w:r>
              <w:r w:rsidR="006C7149" w:rsidRPr="006C7149" w:rsidDel="00BD208B">
                <w:delText>.</w:delText>
              </w:r>
            </w:del>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44416" behindDoc="0" locked="0" layoutInCell="1" allowOverlap="1" wp14:anchorId="46C3D043" wp14:editId="1C13928D">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0D658" id="Rectangle 4621" o:spid="_x0000_s1026" style="position:absolute;margin-left:154.1pt;margin-top:24.4pt;width:65.05pt;height:15.0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2ACF8043" wp14:editId="7C92EEDB">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6EEE4FA1" w:rsidR="005D0C19" w:rsidRPr="00A51897" w:rsidRDefault="005D0C19" w:rsidP="005D0C19">
            <w:pPr>
              <w:jc w:val="center"/>
              <w:rPr>
                <w:rFonts w:ascii="Arial" w:hAnsi="Arial" w:cs="Arial"/>
                <w:noProof/>
                <w:sz w:val="16"/>
                <w:szCs w:val="16"/>
              </w:rPr>
            </w:pPr>
            <w:bookmarkStart w:id="1273" w:name="_Ref468532713"/>
            <w:bookmarkStart w:id="1274" w:name="_Ref468167618"/>
            <w:bookmarkStart w:id="1275"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B67E73">
              <w:rPr>
                <w:rFonts w:ascii="Arial" w:hAnsi="Arial" w:cs="Arial"/>
                <w:noProof/>
                <w:sz w:val="16"/>
                <w:szCs w:val="16"/>
              </w:rPr>
              <w:t>7</w:t>
            </w:r>
            <w:r w:rsidRPr="00A51897">
              <w:rPr>
                <w:rFonts w:ascii="Arial" w:hAnsi="Arial" w:cs="Arial"/>
                <w:sz w:val="16"/>
                <w:szCs w:val="16"/>
              </w:rPr>
              <w:fldChar w:fldCharType="end"/>
            </w:r>
            <w:bookmarkEnd w:id="1273"/>
            <w:r w:rsidR="000E4CE3">
              <w:rPr>
                <w:rFonts w:ascii="Arial" w:hAnsi="Arial" w:cs="Arial"/>
                <w:sz w:val="16"/>
                <w:szCs w:val="16"/>
              </w:rPr>
              <w:t xml:space="preserve">: </w:t>
            </w:r>
            <w:bookmarkEnd w:id="1274"/>
            <w:r w:rsidR="000E4CE3">
              <w:rPr>
                <w:rFonts w:ascii="Arial" w:hAnsi="Arial" w:cs="Arial"/>
                <w:sz w:val="16"/>
                <w:szCs w:val="16"/>
              </w:rPr>
              <w:t>Verify Zone Length</w:t>
            </w:r>
            <w:bookmarkEnd w:id="1275"/>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453343">
              <w:rPr>
                <w:b/>
                <w:i/>
                <w:iCs/>
                <w:rPrChange w:id="1276" w:author="Ryan Beck" w:date="2023-04-11T15:09:00Z">
                  <w:rPr>
                    <w:b/>
                  </w:rPr>
                </w:rPrChange>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2BE23914">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02DECDA9" w:rsidR="005D0C19" w:rsidRPr="007B25C4" w:rsidRDefault="005D0C19" w:rsidP="00AA5614">
            <w:pPr>
              <w:pStyle w:val="ListParagraph"/>
              <w:keepNext/>
              <w:numPr>
                <w:ilvl w:val="0"/>
                <w:numId w:val="35"/>
              </w:numPr>
              <w:ind w:left="360"/>
              <w:contextualSpacing/>
            </w:pPr>
            <w:r>
              <w:t xml:space="preserve">Click the </w:t>
            </w:r>
            <w:ins w:id="1277" w:author="Ryan Beck" w:date="2023-04-10T14:38:00Z">
              <w:r w:rsidR="00BD208B" w:rsidRPr="00BD208B">
                <w:rPr>
                  <w:b/>
                  <w:bCs/>
                  <w:rPrChange w:id="1278" w:author="Ryan Beck" w:date="2023-04-10T14:38:00Z">
                    <w:rPr/>
                  </w:rPrChange>
                </w:rPr>
                <w:t>G</w:t>
              </w:r>
            </w:ins>
            <w:del w:id="1279" w:author="Ryan Beck" w:date="2023-04-10T14:38:00Z">
              <w:r w:rsidRPr="00BD208B" w:rsidDel="00BD208B">
                <w:rPr>
                  <w:b/>
                  <w:bCs/>
                  <w:rPrChange w:id="1280" w:author="Ryan Beck" w:date="2023-04-10T14:38:00Z">
                    <w:rPr/>
                  </w:rPrChange>
                </w:rPr>
                <w:delText>g</w:delText>
              </w:r>
            </w:del>
            <w:r w:rsidRPr="00BD208B">
              <w:rPr>
                <w:b/>
                <w:bCs/>
                <w:rPrChange w:id="1281" w:author="Ryan Beck" w:date="2023-04-10T14:38:00Z">
                  <w:rPr/>
                </w:rPrChange>
              </w:rPr>
              <w:t>reen check</w:t>
            </w:r>
            <w:r>
              <w:t xml:space="preserve"> button </w:t>
            </w:r>
            <w:r w:rsidRPr="00A51897">
              <w:rPr>
                <w:noProof/>
                <w:position w:val="-8"/>
              </w:rPr>
              <w:drawing>
                <wp:inline distT="0" distB="0" distL="0" distR="0" wp14:anchorId="3938D66F" wp14:editId="20B46EF0">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BD208B">
              <w:rPr>
                <w:bCs/>
                <w:i/>
                <w:iCs/>
                <w:rPrChange w:id="1282" w:author="Ryan Beck" w:date="2023-04-10T14:38:00Z">
                  <w:rPr>
                    <w:b/>
                  </w:rPr>
                </w:rPrChange>
              </w:rPr>
              <w:t>Global Preferences</w:t>
            </w:r>
            <w:r>
              <w:t xml:space="preserve"> screen.</w:t>
            </w:r>
          </w:p>
        </w:tc>
      </w:tr>
    </w:tbl>
    <w:p w14:paraId="3FA9EBA7" w14:textId="7E4F16EA" w:rsidR="008708F9" w:rsidRDefault="009317F7" w:rsidP="00AA7259">
      <w:pPr>
        <w:pStyle w:val="Heading2"/>
      </w:pPr>
      <w:bookmarkStart w:id="1283" w:name="_Toc469043294"/>
      <w:bookmarkStart w:id="1284" w:name="_Toc469044928"/>
      <w:bookmarkStart w:id="1285" w:name="_Toc469139224"/>
      <w:bookmarkStart w:id="1286" w:name="_Toc469152669"/>
      <w:bookmarkStart w:id="1287" w:name="_Toc491174770"/>
      <w:bookmarkStart w:id="1288" w:name="_Toc494304002"/>
      <w:bookmarkStart w:id="1289" w:name="_Toc532827352"/>
      <w:bookmarkStart w:id="1290" w:name="_Toc532827760"/>
      <w:bookmarkStart w:id="1291" w:name="_Toc52898822"/>
      <w:bookmarkStart w:id="1292" w:name="_Toc52899012"/>
      <w:bookmarkStart w:id="1293" w:name="_Toc86830617"/>
      <w:bookmarkStart w:id="1294" w:name="_Toc86831418"/>
      <w:bookmarkStart w:id="1295" w:name="_Toc86831614"/>
      <w:bookmarkStart w:id="1296" w:name="_Toc132123004"/>
      <w:bookmarkStart w:id="1297" w:name="_Toc132123160"/>
      <w:r>
        <w:lastRenderedPageBreak/>
        <w:t xml:space="preserve">KIC </w:t>
      </w:r>
      <w:r w:rsidRPr="009317F7">
        <w:t>Vision</w:t>
      </w:r>
      <w:r>
        <w:t>2</w:t>
      </w:r>
      <w:r w:rsidR="00636C9A">
        <w:t xml:space="preserve"> </w:t>
      </w:r>
      <w:r w:rsidR="00754243">
        <w:t>Tab</w:t>
      </w:r>
      <w:bookmarkEnd w:id="1266"/>
      <w:bookmarkEnd w:id="1267"/>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14:paraId="74C241E7" w14:textId="3B2F071E" w:rsidR="00D41AFB" w:rsidRDefault="0010708B" w:rsidP="009C2049">
      <w:pPr>
        <w:keepNext/>
        <w:jc w:val="center"/>
      </w:pPr>
      <w:r>
        <w:rPr>
          <w:noProof/>
        </w:rPr>
        <w:drawing>
          <wp:inline distT="0" distB="0" distL="0" distR="0" wp14:anchorId="0F23AE63" wp14:editId="4510A948">
            <wp:extent cx="4539915" cy="3776472"/>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2 Tab.png"/>
                    <pic:cNvPicPr/>
                  </pic:nvPicPr>
                  <pic:blipFill>
                    <a:blip r:embed="rId38">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p>
    <w:p w14:paraId="5B672BC2" w14:textId="5EC904C0" w:rsidR="0026496C" w:rsidRPr="0026496C" w:rsidRDefault="00D41AFB" w:rsidP="0026496C">
      <w:pPr>
        <w:pStyle w:val="Caption"/>
        <w:rPr>
          <w:rFonts w:ascii="Trebuchet MS" w:hAnsi="Trebuchet MS"/>
          <w:color w:val="FF0000"/>
          <w:sz w:val="32"/>
          <w:szCs w:val="32"/>
        </w:rPr>
      </w:pPr>
      <w:r>
        <w:t xml:space="preserve">Figure </w:t>
      </w:r>
      <w:r w:rsidR="006E64D0">
        <w:fldChar w:fldCharType="begin"/>
      </w:r>
      <w:r w:rsidR="006E64D0">
        <w:instrText xml:space="preserve"> SEQ Figure \* ARABIC </w:instrText>
      </w:r>
      <w:r w:rsidR="006E64D0">
        <w:fldChar w:fldCharType="separate"/>
      </w:r>
      <w:r w:rsidR="00B67E73">
        <w:rPr>
          <w:noProof/>
        </w:rPr>
        <w:t>8</w:t>
      </w:r>
      <w:r w:rsidR="006E64D0">
        <w:rPr>
          <w:noProof/>
        </w:rPr>
        <w:fldChar w:fldCharType="end"/>
      </w:r>
      <w:r w:rsidR="00934045">
        <w:t xml:space="preserve">: </w:t>
      </w:r>
      <w:r w:rsidR="009E1EFB">
        <w:t xml:space="preserve">Global </w:t>
      </w:r>
      <w:r w:rsidR="00934045">
        <w:t>Preferences – </w:t>
      </w:r>
      <w:r w:rsidR="001C582A">
        <w:t>KIC Vision2</w:t>
      </w:r>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4D287345" w:rsidR="00027152" w:rsidRPr="00027152" w:rsidRDefault="009317F7" w:rsidP="00027152">
      <w:pPr>
        <w:spacing w:after="120"/>
      </w:pPr>
      <w:r>
        <w:t xml:space="preserve">Settings on the </w:t>
      </w:r>
      <w:r w:rsidRPr="006E1668">
        <w:rPr>
          <w:i/>
        </w:rPr>
        <w:t>KIC Vision2</w:t>
      </w:r>
      <w:r w:rsidR="00027152">
        <w:rPr>
          <w:color w:val="FF0000"/>
        </w:rPr>
        <w:t xml:space="preserve"> </w:t>
      </w:r>
      <w:r w:rsidR="00027152" w:rsidRPr="00027152">
        <w:t>tab let you:</w:t>
      </w:r>
    </w:p>
    <w:p w14:paraId="67D8E2B3" w14:textId="7DC70589" w:rsidR="00027152" w:rsidRPr="00027152" w:rsidRDefault="001C582A">
      <w:pPr>
        <w:numPr>
          <w:ilvl w:val="0"/>
          <w:numId w:val="152"/>
        </w:numPr>
        <w:pPrChange w:id="1298" w:author="Ryan Beck" w:date="2023-04-10T14:38:00Z">
          <w:pPr>
            <w:numPr>
              <w:numId w:val="15"/>
            </w:numPr>
            <w:tabs>
              <w:tab w:val="num" w:pos="720"/>
            </w:tabs>
            <w:ind w:left="720" w:hanging="360"/>
          </w:pPr>
        </w:pPrChange>
      </w:pPr>
      <w:r>
        <w:t>Specify time</w:t>
      </w:r>
      <w:r w:rsidR="00027152" w:rsidRPr="00027152">
        <w:t xml:space="preserve"> intervals for the software to generate Virtual Profiles.</w:t>
      </w:r>
    </w:p>
    <w:p w14:paraId="067DD3C2" w14:textId="77777777" w:rsidR="00027152" w:rsidRPr="00027152" w:rsidRDefault="00027152">
      <w:pPr>
        <w:numPr>
          <w:ilvl w:val="0"/>
          <w:numId w:val="152"/>
        </w:numPr>
        <w:pPrChange w:id="1299" w:author="Ryan Beck" w:date="2023-04-10T14:38:00Z">
          <w:pPr>
            <w:numPr>
              <w:numId w:val="15"/>
            </w:numPr>
            <w:tabs>
              <w:tab w:val="num" w:pos="720"/>
            </w:tabs>
            <w:ind w:left="720" w:hanging="360"/>
          </w:pPr>
        </w:pPrChange>
      </w:pPr>
      <w:r w:rsidRPr="00027152">
        <w:t>Enter parameters for computing the Process Capability Index (Cpk).</w:t>
      </w:r>
    </w:p>
    <w:p w14:paraId="24316E14" w14:textId="77777777" w:rsidR="00027152" w:rsidRPr="00027152" w:rsidRDefault="00027152">
      <w:pPr>
        <w:numPr>
          <w:ilvl w:val="0"/>
          <w:numId w:val="152"/>
        </w:numPr>
        <w:pPrChange w:id="1300" w:author="Ryan Beck" w:date="2023-04-10T14:38:00Z">
          <w:pPr>
            <w:numPr>
              <w:numId w:val="15"/>
            </w:numPr>
            <w:tabs>
              <w:tab w:val="num" w:pos="720"/>
            </w:tabs>
            <w:ind w:left="720" w:hanging="360"/>
          </w:pPr>
        </w:pPrChange>
      </w:pPr>
      <w:r w:rsidRPr="00027152">
        <w:t>Set operating limits related to the Process Window Index (PWI).</w:t>
      </w:r>
    </w:p>
    <w:p w14:paraId="1758BC60" w14:textId="77777777" w:rsidR="00027152" w:rsidRPr="00027152" w:rsidRDefault="00027152" w:rsidP="001E4059">
      <w:pPr>
        <w:pStyle w:val="Heading3"/>
      </w:pPr>
      <w:bookmarkStart w:id="1301" w:name="_Toc410590245"/>
      <w:bookmarkStart w:id="1302" w:name="_Toc491174771"/>
      <w:bookmarkStart w:id="1303" w:name="_Toc494304003"/>
      <w:bookmarkStart w:id="1304" w:name="_Toc532827353"/>
      <w:bookmarkStart w:id="1305" w:name="_Toc532827761"/>
      <w:bookmarkStart w:id="1306" w:name="_Toc52898823"/>
      <w:bookmarkStart w:id="1307" w:name="_Toc52899013"/>
      <w:bookmarkStart w:id="1308" w:name="_Toc86830618"/>
      <w:bookmarkStart w:id="1309" w:name="_Toc86831419"/>
      <w:bookmarkStart w:id="1310" w:name="_Toc86831615"/>
      <w:bookmarkStart w:id="1311" w:name="_Toc132123161"/>
      <w:r w:rsidRPr="00027152">
        <w:t>Specifying VP generation</w:t>
      </w:r>
      <w:bookmarkEnd w:id="1301"/>
      <w:bookmarkEnd w:id="1302"/>
      <w:bookmarkEnd w:id="1303"/>
      <w:bookmarkEnd w:id="1304"/>
      <w:bookmarkEnd w:id="1305"/>
      <w:bookmarkEnd w:id="1306"/>
      <w:bookmarkEnd w:id="1307"/>
      <w:bookmarkEnd w:id="1308"/>
      <w:bookmarkEnd w:id="1309"/>
      <w:bookmarkEnd w:id="1310"/>
      <w:bookmarkEnd w:id="1311"/>
    </w:p>
    <w:p w14:paraId="423F70D0" w14:textId="77777777" w:rsidR="00027152" w:rsidRPr="00027152" w:rsidRDefault="00027152">
      <w:pPr>
        <w:pStyle w:val="ListParagraph"/>
        <w:numPr>
          <w:ilvl w:val="0"/>
          <w:numId w:val="153"/>
        </w:numPr>
        <w:pPrChange w:id="1312" w:author="Ryan Beck" w:date="2023-04-10T14:39:00Z">
          <w:pPr>
            <w:numPr>
              <w:numId w:val="15"/>
            </w:numPr>
            <w:tabs>
              <w:tab w:val="num" w:pos="720"/>
            </w:tabs>
            <w:ind w:left="720" w:hanging="360"/>
          </w:pPr>
        </w:pPrChange>
      </w:pPr>
      <w:r w:rsidRPr="00BD208B">
        <w:rPr>
          <w:b/>
        </w:rPr>
        <w:t>Virtual Profile Record Frequency</w:t>
      </w:r>
      <w:r w:rsidRPr="00027152">
        <w:t xml:space="preserve"> – Enter the time between each automatic profile.  Limits: 1-24 hours.  </w:t>
      </w:r>
    </w:p>
    <w:p w14:paraId="16D7AF69" w14:textId="77777777" w:rsidR="00027152" w:rsidRPr="00027152" w:rsidRDefault="00027152">
      <w:pPr>
        <w:pStyle w:val="ListParagraph"/>
        <w:numPr>
          <w:ilvl w:val="0"/>
          <w:numId w:val="153"/>
        </w:numPr>
        <w:pPrChange w:id="1313" w:author="Ryan Beck" w:date="2023-04-10T14:39:00Z">
          <w:pPr>
            <w:numPr>
              <w:numId w:val="15"/>
            </w:numPr>
            <w:tabs>
              <w:tab w:val="num" w:pos="720"/>
            </w:tabs>
            <w:ind w:left="720" w:hanging="360"/>
          </w:pPr>
        </w:pPrChange>
      </w:pPr>
      <w:r w:rsidRPr="00BD208B">
        <w:rPr>
          <w:b/>
        </w:rPr>
        <w:t>Minutes to Create Initial VP</w:t>
      </w:r>
      <w:r w:rsidRPr="00027152">
        <w:t xml:space="preserve"> - Enter the amount of time after the Virtual Profile is started in which the first automatic profile is collected.   Limits: 2-60 mins.  </w:t>
      </w:r>
    </w:p>
    <w:p w14:paraId="5B9135C4" w14:textId="77777777" w:rsidR="00702DB9" w:rsidRDefault="00702DB9" w:rsidP="00BD208B"/>
    <w:p w14:paraId="653AA46C" w14:textId="77777777" w:rsidR="00702DB9" w:rsidRDefault="00702DB9" w:rsidP="00702DB9"/>
    <w:p w14:paraId="15C29F2D" w14:textId="77777777" w:rsidR="00702DB9" w:rsidRDefault="00702DB9" w:rsidP="00702DB9">
      <w:proofErr w:type="gramStart"/>
      <w:r>
        <w:rPr>
          <w:b/>
        </w:rPr>
        <w:t>Process</w:t>
      </w:r>
      <w:proofErr w:type="gramEnd"/>
      <w:r>
        <w:rPr>
          <w:b/>
        </w:rPr>
        <w:t xml:space="preserve">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04B2EAA7" w14:textId="77777777" w:rsidR="0031087C" w:rsidRDefault="0031087C" w:rsidP="0031087C"/>
    <w:p w14:paraId="5EE0BE8A" w14:textId="77777777" w:rsidR="006C1BAA" w:rsidRDefault="00B320A5" w:rsidP="001E4059">
      <w:pPr>
        <w:pStyle w:val="Heading3"/>
      </w:pPr>
      <w:bookmarkStart w:id="1314" w:name="_Toc469043295"/>
      <w:bookmarkStart w:id="1315" w:name="_Toc469044929"/>
      <w:bookmarkStart w:id="1316" w:name="_Toc469139225"/>
      <w:bookmarkStart w:id="1317" w:name="_Toc469152670"/>
      <w:bookmarkStart w:id="1318" w:name="_Toc491174772"/>
      <w:bookmarkStart w:id="1319" w:name="_Toc494304004"/>
      <w:bookmarkStart w:id="1320" w:name="_Toc532827354"/>
      <w:bookmarkStart w:id="1321" w:name="_Toc532827762"/>
      <w:bookmarkStart w:id="1322" w:name="_Toc52898824"/>
      <w:bookmarkStart w:id="1323" w:name="_Toc52899014"/>
      <w:bookmarkStart w:id="1324" w:name="_Toc86830619"/>
      <w:bookmarkStart w:id="1325" w:name="_Toc86831420"/>
      <w:bookmarkStart w:id="1326" w:name="_Toc86831616"/>
      <w:bookmarkStart w:id="1327" w:name="_Toc132123162"/>
      <w:r>
        <w:lastRenderedPageBreak/>
        <w:t>Specifying</w:t>
      </w:r>
      <w:r w:rsidR="006C1BAA" w:rsidRPr="006C1BAA">
        <w:t xml:space="preserve"> Cpk</w:t>
      </w:r>
      <w:r w:rsidR="00636C9A">
        <w:t xml:space="preserve"> </w:t>
      </w:r>
      <w:r w:rsidR="00C653DF">
        <w:t>Computation Values</w:t>
      </w:r>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14:paraId="6EFAA4F9" w14:textId="77777777" w:rsidR="000559C3" w:rsidRDefault="000E0382" w:rsidP="00CF6717">
      <w:pPr>
        <w:keepNext/>
        <w:jc w:val="center"/>
      </w:pPr>
      <w:r>
        <w:rPr>
          <w:noProof/>
        </w:rPr>
        <w:drawing>
          <wp:inline distT="0" distB="0" distL="0" distR="0" wp14:anchorId="6F3D3CFB" wp14:editId="2B3AFC8F">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4C476022" w14:textId="77777777" w:rsidR="007B6021" w:rsidRDefault="007B6021" w:rsidP="007B6021">
      <w:pPr>
        <w:ind w:left="720"/>
        <w:rPr>
          <w:ins w:id="1328" w:author="Tom Bergeron" w:date="2023-04-11T20:43:00Z"/>
        </w:rPr>
      </w:pPr>
      <w:ins w:id="1329" w:author="Tom Bergeron" w:date="2023-04-11T20:43:00Z">
        <w:r w:rsidRPr="0082275B">
          <w:rPr>
            <w:b/>
          </w:rPr>
          <w:t>Note</w:t>
        </w:r>
        <w:r>
          <w:t>: Cpk is only calculated and displayed when Virtual Profiling is running.</w:t>
        </w:r>
      </w:ins>
    </w:p>
    <w:p w14:paraId="2BB1A024" w14:textId="77777777" w:rsidR="0026496C" w:rsidRDefault="0026496C" w:rsidP="007B6021">
      <w:pPr>
        <w:ind w:left="720"/>
        <w:pPrChange w:id="1330" w:author="Tom Bergeron" w:date="2023-04-11T20:43:00Z">
          <w:pPr/>
        </w:pPrChange>
      </w:pPr>
    </w:p>
    <w:p w14:paraId="1148F4E4" w14:textId="77777777" w:rsidR="007B6021" w:rsidRDefault="007B6021" w:rsidP="001E4059">
      <w:pPr>
        <w:pStyle w:val="Heading3"/>
        <w:rPr>
          <w:ins w:id="1331" w:author="Tom Bergeron" w:date="2023-04-11T20:43:00Z"/>
        </w:rPr>
      </w:pPr>
      <w:bookmarkStart w:id="1332" w:name="_Toc115623698"/>
      <w:bookmarkStart w:id="1333" w:name="_Toc115624000"/>
      <w:bookmarkStart w:id="1334" w:name="_Toc115954974"/>
      <w:bookmarkStart w:id="1335" w:name="_Toc115957418"/>
      <w:bookmarkStart w:id="1336" w:name="_Toc115957722"/>
      <w:bookmarkStart w:id="1337" w:name="_Toc119049853"/>
      <w:bookmarkStart w:id="1338" w:name="_Toc119050418"/>
      <w:bookmarkStart w:id="1339" w:name="_Toc119050608"/>
      <w:bookmarkStart w:id="1340" w:name="_Toc120102970"/>
      <w:bookmarkStart w:id="1341" w:name="_Toc129764267"/>
      <w:bookmarkStart w:id="1342" w:name="_Toc130360677"/>
      <w:ins w:id="1343" w:author="Tom Bergeron" w:date="2023-04-11T20:43:00Z">
        <w:r>
          <w:t>Virtual Profiling Settings</w:t>
        </w:r>
        <w:bookmarkEnd w:id="1332"/>
        <w:bookmarkEnd w:id="1333"/>
        <w:bookmarkEnd w:id="1334"/>
        <w:bookmarkEnd w:id="1335"/>
        <w:bookmarkEnd w:id="1336"/>
        <w:bookmarkEnd w:id="1337"/>
        <w:bookmarkEnd w:id="1338"/>
        <w:bookmarkEnd w:id="1339"/>
        <w:bookmarkEnd w:id="1340"/>
        <w:bookmarkEnd w:id="1341"/>
        <w:bookmarkEnd w:id="1342"/>
      </w:ins>
    </w:p>
    <w:p w14:paraId="36E79B1B" w14:textId="77777777" w:rsidR="007B6021" w:rsidRDefault="007B6021" w:rsidP="007B6021">
      <w:pPr>
        <w:rPr>
          <w:ins w:id="1344" w:author="Tom Bergeron" w:date="2023-04-11T20:43:00Z"/>
        </w:rPr>
      </w:pPr>
      <w:ins w:id="1345" w:author="Tom Bergeron" w:date="2023-04-11T20:43:00Z">
        <w:r>
          <w:rPr>
            <w:noProof/>
          </w:rPr>
          <w:drawing>
            <wp:inline distT="0" distB="0" distL="0" distR="0" wp14:anchorId="309D6140" wp14:editId="20A89511">
              <wp:extent cx="5111115" cy="831850"/>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5524" t="55080" r="6903" b="27643"/>
                      <a:stretch/>
                    </pic:blipFill>
                    <pic:spPr bwMode="auto">
                      <a:xfrm>
                        <a:off x="0" y="0"/>
                        <a:ext cx="5111115" cy="831850"/>
                      </a:xfrm>
                      <a:prstGeom prst="rect">
                        <a:avLst/>
                      </a:prstGeom>
                      <a:ln>
                        <a:noFill/>
                      </a:ln>
                      <a:extLst>
                        <a:ext uri="{53640926-AAD7-44D8-BBD7-CCE9431645EC}">
                          <a14:shadowObscured xmlns:a14="http://schemas.microsoft.com/office/drawing/2010/main"/>
                        </a:ext>
                      </a:extLst>
                    </pic:spPr>
                  </pic:pic>
                </a:graphicData>
              </a:graphic>
            </wp:inline>
          </w:drawing>
        </w:r>
      </w:ins>
    </w:p>
    <w:p w14:paraId="6E363133" w14:textId="77777777" w:rsidR="007B6021" w:rsidRDefault="007B6021" w:rsidP="007B6021">
      <w:pPr>
        <w:rPr>
          <w:ins w:id="1346" w:author="Tom Bergeron" w:date="2023-04-11T20:43:00Z"/>
        </w:rPr>
      </w:pPr>
    </w:p>
    <w:p w14:paraId="300A5BED" w14:textId="77777777" w:rsidR="007B6021" w:rsidRDefault="007B6021" w:rsidP="007B6021">
      <w:pPr>
        <w:rPr>
          <w:ins w:id="1347" w:author="Tom Bergeron" w:date="2023-04-11T20:43:00Z"/>
        </w:rPr>
      </w:pPr>
      <w:ins w:id="1348" w:author="Tom Bergeron" w:date="2023-04-11T20:43:00Z">
        <w:r>
          <w:rPr>
            <w:b/>
          </w:rPr>
          <w:t xml:space="preserve">Maximum PWI to enable Virtual Profiling </w:t>
        </w:r>
        <w:r w:rsidRPr="003E6083">
          <w:rPr>
            <w:b/>
          </w:rPr>
          <w:t xml:space="preserve">– </w:t>
        </w:r>
        <w:r w:rsidRPr="003E6083">
          <w:t>This percentage value determines the maximum PWI allowable in order for any given profile to qualify as a Virtual Profile baseline.  If the PWI for a profile is lower than this value, it can be used as a Virtual Profile baseline.  By default, this value is 90%.  Profiles that exceed this value cannot be use</w:t>
        </w:r>
        <w:r>
          <w:t>d as a Virtual Profile baseline.</w:t>
        </w:r>
      </w:ins>
    </w:p>
    <w:p w14:paraId="18756A3E" w14:textId="77777777" w:rsidR="007B6021" w:rsidRDefault="007B6021" w:rsidP="007B6021">
      <w:pPr>
        <w:rPr>
          <w:ins w:id="1349" w:author="Tom Bergeron" w:date="2023-04-11T20:43:00Z"/>
        </w:rPr>
      </w:pPr>
    </w:p>
    <w:p w14:paraId="6B798983" w14:textId="77777777" w:rsidR="007B6021" w:rsidRDefault="007B6021" w:rsidP="007B6021">
      <w:pPr>
        <w:rPr>
          <w:ins w:id="1350" w:author="Tom Bergeron" w:date="2023-04-11T20:43:00Z"/>
        </w:rPr>
      </w:pPr>
      <w:ins w:id="1351" w:author="Tom Bergeron" w:date="2023-04-11T20:43:00Z">
        <w:r w:rsidRPr="00F74DAC">
          <w:rPr>
            <w:b/>
          </w:rPr>
          <w:t>Trigger Warning when PWI is higher than</w:t>
        </w:r>
        <w:r w:rsidRPr="00F74DAC">
          <w:t xml:space="preserve"> – Enabling this feature allows you to display a Warning dialog box on the screen when the PWI exceeds the user defined PWI percentage</w:t>
        </w:r>
        <w:r>
          <w:t>.</w:t>
        </w:r>
      </w:ins>
    </w:p>
    <w:p w14:paraId="58595F24" w14:textId="33C28850" w:rsidR="007A746E" w:rsidDel="007B6021" w:rsidRDefault="002060EF" w:rsidP="006C7149">
      <w:pPr>
        <w:rPr>
          <w:del w:id="1352" w:author="Tom Bergeron" w:date="2023-04-11T20:43:00Z"/>
        </w:rPr>
      </w:pPr>
      <w:del w:id="1353" w:author="Tom Bergeron" w:date="2023-04-11T20:43:00Z">
        <w:r w:rsidDel="007B6021">
          <w:rPr>
            <w:b/>
          </w:rPr>
          <w:delText xml:space="preserve">Maximum PWI to enable Virtual Profiling </w:delText>
        </w:r>
        <w:r w:rsidRPr="003E6083" w:rsidDel="007B6021">
          <w:rPr>
            <w:b/>
          </w:rPr>
          <w:delText>–</w:delText>
        </w:r>
        <w:r w:rsidR="00180E9F" w:rsidRPr="003E6083" w:rsidDel="007B6021">
          <w:rPr>
            <w:b/>
          </w:rPr>
          <w:delText xml:space="preserve"> </w:delText>
        </w:r>
        <w:r w:rsidRPr="003E6083" w:rsidDel="007B6021">
          <w:delText xml:space="preserve">This </w:delText>
        </w:r>
        <w:r w:rsidR="00EF7B3F" w:rsidRPr="003E6083" w:rsidDel="007B6021">
          <w:delText xml:space="preserve">percentage </w:delText>
        </w:r>
        <w:r w:rsidRPr="003E6083" w:rsidDel="007B6021">
          <w:delText>value determine</w:delText>
        </w:r>
        <w:r w:rsidR="00EF7B3F" w:rsidRPr="003E6083" w:rsidDel="007B6021">
          <w:delText>s</w:delText>
        </w:r>
        <w:r w:rsidRPr="003E6083" w:rsidDel="007B6021">
          <w:delText xml:space="preserve"> the maximum PWI allowable in order for any given profile to qualify as a Virtual Profile baseline.  If the PWI for a profile is lower than this value, it can be used as a Virtual Profile baseline.  By default this value is 90%.</w:delText>
        </w:r>
        <w:r w:rsidR="0007750F" w:rsidRPr="003E6083" w:rsidDel="007B6021">
          <w:delText xml:space="preserve">  Prof</w:delText>
        </w:r>
        <w:r w:rsidR="00E63EA8" w:rsidRPr="003E6083" w:rsidDel="007B6021">
          <w:delText>iles that exceed this value can</w:delText>
        </w:r>
        <w:r w:rsidR="0007750F" w:rsidRPr="003E6083" w:rsidDel="007B6021">
          <w:delText>not be use</w:delText>
        </w:r>
        <w:r w:rsidR="00F74DAC" w:rsidDel="007B6021">
          <w:delText>d as a Virtual Profile baseline.</w:delText>
        </w:r>
      </w:del>
    </w:p>
    <w:p w14:paraId="77A3CEA7" w14:textId="48F43E14" w:rsidR="00F74DAC" w:rsidDel="007B6021" w:rsidRDefault="00F74DAC" w:rsidP="006C7149">
      <w:pPr>
        <w:rPr>
          <w:del w:id="1354" w:author="Tom Bergeron" w:date="2023-04-11T20:43:00Z"/>
        </w:rPr>
      </w:pPr>
    </w:p>
    <w:p w14:paraId="623BD00E" w14:textId="2481593B" w:rsidR="00F74DAC" w:rsidDel="007B6021" w:rsidRDefault="00F74DAC" w:rsidP="006C7149">
      <w:pPr>
        <w:rPr>
          <w:del w:id="1355" w:author="Tom Bergeron" w:date="2023-04-11T20:43:00Z"/>
        </w:rPr>
      </w:pPr>
      <w:del w:id="1356" w:author="Tom Bergeron" w:date="2023-04-11T20:43:00Z">
        <w:r w:rsidRPr="00F74DAC" w:rsidDel="007B6021">
          <w:rPr>
            <w:b/>
          </w:rPr>
          <w:delText>Trigger Warning when PWI is higher than</w:delText>
        </w:r>
        <w:r w:rsidRPr="00F74DAC" w:rsidDel="007B6021">
          <w:delText xml:space="preserve"> – Enabling this feature allows you to display a Warning dialog box on the screen when the PWI exceeds the user defined PWI percentage</w:delText>
        </w:r>
        <w:r w:rsidDel="007B6021">
          <w:delText>.</w:delText>
        </w:r>
      </w:del>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1E4059">
      <w:pPr>
        <w:pStyle w:val="Heading3"/>
      </w:pPr>
      <w:bookmarkStart w:id="1357" w:name="_Toc469043296"/>
      <w:bookmarkStart w:id="1358" w:name="_Toc469044930"/>
      <w:bookmarkStart w:id="1359" w:name="_Toc469139226"/>
      <w:bookmarkStart w:id="1360" w:name="_Toc469152671"/>
      <w:bookmarkStart w:id="1361" w:name="_Toc491174773"/>
      <w:bookmarkStart w:id="1362" w:name="_Toc494304005"/>
      <w:bookmarkStart w:id="1363" w:name="_Toc532827355"/>
      <w:bookmarkStart w:id="1364" w:name="_Toc532827763"/>
      <w:bookmarkStart w:id="1365" w:name="_Toc52898825"/>
      <w:bookmarkStart w:id="1366" w:name="_Toc52899015"/>
      <w:bookmarkStart w:id="1367" w:name="_Toc86830620"/>
      <w:bookmarkStart w:id="1368" w:name="_Toc86831421"/>
      <w:bookmarkStart w:id="1369" w:name="_Toc86831617"/>
      <w:bookmarkStart w:id="1370" w:name="_Toc132123163"/>
      <w:r w:rsidRPr="00F74DAC">
        <w:lastRenderedPageBreak/>
        <w:t>How</w:t>
      </w:r>
      <w:r w:rsidR="003C657F" w:rsidRPr="00F74DAC">
        <w:t xml:space="preserve"> </w:t>
      </w:r>
      <w:r w:rsidR="006C7149">
        <w:t>t</w:t>
      </w:r>
      <w:r w:rsidR="00C653DF" w:rsidRPr="00F74DAC">
        <w:t xml:space="preserve">he Software Calculates </w:t>
      </w:r>
      <w:r w:rsidRPr="00F74DAC">
        <w:t>Cpk</w:t>
      </w:r>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631104" behindDoc="0" locked="1" layoutInCell="1" allowOverlap="1" wp14:anchorId="4D752C02" wp14:editId="1BAB7A65">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CDE8CC" id="Line 3221" o:spid="_x0000_s1026" style="position:absolute;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0C6B363E">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630C89" w:rsidRPr="00287D78" w:rsidRDefault="00630C89"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630C89" w:rsidRPr="00287D78" w:rsidRDefault="00630C89" w:rsidP="009C2049">
                            <w:pPr>
                              <w:rPr>
                                <w:rFonts w:ascii="Symbol" w:hAnsi="Symbol"/>
                                <w:b/>
                              </w:rPr>
                            </w:pPr>
                          </w:p>
                          <w:p w14:paraId="62E14183" w14:textId="77777777" w:rsidR="00630C89" w:rsidRPr="00287D78" w:rsidRDefault="00630C89" w:rsidP="009C2049">
                            <w:pPr>
                              <w:pStyle w:val="List"/>
                            </w:pPr>
                            <w:r w:rsidRPr="00287D78">
                              <w:rPr>
                                <w:rFonts w:ascii="Symbol" w:hAnsi="Symbol"/>
                              </w:rPr>
                              <w:t></w:t>
                            </w:r>
                            <w:r w:rsidRPr="00287D78">
                              <w:t xml:space="preserve"> = Mean of the data points</w:t>
                            </w:r>
                          </w:p>
                          <w:p w14:paraId="769B3460" w14:textId="77777777" w:rsidR="00630C89" w:rsidRPr="00287D78" w:rsidRDefault="00630C89"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630C89" w:rsidRDefault="00630C89" w:rsidP="009C2049">
                            <w:pPr>
                              <w:pStyle w:val="List"/>
                              <w:rPr>
                                <w:rFonts w:ascii="Symbol" w:hAnsi="Symbol"/>
                              </w:rPr>
                            </w:pPr>
                            <w:r>
                              <w:rPr>
                                <w:rFonts w:ascii="Symbol" w:hAnsi="Symbol"/>
                              </w:rPr>
                              <w:t></w:t>
                            </w:r>
                          </w:p>
                          <w:p w14:paraId="034E3A8A" w14:textId="77777777" w:rsidR="00630C89" w:rsidRPr="00287D78" w:rsidRDefault="00630C89"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630C89" w:rsidRPr="00287D78" w:rsidRDefault="00630C89" w:rsidP="009C2049">
                            <w:pPr>
                              <w:rPr>
                                <w:rFonts w:ascii="Symbol" w:hAnsi="Symbol"/>
                                <w:b/>
                              </w:rPr>
                            </w:pPr>
                          </w:p>
                          <w:p w14:paraId="0727B909" w14:textId="77777777" w:rsidR="00630C89" w:rsidRPr="00287D78" w:rsidRDefault="00630C89"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630C89" w:rsidRPr="00287D78" w:rsidRDefault="00630C89"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630C89" w:rsidRPr="00287D78" w:rsidRDefault="00630C89"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630C89" w:rsidRPr="00287D78" w:rsidRDefault="00630C89" w:rsidP="009C2049">
                      <w:pPr>
                        <w:rPr>
                          <w:rFonts w:ascii="Symbol" w:hAnsi="Symbol"/>
                          <w:b/>
                        </w:rPr>
                      </w:pPr>
                    </w:p>
                    <w:p w14:paraId="62E14183" w14:textId="77777777" w:rsidR="00630C89" w:rsidRPr="00287D78" w:rsidRDefault="00630C89" w:rsidP="009C2049">
                      <w:pPr>
                        <w:pStyle w:val="List"/>
                      </w:pPr>
                      <w:r w:rsidRPr="00287D78">
                        <w:rPr>
                          <w:rFonts w:ascii="Symbol" w:hAnsi="Symbol"/>
                        </w:rPr>
                        <w:t></w:t>
                      </w:r>
                      <w:r w:rsidRPr="00287D78">
                        <w:t xml:space="preserve"> = Mean of the data points</w:t>
                      </w:r>
                    </w:p>
                    <w:p w14:paraId="769B3460" w14:textId="77777777" w:rsidR="00630C89" w:rsidRPr="00287D78" w:rsidRDefault="00630C89"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630C89" w:rsidRDefault="00630C89" w:rsidP="009C2049">
                      <w:pPr>
                        <w:pStyle w:val="List"/>
                        <w:rPr>
                          <w:rFonts w:ascii="Symbol" w:hAnsi="Symbol"/>
                        </w:rPr>
                      </w:pPr>
                      <w:r>
                        <w:rPr>
                          <w:rFonts w:ascii="Symbol" w:hAnsi="Symbol"/>
                        </w:rPr>
                        <w:t></w:t>
                      </w:r>
                    </w:p>
                    <w:p w14:paraId="034E3A8A" w14:textId="77777777" w:rsidR="00630C89" w:rsidRPr="00287D78" w:rsidRDefault="00630C89"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630C89" w:rsidRPr="00287D78" w:rsidRDefault="00630C89" w:rsidP="009C2049">
                      <w:pPr>
                        <w:rPr>
                          <w:rFonts w:ascii="Symbol" w:hAnsi="Symbol"/>
                          <w:b/>
                        </w:rPr>
                      </w:pPr>
                    </w:p>
                    <w:p w14:paraId="0727B909" w14:textId="77777777" w:rsidR="00630C89" w:rsidRPr="00287D78" w:rsidRDefault="00630C89"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630C89" w:rsidRPr="00287D78" w:rsidRDefault="00630C89" w:rsidP="009C2049">
                      <w:pPr>
                        <w:pStyle w:val="List"/>
                      </w:pPr>
                      <w:r w:rsidRPr="00287D78">
                        <w:t>X = Set or group of data, observations, or measurements</w:t>
                      </w:r>
                    </w:p>
                  </w:txbxContent>
                </v:textbox>
                <w10:anchorlock/>
              </v:shape>
            </w:pict>
          </mc:Fallback>
        </mc:AlternateContent>
      </w:r>
    </w:p>
    <w:p w14:paraId="241F6FB0" w14:textId="1701D9C2" w:rsidR="008708F9" w:rsidRDefault="00D41AFB" w:rsidP="00730A42">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9</w:t>
      </w:r>
      <w:r w:rsidR="006E64D0">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7766BB0A" w14:textId="77777777" w:rsidR="00D85B1D" w:rsidRDefault="00D85B1D" w:rsidP="00D85B1D">
      <w:bookmarkStart w:id="1371" w:name="_Hlk52287223"/>
      <w:r>
        <w:t>Here is a simple example.  Let us set the Points to Compute Cpk to five, and the five PWI values are as follows: 68%, 88%, 70%, 64%, and 65%.</w:t>
      </w:r>
    </w:p>
    <w:p w14:paraId="3B2269BE" w14:textId="77777777" w:rsidR="00D85B1D" w:rsidRDefault="00D85B1D" w:rsidP="00D85B1D"/>
    <w:p w14:paraId="323F6249" w14:textId="77777777" w:rsidR="00D85B1D" w:rsidRPr="006C7149" w:rsidRDefault="00D85B1D" w:rsidP="00D85B1D">
      <w:r w:rsidRPr="006C7149">
        <w:t>Mean</w:t>
      </w:r>
      <w:r w:rsidRPr="006C7149">
        <w:tab/>
        <w:t xml:space="preserve">= (68 + 88 + 70 + 64 + </w:t>
      </w:r>
      <w:r>
        <w:t>65</w:t>
      </w:r>
      <w:r w:rsidRPr="006C7149">
        <w:t xml:space="preserve">) </w:t>
      </w:r>
      <w:r w:rsidRPr="006C7149">
        <w:sym w:font="Symbol" w:char="F0B8"/>
      </w:r>
      <w:r w:rsidRPr="006C7149">
        <w:t xml:space="preserve"> 5</w:t>
      </w:r>
    </w:p>
    <w:p w14:paraId="44AA5034" w14:textId="77777777" w:rsidR="00D85B1D" w:rsidRPr="006C7149" w:rsidRDefault="00D85B1D" w:rsidP="00D85B1D">
      <w:r w:rsidRPr="006C7149">
        <w:tab/>
        <w:t xml:space="preserve">= </w:t>
      </w:r>
      <w:r>
        <w:t>71</w:t>
      </w:r>
    </w:p>
    <w:p w14:paraId="54D3B1E2" w14:textId="77777777" w:rsidR="00D85B1D" w:rsidRPr="006C7149" w:rsidRDefault="00D85B1D" w:rsidP="00D85B1D"/>
    <w:p w14:paraId="585C0085" w14:textId="77777777" w:rsidR="00D85B1D" w:rsidRPr="006C7149" w:rsidRDefault="00D85B1D" w:rsidP="00D85B1D">
      <w:r w:rsidRPr="006C7149">
        <w:rPr>
          <w:noProof/>
        </w:rPr>
        <mc:AlternateContent>
          <mc:Choice Requires="wps">
            <w:drawing>
              <wp:anchor distT="0" distB="0" distL="114300" distR="114300" simplePos="0" relativeHeight="251663872" behindDoc="0" locked="0" layoutInCell="1" allowOverlap="1" wp14:anchorId="2C3968B6" wp14:editId="4477EFA5">
                <wp:simplePos x="0" y="0"/>
                <wp:positionH relativeFrom="column">
                  <wp:posOffset>631190</wp:posOffset>
                </wp:positionH>
                <wp:positionV relativeFrom="paragraph">
                  <wp:posOffset>164465</wp:posOffset>
                </wp:positionV>
                <wp:extent cx="1280160" cy="0"/>
                <wp:effectExtent l="0" t="0" r="0" b="0"/>
                <wp:wrapNone/>
                <wp:docPr id="2"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067A8D3" id="Line 322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1661824" behindDoc="0" locked="0" layoutInCell="1" allowOverlap="1" wp14:anchorId="1BF804B1" wp14:editId="7DE69E29">
                <wp:simplePos x="0" y="0"/>
                <wp:positionH relativeFrom="column">
                  <wp:posOffset>631190</wp:posOffset>
                </wp:positionH>
                <wp:positionV relativeFrom="paragraph">
                  <wp:posOffset>8890</wp:posOffset>
                </wp:positionV>
                <wp:extent cx="3520440" cy="0"/>
                <wp:effectExtent l="0" t="0" r="0" b="0"/>
                <wp:wrapNone/>
                <wp:docPr id="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696F79" id="Line 3222"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Pr="006C7149">
        <w:t>StdDev</w:t>
      </w:r>
      <w:proofErr w:type="spellEnd"/>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p>
    <w:p w14:paraId="5C8CCADA" w14:textId="77777777" w:rsidR="00D85B1D" w:rsidRPr="006C7149" w:rsidRDefault="00D85B1D" w:rsidP="00D85B1D">
      <w:r w:rsidRPr="006C7149">
        <w:rPr>
          <w:noProof/>
        </w:rPr>
        <mc:AlternateContent>
          <mc:Choice Requires="wps">
            <w:drawing>
              <wp:anchor distT="0" distB="0" distL="114300" distR="114300" simplePos="0" relativeHeight="251665920" behindDoc="0" locked="0" layoutInCell="1" allowOverlap="1" wp14:anchorId="5B976E89" wp14:editId="27EDD31A">
                <wp:simplePos x="0" y="0"/>
                <wp:positionH relativeFrom="column">
                  <wp:posOffset>631190</wp:posOffset>
                </wp:positionH>
                <wp:positionV relativeFrom="paragraph">
                  <wp:posOffset>155575</wp:posOffset>
                </wp:positionV>
                <wp:extent cx="274320" cy="0"/>
                <wp:effectExtent l="0" t="0" r="0" b="0"/>
                <wp:wrapNone/>
                <wp:docPr id="5"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3BF514" id="Line 3224"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p>
    <w:p w14:paraId="204EF38D" w14:textId="77777777" w:rsidR="00D85B1D" w:rsidRPr="006C7149" w:rsidRDefault="00D85B1D" w:rsidP="00D85B1D">
      <w:r w:rsidRPr="006C7149">
        <w:tab/>
        <w:t xml:space="preserve">= √ </w:t>
      </w:r>
      <w:r>
        <w:t>76.8</w:t>
      </w:r>
    </w:p>
    <w:p w14:paraId="0FE22059" w14:textId="77777777" w:rsidR="00D85B1D" w:rsidRPr="002C2643" w:rsidRDefault="00D85B1D" w:rsidP="00D85B1D">
      <w:r w:rsidRPr="002C2643">
        <w:tab/>
        <w:t xml:space="preserve">= </w:t>
      </w:r>
      <w:r>
        <w:t>8.76</w:t>
      </w:r>
    </w:p>
    <w:p w14:paraId="70FFABAE" w14:textId="77777777" w:rsidR="00D85B1D" w:rsidRDefault="00D85B1D" w:rsidP="00D85B1D"/>
    <w:p w14:paraId="1B6A18A4" w14:textId="77777777" w:rsidR="00D85B1D" w:rsidRDefault="00D85B1D" w:rsidP="00D85B1D">
      <w:r>
        <w:t>By definition, the overall PWI is always positive and the limit is always 100%.</w:t>
      </w:r>
    </w:p>
    <w:p w14:paraId="50400ABE" w14:textId="77777777" w:rsidR="00D85B1D" w:rsidRDefault="00D85B1D" w:rsidP="00D85B1D"/>
    <w:p w14:paraId="43E8F995" w14:textId="77777777" w:rsidR="00D85B1D" w:rsidRPr="002C2643" w:rsidRDefault="00D85B1D" w:rsidP="00D85B1D">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p>
    <w:p w14:paraId="5BBBABCF" w14:textId="77777777" w:rsidR="00D85B1D" w:rsidRPr="002C2643" w:rsidRDefault="00D85B1D" w:rsidP="00D85B1D">
      <w:r w:rsidRPr="002C2643">
        <w:tab/>
        <w:t xml:space="preserve">= </w:t>
      </w:r>
      <w:r>
        <w:t>29</w:t>
      </w:r>
      <w:r w:rsidRPr="002C2643">
        <w:t xml:space="preserve"> </w:t>
      </w:r>
      <w:r w:rsidRPr="002C2643">
        <w:sym w:font="Symbol" w:char="F0B8"/>
      </w:r>
      <w:r w:rsidRPr="002C2643">
        <w:t xml:space="preserve"> 2</w:t>
      </w:r>
      <w:r>
        <w:t>6.29</w:t>
      </w:r>
    </w:p>
    <w:p w14:paraId="49BB0681" w14:textId="77777777" w:rsidR="00D85B1D" w:rsidRPr="002C2643" w:rsidRDefault="00D85B1D" w:rsidP="00D85B1D">
      <w:r w:rsidRPr="002C2643">
        <w:tab/>
        <w:t>= 1.1</w:t>
      </w:r>
      <w:r>
        <w:t>0</w:t>
      </w:r>
    </w:p>
    <w:p w14:paraId="26F568B1" w14:textId="77777777" w:rsidR="00D85B1D" w:rsidRDefault="00D85B1D" w:rsidP="00D85B1D"/>
    <w:p w14:paraId="2FBE225F" w14:textId="77777777" w:rsidR="00D85B1D" w:rsidRDefault="00D85B1D" w:rsidP="00D85B1D">
      <w:r>
        <w:t xml:space="preserve">Therefore, while the worst PWI is 88%, the Cpk is 1.10, which is below the typical target minimum of 1.33.  This tells us that the chance that the process </w:t>
      </w:r>
      <w:proofErr w:type="gramStart"/>
      <w:r>
        <w:t>drift</w:t>
      </w:r>
      <w:proofErr w:type="gramEnd"/>
      <w:r>
        <w:t xml:space="preserve"> out of spec is too high and this process should be improved.</w:t>
      </w:r>
    </w:p>
    <w:p w14:paraId="17C96258" w14:textId="77777777" w:rsidR="008708F9" w:rsidRDefault="008708F9" w:rsidP="00DA3596"/>
    <w:p w14:paraId="23CE7FC5" w14:textId="77777777" w:rsidR="008708F9" w:rsidRDefault="00291D51" w:rsidP="00DA3596">
      <w:r>
        <w:t xml:space="preserve">Here </w:t>
      </w:r>
      <w:proofErr w:type="gramStart"/>
      <w:r>
        <w:t>is</w:t>
      </w:r>
      <w:proofErr w:type="gramEnd"/>
      <w:r>
        <w:t xml:space="preserve"> </w:t>
      </w:r>
      <w:r w:rsidR="008708F9">
        <w:t>five more sample PWIs: 91%, 91%, 92%, 89%,</w:t>
      </w:r>
      <w:r w:rsidR="002B6238">
        <w:t xml:space="preserve"> and</w:t>
      </w:r>
      <w:r w:rsidR="008708F9">
        <w:t xml:space="preserve"> 90%.</w:t>
      </w:r>
    </w:p>
    <w:bookmarkEnd w:id="1371"/>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632128" behindDoc="0" locked="0" layoutInCell="1" allowOverlap="1" wp14:anchorId="163C11D6" wp14:editId="1C8333EF">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96423CA" id="Line 3225"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547166FF" w:rsidR="008708F9" w:rsidRDefault="008708F9" w:rsidP="00DA3596">
      <w:r>
        <w:t>Even though every PWI in the second list is considerabl</w:t>
      </w:r>
      <w:r w:rsidR="001C582A">
        <w:t>y</w:t>
      </w:r>
      <w:r>
        <w:t xml:space="preserve"> higher/worse than the worst PWI in the first list, the Cpk is a very good 3.07.  Such a high Cpk indicates that there is very little chance this process will drift out of spec.  The reason </w:t>
      </w:r>
      <w:r w:rsidR="001C582A">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481EB07E" w14:textId="240E69C7" w:rsidR="00F74DAC" w:rsidRPr="0010465A" w:rsidRDefault="00F74DAC" w:rsidP="00F74DAC">
      <w:pPr>
        <w:jc w:val="center"/>
        <w:rPr>
          <w:lang w:val="en"/>
        </w:rPr>
      </w:pPr>
      <w:bookmarkStart w:id="1372" w:name="_Toc332208767"/>
      <w:bookmarkStart w:id="1373" w:name="_Toc332274014"/>
      <w:bookmarkStart w:id="1374" w:name="_Toc367109135"/>
      <w:bookmarkStart w:id="1375" w:name="_Toc394486334"/>
      <w:bookmarkStart w:id="1376" w:name="_Toc394583540"/>
    </w:p>
    <w:p w14:paraId="5C65B2A8" w14:textId="00671CE9" w:rsidR="00F74DAC" w:rsidRDefault="00F74DAC" w:rsidP="005F2D29">
      <w:pPr>
        <w:pStyle w:val="Caption"/>
        <w:jc w:val="left"/>
      </w:pPr>
    </w:p>
    <w:p w14:paraId="4483AB8D" w14:textId="77777777" w:rsidR="00F74DAC" w:rsidRDefault="00F74DAC" w:rsidP="00F74DAC"/>
    <w:p w14:paraId="30B92132" w14:textId="07438503" w:rsidR="00866C36" w:rsidRDefault="00690AED" w:rsidP="00AA7259">
      <w:pPr>
        <w:pStyle w:val="Heading2"/>
      </w:pPr>
      <w:bookmarkStart w:id="1377" w:name="_Toc491174774"/>
      <w:bookmarkStart w:id="1378" w:name="_Toc494304006"/>
      <w:bookmarkStart w:id="1379" w:name="_Toc532827356"/>
      <w:bookmarkStart w:id="1380" w:name="_Toc532827764"/>
      <w:bookmarkStart w:id="1381" w:name="_Toc52898826"/>
      <w:bookmarkStart w:id="1382" w:name="_Toc52899016"/>
      <w:bookmarkStart w:id="1383" w:name="_Toc86830621"/>
      <w:bookmarkStart w:id="1384" w:name="_Toc86831422"/>
      <w:bookmarkStart w:id="1385" w:name="_Toc86831618"/>
      <w:bookmarkStart w:id="1386" w:name="_Toc132123005"/>
      <w:bookmarkStart w:id="1387" w:name="_Toc132123164"/>
      <w:bookmarkEnd w:id="1372"/>
      <w:bookmarkEnd w:id="1373"/>
      <w:bookmarkEnd w:id="1374"/>
      <w:bookmarkEnd w:id="1375"/>
      <w:bookmarkEnd w:id="1376"/>
      <w:r>
        <w:lastRenderedPageBreak/>
        <w:t>Data Backup</w:t>
      </w:r>
      <w:r w:rsidR="00866C36">
        <w:t xml:space="preserve"> Tab</w:t>
      </w:r>
      <w:bookmarkEnd w:id="1377"/>
      <w:bookmarkEnd w:id="1378"/>
      <w:bookmarkEnd w:id="1379"/>
      <w:bookmarkEnd w:id="1380"/>
      <w:bookmarkEnd w:id="1381"/>
      <w:bookmarkEnd w:id="1382"/>
      <w:bookmarkEnd w:id="1383"/>
      <w:bookmarkEnd w:id="1384"/>
      <w:bookmarkEnd w:id="1385"/>
      <w:bookmarkEnd w:id="1386"/>
      <w:bookmarkEnd w:id="1387"/>
    </w:p>
    <w:p w14:paraId="3E548886" w14:textId="3324FB1B" w:rsidR="0002491C" w:rsidRDefault="00625660" w:rsidP="006E1668">
      <w:pPr>
        <w:jc w:val="center"/>
      </w:pPr>
      <w:r>
        <w:rPr>
          <w:noProof/>
        </w:rPr>
        <w:drawing>
          <wp:inline distT="0" distB="0" distL="0" distR="0" wp14:anchorId="32DDD221" wp14:editId="47E47A17">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p>
    <w:p w14:paraId="0984E4F7" w14:textId="77777777" w:rsidR="0002491C" w:rsidRDefault="0002491C" w:rsidP="00991084"/>
    <w:p w14:paraId="05E2424D" w14:textId="77777777" w:rsidR="00E34326" w:rsidRDefault="00C343C4" w:rsidP="001E4059">
      <w:pPr>
        <w:pStyle w:val="Heading3"/>
      </w:pPr>
      <w:bookmarkStart w:id="1388" w:name="_Toc469043301"/>
      <w:bookmarkStart w:id="1389" w:name="_Toc469044935"/>
      <w:bookmarkStart w:id="1390" w:name="_Toc469139231"/>
      <w:bookmarkStart w:id="1391" w:name="_Toc469152676"/>
      <w:bookmarkStart w:id="1392" w:name="_Toc491174775"/>
      <w:bookmarkStart w:id="1393" w:name="_Toc494304007"/>
      <w:bookmarkStart w:id="1394" w:name="_Toc532827357"/>
      <w:bookmarkStart w:id="1395" w:name="_Toc532827765"/>
      <w:bookmarkStart w:id="1396" w:name="_Toc52898827"/>
      <w:bookmarkStart w:id="1397" w:name="_Toc52899017"/>
      <w:bookmarkStart w:id="1398" w:name="_Toc86830622"/>
      <w:bookmarkStart w:id="1399" w:name="_Toc86831423"/>
      <w:bookmarkStart w:id="1400" w:name="_Toc86831619"/>
      <w:bookmarkStart w:id="1401" w:name="_Toc132123165"/>
      <w:r>
        <w:t>Copy</w:t>
      </w:r>
      <w:r w:rsidR="00E34326">
        <w:t xml:space="preserve"> </w:t>
      </w:r>
      <w:r w:rsidR="00116513">
        <w:t>Data to t</w:t>
      </w:r>
      <w:r w:rsidR="00C653DF">
        <w:t>he Network</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77777777" w:rsidR="00E34326" w:rsidRDefault="00E34326" w:rsidP="00E34326"/>
    <w:p w14:paraId="363F9339" w14:textId="40EE1D33" w:rsidR="00E34326" w:rsidRDefault="00D85B1D" w:rsidP="00E34326">
      <w:pPr>
        <w:keepNext/>
        <w:jc w:val="center"/>
      </w:pPr>
      <w:r>
        <w:rPr>
          <w:noProof/>
        </w:rPr>
        <w:drawing>
          <wp:inline distT="0" distB="0" distL="0" distR="0" wp14:anchorId="0780659F" wp14:editId="232C9282">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0E192F54" w:rsidR="00E34326" w:rsidRDefault="00E34326" w:rsidP="00E34326">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10</w:t>
      </w:r>
      <w:r w:rsidR="006E64D0">
        <w:rPr>
          <w:noProof/>
        </w:rPr>
        <w:fldChar w:fldCharType="end"/>
      </w:r>
      <w:r>
        <w:t>: CopyToNetwork software tool screen</w:t>
      </w:r>
    </w:p>
    <w:p w14:paraId="523F1665" w14:textId="77777777" w:rsidR="00E34326" w:rsidRPr="003B35A2" w:rsidRDefault="00E34326" w:rsidP="00E34326"/>
    <w:p w14:paraId="23D679C7" w14:textId="174CA943" w:rsidR="00BD208B" w:rsidRPr="00BD208B" w:rsidRDefault="00E34326" w:rsidP="00E34326">
      <w:r>
        <w:t xml:space="preserve">Select the folders and/or data to be copied and then enter or browse to the network location.  You must enter a valid network path.  Click </w:t>
      </w:r>
      <w:r w:rsidRPr="003E6083">
        <w:t xml:space="preserve">the </w:t>
      </w:r>
      <w:r w:rsidRPr="007B6021">
        <w:rPr>
          <w:b/>
          <w:bCs/>
          <w:rPrChange w:id="1402" w:author="Tom Bergeron" w:date="2023-04-11T20:44:00Z">
            <w:rPr/>
          </w:rPrChange>
        </w:rPr>
        <w:t>Save</w:t>
      </w:r>
      <w:r w:rsidRPr="003E6083">
        <w:t xml:space="preserve"> and </w:t>
      </w:r>
      <w:r w:rsidRPr="007B6021">
        <w:rPr>
          <w:b/>
          <w:bCs/>
          <w:rPrChange w:id="1403" w:author="Tom Bergeron" w:date="2023-04-11T20:44:00Z">
            <w:rPr/>
          </w:rPrChange>
        </w:rPr>
        <w:t>Start</w:t>
      </w:r>
      <w:r w:rsidRPr="003E6083">
        <w:t xml:space="preserve"> button</w:t>
      </w:r>
      <w:r>
        <w:t xml:space="preserve"> to begin copying the selected files and folders to </w:t>
      </w:r>
      <w:proofErr w:type="gramStart"/>
      <w:r>
        <w:t>selected</w:t>
      </w:r>
      <w:proofErr w:type="gramEnd"/>
      <w:r>
        <w:t xml:space="preserve"> network location.  </w:t>
      </w:r>
    </w:p>
    <w:p w14:paraId="6CB64C20" w14:textId="7F9CB7FE" w:rsidR="00D85B1D" w:rsidRDefault="00D85B1D">
      <w:pPr>
        <w:ind w:left="720"/>
        <w:pPrChange w:id="1404" w:author="Ryan Beck" w:date="2023-04-10T14:40:00Z">
          <w:pPr/>
        </w:pPrChange>
      </w:pPr>
      <w:bookmarkStart w:id="1405" w:name="_Hlk52287304"/>
      <w:r w:rsidRPr="00BD208B">
        <w:rPr>
          <w:b/>
          <w:bCs/>
          <w:rPrChange w:id="1406" w:author="Ryan Beck" w:date="2023-04-10T14:40:00Z">
            <w:rPr/>
          </w:rPrChange>
        </w:rPr>
        <w:t>Note:</w:t>
      </w:r>
      <w:r>
        <w:t xml:space="preserve"> The </w:t>
      </w:r>
      <w:r w:rsidRPr="0083560A">
        <w:rPr>
          <w:i/>
          <w:iCs/>
        </w:rPr>
        <w:t>Baseline Profiles</w:t>
      </w:r>
      <w:r>
        <w:t xml:space="preserve"> selection creates a separate folder of ONLY the current baseline profiles for your products. It does NOT save any other profiles that may be in your directory. </w:t>
      </w:r>
    </w:p>
    <w:bookmarkEnd w:id="1405"/>
    <w:p w14:paraId="2C8B444E" w14:textId="77777777" w:rsidR="00E34326" w:rsidRDefault="00E34326" w:rsidP="00E34326"/>
    <w:p w14:paraId="75C824FF" w14:textId="2EC1679A" w:rsidR="00E34326" w:rsidRDefault="00E34326" w:rsidP="00116513">
      <w:r>
        <w:t xml:space="preserve">The software will prompt you to </w:t>
      </w:r>
      <w:del w:id="1407" w:author="Ryan Beck" w:date="2023-04-10T14:40:00Z">
        <w:r w:rsidDel="00BD208B">
          <w:delText>either,</w:delText>
        </w:r>
      </w:del>
      <w:ins w:id="1408" w:author="Ryan Beck" w:date="2023-04-10T14:40:00Z">
        <w:r w:rsidR="00BD208B">
          <w:t>either</w:t>
        </w:r>
      </w:ins>
      <w:r>
        <w:t xml:space="preserve">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7FFD4A02">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1165FCAD" w:rsidR="00E34326" w:rsidRDefault="00E34326" w:rsidP="00E34326">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11</w:t>
      </w:r>
      <w:r w:rsidR="006E64D0">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30F937A2"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 xml:space="preserve">Copy </w:t>
      </w:r>
      <w:r w:rsidR="001C582A">
        <w:t xml:space="preserve">Data </w:t>
      </w:r>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5FB0F46A" w14:textId="59418E73" w:rsidR="00E34326" w:rsidRDefault="00E7531E" w:rsidP="00630C89">
      <w:pPr>
        <w:pStyle w:val="ListParagraph"/>
        <w:numPr>
          <w:ilvl w:val="0"/>
          <w:numId w:val="92"/>
        </w:numPr>
      </w:pPr>
      <w:r>
        <w:t>Whenever any selected folder is updated with new/modified information, the new information is automatically backed up to the network location without any further user interaction.</w:t>
      </w:r>
    </w:p>
    <w:p w14:paraId="229D7960" w14:textId="1EA8FC5E" w:rsidR="008708F9" w:rsidRPr="00922305" w:rsidRDefault="00C343C4" w:rsidP="0026146F">
      <w:pPr>
        <w:pStyle w:val="Heading1"/>
      </w:pPr>
      <w:bookmarkStart w:id="1409" w:name="_Process_Window_Setup"/>
      <w:bookmarkStart w:id="1410" w:name="_Define/Edit_Process_Window"/>
      <w:bookmarkStart w:id="1411" w:name="_Ref91061158"/>
      <w:bookmarkStart w:id="1412" w:name="_Toc119468079"/>
      <w:bookmarkStart w:id="1413" w:name="_Toc329784598"/>
      <w:bookmarkStart w:id="1414" w:name="_Toc329852088"/>
      <w:bookmarkStart w:id="1415" w:name="_Toc331173660"/>
      <w:bookmarkStart w:id="1416" w:name="_Toc332208768"/>
      <w:bookmarkStart w:id="1417" w:name="_Toc332274015"/>
      <w:bookmarkStart w:id="1418" w:name="_Toc367109136"/>
      <w:bookmarkStart w:id="1419" w:name="_Toc394486335"/>
      <w:bookmarkStart w:id="1420" w:name="_Toc394583541"/>
      <w:bookmarkStart w:id="1421" w:name="_Toc468171257"/>
      <w:bookmarkStart w:id="1422" w:name="_Toc468549172"/>
      <w:bookmarkStart w:id="1423" w:name="_Toc468552690"/>
      <w:bookmarkStart w:id="1424" w:name="_Toc469041217"/>
      <w:bookmarkStart w:id="1425" w:name="_Toc469041323"/>
      <w:bookmarkStart w:id="1426" w:name="_Toc469043302"/>
      <w:bookmarkStart w:id="1427" w:name="_Toc469044936"/>
      <w:bookmarkStart w:id="1428" w:name="_Toc469139232"/>
      <w:bookmarkStart w:id="1429" w:name="_Toc469143769"/>
      <w:bookmarkStart w:id="1430" w:name="_Toc469152527"/>
      <w:bookmarkStart w:id="1431" w:name="_Toc469152677"/>
      <w:bookmarkStart w:id="1432" w:name="_Toc491174776"/>
      <w:bookmarkStart w:id="1433" w:name="_Toc491175158"/>
      <w:bookmarkStart w:id="1434" w:name="_Toc494304008"/>
      <w:bookmarkStart w:id="1435" w:name="_Toc494304196"/>
      <w:bookmarkStart w:id="1436" w:name="_Toc532827358"/>
      <w:bookmarkStart w:id="1437" w:name="_Toc532827583"/>
      <w:bookmarkStart w:id="1438" w:name="_Toc532827766"/>
      <w:bookmarkStart w:id="1439" w:name="_Toc52898828"/>
      <w:bookmarkStart w:id="1440" w:name="_Toc52899018"/>
      <w:bookmarkStart w:id="1441" w:name="_Toc52899189"/>
      <w:bookmarkStart w:id="1442" w:name="_Toc86830623"/>
      <w:bookmarkStart w:id="1443" w:name="_Toc86831424"/>
      <w:bookmarkStart w:id="1444" w:name="_Toc86831620"/>
      <w:bookmarkStart w:id="1445" w:name="_Toc132123006"/>
      <w:bookmarkStart w:id="1446" w:name="_Toc132123166"/>
      <w:bookmarkEnd w:id="1409"/>
      <w:bookmarkEnd w:id="1410"/>
      <w:r>
        <w:rPr>
          <w:noProof/>
        </w:rPr>
        <w:lastRenderedPageBreak/>
        <w:drawing>
          <wp:anchor distT="0" distB="0" distL="114300" distR="114300" simplePos="0" relativeHeight="251654656" behindDoc="0" locked="0" layoutInCell="1" allowOverlap="1" wp14:anchorId="79713397" wp14:editId="437E3DAB">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E64D0">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7" type="#_x0000_t75" style="position:absolute;margin-left:160.65pt;margin-top:-534.95pt;width:107.25pt;height:59.25pt;z-index:251701248;mso-wrap-edited:f;mso-position-horizontal-relative:text;mso-position-vertical-relative:page" wrapcoords="-151 0 -151 21327 21600 21327 21600 0 -151 0" o:allowincell="f">
            <v:imagedata r:id="rId44" o:title=""/>
            <w10:wrap anchory="page"/>
          </v:shape>
          <o:OLEObject Type="Embed" ProgID="PBrush" ShapeID="_x0000_s2107" DrawAspect="Content" ObjectID="_1742760999" r:id="rId45"/>
        </w:object>
      </w:r>
      <w:r>
        <w:t xml:space="preserve">Define/Edit </w:t>
      </w:r>
      <w:r w:rsidR="006C7149">
        <w:t>Process Window</w:t>
      </w:r>
      <w:bookmarkEnd w:id="1268"/>
      <w:bookmarkEnd w:id="1269"/>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1A588306">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629056" behindDoc="0" locked="0" layoutInCell="1" allowOverlap="1" wp14:anchorId="63E44C43" wp14:editId="1A485B7E">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630C89" w:rsidRPr="00C604DD" w:rsidRDefault="00630C89"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629056;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630C89" w:rsidRPr="00C604DD" w:rsidRDefault="00630C89"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64CDF3BF" w:rsidR="008708F9" w:rsidRDefault="00D41AFB" w:rsidP="00F5043F">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12</w:t>
      </w:r>
      <w:r w:rsidR="006E64D0">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BD208B">
        <w:rPr>
          <w:b/>
          <w:bCs/>
          <w:iCs/>
          <w:rPrChange w:id="1447" w:author="Ryan Beck" w:date="2023-04-10T14:40:00Z">
            <w:rPr>
              <w:i/>
            </w:rPr>
          </w:rPrChange>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47D67043"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rsidP="00AA7259">
      <w:pPr>
        <w:pStyle w:val="Heading2"/>
      </w:pPr>
      <w:bookmarkStart w:id="1448" w:name="_Toc488490441"/>
      <w:bookmarkStart w:id="1449" w:name="_Toc119468080"/>
      <w:bookmarkStart w:id="1450" w:name="_Toc329784599"/>
      <w:bookmarkStart w:id="1451" w:name="_Toc469043303"/>
      <w:bookmarkStart w:id="1452" w:name="_Toc469044937"/>
      <w:bookmarkStart w:id="1453" w:name="_Toc469139233"/>
      <w:bookmarkStart w:id="1454" w:name="_Toc469152678"/>
      <w:bookmarkStart w:id="1455" w:name="_Toc491174777"/>
      <w:bookmarkStart w:id="1456" w:name="_Toc494304009"/>
      <w:bookmarkStart w:id="1457" w:name="_Toc532827359"/>
      <w:bookmarkStart w:id="1458" w:name="_Toc532827767"/>
      <w:bookmarkStart w:id="1459" w:name="_Toc52898829"/>
      <w:bookmarkStart w:id="1460" w:name="_Toc52899019"/>
      <w:bookmarkStart w:id="1461" w:name="_Toc86830624"/>
      <w:bookmarkStart w:id="1462" w:name="_Toc86831425"/>
      <w:bookmarkStart w:id="1463" w:name="_Toc86831621"/>
      <w:bookmarkStart w:id="1464" w:name="_Toc132123007"/>
      <w:bookmarkStart w:id="1465" w:name="_Toc132123167"/>
      <w:r>
        <w:lastRenderedPageBreak/>
        <w:t>Solder Paste Menu</w:t>
      </w:r>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14:paraId="21DE0A9D" w14:textId="77777777" w:rsidR="008708F9" w:rsidRDefault="008708F9" w:rsidP="009C2049">
      <w:pPr>
        <w:jc w:val="center"/>
      </w:pPr>
      <w:r>
        <w:object w:dxaOrig="2010" w:dyaOrig="750" w14:anchorId="03D1341E">
          <v:shape id="_x0000_i1026" type="#_x0000_t75" style="width:101.25pt;height:38.25pt" o:ole="" o:bordertopcolor="this" o:borderleftcolor="this" o:borderbottomcolor="this" o:borderrightcolor="this" fillcolor="window">
            <v:imagedata r:id="rId47" o:title=""/>
            <w10:bordertop type="single" width="6"/>
            <w10:borderleft type="single" width="6"/>
            <w10:borderbottom type="single" width="6"/>
            <w10:borderright type="single" width="6"/>
          </v:shape>
          <o:OLEObject Type="Embed" ProgID="PBrush" ShapeID="_x0000_i1026" DrawAspect="Content" ObjectID="_1742760985" r:id="rId48"/>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0A814760">
            <wp:extent cx="4501515" cy="336499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501515" cy="3364993"/>
                    </a:xfrm>
                    <a:prstGeom prst="rect">
                      <a:avLst/>
                    </a:prstGeom>
                    <a:noFill/>
                    <a:ln>
                      <a:noFill/>
                    </a:ln>
                  </pic:spPr>
                </pic:pic>
              </a:graphicData>
            </a:graphic>
          </wp:inline>
        </w:drawing>
      </w:r>
    </w:p>
    <w:p w14:paraId="410484F4" w14:textId="6E5C6C58" w:rsidR="008708F9" w:rsidRDefault="00D41AFB" w:rsidP="00F5043F">
      <w:pPr>
        <w:pStyle w:val="Caption"/>
        <w:rPr>
          <w:noProof/>
        </w:rPr>
      </w:pPr>
      <w:bookmarkStart w:id="1466" w:name="_Ref185671013"/>
      <w:r>
        <w:t xml:space="preserve">Figure </w:t>
      </w:r>
      <w:r w:rsidR="006E64D0">
        <w:fldChar w:fldCharType="begin"/>
      </w:r>
      <w:r w:rsidR="006E64D0">
        <w:instrText xml:space="preserve"> SEQ Figure \* ARABIC </w:instrText>
      </w:r>
      <w:r w:rsidR="006E64D0">
        <w:fldChar w:fldCharType="separate"/>
      </w:r>
      <w:r w:rsidR="00B67E73">
        <w:rPr>
          <w:noProof/>
        </w:rPr>
        <w:t>13</w:t>
      </w:r>
      <w:r w:rsidR="006E64D0">
        <w:rPr>
          <w:noProof/>
        </w:rPr>
        <w:fldChar w:fldCharType="end"/>
      </w:r>
      <w:bookmarkEnd w:id="1466"/>
      <w:r w:rsidR="00435384">
        <w:t>: Solder Paste Menu</w:t>
      </w:r>
    </w:p>
    <w:p w14:paraId="656D5BB5" w14:textId="77777777" w:rsidR="008708F9" w:rsidRDefault="008708F9" w:rsidP="00194E1A"/>
    <w:p w14:paraId="2F640B24" w14:textId="588F97DE"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B67E73">
        <w:t xml:space="preserve">Figure </w:t>
      </w:r>
      <w:r w:rsidR="00B67E73">
        <w:rPr>
          <w:noProof/>
        </w:rPr>
        <w:t>13</w:t>
      </w:r>
      <w:r w:rsidR="00090076">
        <w:fldChar w:fldCharType="end"/>
      </w:r>
      <w:r w:rsidR="00D41AFB" w:rsidRPr="00090076">
        <w:t>.</w:t>
      </w:r>
    </w:p>
    <w:p w14:paraId="2C0C3C7F" w14:textId="77777777" w:rsidR="008708F9" w:rsidRDefault="008708F9"/>
    <w:p w14:paraId="6C79947F" w14:textId="5FE134E1" w:rsidR="008708F9" w:rsidRDefault="008708F9" w:rsidP="00194E1A">
      <w:pPr>
        <w:pStyle w:val="ListBullet"/>
      </w:pPr>
      <w:r>
        <w:t xml:space="preserve">Clicking the </w:t>
      </w:r>
      <w:ins w:id="1467" w:author="Ryan Beck" w:date="2023-04-10T14:43:00Z">
        <w:r w:rsidR="00BD208B">
          <w:rPr>
            <w:b/>
          </w:rPr>
          <w:t>G</w:t>
        </w:r>
      </w:ins>
      <w:del w:id="1468" w:author="Ryan Beck" w:date="2023-04-10T14:43:00Z">
        <w:r w:rsidR="00A46BC1" w:rsidDel="00BD208B">
          <w:rPr>
            <w:b/>
          </w:rPr>
          <w:delText>g</w:delText>
        </w:r>
      </w:del>
      <w:r w:rsidR="00A46BC1">
        <w:rPr>
          <w:b/>
        </w:rPr>
        <w:t>reen c</w:t>
      </w:r>
      <w:r>
        <w:rPr>
          <w:b/>
        </w:rPr>
        <w:t>heck</w:t>
      </w:r>
      <w:r>
        <w:t xml:space="preserve"> will accept that paste and load its specs.  </w:t>
      </w:r>
      <w:r w:rsidR="00A46BC1">
        <w:t xml:space="preserve">The software first presents disclaimer information.  When you click the green check, a new screen presents an opportunity to fine tune the solder paste specifications.  When you click the green check on this screen, you return to the </w:t>
      </w:r>
      <w:r w:rsidR="00A46BC1" w:rsidRPr="00974EB9">
        <w:rPr>
          <w:i/>
          <w:iCs/>
          <w:rPrChange w:id="1469" w:author="Ryan Beck" w:date="2023-04-11T15:11:00Z">
            <w:rPr/>
          </w:rPrChange>
        </w:rPr>
        <w:t>Process Window Setup</w:t>
      </w:r>
      <w:r w:rsidR="00A46BC1">
        <w:t xml:space="preserve"> screen.</w:t>
      </w:r>
      <w:r w:rsidR="00C3393C">
        <w:t xml:space="preserve">  Clicking the green check on this screen saves the named process and associated solder paste specs.</w:t>
      </w:r>
    </w:p>
    <w:p w14:paraId="0F42CD77" w14:textId="77777777" w:rsidR="007A746E" w:rsidRDefault="007A746E" w:rsidP="007A746E"/>
    <w:p w14:paraId="10D1157E" w14:textId="4BE17979" w:rsidR="008708F9" w:rsidRDefault="008708F9" w:rsidP="00194E1A">
      <w:pPr>
        <w:pStyle w:val="ListBullet"/>
      </w:pPr>
      <w:r>
        <w:t xml:space="preserve">Clicking the </w:t>
      </w:r>
      <w:del w:id="1470" w:author="Ryan Beck" w:date="2023-04-11T15:10:00Z">
        <w:r w:rsidDel="00974EB9">
          <w:delText xml:space="preserve">picture of the </w:delText>
        </w:r>
      </w:del>
      <w:ins w:id="1471" w:author="Ryan Beck" w:date="2023-04-11T15:10:00Z">
        <w:r w:rsidR="00974EB9">
          <w:rPr>
            <w:b/>
          </w:rPr>
          <w:t>P</w:t>
        </w:r>
      </w:ins>
      <w:del w:id="1472" w:author="Ryan Beck" w:date="2023-04-11T15:10:00Z">
        <w:r w:rsidDel="00974EB9">
          <w:rPr>
            <w:b/>
          </w:rPr>
          <w:delText>p</w:delText>
        </w:r>
      </w:del>
      <w:r>
        <w:rPr>
          <w:b/>
        </w:rPr>
        <w:t>aste jar and tube</w:t>
      </w:r>
      <w:r>
        <w:t xml:space="preserve"> </w:t>
      </w:r>
      <w:ins w:id="1473" w:author="Ryan Beck" w:date="2023-04-11T15:10:00Z">
        <w:r w:rsidR="00974EB9">
          <w:t xml:space="preserve">button </w:t>
        </w:r>
      </w:ins>
      <w:r>
        <w:t>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54C11C0D" w:rsidR="008708F9" w:rsidRPr="00186824" w:rsidRDefault="008708F9" w:rsidP="00194E1A">
      <w:pPr>
        <w:pStyle w:val="ListBullet"/>
      </w:pPr>
      <w:r>
        <w:t xml:space="preserve">Clicking the </w:t>
      </w:r>
      <w:ins w:id="1474" w:author="Ryan Beck" w:date="2023-04-10T14:43:00Z">
        <w:r w:rsidR="00BD208B" w:rsidRPr="00BD208B">
          <w:rPr>
            <w:b/>
            <w:bCs/>
            <w:rPrChange w:id="1475" w:author="Ryan Beck" w:date="2023-04-10T14:43:00Z">
              <w:rPr/>
            </w:rPrChange>
          </w:rPr>
          <w:t>R</w:t>
        </w:r>
      </w:ins>
      <w:del w:id="1476" w:author="Ryan Beck" w:date="2023-04-10T14:43:00Z">
        <w:r w:rsidR="00860424" w:rsidRPr="00BD208B" w:rsidDel="00BD208B">
          <w:rPr>
            <w:b/>
            <w:bCs/>
            <w:rPrChange w:id="1477" w:author="Ryan Beck" w:date="2023-04-10T14:43:00Z">
              <w:rPr/>
            </w:rPrChange>
          </w:rPr>
          <w:delText>r</w:delText>
        </w:r>
      </w:del>
      <w:r w:rsidRPr="00BD208B">
        <w:rPr>
          <w:b/>
          <w:bCs/>
          <w:rPrChange w:id="1478" w:author="Ryan Beck" w:date="2023-04-10T14:43:00Z">
            <w:rPr/>
          </w:rPrChange>
        </w:rPr>
        <w:t>ed</w:t>
      </w:r>
      <w:r w:rsidRPr="00BD208B">
        <w:rPr>
          <w:b/>
          <w:bCs/>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pPr>
        <w:ind w:left="720"/>
        <w:pPrChange w:id="1479" w:author="Ryan Beck" w:date="2023-04-10T14:43:00Z">
          <w:pPr/>
        </w:pPrChange>
      </w:pPr>
      <w:bookmarkStart w:id="1480" w:name="_Toc486325573"/>
      <w:bookmarkStart w:id="1481"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rsidP="00AA7259">
      <w:pPr>
        <w:pStyle w:val="Heading2"/>
      </w:pPr>
      <w:r>
        <w:br w:type="page"/>
      </w:r>
      <w:bookmarkStart w:id="1482" w:name="_Edit_Specs"/>
      <w:bookmarkStart w:id="1483" w:name="_Ref91061038"/>
      <w:bookmarkStart w:id="1484" w:name="_Toc119468081"/>
      <w:bookmarkStart w:id="1485" w:name="_Toc329784600"/>
      <w:bookmarkStart w:id="1486" w:name="_Toc469043304"/>
      <w:bookmarkStart w:id="1487" w:name="_Toc469044938"/>
      <w:bookmarkStart w:id="1488" w:name="_Toc469139234"/>
      <w:bookmarkStart w:id="1489" w:name="_Toc469152679"/>
      <w:bookmarkStart w:id="1490" w:name="_Toc491174778"/>
      <w:bookmarkStart w:id="1491" w:name="_Toc494304010"/>
      <w:bookmarkStart w:id="1492" w:name="_Toc532827360"/>
      <w:bookmarkStart w:id="1493" w:name="_Toc532827768"/>
      <w:bookmarkStart w:id="1494" w:name="_Toc52898830"/>
      <w:bookmarkStart w:id="1495" w:name="_Toc52899020"/>
      <w:bookmarkStart w:id="1496" w:name="_Toc86830625"/>
      <w:bookmarkStart w:id="1497" w:name="_Toc86831426"/>
      <w:bookmarkStart w:id="1498" w:name="_Toc86831622"/>
      <w:bookmarkStart w:id="1499" w:name="_Toc132123008"/>
      <w:bookmarkStart w:id="1500" w:name="_Toc132123168"/>
      <w:bookmarkEnd w:id="1482"/>
      <w:r>
        <w:lastRenderedPageBreak/>
        <w:t>Edit Specs</w:t>
      </w:r>
      <w:bookmarkEnd w:id="1480"/>
      <w:bookmarkEnd w:id="1481"/>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1.25pt;height:38.25pt" o:ole="" fillcolor="window">
            <v:imagedata r:id="rId50" o:title=""/>
          </v:shape>
          <o:OLEObject Type="Embed" ProgID="PBrush" ShapeID="_x0000_i1027" DrawAspect="Content" ObjectID="_1742760986" r:id="rId51"/>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6658533C">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2C1CE78F" w:rsidR="008708F9" w:rsidRPr="0025224B" w:rsidRDefault="00D41AFB" w:rsidP="00F5043F">
      <w:pPr>
        <w:pStyle w:val="Caption"/>
      </w:pPr>
      <w:bookmarkStart w:id="1501" w:name="_Ref185671484"/>
      <w:r>
        <w:t xml:space="preserve">Figure </w:t>
      </w:r>
      <w:r w:rsidR="006E64D0">
        <w:fldChar w:fldCharType="begin"/>
      </w:r>
      <w:r w:rsidR="006E64D0">
        <w:instrText xml:space="preserve"> SEQ Figure \* ARABIC </w:instrText>
      </w:r>
      <w:r w:rsidR="006E64D0">
        <w:fldChar w:fldCharType="separate"/>
      </w:r>
      <w:r w:rsidR="00B67E73">
        <w:rPr>
          <w:noProof/>
        </w:rPr>
        <w:t>14</w:t>
      </w:r>
      <w:r w:rsidR="006E64D0">
        <w:rPr>
          <w:noProof/>
        </w:rPr>
        <w:fldChar w:fldCharType="end"/>
      </w:r>
      <w:bookmarkEnd w:id="1501"/>
      <w:r w:rsidR="00435384">
        <w:t>: Process Window Edit Specs</w:t>
      </w:r>
    </w:p>
    <w:p w14:paraId="4855A5A6" w14:textId="77777777" w:rsidR="008708F9" w:rsidRDefault="008708F9" w:rsidP="00194E1A"/>
    <w:p w14:paraId="18C09FAF" w14:textId="14185E11"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w:t>
      </w:r>
      <w:del w:id="1502" w:author="Ryan Beck" w:date="2023-04-11T15:11:00Z">
        <w:r w:rsidR="00D41AFB" w:rsidRPr="00BD655D" w:rsidDel="00974EB9">
          <w:delText>See</w:delText>
        </w:r>
        <w:r w:rsidR="00BD655D" w:rsidDel="00974EB9">
          <w:delText xml:space="preserve"> </w:delText>
        </w:r>
        <w:r w:rsidR="00BD655D" w:rsidDel="00974EB9">
          <w:fldChar w:fldCharType="begin"/>
        </w:r>
        <w:r w:rsidR="00BD655D" w:rsidDel="00974EB9">
          <w:delInstrText xml:space="preserve"> REF _Ref185671484 \h </w:delInstrText>
        </w:r>
        <w:r w:rsidR="00BD655D" w:rsidDel="00974EB9">
          <w:fldChar w:fldCharType="separate"/>
        </w:r>
        <w:r w:rsidR="00B67E73" w:rsidDel="00974EB9">
          <w:delText xml:space="preserve">Figure </w:delText>
        </w:r>
        <w:r w:rsidR="00B67E73" w:rsidDel="00974EB9">
          <w:rPr>
            <w:noProof/>
          </w:rPr>
          <w:delText>14</w:delText>
        </w:r>
        <w:r w:rsidR="00BD655D" w:rsidDel="00974EB9">
          <w:fldChar w:fldCharType="end"/>
        </w:r>
        <w:r w:rsidR="00D41AFB" w:rsidRPr="00D41AFB" w:rsidDel="00974EB9">
          <w:rPr>
            <w:color w:val="FF0000"/>
          </w:rPr>
          <w:delText>.</w:delText>
        </w:r>
      </w:del>
    </w:p>
    <w:p w14:paraId="30BAAFE7" w14:textId="77777777" w:rsidR="00DA2F1E" w:rsidRDefault="00DA2F1E"/>
    <w:p w14:paraId="04FAF4A8" w14:textId="231A4B6E" w:rsidR="008708F9" w:rsidRPr="00186824" w:rsidRDefault="00DA2F1E">
      <w:r>
        <w:t xml:space="preserve">There is a single </w:t>
      </w:r>
      <w:r w:rsidR="00CB1AD7">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pPr>
        <w:ind w:firstLine="720"/>
        <w:pPrChange w:id="1503" w:author="Ryan Beck" w:date="2023-04-10T14:43:00Z">
          <w:pPr/>
        </w:pPrChange>
      </w:pPr>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179A5515" w:rsidR="008708F9" w:rsidRDefault="008708F9">
      <w:r>
        <w:t xml:space="preserve">Once you have completed all spec modifications you can click on the </w:t>
      </w:r>
      <w:ins w:id="1504" w:author="Ryan Beck" w:date="2023-04-10T14:44:00Z">
        <w:r w:rsidR="00BD208B">
          <w:rPr>
            <w:b/>
          </w:rPr>
          <w:t>G</w:t>
        </w:r>
      </w:ins>
      <w:del w:id="1505" w:author="Ryan Beck" w:date="2023-04-10T14:44:00Z">
        <w:r w:rsidR="000A2FFD" w:rsidDel="00BD208B">
          <w:rPr>
            <w:b/>
          </w:rPr>
          <w:delText>g</w:delText>
        </w:r>
      </w:del>
      <w:r>
        <w:rPr>
          <w:b/>
        </w:rPr>
        <w:t xml:space="preserve">reen check </w:t>
      </w:r>
      <w:del w:id="1506" w:author="Ryan Beck" w:date="2023-04-10T14:44:00Z">
        <w:r w:rsidDel="00BD208B">
          <w:rPr>
            <w:b/>
          </w:rPr>
          <w:delText>“DONE”</w:delText>
        </w:r>
        <w:r w:rsidDel="00BD208B">
          <w:delText xml:space="preserve"> </w:delText>
        </w:r>
      </w:del>
      <w:r>
        <w:t xml:space="preserve">button and your changes will be applied.  Clicking on the </w:t>
      </w:r>
      <w:ins w:id="1507" w:author="Ryan Beck" w:date="2023-04-10T14:44:00Z">
        <w:r w:rsidR="00BD208B">
          <w:rPr>
            <w:b/>
          </w:rPr>
          <w:t>R</w:t>
        </w:r>
      </w:ins>
      <w:del w:id="1508" w:author="Ryan Beck" w:date="2023-04-10T14:44:00Z">
        <w:r w:rsidR="000A2FFD" w:rsidDel="00BD208B">
          <w:rPr>
            <w:b/>
          </w:rPr>
          <w:delText>r</w:delText>
        </w:r>
      </w:del>
      <w:r>
        <w:rPr>
          <w:b/>
        </w:rPr>
        <w:t xml:space="preserve">ed X </w:t>
      </w:r>
      <w:del w:id="1509" w:author="Ryan Beck" w:date="2023-04-10T14:43:00Z">
        <w:r w:rsidDel="00BD208B">
          <w:rPr>
            <w:b/>
          </w:rPr>
          <w:delText>“CANCEL”</w:delText>
        </w:r>
        <w:r w:rsidDel="00BD208B">
          <w:delText xml:space="preserve"> </w:delText>
        </w:r>
      </w:del>
      <w:r>
        <w:t>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1E4059">
      <w:pPr>
        <w:pStyle w:val="Heading3"/>
      </w:pPr>
      <w:bookmarkStart w:id="1510" w:name="_Toc119468082"/>
      <w:r>
        <w:br w:type="page"/>
      </w:r>
      <w:bookmarkStart w:id="1511" w:name="_Toc329784601"/>
      <w:bookmarkStart w:id="1512" w:name="_Toc469043305"/>
      <w:bookmarkStart w:id="1513" w:name="_Toc469044939"/>
      <w:bookmarkStart w:id="1514" w:name="_Toc469139235"/>
      <w:bookmarkStart w:id="1515" w:name="_Toc469152680"/>
      <w:bookmarkStart w:id="1516" w:name="_Toc491174779"/>
      <w:bookmarkStart w:id="1517" w:name="_Toc494304011"/>
      <w:bookmarkStart w:id="1518" w:name="_Toc532827361"/>
      <w:bookmarkStart w:id="1519" w:name="_Toc532827769"/>
      <w:bookmarkStart w:id="1520" w:name="_Toc52898831"/>
      <w:bookmarkStart w:id="1521" w:name="_Toc52899021"/>
      <w:bookmarkStart w:id="1522" w:name="_Toc86830626"/>
      <w:bookmarkStart w:id="1523" w:name="_Toc86831427"/>
      <w:bookmarkStart w:id="1524" w:name="_Toc86831623"/>
      <w:bookmarkStart w:id="1525" w:name="_Toc132123169"/>
      <w:r w:rsidR="005D0ACF">
        <w:lastRenderedPageBreak/>
        <w:t>Specify</w:t>
      </w:r>
      <w:r w:rsidR="00636C9A">
        <w:t xml:space="preserve"> </w:t>
      </w:r>
      <w:r w:rsidR="00C343C4">
        <w:t>Different Specs f</w:t>
      </w:r>
      <w:r>
        <w:t>or Individual T</w:t>
      </w:r>
      <w:r w:rsidR="00C343C4">
        <w:t>C</w:t>
      </w:r>
      <w:r>
        <w:t>s</w:t>
      </w:r>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14:paraId="1008DB36" w14:textId="77777777" w:rsidR="00D41AFB" w:rsidRDefault="004A5823" w:rsidP="00C343C4">
      <w:pPr>
        <w:jc w:val="center"/>
      </w:pPr>
      <w:r>
        <w:rPr>
          <w:noProof/>
        </w:rPr>
        <mc:AlternateContent>
          <mc:Choice Requires="wps">
            <w:drawing>
              <wp:anchor distT="0" distB="0" distL="114300" distR="114300" simplePos="0" relativeHeight="251642368" behindDoc="0" locked="0" layoutInCell="1" allowOverlap="1" wp14:anchorId="4E67FC6C" wp14:editId="3D7A9604">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3171E9" id="Line 297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2FC0AC51">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40320" behindDoc="0" locked="0" layoutInCell="1" allowOverlap="1" wp14:anchorId="00C4D888" wp14:editId="0FC874C8">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630C89" w:rsidRDefault="00630C89"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A8TaJhgCAAA0BAAADgAAAAAAAAAAAAAAAAAuAgAAZHJzL2Uyb0RvYy54bWxQSwECLQAUAAYA&#10;CAAAACEAPMs3kN0AAAAKAQAADwAAAAAAAAAAAAAAAAByBAAAZHJzL2Rvd25yZXYueG1sUEsFBgAA&#10;AAAEAAQA8wAAAHwFAAAAAA==&#10;" strokecolor="red" strokeweight="1.5pt">
                <v:textbox>
                  <w:txbxContent>
                    <w:p w14:paraId="5589ECB0" w14:textId="77777777" w:rsidR="00630C89" w:rsidRDefault="00630C89"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028C26DA" w:rsidR="00BE4981" w:rsidRPr="004A5823" w:rsidRDefault="00D41AFB" w:rsidP="00F5043F">
      <w:pPr>
        <w:pStyle w:val="Caption"/>
        <w:rPr>
          <w:rFonts w:ascii="Trebuchet MS" w:hAnsi="Trebuchet MS"/>
          <w:color w:val="FF0000"/>
          <w:sz w:val="24"/>
          <w:szCs w:val="24"/>
        </w:rPr>
      </w:pPr>
      <w:bookmarkStart w:id="1526" w:name="_Ref185671788"/>
      <w:r>
        <w:t xml:space="preserve">Figure </w:t>
      </w:r>
      <w:r w:rsidR="006E64D0">
        <w:fldChar w:fldCharType="begin"/>
      </w:r>
      <w:r w:rsidR="006E64D0">
        <w:instrText xml:space="preserve"> SEQ Figure \* ARABIC </w:instrText>
      </w:r>
      <w:r w:rsidR="006E64D0">
        <w:fldChar w:fldCharType="separate"/>
      </w:r>
      <w:r w:rsidR="00B67E73">
        <w:rPr>
          <w:noProof/>
        </w:rPr>
        <w:t>15</w:t>
      </w:r>
      <w:r w:rsidR="006E64D0">
        <w:rPr>
          <w:noProof/>
        </w:rPr>
        <w:fldChar w:fldCharType="end"/>
      </w:r>
      <w:bookmarkEnd w:id="1526"/>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1E4059">
      <w:pPr>
        <w:pStyle w:val="Heading3"/>
      </w:pPr>
      <w:bookmarkStart w:id="1527" w:name="_Toc469043306"/>
      <w:bookmarkStart w:id="1528" w:name="_Toc469044940"/>
      <w:bookmarkStart w:id="1529" w:name="_Toc469139236"/>
      <w:bookmarkStart w:id="1530" w:name="_Toc469152681"/>
      <w:bookmarkStart w:id="1531" w:name="_Toc491174780"/>
      <w:bookmarkStart w:id="1532" w:name="_Toc494304012"/>
      <w:bookmarkStart w:id="1533" w:name="_Toc532827362"/>
      <w:bookmarkStart w:id="1534" w:name="_Toc532827770"/>
      <w:bookmarkStart w:id="1535" w:name="_Toc52898832"/>
      <w:bookmarkStart w:id="1536" w:name="_Toc52899022"/>
      <w:bookmarkStart w:id="1537" w:name="_Toc86830627"/>
      <w:bookmarkStart w:id="1538" w:name="_Toc86831428"/>
      <w:bookmarkStart w:id="1539" w:name="_Toc86831624"/>
      <w:bookmarkStart w:id="1540" w:name="_Toc132123170"/>
      <w:r w:rsidRPr="007A0D7E">
        <w:t>T</w:t>
      </w:r>
      <w:r w:rsidR="00C343C4">
        <w:t xml:space="preserve">C </w:t>
      </w:r>
      <w:r w:rsidRPr="007A0D7E">
        <w:t>Selection &amp; Label</w:t>
      </w:r>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14:paraId="7AFF2373" w14:textId="3ED6A6FE"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974EB9">
        <w:rPr>
          <w:b/>
          <w:i/>
          <w:iCs/>
          <w:rPrChange w:id="1541" w:author="Ryan Beck" w:date="2023-04-11T15:11:00Z">
            <w:rPr>
              <w:b/>
            </w:rPr>
          </w:rPrChange>
        </w:rPr>
        <w:t>Same Specs for all TCs</w:t>
      </w:r>
      <w:r w:rsidR="00205334" w:rsidRPr="00186824">
        <w:t xml:space="preserve"> option on the </w:t>
      </w:r>
      <w:hyperlink w:anchor="_Define/Edit_Process_Window" w:history="1">
        <w:r w:rsidR="00205334" w:rsidRPr="005D0ACF">
          <w:rPr>
            <w:rStyle w:val="Hyperlink"/>
          </w:rPr>
          <w:t>Process Window Setup</w:t>
        </w:r>
      </w:hyperlink>
      <w:r w:rsidR="00205334" w:rsidRPr="00186824">
        <w:t xml:space="preserve"> screen, the </w:t>
      </w:r>
      <w:r w:rsidR="00205334" w:rsidRPr="00974EB9">
        <w:rPr>
          <w:i/>
          <w:iCs/>
          <w:rPrChange w:id="1542" w:author="Ryan Beck" w:date="2023-04-11T15:11:00Z">
            <w:rPr/>
          </w:rPrChange>
        </w:rPr>
        <w:t>Edit Specs</w:t>
      </w:r>
      <w:r w:rsidR="00205334" w:rsidRPr="00186824">
        <w:t xml:space="preserve"> screen </w:t>
      </w:r>
      <w:r w:rsidR="007D2AF2" w:rsidRPr="00186824">
        <w:t xml:space="preserve">will display an additional TC Selection &amp; Label.  </w:t>
      </w:r>
      <w:del w:id="1543" w:author="Ryan Beck" w:date="2023-04-10T14:44:00Z">
        <w:r w:rsidR="007D2AF2" w:rsidRPr="00186824" w:rsidDel="00BD208B">
          <w:delText xml:space="preserve">See </w:delText>
        </w:r>
        <w:r w:rsidR="007D2AF2" w:rsidRPr="00186824" w:rsidDel="00BD208B">
          <w:fldChar w:fldCharType="begin"/>
        </w:r>
        <w:r w:rsidR="007D2AF2" w:rsidRPr="00186824" w:rsidDel="00BD208B">
          <w:delInstrText xml:space="preserve"> REF _Ref185671788 \h </w:delInstrText>
        </w:r>
        <w:r w:rsidR="00186824" w:rsidRPr="00186824" w:rsidDel="00BD208B">
          <w:delInstrText xml:space="preserve"> \* MERGEFORMAT </w:delInstrText>
        </w:r>
        <w:r w:rsidR="007D2AF2" w:rsidRPr="00186824" w:rsidDel="00BD208B">
          <w:fldChar w:fldCharType="separate"/>
        </w:r>
        <w:r w:rsidR="00B67E73" w:rsidDel="00BD208B">
          <w:delText xml:space="preserve">Figure </w:delText>
        </w:r>
        <w:r w:rsidR="00B67E73" w:rsidDel="00BD208B">
          <w:rPr>
            <w:noProof/>
          </w:rPr>
          <w:delText>15</w:delText>
        </w:r>
        <w:r w:rsidR="007D2AF2" w:rsidRPr="00186824" w:rsidDel="00BD208B">
          <w:fldChar w:fldCharType="end"/>
        </w:r>
        <w:r w:rsidR="007D2AF2" w:rsidRPr="00186824" w:rsidDel="00BD208B">
          <w:delText>.</w:delText>
        </w:r>
      </w:del>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7B6021" w:rsidRDefault="00BB1B4C" w:rsidP="007B6021">
      <w:pPr>
        <w:ind w:left="720"/>
        <w:rPr>
          <w:bCs/>
          <w:rPrChange w:id="1544" w:author="Tom Bergeron" w:date="2023-04-11T20:44:00Z">
            <w:rPr>
              <w:b/>
            </w:rPr>
          </w:rPrChange>
        </w:rPr>
        <w:pPrChange w:id="1545" w:author="Tom Bergeron" w:date="2023-04-11T20:44:00Z">
          <w:pPr/>
        </w:pPrChange>
      </w:pPr>
      <w:r w:rsidRPr="007B6021">
        <w:rPr>
          <w:b/>
          <w:bCs/>
          <w:rPrChange w:id="1546" w:author="Tom Bergeron" w:date="2023-04-11T20:44:00Z">
            <w:rPr/>
          </w:rPrChange>
        </w:rPr>
        <w:t>Note:</w:t>
      </w:r>
      <w:r w:rsidRPr="00585CF3">
        <w:t xml:space="preserve"> </w:t>
      </w:r>
      <w:r w:rsidR="00BF7588" w:rsidRPr="007B6021">
        <w:rPr>
          <w:bCs/>
          <w:rPrChange w:id="1547" w:author="Tom Bergeron" w:date="2023-04-11T20:44:00Z">
            <w:rPr>
              <w:b/>
            </w:rPr>
          </w:rPrChange>
        </w:rPr>
        <w:t xml:space="preserve">When </w:t>
      </w:r>
      <w:r w:rsidR="007D2AF2" w:rsidRPr="007B6021">
        <w:rPr>
          <w:bCs/>
          <w:rPrChange w:id="1548" w:author="Tom Bergeron" w:date="2023-04-11T20:44:00Z">
            <w:rPr>
              <w:b/>
            </w:rPr>
          </w:rPrChange>
        </w:rPr>
        <w:t>using separate specs</w:t>
      </w:r>
      <w:r w:rsidR="00BF7588" w:rsidRPr="007B6021">
        <w:rPr>
          <w:bCs/>
          <w:rPrChange w:id="1549" w:author="Tom Bergeron" w:date="2023-04-11T20:44:00Z">
            <w:rPr>
              <w:b/>
            </w:rPr>
          </w:rPrChange>
        </w:rPr>
        <w:t xml:space="preserve">, </w:t>
      </w:r>
      <w:r w:rsidR="007D2AF2" w:rsidRPr="007B6021">
        <w:rPr>
          <w:bCs/>
          <w:rPrChange w:id="1550" w:author="Tom Bergeron" w:date="2023-04-11T20:44:00Z">
            <w:rPr>
              <w:b/>
            </w:rPr>
          </w:rPrChange>
        </w:rPr>
        <w:t>the Edit Specs screen</w:t>
      </w:r>
      <w:r w:rsidR="00BF7588" w:rsidRPr="007B6021">
        <w:rPr>
          <w:bCs/>
          <w:rPrChange w:id="1551" w:author="Tom Bergeron" w:date="2023-04-11T20:44:00Z">
            <w:rPr>
              <w:b/>
            </w:rPr>
          </w:rPrChange>
        </w:rPr>
        <w:t xml:space="preserve"> is the only place where you can select or deselect </w:t>
      </w:r>
      <w:r w:rsidR="00925F83" w:rsidRPr="007B6021">
        <w:rPr>
          <w:bCs/>
          <w:rPrChange w:id="1552" w:author="Tom Bergeron" w:date="2023-04-11T20:44:00Z">
            <w:rPr>
              <w:b/>
            </w:rPr>
          </w:rPrChange>
        </w:rPr>
        <w:t>which TC</w:t>
      </w:r>
      <w:r w:rsidR="00BF7588" w:rsidRPr="007B6021">
        <w:rPr>
          <w:bCs/>
          <w:rPrChange w:id="1553" w:author="Tom Bergeron" w:date="2023-04-11T20:44:00Z">
            <w:rPr>
              <w:b/>
            </w:rPr>
          </w:rPrChange>
        </w:rPr>
        <w:t>s will be used for a profile.</w:t>
      </w:r>
    </w:p>
    <w:p w14:paraId="6CE19C3F" w14:textId="77777777" w:rsidR="00245281" w:rsidRPr="00245281" w:rsidRDefault="00245281" w:rsidP="00245281"/>
    <w:p w14:paraId="263404D0" w14:textId="51F47593" w:rsidR="00BF7588" w:rsidRPr="00186824" w:rsidRDefault="00BF7588" w:rsidP="00245281">
      <w:r w:rsidRPr="00186824">
        <w:t>Once you have compl</w:t>
      </w:r>
      <w:r w:rsidR="005D0ACF">
        <w:t xml:space="preserve">eted all edits of the specs, </w:t>
      </w:r>
      <w:r w:rsidRPr="00186824">
        <w:t xml:space="preserve">click the </w:t>
      </w:r>
      <w:ins w:id="1554" w:author="Ryan Beck" w:date="2023-04-11T15:12:00Z">
        <w:r w:rsidR="00974EB9" w:rsidRPr="00974EB9">
          <w:rPr>
            <w:b/>
            <w:bCs/>
            <w:rPrChange w:id="1555" w:author="Ryan Beck" w:date="2023-04-11T15:12:00Z">
              <w:rPr/>
            </w:rPrChange>
          </w:rPr>
          <w:t>G</w:t>
        </w:r>
      </w:ins>
      <w:del w:id="1556" w:author="Ryan Beck" w:date="2023-04-11T15:12:00Z">
        <w:r w:rsidR="000A2FFD" w:rsidRPr="00974EB9" w:rsidDel="00974EB9">
          <w:rPr>
            <w:b/>
            <w:bCs/>
            <w:rPrChange w:id="1557" w:author="Ryan Beck" w:date="2023-04-11T15:12:00Z">
              <w:rPr/>
            </w:rPrChange>
          </w:rPr>
          <w:delText>g</w:delText>
        </w:r>
      </w:del>
      <w:r w:rsidRPr="00974EB9">
        <w:rPr>
          <w:b/>
          <w:bCs/>
          <w:rPrChange w:id="1558" w:author="Ryan Beck" w:date="2023-04-11T15:12:00Z">
            <w:rPr/>
          </w:rPrChange>
        </w:rPr>
        <w:t xml:space="preserve">reen </w:t>
      </w:r>
      <w:r w:rsidR="000A2FFD" w:rsidRPr="00974EB9">
        <w:rPr>
          <w:b/>
          <w:bCs/>
          <w:rPrChange w:id="1559" w:author="Ryan Beck" w:date="2023-04-11T15:12:00Z">
            <w:rPr/>
          </w:rPrChange>
        </w:rPr>
        <w:t>c</w:t>
      </w:r>
      <w:r w:rsidRPr="00974EB9">
        <w:rPr>
          <w:b/>
          <w:bCs/>
          <w:rPrChange w:id="1560" w:author="Ryan Beck" w:date="2023-04-11T15:12:00Z">
            <w:rPr/>
          </w:rPrChange>
        </w:rPr>
        <w:t>heck</w:t>
      </w:r>
      <w:r w:rsidRPr="00186824">
        <w:t xml:space="preserve"> button and your changes will be applied.  Clicking the </w:t>
      </w:r>
      <w:ins w:id="1561" w:author="Ryan Beck" w:date="2023-04-10T14:44:00Z">
        <w:r w:rsidR="00BD208B" w:rsidRPr="00BD208B">
          <w:rPr>
            <w:b/>
            <w:bCs/>
            <w:rPrChange w:id="1562" w:author="Ryan Beck" w:date="2023-04-10T14:44:00Z">
              <w:rPr/>
            </w:rPrChange>
          </w:rPr>
          <w:t>R</w:t>
        </w:r>
      </w:ins>
      <w:del w:id="1563" w:author="Ryan Beck" w:date="2023-04-10T14:44:00Z">
        <w:r w:rsidR="000A2FFD" w:rsidRPr="00BD208B" w:rsidDel="00BD208B">
          <w:rPr>
            <w:b/>
            <w:bCs/>
            <w:rPrChange w:id="1564" w:author="Ryan Beck" w:date="2023-04-10T14:44:00Z">
              <w:rPr/>
            </w:rPrChange>
          </w:rPr>
          <w:delText>r</w:delText>
        </w:r>
      </w:del>
      <w:r w:rsidRPr="00BD208B">
        <w:rPr>
          <w:b/>
          <w:bCs/>
          <w:rPrChange w:id="1565" w:author="Ryan Beck" w:date="2023-04-10T14:44:00Z">
            <w:rPr/>
          </w:rPrChange>
        </w:rPr>
        <w:t>ed X</w:t>
      </w:r>
      <w:r w:rsidRPr="00186824">
        <w:rPr>
          <w:b/>
        </w:rPr>
        <w:t xml:space="preserve"> </w:t>
      </w:r>
      <w:del w:id="1566" w:author="Ryan Beck" w:date="2023-04-10T14:44:00Z">
        <w:r w:rsidRPr="00186824" w:rsidDel="00BD208B">
          <w:delText xml:space="preserve">(Cancel) </w:delText>
        </w:r>
      </w:del>
      <w:r w:rsidRPr="00186824">
        <w:t>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634176" behindDoc="0" locked="0" layoutInCell="1" allowOverlap="1" wp14:anchorId="777DD142" wp14:editId="7354A7C3">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87DCCB" id="Oval 4149" o:spid="_x0000_s1026" style="position:absolute;margin-left:196.5pt;margin-top:97.2pt;width:59.5pt;height:5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06E49EE3">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74004" cy="2286000"/>
                    </a:xfrm>
                    <a:prstGeom prst="rect">
                      <a:avLst/>
                    </a:prstGeom>
                  </pic:spPr>
                </pic:pic>
              </a:graphicData>
            </a:graphic>
          </wp:inline>
        </w:drawing>
      </w:r>
    </w:p>
    <w:p w14:paraId="1B91AD3F" w14:textId="3E82572E" w:rsidR="00D41AFB" w:rsidRPr="00D41AFB" w:rsidRDefault="00D41AFB" w:rsidP="004A5823">
      <w:pPr>
        <w:pStyle w:val="Caption"/>
      </w:pPr>
      <w:bookmarkStart w:id="1567" w:name="_Ref185671808"/>
      <w:r>
        <w:t xml:space="preserve">Figure </w:t>
      </w:r>
      <w:r w:rsidR="006E64D0">
        <w:fldChar w:fldCharType="begin"/>
      </w:r>
      <w:r w:rsidR="006E64D0">
        <w:instrText xml:space="preserve"> SEQ Figure \* ARABIC </w:instrText>
      </w:r>
      <w:r w:rsidR="006E64D0">
        <w:fldChar w:fldCharType="separate"/>
      </w:r>
      <w:r w:rsidR="00B67E73">
        <w:rPr>
          <w:noProof/>
        </w:rPr>
        <w:t>16</w:t>
      </w:r>
      <w:r w:rsidR="006E64D0">
        <w:rPr>
          <w:noProof/>
        </w:rPr>
        <w:fldChar w:fldCharType="end"/>
      </w:r>
      <w:bookmarkEnd w:id="1567"/>
      <w:r w:rsidR="00435384">
        <w:t>: Process Window Select TC to View</w:t>
      </w:r>
    </w:p>
    <w:p w14:paraId="3EB00C20" w14:textId="77777777" w:rsidR="005D0ACF" w:rsidRPr="005D0ACF" w:rsidRDefault="005D0ACF"/>
    <w:p w14:paraId="02CDF0FC" w14:textId="5C91CF2D"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w:t>
      </w:r>
      <w:ins w:id="1568" w:author="Ryan Beck" w:date="2023-04-11T15:12:00Z">
        <w:r w:rsidR="00974EB9">
          <w:t xml:space="preserve"> in the </w:t>
        </w:r>
      </w:ins>
      <w:del w:id="1569" w:author="Ryan Beck" w:date="2023-04-11T15:12:00Z">
        <w:r w:rsidDel="00974EB9">
          <w:delText>d.  (</w:delText>
        </w:r>
      </w:del>
      <w:ins w:id="1570" w:author="Ryan Beck" w:date="2023-04-11T15:12:00Z">
        <w:r w:rsidR="00974EB9">
          <w:t>p</w:t>
        </w:r>
      </w:ins>
      <w:del w:id="1571" w:author="Ryan Beck" w:date="2023-04-11T15:12:00Z">
        <w:r w:rsidDel="00974EB9">
          <w:delText>P</w:delText>
        </w:r>
      </w:del>
      <w:r>
        <w:t>revious step</w:t>
      </w:r>
      <w:del w:id="1572" w:author="Ryan Beck" w:date="2023-04-11T15:12:00Z">
        <w:r w:rsidDel="00974EB9">
          <w:delText>)</w:delText>
        </w:r>
      </w:del>
      <w:r w:rsidR="00D41AFB" w:rsidRPr="005F134F">
        <w:t xml:space="preserve">.  </w:t>
      </w:r>
      <w:del w:id="1573" w:author="Ryan Beck" w:date="2023-04-10T14:44:00Z">
        <w:r w:rsidR="00D41AFB" w:rsidRPr="005F134F" w:rsidDel="00BD208B">
          <w:delText>See</w:delText>
        </w:r>
        <w:r w:rsidR="005F134F" w:rsidDel="00BD208B">
          <w:delText xml:space="preserve"> </w:delText>
        </w:r>
        <w:r w:rsidR="005F134F" w:rsidDel="00BD208B">
          <w:fldChar w:fldCharType="begin"/>
        </w:r>
        <w:r w:rsidR="005F134F" w:rsidDel="00BD208B">
          <w:delInstrText xml:space="preserve"> REF _Ref185671808 \h </w:delInstrText>
        </w:r>
        <w:r w:rsidR="005F134F" w:rsidDel="00BD208B">
          <w:fldChar w:fldCharType="separate"/>
        </w:r>
        <w:r w:rsidR="00B67E73" w:rsidDel="00BD208B">
          <w:delText xml:space="preserve">Figure </w:delText>
        </w:r>
        <w:r w:rsidR="00B67E73" w:rsidDel="00BD208B">
          <w:rPr>
            <w:noProof/>
          </w:rPr>
          <w:delText>16</w:delText>
        </w:r>
        <w:r w:rsidR="005F134F" w:rsidDel="00BD208B">
          <w:fldChar w:fldCharType="end"/>
        </w:r>
        <w:r w:rsidR="00D41AFB" w:rsidRPr="005F134F" w:rsidDel="00BD208B">
          <w:delText>.</w:delText>
        </w:r>
      </w:del>
    </w:p>
    <w:p w14:paraId="31A2A05B" w14:textId="77777777" w:rsidR="004A5823" w:rsidRPr="005D0ACF" w:rsidRDefault="00C653DF" w:rsidP="001E4059">
      <w:pPr>
        <w:pStyle w:val="Heading3"/>
        <w:rPr>
          <w:rFonts w:ascii="Trebuchet MS" w:hAnsi="Trebuchet MS"/>
          <w:noProof/>
          <w:szCs w:val="24"/>
        </w:rPr>
      </w:pPr>
      <w:bookmarkStart w:id="1574" w:name="_Change_Specs_Name"/>
      <w:bookmarkStart w:id="1575" w:name="_Toc469043307"/>
      <w:bookmarkStart w:id="1576" w:name="_Toc469044941"/>
      <w:bookmarkStart w:id="1577" w:name="_Toc469139237"/>
      <w:bookmarkStart w:id="1578" w:name="_Toc469152682"/>
      <w:bookmarkStart w:id="1579" w:name="_Toc491174781"/>
      <w:bookmarkStart w:id="1580" w:name="_Toc494304013"/>
      <w:bookmarkStart w:id="1581" w:name="_Toc532827363"/>
      <w:bookmarkStart w:id="1582" w:name="_Toc532827771"/>
      <w:bookmarkStart w:id="1583" w:name="_Toc52898833"/>
      <w:bookmarkStart w:id="1584" w:name="_Toc52899023"/>
      <w:bookmarkStart w:id="1585" w:name="_Toc86830628"/>
      <w:bookmarkStart w:id="1586" w:name="_Toc86831429"/>
      <w:bookmarkStart w:id="1587" w:name="_Toc86831625"/>
      <w:bookmarkStart w:id="1588" w:name="_Toc132123171"/>
      <w:bookmarkEnd w:id="1574"/>
      <w:r w:rsidRPr="005D0ACF">
        <w:lastRenderedPageBreak/>
        <w:t>Change Specs Name</w:t>
      </w:r>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0BB00E22">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7C1AF382">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2A3E103D"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BD208B">
        <w:rPr>
          <w:b/>
          <w:bCs/>
          <w:iCs/>
          <w:noProof/>
          <w:rPrChange w:id="1589" w:author="Ryan Beck" w:date="2023-04-10T14:44:00Z">
            <w:rPr>
              <w:i/>
              <w:noProof/>
            </w:rPr>
          </w:rPrChange>
        </w:rPr>
        <w:t>Change Specs Name</w:t>
      </w:r>
      <w:r w:rsidRPr="005D0ACF">
        <w:rPr>
          <w:i/>
          <w:noProof/>
        </w:rPr>
        <w:t xml:space="preserv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974EB9">
        <w:rPr>
          <w:b/>
          <w:bCs/>
          <w:noProof/>
          <w:rPrChange w:id="1590" w:author="Ryan Beck" w:date="2023-04-11T15:12:00Z">
            <w:rPr>
              <w:noProof/>
            </w:rPr>
          </w:rPrChange>
        </w:rPr>
        <w:t>Save</w:t>
      </w:r>
      <w:r w:rsidRPr="005D0ACF">
        <w:rPr>
          <w:noProof/>
        </w:rPr>
        <w:t xml:space="preserve">, then </w:t>
      </w:r>
      <w:r w:rsidRPr="00974EB9">
        <w:rPr>
          <w:b/>
          <w:bCs/>
          <w:noProof/>
          <w:rPrChange w:id="1591" w:author="Ryan Beck" w:date="2023-04-11T15:12:00Z">
            <w:rPr>
              <w:noProof/>
            </w:rPr>
          </w:rPrChange>
        </w:rPr>
        <w:t>Exit</w:t>
      </w:r>
      <w:r w:rsidRPr="005D0ACF">
        <w:rPr>
          <w:noProof/>
        </w:rPr>
        <w:t xml:space="preserve"> </w:t>
      </w:r>
      <w:ins w:id="1592" w:author="Ryan Beck" w:date="2023-04-11T15:12:00Z">
        <w:r w:rsidR="00974EB9">
          <w:rPr>
            <w:noProof/>
          </w:rPr>
          <w:t xml:space="preserve">button </w:t>
        </w:r>
      </w:ins>
      <w:r w:rsidRPr="005D0ACF">
        <w:rPr>
          <w:noProof/>
        </w:rPr>
        <w:t xml:space="preserve">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rsidP="00AA7259">
      <w:pPr>
        <w:pStyle w:val="Heading2"/>
      </w:pPr>
      <w:bookmarkStart w:id="1593" w:name="_Toc486325574"/>
      <w:bookmarkStart w:id="1594" w:name="_Toc488490443"/>
      <w:bookmarkStart w:id="1595" w:name="_Toc119468083"/>
      <w:bookmarkStart w:id="1596" w:name="_Toc329784602"/>
      <w:bookmarkStart w:id="1597" w:name="_Toc469043308"/>
      <w:bookmarkStart w:id="1598" w:name="_Toc469044942"/>
      <w:bookmarkStart w:id="1599" w:name="_Toc469139238"/>
      <w:bookmarkStart w:id="1600" w:name="_Toc469152683"/>
      <w:bookmarkStart w:id="1601" w:name="_Toc491174782"/>
      <w:bookmarkStart w:id="1602" w:name="_Toc494304014"/>
      <w:bookmarkStart w:id="1603" w:name="_Toc532827364"/>
      <w:bookmarkStart w:id="1604" w:name="_Toc532827772"/>
      <w:bookmarkStart w:id="1605" w:name="_Toc52898834"/>
      <w:bookmarkStart w:id="1606" w:name="_Toc52899024"/>
      <w:bookmarkStart w:id="1607" w:name="_Toc86830629"/>
      <w:bookmarkStart w:id="1608" w:name="_Toc86831430"/>
      <w:bookmarkStart w:id="1609" w:name="_Toc86831626"/>
      <w:bookmarkStart w:id="1610" w:name="_Toc132123009"/>
      <w:bookmarkStart w:id="1611" w:name="_Toc132123172"/>
      <w:r>
        <w:lastRenderedPageBreak/>
        <w:t>Sav</w:t>
      </w:r>
      <w:r w:rsidR="005D0ACF">
        <w:t xml:space="preserve">e </w:t>
      </w:r>
      <w:r>
        <w:t>Process Window</w:t>
      </w:r>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p>
    <w:p w14:paraId="4EEF6A9C" w14:textId="77777777" w:rsidR="00D41AFB" w:rsidRDefault="004A5823" w:rsidP="009C2049">
      <w:pPr>
        <w:keepNext/>
        <w:jc w:val="center"/>
      </w:pPr>
      <w:r>
        <w:rPr>
          <w:noProof/>
        </w:rPr>
        <w:drawing>
          <wp:inline distT="0" distB="0" distL="0" distR="0" wp14:anchorId="6FA6700A" wp14:editId="30FCB52B">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62661" cy="3072384"/>
                    </a:xfrm>
                    <a:prstGeom prst="rect">
                      <a:avLst/>
                    </a:prstGeom>
                  </pic:spPr>
                </pic:pic>
              </a:graphicData>
            </a:graphic>
          </wp:inline>
        </w:drawing>
      </w:r>
    </w:p>
    <w:p w14:paraId="51D9BBB0" w14:textId="3CA50CD4" w:rsidR="008708F9" w:rsidRPr="0025224B" w:rsidRDefault="00D41AFB" w:rsidP="00F5043F">
      <w:pPr>
        <w:pStyle w:val="Caption"/>
      </w:pPr>
      <w:bookmarkStart w:id="1612" w:name="_Ref185673863"/>
      <w:r>
        <w:t xml:space="preserve">Figure </w:t>
      </w:r>
      <w:r w:rsidR="006E64D0">
        <w:fldChar w:fldCharType="begin"/>
      </w:r>
      <w:r w:rsidR="006E64D0">
        <w:instrText xml:space="preserve"> SEQ Figure \* ARABIC </w:instrText>
      </w:r>
      <w:r w:rsidR="006E64D0">
        <w:fldChar w:fldCharType="separate"/>
      </w:r>
      <w:r w:rsidR="00B67E73">
        <w:rPr>
          <w:noProof/>
        </w:rPr>
        <w:t>17</w:t>
      </w:r>
      <w:r w:rsidR="006E64D0">
        <w:rPr>
          <w:noProof/>
        </w:rPr>
        <w:fldChar w:fldCharType="end"/>
      </w:r>
      <w:bookmarkEnd w:id="1612"/>
      <w:r w:rsidR="00F639E2">
        <w:t>: Save Process Window</w:t>
      </w:r>
    </w:p>
    <w:p w14:paraId="290220B0" w14:textId="77777777" w:rsidR="008708F9" w:rsidRDefault="008708F9"/>
    <w:p w14:paraId="51ACB9EE" w14:textId="17B14F54" w:rsidR="008708F9" w:rsidRPr="00186824" w:rsidRDefault="008708F9">
      <w:bookmarkStart w:id="1613" w:name="_Hlk132118573"/>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w:t>
      </w:r>
      <w:del w:id="1614" w:author="Ryan Beck" w:date="2023-04-11T15:15:00Z">
        <w:r w:rsidRPr="00186824" w:rsidDel="00974EB9">
          <w:delText xml:space="preserve">if you want </w:delText>
        </w:r>
      </w:del>
      <w:r w:rsidRPr="00186824">
        <w:t xml:space="preserve">to </w:t>
      </w:r>
      <w:bookmarkStart w:id="1615" w:name="_Toc486325575"/>
      <w:bookmarkStart w:id="1616" w:name="_Toc488490444"/>
      <w:ins w:id="1617" w:author="Ryan Beck" w:date="2023-04-11T15:15:00Z">
        <w:r w:rsidR="00974EB9">
          <w:t>"A</w:t>
        </w:r>
      </w:ins>
      <w:del w:id="1618" w:author="Ryan Beck" w:date="2023-04-11T15:15:00Z">
        <w:r w:rsidR="00FB7876" w:rsidRPr="00186824" w:rsidDel="00974EB9">
          <w:delText>a</w:delText>
        </w:r>
      </w:del>
      <w:r w:rsidR="00FB7876" w:rsidRPr="00186824">
        <w:t>dd thi</w:t>
      </w:r>
      <w:r w:rsidR="00F242CE" w:rsidRPr="00186824">
        <w:t xml:space="preserve">s Process Window to your current list of </w:t>
      </w:r>
      <w:r w:rsidR="00FB7876" w:rsidRPr="00186824">
        <w:t>P</w:t>
      </w:r>
      <w:r w:rsidR="00F242CE" w:rsidRPr="00186824">
        <w:t>rocess Windows</w:t>
      </w:r>
      <w:ins w:id="1619" w:author="Ryan Beck" w:date="2023-04-11T15:15:00Z">
        <w:r w:rsidR="00974EB9">
          <w:t>?”</w:t>
        </w:r>
      </w:ins>
      <w:del w:id="1620" w:author="Ryan Beck" w:date="2023-04-11T15:15:00Z">
        <w:r w:rsidR="00194E1A" w:rsidRPr="00186824" w:rsidDel="00974EB9">
          <w:delText>.</w:delText>
        </w:r>
      </w:del>
      <w:r w:rsidR="00194666" w:rsidRPr="00186824">
        <w:t xml:space="preserve">  </w:t>
      </w:r>
      <w:del w:id="1621" w:author="Ryan Beck" w:date="2023-04-10T14:44:00Z">
        <w:r w:rsidR="00194666" w:rsidRPr="00186824" w:rsidDel="00BD208B">
          <w:delText>See</w:delText>
        </w:r>
        <w:r w:rsidR="007E0F66" w:rsidRPr="00186824" w:rsidDel="00BD208B">
          <w:delText xml:space="preserve"> </w:delText>
        </w:r>
        <w:r w:rsidR="007E0F66" w:rsidRPr="00186824" w:rsidDel="00BD208B">
          <w:fldChar w:fldCharType="begin"/>
        </w:r>
        <w:r w:rsidR="007E0F66" w:rsidRPr="00186824" w:rsidDel="00BD208B">
          <w:delInstrText xml:space="preserve"> REF _Ref185673863 \h </w:delInstrText>
        </w:r>
        <w:r w:rsidR="00186824" w:rsidRPr="00186824" w:rsidDel="00BD208B">
          <w:delInstrText xml:space="preserve"> \* MERGEFORMAT </w:delInstrText>
        </w:r>
        <w:r w:rsidR="007E0F66" w:rsidRPr="00186824" w:rsidDel="00BD208B">
          <w:fldChar w:fldCharType="separate"/>
        </w:r>
        <w:r w:rsidR="00B67E73" w:rsidDel="00BD208B">
          <w:delText xml:space="preserve">Figure </w:delText>
        </w:r>
        <w:r w:rsidR="00B67E73" w:rsidDel="00BD208B">
          <w:rPr>
            <w:noProof/>
          </w:rPr>
          <w:delText>17</w:delText>
        </w:r>
        <w:r w:rsidR="007E0F66" w:rsidRPr="00186824" w:rsidDel="00BD208B">
          <w:fldChar w:fldCharType="end"/>
        </w:r>
        <w:r w:rsidR="002F0447" w:rsidRPr="00186824" w:rsidDel="00BD208B">
          <w:delText xml:space="preserve"> and </w:delText>
        </w:r>
        <w:r w:rsidR="002F0447" w:rsidRPr="00186824" w:rsidDel="00BD208B">
          <w:fldChar w:fldCharType="begin"/>
        </w:r>
        <w:r w:rsidR="002F0447" w:rsidRPr="00186824" w:rsidDel="00BD208B">
          <w:delInstrText xml:space="preserve"> REF _Ref209341352 \h </w:delInstrText>
        </w:r>
        <w:r w:rsidR="00186824" w:rsidRPr="00186824" w:rsidDel="00BD208B">
          <w:delInstrText xml:space="preserve"> \* MERGEFORMAT </w:delInstrText>
        </w:r>
        <w:r w:rsidR="002F0447" w:rsidRPr="00186824" w:rsidDel="00BD208B">
          <w:fldChar w:fldCharType="separate"/>
        </w:r>
        <w:r w:rsidR="00B67E73" w:rsidDel="00BD208B">
          <w:delText xml:space="preserve">Figure </w:delText>
        </w:r>
        <w:r w:rsidR="00B67E73" w:rsidDel="00BD208B">
          <w:rPr>
            <w:noProof/>
          </w:rPr>
          <w:delText>18</w:delText>
        </w:r>
        <w:r w:rsidR="002F0447" w:rsidRPr="00186824" w:rsidDel="00BD208B">
          <w:fldChar w:fldCharType="end"/>
        </w:r>
        <w:r w:rsidR="002F0447" w:rsidRPr="00186824" w:rsidDel="00BD208B">
          <w:delText xml:space="preserve">.  </w:delText>
        </w:r>
      </w:del>
    </w:p>
    <w:bookmarkEnd w:id="1613"/>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4696A800">
            <wp:extent cx="2623589" cy="949325"/>
            <wp:effectExtent l="0" t="0" r="571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623589" cy="949325"/>
                    </a:xfrm>
                    <a:prstGeom prst="rect">
                      <a:avLst/>
                    </a:prstGeom>
                    <a:noFill/>
                    <a:ln>
                      <a:noFill/>
                    </a:ln>
                  </pic:spPr>
                </pic:pic>
              </a:graphicData>
            </a:graphic>
          </wp:inline>
        </w:drawing>
      </w:r>
    </w:p>
    <w:p w14:paraId="5204CE4F" w14:textId="3F53B56D" w:rsidR="008708F9" w:rsidRDefault="00194666" w:rsidP="00F5043F">
      <w:pPr>
        <w:pStyle w:val="Caption"/>
      </w:pPr>
      <w:bookmarkStart w:id="1622" w:name="_Ref209341352"/>
      <w:r>
        <w:t xml:space="preserve">Figure </w:t>
      </w:r>
      <w:r w:rsidR="006E64D0">
        <w:fldChar w:fldCharType="begin"/>
      </w:r>
      <w:r w:rsidR="006E64D0">
        <w:instrText xml:space="preserve"> SEQ Figure \* ARABIC </w:instrText>
      </w:r>
      <w:r w:rsidR="006E64D0">
        <w:fldChar w:fldCharType="separate"/>
      </w:r>
      <w:r w:rsidR="00B67E73">
        <w:rPr>
          <w:noProof/>
        </w:rPr>
        <w:t>18</w:t>
      </w:r>
      <w:r w:rsidR="006E64D0">
        <w:rPr>
          <w:noProof/>
        </w:rPr>
        <w:fldChar w:fldCharType="end"/>
      </w:r>
      <w:bookmarkEnd w:id="1622"/>
      <w:r w:rsidR="00F639E2">
        <w:t>: Add Process Window Prompt</w:t>
      </w:r>
    </w:p>
    <w:p w14:paraId="1D6B9F58" w14:textId="77777777" w:rsidR="00857F6F" w:rsidRDefault="00857F6F"/>
    <w:p w14:paraId="44CCA2FF" w14:textId="3E6D6041" w:rsidR="006F225D" w:rsidRDefault="006F225D" w:rsidP="006F225D">
      <w:bookmarkStart w:id="1623" w:name="_Hlk132118580"/>
      <w:r>
        <w:t xml:space="preserve">Clicking </w:t>
      </w:r>
      <w:r w:rsidR="005D0ACF" w:rsidRPr="005D0ACF">
        <w:rPr>
          <w:b/>
        </w:rPr>
        <w:t>Yes</w:t>
      </w:r>
      <w:r>
        <w:t xml:space="preserve"> will save</w:t>
      </w:r>
      <w:ins w:id="1624" w:author="Ryan Beck" w:date="2023-04-11T15:14:00Z">
        <w:r w:rsidR="00974EB9">
          <w:t xml:space="preserve"> the Process Window</w:t>
        </w:r>
      </w:ins>
      <w:del w:id="1625" w:author="Ryan Beck" w:date="2023-04-11T15:14:00Z">
        <w:r w:rsidDel="00974EB9">
          <w:delText xml:space="preserve"> it</w:delText>
        </w:r>
      </w:del>
      <w:r>
        <w:t xml:space="preserve"> and exit to the main screen.  </w:t>
      </w:r>
      <w:del w:id="1626" w:author="Ryan Beck" w:date="2023-04-11T15:14:00Z">
        <w:r w:rsidDel="00974EB9">
          <w:delText xml:space="preserve">You can </w:delText>
        </w:r>
      </w:del>
      <w:ins w:id="1627" w:author="Ryan Beck" w:date="2023-04-11T15:14:00Z">
        <w:r w:rsidR="00974EB9">
          <w:t>C</w:t>
        </w:r>
      </w:ins>
      <w:del w:id="1628" w:author="Ryan Beck" w:date="2023-04-11T15:14:00Z">
        <w:r w:rsidDel="00974EB9">
          <w:delText>c</w:delText>
        </w:r>
      </w:del>
      <w:r>
        <w:t>lick</w:t>
      </w:r>
      <w:ins w:id="1629" w:author="Ryan Beck" w:date="2023-04-11T15:14:00Z">
        <w:r w:rsidR="00974EB9">
          <w:t>ing</w:t>
        </w:r>
      </w:ins>
      <w:r>
        <w:t xml:space="preserve"> </w:t>
      </w:r>
      <w:r w:rsidR="005D0ACF">
        <w:rPr>
          <w:b/>
        </w:rPr>
        <w:t>No</w:t>
      </w:r>
      <w:r>
        <w:t xml:space="preserve"> and </w:t>
      </w:r>
      <w:r w:rsidR="005D0ACF">
        <w:t>then</w:t>
      </w:r>
      <w:del w:id="1630" w:author="Ryan Beck" w:date="2023-04-10T14:45:00Z">
        <w:r w:rsidR="005D0ACF" w:rsidDel="00BD208B">
          <w:delText xml:space="preserve"> </w:delText>
        </w:r>
        <w:r w:rsidDel="00BD208B">
          <w:delText>click</w:delText>
        </w:r>
      </w:del>
      <w:r>
        <w:t xml:space="preserve"> the </w:t>
      </w:r>
      <w:ins w:id="1631" w:author="Ryan Beck" w:date="2023-04-10T14:45:00Z">
        <w:r w:rsidR="00BD208B" w:rsidRPr="00BD208B">
          <w:rPr>
            <w:b/>
            <w:bCs/>
            <w:rPrChange w:id="1632" w:author="Ryan Beck" w:date="2023-04-10T14:45:00Z">
              <w:rPr/>
            </w:rPrChange>
          </w:rPr>
          <w:t>R</w:t>
        </w:r>
      </w:ins>
      <w:del w:id="1633" w:author="Ryan Beck" w:date="2023-04-10T14:45:00Z">
        <w:r w:rsidR="000A2FFD" w:rsidRPr="00BD208B" w:rsidDel="00BD208B">
          <w:rPr>
            <w:b/>
            <w:bCs/>
            <w:rPrChange w:id="1634" w:author="Ryan Beck" w:date="2023-04-10T14:45:00Z">
              <w:rPr/>
            </w:rPrChange>
          </w:rPr>
          <w:delText>r</w:delText>
        </w:r>
      </w:del>
      <w:r w:rsidRPr="00BD208B">
        <w:rPr>
          <w:b/>
          <w:bCs/>
          <w:rPrChange w:id="1635" w:author="Ryan Beck" w:date="2023-04-10T14:45:00Z">
            <w:rPr/>
          </w:rPrChange>
        </w:rPr>
        <w:t>ed X</w:t>
      </w:r>
      <w:r w:rsidRPr="000A2FFD">
        <w:t xml:space="preserve"> </w:t>
      </w:r>
      <w:del w:id="1636" w:author="Ryan Beck" w:date="2023-04-10T14:45:00Z">
        <w:r w:rsidRPr="000A2FFD" w:rsidDel="00BD208B">
          <w:delText xml:space="preserve">“Cancel button” </w:delText>
        </w:r>
      </w:del>
      <w:ins w:id="1637" w:author="Ryan Beck" w:date="2023-04-11T15:14:00Z">
        <w:r w:rsidR="00974EB9">
          <w:t>will</w:t>
        </w:r>
      </w:ins>
      <w:del w:id="1638" w:author="Ryan Beck" w:date="2023-04-11T15:14:00Z">
        <w:r w:rsidRPr="000A2FFD" w:rsidDel="00974EB9">
          <w:delText>to</w:delText>
        </w:r>
      </w:del>
      <w:r w:rsidRPr="000A2FFD">
        <w:t xml:space="preserve"> exit without accepting or saving any changes.</w:t>
      </w:r>
    </w:p>
    <w:bookmarkEnd w:id="1623"/>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AA7259">
      <w:pPr>
        <w:pStyle w:val="Heading2"/>
      </w:pPr>
      <w:bookmarkStart w:id="1639" w:name="_Toc469043309"/>
      <w:bookmarkStart w:id="1640" w:name="_Toc469044943"/>
      <w:bookmarkStart w:id="1641" w:name="_Toc469139239"/>
      <w:bookmarkStart w:id="1642" w:name="_Toc469152684"/>
      <w:bookmarkStart w:id="1643" w:name="_Toc491174783"/>
      <w:bookmarkStart w:id="1644" w:name="_Toc494304015"/>
      <w:bookmarkStart w:id="1645" w:name="_Toc532827365"/>
      <w:bookmarkStart w:id="1646" w:name="_Toc532827773"/>
      <w:bookmarkStart w:id="1647" w:name="_Toc52898835"/>
      <w:bookmarkStart w:id="1648" w:name="_Toc52899025"/>
      <w:bookmarkStart w:id="1649" w:name="_Toc86830630"/>
      <w:bookmarkStart w:id="1650" w:name="_Toc86831431"/>
      <w:bookmarkStart w:id="1651" w:name="_Toc86831627"/>
      <w:bookmarkStart w:id="1652" w:name="_Toc132123010"/>
      <w:bookmarkStart w:id="1653" w:name="_Toc132123173"/>
      <w:r>
        <w:lastRenderedPageBreak/>
        <w:t>Import</w:t>
      </w:r>
      <w:r w:rsidR="00157356">
        <w:t xml:space="preserve"> </w:t>
      </w:r>
      <w:r w:rsidR="00754243">
        <w:t>Legacy Process Windows</w:t>
      </w:r>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5F3CF45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407657A4">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170D0499">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1"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 xml:space="preserve">Open the </w:t>
            </w:r>
            <w:r w:rsidRPr="00974EB9">
              <w:rPr>
                <w:rFonts w:ascii="Courier New" w:hAnsi="Courier New" w:cs="Courier New"/>
                <w:rPrChange w:id="1654" w:author="Ryan Beck" w:date="2023-04-11T15:16:00Z">
                  <w:rPr/>
                </w:rPrChange>
              </w:rPr>
              <w:t>C:\software root folder\ProcessSpecs</w:t>
            </w:r>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75pt;height:87pt" o:ole="">
                  <v:imagedata r:id="rId62" o:title=""/>
                </v:shape>
                <o:OLEObject Type="Embed" ProgID="PBrush" ShapeID="_x0000_i1028" DrawAspect="Content" ObjectID="_1742760987" r:id="rId63"/>
              </w:object>
            </w:r>
            <w:r w:rsidR="00D5165D">
              <w:rPr>
                <w:noProof/>
              </w:rPr>
              <w:drawing>
                <wp:anchor distT="0" distB="0" distL="114300" distR="114300" simplePos="0" relativeHeight="251646464" behindDoc="1" locked="0" layoutInCell="1" allowOverlap="1" wp14:anchorId="257ADE91" wp14:editId="6C97B69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1655" w:name="_Toc119468084"/>
      <w:bookmarkStart w:id="1656" w:name="_Toc329784603"/>
      <w:bookmarkStart w:id="1657" w:name="_Toc329852089"/>
      <w:bookmarkStart w:id="1658" w:name="_Toc331173661"/>
      <w:bookmarkStart w:id="1659" w:name="_Toc332208769"/>
      <w:bookmarkStart w:id="1660" w:name="_Toc332274016"/>
      <w:bookmarkStart w:id="1661" w:name="_Toc367109137"/>
      <w:bookmarkStart w:id="1662" w:name="_Toc394486336"/>
      <w:bookmarkStart w:id="1663" w:name="_Toc394583542"/>
      <w:bookmarkStart w:id="1664" w:name="_Toc468171258"/>
      <w:bookmarkStart w:id="1665" w:name="_Toc468549173"/>
      <w:bookmarkStart w:id="1666" w:name="_Toc468552691"/>
      <w:bookmarkStart w:id="1667" w:name="_Toc469041218"/>
      <w:bookmarkStart w:id="1668" w:name="_Toc469041324"/>
      <w:bookmarkStart w:id="1669" w:name="_Toc469043310"/>
      <w:bookmarkStart w:id="1670" w:name="_Toc469044944"/>
      <w:bookmarkStart w:id="1671" w:name="_Toc469139240"/>
      <w:bookmarkStart w:id="1672" w:name="_Toc469143770"/>
      <w:bookmarkStart w:id="1673" w:name="_Toc469152528"/>
      <w:bookmarkStart w:id="1674" w:name="_Toc469152685"/>
      <w:bookmarkStart w:id="1675" w:name="_Toc491174784"/>
      <w:bookmarkStart w:id="1676" w:name="_Toc491175159"/>
      <w:bookmarkStart w:id="1677" w:name="_Toc494304016"/>
      <w:bookmarkStart w:id="1678" w:name="_Toc494304197"/>
      <w:bookmarkStart w:id="1679" w:name="_Toc532827366"/>
      <w:bookmarkStart w:id="1680" w:name="_Toc532827584"/>
      <w:bookmarkStart w:id="1681" w:name="_Toc532827774"/>
      <w:bookmarkStart w:id="1682" w:name="_Toc52898836"/>
      <w:bookmarkStart w:id="1683" w:name="_Toc52899026"/>
      <w:bookmarkStart w:id="1684" w:name="_Toc52899190"/>
      <w:bookmarkStart w:id="1685" w:name="_Toc86830631"/>
      <w:bookmarkStart w:id="1686" w:name="_Toc86831432"/>
      <w:bookmarkStart w:id="1687" w:name="_Toc86831628"/>
      <w:bookmarkStart w:id="1688" w:name="_Toc132123011"/>
      <w:bookmarkStart w:id="1689" w:name="_Toc132123174"/>
      <w:r>
        <w:rPr>
          <w:noProof/>
        </w:rPr>
        <w:lastRenderedPageBreak/>
        <w:drawing>
          <wp:anchor distT="0" distB="0" distL="114300" distR="114300" simplePos="0" relativeHeight="251656704" behindDoc="0" locked="0" layoutInCell="1" allowOverlap="1" wp14:anchorId="05F2670B" wp14:editId="6325DF14">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1655"/>
      <w:r w:rsidR="00942166">
        <w:t xml:space="preserve"> </w:t>
      </w:r>
      <w:r w:rsidR="006C7149">
        <w:t>Screen</w:t>
      </w:r>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p>
    <w:p w14:paraId="5443D3E9" w14:textId="77777777" w:rsidR="008708F9" w:rsidRDefault="008708F9" w:rsidP="00194E1A">
      <w:pPr>
        <w:rPr>
          <w:noProof/>
        </w:rPr>
      </w:pPr>
    </w:p>
    <w:p w14:paraId="49258496" w14:textId="1950DE93" w:rsidR="00942166" w:rsidRPr="0033367E" w:rsidRDefault="00E545FA" w:rsidP="00D5165D">
      <w:pPr>
        <w:jc w:val="center"/>
      </w:pPr>
      <w:r>
        <w:rPr>
          <w:noProof/>
        </w:rPr>
        <w:drawing>
          <wp:inline distT="0" distB="0" distL="0" distR="0" wp14:anchorId="00DF8BF4" wp14:editId="7659453E">
            <wp:extent cx="3573753" cy="313639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73753" cy="3136392"/>
                    </a:xfrm>
                    <a:prstGeom prst="rect">
                      <a:avLst/>
                    </a:prstGeom>
                  </pic:spPr>
                </pic:pic>
              </a:graphicData>
            </a:graphic>
          </wp:inline>
        </w:drawing>
      </w:r>
    </w:p>
    <w:p w14:paraId="3F5C3A65" w14:textId="12381529" w:rsidR="008708F9" w:rsidRDefault="00194666" w:rsidP="00F5043F">
      <w:pPr>
        <w:pStyle w:val="Caption"/>
      </w:pPr>
      <w:bookmarkStart w:id="1690" w:name="_Ref185674530"/>
      <w:r>
        <w:t xml:space="preserve">Figure </w:t>
      </w:r>
      <w:r w:rsidR="006E64D0">
        <w:fldChar w:fldCharType="begin"/>
      </w:r>
      <w:r w:rsidR="006E64D0">
        <w:instrText xml:space="preserve"> SEQ Figure \* ARABIC </w:instrText>
      </w:r>
      <w:r w:rsidR="006E64D0">
        <w:fldChar w:fldCharType="separate"/>
      </w:r>
      <w:r w:rsidR="00B67E73">
        <w:rPr>
          <w:noProof/>
        </w:rPr>
        <w:t>19</w:t>
      </w:r>
      <w:r w:rsidR="006E64D0">
        <w:rPr>
          <w:noProof/>
        </w:rPr>
        <w:fldChar w:fldCharType="end"/>
      </w:r>
      <w:bookmarkEnd w:id="1690"/>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63D814A5"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w:t>
      </w:r>
      <w:r w:rsidR="001C582A">
        <w:t>ler</w:t>
      </w:r>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612CE35B" w14:textId="4226D381" w:rsidR="00C115E5" w:rsidRPr="00E1141B" w:rsidRDefault="003A3D8E">
      <w:pPr>
        <w:pStyle w:val="ListParagraph"/>
        <w:numPr>
          <w:ilvl w:val="0"/>
          <w:numId w:val="94"/>
        </w:numPr>
        <w:ind w:left="1260"/>
      </w:pPr>
      <w:r>
        <w:t>Profil</w:t>
      </w:r>
      <w:r w:rsidR="00C115E5" w:rsidRPr="00E1141B">
        <w:t>er communication status</w:t>
      </w:r>
      <w:r w:rsidR="005141A6" w:rsidRPr="00E1141B">
        <w:t>.</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5D87438D" w:rsidR="00C115E5" w:rsidRPr="00E1141B" w:rsidRDefault="00C115E5" w:rsidP="00AA5614">
      <w:pPr>
        <w:pStyle w:val="ListParagraph"/>
        <w:numPr>
          <w:ilvl w:val="0"/>
          <w:numId w:val="94"/>
        </w:numPr>
        <w:ind w:left="1260"/>
      </w:pPr>
      <w:r w:rsidRPr="00E1141B">
        <w:t xml:space="preserve">Battery </w:t>
      </w:r>
      <w:r w:rsidR="003C3235">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4CDAC463" w:rsidR="008708F9" w:rsidRDefault="008708F9" w:rsidP="0029047F">
      <w:pPr>
        <w:rPr>
          <w:ins w:id="1691" w:author="Ryan Beck" w:date="2023-04-11T15:16:00Z"/>
        </w:rPr>
      </w:pPr>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3C3235">
        <w:t>for</w:t>
      </w:r>
      <w:r>
        <w:t xml:space="preserve"> the </w:t>
      </w:r>
      <w:r w:rsidRPr="00E1141B">
        <w:t>Board Sensor, and Conveyor Speed Encoder</w:t>
      </w:r>
      <w:r w:rsidR="009E0929" w:rsidRPr="00E1141B">
        <w:t>.</w:t>
      </w:r>
    </w:p>
    <w:p w14:paraId="409CFB1D" w14:textId="77777777" w:rsidR="00974EB9" w:rsidRPr="00974EB9" w:rsidRDefault="00974EB9" w:rsidP="0029047F">
      <w:pPr>
        <w:rPr>
          <w:sz w:val="10"/>
          <w:szCs w:val="10"/>
          <w:rPrChange w:id="1692" w:author="Ryan Beck" w:date="2023-04-11T15:16:00Z">
            <w:rPr/>
          </w:rPrChange>
        </w:rPr>
      </w:pP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Default="00BF7588" w:rsidP="0029047F">
      <w:pPr>
        <w:rPr>
          <w:ins w:id="1693" w:author="Ryan Beck" w:date="2023-04-11T15:16:00Z"/>
        </w:rPr>
      </w:pPr>
      <w:r>
        <w:rPr>
          <w:b/>
        </w:rPr>
        <w:t xml:space="preserve">Test </w:t>
      </w:r>
      <w:del w:id="1694" w:author="Tom Bergeron" w:date="2023-04-11T20:12:00Z">
        <w:r w:rsidR="008802C1" w:rsidDel="00197A1F">
          <w:rPr>
            <w:b/>
          </w:rPr>
          <w:delText>e</w:delText>
        </w:r>
        <w:r w:rsidDel="00197A1F">
          <w:rPr>
            <w:b/>
          </w:rPr>
          <w:delText xml:space="preserve">TPU </w:delText>
        </w:r>
      </w:del>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189C6F7B" w14:textId="77777777" w:rsidR="00974EB9" w:rsidRPr="00974EB9" w:rsidRDefault="00974EB9" w:rsidP="0029047F">
      <w:pPr>
        <w:rPr>
          <w:sz w:val="10"/>
          <w:szCs w:val="10"/>
          <w:rPrChange w:id="1695" w:author="Ryan Beck" w:date="2023-04-11T15:16:00Z">
            <w:rPr/>
          </w:rPrChange>
        </w:rPr>
      </w:pP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1696" w:name="_Toc119468085"/>
      <w:bookmarkStart w:id="1697" w:name="_Toc329784604"/>
      <w:bookmarkStart w:id="1698" w:name="_Toc329852090"/>
      <w:bookmarkStart w:id="1699" w:name="_Toc331173662"/>
      <w:bookmarkStart w:id="1700" w:name="_Toc332208770"/>
      <w:bookmarkStart w:id="1701" w:name="_Toc332274017"/>
      <w:bookmarkStart w:id="1702" w:name="_Toc367109138"/>
      <w:bookmarkStart w:id="1703" w:name="_Toc394486337"/>
      <w:bookmarkStart w:id="1704" w:name="_Toc394583543"/>
      <w:bookmarkStart w:id="1705" w:name="_Toc468171259"/>
      <w:bookmarkStart w:id="1706" w:name="_Toc468549174"/>
      <w:bookmarkStart w:id="1707" w:name="_Toc468552692"/>
      <w:bookmarkStart w:id="1708" w:name="_Toc469041219"/>
      <w:bookmarkStart w:id="1709" w:name="_Toc469041325"/>
      <w:bookmarkStart w:id="1710" w:name="_Toc469043311"/>
      <w:bookmarkStart w:id="1711" w:name="_Toc469044945"/>
      <w:bookmarkStart w:id="1712" w:name="_Toc469139241"/>
      <w:bookmarkStart w:id="1713" w:name="_Toc469143771"/>
      <w:bookmarkStart w:id="1714" w:name="_Toc469152529"/>
      <w:bookmarkStart w:id="1715" w:name="_Toc469152686"/>
      <w:bookmarkStart w:id="1716" w:name="_Toc491174785"/>
      <w:bookmarkStart w:id="1717" w:name="_Toc491175160"/>
      <w:bookmarkStart w:id="1718" w:name="_Toc494304017"/>
      <w:bookmarkStart w:id="1719" w:name="_Toc494304198"/>
      <w:bookmarkStart w:id="1720" w:name="_Toc532827367"/>
      <w:bookmarkStart w:id="1721" w:name="_Toc532827585"/>
      <w:bookmarkStart w:id="1722" w:name="_Toc532827775"/>
      <w:bookmarkStart w:id="1723" w:name="_Toc52898837"/>
      <w:bookmarkStart w:id="1724" w:name="_Toc52899027"/>
      <w:bookmarkStart w:id="1725" w:name="_Toc52899191"/>
      <w:bookmarkStart w:id="1726" w:name="_Toc86830632"/>
      <w:bookmarkStart w:id="1727" w:name="_Toc86831433"/>
      <w:bookmarkStart w:id="1728" w:name="_Toc86831629"/>
      <w:bookmarkStart w:id="1729" w:name="_Toc132123012"/>
      <w:bookmarkStart w:id="1730" w:name="_Toc132123175"/>
      <w:r>
        <w:rPr>
          <w:noProof/>
        </w:rPr>
        <w:lastRenderedPageBreak/>
        <w:drawing>
          <wp:anchor distT="0" distB="0" distL="114300" distR="114300" simplePos="0" relativeHeight="251658752" behindDoc="0" locked="0" layoutInCell="1" allowOverlap="1" wp14:anchorId="130CA7B3" wp14:editId="7D86BA04">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1615"/>
      <w:bookmarkEnd w:id="1616"/>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p>
    <w:p w14:paraId="22061CB3" w14:textId="77777777" w:rsidR="008708F9" w:rsidRDefault="008708F9" w:rsidP="00102D27">
      <w:pPr>
        <w:rPr>
          <w:noProof/>
        </w:rPr>
      </w:pPr>
    </w:p>
    <w:p w14:paraId="5F87D5F1" w14:textId="6EE9B05D"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w:t>
      </w:r>
      <w:r w:rsidR="002948B1" w:rsidRPr="00974EB9">
        <w:rPr>
          <w:b/>
          <w:bCs/>
          <w:rPrChange w:id="1731" w:author="Ryan Beck" w:date="2023-04-11T15:17:00Z">
            <w:rPr/>
          </w:rPrChange>
        </w:rPr>
        <w:t>arrow</w:t>
      </w:r>
      <w:r w:rsidR="002948B1" w:rsidRPr="00754243">
        <w:t xml:space="preserve"> buttons at the bottom to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pPr>
        <w:ind w:left="720"/>
        <w:pPrChange w:id="1732" w:author="Ryan Beck" w:date="2023-04-10T14:45:00Z">
          <w:pPr/>
        </w:pPrChange>
      </w:pPr>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8512" behindDoc="0" locked="0" layoutInCell="1" allowOverlap="1" wp14:anchorId="3C7189D6" wp14:editId="3C65AED0">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630C89" w:rsidRPr="009072DD" w:rsidRDefault="00630C89"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630C89" w:rsidRPr="009072DD" w:rsidRDefault="00630C89"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630C89" w:rsidRPr="009072DD" w:rsidRDefault="00630C89"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8512;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630C89" w:rsidRPr="009072DD" w:rsidRDefault="00630C89"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630C89" w:rsidRPr="009072DD" w:rsidRDefault="00630C89"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630C89" w:rsidRPr="009072DD" w:rsidRDefault="00630C89"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0FAAECB6">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0BE7828C" w:rsidR="008708F9" w:rsidRPr="0025224B" w:rsidRDefault="00194666" w:rsidP="00F5043F">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20</w:t>
      </w:r>
      <w:r w:rsidR="006E64D0">
        <w:rPr>
          <w:noProof/>
        </w:rPr>
        <w:fldChar w:fldCharType="end"/>
      </w:r>
      <w:r w:rsidR="001D41DE">
        <w:t>: Run a Profile Screen #1</w:t>
      </w:r>
    </w:p>
    <w:p w14:paraId="285A3A12" w14:textId="77777777" w:rsidR="00FE4897" w:rsidRDefault="00FE4897" w:rsidP="00102D27"/>
    <w:p w14:paraId="28728A73" w14:textId="5FEF1DEF"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3C3235">
        <w:t>drop-down</w:t>
      </w:r>
      <w:r w:rsidR="008708F9">
        <w:t xml:space="preserve"> list.</w:t>
      </w:r>
    </w:p>
    <w:p w14:paraId="4D36234F" w14:textId="77777777" w:rsidR="0029047F" w:rsidRDefault="0029047F" w:rsidP="0029047F"/>
    <w:p w14:paraId="30F57D1E" w14:textId="735C44F8"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3C3235">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35CED48E" w:rsidR="000372EC" w:rsidRDefault="000372EC" w:rsidP="0029047F">
      <w:r>
        <w:rPr>
          <w:b/>
        </w:rPr>
        <w:t xml:space="preserve">Application </w:t>
      </w:r>
      <w:r w:rsidRPr="00186824">
        <w:t>– Select your Application type from the list.  The software will function depending on the selected Application type.  Some variables that might change depending on the selected Application type are</w:t>
      </w:r>
      <w:r w:rsidR="003C3235">
        <w:t>:</w:t>
      </w:r>
      <w:r w:rsidRPr="00186824">
        <w:t xml:space="preserve"> </w:t>
      </w:r>
      <w:r w:rsidRPr="00974EB9">
        <w:rPr>
          <w:iCs/>
          <w:rPrChange w:id="1733" w:author="Ryan Beck" w:date="2023-04-11T15:18:00Z">
            <w:rPr>
              <w:i/>
            </w:rPr>
          </w:rPrChange>
        </w:rPr>
        <w:t>data-sample rate, profile temperature trigger</w:t>
      </w:r>
      <w:r w:rsidR="00B54F3F" w:rsidRPr="00974EB9">
        <w:rPr>
          <w:iCs/>
          <w:rPrChange w:id="1734" w:author="Ryan Beck" w:date="2023-04-11T15:18:00Z">
            <w:rPr>
              <w:i/>
            </w:rPr>
          </w:rPrChange>
        </w:rPr>
        <w:t xml:space="preserve"> values, and specific artwork</w:t>
      </w:r>
      <w:r w:rsidR="00B54F3F" w:rsidRPr="00974EB9">
        <w:rPr>
          <w:iCs/>
        </w:rPr>
        <w:t>.</w:t>
      </w:r>
    </w:p>
    <w:p w14:paraId="08744BB2" w14:textId="77777777" w:rsidR="0029047F" w:rsidRPr="00186824" w:rsidRDefault="0029047F" w:rsidP="0029047F"/>
    <w:p w14:paraId="4C4EC582" w14:textId="77777777" w:rsidR="003C3235" w:rsidRDefault="003C3235" w:rsidP="003C3235">
      <w:bookmarkStart w:id="1735" w:name="_Hlk52287420"/>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p>
    <w:bookmarkEnd w:id="1735"/>
    <w:p w14:paraId="69AD8B52" w14:textId="77777777" w:rsidR="0029047F" w:rsidRPr="00034E55" w:rsidRDefault="0029047F" w:rsidP="0029047F"/>
    <w:p w14:paraId="41C6ABC5" w14:textId="77777777" w:rsidR="008708F9" w:rsidRPr="00186824"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7DB87C61" w14:textId="77777777" w:rsidR="00CB7395" w:rsidRDefault="0029047F" w:rsidP="00AA7259">
      <w:pPr>
        <w:pStyle w:val="Heading2"/>
        <w:rPr>
          <w:noProof/>
        </w:rPr>
      </w:pPr>
      <w:bookmarkStart w:id="1736" w:name="_Toc322712143"/>
      <w:bookmarkStart w:id="1737" w:name="_Toc329249423"/>
      <w:bookmarkStart w:id="1738" w:name="_Toc469043312"/>
      <w:bookmarkStart w:id="1739" w:name="_Toc469044946"/>
      <w:bookmarkStart w:id="1740" w:name="_Toc469139242"/>
      <w:bookmarkStart w:id="1741" w:name="_Toc469152687"/>
      <w:bookmarkStart w:id="1742" w:name="_Toc491174786"/>
      <w:bookmarkStart w:id="1743" w:name="_Toc494304018"/>
      <w:bookmarkStart w:id="1744" w:name="_Toc532827368"/>
      <w:bookmarkStart w:id="1745" w:name="_Toc532827776"/>
      <w:bookmarkStart w:id="1746" w:name="_Toc52898838"/>
      <w:bookmarkStart w:id="1747" w:name="_Toc52899028"/>
      <w:bookmarkStart w:id="1748" w:name="_Toc86830633"/>
      <w:bookmarkStart w:id="1749" w:name="_Toc86831434"/>
      <w:bookmarkStart w:id="1750" w:name="_Toc86831630"/>
      <w:bookmarkStart w:id="1751" w:name="_Toc132123013"/>
      <w:bookmarkStart w:id="1752" w:name="_Toc132123176"/>
      <w:bookmarkStart w:id="1753" w:name="_Toc315443423"/>
      <w:bookmarkStart w:id="1754" w:name="_Toc316649882"/>
      <w:bookmarkStart w:id="1755" w:name="_Toc329784608"/>
      <w:bookmarkStart w:id="1756" w:name="_Ref113957180"/>
      <w:bookmarkStart w:id="1757" w:name="_Toc494599902"/>
      <w:r>
        <w:rPr>
          <w:noProof/>
        </w:rPr>
        <w:lastRenderedPageBreak/>
        <w:t>Specify</w:t>
      </w:r>
      <w:r w:rsidR="00CB7395">
        <w:rPr>
          <w:noProof/>
        </w:rPr>
        <w:t xml:space="preserve"> </w:t>
      </w:r>
      <w:r w:rsidR="00754243">
        <w:rPr>
          <w:noProof/>
        </w:rPr>
        <w:t>Oven Characteristics</w:t>
      </w:r>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14:paraId="298890F2" w14:textId="3B4AB47D"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del w:id="1758" w:author="Ryan Beck" w:date="2023-04-11T15:18:00Z">
        <w:r w:rsidDel="00974EB9">
          <w:delText xml:space="preserve">extension </w:delText>
        </w:r>
        <w:r w:rsidRPr="009D7BF7" w:rsidDel="00974EB9">
          <w:rPr>
            <w:rStyle w:val="PlainTextChar"/>
          </w:rPr>
          <w:delText>.kiccfg</w:delText>
        </w:r>
      </w:del>
      <w:ins w:id="1759" w:author="Ryan Beck" w:date="2023-04-11T15:18:00Z">
        <w:r w:rsidR="00974EB9">
          <w:t>extension</w:t>
        </w:r>
      </w:ins>
      <w:ins w:id="1760" w:author="Ryan Beck" w:date="2023-04-11T15:19:00Z">
        <w:r w:rsidR="00974EB9">
          <w:t xml:space="preserve"> </w:t>
        </w:r>
      </w:ins>
      <w:ins w:id="1761" w:author="Ryan Beck" w:date="2023-04-11T15:18:00Z">
        <w:r w:rsidR="00974EB9">
          <w:t>.kiccfg</w:t>
        </w:r>
      </w:ins>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59276B33" w:rsidR="00CB7395" w:rsidRDefault="00CB7395" w:rsidP="00907313">
      <w:pPr>
        <w:pStyle w:val="ListParagraph"/>
        <w:numPr>
          <w:ilvl w:val="0"/>
          <w:numId w:val="96"/>
        </w:numPr>
        <w:spacing w:after="60"/>
      </w:pPr>
      <w:r w:rsidRPr="00192E11">
        <w:t xml:space="preserve">The maximum temperature for all zones is 350° </w:t>
      </w:r>
      <w:del w:id="1762" w:author="Ryan Beck" w:date="2023-04-11T15:18:00Z">
        <w:r w:rsidRPr="00192E11" w:rsidDel="00974EB9">
          <w:delText>C</w:delText>
        </w:r>
      </w:del>
      <w:ins w:id="1763" w:author="Ryan Beck" w:date="2023-04-11T15:18:00Z">
        <w:r w:rsidR="00974EB9" w:rsidRPr="00192E11">
          <w:t>C.</w:t>
        </w:r>
      </w:ins>
    </w:p>
    <w:p w14:paraId="41C77B5B" w14:textId="039D9FD7" w:rsidR="00B77903" w:rsidRDefault="00CB7395" w:rsidP="00907313">
      <w:pPr>
        <w:pStyle w:val="ListParagraph"/>
        <w:numPr>
          <w:ilvl w:val="0"/>
          <w:numId w:val="96"/>
        </w:numPr>
        <w:spacing w:after="60"/>
      </w:pPr>
      <w:r>
        <w:t>Default setpoint values start at 100</w:t>
      </w:r>
      <w:r w:rsidRPr="00192E11">
        <w:t>° C</w:t>
      </w:r>
      <w:r>
        <w:t xml:space="preserve"> and </w:t>
      </w:r>
      <w:del w:id="1764" w:author="Ryan Beck" w:date="2023-04-11T15:18:00Z">
        <w:r w:rsidDel="00974EB9">
          <w:delText>increases</w:delText>
        </w:r>
      </w:del>
      <w:ins w:id="1765" w:author="Ryan Beck" w:date="2023-04-11T15:18:00Z">
        <w:r w:rsidR="00974EB9">
          <w:t>increase</w:t>
        </w:r>
      </w:ins>
      <w:r>
        <w:t xml:space="preserve">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1E4059">
      <w:pPr>
        <w:pStyle w:val="Heading3"/>
        <w:rPr>
          <w:noProof/>
        </w:rPr>
      </w:pPr>
      <w:bookmarkStart w:id="1766" w:name="_Toc358296238"/>
      <w:bookmarkStart w:id="1767" w:name="_Toc358298403"/>
      <w:bookmarkStart w:id="1768" w:name="_Toc469043313"/>
      <w:bookmarkStart w:id="1769" w:name="_Toc469044947"/>
      <w:bookmarkStart w:id="1770" w:name="_Toc469139243"/>
      <w:bookmarkStart w:id="1771" w:name="_Toc469152688"/>
      <w:bookmarkStart w:id="1772" w:name="_Toc491174787"/>
      <w:bookmarkStart w:id="1773" w:name="_Toc494304019"/>
      <w:bookmarkStart w:id="1774" w:name="_Toc532827369"/>
      <w:bookmarkStart w:id="1775" w:name="_Toc532827777"/>
      <w:bookmarkStart w:id="1776" w:name="_Toc52898839"/>
      <w:bookmarkStart w:id="1777" w:name="_Toc52899029"/>
      <w:bookmarkStart w:id="1778" w:name="_Toc86830634"/>
      <w:bookmarkStart w:id="1779" w:name="_Toc86831435"/>
      <w:bookmarkStart w:id="1780" w:name="_Toc86831631"/>
      <w:bookmarkStart w:id="1781" w:name="_Toc132123177"/>
      <w:r>
        <w:rPr>
          <w:noProof/>
        </w:rPr>
        <w:lastRenderedPageBreak/>
        <w:t>Specify An Oven Recipe</w:t>
      </w:r>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008086CF"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w:t>
            </w:r>
            <w:del w:id="1782" w:author="Ryan Beck" w:date="2023-04-10T14:46:00Z">
              <w:r w:rsidRPr="0029047F" w:rsidDel="00AA6476">
                <w:delText xml:space="preserve"> </w:delText>
              </w:r>
            </w:del>
            <w:del w:id="1783" w:author="Ryan Beck" w:date="2023-04-10T14:45:00Z">
              <w:r w:rsidRPr="0029047F" w:rsidDel="00AA6476">
                <w:delText>(</w:delText>
              </w:r>
              <w:r w:rsidRPr="0029047F" w:rsidDel="00AA6476">
                <w:fldChar w:fldCharType="begin"/>
              </w:r>
              <w:r w:rsidRPr="0029047F" w:rsidDel="00AA6476">
                <w:delInstrText xml:space="preserve"> REF _Ref185825698 \h  \* MERGEFORMAT </w:delInstrText>
              </w:r>
              <w:r w:rsidRPr="0029047F" w:rsidDel="00AA6476">
                <w:fldChar w:fldCharType="separate"/>
              </w:r>
              <w:r w:rsidR="00B67E73" w:rsidDel="00AA6476">
                <w:delText xml:space="preserve">Figure </w:delText>
              </w:r>
              <w:r w:rsidR="00B67E73" w:rsidDel="00AA6476">
                <w:rPr>
                  <w:noProof/>
                </w:rPr>
                <w:delText>21</w:delText>
              </w:r>
              <w:r w:rsidRPr="0029047F" w:rsidDel="00AA6476">
                <w:fldChar w:fldCharType="end"/>
              </w:r>
              <w:r w:rsidRPr="0029047F" w:rsidDel="00AA6476">
                <w:delText>)</w:delText>
              </w:r>
            </w:del>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B47C04F">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16982E05" w:rsidR="0055760E" w:rsidRDefault="0055760E" w:rsidP="00D32BD1">
            <w:pPr>
              <w:pStyle w:val="Caption"/>
            </w:pPr>
            <w:bookmarkStart w:id="1784" w:name="_Ref185825698"/>
            <w:r>
              <w:t xml:space="preserve">Figure </w:t>
            </w:r>
            <w:r w:rsidR="006E64D0">
              <w:fldChar w:fldCharType="begin"/>
            </w:r>
            <w:r w:rsidR="006E64D0">
              <w:instrText xml:space="preserve"> SEQ Figure \* ARABIC </w:instrText>
            </w:r>
            <w:r w:rsidR="006E64D0">
              <w:fldChar w:fldCharType="separate"/>
            </w:r>
            <w:r w:rsidR="00B67E73">
              <w:rPr>
                <w:noProof/>
              </w:rPr>
              <w:t>21</w:t>
            </w:r>
            <w:r w:rsidR="006E64D0">
              <w:rPr>
                <w:noProof/>
              </w:rPr>
              <w:fldChar w:fldCharType="end"/>
            </w:r>
            <w:bookmarkEnd w:id="1784"/>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227D5B">
              <w:rPr>
                <w:b/>
                <w:i/>
                <w:iCs/>
                <w:rPrChange w:id="1785" w:author="Ryan Beck" w:date="2023-04-11T15:19:00Z">
                  <w:rPr>
                    <w:b/>
                  </w:rPr>
                </w:rPrChange>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7AA967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227D5B">
              <w:rPr>
                <w:b/>
                <w:i/>
                <w:iCs/>
                <w:rPrChange w:id="1786" w:author="Ryan Beck" w:date="2023-04-11T15:19:00Z">
                  <w:rPr>
                    <w:b/>
                  </w:rPr>
                </w:rPrChange>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4FF07F95">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465BCD2E" w:rsidR="0055760E" w:rsidRDefault="0055760E" w:rsidP="00AA5614">
            <w:pPr>
              <w:pStyle w:val="ListParagraph"/>
              <w:numPr>
                <w:ilvl w:val="0"/>
                <w:numId w:val="36"/>
              </w:numPr>
              <w:ind w:left="360"/>
              <w:contextualSpacing/>
            </w:pPr>
            <w:r>
              <w:t>Click the</w:t>
            </w:r>
            <w:r w:rsidRPr="00AA6476">
              <w:rPr>
                <w:b/>
                <w:bCs/>
                <w:rPrChange w:id="1787" w:author="Ryan Beck" w:date="2023-04-10T14:46:00Z">
                  <w:rPr/>
                </w:rPrChange>
              </w:rPr>
              <w:t xml:space="preserve"> </w:t>
            </w:r>
            <w:ins w:id="1788" w:author="Ryan Beck" w:date="2023-04-10T14:46:00Z">
              <w:r w:rsidR="00AA6476" w:rsidRPr="00AA6476">
                <w:rPr>
                  <w:b/>
                  <w:bCs/>
                  <w:rPrChange w:id="1789" w:author="Ryan Beck" w:date="2023-04-10T14:46:00Z">
                    <w:rPr/>
                  </w:rPrChange>
                </w:rPr>
                <w:t>N</w:t>
              </w:r>
            </w:ins>
            <w:del w:id="1790" w:author="Ryan Beck" w:date="2023-04-10T14:46:00Z">
              <w:r w:rsidRPr="00AA6476" w:rsidDel="00AA6476">
                <w:rPr>
                  <w:b/>
                  <w:bCs/>
                  <w:rPrChange w:id="1791" w:author="Ryan Beck" w:date="2023-04-10T14:46:00Z">
                    <w:rPr/>
                  </w:rPrChange>
                </w:rPr>
                <w:delText>n</w:delText>
              </w:r>
            </w:del>
            <w:r w:rsidRPr="00AA6476">
              <w:rPr>
                <w:b/>
                <w:bCs/>
                <w:rPrChange w:id="1792" w:author="Ryan Beck" w:date="2023-04-10T14:46:00Z">
                  <w:rPr/>
                </w:rPrChange>
              </w:rPr>
              <w:t>ext</w:t>
            </w:r>
            <w:r>
              <w:t xml:space="preserve">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1793" w:name="_Toc329249424"/>
      <w:bookmarkStart w:id="1794" w:name="_Toc488490448"/>
      <w:bookmarkStart w:id="1795" w:name="_Toc119468092"/>
      <w:bookmarkStart w:id="1796" w:name="_Toc329784609"/>
      <w:bookmarkEnd w:id="1753"/>
      <w:bookmarkEnd w:id="1754"/>
      <w:bookmarkEnd w:id="1755"/>
      <w:bookmarkEnd w:id="1756"/>
      <w:bookmarkEnd w:id="1757"/>
      <w:r>
        <w:rPr>
          <w:noProof/>
        </w:rPr>
        <w:br w:type="page"/>
      </w:r>
    </w:p>
    <w:p w14:paraId="7A1C7EFF" w14:textId="77777777" w:rsidR="00121926" w:rsidRDefault="0029047F" w:rsidP="00AA7259">
      <w:pPr>
        <w:pStyle w:val="Heading2"/>
        <w:rPr>
          <w:noProof/>
        </w:rPr>
      </w:pPr>
      <w:bookmarkStart w:id="1797" w:name="_Toc469043314"/>
      <w:bookmarkStart w:id="1798" w:name="_Toc469044948"/>
      <w:bookmarkStart w:id="1799" w:name="_Toc469139244"/>
      <w:bookmarkStart w:id="1800" w:name="_Toc469152689"/>
      <w:bookmarkStart w:id="1801" w:name="_Toc491174788"/>
      <w:bookmarkStart w:id="1802" w:name="_Toc494304020"/>
      <w:bookmarkStart w:id="1803" w:name="_Toc532827370"/>
      <w:bookmarkStart w:id="1804" w:name="_Toc532827778"/>
      <w:bookmarkStart w:id="1805" w:name="_Toc52898840"/>
      <w:bookmarkStart w:id="1806" w:name="_Toc52899030"/>
      <w:bookmarkStart w:id="1807" w:name="_Toc86830635"/>
      <w:bookmarkStart w:id="1808" w:name="_Toc86831436"/>
      <w:bookmarkStart w:id="1809" w:name="_Toc86831632"/>
      <w:bookmarkStart w:id="1810" w:name="_Toc132123014"/>
      <w:bookmarkStart w:id="1811" w:name="_Toc132123178"/>
      <w:r>
        <w:rPr>
          <w:noProof/>
        </w:rPr>
        <w:lastRenderedPageBreak/>
        <w:t>Attach</w:t>
      </w:r>
      <w:r w:rsidR="00121926">
        <w:rPr>
          <w:noProof/>
        </w:rPr>
        <w:t xml:space="preserve"> </w:t>
      </w:r>
      <w:r w:rsidR="00754243">
        <w:rPr>
          <w:noProof/>
        </w:rPr>
        <w:t>Thermocouples</w:t>
      </w:r>
      <w:bookmarkEnd w:id="1793"/>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1E4059">
      <w:pPr>
        <w:pStyle w:val="Heading3"/>
        <w:rPr>
          <w:noProof/>
        </w:rPr>
      </w:pPr>
      <w:bookmarkStart w:id="1812" w:name="_Toc316649883"/>
      <w:bookmarkStart w:id="1813" w:name="_Toc469043315"/>
      <w:bookmarkStart w:id="1814" w:name="_Toc469044949"/>
      <w:bookmarkStart w:id="1815" w:name="_Toc469139245"/>
      <w:bookmarkStart w:id="1816" w:name="_Toc469152690"/>
      <w:bookmarkStart w:id="1817" w:name="_Toc491174789"/>
      <w:bookmarkStart w:id="1818" w:name="_Toc494304021"/>
      <w:bookmarkStart w:id="1819" w:name="_Toc532827371"/>
      <w:bookmarkStart w:id="1820" w:name="_Toc532827779"/>
      <w:bookmarkStart w:id="1821" w:name="_Toc52898841"/>
      <w:bookmarkStart w:id="1822" w:name="_Toc52899031"/>
      <w:bookmarkStart w:id="1823" w:name="_Toc86830636"/>
      <w:bookmarkStart w:id="1824" w:name="_Toc86831437"/>
      <w:bookmarkStart w:id="1825" w:name="_Toc86831633"/>
      <w:bookmarkStart w:id="1826" w:name="_Toc132123179"/>
      <w:r>
        <w:rPr>
          <w:noProof/>
        </w:rPr>
        <w:t>Attach</w:t>
      </w:r>
      <w:r w:rsidR="0029047F">
        <w:rPr>
          <w:noProof/>
        </w:rPr>
        <w:t xml:space="preserve"> t</w:t>
      </w:r>
      <w:r w:rsidR="00C653DF">
        <w:rPr>
          <w:noProof/>
        </w:rPr>
        <w:t xml:space="preserve">he </w:t>
      </w:r>
      <w:r>
        <w:rPr>
          <w:noProof/>
        </w:rPr>
        <w:t>Air TC</w:t>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4068"/>
        <w:gridCol w:w="550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4A00BBDC" w:rsidR="00121926" w:rsidRDefault="00121926" w:rsidP="00AA5614">
            <w:pPr>
              <w:pStyle w:val="ListParagraph"/>
              <w:numPr>
                <w:ilvl w:val="0"/>
                <w:numId w:val="97"/>
              </w:numPr>
              <w:ind w:left="360"/>
            </w:pPr>
            <w:r>
              <w:t>It must be attached at the leading edge of the board, extending one inch (25</w:t>
            </w:r>
            <w:r w:rsidRPr="0029047F">
              <w:rPr>
                <w:i/>
              </w:rPr>
              <w:t> </w:t>
            </w:r>
            <w:r>
              <w:t xml:space="preserve">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27D5B">
              <w:rPr>
                <w:rPrChange w:id="1827" w:author="Ryan Beck" w:date="2023-04-11T15:19:00Z">
                  <w:rPr>
                    <w:u w:val="single"/>
                  </w:rPr>
                </w:rPrChange>
              </w:rPr>
              <w:t>MUST</w:t>
            </w:r>
            <w:r w:rsidRPr="00662DEC">
              <w:t xml:space="preserve"> be plugged into </w:t>
            </w:r>
            <w:r w:rsidRPr="00227D5B">
              <w:rPr>
                <w:bCs/>
                <w:u w:val="single"/>
                <w:rPrChange w:id="1828" w:author="Ryan Beck" w:date="2023-04-11T15:19:00Z">
                  <w:rPr>
                    <w:b/>
                  </w:rPr>
                </w:rPrChange>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AA6476">
              <w:rPr>
                <w:bCs/>
                <w:noProof/>
                <w:rPrChange w:id="1829" w:author="Ryan Beck" w:date="2023-04-10T14:46:00Z">
                  <w:rPr>
                    <w:b/>
                    <w:noProof/>
                  </w:rPr>
                </w:rPrChange>
              </w:rPr>
              <w:t>Click the</w:t>
            </w:r>
            <w:r w:rsidRPr="0029047F">
              <w:rPr>
                <w:b/>
                <w:noProof/>
              </w:rPr>
              <w:t xml:space="preserve"> Next </w:t>
            </w:r>
            <w:r w:rsidRPr="00AA6476">
              <w:rPr>
                <w:bCs/>
                <w:noProof/>
                <w:rPrChange w:id="1830" w:author="Ryan Beck" w:date="2023-04-10T14:46:00Z">
                  <w:rPr>
                    <w:b/>
                    <w:noProof/>
                  </w:rPr>
                </w:rPrChange>
              </w:rPr>
              <w:t>button.</w:t>
            </w:r>
          </w:p>
          <w:p w14:paraId="618ECE45" w14:textId="77777777" w:rsidR="00121926" w:rsidRDefault="00121926" w:rsidP="00192FFB">
            <w:pPr>
              <w:rPr>
                <w:noProof/>
              </w:rPr>
            </w:pPr>
          </w:p>
        </w:tc>
        <w:tc>
          <w:tcPr>
            <w:tcW w:w="5508" w:type="dxa"/>
            <w:shd w:val="clear" w:color="auto" w:fill="auto"/>
          </w:tcPr>
          <w:p w14:paraId="3E8C0C27" w14:textId="1C564DFB" w:rsidR="00121926" w:rsidRDefault="000E0382" w:rsidP="00192FFB">
            <w:pPr>
              <w:rPr>
                <w:noProof/>
              </w:rPr>
            </w:pPr>
            <w:del w:id="1831" w:author="Tom Bergeron" w:date="2023-04-11T20:13:00Z">
              <w:r w:rsidDel="00197A1F">
                <w:rPr>
                  <w:noProof/>
                </w:rPr>
                <w:drawing>
                  <wp:inline distT="0" distB="0" distL="0" distR="0" wp14:anchorId="25DA39C9" wp14:editId="031E504B">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ins w:id="1832" w:author="Tom Bergeron" w:date="2023-04-11T20:14:00Z">
              <w:r w:rsidR="00197A1F">
                <w:rPr>
                  <w:noProof/>
                </w:rPr>
                <w:drawing>
                  <wp:inline distT="0" distB="0" distL="0" distR="0" wp14:anchorId="35FA6A7B" wp14:editId="1E236D94">
                    <wp:extent cx="3182112" cy="2395728"/>
                    <wp:effectExtent l="0" t="0" r="0" b="5080"/>
                    <wp:docPr id="63" name="Picture 6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tc>
      </w:tr>
    </w:tbl>
    <w:p w14:paraId="29383561" w14:textId="588A6E08" w:rsidR="00121926" w:rsidRDefault="0029047F" w:rsidP="001E4059">
      <w:pPr>
        <w:pStyle w:val="Heading3"/>
      </w:pPr>
      <w:bookmarkStart w:id="1833" w:name="_Toc316649884"/>
      <w:bookmarkStart w:id="1834" w:name="_Toc469043316"/>
      <w:bookmarkStart w:id="1835" w:name="_Toc469044950"/>
      <w:bookmarkStart w:id="1836" w:name="_Toc469139246"/>
      <w:bookmarkStart w:id="1837" w:name="_Toc469152691"/>
      <w:bookmarkStart w:id="1838" w:name="_Toc491174790"/>
      <w:bookmarkStart w:id="1839" w:name="_Toc494304022"/>
      <w:bookmarkStart w:id="1840" w:name="_Toc532827372"/>
      <w:bookmarkStart w:id="1841" w:name="_Toc532827780"/>
      <w:bookmarkStart w:id="1842" w:name="_Toc52898842"/>
      <w:bookmarkStart w:id="1843" w:name="_Toc52899032"/>
      <w:bookmarkStart w:id="1844" w:name="_Toc86830637"/>
      <w:bookmarkStart w:id="1845" w:name="_Toc86831438"/>
      <w:bookmarkStart w:id="1846" w:name="_Toc86831634"/>
      <w:bookmarkStart w:id="1847" w:name="_Toc132123180"/>
      <w:r>
        <w:lastRenderedPageBreak/>
        <w:t>Attach</w:t>
      </w:r>
      <w:r w:rsidR="00121926">
        <w:t xml:space="preserve"> </w:t>
      </w:r>
      <w:r w:rsidR="00C653DF">
        <w:t>Standard T</w:t>
      </w:r>
      <w:r w:rsidR="00B77903">
        <w:t>C</w:t>
      </w:r>
      <w:r w:rsidR="00C653DF">
        <w:t>s</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p>
    <w:tbl>
      <w:tblPr>
        <w:tblW w:w="0" w:type="auto"/>
        <w:tblLook w:val="04A0" w:firstRow="1" w:lastRow="0" w:firstColumn="1" w:lastColumn="0" w:noHBand="0" w:noVBand="1"/>
      </w:tblPr>
      <w:tblGrid>
        <w:gridCol w:w="4068"/>
        <w:gridCol w:w="5508"/>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AA6476">
              <w:rPr>
                <w:bCs/>
                <w:rPrChange w:id="1848" w:author="Ryan Beck" w:date="2023-04-10T14:46:00Z">
                  <w:rPr>
                    <w:b/>
                  </w:rPr>
                </w:rPrChange>
              </w:rPr>
              <w:t>Click the</w:t>
            </w:r>
            <w:r w:rsidRPr="0029047F">
              <w:rPr>
                <w:b/>
              </w:rPr>
              <w:t xml:space="preserve"> Next </w:t>
            </w:r>
            <w:r w:rsidRPr="00AA6476">
              <w:rPr>
                <w:bCs/>
                <w:rPrChange w:id="1849" w:author="Ryan Beck" w:date="2023-04-10T14:46:00Z">
                  <w:rPr>
                    <w:b/>
                  </w:rPr>
                </w:rPrChange>
              </w:rPr>
              <w:t>button.</w:t>
            </w:r>
          </w:p>
        </w:tc>
        <w:tc>
          <w:tcPr>
            <w:tcW w:w="5508" w:type="dxa"/>
            <w:shd w:val="clear" w:color="auto" w:fill="auto"/>
          </w:tcPr>
          <w:p w14:paraId="154A0262" w14:textId="76FD91A3" w:rsidR="00121926" w:rsidRDefault="000E0382" w:rsidP="00192FFB">
            <w:del w:id="1850" w:author="Tom Bergeron" w:date="2023-04-11T20:14:00Z">
              <w:r w:rsidDel="00197A1F">
                <w:rPr>
                  <w:noProof/>
                </w:rPr>
                <w:drawing>
                  <wp:inline distT="0" distB="0" distL="0" distR="0" wp14:anchorId="308DCFF7" wp14:editId="206CD0B3">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ins w:id="1851" w:author="Tom Bergeron" w:date="2023-04-11T20:14:00Z">
              <w:r w:rsidR="00197A1F">
                <w:rPr>
                  <w:noProof/>
                </w:rPr>
                <w:drawing>
                  <wp:inline distT="0" distB="0" distL="0" distR="0" wp14:anchorId="78C90762" wp14:editId="452B976F">
                    <wp:extent cx="3182112" cy="2395728"/>
                    <wp:effectExtent l="0" t="0" r="0" b="5080"/>
                    <wp:docPr id="2752" name="Picture 27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Picture 2752"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tc>
      </w:tr>
    </w:tbl>
    <w:p w14:paraId="60D0F154" w14:textId="77777777" w:rsidR="00121926" w:rsidRDefault="00121926" w:rsidP="00AA7259">
      <w:pPr>
        <w:pStyle w:val="Heading2"/>
        <w:rPr>
          <w:noProof/>
        </w:rPr>
      </w:pPr>
      <w:bookmarkStart w:id="1852" w:name="_Toc329014340"/>
      <w:bookmarkStart w:id="1853" w:name="_Toc329249425"/>
      <w:bookmarkStart w:id="1854" w:name="_Toc469043317"/>
      <w:bookmarkStart w:id="1855" w:name="_Toc469044951"/>
      <w:bookmarkStart w:id="1856" w:name="_Toc469139247"/>
      <w:bookmarkStart w:id="1857" w:name="_Toc469152692"/>
      <w:bookmarkStart w:id="1858" w:name="_Toc491174791"/>
      <w:bookmarkStart w:id="1859" w:name="_Toc494304023"/>
      <w:bookmarkStart w:id="1860" w:name="_Toc532827373"/>
      <w:bookmarkStart w:id="1861" w:name="_Toc532827781"/>
      <w:bookmarkStart w:id="1862" w:name="_Toc52898843"/>
      <w:bookmarkStart w:id="1863" w:name="_Toc52899033"/>
      <w:bookmarkStart w:id="1864" w:name="_Toc86830638"/>
      <w:bookmarkStart w:id="1865" w:name="_Toc86831439"/>
      <w:bookmarkStart w:id="1866" w:name="_Toc86831635"/>
      <w:bookmarkStart w:id="1867" w:name="_Toc132123015"/>
      <w:bookmarkStart w:id="1868" w:name="_Toc132123181"/>
      <w:r>
        <w:rPr>
          <w:noProof/>
        </w:rPr>
        <w:lastRenderedPageBreak/>
        <w:t xml:space="preserve">Attach </w:t>
      </w:r>
      <w:r w:rsidR="00754243">
        <w:rPr>
          <w:noProof/>
        </w:rPr>
        <w:t>Thermocouples</w:t>
      </w:r>
      <w:bookmarkEnd w:id="1852"/>
      <w:r w:rsidR="00754243">
        <w:rPr>
          <w:noProof/>
        </w:rPr>
        <w:t xml:space="preserve"> To Semiconductor Wafers</w:t>
      </w:r>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p>
    <w:tbl>
      <w:tblPr>
        <w:tblW w:w="0" w:type="auto"/>
        <w:tblLook w:val="04A0" w:firstRow="1" w:lastRow="0" w:firstColumn="1" w:lastColumn="0" w:noHBand="0" w:noVBand="1"/>
      </w:tblPr>
      <w:tblGrid>
        <w:gridCol w:w="4349"/>
        <w:gridCol w:w="5227"/>
      </w:tblGrid>
      <w:tr w:rsidR="00121926" w14:paraId="1C407AF9" w14:textId="77777777" w:rsidTr="00192FFB">
        <w:tc>
          <w:tcPr>
            <w:tcW w:w="4788" w:type="dxa"/>
            <w:shd w:val="clear" w:color="auto" w:fill="auto"/>
          </w:tcPr>
          <w:p w14:paraId="4AC7073F" w14:textId="77777777" w:rsidR="00121926" w:rsidRDefault="00121926" w:rsidP="001E4059">
            <w:pPr>
              <w:pStyle w:val="Heading3"/>
              <w:rPr>
                <w:noProof/>
              </w:rPr>
            </w:pPr>
            <w:bookmarkStart w:id="1869" w:name="_Toc469043318"/>
            <w:bookmarkStart w:id="1870" w:name="_Toc469044952"/>
            <w:bookmarkStart w:id="1871" w:name="_Toc469139248"/>
            <w:bookmarkStart w:id="1872" w:name="_Toc469152693"/>
            <w:bookmarkStart w:id="1873" w:name="_Toc491174792"/>
            <w:bookmarkStart w:id="1874" w:name="_Toc494304024"/>
            <w:bookmarkStart w:id="1875" w:name="_Toc532827374"/>
            <w:bookmarkStart w:id="1876" w:name="_Toc532827782"/>
            <w:bookmarkStart w:id="1877" w:name="_Toc52898844"/>
            <w:bookmarkStart w:id="1878" w:name="_Toc52899034"/>
            <w:bookmarkStart w:id="1879" w:name="_Toc86830639"/>
            <w:bookmarkStart w:id="1880" w:name="_Toc86831440"/>
            <w:bookmarkStart w:id="1881" w:name="_Toc86831636"/>
            <w:bookmarkStart w:id="1882" w:name="_Toc132123182"/>
            <w:r>
              <w:rPr>
                <w:noProof/>
              </w:rPr>
              <w:t>Attach</w:t>
            </w:r>
            <w:r w:rsidR="0029047F">
              <w:rPr>
                <w:noProof/>
              </w:rPr>
              <w:t xml:space="preserve"> t</w:t>
            </w:r>
            <w:r w:rsidR="00C653DF">
              <w:rPr>
                <w:noProof/>
              </w:rPr>
              <w:t xml:space="preserve">he </w:t>
            </w:r>
            <w:r>
              <w:rPr>
                <w:noProof/>
              </w:rPr>
              <w:t>Air TC</w:t>
            </w:r>
            <w:r w:rsidR="00C653DF">
              <w:rPr>
                <w:noProof/>
              </w:rPr>
              <w:t>:</w:t>
            </w:r>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p>
          <w:p w14:paraId="506DCCA9" w14:textId="77777777" w:rsidR="00121926" w:rsidRDefault="00121926" w:rsidP="00192FFB"/>
          <w:p w14:paraId="1F5141E5" w14:textId="20EE2AFD" w:rsidR="00121926" w:rsidRDefault="00121926" w:rsidP="00AA5614">
            <w:pPr>
              <w:numPr>
                <w:ilvl w:val="0"/>
                <w:numId w:val="37"/>
              </w:numPr>
              <w:rPr>
                <w:noProof/>
              </w:rPr>
            </w:pPr>
            <w:r>
              <w:rPr>
                <w:noProof/>
              </w:rPr>
              <w:t xml:space="preserve">It must be attached at the leading edge of the </w:t>
            </w:r>
            <w:r w:rsidR="001C582A">
              <w:rPr>
                <w:noProof/>
              </w:rPr>
              <w:t>wafer</w:t>
            </w:r>
            <w:r>
              <w:rPr>
                <w:noProof/>
              </w:rPr>
              <w:t>, extending one inch (25</w:t>
            </w:r>
            <w:r w:rsidRPr="00AF1D5A">
              <w:rPr>
                <w:i/>
                <w:noProof/>
              </w:rPr>
              <w:t> </w:t>
            </w:r>
            <w:r>
              <w:rPr>
                <w:noProof/>
              </w:rPr>
              <w:t xml:space="preserve">mm) in front of the leading edge of the </w:t>
            </w:r>
            <w:r w:rsidR="001C582A">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227D5B">
              <w:rPr>
                <w:noProof/>
                <w:rPrChange w:id="1883" w:author="Ryan Beck" w:date="2023-04-11T15:20:00Z">
                  <w:rPr>
                    <w:noProof/>
                    <w:u w:val="single"/>
                  </w:rPr>
                </w:rPrChange>
              </w:rPr>
              <w:t>MUST</w:t>
            </w:r>
            <w:r w:rsidRPr="00227D5B">
              <w:rPr>
                <w:noProof/>
              </w:rPr>
              <w:t xml:space="preserve"> </w:t>
            </w:r>
            <w:r w:rsidRPr="00662DEC">
              <w:rPr>
                <w:noProof/>
              </w:rPr>
              <w:t xml:space="preserve">be plugged into </w:t>
            </w:r>
            <w:r w:rsidRPr="00227D5B">
              <w:rPr>
                <w:bCs/>
                <w:noProof/>
                <w:u w:val="single"/>
                <w:rPrChange w:id="1884" w:author="Ryan Beck" w:date="2023-04-11T15:20:00Z">
                  <w:rPr>
                    <w:b/>
                    <w:noProof/>
                  </w:rPr>
                </w:rPrChange>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D3D0225" w:rsidR="00121926" w:rsidRDefault="000E0382" w:rsidP="00192FFB">
            <w:del w:id="1885" w:author="Tom Bergeron" w:date="2023-04-11T20:15:00Z">
              <w:r w:rsidDel="00BD44A8">
                <w:rPr>
                  <w:noProof/>
                </w:rPr>
                <w:drawing>
                  <wp:inline distT="0" distB="0" distL="0" distR="0" wp14:anchorId="207E5929" wp14:editId="0CDD1B1B">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del>
            <w:ins w:id="1886" w:author="Tom Bergeron" w:date="2023-04-11T20:15:00Z">
              <w:r w:rsidR="00BD44A8">
                <w:rPr>
                  <w:noProof/>
                </w:rPr>
                <w:drawing>
                  <wp:inline distT="0" distB="0" distL="0" distR="0" wp14:anchorId="28883DEE" wp14:editId="0B7BC744">
                    <wp:extent cx="3182112" cy="2395728"/>
                    <wp:effectExtent l="0" t="0" r="0" b="5080"/>
                    <wp:docPr id="2754" name="Picture 27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Picture 2754"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1E4059">
            <w:pPr>
              <w:pStyle w:val="Heading3"/>
            </w:pPr>
            <w:bookmarkStart w:id="1887" w:name="_Toc469043319"/>
            <w:bookmarkStart w:id="1888" w:name="_Toc469044953"/>
            <w:bookmarkStart w:id="1889" w:name="_Toc469139249"/>
            <w:bookmarkStart w:id="1890" w:name="_Toc469152694"/>
            <w:bookmarkStart w:id="1891" w:name="_Toc491174793"/>
            <w:bookmarkStart w:id="1892" w:name="_Toc494304025"/>
            <w:bookmarkStart w:id="1893" w:name="_Toc532827375"/>
            <w:bookmarkStart w:id="1894" w:name="_Toc532827783"/>
            <w:bookmarkStart w:id="1895" w:name="_Toc52898845"/>
            <w:bookmarkStart w:id="1896" w:name="_Toc52899035"/>
            <w:bookmarkStart w:id="1897" w:name="_Toc86830640"/>
            <w:bookmarkStart w:id="1898" w:name="_Toc86831441"/>
            <w:bookmarkStart w:id="1899" w:name="_Toc86831637"/>
            <w:bookmarkStart w:id="1900" w:name="_Toc132123183"/>
            <w:r>
              <w:t>Attach</w:t>
            </w:r>
            <w:r w:rsidR="00121926">
              <w:t xml:space="preserve"> </w:t>
            </w:r>
            <w:r>
              <w:t>Standard TC</w:t>
            </w:r>
            <w:r w:rsidR="00C653DF">
              <w:t>s:</w:t>
            </w:r>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14:paraId="3B7915B7" w14:textId="77777777" w:rsidR="00121926" w:rsidRDefault="00121926" w:rsidP="00192FFB"/>
          <w:p w14:paraId="2F42E5D3" w14:textId="6BF40273" w:rsidR="00121926" w:rsidRDefault="00121926" w:rsidP="00192FFB">
            <w:r>
              <w:rPr>
                <w:noProof/>
              </w:rPr>
              <w:t xml:space="preserve">Attach the standard TCs at selected sites on the </w:t>
            </w:r>
            <w:r w:rsidR="001C582A">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6A2DAD4F" w:rsidR="00121926" w:rsidRDefault="000E0382" w:rsidP="00192FFB">
            <w:del w:id="1901" w:author="Tom Bergeron" w:date="2023-04-11T20:15:00Z">
              <w:r w:rsidDel="00BD44A8">
                <w:rPr>
                  <w:noProof/>
                </w:rPr>
                <w:drawing>
                  <wp:inline distT="0" distB="0" distL="0" distR="0" wp14:anchorId="7025B916" wp14:editId="6D15FD04">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del>
            <w:ins w:id="1902" w:author="Tom Bergeron" w:date="2023-04-11T20:15:00Z">
              <w:r w:rsidR="00BD44A8">
                <w:rPr>
                  <w:noProof/>
                </w:rPr>
                <w:lastRenderedPageBreak/>
                <w:drawing>
                  <wp:inline distT="0" distB="0" distL="0" distR="0" wp14:anchorId="755EAA47" wp14:editId="61CE22E5">
                    <wp:extent cx="3182112" cy="2395728"/>
                    <wp:effectExtent l="0" t="0" r="0" b="5080"/>
                    <wp:docPr id="2755" name="Picture 27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Picture 2755"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5FB45343" w14:textId="77777777" w:rsidR="00121926" w:rsidRDefault="00121926" w:rsidP="00192FFB"/>
        </w:tc>
      </w:tr>
    </w:tbl>
    <w:p w14:paraId="0D493C2B" w14:textId="77777777" w:rsidR="00615F5B" w:rsidRDefault="00615F5B" w:rsidP="0029047F"/>
    <w:p w14:paraId="4D95F2AB" w14:textId="5F41A8CE" w:rsidR="008708F9" w:rsidRDefault="008708F9" w:rsidP="00AA7259">
      <w:pPr>
        <w:pStyle w:val="Heading2"/>
        <w:rPr>
          <w:noProof/>
        </w:rPr>
      </w:pPr>
      <w:bookmarkStart w:id="1903" w:name="_Toc469043320"/>
      <w:bookmarkStart w:id="1904" w:name="_Toc469044954"/>
      <w:bookmarkStart w:id="1905" w:name="_Toc469139250"/>
      <w:bookmarkStart w:id="1906" w:name="_Toc469152695"/>
      <w:bookmarkStart w:id="1907" w:name="_Toc491174794"/>
      <w:bookmarkStart w:id="1908" w:name="_Toc494304026"/>
      <w:bookmarkStart w:id="1909" w:name="_Toc532827376"/>
      <w:bookmarkStart w:id="1910" w:name="_Toc532827784"/>
      <w:bookmarkStart w:id="1911" w:name="_Toc52898846"/>
      <w:bookmarkStart w:id="1912" w:name="_Toc52899036"/>
      <w:bookmarkStart w:id="1913" w:name="_Toc86830641"/>
      <w:bookmarkStart w:id="1914" w:name="_Toc86831442"/>
      <w:bookmarkStart w:id="1915" w:name="_Toc86831638"/>
      <w:bookmarkStart w:id="1916" w:name="_Toc132123016"/>
      <w:bookmarkStart w:id="1917" w:name="_Toc132123184"/>
      <w:r>
        <w:rPr>
          <w:noProof/>
        </w:rPr>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1794"/>
      <w:bookmarkEnd w:id="1795"/>
      <w:bookmarkEnd w:id="1796"/>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p>
    <w:p w14:paraId="0C8B7B0B" w14:textId="77777777" w:rsidR="00A5552D" w:rsidRPr="00A5552D" w:rsidRDefault="00111256" w:rsidP="00111256">
      <w:pPr>
        <w:jc w:val="center"/>
      </w:pPr>
      <w:r w:rsidRPr="004B2B33">
        <w:rPr>
          <w:noProof/>
        </w:rPr>
        <w:drawing>
          <wp:inline distT="0" distB="0" distL="0" distR="0" wp14:anchorId="45567CB5" wp14:editId="199D92E2">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3C09EF28" w:rsidR="008708F9" w:rsidRDefault="00760132" w:rsidP="00F5043F">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22</w:t>
      </w:r>
      <w:r w:rsidR="006E64D0">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0E5F7ED6"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6CE74499" w:rsidR="008708F9" w:rsidRPr="00673430" w:rsidRDefault="008708F9" w:rsidP="00AA5614">
      <w:pPr>
        <w:pStyle w:val="ListParagraph"/>
        <w:numPr>
          <w:ilvl w:val="0"/>
          <w:numId w:val="98"/>
        </w:numPr>
      </w:pPr>
      <w:r w:rsidRPr="00673430">
        <w:lastRenderedPageBreak/>
        <w:t>Click</w:t>
      </w:r>
      <w:r w:rsidR="00860424">
        <w:t xml:space="preserve"> the </w:t>
      </w:r>
      <w:ins w:id="1918" w:author="Ryan Beck" w:date="2023-04-10T14:47:00Z">
        <w:r w:rsidR="00AA6476" w:rsidRPr="00AA6476">
          <w:rPr>
            <w:b/>
            <w:bCs/>
            <w:rPrChange w:id="1919" w:author="Ryan Beck" w:date="2023-04-10T14:47:00Z">
              <w:rPr/>
            </w:rPrChange>
          </w:rPr>
          <w:t>G</w:t>
        </w:r>
      </w:ins>
      <w:del w:id="1920" w:author="Ryan Beck" w:date="2023-04-10T14:47:00Z">
        <w:r w:rsidR="00860424" w:rsidRPr="00AA6476" w:rsidDel="00AA6476">
          <w:rPr>
            <w:b/>
            <w:bCs/>
            <w:rPrChange w:id="1921" w:author="Ryan Beck" w:date="2023-04-10T14:47:00Z">
              <w:rPr/>
            </w:rPrChange>
          </w:rPr>
          <w:delText>g</w:delText>
        </w:r>
      </w:del>
      <w:r w:rsidRPr="00AA6476">
        <w:rPr>
          <w:b/>
          <w:bCs/>
          <w:rPrChange w:id="1922" w:author="Ryan Beck" w:date="2023-04-10T14:47:00Z">
            <w:rPr/>
          </w:rPrChange>
        </w:rPr>
        <w:t>reen traffic light</w:t>
      </w:r>
      <w:r w:rsidR="004A1A9F" w:rsidRPr="00673430">
        <w:t xml:space="preserve"> button</w:t>
      </w:r>
      <w:r w:rsidRPr="00673430">
        <w:t xml:space="preserve"> to start the </w:t>
      </w:r>
      <w:del w:id="1923" w:author="Ryan Beck" w:date="2023-04-11T15:21:00Z">
        <w:r w:rsidRPr="00673430" w:rsidDel="00227D5B">
          <w:delText>profile</w:delText>
        </w:r>
      </w:del>
      <w:ins w:id="1924" w:author="Ryan Beck" w:date="2023-04-11T15:21:00Z">
        <w:r w:rsidR="00227D5B" w:rsidRPr="00673430">
          <w:t>profile.</w:t>
        </w:r>
      </w:ins>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rsidP="00AA7259">
      <w:pPr>
        <w:pStyle w:val="Heading2"/>
      </w:pPr>
      <w:r>
        <w:br w:type="page"/>
      </w:r>
      <w:bookmarkStart w:id="1925" w:name="_Toc488490449"/>
      <w:bookmarkStart w:id="1926" w:name="_Toc119468093"/>
      <w:bookmarkStart w:id="1927" w:name="_Toc329784610"/>
      <w:bookmarkStart w:id="1928" w:name="_Toc469043321"/>
      <w:bookmarkStart w:id="1929" w:name="_Toc469044955"/>
      <w:bookmarkStart w:id="1930" w:name="_Toc469139251"/>
      <w:bookmarkStart w:id="1931" w:name="_Toc469152696"/>
      <w:bookmarkStart w:id="1932" w:name="_Toc491174795"/>
      <w:bookmarkStart w:id="1933" w:name="_Toc494304027"/>
      <w:bookmarkStart w:id="1934" w:name="_Toc532827377"/>
      <w:bookmarkStart w:id="1935" w:name="_Toc532827785"/>
      <w:bookmarkStart w:id="1936" w:name="_Toc52898847"/>
      <w:bookmarkStart w:id="1937" w:name="_Toc52899037"/>
      <w:bookmarkStart w:id="1938" w:name="_Toc86830642"/>
      <w:bookmarkStart w:id="1939" w:name="_Toc86831443"/>
      <w:bookmarkStart w:id="1940" w:name="_Toc86831639"/>
      <w:bookmarkStart w:id="1941" w:name="_Toc132123017"/>
      <w:bookmarkStart w:id="1942" w:name="_Toc132123185"/>
      <w:r w:rsidR="0029047F">
        <w:lastRenderedPageBreak/>
        <w:t>Start</w:t>
      </w:r>
      <w:r w:rsidR="00636C9A">
        <w:t xml:space="preserve"> </w:t>
      </w:r>
      <w:r>
        <w:t>The Profile</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14:paraId="561D9E2A" w14:textId="77777777" w:rsidR="00D738CD" w:rsidRPr="00550E3E" w:rsidRDefault="00D738CD">
      <w:pPr>
        <w:ind w:firstLine="720"/>
        <w:rPr>
          <w:b/>
        </w:rPr>
        <w:pPrChange w:id="1943" w:author="Ryan Beck" w:date="2023-04-10T14:47:00Z">
          <w:pPr/>
        </w:pPrChange>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4313BBB4"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A7159C">
        <w:t xml:space="preserve">SPS, </w:t>
      </w:r>
      <w:r>
        <w:t>X5</w:t>
      </w:r>
      <w:r w:rsidR="00F34529">
        <w:t>, 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50560" behindDoc="0" locked="0" layoutInCell="1" allowOverlap="1" wp14:anchorId="3606EA69" wp14:editId="500FE804">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630C89" w:rsidRPr="00A94A01" w:rsidRDefault="00630C89"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50560;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n3Eg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630C89" w:rsidRPr="00A94A01" w:rsidRDefault="00630C89"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434377E1">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69251DC8" w:rsidR="00D738CD" w:rsidRDefault="00111256" w:rsidP="00D738CD">
      <w:r w:rsidRPr="00EE4612">
        <w:t xml:space="preserve">Once the oven has stabilized and you are ready to load the profiler and profile board into the oven select </w:t>
      </w:r>
      <w:r w:rsidRPr="00673430">
        <w:t xml:space="preserve">the </w:t>
      </w:r>
      <w:ins w:id="1944" w:author="Ryan Beck" w:date="2023-04-11T15:21:00Z">
        <w:r w:rsidR="00227D5B" w:rsidRPr="00227D5B">
          <w:rPr>
            <w:b/>
            <w:bCs/>
            <w:rPrChange w:id="1945" w:author="Ryan Beck" w:date="2023-04-11T15:21:00Z">
              <w:rPr/>
            </w:rPrChange>
          </w:rPr>
          <w:t>G</w:t>
        </w:r>
      </w:ins>
      <w:del w:id="1946" w:author="Ryan Beck" w:date="2023-04-11T15:21:00Z">
        <w:r w:rsidRPr="00227D5B" w:rsidDel="00227D5B">
          <w:rPr>
            <w:b/>
            <w:bCs/>
            <w:rPrChange w:id="1947" w:author="Ryan Beck" w:date="2023-04-11T15:21:00Z">
              <w:rPr/>
            </w:rPrChange>
          </w:rPr>
          <w:delText>g</w:delText>
        </w:r>
      </w:del>
      <w:r w:rsidRPr="00227D5B">
        <w:rPr>
          <w:b/>
          <w:bCs/>
          <w:rPrChange w:id="1948" w:author="Ryan Beck" w:date="2023-04-11T15:21:00Z">
            <w:rPr/>
          </w:rPrChange>
        </w:rPr>
        <w:t>reen 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530"/>
        <w:gridCol w:w="5046"/>
      </w:tblGrid>
      <w:tr w:rsidR="00D738CD" w14:paraId="27585834" w14:textId="77777777" w:rsidTr="00192FFB">
        <w:tc>
          <w:tcPr>
            <w:tcW w:w="4573" w:type="dxa"/>
            <w:shd w:val="clear" w:color="auto" w:fill="auto"/>
          </w:tcPr>
          <w:p w14:paraId="5BF33E99" w14:textId="45DD0524" w:rsidR="00D738CD" w:rsidRPr="00590B19" w:rsidRDefault="00111256" w:rsidP="00192FFB">
            <w:r>
              <w:t>T</w:t>
            </w:r>
            <w:r w:rsidR="00D738CD">
              <w:t>he software will ask if all the oven control thermocouples are within 2 degrees of the setpoint temperature values.</w:t>
            </w:r>
            <w:r w:rsidR="00D738CD" w:rsidRPr="00590B19">
              <w:t xml:space="preserve">  </w:t>
            </w:r>
            <w:del w:id="1949" w:author="Ryan Beck" w:date="2023-04-10T14:47:00Z">
              <w:r w:rsidR="00D738CD" w:rsidRPr="00590B19" w:rsidDel="00AA6476">
                <w:delText>See</w:delText>
              </w:r>
              <w:r w:rsidR="00D738CD" w:rsidDel="00AA6476">
                <w:delText xml:space="preserve"> </w:delText>
              </w:r>
              <w:r w:rsidR="00D738CD" w:rsidDel="00AA6476">
                <w:fldChar w:fldCharType="begin"/>
              </w:r>
              <w:r w:rsidR="00D738CD" w:rsidDel="00AA6476">
                <w:delInstrText xml:space="preserve"> REF _Ref185828591 \h </w:delInstrText>
              </w:r>
              <w:r w:rsidR="00D738CD" w:rsidDel="00AA6476">
                <w:fldChar w:fldCharType="separate"/>
              </w:r>
              <w:r w:rsidR="00B67E73" w:rsidRPr="0060328D" w:rsidDel="00AA6476">
                <w:delText xml:space="preserve">Figure </w:delText>
              </w:r>
              <w:r w:rsidR="00B67E73" w:rsidDel="00AA6476">
                <w:rPr>
                  <w:noProof/>
                </w:rPr>
                <w:delText>23</w:delText>
              </w:r>
              <w:r w:rsidR="00D738CD" w:rsidDel="00AA6476">
                <w:fldChar w:fldCharType="end"/>
              </w:r>
              <w:r w:rsidR="00D738CD" w:rsidRPr="00590B19" w:rsidDel="00AA6476">
                <w:delText>.</w:delText>
              </w:r>
            </w:del>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1A5203D7" w:rsidR="00D738CD" w:rsidRDefault="00B85FE4" w:rsidP="00192FFB">
            <w:r>
              <w:rPr>
                <w:noProof/>
              </w:rPr>
              <w:drawing>
                <wp:inline distT="0" distB="0" distL="0" distR="0" wp14:anchorId="33CB432B" wp14:editId="0E5AC610">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79">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p>
          <w:p w14:paraId="22FDC8BE" w14:textId="0DF720BC" w:rsidR="00D738CD" w:rsidRDefault="00D738CD" w:rsidP="00192FFB">
            <w:pPr>
              <w:pStyle w:val="Caption"/>
            </w:pPr>
            <w:bookmarkStart w:id="1950" w:name="_Ref185828591"/>
            <w:r w:rsidRPr="0060328D">
              <w:t xml:space="preserve">Figure </w:t>
            </w:r>
            <w:r w:rsidR="006E64D0">
              <w:fldChar w:fldCharType="begin"/>
            </w:r>
            <w:r w:rsidR="006E64D0">
              <w:instrText xml:space="preserve"> SEQ Figure \* ARABIC </w:instrText>
            </w:r>
            <w:r w:rsidR="006E64D0">
              <w:fldChar w:fldCharType="separate"/>
            </w:r>
            <w:r w:rsidR="00B67E73">
              <w:rPr>
                <w:noProof/>
              </w:rPr>
              <w:t>23</w:t>
            </w:r>
            <w:r w:rsidR="006E64D0">
              <w:rPr>
                <w:noProof/>
              </w:rPr>
              <w:fldChar w:fldCharType="end"/>
            </w:r>
            <w:bookmarkEnd w:id="1950"/>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162AE6A" w:rsidR="00D738CD" w:rsidRPr="00673430" w:rsidRDefault="00D738CD" w:rsidP="00192FFB">
            <w:r w:rsidRPr="00E9435F">
              <w:t xml:space="preserve">If the control thermocouples are NOT within 2 degrees of the setpoints, click </w:t>
            </w:r>
            <w:r w:rsidRPr="00AA6476">
              <w:rPr>
                <w:b/>
                <w:bCs/>
                <w:rPrChange w:id="1951" w:author="Ryan Beck" w:date="2023-04-10T14:47:00Z">
                  <w:rPr/>
                </w:rPrChange>
              </w:rPr>
              <w:t>No</w:t>
            </w:r>
            <w:r w:rsidRPr="00E9435F">
              <w:t xml:space="preserve">, then reference </w:t>
            </w:r>
            <w:ins w:id="1952" w:author="Ryan Beck" w:date="2023-04-10T14:47:00Z">
              <w:r w:rsidR="00AA6476">
                <w:fldChar w:fldCharType="begin"/>
              </w:r>
              <w:r w:rsidR="00AA6476">
                <w:instrText xml:space="preserve"> HYPERLINK  \l "_Appendix_B:_Recalculating" </w:instrText>
              </w:r>
              <w:r w:rsidR="00AA6476">
                <w:fldChar w:fldCharType="separate"/>
              </w:r>
              <w:r w:rsidRPr="00AA6476">
                <w:rPr>
                  <w:rStyle w:val="Hyperlink"/>
                </w:rPr>
                <w:t>Appendix B.</w:t>
              </w:r>
              <w:r w:rsidR="00AA6476">
                <w:fldChar w:fldCharType="end"/>
              </w:r>
            </w:ins>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2CABE499" w:rsidR="00D738CD" w:rsidRPr="00673430" w:rsidRDefault="00D738CD" w:rsidP="00192FFB">
            <w:r w:rsidRPr="00AA6476">
              <w:rPr>
                <w:bCs/>
                <w:rPrChange w:id="1953" w:author="Ryan Beck" w:date="2023-04-10T14:47:00Z">
                  <w:rPr>
                    <w:b/>
                  </w:rPr>
                </w:rPrChange>
              </w:rPr>
              <w:t>If you answer</w:t>
            </w:r>
            <w:r w:rsidRPr="002C1026">
              <w:rPr>
                <w:b/>
              </w:rPr>
              <w:t xml:space="preserve"> </w:t>
            </w:r>
            <w:ins w:id="1954" w:author="Ryan Beck" w:date="2023-04-10T14:47:00Z">
              <w:r w:rsidR="00AA6476">
                <w:rPr>
                  <w:b/>
                </w:rPr>
                <w:t>Y</w:t>
              </w:r>
            </w:ins>
            <w:del w:id="1955" w:author="Ryan Beck" w:date="2023-04-10T14:47:00Z">
              <w:r w:rsidRPr="002C1026" w:rsidDel="00AA6476">
                <w:rPr>
                  <w:b/>
                </w:rPr>
                <w:delText>y</w:delText>
              </w:r>
            </w:del>
            <w:r w:rsidRPr="002C1026">
              <w:rPr>
                <w:b/>
              </w:rPr>
              <w:t>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w:t>
            </w:r>
            <w:del w:id="1956" w:author="Ryan Beck" w:date="2023-04-10T14:47:00Z">
              <w:r w:rsidRPr="00673430" w:rsidDel="00AA6476">
                <w:delText xml:space="preserve">See </w:delText>
              </w:r>
              <w:r w:rsidRPr="00673430" w:rsidDel="00AA6476">
                <w:fldChar w:fldCharType="begin"/>
              </w:r>
              <w:r w:rsidRPr="00673430" w:rsidDel="00AA6476">
                <w:delInstrText xml:space="preserve"> REF _Ref185830029 \h  \* MERGEFORMAT </w:delInstrText>
              </w:r>
              <w:r w:rsidRPr="00673430" w:rsidDel="00AA6476">
                <w:fldChar w:fldCharType="separate"/>
              </w:r>
              <w:r w:rsidR="00B67E73" w:rsidRPr="00673430" w:rsidDel="00AA6476">
                <w:delText xml:space="preserve">Figure </w:delText>
              </w:r>
              <w:r w:rsidR="00B67E73" w:rsidDel="00AA6476">
                <w:rPr>
                  <w:noProof/>
                </w:rPr>
                <w:delText>24</w:delText>
              </w:r>
              <w:r w:rsidRPr="00673430" w:rsidDel="00AA6476">
                <w:fldChar w:fldCharType="end"/>
              </w:r>
              <w:r w:rsidRPr="00673430" w:rsidDel="00AA6476">
                <w:delText>.</w:delText>
              </w:r>
            </w:del>
          </w:p>
          <w:p w14:paraId="2D58314D" w14:textId="77777777" w:rsidR="00D738CD" w:rsidRDefault="00D738CD" w:rsidP="00192FFB"/>
        </w:tc>
        <w:tc>
          <w:tcPr>
            <w:tcW w:w="5067" w:type="dxa"/>
            <w:shd w:val="clear" w:color="auto" w:fill="auto"/>
          </w:tcPr>
          <w:p w14:paraId="2B681218" w14:textId="5590723C" w:rsidR="00D738CD" w:rsidRDefault="00B85FE4" w:rsidP="00192FFB">
            <w:pPr>
              <w:jc w:val="center"/>
            </w:pPr>
            <w:r>
              <w:rPr>
                <w:noProof/>
              </w:rPr>
              <w:drawing>
                <wp:inline distT="0" distB="0" distL="0" distR="0" wp14:anchorId="080EF7A2" wp14:editId="4B6D06B0">
                  <wp:extent cx="2419048" cy="132381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80">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p>
          <w:p w14:paraId="528AE242" w14:textId="5CFAFD60" w:rsidR="00D738CD" w:rsidRDefault="00D738CD" w:rsidP="00192FFB">
            <w:pPr>
              <w:pStyle w:val="Caption"/>
            </w:pPr>
            <w:bookmarkStart w:id="1957" w:name="_Ref185830029"/>
            <w:r w:rsidRPr="00673430">
              <w:t xml:space="preserve">Figure </w:t>
            </w:r>
            <w:r w:rsidR="006E64D0">
              <w:fldChar w:fldCharType="begin"/>
            </w:r>
            <w:r w:rsidR="006E64D0">
              <w:instrText xml:space="preserve"> SEQ Figure \* ARABIC </w:instrText>
            </w:r>
            <w:r w:rsidR="006E64D0">
              <w:fldChar w:fldCharType="separate"/>
            </w:r>
            <w:r w:rsidR="00B67E73">
              <w:rPr>
                <w:noProof/>
              </w:rPr>
              <w:t>24</w:t>
            </w:r>
            <w:r w:rsidR="006E64D0">
              <w:rPr>
                <w:noProof/>
              </w:rPr>
              <w:fldChar w:fldCharType="end"/>
            </w:r>
            <w:bookmarkEnd w:id="1957"/>
          </w:p>
        </w:tc>
      </w:tr>
      <w:tr w:rsidR="00D738CD" w14:paraId="73F833A1" w14:textId="77777777" w:rsidTr="00192FFB">
        <w:tc>
          <w:tcPr>
            <w:tcW w:w="4131" w:type="dxa"/>
            <w:shd w:val="clear" w:color="auto" w:fill="auto"/>
          </w:tcPr>
          <w:p w14:paraId="48903C87" w14:textId="77777777" w:rsidR="00D738CD" w:rsidRDefault="00D738CD" w:rsidP="00192FFB"/>
          <w:p w14:paraId="606EEB38" w14:textId="5D21BA26" w:rsidR="00D738CD" w:rsidRPr="00673430" w:rsidRDefault="00D738CD" w:rsidP="00192FFB">
            <w:r w:rsidRPr="00673430">
              <w:t xml:space="preserve">Next, the software will prompt you to put the </w:t>
            </w:r>
            <w:r>
              <w:t>profiler</w:t>
            </w:r>
            <w:r w:rsidRPr="00673430">
              <w:t xml:space="preserve"> and profile board into the oven.  Then choose the </w:t>
            </w:r>
            <w:ins w:id="1958" w:author="Ryan Beck" w:date="2023-04-10T14:47:00Z">
              <w:r w:rsidR="00AA6476" w:rsidRPr="00AA6476">
                <w:rPr>
                  <w:b/>
                  <w:bCs/>
                  <w:rPrChange w:id="1959" w:author="Ryan Beck" w:date="2023-04-10T14:47:00Z">
                    <w:rPr/>
                  </w:rPrChange>
                </w:rPr>
                <w:t>F</w:t>
              </w:r>
            </w:ins>
            <w:del w:id="1960" w:author="Ryan Beck" w:date="2023-04-10T14:47:00Z">
              <w:r w:rsidRPr="00AA6476" w:rsidDel="00AA6476">
                <w:rPr>
                  <w:b/>
                  <w:bCs/>
                  <w:rPrChange w:id="1961" w:author="Ryan Beck" w:date="2023-04-10T14:47:00Z">
                    <w:rPr/>
                  </w:rPrChange>
                </w:rPr>
                <w:delText>f</w:delText>
              </w:r>
            </w:del>
            <w:r w:rsidRPr="00AA6476">
              <w:rPr>
                <w:b/>
                <w:bCs/>
                <w:rPrChange w:id="1962" w:author="Ryan Beck" w:date="2023-04-10T14:47:00Z">
                  <w:rPr/>
                </w:rPrChange>
              </w:rPr>
              <w:t>orward button</w:t>
            </w:r>
            <w:r w:rsidRPr="00673430">
              <w:t xml:space="preserve">.  </w:t>
            </w:r>
            <w:del w:id="1963" w:author="Ryan Beck" w:date="2023-04-10T14:47:00Z">
              <w:r w:rsidRPr="00673430" w:rsidDel="00AA6476">
                <w:delText xml:space="preserve">See </w:delText>
              </w:r>
              <w:r w:rsidRPr="00673430" w:rsidDel="00AA6476">
                <w:fldChar w:fldCharType="begin"/>
              </w:r>
              <w:r w:rsidRPr="00673430" w:rsidDel="00AA6476">
                <w:delInstrText xml:space="preserve"> REF _Ref185830062 \h  \* MERGEFORMAT </w:delInstrText>
              </w:r>
              <w:r w:rsidRPr="00673430" w:rsidDel="00AA6476">
                <w:fldChar w:fldCharType="separate"/>
              </w:r>
              <w:r w:rsidR="00B67E73" w:rsidDel="00AA6476">
                <w:delText xml:space="preserve">Figure </w:delText>
              </w:r>
              <w:r w:rsidR="00B67E73" w:rsidDel="00AA6476">
                <w:rPr>
                  <w:noProof/>
                </w:rPr>
                <w:delText>25</w:delText>
              </w:r>
              <w:r w:rsidRPr="00673430" w:rsidDel="00AA6476">
                <w:fldChar w:fldCharType="end"/>
              </w:r>
              <w:r w:rsidRPr="00673430" w:rsidDel="00AA6476">
                <w:delText>.</w:delText>
              </w:r>
            </w:del>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0A6749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31F10833" w:rsidR="00D738CD" w:rsidRDefault="00D738CD" w:rsidP="00192FFB">
            <w:pPr>
              <w:pStyle w:val="Caption"/>
            </w:pPr>
            <w:bookmarkStart w:id="1964" w:name="_Ref185830062"/>
            <w:r>
              <w:t xml:space="preserve">Figure </w:t>
            </w:r>
            <w:r w:rsidR="006E64D0">
              <w:fldChar w:fldCharType="begin"/>
            </w:r>
            <w:r w:rsidR="006E64D0">
              <w:instrText xml:space="preserve"> SEQ Figure \* ARABIC </w:instrText>
            </w:r>
            <w:r w:rsidR="006E64D0">
              <w:fldChar w:fldCharType="separate"/>
            </w:r>
            <w:r w:rsidR="00B67E73">
              <w:rPr>
                <w:noProof/>
              </w:rPr>
              <w:t>25</w:t>
            </w:r>
            <w:r w:rsidR="006E64D0">
              <w:rPr>
                <w:noProof/>
              </w:rPr>
              <w:fldChar w:fldCharType="end"/>
            </w:r>
            <w:bookmarkEnd w:id="1964"/>
            <w:r>
              <w:t>: Run a Profile screen #7 – Insert Profiler/Product</w:t>
            </w:r>
          </w:p>
        </w:tc>
      </w:tr>
    </w:tbl>
    <w:p w14:paraId="13E19556" w14:textId="77777777" w:rsidR="00D738CD" w:rsidRPr="00673430" w:rsidRDefault="00D738CD" w:rsidP="00D738CD"/>
    <w:p w14:paraId="502AC2CF" w14:textId="6DD092D9" w:rsidR="00D738CD" w:rsidRDefault="00AA6476">
      <w:pPr>
        <w:ind w:left="720"/>
        <w:pPrChange w:id="1965" w:author="Ryan Beck" w:date="2023-04-11T15:22:00Z">
          <w:pPr/>
        </w:pPrChange>
      </w:pPr>
      <w:ins w:id="1966" w:author="Ryan Beck" w:date="2023-04-10T14:47:00Z">
        <w:r w:rsidRPr="00227D5B">
          <w:rPr>
            <w:b/>
            <w:rPrChange w:id="1967" w:author="Ryan Beck" w:date="2023-04-11T15:22:00Z">
              <w:rPr>
                <w:b/>
                <w:u w:val="single"/>
              </w:rPr>
            </w:rPrChange>
          </w:rPr>
          <w:t>Imp</w:t>
        </w:r>
      </w:ins>
      <w:ins w:id="1968" w:author="Ryan Beck" w:date="2023-04-10T14:48:00Z">
        <w:r w:rsidRPr="00227D5B">
          <w:rPr>
            <w:b/>
            <w:rPrChange w:id="1969" w:author="Ryan Beck" w:date="2023-04-11T15:22:00Z">
              <w:rPr>
                <w:b/>
                <w:u w:val="single"/>
              </w:rPr>
            </w:rPrChange>
          </w:rPr>
          <w:t>ortant:</w:t>
        </w:r>
        <w:r>
          <w:rPr>
            <w:b/>
            <w:u w:val="single"/>
          </w:rPr>
          <w:t xml:space="preserve"> </w:t>
        </w:r>
      </w:ins>
      <w:del w:id="1970" w:author="Ryan Beck" w:date="2023-04-10T14:47:00Z">
        <w:r w:rsidR="00D738CD" w:rsidRPr="00B53F8A" w:rsidDel="00AA6476">
          <w:rPr>
            <w:b/>
            <w:u w:val="single"/>
          </w:rPr>
          <w:delText>IMPORTANT NOTE</w:delText>
        </w:r>
        <w:r w:rsidR="00D738CD" w:rsidDel="00AA6476">
          <w:delText xml:space="preserve">: </w:delText>
        </w:r>
      </w:del>
      <w:r w:rsidR="00D738CD">
        <w:t xml:space="preserve">All profilers have a </w:t>
      </w:r>
      <w:r w:rsidR="00D738CD" w:rsidRPr="007B3C47">
        <w:t>maximum operating temperature</w:t>
      </w:r>
      <w:r w:rsidR="00D738CD">
        <w:t xml:space="preserve"> that, to avoid damage, </w:t>
      </w:r>
      <w:r w:rsidR="00D738CD">
        <w:rPr>
          <w:u w:val="single"/>
        </w:rPr>
        <w:t>should never</w:t>
      </w:r>
      <w:r w:rsidR="00D738CD" w:rsidRPr="007B3C47">
        <w:rPr>
          <w:u w:val="single"/>
        </w:rPr>
        <w:t xml:space="preserve"> be exceeded</w:t>
      </w:r>
      <w:r w:rsidR="00D738CD">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1E4059">
      <w:pPr>
        <w:pStyle w:val="Heading3"/>
      </w:pPr>
      <w:bookmarkStart w:id="1971" w:name="_Toc469043322"/>
      <w:bookmarkStart w:id="1972" w:name="_Toc469044956"/>
      <w:bookmarkStart w:id="1973" w:name="_Toc469139252"/>
      <w:bookmarkStart w:id="1974" w:name="_Toc469152697"/>
      <w:bookmarkStart w:id="1975" w:name="_Toc491174796"/>
      <w:bookmarkStart w:id="1976" w:name="_Toc494304028"/>
      <w:bookmarkStart w:id="1977" w:name="_Toc532827378"/>
      <w:bookmarkStart w:id="1978" w:name="_Toc532827786"/>
      <w:bookmarkStart w:id="1979" w:name="_Toc52898848"/>
      <w:bookmarkStart w:id="1980" w:name="_Toc52899038"/>
      <w:bookmarkStart w:id="1981" w:name="_Toc86830643"/>
      <w:bookmarkStart w:id="1982" w:name="_Toc86831444"/>
      <w:bookmarkStart w:id="1983" w:name="_Toc86831640"/>
      <w:bookmarkStart w:id="1984" w:name="_Toc132123186"/>
      <w:r>
        <w:t xml:space="preserve">Trailing </w:t>
      </w:r>
      <w:r w:rsidR="00C653DF">
        <w:t>Wire Profiling</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14:paraId="55FFE4E9" w14:textId="5E6F9D7A" w:rsidR="00D738CD" w:rsidRPr="00673430" w:rsidRDefault="00D738CD" w:rsidP="00D738CD">
      <w:r>
        <w:t>You can also use t</w:t>
      </w:r>
      <w:r w:rsidRPr="00673430">
        <w:t xml:space="preserve">he </w:t>
      </w:r>
      <w:r w:rsidR="00D32F59">
        <w:t xml:space="preserve">SPS, </w:t>
      </w:r>
      <w:r>
        <w:t>X5,</w:t>
      </w:r>
      <w:r w:rsidR="00147680">
        <w:t xml:space="preserve"> </w:t>
      </w:r>
      <w:r w:rsidR="00A7159C">
        <w:t xml:space="preserve">or </w:t>
      </w:r>
      <w:r w:rsidR="00147680">
        <w:t>K2</w:t>
      </w:r>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rsidP="00AA7259">
      <w:pPr>
        <w:pStyle w:val="Heading2"/>
        <w:rPr>
          <w:noProof/>
        </w:rPr>
      </w:pPr>
      <w:bookmarkStart w:id="1985" w:name="_Toc488490450"/>
      <w:bookmarkStart w:id="1986" w:name="_Toc119468094"/>
      <w:r>
        <w:rPr>
          <w:noProof/>
        </w:rPr>
        <w:br w:type="page"/>
      </w:r>
      <w:bookmarkStart w:id="1987" w:name="_Toc329784611"/>
      <w:bookmarkStart w:id="1988" w:name="_Toc469043323"/>
      <w:bookmarkStart w:id="1989" w:name="_Toc469044957"/>
      <w:bookmarkStart w:id="1990" w:name="_Toc469139253"/>
      <w:bookmarkStart w:id="1991" w:name="_Toc469152698"/>
      <w:bookmarkStart w:id="1992" w:name="_Toc491174797"/>
      <w:bookmarkStart w:id="1993" w:name="_Toc494304029"/>
      <w:bookmarkStart w:id="1994" w:name="_Toc532827379"/>
      <w:bookmarkStart w:id="1995" w:name="_Toc532827787"/>
      <w:bookmarkStart w:id="1996" w:name="_Toc52898849"/>
      <w:bookmarkStart w:id="1997" w:name="_Toc52899039"/>
      <w:bookmarkStart w:id="1998" w:name="_Toc86830644"/>
      <w:bookmarkStart w:id="1999" w:name="_Toc86831445"/>
      <w:bookmarkStart w:id="2000" w:name="_Toc86831641"/>
      <w:bookmarkStart w:id="2001" w:name="_Toc132123018"/>
      <w:bookmarkStart w:id="2002" w:name="_Toc132123187"/>
      <w:r w:rsidR="00111256" w:rsidRPr="00A64B31">
        <w:rPr>
          <w:noProof/>
        </w:rPr>
        <w:lastRenderedPageBreak/>
        <w:t>L</w:t>
      </w:r>
      <w:r w:rsidR="008708F9" w:rsidRPr="00A64B31">
        <w:rPr>
          <w:noProof/>
        </w:rPr>
        <w:t xml:space="preserve">ive </w:t>
      </w:r>
      <w:r w:rsidRPr="00A64B31">
        <w:rPr>
          <w:noProof/>
        </w:rPr>
        <w:t>Profile Graph</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p>
    <w:p w14:paraId="280F6E18" w14:textId="55D05852" w:rsidR="00133461" w:rsidRDefault="0083712B" w:rsidP="00A64B31">
      <w:pPr>
        <w:jc w:val="center"/>
      </w:pPr>
      <w:r>
        <w:rPr>
          <w:noProof/>
        </w:rPr>
        <w:drawing>
          <wp:inline distT="0" distB="0" distL="0" distR="0" wp14:anchorId="1B0C0B70" wp14:editId="5B8D4363">
            <wp:extent cx="5876876" cy="3155786"/>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2">
                      <a:extLst>
                        <a:ext uri="{28A0092B-C50C-407E-A947-70E740481C1C}">
                          <a14:useLocalDpi xmlns:a14="http://schemas.microsoft.com/office/drawing/2010/main" val="0"/>
                        </a:ext>
                      </a:extLst>
                    </a:blip>
                    <a:stretch>
                      <a:fillRect/>
                    </a:stretch>
                  </pic:blipFill>
                  <pic:spPr>
                    <a:xfrm>
                      <a:off x="0" y="0"/>
                      <a:ext cx="5876876" cy="3155786"/>
                    </a:xfrm>
                    <a:prstGeom prst="rect">
                      <a:avLst/>
                    </a:prstGeom>
                  </pic:spPr>
                </pic:pic>
              </a:graphicData>
            </a:graphic>
          </wp:inline>
        </w:drawing>
      </w:r>
    </w:p>
    <w:p w14:paraId="72FF4A22" w14:textId="69787A45" w:rsidR="008708F9" w:rsidRDefault="00AD2521" w:rsidP="00F5043F">
      <w:pPr>
        <w:pStyle w:val="Caption"/>
      </w:pPr>
      <w:bookmarkStart w:id="2003" w:name="_Ref185830241"/>
      <w:r>
        <w:rPr>
          <w:color w:val="FF0000"/>
        </w:rPr>
        <w:t xml:space="preserve"> </w:t>
      </w:r>
      <w:r w:rsidR="00133461">
        <w:t xml:space="preserve">Figure </w:t>
      </w:r>
      <w:r w:rsidR="006E64D0">
        <w:fldChar w:fldCharType="begin"/>
      </w:r>
      <w:r w:rsidR="006E64D0">
        <w:instrText xml:space="preserve"> SEQ Figure \* ARABIC </w:instrText>
      </w:r>
      <w:r w:rsidR="006E64D0">
        <w:fldChar w:fldCharType="separate"/>
      </w:r>
      <w:r w:rsidR="00B67E73">
        <w:rPr>
          <w:noProof/>
        </w:rPr>
        <w:t>26</w:t>
      </w:r>
      <w:r w:rsidR="006E64D0">
        <w:rPr>
          <w:noProof/>
        </w:rPr>
        <w:fldChar w:fldCharType="end"/>
      </w:r>
      <w:bookmarkEnd w:id="2003"/>
      <w:r w:rsidR="00B55293">
        <w:t>: Live Profile Graph Display</w:t>
      </w:r>
    </w:p>
    <w:p w14:paraId="46CBFC21" w14:textId="77777777" w:rsidR="00FE4897" w:rsidRDefault="00FE4897" w:rsidP="00005D10"/>
    <w:p w14:paraId="1A94488B" w14:textId="199CA8A5" w:rsidR="008708F9" w:rsidRPr="00673430" w:rsidRDefault="008708F9">
      <w:r w:rsidRPr="00673430">
        <w:t>The Live graph screen shows the real-time plot of the product as it travels through the oven</w:t>
      </w:r>
      <w:del w:id="2004" w:author="Ryan Beck" w:date="2023-04-10T14:48:00Z">
        <w:r w:rsidRPr="00673430" w:rsidDel="00836580">
          <w:delText>.</w:delText>
        </w:r>
        <w:r w:rsidR="00133461" w:rsidRPr="00673430" w:rsidDel="00836580">
          <w:delText xml:space="preserve">  See</w:delText>
        </w:r>
        <w:r w:rsidR="00667BE1" w:rsidRPr="00673430" w:rsidDel="00836580">
          <w:delText xml:space="preserve"> </w:delText>
        </w:r>
        <w:r w:rsidR="00667BE1" w:rsidRPr="00673430" w:rsidDel="00836580">
          <w:fldChar w:fldCharType="begin"/>
        </w:r>
        <w:r w:rsidR="00667BE1" w:rsidRPr="00673430" w:rsidDel="00836580">
          <w:delInstrText xml:space="preserve"> REF _Ref185830241 \h </w:delInstrText>
        </w:r>
        <w:r w:rsidR="00673430" w:rsidRPr="00673430" w:rsidDel="00836580">
          <w:delInstrText xml:space="preserve"> \* MERGEFORMAT </w:delInstrText>
        </w:r>
        <w:r w:rsidR="00667BE1" w:rsidRPr="00673430" w:rsidDel="00836580">
          <w:fldChar w:fldCharType="separate"/>
        </w:r>
        <w:r w:rsidR="00B67E73" w:rsidRPr="00B67E73" w:rsidDel="00836580">
          <w:delText xml:space="preserve"> </w:delText>
        </w:r>
        <w:r w:rsidR="00B67E73" w:rsidDel="00836580">
          <w:delText>Figure</w:delText>
        </w:r>
        <w:r w:rsidR="00B67E73" w:rsidDel="00836580">
          <w:rPr>
            <w:noProof/>
          </w:rPr>
          <w:delText xml:space="preserve"> 26</w:delText>
        </w:r>
        <w:r w:rsidR="00667BE1" w:rsidRPr="00673430" w:rsidDel="00836580">
          <w:fldChar w:fldCharType="end"/>
        </w:r>
      </w:del>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ins w:id="2005" w:author="Ryan Beck" w:date="2023-04-10T14:48:00Z">
        <w:r w:rsidR="00836580" w:rsidRPr="00836580">
          <w:rPr>
            <w:b/>
            <w:bCs/>
            <w:rPrChange w:id="2006" w:author="Ryan Beck" w:date="2023-04-10T14:48:00Z">
              <w:rPr/>
            </w:rPrChange>
          </w:rPr>
          <w:t>R</w:t>
        </w:r>
      </w:ins>
      <w:del w:id="2007" w:author="Ryan Beck" w:date="2023-04-10T14:48:00Z">
        <w:r w:rsidRPr="00836580" w:rsidDel="00836580">
          <w:rPr>
            <w:b/>
            <w:bCs/>
            <w:rPrChange w:id="2008" w:author="Ryan Beck" w:date="2023-04-10T14:48:00Z">
              <w:rPr/>
            </w:rPrChange>
          </w:rPr>
          <w:delText>r</w:delText>
        </w:r>
      </w:del>
      <w:r w:rsidRPr="00836580">
        <w:rPr>
          <w:b/>
          <w:bCs/>
          <w:rPrChange w:id="2009" w:author="Ryan Beck" w:date="2023-04-10T14:48:00Z">
            <w:rPr/>
          </w:rPrChange>
        </w:rPr>
        <w:t>ed X</w:t>
      </w:r>
      <w:r w:rsidRPr="00673430">
        <w:t xml:space="preserve"> button</w:t>
      </w:r>
      <w:ins w:id="2010" w:author="Ryan Beck" w:date="2023-04-11T15:24:00Z">
        <w:r w:rsidR="00227D5B">
          <w:t>;</w:t>
        </w:r>
      </w:ins>
      <w:del w:id="2011" w:author="Ryan Beck" w:date="2023-04-11T15:24:00Z">
        <w:r w:rsidRPr="00673430" w:rsidDel="00227D5B">
          <w:delText>.</w:delText>
        </w:r>
      </w:del>
      <w:r w:rsidRPr="00673430">
        <w:t xml:space="preserve"> </w:t>
      </w:r>
      <w:del w:id="2012" w:author="Ryan Beck" w:date="2023-04-11T15:24:00Z">
        <w:r w:rsidRPr="00673430" w:rsidDel="00227D5B">
          <w:delText xml:space="preserve"> </w:delText>
        </w:r>
      </w:del>
      <w:ins w:id="2013" w:author="Ryan Beck" w:date="2023-04-11T15:24:00Z">
        <w:r w:rsidR="00227D5B">
          <w:t>t</w:t>
        </w:r>
      </w:ins>
      <w:del w:id="2014" w:author="Ryan Beck" w:date="2023-04-11T15:24:00Z">
        <w:r w:rsidRPr="00673430" w:rsidDel="00227D5B">
          <w:delText>T</w:delText>
        </w:r>
      </w:del>
      <w:r w:rsidRPr="00673430">
        <w: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Default="005058BE" w:rsidP="00091930">
      <w:pPr>
        <w:rPr>
          <w:ins w:id="2015" w:author="Ryan Beck" w:date="2023-04-11T15:26:00Z"/>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7327685A" w14:textId="77777777" w:rsidR="00123A14" w:rsidRPr="00123A14" w:rsidRDefault="00123A14" w:rsidP="00091930">
      <w:pPr>
        <w:rPr>
          <w:b/>
          <w:sz w:val="10"/>
          <w:szCs w:val="10"/>
          <w:rPrChange w:id="2016" w:author="Ryan Beck" w:date="2023-04-11T15:26:00Z">
            <w:rPr>
              <w:b/>
            </w:rPr>
          </w:rPrChange>
        </w:rPr>
      </w:pPr>
    </w:p>
    <w:p w14:paraId="60463754" w14:textId="1845784C" w:rsidR="00091930" w:rsidRPr="00673430" w:rsidRDefault="00091930">
      <w:pPr>
        <w:pStyle w:val="ListBullet2"/>
        <w:numPr>
          <w:ilvl w:val="0"/>
          <w:numId w:val="163"/>
        </w:numPr>
        <w:pPrChange w:id="2017" w:author="Ryan Beck" w:date="2023-04-11T15:25:00Z">
          <w:pPr>
            <w:pStyle w:val="ListBullet2"/>
          </w:pPr>
        </w:pPrChange>
      </w:pPr>
      <w:r w:rsidRPr="00673430">
        <w:t>The live profile is plotted on the graph</w:t>
      </w:r>
      <w:r w:rsidR="00005D10" w:rsidRPr="00673430">
        <w:t>.</w:t>
      </w:r>
    </w:p>
    <w:p w14:paraId="380C97ED" w14:textId="77777777" w:rsidR="00123A14" w:rsidRDefault="00091930">
      <w:pPr>
        <w:pStyle w:val="ListBullet2"/>
        <w:numPr>
          <w:ilvl w:val="0"/>
          <w:numId w:val="163"/>
        </w:numPr>
        <w:rPr>
          <w:ins w:id="2018" w:author="Ryan Beck" w:date="2023-04-11T15:25:00Z"/>
        </w:rPr>
        <w:pPrChange w:id="2019" w:author="Ryan Beck" w:date="2023-04-11T15:25:00Z">
          <w:pPr>
            <w:pStyle w:val="ListBullet2"/>
          </w:pPr>
        </w:pPrChange>
      </w:pPr>
      <w:r w:rsidRPr="00673430">
        <w:t xml:space="preserve">The current temperatures for each thermocouple and the Delta between them are displayed </w:t>
      </w:r>
      <w:r w:rsidR="00894391">
        <w:t>in a small window in the upper-l</w:t>
      </w:r>
      <w:r w:rsidRPr="00673430">
        <w:t xml:space="preserve">eft hand corner of the profile graph.  </w:t>
      </w:r>
    </w:p>
    <w:p w14:paraId="00C57865" w14:textId="7297E939" w:rsidR="00091930" w:rsidRPr="00673430" w:rsidDel="00123A14" w:rsidRDefault="00091930">
      <w:pPr>
        <w:pStyle w:val="ListBullet2"/>
        <w:numPr>
          <w:ilvl w:val="0"/>
          <w:numId w:val="163"/>
        </w:numPr>
        <w:rPr>
          <w:del w:id="2020" w:author="Ryan Beck" w:date="2023-04-11T15:26:00Z"/>
        </w:rPr>
        <w:pPrChange w:id="2021" w:author="Ryan Beck" w:date="2023-04-11T15:25:00Z">
          <w:pPr>
            <w:pStyle w:val="ListBullet2"/>
          </w:pPr>
        </w:pPrChange>
      </w:pPr>
      <w:del w:id="2022" w:author="Ryan Beck" w:date="2023-04-11T15:26:00Z">
        <w:r w:rsidRPr="00673430" w:rsidDel="00123A14">
          <w:delText>The elapsed time is also displayed</w:delText>
        </w:r>
        <w:r w:rsidR="00D57F01" w:rsidDel="00123A14">
          <w:delText>.</w:delText>
        </w:r>
      </w:del>
      <w:del w:id="2023" w:author="Ryan Beck" w:date="2023-04-11T15:25:00Z">
        <w:r w:rsidR="00005D10" w:rsidRPr="00673430" w:rsidDel="00123A14">
          <w:delText>.</w:delText>
        </w:r>
      </w:del>
    </w:p>
    <w:p w14:paraId="32A87D3B" w14:textId="717D6CBB" w:rsidR="004E75B2" w:rsidDel="00123A14" w:rsidRDefault="00091930">
      <w:pPr>
        <w:pStyle w:val="ListBullet2"/>
        <w:numPr>
          <w:ilvl w:val="0"/>
          <w:numId w:val="163"/>
        </w:numPr>
        <w:rPr>
          <w:del w:id="2024" w:author="Ryan Beck" w:date="2023-04-11T15:26:00Z"/>
        </w:rPr>
        <w:pPrChange w:id="2025" w:author="Ryan Beck" w:date="2023-04-11T15:25:00Z">
          <w:pPr>
            <w:pStyle w:val="ListBullet2"/>
          </w:pPr>
        </w:pPrChange>
      </w:pPr>
      <w:del w:id="2026" w:author="Ryan Beck" w:date="2023-04-11T15:26:00Z">
        <w:r w:rsidRPr="00673430" w:rsidDel="00123A14">
          <w:delText xml:space="preserve">The current oven temperature setpoints and conveyor speed for this profile </w:delText>
        </w:r>
        <w:r w:rsidR="00DC7A51" w:rsidDel="00123A14">
          <w:delText>ap</w:delText>
        </w:r>
        <w:r w:rsidR="00B85FE4" w:rsidDel="00123A14">
          <w:delText>p</w:delText>
        </w:r>
        <w:r w:rsidR="00DC7A51" w:rsidDel="00123A14">
          <w:delText>ear</w:delText>
        </w:r>
        <w:r w:rsidRPr="00673430" w:rsidDel="00123A14">
          <w:delText xml:space="preserve"> beneath the</w:delText>
        </w:r>
        <w:r w:rsidDel="00123A14">
          <w:delText xml:space="preserve"> </w:delText>
        </w:r>
        <w:r w:rsidRPr="00673430" w:rsidDel="00123A14">
          <w:delText>Statistics table</w:delText>
        </w:r>
        <w:r w:rsidR="00005D10" w:rsidRPr="00673430" w:rsidDel="00123A14">
          <w:delText>.</w:delText>
        </w:r>
      </w:del>
    </w:p>
    <w:p w14:paraId="04D8FF4E" w14:textId="77777777" w:rsidR="00111256" w:rsidRPr="00673430" w:rsidRDefault="00111256" w:rsidP="00111256">
      <w:pPr>
        <w:pStyle w:val="ListBullet2"/>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1E4059">
      <w:pPr>
        <w:pStyle w:val="Heading3"/>
      </w:pPr>
      <w:bookmarkStart w:id="2027" w:name="_Toc469043324"/>
      <w:bookmarkStart w:id="2028" w:name="_Toc469044958"/>
      <w:bookmarkStart w:id="2029" w:name="_Toc469139254"/>
      <w:bookmarkStart w:id="2030" w:name="_Toc469152699"/>
      <w:bookmarkStart w:id="2031" w:name="_Toc491174798"/>
      <w:bookmarkStart w:id="2032" w:name="_Toc494304030"/>
      <w:bookmarkStart w:id="2033" w:name="_Toc532827380"/>
      <w:bookmarkStart w:id="2034" w:name="_Toc532827788"/>
      <w:bookmarkStart w:id="2035" w:name="_Toc52898850"/>
      <w:bookmarkStart w:id="2036" w:name="_Toc52899040"/>
      <w:bookmarkStart w:id="2037" w:name="_Toc86830645"/>
      <w:bookmarkStart w:id="2038" w:name="_Toc86831446"/>
      <w:bookmarkStart w:id="2039" w:name="_Toc86831642"/>
      <w:bookmarkStart w:id="2040" w:name="_Toc132123188"/>
      <w:r w:rsidRPr="007531E5">
        <w:lastRenderedPageBreak/>
        <w:t>P</w:t>
      </w:r>
      <w:r w:rsidR="003A2A5F" w:rsidRPr="007531E5">
        <w:t xml:space="preserve">rofiler </w:t>
      </w:r>
      <w:r w:rsidR="00C653DF" w:rsidRPr="007531E5">
        <w:t>Temperature Triggers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14:paraId="768B242F" w14:textId="6B81BB56"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w:t>
      </w:r>
      <w:del w:id="2041" w:author="Ryan Beck" w:date="2023-04-10T14:48:00Z">
        <w:r w:rsidRPr="007531E5" w:rsidDel="00836580">
          <w:delText>is started</w:delText>
        </w:r>
      </w:del>
      <w:ins w:id="2042" w:author="Ryan Beck" w:date="2023-04-10T14:48:00Z">
        <w:r w:rsidR="00836580" w:rsidRPr="007531E5">
          <w:t>starts</w:t>
        </w:r>
      </w:ins>
      <w:r w:rsidRPr="007531E5">
        <w:t xml:space="preserve">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2DDA91B2" w:rsidR="00111256" w:rsidRPr="00667BE1" w:rsidRDefault="00111256" w:rsidP="00111256">
      <w:pPr>
        <w:pStyle w:val="Caption"/>
      </w:pPr>
      <w:r>
        <w:t xml:space="preserve">Table </w:t>
      </w:r>
      <w:r w:rsidR="006E64D0">
        <w:fldChar w:fldCharType="begin"/>
      </w:r>
      <w:r w:rsidR="006E64D0">
        <w:instrText xml:space="preserve"> SEQ Table \* ARABIC </w:instrText>
      </w:r>
      <w:r w:rsidR="006E64D0">
        <w:fldChar w:fldCharType="separate"/>
      </w:r>
      <w:r w:rsidR="00B67E73">
        <w:rPr>
          <w:noProof/>
        </w:rPr>
        <w:t>1</w:t>
      </w:r>
      <w:r w:rsidR="006E64D0">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w:t>
      </w:r>
      <w:r w:rsidRPr="00123A14">
        <w:rPr>
          <w:i/>
          <w:iCs/>
          <w:rPrChange w:id="2043" w:author="Ryan Beck" w:date="2023-04-11T15:26:00Z">
            <w:rPr/>
          </w:rPrChange>
        </w:rPr>
        <w:t>Global Preferences</w:t>
      </w:r>
      <w:r w:rsidRPr="00673430">
        <w:t xml:space="preserve"> screen.  The start trigger value is </w:t>
      </w:r>
      <w:r w:rsidR="004E75B2" w:rsidRPr="00673430">
        <w:t>always 2ºC above this setting.</w:t>
      </w:r>
    </w:p>
    <w:p w14:paraId="765E9258" w14:textId="77777777" w:rsidR="00091930" w:rsidRDefault="00341819" w:rsidP="001E4059">
      <w:pPr>
        <w:pStyle w:val="Heading3"/>
      </w:pPr>
      <w:bookmarkStart w:id="2044" w:name="_Toc469043325"/>
      <w:bookmarkStart w:id="2045" w:name="_Toc469044959"/>
      <w:bookmarkStart w:id="2046" w:name="_Toc469139255"/>
      <w:bookmarkStart w:id="2047" w:name="_Toc469152700"/>
      <w:bookmarkStart w:id="2048" w:name="_Toc491174799"/>
      <w:bookmarkStart w:id="2049" w:name="_Toc494304031"/>
      <w:bookmarkStart w:id="2050" w:name="_Toc532827381"/>
      <w:bookmarkStart w:id="2051" w:name="_Toc532827789"/>
      <w:bookmarkStart w:id="2052" w:name="_Toc52898851"/>
      <w:bookmarkStart w:id="2053" w:name="_Toc52899041"/>
      <w:bookmarkStart w:id="2054" w:name="_Toc86830646"/>
      <w:bookmarkStart w:id="2055" w:name="_Toc86831447"/>
      <w:bookmarkStart w:id="2056" w:name="_Toc86831643"/>
      <w:bookmarkStart w:id="2057" w:name="_Toc132123189"/>
      <w:r>
        <w:t>Chang</w:t>
      </w:r>
      <w:r w:rsidR="00111256">
        <w:t>e</w:t>
      </w:r>
      <w:r>
        <w:t xml:space="preserve"> </w:t>
      </w:r>
      <w:r w:rsidR="00A64B31">
        <w:t>t</w:t>
      </w:r>
      <w:r w:rsidR="00C653DF">
        <w:t>he Profiler Temperature Trigger Settings</w:t>
      </w:r>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p>
    <w:p w14:paraId="252126FE" w14:textId="0DAD4FD1" w:rsidR="00341819" w:rsidRDefault="00341819" w:rsidP="00091930">
      <w:r>
        <w:t xml:space="preserve">To change the </w:t>
      </w:r>
      <w:r w:rsidR="003A2A5F">
        <w:t xml:space="preserve">profiler </w:t>
      </w:r>
      <w:r>
        <w:t>temperature trigger settings</w:t>
      </w:r>
      <w:ins w:id="2058" w:author="Ryan Beck" w:date="2023-04-10T14:48:00Z">
        <w:r w:rsidR="00836580">
          <w:t>,</w:t>
        </w:r>
      </w:ins>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 xml:space="preserve">In the </w:t>
      </w:r>
      <w:r w:rsidRPr="00836580">
        <w:rPr>
          <w:i/>
          <w:iCs/>
          <w:rPrChange w:id="2059" w:author="Ryan Beck" w:date="2023-04-10T14:49:00Z">
            <w:rPr/>
          </w:rPrChange>
        </w:rPr>
        <w:t>User</w:t>
      </w:r>
      <w:r w:rsidR="001E43DA" w:rsidRPr="00836580">
        <w:rPr>
          <w:i/>
          <w:iCs/>
          <w:rPrChange w:id="2060" w:author="Ryan Beck" w:date="2023-04-10T14:49:00Z">
            <w:rPr/>
          </w:rPrChange>
        </w:rPr>
        <w:t xml:space="preserve"> </w:t>
      </w:r>
      <w:r w:rsidRPr="00836580">
        <w:rPr>
          <w:i/>
          <w:iCs/>
          <w:rPrChange w:id="2061" w:author="Ryan Beck" w:date="2023-04-10T14:49:00Z">
            <w:rPr/>
          </w:rPrChange>
        </w:rPr>
        <w:t xml:space="preserve">Settings </w:t>
      </w:r>
      <w:r w:rsidRPr="009E25F2">
        <w:t xml:space="preserve">tab enter the new temperature trigger settings for each application type; Reflow, Cure, Semiconductor then select the </w:t>
      </w:r>
      <w:r w:rsidRPr="00836580">
        <w:rPr>
          <w:b/>
          <w:bCs/>
          <w:iCs/>
          <w:rPrChange w:id="2062" w:author="Ryan Beck" w:date="2023-04-10T14:48:00Z">
            <w:rPr>
              <w:i/>
            </w:rPr>
          </w:rPrChange>
        </w:rPr>
        <w:t>Apply</w:t>
      </w:r>
      <w:r w:rsidRPr="009E25F2">
        <w:t xml:space="preserve">, or </w:t>
      </w:r>
      <w:r w:rsidRPr="00836580">
        <w:rPr>
          <w:b/>
          <w:bCs/>
          <w:iCs/>
          <w:rPrChange w:id="2063" w:author="Ryan Beck" w:date="2023-04-10T14:48:00Z">
            <w:rPr>
              <w:i/>
            </w:rPr>
          </w:rPrChange>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08369F4E" w:rsidR="00232568" w:rsidRDefault="00AD2521" w:rsidP="00111256">
      <w:pPr>
        <w:jc w:val="center"/>
      </w:pPr>
      <w:r>
        <w:rPr>
          <w:noProof/>
        </w:rPr>
        <w:drawing>
          <wp:inline distT="0" distB="0" distL="0" distR="0" wp14:anchorId="51242128" wp14:editId="5C9BAE6C">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p>
    <w:p w14:paraId="06BEE1D7" w14:textId="0D5FBB69" w:rsidR="00091930" w:rsidRDefault="00232568" w:rsidP="00A64B31">
      <w:pPr>
        <w:pStyle w:val="Caption"/>
      </w:pPr>
      <w:r>
        <w:t xml:space="preserve">Figure </w:t>
      </w:r>
      <w:r w:rsidR="006E64D0">
        <w:fldChar w:fldCharType="begin"/>
      </w:r>
      <w:r w:rsidR="006E64D0">
        <w:instrText xml:space="preserve"> SEQ F</w:instrText>
      </w:r>
      <w:r w:rsidR="006E64D0">
        <w:instrText xml:space="preserve">igure \* ARABIC </w:instrText>
      </w:r>
      <w:r w:rsidR="006E64D0">
        <w:fldChar w:fldCharType="separate"/>
      </w:r>
      <w:r w:rsidR="00B67E73">
        <w:rPr>
          <w:noProof/>
        </w:rPr>
        <w:t>27</w:t>
      </w:r>
      <w:r w:rsidR="006E64D0">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064" w:name="_Toc329784612"/>
      <w:r>
        <w:br w:type="page"/>
      </w:r>
    </w:p>
    <w:p w14:paraId="55726AE3" w14:textId="77777777" w:rsidR="00A64B31" w:rsidRDefault="00A64B31" w:rsidP="001E4059">
      <w:pPr>
        <w:pStyle w:val="Heading3"/>
      </w:pPr>
      <w:bookmarkStart w:id="2065" w:name="_Toc469043326"/>
      <w:bookmarkStart w:id="2066" w:name="_Toc469044960"/>
      <w:bookmarkStart w:id="2067" w:name="_Toc469139256"/>
      <w:bookmarkStart w:id="2068" w:name="_Toc469152701"/>
      <w:bookmarkStart w:id="2069" w:name="_Toc491174800"/>
      <w:bookmarkStart w:id="2070" w:name="_Toc494304032"/>
      <w:bookmarkStart w:id="2071" w:name="_Toc532827382"/>
      <w:bookmarkStart w:id="2072" w:name="_Toc532827790"/>
      <w:bookmarkStart w:id="2073" w:name="_Toc52898852"/>
      <w:bookmarkStart w:id="2074" w:name="_Toc52899042"/>
      <w:bookmarkStart w:id="2075" w:name="_Toc86830647"/>
      <w:bookmarkStart w:id="2076" w:name="_Toc86831448"/>
      <w:bookmarkStart w:id="2077" w:name="_Toc86831644"/>
      <w:bookmarkStart w:id="2078" w:name="_Toc132123190"/>
      <w:r>
        <w:lastRenderedPageBreak/>
        <w:t>Profile Retransmission</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p>
    <w:p w14:paraId="217B7835" w14:textId="77777777" w:rsidR="001C7CAC" w:rsidRPr="00673430" w:rsidRDefault="009E25F2">
      <w:pPr>
        <w:ind w:firstLine="720"/>
        <w:pPrChange w:id="2079" w:author="Ryan Beck" w:date="2023-04-10T14:49:00Z">
          <w:pPr/>
        </w:pPrChange>
      </w:pPr>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4D96A732"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DC7A51">
        <w:t>appear</w:t>
      </w:r>
      <w:r w:rsidR="003C3235">
        <w:t>s</w:t>
      </w:r>
      <w:r w:rsidR="004E75B2" w:rsidRPr="00673430">
        <w:t xml:space="preserve"> at the bottom of the screen.</w:t>
      </w:r>
      <w:r w:rsidR="00133461" w:rsidRPr="00673430">
        <w:t xml:space="preserve">  </w:t>
      </w:r>
      <w:del w:id="2080" w:author="Ryan Beck" w:date="2023-04-10T14:49:00Z">
        <w:r w:rsidR="00133461" w:rsidRPr="00673430" w:rsidDel="00836580">
          <w:delText>See</w:delText>
        </w:r>
        <w:r w:rsidR="00667BE1" w:rsidRPr="00673430" w:rsidDel="00836580">
          <w:delText xml:space="preserve"> </w:delText>
        </w:r>
        <w:r w:rsidR="00667BE1" w:rsidRPr="00673430" w:rsidDel="00836580">
          <w:fldChar w:fldCharType="begin"/>
        </w:r>
        <w:r w:rsidR="00667BE1" w:rsidRPr="00673430" w:rsidDel="00836580">
          <w:delInstrText xml:space="preserve"> REF _Ref185830485 \h </w:delInstrText>
        </w:r>
        <w:r w:rsidR="00673430" w:rsidRPr="00673430" w:rsidDel="00836580">
          <w:delInstrText xml:space="preserve"> \* MERGEFORMAT </w:delInstrText>
        </w:r>
        <w:r w:rsidR="00667BE1" w:rsidRPr="00673430" w:rsidDel="00836580">
          <w:fldChar w:fldCharType="separate"/>
        </w:r>
        <w:r w:rsidR="00B67E73" w:rsidDel="00836580">
          <w:delText xml:space="preserve">Figure </w:delText>
        </w:r>
        <w:r w:rsidR="00B67E73" w:rsidDel="00836580">
          <w:rPr>
            <w:noProof/>
          </w:rPr>
          <w:delText>28</w:delText>
        </w:r>
        <w:r w:rsidR="00667BE1" w:rsidRPr="00673430" w:rsidDel="00836580">
          <w:fldChar w:fldCharType="end"/>
        </w:r>
        <w:r w:rsidR="00133461" w:rsidRPr="00673430" w:rsidDel="00836580">
          <w:delText>.</w:delText>
        </w:r>
      </w:del>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5B7F4D2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70E3269A" w:rsidR="00091930" w:rsidRDefault="00133461" w:rsidP="00F5043F">
      <w:pPr>
        <w:pStyle w:val="Caption"/>
      </w:pPr>
      <w:bookmarkStart w:id="2081" w:name="_Ref185830485"/>
      <w:r>
        <w:t xml:space="preserve">Figure </w:t>
      </w:r>
      <w:r w:rsidR="006E64D0">
        <w:fldChar w:fldCharType="begin"/>
      </w:r>
      <w:r w:rsidR="006E64D0">
        <w:instrText xml:space="preserve"> SEQ Figure \* ARABIC </w:instrText>
      </w:r>
      <w:r w:rsidR="006E64D0">
        <w:fldChar w:fldCharType="separate"/>
      </w:r>
      <w:r w:rsidR="00B67E73">
        <w:rPr>
          <w:noProof/>
        </w:rPr>
        <w:t>28</w:t>
      </w:r>
      <w:r w:rsidR="006E64D0">
        <w:rPr>
          <w:noProof/>
        </w:rPr>
        <w:fldChar w:fldCharType="end"/>
      </w:r>
      <w:bookmarkEnd w:id="2081"/>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458DCA3B" w:rsidR="002E44AB" w:rsidRPr="00836580" w:rsidRDefault="009506B5" w:rsidP="00BD44A8">
      <w:pPr>
        <w:rPr>
          <w:bCs/>
          <w:rPrChange w:id="2082" w:author="Ryan Beck" w:date="2023-04-10T14:49:00Z">
            <w:rPr>
              <w:b/>
            </w:rPr>
          </w:rPrChange>
        </w:rPr>
      </w:pPr>
      <w:r w:rsidRPr="00836580">
        <w:rPr>
          <w:b/>
          <w:bCs/>
          <w:rPrChange w:id="2083" w:author="Ryan Beck" w:date="2023-04-10T14:49:00Z">
            <w:rPr/>
          </w:rPrChange>
        </w:rPr>
        <w:t>Caution:</w:t>
      </w:r>
      <w:r w:rsidRPr="00EE312A">
        <w:t xml:space="preserve"> </w:t>
      </w:r>
      <w:r w:rsidR="008F2709" w:rsidRPr="00836580">
        <w:rPr>
          <w:bCs/>
          <w:rPrChange w:id="2084" w:author="Ryan Beck" w:date="2023-04-10T14:49:00Z">
            <w:rPr>
              <w:b/>
            </w:rPr>
          </w:rPrChange>
        </w:rPr>
        <w:t xml:space="preserve">The </w:t>
      </w:r>
      <w:r w:rsidR="003A2A5F" w:rsidRPr="00836580">
        <w:rPr>
          <w:bCs/>
          <w:rPrChange w:id="2085" w:author="Ryan Beck" w:date="2023-04-10T14:49:00Z">
            <w:rPr>
              <w:b/>
            </w:rPr>
          </w:rPrChange>
        </w:rPr>
        <w:t xml:space="preserve">profiler </w:t>
      </w:r>
      <w:r w:rsidR="008F2709" w:rsidRPr="00836580">
        <w:rPr>
          <w:bCs/>
          <w:rPrChange w:id="2086" w:author="Ryan Beck" w:date="2023-04-10T14:49:00Z">
            <w:rPr>
              <w:b/>
            </w:rPr>
          </w:rPrChange>
        </w:rPr>
        <w:t>and your product may be hot when exiting the oven</w:t>
      </w:r>
      <w:r w:rsidR="008F2709" w:rsidRPr="00BD44A8">
        <w:rPr>
          <w:b/>
        </w:rPr>
        <w:t>.</w:t>
      </w:r>
      <w:r w:rsidR="00577D36" w:rsidRPr="00BD44A8">
        <w:rPr>
          <w:b/>
        </w:rPr>
        <w:t xml:space="preserve">  </w:t>
      </w:r>
      <w:r w:rsidR="008F2709" w:rsidRPr="00BD44A8">
        <w:rPr>
          <w:b/>
        </w:rPr>
        <w:t xml:space="preserve">Use </w:t>
      </w:r>
      <w:r w:rsidR="008F2709" w:rsidRPr="00836580">
        <w:rPr>
          <w:bCs/>
          <w:rPrChange w:id="2087" w:author="Ryan Beck" w:date="2023-04-10T14:49:00Z">
            <w:rPr>
              <w:b/>
            </w:rPr>
          </w:rPrChange>
        </w:rPr>
        <w:t>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w:t>
      </w:r>
      <w:r w:rsidRPr="00836580">
        <w:rPr>
          <w:b/>
          <w:bCs/>
          <w:rPrChange w:id="2088" w:author="Ryan Beck" w:date="2023-04-10T14:49:00Z">
            <w:rPr/>
          </w:rPrChange>
        </w:rPr>
        <w:t>OK</w:t>
      </w:r>
      <w:r w:rsidRPr="00673430">
        <w:t xml:space="preserve">.  </w:t>
      </w:r>
      <w:r w:rsidRPr="00123A14">
        <w:rPr>
          <w:iCs/>
          <w:u w:val="single"/>
          <w:rPrChange w:id="2089" w:author="Ryan Beck" w:date="2023-04-11T15:27:00Z">
            <w:rPr>
              <w:i/>
            </w:rPr>
          </w:rPrChange>
        </w:rPr>
        <w:t xml:space="preserve">Failing to turn the </w:t>
      </w:r>
      <w:r w:rsidR="003A2A5F" w:rsidRPr="00123A14">
        <w:rPr>
          <w:iCs/>
          <w:u w:val="single"/>
          <w:rPrChange w:id="2090" w:author="Ryan Beck" w:date="2023-04-11T15:27:00Z">
            <w:rPr>
              <w:i/>
            </w:rPr>
          </w:rPrChange>
        </w:rPr>
        <w:t xml:space="preserve">profiler </w:t>
      </w:r>
      <w:r w:rsidR="00B2165D" w:rsidRPr="00123A14">
        <w:rPr>
          <w:iCs/>
          <w:u w:val="single"/>
          <w:rPrChange w:id="2091" w:author="Ryan Beck" w:date="2023-04-11T15:27:00Z">
            <w:rPr>
              <w:i/>
            </w:rPr>
          </w:rPrChange>
        </w:rPr>
        <w:t>OFF</w:t>
      </w:r>
      <w:r w:rsidRPr="00123A14">
        <w:rPr>
          <w:iCs/>
          <w:u w:val="single"/>
          <w:rPrChange w:id="2092" w:author="Ryan Beck" w:date="2023-04-11T15:27:00Z">
            <w:rPr>
              <w:i/>
            </w:rPr>
          </w:rPrChange>
        </w:rPr>
        <w:t xml:space="preserve"> will drain the battery.</w:t>
      </w:r>
    </w:p>
    <w:p w14:paraId="66A67DB6" w14:textId="77777777" w:rsidR="00451369" w:rsidRDefault="00451369" w:rsidP="00577D36"/>
    <w:p w14:paraId="1C319B77" w14:textId="2169C120"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FF34E1">
        <w:t>c</w:t>
      </w:r>
      <w:r w:rsidRPr="00673430">
        <w:t xml:space="preserve">lick </w:t>
      </w:r>
      <w:del w:id="2093" w:author="Ryan Beck" w:date="2023-04-10T14:49:00Z">
        <w:r w:rsidR="00451369" w:rsidRPr="00836580" w:rsidDel="00836580">
          <w:rPr>
            <w:b/>
            <w:bCs/>
            <w:rPrChange w:id="2094" w:author="Ryan Beck" w:date="2023-04-10T14:49:00Z">
              <w:rPr/>
            </w:rPrChange>
          </w:rPr>
          <w:delText>“</w:delText>
        </w:r>
      </w:del>
      <w:r w:rsidRPr="00836580">
        <w:rPr>
          <w:b/>
          <w:bCs/>
          <w:rPrChange w:id="2095" w:author="Ryan Beck" w:date="2023-04-10T14:49:00Z">
            <w:rPr/>
          </w:rPrChange>
        </w:rPr>
        <w:t>OK</w:t>
      </w:r>
      <w:del w:id="2096" w:author="Ryan Beck" w:date="2023-04-10T14:49:00Z">
        <w:r w:rsidR="00451369" w:rsidRPr="00673430" w:rsidDel="00836580">
          <w:delText>”</w:delText>
        </w:r>
      </w:del>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7122AF6E"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5FE4">
        <w:t>un</w:t>
      </w:r>
      <w:r w:rsidR="00032D5C">
        <w:t>til</w:t>
      </w:r>
      <w:r w:rsidR="00B85FE4">
        <w:t xml:space="preserve"> the</w:t>
      </w:r>
      <w:r w:rsidR="00032D5C">
        <w:t xml:space="preserve">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5D1276FD" w:rsidR="008F2709" w:rsidRPr="00673430" w:rsidRDefault="008F2709" w:rsidP="00577D36">
      <w:r w:rsidRPr="00673430">
        <w:t>Next, the</w:t>
      </w:r>
      <w:r w:rsidR="00A66FB9" w:rsidRPr="00673430">
        <w:t xml:space="preserve"> so</w:t>
      </w:r>
      <w:r w:rsidRPr="00673430">
        <w:t xml:space="preserve">ftware will automatically analyze the profile data and </w:t>
      </w:r>
      <w:del w:id="2097" w:author="Ryan Beck" w:date="2023-04-10T14:49:00Z">
        <w:r w:rsidRPr="00673430" w:rsidDel="00836580">
          <w:delText>presen</w:delText>
        </w:r>
        <w:r w:rsidR="00577D36" w:rsidRPr="00673430" w:rsidDel="00836580">
          <w:delText>ts</w:delText>
        </w:r>
      </w:del>
      <w:ins w:id="2098" w:author="Ryan Beck" w:date="2023-04-10T14:49:00Z">
        <w:r w:rsidR="00836580" w:rsidRPr="00673430">
          <w:t>present</w:t>
        </w:r>
      </w:ins>
      <w:r w:rsidR="00577D36" w:rsidRPr="00673430">
        <w:t xml:space="preserve">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AA7259">
      <w:pPr>
        <w:pStyle w:val="Heading2"/>
        <w:rPr>
          <w:noProof/>
        </w:rPr>
      </w:pPr>
      <w:r>
        <w:br w:type="page"/>
      </w:r>
      <w:bookmarkStart w:id="2099" w:name="_Toc488474955"/>
      <w:bookmarkStart w:id="2100" w:name="_Toc488490452"/>
      <w:bookmarkStart w:id="2101" w:name="_Toc119468095"/>
      <w:bookmarkStart w:id="2102" w:name="_Toc329784613"/>
      <w:bookmarkStart w:id="2103" w:name="_Toc469043327"/>
      <w:bookmarkStart w:id="2104" w:name="_Toc469044961"/>
      <w:bookmarkStart w:id="2105" w:name="_Toc469139257"/>
      <w:bookmarkStart w:id="2106" w:name="_Toc469152702"/>
      <w:bookmarkStart w:id="2107" w:name="_Toc491174801"/>
      <w:bookmarkStart w:id="2108" w:name="_Toc494304033"/>
      <w:bookmarkStart w:id="2109" w:name="_Toc532827383"/>
      <w:bookmarkStart w:id="2110" w:name="_Toc532827791"/>
      <w:bookmarkStart w:id="2111" w:name="_Toc52898853"/>
      <w:bookmarkStart w:id="2112" w:name="_Toc52899043"/>
      <w:bookmarkStart w:id="2113" w:name="_Toc86830648"/>
      <w:bookmarkStart w:id="2114" w:name="_Toc86831449"/>
      <w:bookmarkStart w:id="2115" w:name="_Toc86831645"/>
      <w:bookmarkStart w:id="2116" w:name="_Toc132123019"/>
      <w:bookmarkStart w:id="2117" w:name="_Toc132123191"/>
      <w:bookmarkStart w:id="2118" w:name="_Toc488490451"/>
      <w:r w:rsidR="00A64B31">
        <w:rPr>
          <w:noProof/>
        </w:rPr>
        <w:lastRenderedPageBreak/>
        <w:t>View t</w:t>
      </w:r>
      <w:r>
        <w:rPr>
          <w:noProof/>
        </w:rPr>
        <w:t xml:space="preserve">he Profile </w:t>
      </w:r>
      <w:r w:rsidR="00A64B31">
        <w:rPr>
          <w:noProof/>
        </w:rPr>
        <w:t>a</w:t>
      </w:r>
      <w:r>
        <w:rPr>
          <w:noProof/>
        </w:rPr>
        <w:t>nd Statistics</w:t>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3DBFF543">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169285"/>
                    </a:xfrm>
                    <a:prstGeom prst="rect">
                      <a:avLst/>
                    </a:prstGeom>
                  </pic:spPr>
                </pic:pic>
              </a:graphicData>
            </a:graphic>
          </wp:inline>
        </w:drawing>
      </w:r>
    </w:p>
    <w:p w14:paraId="0767B77B" w14:textId="364155B9" w:rsidR="00D250AC" w:rsidRPr="00A64B31" w:rsidRDefault="00133461" w:rsidP="00F5043F">
      <w:pPr>
        <w:pStyle w:val="Caption"/>
        <w:rPr>
          <w:rFonts w:ascii="Trebuchet MS" w:hAnsi="Trebuchet MS"/>
          <w:sz w:val="24"/>
          <w:szCs w:val="24"/>
        </w:rPr>
      </w:pPr>
      <w:bookmarkStart w:id="2119" w:name="_Ref185830907"/>
      <w:r w:rsidRPr="00A64B31">
        <w:t xml:space="preserve">Figure </w:t>
      </w:r>
      <w:r w:rsidR="006E64D0">
        <w:fldChar w:fldCharType="begin"/>
      </w:r>
      <w:r w:rsidR="006E64D0">
        <w:instrText xml:space="preserve"> SEQ Figure \* ARABIC </w:instrText>
      </w:r>
      <w:r w:rsidR="006E64D0">
        <w:fldChar w:fldCharType="separate"/>
      </w:r>
      <w:r w:rsidR="00B67E73">
        <w:rPr>
          <w:noProof/>
        </w:rPr>
        <w:t>29</w:t>
      </w:r>
      <w:r w:rsidR="006E64D0">
        <w:rPr>
          <w:noProof/>
        </w:rPr>
        <w:fldChar w:fldCharType="end"/>
      </w:r>
      <w:bookmarkEnd w:id="2119"/>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1E4059">
      <w:pPr>
        <w:pStyle w:val="Heading3"/>
      </w:pPr>
      <w:bookmarkStart w:id="2120" w:name="_Toc469043328"/>
      <w:bookmarkStart w:id="2121" w:name="_Toc469044962"/>
      <w:bookmarkStart w:id="2122" w:name="_Toc469139258"/>
      <w:bookmarkStart w:id="2123" w:name="_Toc469152703"/>
      <w:bookmarkStart w:id="2124" w:name="_Toc491174802"/>
      <w:bookmarkStart w:id="2125" w:name="_Toc494304034"/>
      <w:bookmarkStart w:id="2126" w:name="_Toc532827384"/>
      <w:bookmarkStart w:id="2127" w:name="_Toc532827792"/>
      <w:bookmarkStart w:id="2128" w:name="_Toc52898854"/>
      <w:bookmarkStart w:id="2129" w:name="_Toc52899044"/>
      <w:bookmarkStart w:id="2130" w:name="_Toc86830649"/>
      <w:bookmarkStart w:id="2131" w:name="_Toc86831450"/>
      <w:bookmarkStart w:id="2132" w:name="_Toc86831646"/>
      <w:bookmarkStart w:id="2133" w:name="_Toc132123192"/>
      <w:r>
        <w:t xml:space="preserve">General </w:t>
      </w:r>
      <w:r w:rsidR="00C653DF">
        <w:t>T</w:t>
      </w:r>
      <w:r w:rsidR="00C653DF" w:rsidRPr="00910E39">
        <w:t>ab</w:t>
      </w:r>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p>
    <w:p w14:paraId="02C69F3D" w14:textId="1191D621" w:rsidR="008708F9" w:rsidRPr="00673430" w:rsidRDefault="008708F9" w:rsidP="00F33FFF">
      <w:bookmarkStart w:id="2134" w:name="_Toc486325585"/>
      <w:bookmarkStart w:id="2135" w:name="_Toc488490454"/>
      <w:r w:rsidRPr="00673430">
        <w:t xml:space="preserve">The </w:t>
      </w:r>
      <w:r w:rsidRPr="00123A14">
        <w:rPr>
          <w:i/>
          <w:iCs/>
          <w:rPrChange w:id="2136" w:author="Ryan Beck" w:date="2023-04-11T15:28:00Z">
            <w:rPr/>
          </w:rPrChange>
        </w:rPr>
        <w:t>General</w:t>
      </w:r>
      <w:r w:rsidRPr="00673430">
        <w:t xml:space="preserve">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del w:id="2137" w:author="Ryan Beck" w:date="2023-04-10T14:49:00Z">
        <w:r w:rsidR="00133461" w:rsidRPr="00673430" w:rsidDel="00836580">
          <w:delText xml:space="preserve"> See</w:delText>
        </w:r>
        <w:r w:rsidR="00B2165D" w:rsidRPr="00673430" w:rsidDel="00836580">
          <w:delText xml:space="preserve"> </w:delText>
        </w:r>
        <w:r w:rsidR="00B2165D" w:rsidRPr="00673430" w:rsidDel="00836580">
          <w:fldChar w:fldCharType="begin"/>
        </w:r>
        <w:r w:rsidR="00B2165D" w:rsidRPr="00673430" w:rsidDel="00836580">
          <w:delInstrText xml:space="preserve"> REF _Ref185830907 \h </w:delInstrText>
        </w:r>
        <w:r w:rsidR="00673430" w:rsidRPr="00673430" w:rsidDel="00836580">
          <w:delInstrText xml:space="preserve"> \* MERGEFORMAT </w:delInstrText>
        </w:r>
        <w:r w:rsidR="00B2165D" w:rsidRPr="00673430" w:rsidDel="00836580">
          <w:fldChar w:fldCharType="separate"/>
        </w:r>
        <w:r w:rsidR="00B67E73" w:rsidRPr="00A64B31" w:rsidDel="00836580">
          <w:delText xml:space="preserve">Figure </w:delText>
        </w:r>
        <w:r w:rsidR="00B67E73" w:rsidDel="00836580">
          <w:rPr>
            <w:noProof/>
          </w:rPr>
          <w:delText>29</w:delText>
        </w:r>
        <w:r w:rsidR="00B2165D" w:rsidRPr="00673430" w:rsidDel="00836580">
          <w:fldChar w:fldCharType="end"/>
        </w:r>
        <w:r w:rsidR="00133461" w:rsidRPr="00673430" w:rsidDel="00836580">
          <w:delText>.</w:delText>
        </w:r>
      </w:del>
    </w:p>
    <w:p w14:paraId="18D79FBC" w14:textId="77777777" w:rsidR="00BC1977" w:rsidRDefault="00BC1977" w:rsidP="00F33FFF"/>
    <w:p w14:paraId="2317A819" w14:textId="77777777" w:rsidR="00926297" w:rsidRPr="009C2049" w:rsidRDefault="00926297">
      <w:pPr>
        <w:ind w:left="720"/>
        <w:pPrChange w:id="2138" w:author="Ryan Beck" w:date="2023-04-10T14:49:00Z">
          <w:pPr/>
        </w:pPrChange>
      </w:pPr>
      <w:r w:rsidRPr="009C2049">
        <w:rPr>
          <w:b/>
        </w:rPr>
        <w:t>Tip</w:t>
      </w:r>
      <w:r w:rsidRPr="009C2049">
        <w:t xml:space="preserve">: If you have run a profile that meets the Virtual Profile criteria, then the </w:t>
      </w:r>
      <w:del w:id="2139" w:author="Ryan Beck" w:date="2023-04-10T14:49:00Z">
        <w:r w:rsidRPr="00836580" w:rsidDel="00836580">
          <w:rPr>
            <w:b/>
            <w:bCs/>
            <w:rPrChange w:id="2140" w:author="Ryan Beck" w:date="2023-04-10T14:49:00Z">
              <w:rPr/>
            </w:rPrChange>
          </w:rPr>
          <w:delText>“</w:delText>
        </w:r>
      </w:del>
      <w:r w:rsidRPr="00836580">
        <w:rPr>
          <w:b/>
          <w:bCs/>
          <w:rPrChange w:id="2141" w:author="Ryan Beck" w:date="2023-04-10T14:49:00Z">
            <w:rPr/>
          </w:rPrChange>
        </w:rPr>
        <w:t>Start Virtual Profiling</w:t>
      </w:r>
      <w:del w:id="2142" w:author="Ryan Beck" w:date="2023-04-10T14:49:00Z">
        <w:r w:rsidRPr="00836580" w:rsidDel="00836580">
          <w:rPr>
            <w:b/>
            <w:bCs/>
            <w:rPrChange w:id="2143" w:author="Ryan Beck" w:date="2023-04-10T14:49:00Z">
              <w:rPr/>
            </w:rPrChange>
          </w:rPr>
          <w:delText>”</w:delText>
        </w:r>
      </w:del>
      <w:r w:rsidRPr="009C2049">
        <w:t xml:space="preserve"> button will appear once the profile has completed.  Click the </w:t>
      </w:r>
      <w:r w:rsidRPr="00836580">
        <w:rPr>
          <w:b/>
          <w:bCs/>
          <w:rPrChange w:id="2144" w:author="Ryan Beck" w:date="2023-04-10T14:50:00Z">
            <w:rPr/>
          </w:rPrChange>
        </w:rPr>
        <w:t>Start Virtual Profiling</w:t>
      </w:r>
      <w:r w:rsidRPr="009C2049">
        <w:t xml:space="preserve">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45B22D95" w:rsidR="00BC1977" w:rsidRDefault="00C653DF" w:rsidP="001E4059">
      <w:pPr>
        <w:pStyle w:val="Heading3"/>
      </w:pPr>
      <w:r>
        <w:br w:type="page"/>
      </w:r>
      <w:r w:rsidR="00636C9A">
        <w:lastRenderedPageBreak/>
        <w:t xml:space="preserve"> </w:t>
      </w:r>
      <w:bookmarkStart w:id="2145" w:name="_Toc469043329"/>
      <w:bookmarkStart w:id="2146" w:name="_Toc469044963"/>
      <w:bookmarkStart w:id="2147" w:name="_Toc469139259"/>
      <w:bookmarkStart w:id="2148" w:name="_Toc469152704"/>
      <w:bookmarkStart w:id="2149" w:name="_Toc491174803"/>
      <w:bookmarkStart w:id="2150" w:name="_Toc494304035"/>
      <w:bookmarkStart w:id="2151" w:name="_Toc532827385"/>
      <w:bookmarkStart w:id="2152" w:name="_Toc532827793"/>
      <w:bookmarkStart w:id="2153" w:name="_Toc52898855"/>
      <w:bookmarkStart w:id="2154" w:name="_Toc52899045"/>
      <w:bookmarkStart w:id="2155" w:name="_Toc86830650"/>
      <w:bookmarkStart w:id="2156" w:name="_Toc86831451"/>
      <w:bookmarkStart w:id="2157" w:name="_Toc86831647"/>
      <w:bookmarkStart w:id="2158" w:name="_Toc132123193"/>
      <w:r>
        <w:t xml:space="preserve">The </w:t>
      </w:r>
      <w:r w:rsidR="00BC1977">
        <w:t>Graph Controller</w:t>
      </w:r>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p>
    <w:p w14:paraId="4899D85E" w14:textId="6795BEEE" w:rsidR="003C3235" w:rsidRDefault="003C3235" w:rsidP="003C3235">
      <w:bookmarkStart w:id="2159" w:name="_Hlk52287510"/>
      <w:r>
        <w:rPr>
          <w:noProof/>
        </w:rPr>
        <w:drawing>
          <wp:anchor distT="0" distB="0" distL="114300" distR="114300" simplePos="0" relativeHeight="251689472" behindDoc="1" locked="0" layoutInCell="1" allowOverlap="1" wp14:anchorId="6F204331" wp14:editId="387E6BD5">
            <wp:simplePos x="0" y="0"/>
            <wp:positionH relativeFrom="column">
              <wp:posOffset>2095500</wp:posOffset>
            </wp:positionH>
            <wp:positionV relativeFrom="paragraph">
              <wp:posOffset>5080</wp:posOffset>
            </wp:positionV>
            <wp:extent cx="3849370" cy="2743200"/>
            <wp:effectExtent l="0" t="0" r="0" b="0"/>
            <wp:wrapTight wrapText="left">
              <wp:wrapPolygon edited="0">
                <wp:start x="0" y="0"/>
                <wp:lineTo x="0" y="21450"/>
                <wp:lineTo x="21486" y="21450"/>
                <wp:lineTo x="21486"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849370" cy="2743200"/>
                    </a:xfrm>
                    <a:prstGeom prst="rect">
                      <a:avLst/>
                    </a:prstGeom>
                  </pic:spPr>
                </pic:pic>
              </a:graphicData>
            </a:graphic>
            <wp14:sizeRelH relativeFrom="margin">
              <wp14:pctWidth>0</wp14:pctWidth>
            </wp14:sizeRelH>
          </wp:anchor>
        </w:drawing>
      </w:r>
      <w:r w:rsidRPr="005941AF">
        <w:t xml:space="preserve">The </w:t>
      </w:r>
      <w:r w:rsidRPr="005941AF">
        <w:rPr>
          <w:i/>
        </w:rPr>
        <w:t>Graph Controller</w:t>
      </w:r>
      <w:r w:rsidRPr="005941AF">
        <w:t xml:space="preserve"> allows you to modify the view of the profile graph.  </w:t>
      </w:r>
      <w:del w:id="2160" w:author="Ryan Beck" w:date="2023-04-10T14:50:00Z">
        <w:r w:rsidRPr="005941AF" w:rsidDel="00836580">
          <w:delText xml:space="preserve">See </w:delText>
        </w:r>
        <w:r w:rsidRPr="005941AF" w:rsidDel="00836580">
          <w:fldChar w:fldCharType="begin"/>
        </w:r>
        <w:r w:rsidRPr="005941AF" w:rsidDel="00836580">
          <w:delInstrText xml:space="preserve"> REF _Ref185831178 \h  \* MERGEFORMAT </w:delInstrText>
        </w:r>
        <w:r w:rsidRPr="005941AF" w:rsidDel="00836580">
          <w:fldChar w:fldCharType="separate"/>
        </w:r>
        <w:r w:rsidR="00B67E73" w:rsidDel="00836580">
          <w:rPr>
            <w:b/>
            <w:bCs/>
          </w:rPr>
          <w:delText>Error! Reference source not found.</w:delText>
        </w:r>
        <w:r w:rsidRPr="005941AF" w:rsidDel="00836580">
          <w:fldChar w:fldCharType="end"/>
        </w:r>
        <w:r w:rsidRPr="005941AF" w:rsidDel="00836580">
          <w:delText xml:space="preserve">.  </w:delText>
        </w:r>
      </w:del>
      <w:r w:rsidRPr="005941AF">
        <w:t xml:space="preserve">To open the Graph Controller, </w:t>
      </w:r>
      <w:r>
        <w:t>l</w:t>
      </w:r>
      <w:r w:rsidRPr="005941AF">
        <w:t xml:space="preserve">eft-click on the </w:t>
      </w:r>
      <w:r w:rsidRPr="00123A14">
        <w:rPr>
          <w:b/>
          <w:bCs/>
          <w:rPrChange w:id="2161" w:author="Ryan Beck" w:date="2023-04-11T15:28:00Z">
            <w:rPr>
              <w:i/>
              <w:iCs/>
            </w:rPr>
          </w:rPrChange>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510E61C5" w14:textId="77777777" w:rsidR="003C3235" w:rsidRDefault="003C3235" w:rsidP="003C3235"/>
    <w:p w14:paraId="2FC99151" w14:textId="6C67CBE7" w:rsidR="003C3235" w:rsidRDefault="003C3235" w:rsidP="003C3235">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62D8A697" w14:textId="77777777" w:rsidR="003C3235" w:rsidRDefault="003C3235" w:rsidP="003C3235">
      <w:pPr>
        <w:pStyle w:val="Caption"/>
        <w:ind w:left="2880" w:firstLine="720"/>
      </w:pPr>
      <w:r w:rsidRPr="00816D9D">
        <w:t xml:space="preserve">Figure </w:t>
      </w:r>
      <w:r>
        <w:rPr>
          <w:noProof/>
        </w:rPr>
        <w:t>31</w:t>
      </w:r>
      <w:r w:rsidRPr="00816D9D">
        <w:t>: Graph Controller</w:t>
      </w:r>
    </w:p>
    <w:p w14:paraId="2C7BEAB7" w14:textId="7A26E331" w:rsidR="003C3235" w:rsidRPr="005941AF" w:rsidDel="00836580" w:rsidRDefault="003C3235" w:rsidP="003C3235">
      <w:pPr>
        <w:rPr>
          <w:del w:id="2162" w:author="Ryan Beck" w:date="2023-04-10T14:50:00Z"/>
          <w:b/>
          <w:strike/>
        </w:rPr>
      </w:pPr>
      <w:r w:rsidRPr="005941AF">
        <w:rPr>
          <w:b/>
        </w:rPr>
        <w:t>TCs</w:t>
      </w:r>
      <w:ins w:id="2163" w:author="Ryan Beck" w:date="2023-04-10T14:50:00Z">
        <w:r w:rsidR="00836580" w:rsidRPr="00673430">
          <w:rPr>
            <w:b/>
          </w:rPr>
          <w:t xml:space="preserve"> –</w:t>
        </w:r>
        <w:r w:rsidR="00836580" w:rsidRPr="00673430">
          <w:t xml:space="preserve"> </w:t>
        </w:r>
      </w:ins>
      <w:del w:id="2164" w:author="Ryan Beck" w:date="2023-04-10T14:50:00Z">
        <w:r w:rsidRPr="005941AF" w:rsidDel="00836580">
          <w:rPr>
            <w:b/>
          </w:rPr>
          <w:delText xml:space="preserve"> </w:delText>
        </w:r>
      </w:del>
    </w:p>
    <w:p w14:paraId="400384A6" w14:textId="77777777" w:rsidR="00836580" w:rsidRDefault="003C3235" w:rsidP="003C3235">
      <w:pPr>
        <w:rPr>
          <w:ins w:id="2165" w:author="Ryan Beck" w:date="2023-04-10T14:50:00Z"/>
        </w:rPr>
      </w:pPr>
      <w:r w:rsidRPr="005941AF">
        <w:t xml:space="preserve">The TCs section is a list of the thermocouples </w:t>
      </w:r>
    </w:p>
    <w:p w14:paraId="28E82BA0" w14:textId="5CEB0AA0" w:rsidR="003C3235" w:rsidRDefault="003C3235" w:rsidP="003C3235">
      <w:r w:rsidRPr="005941AF">
        <w:t xml:space="preserve">used for the profile.  In the event that you wish to view the profile without a particular </w:t>
      </w:r>
      <w:r>
        <w:t>thermocouple</w:t>
      </w:r>
      <w:r w:rsidRPr="005941AF">
        <w:t xml:space="preserve">, you can </w:t>
      </w:r>
      <w:r>
        <w:t xml:space="preserve">deselect one </w:t>
      </w:r>
      <w:r w:rsidRPr="005941AF">
        <w:t xml:space="preserve">or deselect the </w:t>
      </w:r>
      <w:del w:id="2166" w:author="Ryan Beck" w:date="2023-04-11T15:29:00Z">
        <w:r w:rsidRPr="005941AF" w:rsidDel="00123A14">
          <w:delText>“</w:delText>
        </w:r>
      </w:del>
      <w:r w:rsidRPr="00123A14">
        <w:rPr>
          <w:b/>
          <w:bCs/>
          <w:i/>
          <w:iCs/>
          <w:rPrChange w:id="2167" w:author="Ryan Beck" w:date="2023-04-11T15:29:00Z">
            <w:rPr/>
          </w:rPrChange>
        </w:rPr>
        <w:t>All</w:t>
      </w:r>
      <w:del w:id="2168" w:author="Ryan Beck" w:date="2023-04-11T15:29:00Z">
        <w:r w:rsidRPr="005941AF" w:rsidDel="00123A14">
          <w:delText>”</w:delText>
        </w:r>
      </w:del>
      <w:r w:rsidRPr="005941AF">
        <w:t xml:space="preserve"> check box and choose only the thermocouples you wish to view. The software recalculates the PWI and updates the profile statistics based on the remaining thermocouples selected.  You must select at least one product thermocouple</w:t>
      </w:r>
      <w:r>
        <w:t>.</w:t>
      </w:r>
    </w:p>
    <w:bookmarkEnd w:id="2159"/>
    <w:p w14:paraId="0F554262" w14:textId="77777777" w:rsidR="00BC1977" w:rsidRPr="00673430" w:rsidRDefault="00BC1977" w:rsidP="00BC1977"/>
    <w:p w14:paraId="54E06458" w14:textId="18BD4321"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20AAE02B"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56668459" w:rsidR="00955AC0" w:rsidRDefault="00955AC0" w:rsidP="00955AC0">
      <w:r>
        <w:rPr>
          <w:b/>
        </w:rPr>
        <w:t>TCs Line Thickness</w:t>
      </w:r>
      <w:r w:rsidRPr="00673430">
        <w:rPr>
          <w:b/>
        </w:rPr>
        <w:t xml:space="preserve"> </w:t>
      </w:r>
      <w:r>
        <w:t xml:space="preserve">– The </w:t>
      </w:r>
      <w:r w:rsidR="00A01667">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w:t>
      </w:r>
      <w:del w:id="2169" w:author="Ryan Beck" w:date="2023-04-11T15:29:00Z">
        <w:r w:rsidRPr="00A64B31" w:rsidDel="00E42DEB">
          <w:delText>“</w:delText>
        </w:r>
      </w:del>
      <w:r w:rsidRPr="00A64B31">
        <w:t>overall</w:t>
      </w:r>
      <w:del w:id="2170" w:author="Ryan Beck" w:date="2023-04-11T15:29:00Z">
        <w:r w:rsidRPr="00A64B31" w:rsidDel="00E42DEB">
          <w:delText>”</w:delText>
        </w:r>
      </w:del>
      <w:r w:rsidRPr="00A64B31">
        <w:t xml:space="preserve"> PWI for the profile. It will not display the individual TC PWI values.</w:t>
      </w:r>
    </w:p>
    <w:p w14:paraId="3D2F0585" w14:textId="77777777" w:rsidR="00C567A1" w:rsidRPr="00A64B31" w:rsidRDefault="00C567A1" w:rsidP="00C567A1"/>
    <w:p w14:paraId="4FF38932" w14:textId="6165298F" w:rsidR="00C567A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00F832B6" w14:textId="77777777" w:rsidR="00A01667" w:rsidRPr="00A64B31" w:rsidRDefault="00A01667" w:rsidP="00C567A1"/>
    <w:p w14:paraId="4CE320C0" w14:textId="137ECFEE" w:rsidR="00C567A1" w:rsidRPr="00A64B31" w:rsidRDefault="00A01667" w:rsidP="00C567A1">
      <w:bookmarkStart w:id="2171" w:name="_Hlk51250535"/>
      <w:bookmarkStart w:id="2172" w:name="_Hlk52287547"/>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171"/>
      <w:r>
        <w:t>(</w:t>
      </w:r>
      <w:ins w:id="2173" w:author="Ryan Beck" w:date="2023-04-11T15:36:00Z">
        <w:r w:rsidR="00E42DEB">
          <w:t xml:space="preserve"> </w:t>
        </w:r>
      </w:ins>
      <w:r>
        <w:t>see below for additional details on pointers).</w:t>
      </w:r>
    </w:p>
    <w:bookmarkEnd w:id="2172"/>
    <w:p w14:paraId="130FBE32" w14:textId="77777777" w:rsidR="00BC1977" w:rsidRPr="00A64B31" w:rsidRDefault="00BC1977" w:rsidP="00BC363E"/>
    <w:p w14:paraId="5E003EC2" w14:textId="77777777" w:rsidR="00BC363E" w:rsidRPr="00A64B31" w:rsidRDefault="00BC363E" w:rsidP="00BC363E"/>
    <w:p w14:paraId="4A7473F7" w14:textId="77777777" w:rsidR="00BC363E" w:rsidDel="00836580" w:rsidRDefault="00BC363E" w:rsidP="00BC363E">
      <w:pPr>
        <w:rPr>
          <w:del w:id="2174" w:author="Ryan Beck" w:date="2023-04-10T14:50:00Z"/>
        </w:rPr>
      </w:pPr>
    </w:p>
    <w:p w14:paraId="70919C40" w14:textId="77777777" w:rsidR="008708F9" w:rsidRDefault="008708F9" w:rsidP="00BC363E"/>
    <w:p w14:paraId="1D243512" w14:textId="20F223D2" w:rsidR="00BC363E" w:rsidRDefault="00C567A1" w:rsidP="001E4059">
      <w:pPr>
        <w:pStyle w:val="Heading3"/>
      </w:pPr>
      <w:bookmarkStart w:id="2175" w:name="_Toc469043330"/>
      <w:bookmarkStart w:id="2176" w:name="_Toc469044964"/>
      <w:bookmarkStart w:id="2177" w:name="_Toc469139260"/>
      <w:bookmarkStart w:id="2178" w:name="_Toc469152705"/>
      <w:bookmarkStart w:id="2179" w:name="_Toc491174804"/>
      <w:bookmarkStart w:id="2180" w:name="_Toc494304036"/>
      <w:bookmarkStart w:id="2181" w:name="_Toc532827386"/>
      <w:bookmarkStart w:id="2182" w:name="_Toc532827794"/>
      <w:bookmarkStart w:id="2183" w:name="_Toc52898856"/>
      <w:bookmarkStart w:id="2184" w:name="_Toc52899046"/>
      <w:bookmarkStart w:id="2185" w:name="_Toc86830651"/>
      <w:bookmarkStart w:id="2186" w:name="_Toc86831452"/>
      <w:bookmarkStart w:id="2187" w:name="_Toc86831648"/>
      <w:bookmarkStart w:id="2188" w:name="_Toc132123194"/>
      <w:r w:rsidRPr="00A64B31">
        <w:t>G</w:t>
      </w:r>
      <w:r w:rsidR="00636C9A" w:rsidRPr="00A64B31">
        <w:t>raph</w:t>
      </w:r>
      <w:r w:rsidRPr="00A64B31">
        <w:t xml:space="preserve"> Option Menu</w:t>
      </w:r>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7B08A429" w:rsidR="00721E22" w:rsidRDefault="00721E22" w:rsidP="00721E22">
            <w:r>
              <w:t xml:space="preserve">To view the </w:t>
            </w:r>
            <w:ins w:id="2189" w:author="Ryan Beck" w:date="2023-04-11T15:38:00Z">
              <w:r w:rsidR="00E42DEB" w:rsidRPr="00E42DEB">
                <w:rPr>
                  <w:i/>
                  <w:iCs/>
                  <w:rPrChange w:id="2190" w:author="Ryan Beck" w:date="2023-04-11T15:38:00Z">
                    <w:rPr/>
                  </w:rPrChange>
                </w:rPr>
                <w:t>G</w:t>
              </w:r>
            </w:ins>
            <w:del w:id="2191" w:author="Ryan Beck" w:date="2023-04-11T15:38:00Z">
              <w:r w:rsidRPr="00E42DEB" w:rsidDel="00E42DEB">
                <w:rPr>
                  <w:i/>
                  <w:iCs/>
                  <w:rPrChange w:id="2192" w:author="Ryan Beck" w:date="2023-04-11T15:38:00Z">
                    <w:rPr/>
                  </w:rPrChange>
                </w:rPr>
                <w:delText>g</w:delText>
              </w:r>
            </w:del>
            <w:r w:rsidRPr="00E42DEB">
              <w:rPr>
                <w:i/>
                <w:iCs/>
                <w:rPrChange w:id="2193" w:author="Ryan Beck" w:date="2023-04-11T15:38:00Z">
                  <w:rPr/>
                </w:rPrChange>
              </w:rPr>
              <w:t>raph option menu</w:t>
            </w:r>
            <w:r>
              <w:t xml:space="preserve">, right-click anywhere within the profile graph area.  </w:t>
            </w:r>
            <w:del w:id="2194" w:author="Ryan Beck" w:date="2023-04-10T14:50:00Z">
              <w:r w:rsidDel="00836580">
                <w:delText xml:space="preserve">See </w:delText>
              </w:r>
              <w:r w:rsidDel="00836580">
                <w:fldChar w:fldCharType="begin"/>
              </w:r>
              <w:r w:rsidDel="00836580">
                <w:delInstrText xml:space="preserve"> REF _Ref220307928 \h  \* MERGEFORMAT </w:delInstrText>
              </w:r>
              <w:r w:rsidDel="00836580">
                <w:fldChar w:fldCharType="separate"/>
              </w:r>
              <w:r w:rsidR="00B67E73" w:rsidDel="00836580">
                <w:delText xml:space="preserve">Figure </w:delText>
              </w:r>
              <w:r w:rsidR="00B67E73" w:rsidDel="00836580">
                <w:rPr>
                  <w:noProof/>
                </w:rPr>
                <w:delText>30</w:delText>
              </w:r>
              <w:r w:rsidDel="00836580">
                <w:fldChar w:fldCharType="end"/>
              </w:r>
              <w:r w:rsidDel="00836580">
                <w:delText xml:space="preserve">.  </w:delText>
              </w:r>
            </w:del>
          </w:p>
          <w:p w14:paraId="3A3B6FD3" w14:textId="77777777" w:rsidR="00721E22" w:rsidRDefault="00721E22" w:rsidP="00BC363E"/>
        </w:tc>
        <w:tc>
          <w:tcPr>
            <w:tcW w:w="1980" w:type="dxa"/>
            <w:shd w:val="clear" w:color="auto" w:fill="auto"/>
          </w:tcPr>
          <w:p w14:paraId="153DD5C2" w14:textId="5CC93B0F" w:rsidR="00721E22" w:rsidRDefault="00A01667" w:rsidP="00211D6A">
            <w:pPr>
              <w:jc w:val="center"/>
            </w:pPr>
            <w:r>
              <w:rPr>
                <w:noProof/>
              </w:rPr>
              <w:drawing>
                <wp:inline distT="0" distB="0" distL="0" distR="0" wp14:anchorId="67A2CF97" wp14:editId="55A43517">
                  <wp:extent cx="1134086" cy="788929"/>
                  <wp:effectExtent l="0" t="0" r="952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690E1DA8" w:rsidR="00721E22" w:rsidRDefault="00721E22" w:rsidP="00211D6A">
            <w:pPr>
              <w:pStyle w:val="Caption"/>
            </w:pPr>
            <w:bookmarkStart w:id="2195" w:name="_Ref220307928"/>
            <w:r>
              <w:t xml:space="preserve">Figure </w:t>
            </w:r>
            <w:r w:rsidR="006E64D0">
              <w:fldChar w:fldCharType="begin"/>
            </w:r>
            <w:r w:rsidR="006E64D0">
              <w:instrText xml:space="preserve"> SEQ Figure \* ARABIC </w:instrText>
            </w:r>
            <w:r w:rsidR="006E64D0">
              <w:fldChar w:fldCharType="separate"/>
            </w:r>
            <w:r w:rsidR="00B67E73">
              <w:rPr>
                <w:noProof/>
              </w:rPr>
              <w:t>30</w:t>
            </w:r>
            <w:r w:rsidR="006E64D0">
              <w:rPr>
                <w:noProof/>
              </w:rPr>
              <w:fldChar w:fldCharType="end"/>
            </w:r>
            <w:bookmarkEnd w:id="2195"/>
          </w:p>
        </w:tc>
      </w:tr>
    </w:tbl>
    <w:p w14:paraId="6C0D90D7" w14:textId="77777777" w:rsidR="00BC363E" w:rsidRPr="003335AF" w:rsidRDefault="00C653DF" w:rsidP="00220274">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75F5D3B9" w:rsidR="00721E22" w:rsidRDefault="00721E22" w:rsidP="00BC363E">
            <w:r>
              <w:t xml:space="preserve">The </w:t>
            </w:r>
            <w:r w:rsidRPr="00E42DEB">
              <w:rPr>
                <w:i/>
                <w:iCs/>
                <w:rPrChange w:id="2196" w:author="Ryan Beck" w:date="2023-04-11T15:38:00Z">
                  <w:rPr/>
                </w:rPrChange>
              </w:rPr>
              <w:t>Examine Line</w:t>
            </w:r>
            <w:r>
              <w:t xml:space="preserve"> feature displays the temperature for the location of the pointer on the profile graph.  </w:t>
            </w:r>
            <w:del w:id="2197" w:author="Ryan Beck" w:date="2023-04-10T14:50:00Z">
              <w:r w:rsidDel="00836580">
                <w:delText xml:space="preserve">See </w:delText>
              </w:r>
              <w:r w:rsidR="00423E82" w:rsidDel="00836580">
                <w:fldChar w:fldCharType="begin"/>
              </w:r>
              <w:r w:rsidR="00423E82" w:rsidDel="00836580">
                <w:delInstrText xml:space="preserve"> REF _Ref173138906  \* MERGEFORMAT </w:delInstrText>
              </w:r>
              <w:r w:rsidR="00423E82" w:rsidDel="00836580">
                <w:fldChar w:fldCharType="separate"/>
              </w:r>
              <w:r w:rsidR="00B67E73" w:rsidRPr="00B67E73" w:rsidDel="00836580">
                <w:delText xml:space="preserve">Figure </w:delText>
              </w:r>
              <w:r w:rsidR="00B67E73" w:rsidRPr="00B67E73" w:rsidDel="00836580">
                <w:rPr>
                  <w:noProof/>
                </w:rPr>
                <w:delText>31</w:delText>
              </w:r>
              <w:r w:rsidR="00423E82" w:rsidDel="00836580">
                <w:rPr>
                  <w:noProof/>
                </w:rPr>
                <w:fldChar w:fldCharType="end"/>
              </w:r>
              <w:r w:rsidDel="00836580">
                <w:delText xml:space="preserve">.  </w:delText>
              </w:r>
            </w:del>
          </w:p>
        </w:tc>
        <w:tc>
          <w:tcPr>
            <w:tcW w:w="2250" w:type="dxa"/>
            <w:shd w:val="clear" w:color="auto" w:fill="auto"/>
          </w:tcPr>
          <w:p w14:paraId="15DBD17C" w14:textId="77777777" w:rsidR="00721E22" w:rsidRDefault="000E0382" w:rsidP="00BC363E">
            <w:r>
              <w:rPr>
                <w:noProof/>
              </w:rPr>
              <w:drawing>
                <wp:inline distT="0" distB="0" distL="0" distR="0" wp14:anchorId="5A873E72" wp14:editId="17959B95">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715E9650" w:rsidR="00721E22" w:rsidRPr="00211D6A" w:rsidRDefault="00721E22" w:rsidP="00BC363E">
            <w:pPr>
              <w:rPr>
                <w:rFonts w:ascii="Arial" w:hAnsi="Arial" w:cs="Arial"/>
                <w:sz w:val="16"/>
                <w:szCs w:val="16"/>
              </w:rPr>
            </w:pPr>
            <w:bookmarkStart w:id="2198"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67E73">
              <w:rPr>
                <w:rFonts w:ascii="Arial" w:hAnsi="Arial" w:cs="Arial"/>
                <w:noProof/>
                <w:sz w:val="16"/>
                <w:szCs w:val="16"/>
              </w:rPr>
              <w:t>31</w:t>
            </w:r>
            <w:r w:rsidRPr="00211D6A">
              <w:rPr>
                <w:rFonts w:ascii="Arial" w:hAnsi="Arial" w:cs="Arial"/>
                <w:sz w:val="16"/>
                <w:szCs w:val="16"/>
              </w:rPr>
              <w:fldChar w:fldCharType="end"/>
            </w:r>
            <w:bookmarkEnd w:id="2198"/>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pPr>
        <w:rPr>
          <w:ins w:id="2199" w:author="Ryan Beck" w:date="2023-04-10T14:51:00Z"/>
        </w:rPr>
      </w:pPr>
      <w:r>
        <w:t>Wherever the pointer is moved across the profile, the following data will be displayed:</w:t>
      </w:r>
    </w:p>
    <w:p w14:paraId="5D6FEE61" w14:textId="77777777" w:rsidR="00836580" w:rsidRDefault="00836580" w:rsidP="00BC363E"/>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47CFCB4" w14:textId="7ADD2307" w:rsidR="00A01667"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220274">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588"/>
        <w:gridCol w:w="2988"/>
      </w:tblGrid>
      <w:tr w:rsidR="00721E22" w14:paraId="5B560F7E" w14:textId="77777777" w:rsidTr="00211D6A">
        <w:tc>
          <w:tcPr>
            <w:tcW w:w="6588" w:type="dxa"/>
            <w:shd w:val="clear" w:color="auto" w:fill="auto"/>
          </w:tcPr>
          <w:p w14:paraId="7CAA3122" w14:textId="10820E41" w:rsidR="00721E22" w:rsidRDefault="00721E22" w:rsidP="00BC363E">
            <w:r>
              <w:t xml:space="preserve">The </w:t>
            </w:r>
            <w:r w:rsidRPr="002D4BBA">
              <w:rPr>
                <w:i/>
                <w:iCs/>
                <w:rPrChange w:id="2200" w:author="Ryan Beck" w:date="2023-04-11T15:39:00Z">
                  <w:rPr/>
                </w:rPrChange>
              </w:rPr>
              <w:t>Move TC line</w:t>
            </w:r>
            <w:r w:rsidRPr="00673430">
              <w:t xml:space="preserve"> feature allows the user to manually move the thermocouple plot on the profile graph.  This is used to fine tune the profile or make corrections in the event the software </w:t>
            </w:r>
            <w:del w:id="2201" w:author="Ryan Beck" w:date="2023-04-10T14:50:00Z">
              <w:r w:rsidRPr="00673430" w:rsidDel="00836580">
                <w:delText>did</w:delText>
              </w:r>
            </w:del>
            <w:ins w:id="2202" w:author="Ryan Beck" w:date="2023-04-10T14:50:00Z">
              <w:r w:rsidR="00836580" w:rsidRPr="00673430">
                <w:t>does</w:t>
              </w:r>
            </w:ins>
            <w:r w:rsidRPr="00673430">
              <w:t xml:space="preserve"> not properly display the plot.  </w:t>
            </w:r>
            <w:del w:id="2203" w:author="Ryan Beck" w:date="2023-04-10T14:50:00Z">
              <w:r w:rsidRPr="00673430" w:rsidDel="00836580">
                <w:delText xml:space="preserve">See </w:delText>
              </w:r>
              <w:r w:rsidRPr="00673430" w:rsidDel="00836580">
                <w:fldChar w:fldCharType="begin"/>
              </w:r>
              <w:r w:rsidRPr="00673430" w:rsidDel="00836580">
                <w:delInstrText xml:space="preserve"> REF _Ref220307958 \h  \* MERGEFORMAT </w:delInstrText>
              </w:r>
              <w:r w:rsidRPr="00673430" w:rsidDel="00836580">
                <w:fldChar w:fldCharType="separate"/>
              </w:r>
              <w:r w:rsidR="00B67E73" w:rsidRPr="00B67E73" w:rsidDel="00836580">
                <w:delText xml:space="preserve">Figure </w:delText>
              </w:r>
              <w:r w:rsidR="00B67E73" w:rsidRPr="00B67E73" w:rsidDel="00836580">
                <w:rPr>
                  <w:noProof/>
                </w:rPr>
                <w:delText>32</w:delText>
              </w:r>
              <w:r w:rsidRPr="00673430" w:rsidDel="00836580">
                <w:fldChar w:fldCharType="end"/>
              </w:r>
              <w:r w:rsidRPr="00673430" w:rsidDel="00836580">
                <w:delText>.</w:delText>
              </w:r>
            </w:del>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77B4C733">
                  <wp:extent cx="1526540" cy="4999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1526540" cy="499997"/>
                          </a:xfrm>
                          <a:prstGeom prst="rect">
                            <a:avLst/>
                          </a:prstGeom>
                          <a:noFill/>
                          <a:ln>
                            <a:noFill/>
                          </a:ln>
                        </pic:spPr>
                      </pic:pic>
                    </a:graphicData>
                  </a:graphic>
                </wp:inline>
              </w:drawing>
            </w:r>
          </w:p>
          <w:p w14:paraId="38B037B6" w14:textId="3BDCFD4B" w:rsidR="00721E22" w:rsidRPr="00211D6A" w:rsidRDefault="00721E22" w:rsidP="00211D6A">
            <w:pPr>
              <w:jc w:val="center"/>
              <w:rPr>
                <w:rFonts w:ascii="Arial" w:hAnsi="Arial" w:cs="Arial"/>
                <w:sz w:val="16"/>
                <w:szCs w:val="16"/>
              </w:rPr>
            </w:pPr>
            <w:bookmarkStart w:id="2204"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67E73">
              <w:rPr>
                <w:rFonts w:ascii="Arial" w:hAnsi="Arial" w:cs="Arial"/>
                <w:noProof/>
                <w:sz w:val="16"/>
                <w:szCs w:val="16"/>
              </w:rPr>
              <w:t>32</w:t>
            </w:r>
            <w:r w:rsidRPr="00211D6A">
              <w:rPr>
                <w:rFonts w:ascii="Arial" w:hAnsi="Arial" w:cs="Arial"/>
                <w:sz w:val="16"/>
                <w:szCs w:val="16"/>
              </w:rPr>
              <w:fldChar w:fldCharType="end"/>
            </w:r>
            <w:bookmarkEnd w:id="2204"/>
          </w:p>
        </w:tc>
      </w:tr>
    </w:tbl>
    <w:p w14:paraId="0F9D2E77" w14:textId="77777777" w:rsidR="00721E22" w:rsidRDefault="00721E22" w:rsidP="00BC363E"/>
    <w:p w14:paraId="1F3E3B5D" w14:textId="027C6B82" w:rsidR="00A64B31" w:rsidRDefault="00A64B31" w:rsidP="00BC363E">
      <w:r w:rsidRPr="00673430">
        <w:t xml:space="preserve">Select the thermocouple you wish to move and then click and drag the highlighted plot and move it to the desired location on the profile graph.   </w:t>
      </w:r>
      <w:del w:id="2205" w:author="Ryan Beck" w:date="2023-04-10T14:50:00Z">
        <w:r w:rsidRPr="00673430" w:rsidDel="00836580">
          <w:delText xml:space="preserve">See </w:delText>
        </w:r>
        <w:r w:rsidRPr="00673430" w:rsidDel="00836580">
          <w:fldChar w:fldCharType="begin"/>
        </w:r>
        <w:r w:rsidRPr="00673430" w:rsidDel="00836580">
          <w:delInstrText xml:space="preserve"> REF _Ref220307974 \h  \* MERGEFORMAT </w:delInstrText>
        </w:r>
        <w:r w:rsidRPr="00673430" w:rsidDel="00836580">
          <w:fldChar w:fldCharType="separate"/>
        </w:r>
        <w:r w:rsidR="00B67E73" w:rsidDel="00836580">
          <w:delText xml:space="preserve">Figure </w:delText>
        </w:r>
        <w:r w:rsidR="00B67E73" w:rsidDel="00836580">
          <w:rPr>
            <w:noProof/>
          </w:rPr>
          <w:delText>33</w:delText>
        </w:r>
        <w:r w:rsidRPr="00673430" w:rsidDel="00836580">
          <w:fldChar w:fldCharType="end"/>
        </w:r>
        <w:r w:rsidDel="00836580">
          <w:delText xml:space="preserve">.  </w:delText>
        </w:r>
      </w:del>
    </w:p>
    <w:p w14:paraId="31782C43" w14:textId="77777777" w:rsidR="00BC363E" w:rsidRDefault="000E0382" w:rsidP="00BC363E">
      <w:pPr>
        <w:keepNext/>
        <w:jc w:val="center"/>
      </w:pPr>
      <w:r>
        <w:rPr>
          <w:noProof/>
        </w:rPr>
        <w:drawing>
          <wp:inline distT="0" distB="0" distL="0" distR="0" wp14:anchorId="1E771D5B" wp14:editId="4A9BBE23">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0017BB8E" w:rsidR="00BC363E" w:rsidRDefault="00BC363E" w:rsidP="003335AF">
      <w:pPr>
        <w:pStyle w:val="Caption"/>
      </w:pPr>
      <w:bookmarkStart w:id="2206" w:name="_Ref220307974"/>
      <w:r>
        <w:t xml:space="preserve">Figure </w:t>
      </w:r>
      <w:r w:rsidR="006E64D0">
        <w:fldChar w:fldCharType="begin"/>
      </w:r>
      <w:r w:rsidR="006E64D0">
        <w:instrText xml:space="preserve"> SEQ Figure \* ARABIC </w:instrText>
      </w:r>
      <w:r w:rsidR="006E64D0">
        <w:fldChar w:fldCharType="separate"/>
      </w:r>
      <w:r w:rsidR="00B67E73">
        <w:rPr>
          <w:noProof/>
        </w:rPr>
        <w:t>33</w:t>
      </w:r>
      <w:r w:rsidR="006E64D0">
        <w:rPr>
          <w:noProof/>
        </w:rPr>
        <w:fldChar w:fldCharType="end"/>
      </w:r>
      <w:bookmarkEnd w:id="2206"/>
      <w:r>
        <w:t>: Move TC Line</w:t>
      </w:r>
    </w:p>
    <w:p w14:paraId="3B04E28A" w14:textId="77777777" w:rsidR="00BC363E" w:rsidRDefault="00C653DF" w:rsidP="00220274">
      <w:pPr>
        <w:pStyle w:val="Heading4"/>
        <w:rPr>
          <w:lang w:val="en"/>
        </w:rPr>
      </w:pPr>
      <w:r>
        <w:rPr>
          <w:lang w:val="en"/>
        </w:rPr>
        <w:lastRenderedPageBreak/>
        <w:t>Move Zone Line</w:t>
      </w:r>
    </w:p>
    <w:tbl>
      <w:tblPr>
        <w:tblW w:w="0" w:type="auto"/>
        <w:tblLook w:val="04A0" w:firstRow="1" w:lastRow="0" w:firstColumn="1" w:lastColumn="0" w:noHBand="0" w:noVBand="1"/>
      </w:tblPr>
      <w:tblGrid>
        <w:gridCol w:w="5573"/>
        <w:gridCol w:w="4003"/>
      </w:tblGrid>
      <w:tr w:rsidR="00327CED" w14:paraId="57E5109F" w14:textId="77777777" w:rsidTr="00211D6A">
        <w:tc>
          <w:tcPr>
            <w:tcW w:w="6138" w:type="dxa"/>
            <w:shd w:val="clear" w:color="auto" w:fill="auto"/>
          </w:tcPr>
          <w:p w14:paraId="4573A545" w14:textId="401C220B"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w:t>
            </w:r>
            <w:del w:id="2207" w:author="Ryan Beck" w:date="2023-04-10T14:51:00Z">
              <w:r w:rsidRPr="00673430" w:rsidDel="00836580">
                <w:delText>did</w:delText>
              </w:r>
            </w:del>
            <w:ins w:id="2208" w:author="Ryan Beck" w:date="2023-04-10T14:51:00Z">
              <w:r w:rsidR="00836580" w:rsidRPr="00673430">
                <w:t>does</w:t>
              </w:r>
            </w:ins>
            <w:r w:rsidRPr="00673430">
              <w:t xml:space="preserve"> not properly display the zones.  </w:t>
            </w:r>
          </w:p>
          <w:p w14:paraId="00981971" w14:textId="3774A3A9" w:rsidR="00327CED" w:rsidRPr="008F51FF" w:rsidRDefault="00541318" w:rsidP="00220274">
            <w:pPr>
              <w:pStyle w:val="Heading4"/>
              <w:rPr>
                <w:lang w:val="en"/>
              </w:rPr>
            </w:pPr>
            <w:r>
              <w:rPr>
                <w:lang w:val="en"/>
              </w:rPr>
              <w:t>Zone Resize</w:t>
            </w:r>
          </w:p>
          <w:p w14:paraId="6614C191" w14:textId="0BA31F0B" w:rsidR="00327CED" w:rsidRDefault="00327CED" w:rsidP="00BC363E">
            <w:r w:rsidRPr="00673430">
              <w:t>Select to move the first line (</w:t>
            </w:r>
            <w:r>
              <w:t>z</w:t>
            </w:r>
            <w:r w:rsidRPr="00673430">
              <w:t>on</w:t>
            </w:r>
            <w:r>
              <w:t xml:space="preserve">e beginning) or the </w:t>
            </w:r>
            <w:r w:rsidR="00B85FE4">
              <w:t>l</w:t>
            </w:r>
            <w:r>
              <w:t>ast line (z</w:t>
            </w:r>
            <w:r w:rsidRPr="00673430">
              <w:t xml:space="preserve">one ending) </w:t>
            </w:r>
            <w:del w:id="2209" w:author="Ryan Beck" w:date="2023-04-10T14:51:00Z">
              <w:r w:rsidRPr="00673430" w:rsidDel="00836580">
                <w:delText xml:space="preserve">(See </w:delText>
              </w:r>
              <w:r w:rsidRPr="00673430" w:rsidDel="00836580">
                <w:fldChar w:fldCharType="begin"/>
              </w:r>
              <w:r w:rsidRPr="00673430" w:rsidDel="00836580">
                <w:delInstrText xml:space="preserve"> REF _Ref237149178 \h  \* MERGEFORMAT </w:delInstrText>
              </w:r>
              <w:r w:rsidRPr="00673430" w:rsidDel="00836580">
                <w:fldChar w:fldCharType="separate"/>
              </w:r>
              <w:r w:rsidR="00B67E73" w:rsidRPr="00B67E73" w:rsidDel="00836580">
                <w:delText xml:space="preserve">Figure </w:delText>
              </w:r>
              <w:r w:rsidR="00B67E73" w:rsidRPr="00B67E73" w:rsidDel="00836580">
                <w:rPr>
                  <w:noProof/>
                </w:rPr>
                <w:delText>34</w:delText>
              </w:r>
              <w:r w:rsidRPr="00673430" w:rsidDel="00836580">
                <w:fldChar w:fldCharType="end"/>
              </w:r>
              <w:r w:rsidRPr="00673430" w:rsidDel="00836580">
                <w:delText xml:space="preserve">) </w:delText>
              </w:r>
            </w:del>
            <w:r w:rsidRPr="00673430">
              <w:t xml:space="preserve">and then click and drag it to the desired location on the profile graph.   </w:t>
            </w:r>
            <w:del w:id="2210" w:author="Ryan Beck" w:date="2023-04-10T14:51:00Z">
              <w:r w:rsidRPr="00673430" w:rsidDel="00836580">
                <w:delText xml:space="preserve">See </w:delText>
              </w:r>
              <w:r w:rsidRPr="00673430" w:rsidDel="00836580">
                <w:fldChar w:fldCharType="begin"/>
              </w:r>
              <w:r w:rsidRPr="00673430" w:rsidDel="00836580">
                <w:delInstrText xml:space="preserve"> REF _Ref220307995 \h  \* MERGEFORMAT </w:delInstrText>
              </w:r>
              <w:r w:rsidRPr="00673430" w:rsidDel="00836580">
                <w:fldChar w:fldCharType="separate"/>
              </w:r>
              <w:r w:rsidR="00B67E73" w:rsidDel="00836580">
                <w:delText xml:space="preserve">Figure </w:delText>
              </w:r>
              <w:r w:rsidR="00B67E73" w:rsidDel="00836580">
                <w:rPr>
                  <w:noProof/>
                </w:rPr>
                <w:delText>35</w:delText>
              </w:r>
              <w:r w:rsidRPr="00673430" w:rsidDel="00836580">
                <w:fldChar w:fldCharType="end"/>
              </w:r>
              <w:r w:rsidDel="00836580">
                <w:delText>.</w:delText>
              </w:r>
            </w:del>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12A5131D">
                  <wp:extent cx="2404872" cy="685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404872" cy="685800"/>
                          </a:xfrm>
                          <a:prstGeom prst="rect">
                            <a:avLst/>
                          </a:prstGeom>
                          <a:noFill/>
                          <a:ln>
                            <a:noFill/>
                          </a:ln>
                        </pic:spPr>
                      </pic:pic>
                    </a:graphicData>
                  </a:graphic>
                </wp:inline>
              </w:drawing>
            </w:r>
          </w:p>
          <w:p w14:paraId="112BC9B0" w14:textId="7230EE97" w:rsidR="00327CED" w:rsidRPr="00211D6A" w:rsidRDefault="00327CED" w:rsidP="00211D6A">
            <w:pPr>
              <w:jc w:val="center"/>
              <w:rPr>
                <w:rFonts w:ascii="Arial" w:hAnsi="Arial" w:cs="Arial"/>
                <w:sz w:val="16"/>
                <w:szCs w:val="16"/>
              </w:rPr>
            </w:pPr>
            <w:bookmarkStart w:id="2211"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67E73">
              <w:rPr>
                <w:rFonts w:ascii="Arial" w:hAnsi="Arial" w:cs="Arial"/>
                <w:noProof/>
                <w:sz w:val="16"/>
                <w:szCs w:val="16"/>
              </w:rPr>
              <w:t>34</w:t>
            </w:r>
            <w:r w:rsidRPr="00211D6A">
              <w:rPr>
                <w:rFonts w:ascii="Arial" w:hAnsi="Arial" w:cs="Arial"/>
                <w:sz w:val="16"/>
                <w:szCs w:val="16"/>
              </w:rPr>
              <w:fldChar w:fldCharType="end"/>
            </w:r>
            <w:bookmarkEnd w:id="2211"/>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610624" behindDoc="0" locked="0" layoutInCell="1" allowOverlap="0" wp14:anchorId="6318A498" wp14:editId="1E96E632">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BE7E29" id="Line 4188" o:spid="_x0000_s1026" style="position:absolute;flip:x;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613696" behindDoc="0" locked="0" layoutInCell="1" allowOverlap="0" wp14:anchorId="1D3947C7" wp14:editId="1E09D54C">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59EADC" id="Line 4189"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7EB08FEE">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48E65DFE" w:rsidR="00BC363E" w:rsidRDefault="00BC363E" w:rsidP="00BC363E">
      <w:pPr>
        <w:pStyle w:val="Caption"/>
      </w:pPr>
      <w:bookmarkStart w:id="2212" w:name="_Ref220307995"/>
      <w:r>
        <w:t xml:space="preserve">Figure </w:t>
      </w:r>
      <w:r w:rsidR="006E64D0">
        <w:fldChar w:fldCharType="begin"/>
      </w:r>
      <w:r w:rsidR="006E64D0">
        <w:instrText xml:space="preserve"> SEQ Figure \* ARABIC </w:instrText>
      </w:r>
      <w:r w:rsidR="006E64D0">
        <w:fldChar w:fldCharType="separate"/>
      </w:r>
      <w:r w:rsidR="00B67E73">
        <w:rPr>
          <w:noProof/>
        </w:rPr>
        <w:t>35</w:t>
      </w:r>
      <w:r w:rsidR="006E64D0">
        <w:rPr>
          <w:noProof/>
        </w:rPr>
        <w:fldChar w:fldCharType="end"/>
      </w:r>
      <w:bookmarkEnd w:id="2212"/>
      <w:r>
        <w:t>:  Move Zone Line</w:t>
      </w:r>
    </w:p>
    <w:p w14:paraId="101864DD" w14:textId="77777777" w:rsidR="00926297" w:rsidRDefault="00926297" w:rsidP="00220274">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715833F5" w:rsidR="00926297" w:rsidRPr="00044029" w:rsidRDefault="00926297" w:rsidP="00192FFB">
            <w:pPr>
              <w:rPr>
                <w:lang w:val="en"/>
              </w:rPr>
            </w:pPr>
            <w:r w:rsidRPr="00044029">
              <w:rPr>
                <w:lang w:val="en"/>
              </w:rPr>
              <w:t xml:space="preserve">The </w:t>
            </w:r>
            <w:r w:rsidRPr="002D4BBA">
              <w:rPr>
                <w:i/>
                <w:iCs/>
                <w:lang w:val="en"/>
                <w:rPrChange w:id="2213" w:author="Ryan Beck" w:date="2023-04-11T15:39:00Z">
                  <w:rPr>
                    <w:lang w:val="en"/>
                  </w:rPr>
                </w:rPrChange>
              </w:rPr>
              <w:t xml:space="preserve">Reset </w:t>
            </w:r>
            <w:r w:rsidRPr="00044029">
              <w:rPr>
                <w:lang w:val="en"/>
              </w:rPr>
              <w:t xml:space="preserve">feature will reset the profile and undo any changes you have made to the graph using the Graph Option Menu.  Select the TC Line, or Zone Line option.  </w:t>
            </w:r>
            <w:del w:id="2214" w:author="Ryan Beck" w:date="2023-04-10T14:51:00Z">
              <w:r w:rsidRPr="00044029" w:rsidDel="00836580">
                <w:rPr>
                  <w:lang w:val="en"/>
                </w:rPr>
                <w:delText xml:space="preserve">See </w:delText>
              </w:r>
              <w:r w:rsidRPr="00044029" w:rsidDel="00836580">
                <w:rPr>
                  <w:lang w:val="en"/>
                </w:rPr>
                <w:fldChar w:fldCharType="begin"/>
              </w:r>
              <w:r w:rsidRPr="00044029" w:rsidDel="00836580">
                <w:rPr>
                  <w:lang w:val="en"/>
                </w:rPr>
                <w:delInstrText xml:space="preserve"> REF _Ref220308041 \h  \* MERGEFORMAT </w:delInstrText>
              </w:r>
              <w:r w:rsidRPr="00044029" w:rsidDel="00836580">
                <w:rPr>
                  <w:lang w:val="en"/>
                </w:rPr>
              </w:r>
              <w:r w:rsidRPr="00044029" w:rsidDel="00836580">
                <w:rPr>
                  <w:lang w:val="en"/>
                </w:rPr>
                <w:fldChar w:fldCharType="separate"/>
              </w:r>
              <w:r w:rsidR="00B67E73" w:rsidDel="00836580">
                <w:delText xml:space="preserve">Figure </w:delText>
              </w:r>
              <w:r w:rsidR="00B67E73" w:rsidDel="00836580">
                <w:rPr>
                  <w:noProof/>
                </w:rPr>
                <w:delText>36</w:delText>
              </w:r>
              <w:r w:rsidRPr="00044029" w:rsidDel="00836580">
                <w:rPr>
                  <w:lang w:val="en"/>
                </w:rPr>
                <w:fldChar w:fldCharType="end"/>
              </w:r>
              <w:r w:rsidRPr="00044029" w:rsidDel="00836580">
                <w:rPr>
                  <w:lang w:val="en"/>
                </w:rPr>
                <w:delText xml:space="preserve">.  </w:delText>
              </w:r>
            </w:del>
          </w:p>
          <w:p w14:paraId="72E5A418" w14:textId="77777777" w:rsidR="00926297" w:rsidRDefault="00926297" w:rsidP="00192FFB"/>
        </w:tc>
        <w:tc>
          <w:tcPr>
            <w:tcW w:w="4788" w:type="dxa"/>
            <w:shd w:val="clear" w:color="auto" w:fill="auto"/>
          </w:tcPr>
          <w:p w14:paraId="6ED5341D" w14:textId="77777777" w:rsidR="00926297" w:rsidRDefault="000E0382" w:rsidP="00192FFB">
            <w:r>
              <w:rPr>
                <w:noProof/>
              </w:rPr>
              <w:drawing>
                <wp:inline distT="0" distB="0" distL="0" distR="0" wp14:anchorId="756E0068" wp14:editId="4F40080D">
                  <wp:extent cx="1941195" cy="756944"/>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941195" cy="756944"/>
                          </a:xfrm>
                          <a:prstGeom prst="rect">
                            <a:avLst/>
                          </a:prstGeom>
                          <a:noFill/>
                          <a:ln>
                            <a:noFill/>
                          </a:ln>
                        </pic:spPr>
                      </pic:pic>
                    </a:graphicData>
                  </a:graphic>
                </wp:inline>
              </w:drawing>
            </w:r>
          </w:p>
          <w:p w14:paraId="043D1F12" w14:textId="2187A45A" w:rsidR="00926297" w:rsidRDefault="00926297" w:rsidP="00192FFB">
            <w:pPr>
              <w:pStyle w:val="Caption"/>
            </w:pPr>
            <w:bookmarkStart w:id="2215" w:name="_Ref220308041"/>
            <w:r>
              <w:t xml:space="preserve">Figure </w:t>
            </w:r>
            <w:r w:rsidR="006E64D0">
              <w:fldChar w:fldCharType="begin"/>
            </w:r>
            <w:r w:rsidR="006E64D0">
              <w:instrText xml:space="preserve"> SEQ Figure \* ARABIC </w:instrText>
            </w:r>
            <w:r w:rsidR="006E64D0">
              <w:fldChar w:fldCharType="separate"/>
            </w:r>
            <w:r w:rsidR="00B67E73">
              <w:rPr>
                <w:noProof/>
              </w:rPr>
              <w:t>36</w:t>
            </w:r>
            <w:r w:rsidR="006E64D0">
              <w:rPr>
                <w:noProof/>
              </w:rPr>
              <w:fldChar w:fldCharType="end"/>
            </w:r>
            <w:bookmarkEnd w:id="2215"/>
            <w:r>
              <w:t>: Reset</w:t>
            </w:r>
          </w:p>
        </w:tc>
      </w:tr>
    </w:tbl>
    <w:p w14:paraId="74F315F3" w14:textId="212BC2E2" w:rsidR="00A01667" w:rsidRDefault="00A01667" w:rsidP="00220274">
      <w:pPr>
        <w:pStyle w:val="Heading4"/>
        <w:rPr>
          <w:lang w:val="en"/>
        </w:rPr>
      </w:pPr>
      <w:bookmarkStart w:id="2216" w:name="_Hlk52287626"/>
      <w:bookmarkStart w:id="2217" w:name="_Toc469043331"/>
      <w:bookmarkStart w:id="2218" w:name="_Toc469044965"/>
      <w:bookmarkStart w:id="2219" w:name="_Toc469139261"/>
      <w:bookmarkStart w:id="2220" w:name="_Toc469152706"/>
      <w:bookmarkStart w:id="2221" w:name="_Toc491174805"/>
      <w:bookmarkStart w:id="2222" w:name="_Toc494304037"/>
      <w:bookmarkStart w:id="2223" w:name="_Toc532827387"/>
      <w:bookmarkStart w:id="2224" w:name="_Toc532827795"/>
      <w:r>
        <w:rPr>
          <w:lang w:val="en"/>
        </w:rPr>
        <w:t>Pointer Slopes</w:t>
      </w:r>
    </w:p>
    <w:p w14:paraId="2C9E0736" w14:textId="77777777" w:rsidR="00A01667" w:rsidRDefault="00A01667" w:rsidP="00A01667">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5C222B">
        <w:rPr>
          <w:b/>
          <w:bCs/>
          <w:rPrChange w:id="2225" w:author="Ryan Beck" w:date="2023-04-10T14:52:00Z">
            <w:rPr>
              <w:i/>
              <w:iCs/>
            </w:rPr>
          </w:rPrChange>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458766E0" w14:textId="77777777" w:rsidR="00A01667" w:rsidRDefault="00A01667" w:rsidP="00A01667">
      <w:pPr>
        <w:jc w:val="center"/>
      </w:pPr>
      <w:r>
        <w:rPr>
          <w:noProof/>
        </w:rPr>
        <w:drawing>
          <wp:inline distT="0" distB="0" distL="0" distR="0" wp14:anchorId="1711E01A" wp14:editId="38D8CDC8">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4">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76828B6B" w14:textId="77777777" w:rsidR="00A01667" w:rsidRDefault="00A01667" w:rsidP="00A01667"/>
    <w:p w14:paraId="092B853B" w14:textId="77777777" w:rsidR="00A01667" w:rsidRDefault="00A01667" w:rsidP="00A01667"/>
    <w:p w14:paraId="65A2D790" w14:textId="77777777" w:rsidR="00A01667" w:rsidRDefault="00A01667" w:rsidP="00A01667"/>
    <w:p w14:paraId="333492D2" w14:textId="77777777" w:rsidR="00A01667" w:rsidDel="002D4BBA" w:rsidRDefault="00A01667" w:rsidP="00A01667">
      <w:pPr>
        <w:rPr>
          <w:del w:id="2226" w:author="Ryan Beck" w:date="2023-04-11T15:44:00Z"/>
        </w:rPr>
      </w:pPr>
      <w:bookmarkStart w:id="2227" w:name="_Hlk132120295"/>
      <w:r>
        <w:t xml:space="preserve">To add pointers to the graph, choose the </w:t>
      </w:r>
      <w:r w:rsidRPr="005C222B">
        <w:rPr>
          <w:b/>
          <w:bCs/>
          <w:rPrChange w:id="2228" w:author="Ryan Beck" w:date="2023-04-10T14:52:00Z">
            <w:rPr>
              <w:i/>
              <w:iCs/>
            </w:rPr>
          </w:rPrChange>
        </w:rPr>
        <w:t>Pointer/Slopes</w:t>
      </w:r>
      <w:r>
        <w:t xml:space="preserve"> selection from the menu then left click on the graph to place a pointer at a given location. Continue left clicking at other locations to add up to six (6) pointers. </w:t>
      </w:r>
    </w:p>
    <w:bookmarkEnd w:id="2227"/>
    <w:p w14:paraId="02F13E29" w14:textId="77777777" w:rsidR="00A01667" w:rsidRDefault="00A01667" w:rsidP="00A01667"/>
    <w:p w14:paraId="7BEA6363" w14:textId="77777777" w:rsidR="00A01667" w:rsidRDefault="00A01667" w:rsidP="00A01667">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69F3CB85" w14:textId="77777777" w:rsidR="00A01667" w:rsidRDefault="00A01667" w:rsidP="00A01667">
      <w:pPr>
        <w:jc w:val="center"/>
      </w:pPr>
      <w:r>
        <w:rPr>
          <w:noProof/>
        </w:rPr>
        <w:drawing>
          <wp:inline distT="0" distB="0" distL="0" distR="0" wp14:anchorId="57DC9423" wp14:editId="705B3B88">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5">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48D39624" w14:textId="77777777" w:rsidR="00A01667" w:rsidRDefault="00A01667" w:rsidP="00A01667">
      <w:pPr>
        <w:jc w:val="center"/>
      </w:pPr>
    </w:p>
    <w:p w14:paraId="7833C156" w14:textId="77777777" w:rsidR="00A01667" w:rsidRDefault="00A01667" w:rsidP="00A01667">
      <w:pPr>
        <w:jc w:val="center"/>
      </w:pPr>
      <w:r>
        <w:rPr>
          <w:noProof/>
        </w:rPr>
        <w:drawing>
          <wp:inline distT="0" distB="0" distL="0" distR="0" wp14:anchorId="619F266C" wp14:editId="7707D45A">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748CED69" w14:textId="77777777" w:rsidR="00A01667" w:rsidRDefault="00A01667" w:rsidP="00A01667">
      <w:pPr>
        <w:jc w:val="center"/>
      </w:pPr>
    </w:p>
    <w:p w14:paraId="5D7CC802" w14:textId="5F1A4A82" w:rsidR="00A01667" w:rsidRDefault="00A01667" w:rsidP="00A01667">
      <w:pPr>
        <w:rPr>
          <w:ins w:id="2229" w:author="Tom Bergeron" w:date="2023-04-11T22:57:00Z"/>
        </w:rPr>
      </w:pPr>
      <w:r>
        <w:t xml:space="preserve">The </w:t>
      </w:r>
      <w:r w:rsidRPr="0083560A">
        <w:rPr>
          <w:i/>
          <w:iCs/>
        </w:rPr>
        <w:t>Edit</w:t>
      </w:r>
      <w:r>
        <w:t xml:space="preserve"> feature will allow </w:t>
      </w:r>
      <w:ins w:id="2230" w:author="Ryan Beck" w:date="2023-04-10T14:52:00Z">
        <w:r w:rsidR="005C222B">
          <w:t xml:space="preserve">the user </w:t>
        </w:r>
      </w:ins>
      <w:r>
        <w:t xml:space="preserve">to specify an exact time location for each of the pointers. The </w:t>
      </w:r>
      <w:r w:rsidRPr="0083560A">
        <w:rPr>
          <w:i/>
          <w:iCs/>
        </w:rPr>
        <w:t>Remove</w:t>
      </w:r>
      <w:r>
        <w:t xml:space="preserve"> feature allows for removal of a single pointer. </w:t>
      </w:r>
    </w:p>
    <w:p w14:paraId="16E767FF" w14:textId="7226EDC4" w:rsidR="001E4059" w:rsidRDefault="001E4059" w:rsidP="00A01667">
      <w:pPr>
        <w:rPr>
          <w:ins w:id="2231" w:author="Tom Bergeron" w:date="2023-04-11T22:57:00Z"/>
        </w:rPr>
      </w:pPr>
    </w:p>
    <w:p w14:paraId="260D7141" w14:textId="77777777" w:rsidR="001E4059" w:rsidRDefault="001E4059" w:rsidP="00A01667"/>
    <w:bookmarkEnd w:id="2216"/>
    <w:p w14:paraId="2C3E814C" w14:textId="31841534" w:rsidR="00A01667" w:rsidDel="00220274" w:rsidRDefault="00A01667" w:rsidP="001E4059">
      <w:pPr>
        <w:pStyle w:val="Heading3"/>
        <w:rPr>
          <w:del w:id="2232" w:author="Ryan Beck" w:date="2023-04-11T15:00:00Z"/>
        </w:rPr>
        <w:pPrChange w:id="2233" w:author="Tom Bergeron" w:date="2023-04-11T23:15:00Z">
          <w:pPr>
            <w:pStyle w:val="Heading3"/>
          </w:pPr>
        </w:pPrChange>
      </w:pPr>
    </w:p>
    <w:p w14:paraId="4CDAD970" w14:textId="29F161B7" w:rsidR="00BC363E" w:rsidRDefault="00BB7A5C" w:rsidP="001E4059">
      <w:pPr>
        <w:pStyle w:val="Heading3"/>
      </w:pPr>
      <w:bookmarkStart w:id="2234" w:name="_Toc52898857"/>
      <w:bookmarkStart w:id="2235" w:name="_Toc52899047"/>
      <w:bookmarkStart w:id="2236" w:name="_Toc86830652"/>
      <w:bookmarkStart w:id="2237" w:name="_Toc86831453"/>
      <w:bookmarkStart w:id="2238" w:name="_Toc86831649"/>
      <w:bookmarkStart w:id="2239" w:name="_Toc132123195"/>
      <w:r>
        <w:t xml:space="preserve">Profile </w:t>
      </w:r>
      <w:r w:rsidR="00C653DF">
        <w:t>Screen Buttons</w:t>
      </w:r>
      <w:bookmarkEnd w:id="2217"/>
      <w:bookmarkEnd w:id="2218"/>
      <w:bookmarkEnd w:id="2219"/>
      <w:bookmarkEnd w:id="2220"/>
      <w:bookmarkEnd w:id="2221"/>
      <w:bookmarkEnd w:id="2222"/>
      <w:bookmarkEnd w:id="2223"/>
      <w:bookmarkEnd w:id="2224"/>
      <w:bookmarkEnd w:id="2234"/>
      <w:bookmarkEnd w:id="2235"/>
      <w:bookmarkEnd w:id="2236"/>
      <w:bookmarkEnd w:id="2237"/>
      <w:bookmarkEnd w:id="2238"/>
      <w:bookmarkEnd w:id="2239"/>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16"/>
        <w:gridCol w:w="7560"/>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26A7BF5">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4A2211D6">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1813228D">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3121439B">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240" w:name="_Toc494599913"/>
      <w:r>
        <w:rPr>
          <w:noProof/>
        </w:rPr>
        <w:br w:type="page"/>
      </w:r>
      <w:bookmarkEnd w:id="2240"/>
    </w:p>
    <w:tbl>
      <w:tblPr>
        <w:tblW w:w="0" w:type="auto"/>
        <w:tblLook w:val="04A0" w:firstRow="1" w:lastRow="0" w:firstColumn="1" w:lastColumn="0" w:noHBand="0" w:noVBand="1"/>
      </w:tblPr>
      <w:tblGrid>
        <w:gridCol w:w="4680"/>
        <w:gridCol w:w="4896"/>
      </w:tblGrid>
      <w:tr w:rsidR="000613A2" w14:paraId="68573866" w14:textId="77777777" w:rsidTr="00192FFB">
        <w:tc>
          <w:tcPr>
            <w:tcW w:w="4788" w:type="dxa"/>
            <w:shd w:val="clear" w:color="auto" w:fill="auto"/>
          </w:tcPr>
          <w:p w14:paraId="663F86F5" w14:textId="5BA84707" w:rsidR="00541318" w:rsidRDefault="00541318" w:rsidP="001E4059">
            <w:pPr>
              <w:pStyle w:val="Heading3"/>
            </w:pPr>
            <w:bookmarkStart w:id="2241" w:name="_Toc469043332"/>
            <w:bookmarkStart w:id="2242" w:name="_Toc469044966"/>
            <w:bookmarkStart w:id="2243" w:name="_Toc469139262"/>
            <w:bookmarkStart w:id="2244" w:name="_Toc469152707"/>
            <w:bookmarkStart w:id="2245" w:name="_Toc491174806"/>
            <w:bookmarkStart w:id="2246" w:name="_Toc494304038"/>
            <w:bookmarkStart w:id="2247" w:name="_Toc532827388"/>
            <w:bookmarkStart w:id="2248" w:name="_Toc532827796"/>
            <w:bookmarkStart w:id="2249" w:name="_Toc52898858"/>
            <w:bookmarkStart w:id="2250" w:name="_Toc52899048"/>
            <w:bookmarkStart w:id="2251" w:name="_Toc86830653"/>
            <w:bookmarkStart w:id="2252" w:name="_Toc86831454"/>
            <w:bookmarkStart w:id="2253" w:name="_Toc86831650"/>
            <w:bookmarkStart w:id="2254" w:name="_Toc132123196"/>
            <w:r w:rsidRPr="00541318">
              <w:lastRenderedPageBreak/>
              <w:t>Exit The Graph Screen</w:t>
            </w:r>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14:paraId="736CBDE5" w14:textId="2DFC4D13" w:rsidR="000613A2" w:rsidRPr="00673430" w:rsidRDefault="000613A2" w:rsidP="000613A2">
            <w:r>
              <w:t xml:space="preserve">Upon exiting the graph screen, a message asks you, </w:t>
            </w:r>
            <w:ins w:id="2255" w:author="Ryan Beck" w:date="2023-04-10T14:52:00Z">
              <w:r w:rsidR="005C222B">
                <w:t>“</w:t>
              </w:r>
            </w:ins>
            <w:r w:rsidRPr="00673430">
              <w:t>Do you wan</w:t>
            </w:r>
            <w:r>
              <w:t>t</w:t>
            </w:r>
            <w:r w:rsidRPr="00673430">
              <w:t xml:space="preserve"> to run a profile with this product?</w:t>
            </w:r>
            <w:ins w:id="2256" w:author="Ryan Beck" w:date="2023-04-10T14:52:00Z">
              <w:r w:rsidR="005C222B">
                <w:t>”:</w:t>
              </w:r>
            </w:ins>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C96C143" w:rsidR="000613A2" w:rsidRDefault="002D4BBA" w:rsidP="00192FFB">
            <w:r>
              <w:rPr>
                <w:noProof/>
              </w:rPr>
              <w:drawing>
                <wp:anchor distT="0" distB="0" distL="114300" distR="114300" simplePos="0" relativeHeight="251713024" behindDoc="1" locked="0" layoutInCell="1" allowOverlap="1" wp14:anchorId="0726E2C2" wp14:editId="1C43979B">
                  <wp:simplePos x="0" y="0"/>
                  <wp:positionH relativeFrom="column">
                    <wp:posOffset>221930</wp:posOffset>
                  </wp:positionH>
                  <wp:positionV relativeFrom="paragraph">
                    <wp:posOffset>230816</wp:posOffset>
                  </wp:positionV>
                  <wp:extent cx="2551176" cy="768096"/>
                  <wp:effectExtent l="0" t="0" r="1905" b="0"/>
                  <wp:wrapTight wrapText="bothSides">
                    <wp:wrapPolygon edited="0">
                      <wp:start x="0" y="0"/>
                      <wp:lineTo x="0" y="20903"/>
                      <wp:lineTo x="21455" y="20903"/>
                      <wp:lineTo x="21455" y="0"/>
                      <wp:lineTo x="0" y="0"/>
                    </wp:wrapPolygon>
                  </wp:wrapTight>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pic:cNvPicPr/>
                        </pic:nvPicPr>
                        <pic:blipFill>
                          <a:blip r:embed="rId100">
                            <a:extLst>
                              <a:ext uri="{28A0092B-C50C-407E-A947-70E740481C1C}">
                                <a14:useLocalDpi xmlns:a14="http://schemas.microsoft.com/office/drawing/2010/main" val="0"/>
                              </a:ext>
                            </a:extLst>
                          </a:blip>
                          <a:stretch>
                            <a:fillRect/>
                          </a:stretch>
                        </pic:blipFill>
                        <pic:spPr>
                          <a:xfrm>
                            <a:off x="0" y="0"/>
                            <a:ext cx="2551176" cy="768096"/>
                          </a:xfrm>
                          <a:prstGeom prst="rect">
                            <a:avLst/>
                          </a:prstGeom>
                        </pic:spPr>
                      </pic:pic>
                    </a:graphicData>
                  </a:graphic>
                  <wp14:sizeRelH relativeFrom="margin">
                    <wp14:pctWidth>0</wp14:pctWidth>
                  </wp14:sizeRelH>
                  <wp14:sizeRelV relativeFrom="margin">
                    <wp14:pctHeight>0</wp14:pctHeight>
                  </wp14:sizeRelV>
                </wp:anchor>
              </w:drawing>
            </w:r>
          </w:p>
          <w:p w14:paraId="0B367487" w14:textId="49FD118A"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B67E73">
              <w:rPr>
                <w:rFonts w:ascii="Arial" w:hAnsi="Arial" w:cs="Arial"/>
                <w:noProof/>
                <w:sz w:val="16"/>
                <w:szCs w:val="16"/>
              </w:rPr>
              <w:t>37</w:t>
            </w:r>
            <w:r w:rsidRPr="00FE57AE">
              <w:rPr>
                <w:rFonts w:ascii="Arial" w:hAnsi="Arial" w:cs="Arial"/>
                <w:sz w:val="16"/>
                <w:szCs w:val="16"/>
              </w:rPr>
              <w:fldChar w:fldCharType="end"/>
            </w:r>
          </w:p>
          <w:p w14:paraId="43211CB6" w14:textId="5DC25805"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47E69E78" w:rsidR="000613A2" w:rsidRDefault="00B85FE4" w:rsidP="00192FFB">
            <w:r>
              <w:rPr>
                <w:noProof/>
              </w:rPr>
              <w:drawing>
                <wp:inline distT="0" distB="0" distL="0" distR="0" wp14:anchorId="15B44108" wp14:editId="14A0B513">
                  <wp:extent cx="2969124" cy="969259"/>
                  <wp:effectExtent l="0" t="0" r="3175" b="254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pic:cNvPicPr/>
                        </pic:nvPicPr>
                        <pic:blipFill>
                          <a:blip r:embed="rId101">
                            <a:extLst>
                              <a:ext uri="{28A0092B-C50C-407E-A947-70E740481C1C}">
                                <a14:useLocalDpi xmlns:a14="http://schemas.microsoft.com/office/drawing/2010/main" val="0"/>
                              </a:ext>
                            </a:extLst>
                          </a:blip>
                          <a:stretch>
                            <a:fillRect/>
                          </a:stretch>
                        </pic:blipFill>
                        <pic:spPr>
                          <a:xfrm>
                            <a:off x="0" y="0"/>
                            <a:ext cx="2969124" cy="969259"/>
                          </a:xfrm>
                          <a:prstGeom prst="rect">
                            <a:avLst/>
                          </a:prstGeom>
                        </pic:spPr>
                      </pic:pic>
                    </a:graphicData>
                  </a:graphic>
                </wp:inline>
              </w:drawing>
            </w:r>
          </w:p>
          <w:p w14:paraId="0A0EB694" w14:textId="13C4FFFC" w:rsidR="000613A2" w:rsidRPr="00673430" w:rsidRDefault="000613A2" w:rsidP="00192FFB">
            <w:pPr>
              <w:pStyle w:val="Caption"/>
            </w:pPr>
            <w:r w:rsidRPr="00673430">
              <w:t xml:space="preserve">Figure </w:t>
            </w:r>
            <w:r w:rsidR="006E64D0">
              <w:fldChar w:fldCharType="begin"/>
            </w:r>
            <w:r w:rsidR="006E64D0">
              <w:instrText xml:space="preserve"> SEQ Figure \* ARABIC </w:instrText>
            </w:r>
            <w:r w:rsidR="006E64D0">
              <w:fldChar w:fldCharType="separate"/>
            </w:r>
            <w:r w:rsidR="00B67E73">
              <w:rPr>
                <w:noProof/>
              </w:rPr>
              <w:t>38</w:t>
            </w:r>
            <w:r w:rsidR="006E64D0">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1B65E892"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r w:rsidR="00B85FE4">
        <w:t>ler</w:t>
      </w:r>
      <w:r w:rsidRPr="00673430">
        <w:t xml:space="preserve">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597D1011">
            <wp:extent cx="3128196" cy="29330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128196" cy="2933065"/>
                    </a:xfrm>
                    <a:prstGeom prst="rect">
                      <a:avLst/>
                    </a:prstGeom>
                    <a:noFill/>
                    <a:ln>
                      <a:noFill/>
                    </a:ln>
                  </pic:spPr>
                </pic:pic>
              </a:graphicData>
            </a:graphic>
          </wp:inline>
        </w:drawing>
      </w:r>
    </w:p>
    <w:p w14:paraId="45127EAE" w14:textId="3E203291" w:rsidR="00BC363E" w:rsidRDefault="00BC363E" w:rsidP="00BC363E">
      <w:pPr>
        <w:pStyle w:val="Caption"/>
      </w:pPr>
      <w:r>
        <w:t xml:space="preserve">Figure </w:t>
      </w:r>
      <w:r w:rsidR="006E64D0">
        <w:fldChar w:fldCharType="begin"/>
      </w:r>
      <w:r w:rsidR="006E64D0">
        <w:instrText xml:space="preserve"> </w:instrText>
      </w:r>
      <w:r w:rsidR="006E64D0">
        <w:instrText xml:space="preserve">SEQ Figure \* ARABIC </w:instrText>
      </w:r>
      <w:r w:rsidR="006E64D0">
        <w:fldChar w:fldCharType="separate"/>
      </w:r>
      <w:r w:rsidR="00B67E73">
        <w:rPr>
          <w:noProof/>
        </w:rPr>
        <w:t>39</w:t>
      </w:r>
      <w:r w:rsidR="006E64D0">
        <w:rPr>
          <w:noProof/>
        </w:rPr>
        <w:fldChar w:fldCharType="end"/>
      </w:r>
    </w:p>
    <w:p w14:paraId="7192A94E" w14:textId="77777777" w:rsidR="00BC363E" w:rsidRDefault="00BC363E" w:rsidP="00BC363E"/>
    <w:p w14:paraId="22761C36" w14:textId="287F7EF7" w:rsidR="00BC363E" w:rsidRPr="00673430" w:rsidRDefault="00591CFC" w:rsidP="00BC363E">
      <w:r>
        <w:t>The</w:t>
      </w:r>
      <w:r w:rsidR="00BC363E" w:rsidRPr="00673430">
        <w:t xml:space="preserve"> software will automatically apply the changes </w:t>
      </w:r>
      <w:r w:rsidR="000B4010">
        <w:t xml:space="preserve">to the </w:t>
      </w:r>
      <w:r w:rsidR="000B4010" w:rsidRPr="00EE44F3">
        <w:rPr>
          <w:i/>
          <w:iCs/>
          <w:rPrChange w:id="2257" w:author="Ryan Beck" w:date="2023-04-11T15:48:00Z">
            <w:rPr/>
          </w:rPrChange>
        </w:rPr>
        <w:t>Run a Profile –Enter Set</w:t>
      </w:r>
      <w:r w:rsidR="00BC363E" w:rsidRPr="00EE44F3">
        <w:rPr>
          <w:i/>
          <w:iCs/>
          <w:rPrChange w:id="2258" w:author="Ryan Beck" w:date="2023-04-11T15:48:00Z">
            <w:rPr/>
          </w:rPrChange>
        </w:rPr>
        <w:t>points</w:t>
      </w:r>
      <w:r w:rsidR="00BC363E" w:rsidRPr="00673430">
        <w:t xml:space="preserve"> screen. </w:t>
      </w:r>
      <w:ins w:id="2259" w:author="Ryan Beck" w:date="2023-04-10T14:53:00Z">
        <w:r w:rsidR="005C222B">
          <w:t xml:space="preserve"> The software</w:t>
        </w:r>
      </w:ins>
      <w:del w:id="2260" w:author="Ryan Beck" w:date="2023-04-10T14:53:00Z">
        <w:r w:rsidR="00BC363E" w:rsidRPr="00673430" w:rsidDel="005C222B">
          <w:delText xml:space="preserve"> You</w:delText>
        </w:r>
      </w:del>
      <w:r w:rsidR="00BC363E" w:rsidRPr="00673430">
        <w:t xml:space="preserve"> will exit to the</w:t>
      </w:r>
      <w:r w:rsidR="00BC363E" w:rsidRPr="00673430">
        <w:rPr>
          <w:b/>
        </w:rPr>
        <w:t xml:space="preserve"> </w:t>
      </w:r>
      <w:r w:rsidR="000B4010">
        <w:t>Run a Profile –Enter Set</w:t>
      </w:r>
      <w:r w:rsidR="00BC363E" w:rsidRPr="00673430">
        <w:t xml:space="preserve">points screen.  If </w:t>
      </w:r>
      <w:ins w:id="2261" w:author="Ryan Beck" w:date="2023-04-10T14:53:00Z">
        <w:r w:rsidR="005C222B">
          <w:t>Vision 2</w:t>
        </w:r>
      </w:ins>
      <w:del w:id="2262" w:author="Ryan Beck" w:date="2023-04-10T14:53:00Z">
        <w:r w:rsidR="00BC363E" w:rsidRPr="00673430" w:rsidDel="005C222B">
          <w:delText>you</w:delText>
        </w:r>
      </w:del>
      <w:r w:rsidR="00BC363E" w:rsidRPr="00673430">
        <w:t xml:space="preserve"> </w:t>
      </w:r>
      <w:ins w:id="2263" w:author="Ryan Beck" w:date="2023-04-10T14:53:00Z">
        <w:r w:rsidR="005C222B">
          <w:t>is</w:t>
        </w:r>
      </w:ins>
      <w:del w:id="2264" w:author="Ryan Beck" w:date="2023-04-10T14:53:00Z">
        <w:r w:rsidR="00BC363E" w:rsidRPr="00673430" w:rsidDel="005C222B">
          <w:delText>are</w:delText>
        </w:r>
      </w:del>
      <w:r w:rsidR="00BC363E" w:rsidRPr="00673430">
        <w:t xml:space="preserve"> running on the oven controller PC</w:t>
      </w:r>
      <w:del w:id="2265" w:author="Ryan Beck" w:date="2023-04-10T14:53:00Z">
        <w:r w:rsidR="00BC363E" w:rsidRPr="00673430" w:rsidDel="005C222B">
          <w:delText>,</w:delText>
        </w:r>
      </w:del>
      <w:r w:rsidR="00BC363E" w:rsidRPr="00673430">
        <w:t xml:space="preserve"> and the oven is compatible with the software</w:t>
      </w:r>
      <w:ins w:id="2266" w:author="Ryan Beck" w:date="2023-04-10T14:53:00Z">
        <w:r w:rsidR="005C222B">
          <w:t>,</w:t>
        </w:r>
      </w:ins>
      <w:r w:rsidR="00BC363E" w:rsidRPr="00673430">
        <w:t xml:space="preserv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788"/>
        <w:gridCol w:w="4788"/>
      </w:tblGrid>
      <w:tr w:rsidR="000613A2" w14:paraId="097BBB24" w14:textId="77777777" w:rsidTr="00A64B31">
        <w:trPr>
          <w:trHeight w:val="2250"/>
        </w:trPr>
        <w:tc>
          <w:tcPr>
            <w:tcW w:w="4788" w:type="dxa"/>
            <w:shd w:val="clear" w:color="auto" w:fill="auto"/>
          </w:tcPr>
          <w:p w14:paraId="55D8806F" w14:textId="1FB3D75E" w:rsidR="000613A2" w:rsidRPr="00673430" w:rsidRDefault="000613A2" w:rsidP="00220274">
            <w:pPr>
              <w:pStyle w:val="Heading4"/>
            </w:pPr>
            <w:r w:rsidRPr="00673430">
              <w:lastRenderedPageBreak/>
              <w:t xml:space="preserve">Saving </w:t>
            </w:r>
            <w:r w:rsidR="00C653DF" w:rsidRPr="00673430">
              <w:t xml:space="preserve">Changes </w:t>
            </w:r>
            <w:del w:id="2267" w:author="Ryan Beck" w:date="2023-04-10T14:54:00Z">
              <w:r w:rsidR="00C653DF" w:rsidRPr="00673430" w:rsidDel="005C222B">
                <w:delText>To</w:delText>
              </w:r>
            </w:del>
            <w:ins w:id="2268" w:author="Ryan Beck" w:date="2023-04-10T14:54:00Z">
              <w:r w:rsidR="005C222B" w:rsidRPr="00673430">
                <w:t>to</w:t>
              </w:r>
            </w:ins>
            <w:r w:rsidR="00C653DF" w:rsidRPr="00673430">
              <w:t xml:space="preserve"> </w:t>
            </w:r>
            <w:ins w:id="2269" w:author="Ryan Beck" w:date="2023-04-10T14:54:00Z">
              <w:r w:rsidR="005C222B">
                <w:t>t</w:t>
              </w:r>
            </w:ins>
            <w:del w:id="2270" w:author="Ryan Beck" w:date="2023-04-10T14:54:00Z">
              <w:r w:rsidR="00C653DF" w:rsidRPr="00673430" w:rsidDel="005C222B">
                <w:delText>T</w:delText>
              </w:r>
            </w:del>
            <w:r w:rsidR="00C653DF" w:rsidRPr="00673430">
              <w:t>he Profile:</w:t>
            </w:r>
          </w:p>
          <w:p w14:paraId="6DC4108B" w14:textId="0BDE38BC"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w:t>
            </w:r>
            <w:del w:id="2271" w:author="Ryan Beck" w:date="2023-04-10T14:54:00Z">
              <w:r w:rsidRPr="00673430" w:rsidDel="005C222B">
                <w:delText xml:space="preserve"> See </w:delText>
              </w:r>
              <w:r w:rsidRPr="00673430" w:rsidDel="005C222B">
                <w:fldChar w:fldCharType="begin"/>
              </w:r>
              <w:r w:rsidRPr="00673430" w:rsidDel="005C222B">
                <w:delInstrText xml:space="preserve"> REF _Ref270084164 \h  \* MERGEFORMAT </w:delInstrText>
              </w:r>
              <w:r w:rsidRPr="00673430" w:rsidDel="005C222B">
                <w:fldChar w:fldCharType="separate"/>
              </w:r>
              <w:r w:rsidR="00B67E73" w:rsidRPr="00673430" w:rsidDel="005C222B">
                <w:delText xml:space="preserve">Figure </w:delText>
              </w:r>
              <w:r w:rsidR="00B67E73" w:rsidDel="005C222B">
                <w:rPr>
                  <w:noProof/>
                </w:rPr>
                <w:delText>40</w:delText>
              </w:r>
              <w:r w:rsidRPr="00673430" w:rsidDel="005C222B">
                <w:fldChar w:fldCharType="end"/>
              </w:r>
              <w:r w:rsidDel="005C222B">
                <w:delText xml:space="preserve">.  </w:delText>
              </w:r>
            </w:del>
          </w:p>
        </w:tc>
        <w:tc>
          <w:tcPr>
            <w:tcW w:w="4788" w:type="dxa"/>
            <w:shd w:val="clear" w:color="auto" w:fill="auto"/>
          </w:tcPr>
          <w:p w14:paraId="15BB85C2" w14:textId="77777777" w:rsidR="000613A2" w:rsidRDefault="000E0382" w:rsidP="00BC363E">
            <w:r>
              <w:rPr>
                <w:noProof/>
              </w:rPr>
              <w:drawing>
                <wp:inline distT="0" distB="0" distL="0" distR="0" wp14:anchorId="11F675DC" wp14:editId="7B0AD307">
                  <wp:extent cx="2356261" cy="1012825"/>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356261" cy="1012825"/>
                          </a:xfrm>
                          <a:prstGeom prst="rect">
                            <a:avLst/>
                          </a:prstGeom>
                          <a:noFill/>
                          <a:ln>
                            <a:noFill/>
                          </a:ln>
                        </pic:spPr>
                      </pic:pic>
                    </a:graphicData>
                  </a:graphic>
                </wp:inline>
              </w:drawing>
            </w:r>
          </w:p>
          <w:p w14:paraId="56070E42" w14:textId="4D7FE313" w:rsidR="000613A2" w:rsidRPr="00673430" w:rsidRDefault="000613A2" w:rsidP="000613A2">
            <w:pPr>
              <w:pStyle w:val="Caption"/>
            </w:pPr>
            <w:bookmarkStart w:id="2272" w:name="_Ref270084164"/>
            <w:r w:rsidRPr="00673430">
              <w:t xml:space="preserve">Figure </w:t>
            </w:r>
            <w:r w:rsidR="006E64D0">
              <w:fldChar w:fldCharType="begin"/>
            </w:r>
            <w:r w:rsidR="006E64D0">
              <w:instrText xml:space="preserve"> SEQ Figure \* ARABIC </w:instrText>
            </w:r>
            <w:r w:rsidR="006E64D0">
              <w:fldChar w:fldCharType="separate"/>
            </w:r>
            <w:r w:rsidR="00B67E73">
              <w:rPr>
                <w:noProof/>
              </w:rPr>
              <w:t>40</w:t>
            </w:r>
            <w:r w:rsidR="006E64D0">
              <w:rPr>
                <w:noProof/>
              </w:rPr>
              <w:fldChar w:fldCharType="end"/>
            </w:r>
            <w:bookmarkEnd w:id="2272"/>
          </w:p>
          <w:p w14:paraId="67BAEF50" w14:textId="77777777" w:rsidR="000613A2" w:rsidRDefault="000613A2" w:rsidP="00BC363E"/>
        </w:tc>
      </w:tr>
      <w:tr w:rsidR="000613A2" w14:paraId="11C94A2E" w14:textId="77777777" w:rsidTr="00192FFB">
        <w:tc>
          <w:tcPr>
            <w:tcW w:w="4788" w:type="dxa"/>
            <w:shd w:val="clear" w:color="auto" w:fill="auto"/>
          </w:tcPr>
          <w:p w14:paraId="6AC6F6D8" w14:textId="738FF53B" w:rsidR="000613A2" w:rsidRPr="00673430" w:rsidRDefault="000613A2" w:rsidP="00220274">
            <w:pPr>
              <w:pStyle w:val="Heading4"/>
            </w:pPr>
            <w:r w:rsidRPr="00673430">
              <w:t xml:space="preserve">Saving </w:t>
            </w:r>
            <w:r w:rsidR="00C653DF" w:rsidRPr="00673430">
              <w:t xml:space="preserve">Changes </w:t>
            </w:r>
            <w:ins w:id="2273" w:author="Ryan Beck" w:date="2023-04-10T14:54:00Z">
              <w:r w:rsidR="005C222B">
                <w:t>t</w:t>
              </w:r>
            </w:ins>
            <w:del w:id="2274" w:author="Ryan Beck" w:date="2023-04-10T14:54:00Z">
              <w:r w:rsidR="00C653DF" w:rsidRPr="00673430" w:rsidDel="005C222B">
                <w:delText>T</w:delText>
              </w:r>
            </w:del>
            <w:r w:rsidR="00C653DF" w:rsidRPr="00673430">
              <w:t xml:space="preserve">o </w:t>
            </w:r>
            <w:ins w:id="2275" w:author="Ryan Beck" w:date="2023-04-10T14:54:00Z">
              <w:r w:rsidR="005C222B">
                <w:t>t</w:t>
              </w:r>
            </w:ins>
            <w:del w:id="2276" w:author="Ryan Beck" w:date="2023-04-10T14:54:00Z">
              <w:r w:rsidR="00C653DF" w:rsidRPr="00673430" w:rsidDel="005C222B">
                <w:delText>T</w:delText>
              </w:r>
            </w:del>
            <w:r w:rsidR="00C653DF" w:rsidRPr="00673430">
              <w:t xml:space="preserve">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74250F98">
                  <wp:extent cx="2650026"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650026" cy="970915"/>
                          </a:xfrm>
                          <a:prstGeom prst="rect">
                            <a:avLst/>
                          </a:prstGeom>
                          <a:noFill/>
                          <a:ln>
                            <a:noFill/>
                          </a:ln>
                        </pic:spPr>
                      </pic:pic>
                    </a:graphicData>
                  </a:graphic>
                </wp:inline>
              </w:drawing>
            </w:r>
          </w:p>
          <w:p w14:paraId="6C8A541A" w14:textId="2F425695"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B67E73">
              <w:rPr>
                <w:rFonts w:ascii="Arial" w:hAnsi="Arial" w:cs="Arial"/>
                <w:noProof/>
                <w:sz w:val="16"/>
                <w:szCs w:val="16"/>
              </w:rPr>
              <w:t>41</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w:t>
      </w:r>
      <w:r w:rsidRPr="00741FB9">
        <w:rPr>
          <w:i/>
          <w:iCs/>
          <w:rPrChange w:id="2277" w:author="Ryan Beck" w:date="2023-04-11T15:57:00Z">
            <w:rPr/>
          </w:rPrChange>
        </w:rPr>
        <w:t>Edit Process Window</w:t>
      </w:r>
      <w:r w:rsidRPr="00673430">
        <w:t xml:space="preserve">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The first dialog – “Do you want to run a profile with this product?” will appear each time you exit the graph screen.  Click</w:t>
      </w:r>
      <w:del w:id="2278" w:author="Ryan Beck" w:date="2023-04-11T15:57:00Z">
        <w:r w:rsidRPr="00673430" w:rsidDel="00741FB9">
          <w:delText xml:space="preserve"> on</w:delText>
        </w:r>
      </w:del>
      <w:r w:rsidRPr="00673430">
        <w:t xml:space="preserve"> </w:t>
      </w:r>
      <w:r w:rsidRPr="00673430">
        <w:rPr>
          <w:b/>
        </w:rPr>
        <w:t>No</w:t>
      </w:r>
      <w:r w:rsidRPr="00673430">
        <w:t xml:space="preserve"> if you do not wish to profile.</w:t>
      </w:r>
    </w:p>
    <w:p w14:paraId="4EA49221" w14:textId="77777777" w:rsidR="00BC363E" w:rsidRPr="00673430" w:rsidRDefault="00BC363E" w:rsidP="00BC363E"/>
    <w:p w14:paraId="1A86DBE6" w14:textId="3DD7E78A" w:rsidR="00BC363E" w:rsidRDefault="00784989" w:rsidP="00BC363E">
      <w:ins w:id="2279" w:author="Ryan Beck" w:date="2023-04-10T14:55:00Z">
        <w:r>
          <w:t>The user</w:t>
        </w:r>
      </w:ins>
      <w:del w:id="2280" w:author="Ryan Beck" w:date="2023-04-10T14:55:00Z">
        <w:r w:rsidR="00BC363E" w:rsidRPr="00673430" w:rsidDel="00784989">
          <w:delText>You</w:delText>
        </w:r>
      </w:del>
      <w:r w:rsidR="00BC363E" w:rsidRPr="00673430">
        <w:t xml:space="preserve"> will be sent back to the Main menu if </w:t>
      </w:r>
      <w:ins w:id="2281" w:author="Ryan Beck" w:date="2023-04-10T14:55:00Z">
        <w:r>
          <w:t xml:space="preserve">they </w:t>
        </w:r>
      </w:ins>
      <w:del w:id="2282" w:author="Ryan Beck" w:date="2023-04-10T14:55:00Z">
        <w:r w:rsidR="00BC363E" w:rsidRPr="00673430" w:rsidDel="00784989">
          <w:delText xml:space="preserve">you </w:delText>
        </w:r>
      </w:del>
      <w:r w:rsidR="00BC363E" w:rsidRPr="00673430">
        <w:t xml:space="preserve">had just completed running a profile.  If </w:t>
      </w:r>
      <w:del w:id="2283" w:author="Ryan Beck" w:date="2023-04-10T14:55:00Z">
        <w:r w:rsidR="00BC363E" w:rsidRPr="00673430" w:rsidDel="00784989">
          <w:delText xml:space="preserve">you opened </w:delText>
        </w:r>
      </w:del>
      <w:r w:rsidR="00BC363E" w:rsidRPr="00673430">
        <w:t xml:space="preserve">the profile </w:t>
      </w:r>
      <w:ins w:id="2284" w:author="Ryan Beck" w:date="2023-04-10T14:55:00Z">
        <w:r>
          <w:t xml:space="preserve">is opened </w:t>
        </w:r>
      </w:ins>
      <w:r w:rsidR="00BC363E" w:rsidRPr="00673430">
        <w:t xml:space="preserve">from the Profile </w:t>
      </w:r>
      <w:del w:id="2285" w:author="Ryan Beck" w:date="2023-04-10T14:55:00Z">
        <w:r w:rsidR="00BC363E" w:rsidRPr="00673430" w:rsidDel="00784989">
          <w:delText>Explorer</w:delText>
        </w:r>
      </w:del>
      <w:ins w:id="2286" w:author="Ryan Beck" w:date="2023-04-10T14:55:00Z">
        <w:r w:rsidRPr="00673430">
          <w:t>Explorer,</w:t>
        </w:r>
      </w:ins>
      <w:r w:rsidR="00BC363E" w:rsidRPr="00673430">
        <w:t xml:space="preserve"> </w:t>
      </w:r>
      <w:ins w:id="2287" w:author="Ryan Beck" w:date="2023-04-10T14:56:00Z">
        <w:r w:rsidR="00927CC0">
          <w:t xml:space="preserve">the user </w:t>
        </w:r>
      </w:ins>
      <w:del w:id="2288" w:author="Ryan Beck" w:date="2023-04-10T14:56:00Z">
        <w:r w:rsidR="00BC363E" w:rsidRPr="00673430" w:rsidDel="00927CC0">
          <w:delText xml:space="preserve">you </w:delText>
        </w:r>
      </w:del>
      <w:r w:rsidR="00BC363E" w:rsidRPr="00673430">
        <w:t>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220274">
      <w:pPr>
        <w:pStyle w:val="Heading4"/>
      </w:pPr>
      <w:r>
        <w:t xml:space="preserve">General </w:t>
      </w:r>
      <w:r w:rsidR="00C653DF">
        <w:t>T</w:t>
      </w:r>
      <w:r w:rsidR="00C653DF" w:rsidRPr="00673430">
        <w:t xml:space="preserve">ab </w:t>
      </w:r>
      <w:r w:rsidR="00C653DF">
        <w:t>B</w:t>
      </w:r>
      <w:r w:rsidR="00C653DF" w:rsidRPr="00673430">
        <w:t>uttons</w:t>
      </w:r>
    </w:p>
    <w:tbl>
      <w:tblPr>
        <w:tblW w:w="0" w:type="auto"/>
        <w:tblLook w:val="04A0" w:firstRow="1" w:lastRow="0" w:firstColumn="1" w:lastColumn="0" w:noHBand="0" w:noVBand="1"/>
      </w:tblPr>
      <w:tblGrid>
        <w:gridCol w:w="2016"/>
        <w:gridCol w:w="7560"/>
      </w:tblGrid>
      <w:tr w:rsidR="00741FB9" w14:paraId="520435E6" w14:textId="77777777" w:rsidTr="00FE595C">
        <w:trPr>
          <w:trHeight w:val="1098"/>
          <w:ins w:id="2289" w:author="Ryan Beck" w:date="2023-04-11T15:58:00Z"/>
        </w:trPr>
        <w:tc>
          <w:tcPr>
            <w:tcW w:w="2016" w:type="dxa"/>
            <w:hideMark/>
          </w:tcPr>
          <w:p w14:paraId="671E2B8C" w14:textId="77777777" w:rsidR="00741FB9" w:rsidRDefault="00741FB9" w:rsidP="00FE595C">
            <w:pPr>
              <w:spacing w:before="120"/>
              <w:rPr>
                <w:ins w:id="2290" w:author="Ryan Beck" w:date="2023-04-11T15:58:00Z"/>
              </w:rPr>
            </w:pPr>
            <w:ins w:id="2291" w:author="Ryan Beck" w:date="2023-04-11T15:58:00Z">
              <w:r>
                <w:rPr>
                  <w:noProof/>
                </w:rPr>
                <w:drawing>
                  <wp:inline distT="0" distB="0" distL="0" distR="0" wp14:anchorId="5922D322" wp14:editId="280A99B8">
                    <wp:extent cx="855345" cy="467995"/>
                    <wp:effectExtent l="0" t="0" r="1905" b="8255"/>
                    <wp:docPr id="146" name="Picture 146"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 descr="bt_Inspection_St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55345" cy="467995"/>
                            </a:xfrm>
                            <a:prstGeom prst="rect">
                              <a:avLst/>
                            </a:prstGeom>
                            <a:noFill/>
                            <a:ln>
                              <a:noFill/>
                            </a:ln>
                          </pic:spPr>
                        </pic:pic>
                      </a:graphicData>
                    </a:graphic>
                  </wp:inline>
                </w:drawing>
              </w:r>
            </w:ins>
          </w:p>
        </w:tc>
        <w:tc>
          <w:tcPr>
            <w:tcW w:w="7560" w:type="dxa"/>
            <w:hideMark/>
          </w:tcPr>
          <w:p w14:paraId="0B7992DF" w14:textId="77777777" w:rsidR="00741FB9" w:rsidRDefault="00741FB9" w:rsidP="00FE595C">
            <w:pPr>
              <w:spacing w:before="120"/>
              <w:rPr>
                <w:ins w:id="2292" w:author="Ryan Beck" w:date="2023-04-11T15:58:00Z"/>
              </w:rPr>
            </w:pPr>
            <w:ins w:id="2293" w:author="Ryan Beck" w:date="2023-04-11T15:58:00Z">
              <w:r>
                <w:rPr>
                  <w:b/>
                </w:rPr>
                <w:t>Start Virtual Profile –</w:t>
              </w:r>
              <w:r>
                <w:t xml:space="preserve"> If your profile meets Virtual Profile criteria, this button will appear.  Choose this button to start Virtual Profiling using the displayed profile as a baseline.</w:t>
              </w:r>
            </w:ins>
          </w:p>
        </w:tc>
      </w:tr>
      <w:tr w:rsidR="00741FB9" w14:paraId="3946C256" w14:textId="77777777" w:rsidTr="00FE595C">
        <w:trPr>
          <w:trHeight w:val="1080"/>
          <w:ins w:id="2294" w:author="Ryan Beck" w:date="2023-04-11T15:58:00Z"/>
        </w:trPr>
        <w:tc>
          <w:tcPr>
            <w:tcW w:w="2016" w:type="dxa"/>
            <w:hideMark/>
          </w:tcPr>
          <w:p w14:paraId="06949DF0" w14:textId="77777777" w:rsidR="00741FB9" w:rsidRDefault="00741FB9" w:rsidP="00FE595C">
            <w:pPr>
              <w:spacing w:before="120"/>
              <w:rPr>
                <w:ins w:id="2295" w:author="Ryan Beck" w:date="2023-04-11T15:58:00Z"/>
              </w:rPr>
            </w:pPr>
            <w:ins w:id="2296" w:author="Ryan Beck" w:date="2023-04-11T15:58:00Z">
              <w:r>
                <w:rPr>
                  <w:noProof/>
                </w:rPr>
                <w:drawing>
                  <wp:inline distT="0" distB="0" distL="0" distR="0" wp14:anchorId="39B7DD91" wp14:editId="5DBBE694">
                    <wp:extent cx="855345" cy="457200"/>
                    <wp:effectExtent l="0" t="0" r="1905" b="0"/>
                    <wp:docPr id="144" name="Picture 1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4" descr="bt-NAVint_Proc-menu"/>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55345" cy="457200"/>
                            </a:xfrm>
                            <a:prstGeom prst="rect">
                              <a:avLst/>
                            </a:prstGeom>
                            <a:noFill/>
                            <a:ln>
                              <a:noFill/>
                            </a:ln>
                          </pic:spPr>
                        </pic:pic>
                      </a:graphicData>
                    </a:graphic>
                  </wp:inline>
                </w:drawing>
              </w:r>
            </w:ins>
          </w:p>
        </w:tc>
        <w:tc>
          <w:tcPr>
            <w:tcW w:w="7560" w:type="dxa"/>
            <w:hideMark/>
          </w:tcPr>
          <w:p w14:paraId="0E7BAA73" w14:textId="77777777" w:rsidR="00741FB9" w:rsidRDefault="00741FB9" w:rsidP="00FE595C">
            <w:pPr>
              <w:spacing w:before="120"/>
              <w:rPr>
                <w:ins w:id="2297" w:author="Ryan Beck" w:date="2023-04-11T15:58:00Z"/>
              </w:rPr>
            </w:pPr>
            <w:ins w:id="2298" w:author="Ryan Beck" w:date="2023-04-11T15:58:00Z">
              <w:r>
                <w:rPr>
                  <w:b/>
                </w:rPr>
                <w:t xml:space="preserve">View/Edit Process Window – </w:t>
              </w:r>
              <w:r>
                <w:t xml:space="preserve">This lets you view the Process Window specifications and limits.  </w:t>
              </w:r>
            </w:ins>
          </w:p>
        </w:tc>
      </w:tr>
      <w:tr w:rsidR="00741FB9" w14:paraId="4393E81A" w14:textId="77777777" w:rsidTr="00FE595C">
        <w:trPr>
          <w:trHeight w:val="1053"/>
          <w:ins w:id="2299" w:author="Ryan Beck" w:date="2023-04-11T15:58:00Z"/>
        </w:trPr>
        <w:tc>
          <w:tcPr>
            <w:tcW w:w="2016" w:type="dxa"/>
            <w:hideMark/>
          </w:tcPr>
          <w:p w14:paraId="6A9A3ECC" w14:textId="77777777" w:rsidR="00741FB9" w:rsidRDefault="00741FB9" w:rsidP="00FE595C">
            <w:pPr>
              <w:spacing w:before="120"/>
              <w:rPr>
                <w:ins w:id="2300" w:author="Ryan Beck" w:date="2023-04-11T15:58:00Z"/>
              </w:rPr>
            </w:pPr>
            <w:ins w:id="2301" w:author="Ryan Beck" w:date="2023-04-11T15:58:00Z">
              <w:r>
                <w:rPr>
                  <w:noProof/>
                </w:rPr>
                <w:drawing>
                  <wp:inline distT="0" distB="0" distL="0" distR="0" wp14:anchorId="0C89B2FB" wp14:editId="19A3FA4A">
                    <wp:extent cx="855345" cy="467995"/>
                    <wp:effectExtent l="0" t="0" r="1905" b="8255"/>
                    <wp:docPr id="143" name="Picture 14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5" descr="bt-NAVint_Copy2Clipb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55345" cy="467995"/>
                            </a:xfrm>
                            <a:prstGeom prst="rect">
                              <a:avLst/>
                            </a:prstGeom>
                            <a:noFill/>
                            <a:ln>
                              <a:noFill/>
                            </a:ln>
                          </pic:spPr>
                        </pic:pic>
                      </a:graphicData>
                    </a:graphic>
                  </wp:inline>
                </w:drawing>
              </w:r>
            </w:ins>
          </w:p>
        </w:tc>
        <w:tc>
          <w:tcPr>
            <w:tcW w:w="7560" w:type="dxa"/>
            <w:hideMark/>
          </w:tcPr>
          <w:p w14:paraId="3A6804FB" w14:textId="77777777" w:rsidR="00741FB9" w:rsidRDefault="00741FB9" w:rsidP="00FE595C">
            <w:pPr>
              <w:spacing w:before="120"/>
              <w:rPr>
                <w:ins w:id="2302" w:author="Ryan Beck" w:date="2023-04-11T15:58:00Z"/>
              </w:rPr>
            </w:pPr>
            <w:ins w:id="2303" w:author="Ryan Beck" w:date="2023-04-11T15:58:00Z">
              <w:r>
                <w:rPr>
                  <w:b/>
                </w:rPr>
                <w:t xml:space="preserve">Copy to Clipboard – </w:t>
              </w:r>
              <w:r>
                <w:t>This button will copy the profile data to the clipboard for use with third-party software such as a spreadsheet application, or SPC software.</w:t>
              </w:r>
            </w:ins>
          </w:p>
        </w:tc>
      </w:tr>
      <w:tr w:rsidR="00741FB9" w14:paraId="4A64C035" w14:textId="77777777" w:rsidTr="00FE595C">
        <w:trPr>
          <w:trHeight w:val="1269"/>
          <w:ins w:id="2304" w:author="Ryan Beck" w:date="2023-04-11T15:58:00Z"/>
        </w:trPr>
        <w:tc>
          <w:tcPr>
            <w:tcW w:w="2016" w:type="dxa"/>
            <w:hideMark/>
          </w:tcPr>
          <w:p w14:paraId="1C3BFBE6" w14:textId="77777777" w:rsidR="00741FB9" w:rsidRDefault="00741FB9" w:rsidP="00FE595C">
            <w:pPr>
              <w:spacing w:before="120"/>
              <w:rPr>
                <w:ins w:id="2305" w:author="Ryan Beck" w:date="2023-04-11T15:58:00Z"/>
              </w:rPr>
            </w:pPr>
            <w:ins w:id="2306" w:author="Ryan Beck" w:date="2023-04-11T15:58:00Z">
              <w:r>
                <w:rPr>
                  <w:noProof/>
                </w:rPr>
                <w:drawing>
                  <wp:inline distT="0" distB="0" distL="0" distR="0" wp14:anchorId="42C597B7" wp14:editId="315A0F1D">
                    <wp:extent cx="898525" cy="489585"/>
                    <wp:effectExtent l="0" t="0" r="0" b="5715"/>
                    <wp:docPr id="140" name="Picture 140"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6" descr="bt-NAVint_Pri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98525" cy="489585"/>
                            </a:xfrm>
                            <a:prstGeom prst="rect">
                              <a:avLst/>
                            </a:prstGeom>
                            <a:noFill/>
                            <a:ln>
                              <a:noFill/>
                            </a:ln>
                          </pic:spPr>
                        </pic:pic>
                      </a:graphicData>
                    </a:graphic>
                  </wp:inline>
                </w:drawing>
              </w:r>
            </w:ins>
          </w:p>
        </w:tc>
        <w:tc>
          <w:tcPr>
            <w:tcW w:w="7560" w:type="dxa"/>
          </w:tcPr>
          <w:p w14:paraId="443B60D9" w14:textId="77777777" w:rsidR="00741FB9" w:rsidRDefault="00741FB9" w:rsidP="00FE595C">
            <w:pPr>
              <w:rPr>
                <w:ins w:id="2307" w:author="Ryan Beck" w:date="2023-04-11T15:58:00Z"/>
              </w:rPr>
            </w:pPr>
            <w:ins w:id="2308" w:author="Ryan Beck" w:date="2023-04-11T15:58:00Z">
              <w:r>
                <w:rPr>
                  <w:b/>
                </w:rPr>
                <w:t>Print –</w:t>
              </w:r>
              <w:r>
                <w:t xml:space="preserve"> This button will print the current profile.  For more information about printing, see the section titled </w:t>
              </w:r>
              <w:r>
                <w:fldChar w:fldCharType="begin"/>
              </w:r>
              <w:r>
                <w:instrText xml:space="preserve"> HYPERLINK "file:///C:\\Users\\RyanBeck\\Downloads\\SFT-324000-200%20ProBot%20User%20Manual%20(1).docx" \l "_Printing" </w:instrText>
              </w:r>
              <w:r>
                <w:fldChar w:fldCharType="separate"/>
              </w:r>
              <w:r>
                <w:rPr>
                  <w:rStyle w:val="Hyperlink"/>
                </w:rPr>
                <w:t>Profile Printing</w:t>
              </w:r>
              <w:r>
                <w:fldChar w:fldCharType="end"/>
              </w:r>
              <w:r>
                <w:t>.</w:t>
              </w:r>
            </w:ins>
          </w:p>
          <w:p w14:paraId="34FF4ACF" w14:textId="77777777" w:rsidR="00741FB9" w:rsidRDefault="00741FB9" w:rsidP="00FE595C">
            <w:pPr>
              <w:rPr>
                <w:ins w:id="2309" w:author="Ryan Beck" w:date="2023-04-11T15:58:00Z"/>
                <w:b/>
                <w:sz w:val="12"/>
              </w:rPr>
            </w:pPr>
          </w:p>
          <w:p w14:paraId="40E5C935" w14:textId="77777777" w:rsidR="00741FB9" w:rsidRDefault="00741FB9" w:rsidP="00FE595C">
            <w:pPr>
              <w:ind w:left="720"/>
              <w:rPr>
                <w:ins w:id="2310" w:author="Ryan Beck" w:date="2023-04-11T15:58:00Z"/>
              </w:rPr>
            </w:pPr>
            <w:ins w:id="2311" w:author="Ryan Beck" w:date="2023-04-11T15:58:00Z">
              <w:r>
                <w:rPr>
                  <w:b/>
                </w:rPr>
                <w:t>Note</w:t>
              </w:r>
              <w:r>
                <w:t>: If you wish to print a tab besides the General tab, pressing F9 on your keyboard will print the contents of any screen in the software.</w:t>
              </w:r>
            </w:ins>
          </w:p>
        </w:tc>
      </w:tr>
      <w:tr w:rsidR="00741FB9" w14:paraId="3E298011" w14:textId="77777777" w:rsidTr="00FE595C">
        <w:trPr>
          <w:ins w:id="2312" w:author="Ryan Beck" w:date="2023-04-11T15:58:00Z"/>
        </w:trPr>
        <w:tc>
          <w:tcPr>
            <w:tcW w:w="2016" w:type="dxa"/>
            <w:hideMark/>
          </w:tcPr>
          <w:p w14:paraId="162E95D0" w14:textId="77777777" w:rsidR="00741FB9" w:rsidRDefault="00741FB9" w:rsidP="00FE595C">
            <w:pPr>
              <w:spacing w:before="120"/>
              <w:rPr>
                <w:ins w:id="2313" w:author="Ryan Beck" w:date="2023-04-11T15:58:00Z"/>
              </w:rPr>
            </w:pPr>
            <w:ins w:id="2314" w:author="Ryan Beck" w:date="2023-04-11T15:58:00Z">
              <w:r>
                <w:rPr>
                  <w:noProof/>
                </w:rPr>
                <w:drawing>
                  <wp:inline distT="0" distB="0" distL="0" distR="0" wp14:anchorId="670297E3" wp14:editId="6989BCD3">
                    <wp:extent cx="855345" cy="467995"/>
                    <wp:effectExtent l="0" t="0" r="1905" b="8255"/>
                    <wp:docPr id="139" name="Picture 139"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5345" cy="467995"/>
                            </a:xfrm>
                            <a:prstGeom prst="rect">
                              <a:avLst/>
                            </a:prstGeom>
                            <a:noFill/>
                            <a:ln>
                              <a:noFill/>
                            </a:ln>
                          </pic:spPr>
                        </pic:pic>
                      </a:graphicData>
                    </a:graphic>
                  </wp:inline>
                </w:drawing>
              </w:r>
            </w:ins>
          </w:p>
        </w:tc>
        <w:tc>
          <w:tcPr>
            <w:tcW w:w="7560" w:type="dxa"/>
          </w:tcPr>
          <w:p w14:paraId="1435F6E6" w14:textId="77777777" w:rsidR="00741FB9" w:rsidRDefault="00741FB9" w:rsidP="00FE595C">
            <w:pPr>
              <w:rPr>
                <w:ins w:id="2315" w:author="Ryan Beck" w:date="2023-04-11T15:58:00Z"/>
                <w:b/>
              </w:rPr>
            </w:pPr>
          </w:p>
          <w:p w14:paraId="754DA114" w14:textId="77777777" w:rsidR="00741FB9" w:rsidRDefault="00741FB9" w:rsidP="00FE595C">
            <w:pPr>
              <w:rPr>
                <w:ins w:id="2316" w:author="Ryan Beck" w:date="2023-04-11T15:58:00Z"/>
              </w:rPr>
            </w:pPr>
            <w:ins w:id="2317" w:author="Ryan Beck" w:date="2023-04-11T15:58:00Z">
              <w:r>
                <w:rPr>
                  <w:b/>
                </w:rPr>
                <w:t>Green check button –</w:t>
              </w:r>
              <w:r>
                <w:t xml:space="preserve"> Select this button to run another profile or to exit.</w:t>
              </w:r>
            </w:ins>
          </w:p>
        </w:tc>
      </w:tr>
    </w:tbl>
    <w:p w14:paraId="6ABE692A" w14:textId="3B6826EB" w:rsidR="008708F9" w:rsidRPr="00673430" w:rsidDel="00741FB9" w:rsidRDefault="008708F9" w:rsidP="00A64B31">
      <w:pPr>
        <w:rPr>
          <w:del w:id="2318" w:author="Ryan Beck" w:date="2023-04-11T15:58:00Z"/>
        </w:rPr>
      </w:pPr>
      <w:del w:id="2319" w:author="Ryan Beck" w:date="2023-04-11T15:58:00Z">
        <w:r w:rsidRPr="00673430" w:rsidDel="00741FB9">
          <w:rPr>
            <w:b/>
          </w:rPr>
          <w:delText>Start Virtual Profile –</w:delText>
        </w:r>
        <w:r w:rsidRPr="00673430" w:rsidDel="00741FB9">
          <w:delText xml:space="preserve"> If your profile meets Virtual Profile criteria, this button will appear.  Choose this button to start Virtual Profiling using the displayed profile as a Baseline</w:delText>
        </w:r>
        <w:r w:rsidR="00F33FFF" w:rsidRPr="00673430" w:rsidDel="00741FB9">
          <w:delText>.</w:delText>
        </w:r>
      </w:del>
    </w:p>
    <w:p w14:paraId="25D551AB" w14:textId="25A9E4FB" w:rsidR="00D250AC" w:rsidRPr="00673430" w:rsidDel="00741FB9" w:rsidRDefault="00D250AC" w:rsidP="00A64B31">
      <w:pPr>
        <w:rPr>
          <w:del w:id="2320" w:author="Ryan Beck" w:date="2023-04-11T15:58:00Z"/>
        </w:rPr>
      </w:pPr>
    </w:p>
    <w:p w14:paraId="03AAC5B2" w14:textId="3273DA17" w:rsidR="00405A23" w:rsidRPr="00673430" w:rsidDel="00741FB9" w:rsidRDefault="008708F9" w:rsidP="00A64B31">
      <w:pPr>
        <w:rPr>
          <w:del w:id="2321" w:author="Ryan Beck" w:date="2023-04-11T15:58:00Z"/>
        </w:rPr>
      </w:pPr>
      <w:del w:id="2322" w:author="Ryan Beck" w:date="2023-04-11T15:58:00Z">
        <w:r w:rsidRPr="00673430" w:rsidDel="00741FB9">
          <w:rPr>
            <w:b/>
          </w:rPr>
          <w:delText>View/Edit Process Window –</w:delText>
        </w:r>
        <w:r w:rsidRPr="00673430" w:rsidDel="00741FB9">
          <w:delText xml:space="preserve"> This will allow you to view the Process Window specifications and limits</w:delText>
        </w:r>
        <w:r w:rsidR="00070E42" w:rsidRPr="00673430" w:rsidDel="00741FB9">
          <w:delText>.</w:delText>
        </w:r>
      </w:del>
    </w:p>
    <w:p w14:paraId="496EF676" w14:textId="14944EE1" w:rsidR="008708F9" w:rsidRPr="00673430" w:rsidDel="00741FB9" w:rsidRDefault="00405A23" w:rsidP="00A64B31">
      <w:pPr>
        <w:rPr>
          <w:del w:id="2323" w:author="Ryan Beck" w:date="2023-04-11T15:58:00Z"/>
        </w:rPr>
      </w:pPr>
      <w:del w:id="2324" w:author="Ryan Beck" w:date="2023-04-11T15:58:00Z">
        <w:r w:rsidRPr="00673430" w:rsidDel="00741FB9">
          <w:lastRenderedPageBreak/>
          <w:delText>Changes</w:delText>
        </w:r>
        <w:r w:rsidR="008708F9" w:rsidRPr="00673430" w:rsidDel="00741FB9">
          <w:delText xml:space="preserve"> </w:delText>
        </w:r>
        <w:r w:rsidRPr="00673430" w:rsidDel="00741FB9">
          <w:delText xml:space="preserve">made to the Profile and Process Window can be saved </w:delText>
        </w:r>
        <w:r w:rsidR="00F33FFF" w:rsidRPr="00673430" w:rsidDel="00741FB9">
          <w:delText>when exiting the Graph screen.</w:delText>
        </w:r>
      </w:del>
    </w:p>
    <w:p w14:paraId="40F1DA91" w14:textId="18A2CCFB" w:rsidR="00D250AC" w:rsidRPr="00673430" w:rsidDel="00741FB9" w:rsidRDefault="00D250AC" w:rsidP="00A64B31">
      <w:pPr>
        <w:rPr>
          <w:del w:id="2325" w:author="Ryan Beck" w:date="2023-04-11T15:58:00Z"/>
        </w:rPr>
      </w:pPr>
    </w:p>
    <w:p w14:paraId="195AD461" w14:textId="6306413B" w:rsidR="002556D1" w:rsidRPr="00673430" w:rsidDel="00741FB9" w:rsidRDefault="008708F9" w:rsidP="00A64B31">
      <w:pPr>
        <w:rPr>
          <w:del w:id="2326" w:author="Ryan Beck" w:date="2023-04-11T15:58:00Z"/>
        </w:rPr>
      </w:pPr>
      <w:del w:id="2327" w:author="Ryan Beck" w:date="2023-04-11T15:58:00Z">
        <w:r w:rsidRPr="00673430" w:rsidDel="00741FB9">
          <w:rPr>
            <w:b/>
          </w:rPr>
          <w:delText xml:space="preserve">Copy to </w:delText>
        </w:r>
        <w:r w:rsidR="00671E0B" w:rsidDel="00741FB9">
          <w:rPr>
            <w:b/>
          </w:rPr>
          <w:delText>c</w:delText>
        </w:r>
        <w:r w:rsidRPr="00673430" w:rsidDel="00741FB9">
          <w:rPr>
            <w:b/>
          </w:rPr>
          <w:delText>lipboard –</w:delText>
        </w:r>
        <w:r w:rsidRPr="00673430" w:rsidDel="00741FB9">
          <w:delText xml:space="preserve"> This button will copy the profile data to the clipboard for use with third-party software such as a spreadsheet application, or SPC software.</w:delText>
        </w:r>
      </w:del>
    </w:p>
    <w:p w14:paraId="4C924FB3" w14:textId="02016EDF" w:rsidR="002556D1" w:rsidRPr="00673430" w:rsidDel="00741FB9" w:rsidRDefault="002556D1" w:rsidP="00A64B31">
      <w:pPr>
        <w:rPr>
          <w:del w:id="2328" w:author="Ryan Beck" w:date="2023-04-11T15:58:00Z"/>
        </w:rPr>
      </w:pPr>
    </w:p>
    <w:p w14:paraId="2408644A" w14:textId="584B42BA" w:rsidR="00906BD1" w:rsidRPr="00673430" w:rsidDel="00741FB9" w:rsidRDefault="008708F9" w:rsidP="00A64B31">
      <w:pPr>
        <w:rPr>
          <w:del w:id="2329" w:author="Ryan Beck" w:date="2023-04-11T15:58:00Z"/>
        </w:rPr>
      </w:pPr>
      <w:del w:id="2330" w:author="Ryan Beck" w:date="2023-04-11T15:58:00Z">
        <w:r w:rsidRPr="00673430" w:rsidDel="00741FB9">
          <w:rPr>
            <w:b/>
          </w:rPr>
          <w:delText>Print –</w:delText>
        </w:r>
        <w:r w:rsidRPr="00673430" w:rsidDel="00741FB9">
          <w:delText xml:space="preserve"> This button will print the current profile.  </w:delText>
        </w:r>
        <w:r w:rsidR="00E44AD9" w:rsidRPr="00673430" w:rsidDel="00741FB9">
          <w:delText xml:space="preserve">For more information about printing, see the </w:delText>
        </w:r>
        <w:r w:rsidR="007A5091" w:rsidRPr="00801682" w:rsidDel="00741FB9">
          <w:rPr>
            <w:color w:val="365F91"/>
          </w:rPr>
          <w:fldChar w:fldCharType="begin"/>
        </w:r>
        <w:r w:rsidR="007A5091" w:rsidRPr="00801682" w:rsidDel="00741FB9">
          <w:rPr>
            <w:color w:val="365F91"/>
          </w:rPr>
          <w:delInstrText xml:space="preserve"> REF _Ref91061264 \h  \* MERGEFORMAT </w:delInstrText>
        </w:r>
        <w:r w:rsidR="007A5091" w:rsidRPr="00801682" w:rsidDel="00741FB9">
          <w:rPr>
            <w:color w:val="365F91"/>
          </w:rPr>
        </w:r>
        <w:r w:rsidR="007A5091" w:rsidRPr="00801682" w:rsidDel="00741FB9">
          <w:rPr>
            <w:color w:val="365F91"/>
          </w:rPr>
          <w:fldChar w:fldCharType="separate"/>
        </w:r>
        <w:r w:rsidR="00B67E73" w:rsidRPr="00B67E73" w:rsidDel="00741FB9">
          <w:rPr>
            <w:color w:val="365F91"/>
          </w:rPr>
          <w:delText>Printing</w:delText>
        </w:r>
        <w:r w:rsidR="007A5091" w:rsidRPr="00801682" w:rsidDel="00741FB9">
          <w:rPr>
            <w:color w:val="365F91"/>
          </w:rPr>
          <w:fldChar w:fldCharType="end"/>
        </w:r>
        <w:r w:rsidR="0006228B" w:rsidRPr="00673430" w:rsidDel="00741FB9">
          <w:delText xml:space="preserve"> </w:delText>
        </w:r>
        <w:r w:rsidR="007A5091" w:rsidDel="00741FB9">
          <w:delText>section</w:delText>
        </w:r>
        <w:r w:rsidR="003D0623" w:rsidRPr="00673430" w:rsidDel="00741FB9">
          <w:delText xml:space="preserve"> </w:delText>
        </w:r>
        <w:r w:rsidR="00E44AD9" w:rsidRPr="00673430" w:rsidDel="00741FB9">
          <w:delText>of this manual</w:delText>
        </w:r>
        <w:r w:rsidR="00F33FFF" w:rsidRPr="00673430" w:rsidDel="00741FB9">
          <w:delText>.</w:delText>
        </w:r>
      </w:del>
    </w:p>
    <w:p w14:paraId="70FC31B0" w14:textId="5A4BC3E4" w:rsidR="002556D1" w:rsidRPr="00673430" w:rsidDel="00741FB9" w:rsidRDefault="002556D1" w:rsidP="00A64B31">
      <w:pPr>
        <w:rPr>
          <w:del w:id="2331" w:author="Ryan Beck" w:date="2023-04-11T15:58:00Z"/>
        </w:rPr>
      </w:pPr>
    </w:p>
    <w:p w14:paraId="160B1FBB" w14:textId="5F71A8A1" w:rsidR="008708F9" w:rsidRPr="00A64B31" w:rsidDel="00741FB9" w:rsidRDefault="00232568">
      <w:pPr>
        <w:ind w:left="720"/>
        <w:rPr>
          <w:del w:id="2332" w:author="Ryan Beck" w:date="2023-04-11T15:58:00Z"/>
        </w:rPr>
        <w:pPrChange w:id="2333" w:author="Ryan Beck" w:date="2023-04-10T14:55:00Z">
          <w:pPr/>
        </w:pPrChange>
      </w:pPr>
      <w:del w:id="2334" w:author="Ryan Beck" w:date="2023-04-11T15:58:00Z">
        <w:r w:rsidRPr="00A64B31" w:rsidDel="00741FB9">
          <w:rPr>
            <w:b/>
          </w:rPr>
          <w:delText>Tip</w:delText>
        </w:r>
        <w:r w:rsidR="0006228B" w:rsidRPr="00A64B31" w:rsidDel="00741FB9">
          <w:delText xml:space="preserve">: </w:delText>
        </w:r>
        <w:r w:rsidR="008708F9" w:rsidRPr="00A64B31" w:rsidDel="00741FB9">
          <w:delText>If you wish to print a tab besides the General tab, pressing F9 on your keyboard will print the contents of any screen in the software.</w:delText>
        </w:r>
      </w:del>
    </w:p>
    <w:p w14:paraId="43CD06E6" w14:textId="265EFFA2" w:rsidR="00D250AC" w:rsidRPr="00673430" w:rsidDel="00741FB9" w:rsidRDefault="00D250AC" w:rsidP="00A64B31">
      <w:pPr>
        <w:rPr>
          <w:del w:id="2335" w:author="Ryan Beck" w:date="2023-04-11T15:58:00Z"/>
        </w:rPr>
      </w:pPr>
    </w:p>
    <w:p w14:paraId="2B8E87B6" w14:textId="73B77CE3" w:rsidR="002F65A0" w:rsidRPr="00673430" w:rsidDel="00741FB9" w:rsidRDefault="008708F9" w:rsidP="00A64B31">
      <w:pPr>
        <w:rPr>
          <w:del w:id="2336" w:author="Ryan Beck" w:date="2023-04-11T15:58:00Z"/>
        </w:rPr>
      </w:pPr>
      <w:del w:id="2337" w:author="Ryan Beck" w:date="2023-04-11T15:58:00Z">
        <w:r w:rsidRPr="00673430" w:rsidDel="00741FB9">
          <w:rPr>
            <w:b/>
          </w:rPr>
          <w:delText xml:space="preserve">Green </w:delText>
        </w:r>
        <w:r w:rsidR="00A64B31" w:rsidDel="00741FB9">
          <w:rPr>
            <w:b/>
          </w:rPr>
          <w:delText>Check B</w:delText>
        </w:r>
        <w:r w:rsidRPr="00673430" w:rsidDel="00741FB9">
          <w:rPr>
            <w:b/>
          </w:rPr>
          <w:delText>utton –</w:delText>
        </w:r>
        <w:r w:rsidRPr="00673430" w:rsidDel="00741FB9">
          <w:delText xml:space="preserve"> Select this button to run another profile or to exit</w:delText>
        </w:r>
        <w:r w:rsidR="00B2165D" w:rsidRPr="00673430" w:rsidDel="00741FB9">
          <w:delText>.</w:delText>
        </w:r>
      </w:del>
    </w:p>
    <w:p w14:paraId="15F92903" w14:textId="77777777" w:rsidR="00D250AC" w:rsidRDefault="00D250AC" w:rsidP="00F33FFF"/>
    <w:p w14:paraId="12A70E0B" w14:textId="77777777" w:rsidR="00D250AC" w:rsidRDefault="00D250AC" w:rsidP="00F33FFF"/>
    <w:p w14:paraId="2DD26715" w14:textId="77777777" w:rsidR="00BC1977" w:rsidRDefault="00C653DF" w:rsidP="001E4059">
      <w:pPr>
        <w:pStyle w:val="Heading3"/>
      </w:pPr>
      <w:r>
        <w:br w:type="page"/>
      </w:r>
      <w:bookmarkStart w:id="2338" w:name="_Toc469043333"/>
      <w:bookmarkStart w:id="2339" w:name="_Toc469044967"/>
      <w:bookmarkStart w:id="2340" w:name="_Toc469139263"/>
      <w:bookmarkStart w:id="2341" w:name="_Toc469152708"/>
      <w:bookmarkStart w:id="2342" w:name="_Toc491174807"/>
      <w:bookmarkStart w:id="2343" w:name="_Toc494304039"/>
      <w:bookmarkStart w:id="2344" w:name="_Toc532827389"/>
      <w:bookmarkStart w:id="2345" w:name="_Toc532827797"/>
      <w:bookmarkStart w:id="2346" w:name="_Toc52898859"/>
      <w:bookmarkStart w:id="2347" w:name="_Toc52899049"/>
      <w:bookmarkStart w:id="2348" w:name="_Toc86830654"/>
      <w:bookmarkStart w:id="2349" w:name="_Toc86831455"/>
      <w:bookmarkStart w:id="2350" w:name="_Toc86831651"/>
      <w:bookmarkStart w:id="2351" w:name="_Toc132123197"/>
      <w:r w:rsidR="006E2A52">
        <w:lastRenderedPageBreak/>
        <w:t xml:space="preserve">Description </w:t>
      </w:r>
      <w:r>
        <w:t>Tab</w:t>
      </w:r>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6E0C784B">
            <wp:extent cx="5289550" cy="2832287"/>
            <wp:effectExtent l="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289550" cy="2832287"/>
                    </a:xfrm>
                    <a:prstGeom prst="rect">
                      <a:avLst/>
                    </a:prstGeom>
                    <a:noFill/>
                    <a:ln>
                      <a:noFill/>
                    </a:ln>
                  </pic:spPr>
                </pic:pic>
              </a:graphicData>
            </a:graphic>
          </wp:inline>
        </w:drawing>
      </w:r>
    </w:p>
    <w:p w14:paraId="3DB7DA54" w14:textId="2D62DF96" w:rsidR="008708F9" w:rsidRDefault="00133461" w:rsidP="00F5043F">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42</w:t>
      </w:r>
      <w:r w:rsidR="006E64D0">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220274">
      <w:pPr>
        <w:pStyle w:val="Heading4"/>
      </w:pPr>
      <w:r w:rsidRPr="00910E39">
        <w:t xml:space="preserve">Description </w:t>
      </w:r>
      <w:r w:rsidR="00C653DF">
        <w:t>T</w:t>
      </w:r>
      <w:r w:rsidR="00C653DF" w:rsidRPr="00910E39">
        <w:t xml:space="preserve">ab </w:t>
      </w:r>
      <w:r w:rsidR="00C653DF">
        <w:t>B</w:t>
      </w:r>
      <w:r w:rsidR="00C653DF" w:rsidRPr="00910E39">
        <w:t>uttons</w:t>
      </w:r>
    </w:p>
    <w:tbl>
      <w:tblPr>
        <w:tblW w:w="0" w:type="auto"/>
        <w:tblLook w:val="04A0" w:firstRow="1" w:lastRow="0" w:firstColumn="1" w:lastColumn="0" w:noHBand="0" w:noVBand="1"/>
      </w:tblPr>
      <w:tblGrid>
        <w:gridCol w:w="2016"/>
        <w:gridCol w:w="7560"/>
      </w:tblGrid>
      <w:tr w:rsidR="00741FB9" w14:paraId="6910D762" w14:textId="77777777" w:rsidTr="00FE595C">
        <w:trPr>
          <w:trHeight w:val="1152"/>
          <w:ins w:id="2352" w:author="Ryan Beck" w:date="2023-04-11T15:58:00Z"/>
        </w:trPr>
        <w:tc>
          <w:tcPr>
            <w:tcW w:w="2016" w:type="dxa"/>
            <w:hideMark/>
          </w:tcPr>
          <w:p w14:paraId="6DA9FFFE" w14:textId="77777777" w:rsidR="00741FB9" w:rsidRDefault="00741FB9" w:rsidP="00FE595C">
            <w:pPr>
              <w:spacing w:before="120"/>
              <w:rPr>
                <w:ins w:id="2353" w:author="Ryan Beck" w:date="2023-04-11T15:58:00Z"/>
              </w:rPr>
            </w:pPr>
            <w:ins w:id="2354" w:author="Ryan Beck" w:date="2023-04-11T15:58:00Z">
              <w:r>
                <w:rPr>
                  <w:noProof/>
                </w:rPr>
                <w:drawing>
                  <wp:inline distT="0" distB="0" distL="0" distR="0" wp14:anchorId="0D416BC7" wp14:editId="21D059FB">
                    <wp:extent cx="930275" cy="511175"/>
                    <wp:effectExtent l="0" t="0" r="3175" b="3175"/>
                    <wp:docPr id="156" name="Picture 156"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 descr="bt-NAVint_Proc-menu"/>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hideMark/>
          </w:tcPr>
          <w:p w14:paraId="2DCE9402" w14:textId="77777777" w:rsidR="00741FB9" w:rsidRDefault="00741FB9" w:rsidP="00FE595C">
            <w:pPr>
              <w:spacing w:before="120"/>
              <w:rPr>
                <w:ins w:id="2355" w:author="Ryan Beck" w:date="2023-04-11T15:58:00Z"/>
              </w:rPr>
            </w:pPr>
            <w:ins w:id="2356" w:author="Ryan Beck" w:date="2023-04-11T15:58:00Z">
              <w:r>
                <w:rPr>
                  <w:b/>
                </w:rPr>
                <w:t xml:space="preserve">View/Edit Process Window – </w:t>
              </w:r>
              <w:r>
                <w:t>This lets you view the Process Window specifications and limits</w:t>
              </w:r>
            </w:ins>
          </w:p>
        </w:tc>
      </w:tr>
      <w:tr w:rsidR="00741FB9" w14:paraId="6FF5E485" w14:textId="77777777" w:rsidTr="00FE595C">
        <w:trPr>
          <w:trHeight w:val="1224"/>
          <w:ins w:id="2357" w:author="Ryan Beck" w:date="2023-04-11T15:58:00Z"/>
        </w:trPr>
        <w:tc>
          <w:tcPr>
            <w:tcW w:w="2016" w:type="dxa"/>
            <w:hideMark/>
          </w:tcPr>
          <w:p w14:paraId="4623AF74" w14:textId="77777777" w:rsidR="00741FB9" w:rsidRDefault="00741FB9" w:rsidP="00FE595C">
            <w:pPr>
              <w:spacing w:before="120"/>
              <w:rPr>
                <w:ins w:id="2358" w:author="Ryan Beck" w:date="2023-04-11T15:58:00Z"/>
              </w:rPr>
            </w:pPr>
            <w:ins w:id="2359" w:author="Ryan Beck" w:date="2023-04-11T15:58:00Z">
              <w:r>
                <w:rPr>
                  <w:noProof/>
                </w:rPr>
                <w:drawing>
                  <wp:inline distT="0" distB="0" distL="0" distR="0" wp14:anchorId="5118BDDC" wp14:editId="3D388C4B">
                    <wp:extent cx="930275" cy="511175"/>
                    <wp:effectExtent l="0" t="0" r="3175" b="3175"/>
                    <wp:docPr id="154" name="Picture 154"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0" descr="bt-NAVint_Copy2Clipb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hideMark/>
          </w:tcPr>
          <w:p w14:paraId="620EE1B6" w14:textId="77777777" w:rsidR="00741FB9" w:rsidRDefault="00741FB9" w:rsidP="00FE595C">
            <w:pPr>
              <w:spacing w:before="120"/>
              <w:rPr>
                <w:ins w:id="2360" w:author="Ryan Beck" w:date="2023-04-11T15:58:00Z"/>
              </w:rPr>
            </w:pPr>
            <w:ins w:id="2361" w:author="Ryan Beck" w:date="2023-04-11T15:58:00Z">
              <w:r>
                <w:rPr>
                  <w:b/>
                </w:rPr>
                <w:t xml:space="preserve">Copy to Clipboard – </w:t>
              </w:r>
              <w:r>
                <w:t>This button will copy the profile data to the clipboard for use with third-party software such as a spreadsheet application, or SPC software.</w:t>
              </w:r>
            </w:ins>
          </w:p>
        </w:tc>
      </w:tr>
      <w:tr w:rsidR="00741FB9" w14:paraId="10CFA7E1" w14:textId="77777777" w:rsidTr="00FE595C">
        <w:trPr>
          <w:trHeight w:val="1467"/>
          <w:ins w:id="2362" w:author="Ryan Beck" w:date="2023-04-11T15:58:00Z"/>
        </w:trPr>
        <w:tc>
          <w:tcPr>
            <w:tcW w:w="2016" w:type="dxa"/>
            <w:hideMark/>
          </w:tcPr>
          <w:p w14:paraId="474CC79D" w14:textId="77777777" w:rsidR="00741FB9" w:rsidRDefault="00741FB9" w:rsidP="00FE595C">
            <w:pPr>
              <w:spacing w:before="120"/>
              <w:rPr>
                <w:ins w:id="2363" w:author="Ryan Beck" w:date="2023-04-11T15:58:00Z"/>
              </w:rPr>
            </w:pPr>
            <w:ins w:id="2364" w:author="Ryan Beck" w:date="2023-04-11T15:58:00Z">
              <w:r>
                <w:rPr>
                  <w:noProof/>
                </w:rPr>
                <w:drawing>
                  <wp:inline distT="0" distB="0" distL="0" distR="0" wp14:anchorId="3D6AFE40" wp14:editId="4CA8B165">
                    <wp:extent cx="930275" cy="511175"/>
                    <wp:effectExtent l="0" t="0" r="3175" b="3175"/>
                    <wp:docPr id="153" name="Picture 153"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1" descr="bt-NAVint_Pri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hideMark/>
          </w:tcPr>
          <w:p w14:paraId="6792B144" w14:textId="77777777" w:rsidR="00741FB9" w:rsidRDefault="00741FB9" w:rsidP="00FE595C">
            <w:pPr>
              <w:rPr>
                <w:ins w:id="2365" w:author="Ryan Beck" w:date="2023-04-11T15:58:00Z"/>
              </w:rPr>
            </w:pPr>
            <w:ins w:id="2366" w:author="Ryan Beck" w:date="2023-04-11T15:58:00Z">
              <w:r>
                <w:rPr>
                  <w:b/>
                </w:rPr>
                <w:t>Print –</w:t>
              </w:r>
              <w:r>
                <w:t xml:space="preserve"> This button will print the current profile.  For more information about printing, see the section titled </w:t>
              </w:r>
              <w:r>
                <w:fldChar w:fldCharType="begin"/>
              </w:r>
              <w:r>
                <w:instrText xml:space="preserve"> HYPERLINK "file:///C:\\Users\\RyanBeck\\Downloads\\SFT-324000-200%20ProBot%20User%20Manual%20(1).docx" \l "_Profile_Printing" </w:instrText>
              </w:r>
              <w:r>
                <w:fldChar w:fldCharType="separate"/>
              </w:r>
              <w:r>
                <w:rPr>
                  <w:rStyle w:val="Hyperlink"/>
                </w:rPr>
                <w:t>Profile Printing</w:t>
              </w:r>
              <w:r>
                <w:fldChar w:fldCharType="end"/>
              </w:r>
              <w:r>
                <w:t>.</w:t>
              </w:r>
            </w:ins>
          </w:p>
          <w:p w14:paraId="01A778BD" w14:textId="77777777" w:rsidR="00741FB9" w:rsidRDefault="00741FB9" w:rsidP="00FE595C">
            <w:pPr>
              <w:spacing w:before="120"/>
              <w:ind w:left="360"/>
              <w:rPr>
                <w:ins w:id="2367" w:author="Ryan Beck" w:date="2023-04-11T15:58:00Z"/>
              </w:rPr>
            </w:pPr>
            <w:ins w:id="2368" w:author="Ryan Beck" w:date="2023-04-11T15:58:00Z">
              <w:r>
                <w:rPr>
                  <w:b/>
                </w:rPr>
                <w:t>Note</w:t>
              </w:r>
              <w:r>
                <w:t>: If you wish to print a tab besides the General tab, pressing F9 on your keyboard will print the contents of any screen in the software.</w:t>
              </w:r>
            </w:ins>
          </w:p>
        </w:tc>
      </w:tr>
      <w:tr w:rsidR="00741FB9" w14:paraId="7C741B1F" w14:textId="77777777" w:rsidTr="00FE595C">
        <w:trPr>
          <w:ins w:id="2369" w:author="Ryan Beck" w:date="2023-04-11T15:58:00Z"/>
        </w:trPr>
        <w:tc>
          <w:tcPr>
            <w:tcW w:w="2016" w:type="dxa"/>
            <w:hideMark/>
          </w:tcPr>
          <w:p w14:paraId="09682594" w14:textId="77777777" w:rsidR="00741FB9" w:rsidRDefault="00741FB9" w:rsidP="00FE595C">
            <w:pPr>
              <w:spacing w:before="120"/>
              <w:rPr>
                <w:ins w:id="2370" w:author="Ryan Beck" w:date="2023-04-11T15:58:00Z"/>
              </w:rPr>
            </w:pPr>
            <w:ins w:id="2371" w:author="Ryan Beck" w:date="2023-04-11T15:58:00Z">
              <w:r>
                <w:rPr>
                  <w:noProof/>
                </w:rPr>
                <w:drawing>
                  <wp:inline distT="0" distB="0" distL="0" distR="0" wp14:anchorId="7EAA48DA" wp14:editId="65B9D93D">
                    <wp:extent cx="930275" cy="511175"/>
                    <wp:effectExtent l="0" t="0" r="3175" b="3175"/>
                    <wp:docPr id="151" name="Picture 151"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2"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tcPr>
          <w:p w14:paraId="7B765EA4" w14:textId="77777777" w:rsidR="00741FB9" w:rsidRDefault="00741FB9" w:rsidP="00FE595C">
            <w:pPr>
              <w:rPr>
                <w:ins w:id="2372" w:author="Ryan Beck" w:date="2023-04-11T15:58:00Z"/>
                <w:b/>
              </w:rPr>
            </w:pPr>
          </w:p>
          <w:p w14:paraId="0719A0CC" w14:textId="77777777" w:rsidR="00741FB9" w:rsidRDefault="00741FB9" w:rsidP="00FE595C">
            <w:pPr>
              <w:rPr>
                <w:ins w:id="2373" w:author="Ryan Beck" w:date="2023-04-11T15:58:00Z"/>
              </w:rPr>
            </w:pPr>
            <w:ins w:id="2374" w:author="Ryan Beck" w:date="2023-04-11T15:58:00Z">
              <w:r>
                <w:rPr>
                  <w:b/>
                </w:rPr>
                <w:t>Green check button –</w:t>
              </w:r>
              <w:r>
                <w:t xml:space="preserve"> Select this button to run another profile or to exit.</w:t>
              </w:r>
            </w:ins>
          </w:p>
          <w:p w14:paraId="7D3A5A7E" w14:textId="77777777" w:rsidR="00741FB9" w:rsidRDefault="00741FB9" w:rsidP="00FE595C">
            <w:pPr>
              <w:rPr>
                <w:ins w:id="2375" w:author="Ryan Beck" w:date="2023-04-11T15:58:00Z"/>
              </w:rPr>
            </w:pPr>
          </w:p>
          <w:p w14:paraId="42AE904E" w14:textId="77777777" w:rsidR="00741FB9" w:rsidRDefault="00741FB9" w:rsidP="00FE595C">
            <w:pPr>
              <w:rPr>
                <w:ins w:id="2376" w:author="Ryan Beck" w:date="2023-04-11T15:58:00Z"/>
              </w:rPr>
            </w:pPr>
          </w:p>
          <w:p w14:paraId="3DE2D5FB" w14:textId="77777777" w:rsidR="00741FB9" w:rsidRDefault="00741FB9" w:rsidP="00FE595C">
            <w:pPr>
              <w:rPr>
                <w:ins w:id="2377" w:author="Ryan Beck" w:date="2023-04-11T15:58:00Z"/>
              </w:rPr>
            </w:pPr>
          </w:p>
          <w:p w14:paraId="4237C943" w14:textId="77777777" w:rsidR="00741FB9" w:rsidRDefault="00741FB9" w:rsidP="00FE595C">
            <w:pPr>
              <w:rPr>
                <w:ins w:id="2378" w:author="Ryan Beck" w:date="2023-04-11T15:58:00Z"/>
              </w:rPr>
            </w:pPr>
          </w:p>
          <w:p w14:paraId="7130E953" w14:textId="77777777" w:rsidR="00741FB9" w:rsidRDefault="00741FB9" w:rsidP="00FE595C">
            <w:pPr>
              <w:rPr>
                <w:ins w:id="2379" w:author="Ryan Beck" w:date="2023-04-11T15:58:00Z"/>
              </w:rPr>
            </w:pPr>
          </w:p>
        </w:tc>
      </w:tr>
    </w:tbl>
    <w:p w14:paraId="5BE48870" w14:textId="3629125D" w:rsidR="008708F9" w:rsidDel="00741FB9" w:rsidRDefault="008708F9">
      <w:pPr>
        <w:pStyle w:val="Heading2"/>
        <w:rPr>
          <w:del w:id="2380" w:author="Ryan Beck" w:date="2023-04-11T15:58:00Z"/>
        </w:rPr>
        <w:pPrChange w:id="2381" w:author="Ryan Beck" w:date="2023-04-11T15:58:00Z">
          <w:pPr/>
        </w:pPrChange>
      </w:pPr>
      <w:del w:id="2382" w:author="Ryan Beck" w:date="2023-04-11T15:58:00Z">
        <w:r w:rsidDel="00741FB9">
          <w:lastRenderedPageBreak/>
          <w:delText>View/Edit Process Window – This will allow you to view th</w:delText>
        </w:r>
        <w:r w:rsidR="00F33FFF" w:rsidDel="00741FB9">
          <w:delText>e process window specifications</w:delText>
        </w:r>
        <w:r w:rsidR="00B2165D" w:rsidDel="00741FB9">
          <w:delText>.</w:delText>
        </w:r>
      </w:del>
    </w:p>
    <w:p w14:paraId="69532892" w14:textId="60B24BFB" w:rsidR="00D250AC" w:rsidDel="00741FB9" w:rsidRDefault="00D250AC">
      <w:pPr>
        <w:pStyle w:val="Heading2"/>
        <w:rPr>
          <w:del w:id="2383" w:author="Ryan Beck" w:date="2023-04-11T15:58:00Z"/>
        </w:rPr>
        <w:pPrChange w:id="2384" w:author="Ryan Beck" w:date="2023-04-11T15:58:00Z">
          <w:pPr/>
        </w:pPrChange>
      </w:pPr>
    </w:p>
    <w:p w14:paraId="36485ADB" w14:textId="75E3F769" w:rsidR="008708F9" w:rsidDel="00741FB9" w:rsidRDefault="008708F9">
      <w:pPr>
        <w:pStyle w:val="Heading2"/>
        <w:rPr>
          <w:del w:id="2385" w:author="Ryan Beck" w:date="2023-04-11T15:58:00Z"/>
        </w:rPr>
        <w:pPrChange w:id="2386" w:author="Ryan Beck" w:date="2023-04-11T15:58:00Z">
          <w:pPr/>
        </w:pPrChange>
      </w:pPr>
      <w:del w:id="2387" w:author="Ryan Beck" w:date="2023-04-11T15:58:00Z">
        <w:r w:rsidDel="00741FB9">
          <w:delText xml:space="preserve">Copy to </w:delText>
        </w:r>
        <w:r w:rsidR="00671E0B" w:rsidDel="00741FB9">
          <w:delText>c</w:delText>
        </w:r>
        <w:r w:rsidDel="00741FB9">
          <w:delText>lipboard – This button will copy the profile data to the clipboard for use with third-party software such as a spreadsheet application, or SPC software.</w:delText>
        </w:r>
      </w:del>
    </w:p>
    <w:p w14:paraId="10D25A07" w14:textId="4597770C" w:rsidR="00D250AC" w:rsidDel="00741FB9" w:rsidRDefault="00D250AC">
      <w:pPr>
        <w:pStyle w:val="Heading2"/>
        <w:rPr>
          <w:del w:id="2388" w:author="Ryan Beck" w:date="2023-04-11T15:58:00Z"/>
        </w:rPr>
        <w:pPrChange w:id="2389" w:author="Ryan Beck" w:date="2023-04-11T15:58:00Z">
          <w:pPr/>
        </w:pPrChange>
      </w:pPr>
    </w:p>
    <w:p w14:paraId="70D4898B" w14:textId="22C09A25" w:rsidR="008708F9" w:rsidDel="00741FB9" w:rsidRDefault="008708F9">
      <w:pPr>
        <w:pStyle w:val="Heading2"/>
        <w:rPr>
          <w:del w:id="2390" w:author="Ryan Beck" w:date="2023-04-11T15:58:00Z"/>
        </w:rPr>
        <w:pPrChange w:id="2391" w:author="Ryan Beck" w:date="2023-04-11T15:58:00Z">
          <w:pPr/>
        </w:pPrChange>
      </w:pPr>
      <w:del w:id="2392" w:author="Ryan Beck" w:date="2023-04-11T15:58:00Z">
        <w:r w:rsidDel="00741FB9">
          <w:delText xml:space="preserve">Print – This button will </w:delText>
        </w:r>
        <w:r w:rsidR="00F33FFF" w:rsidDel="00741FB9">
          <w:delText>print the current profile.</w:delText>
        </w:r>
      </w:del>
    </w:p>
    <w:p w14:paraId="24AD92E2" w14:textId="51E6423A" w:rsidR="00D250AC" w:rsidDel="00741FB9" w:rsidRDefault="00D250AC">
      <w:pPr>
        <w:pStyle w:val="Heading2"/>
        <w:rPr>
          <w:del w:id="2393" w:author="Ryan Beck" w:date="2023-04-11T15:58:00Z"/>
        </w:rPr>
        <w:pPrChange w:id="2394" w:author="Ryan Beck" w:date="2023-04-11T15:58:00Z">
          <w:pPr/>
        </w:pPrChange>
      </w:pPr>
    </w:p>
    <w:p w14:paraId="31E8A578" w14:textId="30F321CB" w:rsidR="008708F9" w:rsidRPr="00A64B31" w:rsidDel="00741FB9" w:rsidRDefault="00232568">
      <w:pPr>
        <w:pStyle w:val="Heading2"/>
        <w:rPr>
          <w:del w:id="2395" w:author="Ryan Beck" w:date="2023-04-11T15:58:00Z"/>
        </w:rPr>
        <w:pPrChange w:id="2396" w:author="Ryan Beck" w:date="2023-04-11T15:58:00Z">
          <w:pPr/>
        </w:pPrChange>
      </w:pPr>
      <w:del w:id="2397" w:author="Ryan Beck" w:date="2023-04-11T15:58:00Z">
        <w:r w:rsidRPr="00A64B31" w:rsidDel="00741FB9">
          <w:delText>Tip</w:delText>
        </w:r>
        <w:r w:rsidR="0006228B" w:rsidRPr="00A64B31" w:rsidDel="00741FB9">
          <w:delText xml:space="preserve">: </w:delText>
        </w:r>
        <w:r w:rsidR="008708F9" w:rsidRPr="00A64B31" w:rsidDel="00741FB9">
          <w:delText>If you wish to print a tab besides the General tab, pressing F9 on your keyboard will print the contents of any screen in the software.</w:delText>
        </w:r>
      </w:del>
    </w:p>
    <w:p w14:paraId="4520BD5E" w14:textId="7A6431F3" w:rsidR="002E44AB" w:rsidDel="00741FB9" w:rsidRDefault="002E44AB">
      <w:pPr>
        <w:pStyle w:val="Heading2"/>
        <w:rPr>
          <w:del w:id="2398" w:author="Ryan Beck" w:date="2023-04-11T15:58:00Z"/>
        </w:rPr>
        <w:pPrChange w:id="2399" w:author="Ryan Beck" w:date="2023-04-11T15:58:00Z">
          <w:pPr/>
        </w:pPrChange>
      </w:pPr>
    </w:p>
    <w:p w14:paraId="140D91A6" w14:textId="58BB3E32" w:rsidR="0004552F" w:rsidDel="00741FB9" w:rsidRDefault="008708F9">
      <w:pPr>
        <w:pStyle w:val="Heading2"/>
        <w:rPr>
          <w:del w:id="2400" w:author="Ryan Beck" w:date="2023-04-11T15:58:00Z"/>
          <w:noProof/>
        </w:rPr>
        <w:pPrChange w:id="2401" w:author="Ryan Beck" w:date="2023-04-11T15:58:00Z">
          <w:pPr/>
        </w:pPrChange>
      </w:pPr>
      <w:del w:id="2402" w:author="Ryan Beck" w:date="2023-04-11T15:58:00Z">
        <w:r w:rsidDel="00741FB9">
          <w:delText xml:space="preserve">Green </w:delText>
        </w:r>
        <w:r w:rsidR="00A64B31" w:rsidDel="00741FB9">
          <w:delText>C</w:delText>
        </w:r>
        <w:r w:rsidDel="00741FB9">
          <w:delText xml:space="preserve">heck </w:delText>
        </w:r>
        <w:r w:rsidR="00A64B31" w:rsidDel="00741FB9">
          <w:delText>B</w:delText>
        </w:r>
        <w:r w:rsidDel="00741FB9">
          <w:delText>utton – Select this button to run another profile or to exit</w:delText>
        </w:r>
        <w:r w:rsidR="00B2165D" w:rsidDel="00741FB9">
          <w:delText>.</w:delText>
        </w:r>
        <w:bookmarkStart w:id="2403" w:name="_Profile_Optimization_with_the_KIC_N"/>
        <w:bookmarkStart w:id="2404" w:name="_Toc176001788"/>
        <w:bookmarkStart w:id="2405" w:name="_Ref187209815"/>
        <w:bookmarkStart w:id="2406" w:name="_Ref91061591"/>
        <w:bookmarkStart w:id="2407" w:name="_Toc119468097"/>
        <w:bookmarkStart w:id="2408" w:name="_Toc488490456"/>
        <w:bookmarkEnd w:id="2134"/>
        <w:bookmarkEnd w:id="2135"/>
        <w:bookmarkEnd w:id="2403"/>
      </w:del>
    </w:p>
    <w:p w14:paraId="67994041" w14:textId="77777777" w:rsidR="0027112C" w:rsidRPr="00673430" w:rsidRDefault="00754243" w:rsidP="00AA7259">
      <w:pPr>
        <w:pStyle w:val="Heading2"/>
      </w:pPr>
      <w:bookmarkStart w:id="2409" w:name="_Toc329784614"/>
      <w:bookmarkEnd w:id="2404"/>
      <w:bookmarkEnd w:id="2405"/>
      <w:r>
        <w:br w:type="page"/>
      </w:r>
      <w:bookmarkStart w:id="2410" w:name="_Toc469043334"/>
      <w:bookmarkStart w:id="2411" w:name="_Toc469044968"/>
      <w:bookmarkStart w:id="2412" w:name="_Toc469139264"/>
      <w:bookmarkStart w:id="2413" w:name="_Toc469152709"/>
      <w:bookmarkStart w:id="2414" w:name="_Toc491174808"/>
      <w:bookmarkStart w:id="2415" w:name="_Toc494304040"/>
      <w:bookmarkStart w:id="2416" w:name="_Toc532827390"/>
      <w:bookmarkStart w:id="2417" w:name="_Toc532827798"/>
      <w:bookmarkStart w:id="2418" w:name="_Toc52898860"/>
      <w:bookmarkStart w:id="2419" w:name="_Toc52899050"/>
      <w:bookmarkStart w:id="2420" w:name="_Toc86830655"/>
      <w:bookmarkStart w:id="2421" w:name="_Toc86831456"/>
      <w:bookmarkStart w:id="2422" w:name="_Toc86831652"/>
      <w:bookmarkStart w:id="2423" w:name="_Toc132123020"/>
      <w:bookmarkStart w:id="2424" w:name="_Toc132123198"/>
      <w:r w:rsidR="0027112C" w:rsidRPr="00673430">
        <w:lastRenderedPageBreak/>
        <w:t xml:space="preserve">Manual </w:t>
      </w:r>
      <w:r>
        <w:t>P</w:t>
      </w:r>
      <w:r w:rsidRPr="00673430">
        <w:t xml:space="preserve">rofile </w:t>
      </w:r>
      <w:r>
        <w:t>P</w:t>
      </w:r>
      <w:r w:rsidRPr="00673430">
        <w:t>rediction</w:t>
      </w:r>
      <w:bookmarkEnd w:id="2406"/>
      <w:bookmarkEnd w:id="2407"/>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1E4059">
      <w:pPr>
        <w:pStyle w:val="Heading3"/>
      </w:pPr>
      <w:bookmarkStart w:id="2425" w:name="_Toc469043335"/>
      <w:bookmarkStart w:id="2426" w:name="_Toc469044969"/>
      <w:bookmarkStart w:id="2427" w:name="_Toc469139265"/>
      <w:bookmarkStart w:id="2428" w:name="_Toc469152710"/>
      <w:bookmarkStart w:id="2429" w:name="_Toc491174809"/>
      <w:bookmarkStart w:id="2430" w:name="_Toc494304041"/>
      <w:bookmarkStart w:id="2431" w:name="_Toc532827391"/>
      <w:bookmarkStart w:id="2432" w:name="_Toc532827799"/>
      <w:bookmarkStart w:id="2433" w:name="_Toc52898861"/>
      <w:bookmarkStart w:id="2434" w:name="_Toc52899051"/>
      <w:bookmarkStart w:id="2435" w:name="_Toc86830656"/>
      <w:bookmarkStart w:id="2436" w:name="_Toc86831457"/>
      <w:bookmarkStart w:id="2437" w:name="_Toc86831653"/>
      <w:bookmarkStart w:id="2438" w:name="_Toc132123199"/>
      <w:r>
        <w:t>Predict</w:t>
      </w:r>
      <w:r w:rsidR="00671E0B">
        <w:t xml:space="preserve"> </w:t>
      </w:r>
      <w:r w:rsidR="00C653DF">
        <w:t>C</w:t>
      </w:r>
      <w:r w:rsidR="00C653DF" w:rsidRPr="00673430">
        <w:t>hanges</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74AA5F35" w:rsidR="0027112C" w:rsidRPr="00673430" w:rsidRDefault="0027112C" w:rsidP="003F6142">
      <w:pPr>
        <w:ind w:left="360"/>
      </w:pPr>
      <w:r w:rsidRPr="00673430">
        <w:t>In the example be</w:t>
      </w:r>
      <w:r w:rsidR="002B6A04" w:rsidRPr="00673430">
        <w:t xml:space="preserve">low, </w:t>
      </w:r>
      <w:ins w:id="2439" w:author="Ryan Beck" w:date="2023-04-11T15:58:00Z">
        <w:r w:rsidR="00AA7259">
          <w:t>Z</w:t>
        </w:r>
      </w:ins>
      <w:del w:id="2440" w:author="Ryan Beck" w:date="2023-04-11T15:58:00Z">
        <w:r w:rsidR="002B6A04" w:rsidRPr="00673430" w:rsidDel="00AA7259">
          <w:delText>z</w:delText>
        </w:r>
      </w:del>
      <w:r w:rsidR="002B6A04" w:rsidRPr="00673430">
        <w:t>one 1 has been selected.</w:t>
      </w:r>
      <w:r w:rsidR="00133461" w:rsidRPr="00673430">
        <w:t xml:space="preserve">  </w:t>
      </w:r>
      <w:del w:id="2441" w:author="Ryan Beck" w:date="2023-04-10T14:56:00Z">
        <w:r w:rsidR="00133461" w:rsidRPr="00673430" w:rsidDel="0096674D">
          <w:delText>See</w:delText>
        </w:r>
        <w:r w:rsidR="00311055" w:rsidRPr="00673430" w:rsidDel="0096674D">
          <w:delText xml:space="preserve"> </w:delText>
        </w:r>
        <w:r w:rsidR="00311055" w:rsidRPr="00673430" w:rsidDel="0096674D">
          <w:fldChar w:fldCharType="begin"/>
        </w:r>
        <w:r w:rsidR="00311055" w:rsidRPr="00673430" w:rsidDel="0096674D">
          <w:delInstrText xml:space="preserve"> REF _Ref185832902 \h </w:delInstrText>
        </w:r>
        <w:r w:rsidR="00673430" w:rsidRPr="00673430" w:rsidDel="0096674D">
          <w:delInstrText xml:space="preserve"> \* MERGEFORMAT </w:delInstrText>
        </w:r>
        <w:r w:rsidR="00311055" w:rsidRPr="00673430" w:rsidDel="0096674D">
          <w:fldChar w:fldCharType="separate"/>
        </w:r>
        <w:r w:rsidR="00B67E73" w:rsidDel="0096674D">
          <w:delText xml:space="preserve">Figure </w:delText>
        </w:r>
        <w:r w:rsidR="00B67E73" w:rsidDel="0096674D">
          <w:rPr>
            <w:noProof/>
          </w:rPr>
          <w:delText>43</w:delText>
        </w:r>
        <w:r w:rsidR="00311055" w:rsidRPr="00673430" w:rsidDel="0096674D">
          <w:fldChar w:fldCharType="end"/>
        </w:r>
        <w:r w:rsidR="00133461" w:rsidRPr="00673430" w:rsidDel="0096674D">
          <w:delText>.</w:delText>
        </w:r>
      </w:del>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74F404D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7DB42D53" w:rsidR="0027112C" w:rsidRDefault="00133461" w:rsidP="00F5043F">
      <w:pPr>
        <w:pStyle w:val="Caption"/>
      </w:pPr>
      <w:bookmarkStart w:id="2442" w:name="_Ref185832902"/>
      <w:r>
        <w:t xml:space="preserve">Figure </w:t>
      </w:r>
      <w:r w:rsidR="006E64D0">
        <w:fldChar w:fldCharType="begin"/>
      </w:r>
      <w:r w:rsidR="006E64D0">
        <w:instrText xml:space="preserve"> SEQ Figure \* ARABIC </w:instrText>
      </w:r>
      <w:r w:rsidR="006E64D0">
        <w:fldChar w:fldCharType="separate"/>
      </w:r>
      <w:r w:rsidR="00B67E73">
        <w:rPr>
          <w:noProof/>
        </w:rPr>
        <w:t>43</w:t>
      </w:r>
      <w:r w:rsidR="006E64D0">
        <w:rPr>
          <w:noProof/>
        </w:rPr>
        <w:fldChar w:fldCharType="end"/>
      </w:r>
      <w:bookmarkEnd w:id="2442"/>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w:t>
      </w:r>
      <w:r w:rsidRPr="00AA7259">
        <w:rPr>
          <w:b/>
          <w:bCs/>
          <w:rPrChange w:id="2443" w:author="Ryan Beck" w:date="2023-04-11T15:59:00Z">
            <w:rPr/>
          </w:rPrChange>
        </w:rPr>
        <w:t>Enter</w:t>
      </w:r>
      <w:r w:rsidRPr="003F6142">
        <w:t xml:space="preserve">.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6AF73E93" w:rsidR="0087409C" w:rsidRDefault="00754243" w:rsidP="00AA7259">
      <w:pPr>
        <w:pStyle w:val="Heading2"/>
      </w:pPr>
      <w:bookmarkStart w:id="2444" w:name="_Dealing_With_Different_Top_and_Bott"/>
      <w:bookmarkStart w:id="2445" w:name="_Ref91061109"/>
      <w:bookmarkStart w:id="2446" w:name="_Toc119468098"/>
      <w:bookmarkEnd w:id="2444"/>
      <w:r>
        <w:br w:type="page"/>
      </w:r>
      <w:bookmarkStart w:id="2447" w:name="_Toc329784615"/>
      <w:bookmarkStart w:id="2448" w:name="_Toc469043336"/>
      <w:bookmarkStart w:id="2449" w:name="_Toc469044970"/>
      <w:bookmarkStart w:id="2450" w:name="_Toc469139266"/>
      <w:bookmarkStart w:id="2451" w:name="_Toc469152711"/>
      <w:bookmarkStart w:id="2452" w:name="_Toc491174810"/>
      <w:bookmarkStart w:id="2453" w:name="_Toc494304042"/>
      <w:bookmarkStart w:id="2454" w:name="_Toc532827392"/>
      <w:bookmarkStart w:id="2455" w:name="_Toc532827800"/>
      <w:bookmarkStart w:id="2456" w:name="_Toc52898862"/>
      <w:bookmarkStart w:id="2457" w:name="_Toc52899052"/>
      <w:bookmarkStart w:id="2458" w:name="_Toc86830657"/>
      <w:bookmarkStart w:id="2459" w:name="_Toc86831458"/>
      <w:bookmarkStart w:id="2460" w:name="_Toc86831654"/>
      <w:bookmarkStart w:id="2461" w:name="_Toc132123021"/>
      <w:bookmarkStart w:id="2462" w:name="_Toc132123200"/>
      <w:r w:rsidR="003F6142">
        <w:lastRenderedPageBreak/>
        <w:t>Set</w:t>
      </w:r>
      <w:r w:rsidR="00910E39">
        <w:t xml:space="preserve"> </w:t>
      </w:r>
      <w:r>
        <w:t xml:space="preserve">Different Top </w:t>
      </w:r>
      <w:r w:rsidR="003F6142">
        <w:t>a</w:t>
      </w:r>
      <w:r>
        <w:t xml:space="preserve">nd Bottom </w:t>
      </w:r>
      <w:del w:id="2463" w:author="Ryan Beck" w:date="2023-04-11T15:59:00Z">
        <w:r w:rsidDel="00B92BC4">
          <w:delText>Set Point</w:delText>
        </w:r>
      </w:del>
      <w:ins w:id="2464" w:author="Ryan Beck" w:date="2023-04-11T15:59:00Z">
        <w:r w:rsidR="00B92BC4">
          <w:t>Setpoint</w:t>
        </w:r>
      </w:ins>
      <w:r>
        <w:t xml:space="preserve"> Temperatures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p>
    <w:p w14:paraId="30358E5A" w14:textId="77777777" w:rsidR="00A646A2" w:rsidRPr="00A646A2" w:rsidRDefault="00A646A2" w:rsidP="006E1668"/>
    <w:tbl>
      <w:tblPr>
        <w:tblW w:w="0" w:type="auto"/>
        <w:tblLook w:val="04A0" w:firstRow="1" w:lastRow="0" w:firstColumn="1" w:lastColumn="0" w:noHBand="0" w:noVBand="1"/>
      </w:tblPr>
      <w:tblGrid>
        <w:gridCol w:w="3180"/>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5A53724E" w:rsidR="000613A2" w:rsidRPr="00673430" w:rsidRDefault="000613A2" w:rsidP="000613A2">
            <w:r w:rsidRPr="00673430">
              <w:t xml:space="preserve">The software will allow you to enter different top and bottom setpoint temperatures prior to running a profile. </w:t>
            </w:r>
            <w:del w:id="2465" w:author="Ryan Beck" w:date="2023-04-10T14:56:00Z">
              <w:r w:rsidRPr="00673430" w:rsidDel="0096674D">
                <w:delText xml:space="preserve"> See </w:delText>
              </w:r>
              <w:r w:rsidRPr="00673430" w:rsidDel="0096674D">
                <w:fldChar w:fldCharType="begin"/>
              </w:r>
              <w:r w:rsidRPr="00673430" w:rsidDel="0096674D">
                <w:delInstrText xml:space="preserve"> REF _Ref185833331 \h  \* MERGEFORMAT </w:delInstrText>
              </w:r>
              <w:r w:rsidRPr="00673430" w:rsidDel="0096674D">
                <w:fldChar w:fldCharType="separate"/>
              </w:r>
              <w:r w:rsidR="00B67E73" w:rsidRPr="003F6142" w:rsidDel="0096674D">
                <w:delText xml:space="preserve">Figure </w:delText>
              </w:r>
              <w:r w:rsidR="00B67E73" w:rsidDel="0096674D">
                <w:rPr>
                  <w:noProof/>
                </w:rPr>
                <w:delText>44</w:delText>
              </w:r>
              <w:r w:rsidRPr="00673430" w:rsidDel="0096674D">
                <w:fldChar w:fldCharType="end"/>
              </w:r>
              <w:r w:rsidRPr="00673430" w:rsidDel="0096674D">
                <w:delText>.</w:delText>
              </w:r>
            </w:del>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2AA79363" w:rsidR="000613A2" w:rsidRPr="003F6142" w:rsidRDefault="00B85FE4" w:rsidP="00224600">
            <w:r>
              <w:rPr>
                <w:noProof/>
              </w:rPr>
              <w:drawing>
                <wp:inline distT="0" distB="0" distL="0" distR="0" wp14:anchorId="7B1388CE" wp14:editId="506A73F6">
                  <wp:extent cx="3919035" cy="2953512"/>
                  <wp:effectExtent l="0" t="0" r="5715" b="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p>
          <w:p w14:paraId="3458DB8D" w14:textId="2100182A" w:rsidR="000613A2" w:rsidRPr="003F6142" w:rsidRDefault="000613A2" w:rsidP="003F6142">
            <w:pPr>
              <w:pStyle w:val="Caption"/>
              <w:rPr>
                <w:rFonts w:ascii="Trebuchet MS" w:hAnsi="Trebuchet MS"/>
                <w:sz w:val="24"/>
                <w:szCs w:val="24"/>
              </w:rPr>
            </w:pPr>
            <w:bookmarkStart w:id="2466" w:name="_Ref185833331"/>
            <w:r w:rsidRPr="003F6142">
              <w:t xml:space="preserve">Figure </w:t>
            </w:r>
            <w:r w:rsidR="006E64D0">
              <w:fldChar w:fldCharType="begin"/>
            </w:r>
            <w:r w:rsidR="006E64D0">
              <w:instrText xml:space="preserve"> SEQ Figure \* ARABIC </w:instrText>
            </w:r>
            <w:r w:rsidR="006E64D0">
              <w:fldChar w:fldCharType="separate"/>
            </w:r>
            <w:r w:rsidR="00B67E73">
              <w:rPr>
                <w:noProof/>
              </w:rPr>
              <w:t>44</w:t>
            </w:r>
            <w:r w:rsidR="006E64D0">
              <w:rPr>
                <w:noProof/>
              </w:rPr>
              <w:fldChar w:fldCharType="end"/>
            </w:r>
            <w:bookmarkEnd w:id="2466"/>
            <w:r w:rsidR="00791E68" w:rsidRPr="003F6142">
              <w:t xml:space="preserve"> </w:t>
            </w:r>
            <w:r w:rsidR="00B85FE4">
              <w:t>Different Top and Bottom Setpoints</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1E4059">
      <w:pPr>
        <w:pStyle w:val="Heading3"/>
      </w:pPr>
      <w:r>
        <w:br w:type="page"/>
      </w:r>
      <w:bookmarkStart w:id="2467" w:name="_Toc469043337"/>
      <w:bookmarkStart w:id="2468" w:name="_Toc469044971"/>
      <w:bookmarkStart w:id="2469" w:name="_Toc469139267"/>
      <w:bookmarkStart w:id="2470" w:name="_Toc469152712"/>
      <w:bookmarkStart w:id="2471" w:name="_Toc491174811"/>
      <w:bookmarkStart w:id="2472" w:name="_Toc494304043"/>
      <w:bookmarkStart w:id="2473" w:name="_Toc532827393"/>
      <w:bookmarkStart w:id="2474" w:name="_Toc532827801"/>
      <w:bookmarkStart w:id="2475" w:name="_Toc52898863"/>
      <w:bookmarkStart w:id="2476" w:name="_Toc52899053"/>
      <w:bookmarkStart w:id="2477" w:name="_Toc86830658"/>
      <w:bookmarkStart w:id="2478" w:name="_Toc86831459"/>
      <w:bookmarkStart w:id="2479" w:name="_Toc86831655"/>
      <w:bookmarkStart w:id="2480" w:name="_Toc132123201"/>
      <w:r w:rsidR="0027112C" w:rsidRPr="00990904">
        <w:lastRenderedPageBreak/>
        <w:t xml:space="preserve">Profile </w:t>
      </w:r>
      <w:r>
        <w:t>G</w:t>
      </w:r>
      <w:r w:rsidRPr="00990904">
        <w:t xml:space="preserve">raph </w:t>
      </w:r>
      <w:r>
        <w:t>D</w:t>
      </w:r>
      <w:r w:rsidRPr="00990904">
        <w:t>isplay</w:t>
      </w:r>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603456" behindDoc="0" locked="0" layoutInCell="1" allowOverlap="1" wp14:anchorId="6AAEC933" wp14:editId="1C437CC4">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630C89" w:rsidRDefault="00630C89"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66" style="position:absolute;left:0;text-align:left;margin-left:243.45pt;margin-top:160.2pt;width:156.6pt;height:43.9pt;z-index:251603456;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">
                <v:line id="Line 2633" o:spid="_x0000_s1067"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68"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630C89" w:rsidRDefault="00630C89"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596288" behindDoc="0" locked="0" layoutInCell="1" allowOverlap="1" wp14:anchorId="432344D3" wp14:editId="2178FCF5">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630C89" w:rsidRDefault="00630C89"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69" style="position:absolute;left:0;text-align:left;margin-left:130.05pt;margin-top:57.1pt;width:131.4pt;height:55.1pt;z-index:251596288;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">
                <v:shape id="Text Box 2630" o:spid="_x0000_s1070"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630C89" w:rsidRDefault="00630C89" w:rsidP="0027112C">
                        <w:r w:rsidRPr="00E02C6A">
                          <w:rPr>
                            <w:b/>
                            <w:i/>
                          </w:rPr>
                          <w:t>Original</w:t>
                        </w:r>
                        <w:r>
                          <w:rPr>
                            <w:b/>
                          </w:rPr>
                          <w:t xml:space="preserve"> </w:t>
                        </w:r>
                        <w:r>
                          <w:t>profile plot (solid lines)</w:t>
                        </w:r>
                      </w:p>
                    </w:txbxContent>
                  </v:textbox>
                </v:shape>
                <v:line id="Line 2631" o:spid="_x0000_s1071"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618228E">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08D5ED27" w:rsidR="0027112C" w:rsidRDefault="00133461" w:rsidP="00F5043F">
      <w:pPr>
        <w:pStyle w:val="Caption"/>
      </w:pPr>
      <w:bookmarkStart w:id="2481" w:name="_Ref469039218"/>
      <w:bookmarkStart w:id="2482" w:name="_Ref469039188"/>
      <w:r>
        <w:t xml:space="preserve">Figure </w:t>
      </w:r>
      <w:r w:rsidR="006E64D0">
        <w:fldChar w:fldCharType="begin"/>
      </w:r>
      <w:r w:rsidR="006E64D0">
        <w:instrText xml:space="preserve"> SEQ Figure \* ARABIC </w:instrText>
      </w:r>
      <w:r w:rsidR="006E64D0">
        <w:fldChar w:fldCharType="separate"/>
      </w:r>
      <w:r w:rsidR="00B67E73">
        <w:rPr>
          <w:noProof/>
        </w:rPr>
        <w:t>45</w:t>
      </w:r>
      <w:r w:rsidR="006E64D0">
        <w:rPr>
          <w:noProof/>
        </w:rPr>
        <w:fldChar w:fldCharType="end"/>
      </w:r>
      <w:bookmarkEnd w:id="2481"/>
      <w:r w:rsidR="00226533">
        <w:t>: Profile Graph</w:t>
      </w:r>
      <w:r w:rsidR="00271F23">
        <w:t xml:space="preserve"> Display</w:t>
      </w:r>
      <w:bookmarkEnd w:id="2482"/>
    </w:p>
    <w:p w14:paraId="0C64FA56" w14:textId="77777777" w:rsidR="0027112C" w:rsidRDefault="0027112C" w:rsidP="002B6A04"/>
    <w:p w14:paraId="18E46546" w14:textId="77777777" w:rsidR="0027112C" w:rsidRDefault="0027112C" w:rsidP="0027112C"/>
    <w:p w14:paraId="0D0DF278" w14:textId="45FBEF23" w:rsidR="0027112C" w:rsidRDefault="0027112C" w:rsidP="0027112C">
      <w:r>
        <w:t xml:space="preserve">The PWI for the profile </w:t>
      </w:r>
      <w:r w:rsidR="00DC7A51">
        <w:t>appears in the bottom l</w:t>
      </w:r>
      <w:r>
        <w:t>eft corner of this screen</w:t>
      </w:r>
      <w:r w:rsidRPr="00226533">
        <w:t>.</w:t>
      </w:r>
      <w:r w:rsidR="00133461" w:rsidRPr="00226533">
        <w:t xml:space="preserve"> </w:t>
      </w:r>
      <w:del w:id="2483" w:author="Ryan Beck" w:date="2023-04-10T14:56:00Z">
        <w:r w:rsidR="00133461" w:rsidRPr="00226533" w:rsidDel="0096674D">
          <w:delText xml:space="preserve"> See</w:delText>
        </w:r>
        <w:r w:rsidR="00226533" w:rsidDel="0096674D">
          <w:delText xml:space="preserve"> </w:delText>
        </w:r>
        <w:r w:rsidR="00202BAC" w:rsidDel="0096674D">
          <w:delText xml:space="preserve">Figure </w:delText>
        </w:r>
        <w:r w:rsidR="00226533" w:rsidDel="0096674D">
          <w:fldChar w:fldCharType="begin"/>
        </w:r>
        <w:r w:rsidR="00226533" w:rsidDel="0096674D">
          <w:delInstrText xml:space="preserve"> REF _Ref185834496 \h </w:delInstrText>
        </w:r>
        <w:r w:rsidR="00226533" w:rsidDel="0096674D">
          <w:fldChar w:fldCharType="separate"/>
        </w:r>
        <w:r w:rsidR="00B67E73" w:rsidRPr="00226533" w:rsidDel="0096674D">
          <w:delText xml:space="preserve">Figure </w:delText>
        </w:r>
        <w:r w:rsidR="00B67E73" w:rsidDel="0096674D">
          <w:rPr>
            <w:noProof/>
          </w:rPr>
          <w:delText>46</w:delText>
        </w:r>
        <w:r w:rsidR="00226533" w:rsidDel="0096674D">
          <w:fldChar w:fldCharType="end"/>
        </w:r>
        <w:r w:rsidR="00133461" w:rsidRPr="00226533" w:rsidDel="0096674D">
          <w:delText>.</w:delText>
        </w:r>
      </w:del>
      <w:r w:rsidRPr="00226533">
        <w:t xml:space="preserve"> </w:t>
      </w:r>
      <w:del w:id="2484" w:author="Ryan Beck" w:date="2023-04-10T14:56:00Z">
        <w:r w:rsidRPr="00226533" w:rsidDel="0096674D">
          <w:delText xml:space="preserve"> </w:delText>
        </w:r>
      </w:del>
      <w:r w:rsidRPr="00226533">
        <w:t>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597312" behindDoc="0" locked="0" layoutInCell="1" allowOverlap="1" wp14:anchorId="71B22338" wp14:editId="398D0EFB">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630C89" w:rsidRDefault="00630C89" w:rsidP="0027112C">
                              <w:r>
                                <w:t xml:space="preserve">A PWI under 100% is </w:t>
                              </w:r>
                              <w:proofErr w:type="gramStart"/>
                              <w:r>
                                <w:t>acceptable</w:t>
                              </w:r>
                              <w:proofErr w:type="gramEnd"/>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72" style="position:absolute;left:0;text-align:left;margin-left:13.05pt;margin-top:4.7pt;width:135pt;height:36pt;z-index:25159731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">
                <v:shape id="Text Box 2635" o:spid="_x0000_s1073"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630C89" w:rsidRDefault="00630C89" w:rsidP="0027112C">
                        <w:r>
                          <w:t xml:space="preserve">A PWI under 100% is </w:t>
                        </w:r>
                        <w:proofErr w:type="gramStart"/>
                        <w:r>
                          <w:t>acceptable</w:t>
                        </w:r>
                        <w:proofErr w:type="gramEnd"/>
                      </w:p>
                    </w:txbxContent>
                  </v:textbox>
                </v:shape>
                <v:line id="Line 2636" o:spid="_x0000_s1074"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598336" behindDoc="0" locked="0" layoutInCell="1" allowOverlap="1" wp14:anchorId="0470BBD0" wp14:editId="73849410">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630C89" w:rsidRDefault="00630C89" w:rsidP="0027112C">
                              <w:r>
                                <w:t xml:space="preserve">A PWI above 100% is </w:t>
                              </w:r>
                              <w:proofErr w:type="gramStart"/>
                              <w:r>
                                <w:t>unacceptable</w:t>
                              </w:r>
                              <w:proofErr w:type="gramEnd"/>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75" style="position:absolute;left:0;text-align:left;margin-left:319.05pt;margin-top:4.7pt;width:135pt;height:36pt;z-index:251598336;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">
                <v:shape id="Text Box 2637" o:spid="_x0000_s1076"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630C89" w:rsidRDefault="00630C89" w:rsidP="0027112C">
                        <w:r>
                          <w:t xml:space="preserve">A PWI above 100% is </w:t>
                        </w:r>
                        <w:proofErr w:type="gramStart"/>
                        <w:r>
                          <w:t>unacceptable</w:t>
                        </w:r>
                        <w:proofErr w:type="gramEnd"/>
                      </w:p>
                    </w:txbxContent>
                  </v:textbox>
                </v:shape>
                <v:line id="Line 2638" o:spid="_x0000_s1077"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66BADAB7">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29657ADE">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1">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5475FDB7" w:rsidR="00133461" w:rsidRPr="00226533" w:rsidRDefault="00133461" w:rsidP="00226533">
      <w:pPr>
        <w:pStyle w:val="Caption"/>
      </w:pPr>
      <w:bookmarkStart w:id="2485" w:name="_Ref185834496"/>
      <w:r w:rsidRPr="00226533">
        <w:t xml:space="preserve">Figure </w:t>
      </w:r>
      <w:r w:rsidR="006E64D0">
        <w:fldChar w:fldCharType="begin"/>
      </w:r>
      <w:r w:rsidR="006E64D0">
        <w:instrText xml:space="preserve"> SEQ Figure \* ARABIC </w:instrText>
      </w:r>
      <w:r w:rsidR="006E64D0">
        <w:fldChar w:fldCharType="separate"/>
      </w:r>
      <w:r w:rsidR="00B67E73">
        <w:rPr>
          <w:noProof/>
        </w:rPr>
        <w:t>46</w:t>
      </w:r>
      <w:r w:rsidR="006E64D0">
        <w:rPr>
          <w:noProof/>
        </w:rPr>
        <w:fldChar w:fldCharType="end"/>
      </w:r>
      <w:bookmarkEnd w:id="2485"/>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1E4059">
      <w:pPr>
        <w:pStyle w:val="Heading3"/>
        <w:rPr>
          <w:noProof/>
        </w:rPr>
      </w:pPr>
      <w:r>
        <w:rPr>
          <w:noProof/>
        </w:rPr>
        <w:br w:type="page"/>
      </w:r>
      <w:bookmarkStart w:id="2486" w:name="_Toc469043338"/>
      <w:bookmarkStart w:id="2487" w:name="_Toc469044972"/>
      <w:bookmarkStart w:id="2488" w:name="_Toc469139268"/>
      <w:bookmarkStart w:id="2489" w:name="_Toc469152713"/>
      <w:bookmarkStart w:id="2490" w:name="_Toc491174812"/>
      <w:bookmarkStart w:id="2491" w:name="_Toc494304044"/>
      <w:bookmarkStart w:id="2492" w:name="_Toc532827394"/>
      <w:bookmarkStart w:id="2493" w:name="_Toc532827802"/>
      <w:bookmarkStart w:id="2494" w:name="_Toc52898864"/>
      <w:bookmarkStart w:id="2495" w:name="_Toc52899054"/>
      <w:bookmarkStart w:id="2496" w:name="_Toc86830659"/>
      <w:bookmarkStart w:id="2497" w:name="_Toc86831460"/>
      <w:bookmarkStart w:id="2498" w:name="_Toc86831656"/>
      <w:bookmarkStart w:id="2499" w:name="_Toc132123202"/>
      <w:bookmarkEnd w:id="2408"/>
      <w:r w:rsidR="00BC0634">
        <w:rPr>
          <w:noProof/>
        </w:rPr>
        <w:lastRenderedPageBreak/>
        <w:t>Exit t</w:t>
      </w:r>
      <w:r>
        <w:rPr>
          <w:noProof/>
        </w:rPr>
        <w:t>he Graph Screen</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tbl>
      <w:tblPr>
        <w:tblW w:w="0" w:type="auto"/>
        <w:tblLook w:val="04A0" w:firstRow="1" w:lastRow="0" w:firstColumn="1" w:lastColumn="0" w:noHBand="0" w:noVBand="1"/>
      </w:tblPr>
      <w:tblGrid>
        <w:gridCol w:w="4543"/>
        <w:gridCol w:w="5033"/>
      </w:tblGrid>
      <w:tr w:rsidR="005317FC" w14:paraId="2650FCE1" w14:textId="77777777" w:rsidTr="00251B7B">
        <w:trPr>
          <w:trHeight w:val="2097"/>
        </w:trPr>
        <w:tc>
          <w:tcPr>
            <w:tcW w:w="4543" w:type="dxa"/>
            <w:shd w:val="clear" w:color="auto" w:fill="auto"/>
          </w:tcPr>
          <w:p w14:paraId="15087E77" w14:textId="43BFDE65"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w:t>
            </w:r>
            <w:del w:id="2500" w:author="Ryan Beck" w:date="2023-04-10T14:56:00Z">
              <w:r w:rsidRPr="00673430" w:rsidDel="0096674D">
                <w:delText xml:space="preserve">See </w:delText>
              </w:r>
              <w:r w:rsidR="00423E82" w:rsidDel="0096674D">
                <w:fldChar w:fldCharType="begin"/>
              </w:r>
              <w:r w:rsidR="00423E82" w:rsidDel="0096674D">
                <w:delInstrText xml:space="preserve"> REF _Ref173139103  \* MERGEFORMAT </w:delInstrText>
              </w:r>
              <w:r w:rsidR="00423E82" w:rsidDel="0096674D">
                <w:fldChar w:fldCharType="separate"/>
              </w:r>
              <w:r w:rsidR="00B67E73" w:rsidRPr="00B67E73" w:rsidDel="0096674D">
                <w:delText xml:space="preserve">Figure </w:delText>
              </w:r>
              <w:r w:rsidR="00B67E73" w:rsidRPr="00B67E73" w:rsidDel="0096674D">
                <w:rPr>
                  <w:noProof/>
                </w:rPr>
                <w:delText>47</w:delText>
              </w:r>
              <w:r w:rsidR="00423E82" w:rsidDel="0096674D">
                <w:rPr>
                  <w:noProof/>
                </w:rPr>
                <w:fldChar w:fldCharType="end"/>
              </w:r>
              <w:r w:rsidRPr="00673430" w:rsidDel="0096674D">
                <w:delText>.</w:delText>
              </w:r>
            </w:del>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45FBFEFD">
                  <wp:extent cx="2532380" cy="761177"/>
                  <wp:effectExtent l="0" t="0" r="127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532380" cy="761177"/>
                          </a:xfrm>
                          <a:prstGeom prst="rect">
                            <a:avLst/>
                          </a:prstGeom>
                          <a:noFill/>
                          <a:ln>
                            <a:noFill/>
                          </a:ln>
                        </pic:spPr>
                      </pic:pic>
                    </a:graphicData>
                  </a:graphic>
                </wp:inline>
              </w:drawing>
            </w:r>
          </w:p>
          <w:p w14:paraId="2E19940A" w14:textId="501DF03D" w:rsidR="005317FC" w:rsidRPr="00AD44B9" w:rsidRDefault="005317FC" w:rsidP="00AD44B9">
            <w:pPr>
              <w:jc w:val="center"/>
              <w:rPr>
                <w:rFonts w:ascii="Arial" w:hAnsi="Arial" w:cs="Arial"/>
                <w:sz w:val="16"/>
                <w:szCs w:val="16"/>
              </w:rPr>
            </w:pPr>
            <w:bookmarkStart w:id="2501"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B67E73">
              <w:rPr>
                <w:rFonts w:ascii="Arial" w:hAnsi="Arial" w:cs="Arial"/>
                <w:noProof/>
                <w:sz w:val="16"/>
                <w:szCs w:val="16"/>
              </w:rPr>
              <w:t>47</w:t>
            </w:r>
            <w:r w:rsidRPr="00AD44B9">
              <w:rPr>
                <w:rFonts w:ascii="Arial" w:hAnsi="Arial" w:cs="Arial"/>
                <w:sz w:val="16"/>
                <w:szCs w:val="16"/>
              </w:rPr>
              <w:fldChar w:fldCharType="end"/>
            </w:r>
            <w:bookmarkEnd w:id="2501"/>
          </w:p>
        </w:tc>
      </w:tr>
      <w:tr w:rsidR="005317FC" w14:paraId="7579FEDE" w14:textId="77777777" w:rsidTr="00AD44B9">
        <w:tc>
          <w:tcPr>
            <w:tcW w:w="4543" w:type="dxa"/>
            <w:shd w:val="clear" w:color="auto" w:fill="auto"/>
          </w:tcPr>
          <w:p w14:paraId="0C0214E4" w14:textId="6D4716DF"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w:t>
            </w:r>
            <w:del w:id="2502" w:author="Ryan Beck" w:date="2023-04-10T14:57:00Z">
              <w:r w:rsidRPr="00673430" w:rsidDel="0096674D">
                <w:delText xml:space="preserve">See </w:delText>
              </w:r>
              <w:r w:rsidR="00423E82" w:rsidDel="0096674D">
                <w:fldChar w:fldCharType="begin"/>
              </w:r>
              <w:r w:rsidR="00423E82" w:rsidDel="0096674D">
                <w:delInstrText xml:space="preserve"> REF _Ref173139177  \* MERGEFORMAT </w:delInstrText>
              </w:r>
              <w:r w:rsidR="00423E82" w:rsidDel="0096674D">
                <w:fldChar w:fldCharType="separate"/>
              </w:r>
              <w:r w:rsidR="00B67E73" w:rsidRPr="00B67E73" w:rsidDel="0096674D">
                <w:delText xml:space="preserve">Figure </w:delText>
              </w:r>
              <w:r w:rsidR="00B67E73" w:rsidRPr="00B67E73" w:rsidDel="0096674D">
                <w:rPr>
                  <w:noProof/>
                </w:rPr>
                <w:delText>48</w:delText>
              </w:r>
              <w:r w:rsidR="00423E82" w:rsidDel="0096674D">
                <w:rPr>
                  <w:noProof/>
                </w:rPr>
                <w:fldChar w:fldCharType="end"/>
              </w:r>
              <w:r w:rsidRPr="00673430" w:rsidDel="0096674D">
                <w:delText>.</w:delText>
              </w:r>
            </w:del>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2804336C">
                  <wp:extent cx="2963636" cy="963930"/>
                  <wp:effectExtent l="0" t="0" r="825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963636" cy="963930"/>
                          </a:xfrm>
                          <a:prstGeom prst="rect">
                            <a:avLst/>
                          </a:prstGeom>
                          <a:noFill/>
                          <a:ln>
                            <a:noFill/>
                          </a:ln>
                        </pic:spPr>
                      </pic:pic>
                    </a:graphicData>
                  </a:graphic>
                </wp:inline>
              </w:drawing>
            </w:r>
          </w:p>
          <w:p w14:paraId="6EB01DF4" w14:textId="1696F74D" w:rsidR="005317FC" w:rsidRPr="00AD44B9" w:rsidRDefault="005317FC" w:rsidP="00AD44B9">
            <w:pPr>
              <w:jc w:val="center"/>
              <w:rPr>
                <w:rFonts w:ascii="Arial" w:hAnsi="Arial" w:cs="Arial"/>
                <w:sz w:val="16"/>
                <w:szCs w:val="16"/>
              </w:rPr>
            </w:pPr>
            <w:bookmarkStart w:id="2503"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B67E73">
              <w:rPr>
                <w:rFonts w:ascii="Arial" w:hAnsi="Arial" w:cs="Arial"/>
                <w:noProof/>
                <w:sz w:val="16"/>
                <w:szCs w:val="16"/>
              </w:rPr>
              <w:t>48</w:t>
            </w:r>
            <w:r w:rsidRPr="00AD44B9">
              <w:rPr>
                <w:rFonts w:ascii="Arial" w:hAnsi="Arial" w:cs="Arial"/>
                <w:sz w:val="16"/>
                <w:szCs w:val="16"/>
              </w:rPr>
              <w:fldChar w:fldCharType="end"/>
            </w:r>
            <w:bookmarkEnd w:id="2503"/>
          </w:p>
        </w:tc>
      </w:tr>
    </w:tbl>
    <w:p w14:paraId="643373C5" w14:textId="77777777" w:rsidR="00226533" w:rsidRPr="00673430" w:rsidRDefault="00226533" w:rsidP="004D72B8"/>
    <w:p w14:paraId="24ED46C7" w14:textId="0481822C"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r w:rsidR="00202BAC">
        <w:t>o</w:t>
      </w:r>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r w:rsidR="00202BAC">
        <w:t>ler</w:t>
      </w:r>
      <w:r w:rsidRPr="00673430">
        <w:t xml:space="preserve"> software.  </w:t>
      </w:r>
      <w:del w:id="2504" w:author="Ryan Beck" w:date="2023-04-10T14:57:00Z">
        <w:r w:rsidRPr="00673430" w:rsidDel="0096674D">
          <w:delText xml:space="preserve">See </w:delText>
        </w:r>
        <w:r w:rsidRPr="00673430" w:rsidDel="0096674D">
          <w:fldChar w:fldCharType="begin"/>
        </w:r>
        <w:r w:rsidRPr="00673430" w:rsidDel="0096674D">
          <w:delInstrText xml:space="preserve"> REF _Ref173139192 </w:delInstrText>
        </w:r>
        <w:r w:rsidR="00673430" w:rsidRPr="00673430" w:rsidDel="0096674D">
          <w:delInstrText xml:space="preserve"> \* MERGEFORMAT </w:delInstrText>
        </w:r>
        <w:r w:rsidRPr="00673430" w:rsidDel="0096674D">
          <w:fldChar w:fldCharType="separate"/>
        </w:r>
        <w:r w:rsidR="00B67E73" w:rsidDel="0096674D">
          <w:delText xml:space="preserve">Figure </w:delText>
        </w:r>
        <w:r w:rsidR="00B67E73" w:rsidDel="0096674D">
          <w:rPr>
            <w:noProof/>
          </w:rPr>
          <w:delText>49</w:delText>
        </w:r>
        <w:r w:rsidRPr="00673430" w:rsidDel="0096674D">
          <w:fldChar w:fldCharType="end"/>
        </w:r>
        <w:r w:rsidR="00226533" w:rsidRPr="00673430" w:rsidDel="0096674D">
          <w:delText>.</w:delText>
        </w:r>
      </w:del>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32B6A7B0">
            <wp:extent cx="3128196" cy="29330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128196" cy="2933065"/>
                    </a:xfrm>
                    <a:prstGeom prst="rect">
                      <a:avLst/>
                    </a:prstGeom>
                    <a:noFill/>
                    <a:ln>
                      <a:noFill/>
                    </a:ln>
                  </pic:spPr>
                </pic:pic>
              </a:graphicData>
            </a:graphic>
          </wp:inline>
        </w:drawing>
      </w:r>
    </w:p>
    <w:p w14:paraId="6D4F9339" w14:textId="34840254" w:rsidR="004D72B8" w:rsidRDefault="004D72B8" w:rsidP="00226533">
      <w:pPr>
        <w:pStyle w:val="Caption"/>
      </w:pPr>
      <w:bookmarkStart w:id="2505" w:name="_Ref173139192"/>
      <w:r>
        <w:t xml:space="preserve">Figure </w:t>
      </w:r>
      <w:r w:rsidR="006E64D0">
        <w:fldChar w:fldCharType="begin"/>
      </w:r>
      <w:r w:rsidR="006E64D0">
        <w:instrText xml:space="preserve"> SEQ Figure \* ARABIC </w:instrText>
      </w:r>
      <w:r w:rsidR="006E64D0">
        <w:fldChar w:fldCharType="separate"/>
      </w:r>
      <w:r w:rsidR="00B67E73">
        <w:rPr>
          <w:noProof/>
        </w:rPr>
        <w:t>49</w:t>
      </w:r>
      <w:r w:rsidR="006E64D0">
        <w:rPr>
          <w:noProof/>
        </w:rPr>
        <w:fldChar w:fldCharType="end"/>
      </w:r>
      <w:bookmarkEnd w:id="2505"/>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 xml:space="preserve">to the </w:t>
      </w:r>
      <w:r w:rsidR="00D40D9F" w:rsidRPr="00B92BC4">
        <w:rPr>
          <w:i/>
          <w:iCs/>
          <w:rPrChange w:id="2506" w:author="Ryan Beck" w:date="2023-04-11T16:01:00Z">
            <w:rPr/>
          </w:rPrChange>
        </w:rPr>
        <w:t>Run a Profile –</w:t>
      </w:r>
      <w:r w:rsidR="00251B7B" w:rsidRPr="00B92BC4">
        <w:rPr>
          <w:i/>
          <w:iCs/>
          <w:rPrChange w:id="2507" w:author="Ryan Beck" w:date="2023-04-11T16:01:00Z">
            <w:rPr/>
          </w:rPrChange>
        </w:rPr>
        <w:t xml:space="preserve"> </w:t>
      </w:r>
      <w:r w:rsidR="00D40D9F" w:rsidRPr="00B92BC4">
        <w:rPr>
          <w:i/>
          <w:iCs/>
          <w:rPrChange w:id="2508" w:author="Ryan Beck" w:date="2023-04-11T16:01:00Z">
            <w:rPr/>
          </w:rPrChange>
        </w:rPr>
        <w:t>Enter Set</w:t>
      </w:r>
      <w:r w:rsidR="004D72B8" w:rsidRPr="00B92BC4">
        <w:rPr>
          <w:i/>
          <w:iCs/>
          <w:rPrChange w:id="2509" w:author="Ryan Beck" w:date="2023-04-11T16:01:00Z">
            <w:rPr/>
          </w:rPrChange>
        </w:rPr>
        <w:t>points</w:t>
      </w:r>
      <w:r w:rsidR="004D72B8" w:rsidRPr="00673430">
        <w:t xml:space="preserve">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788"/>
        <w:gridCol w:w="4788"/>
      </w:tblGrid>
      <w:tr w:rsidR="00431FB0" w14:paraId="08174399" w14:textId="77777777" w:rsidTr="00192FFB">
        <w:tc>
          <w:tcPr>
            <w:tcW w:w="4788" w:type="dxa"/>
            <w:shd w:val="clear" w:color="auto" w:fill="auto"/>
          </w:tcPr>
          <w:p w14:paraId="75CAE1CC" w14:textId="1E4C0486" w:rsidR="00431FB0" w:rsidRPr="00226533" w:rsidRDefault="00431FB0" w:rsidP="00220274">
            <w:pPr>
              <w:pStyle w:val="Heading4"/>
            </w:pPr>
            <w:r w:rsidRPr="00226533">
              <w:t>S</w:t>
            </w:r>
            <w:r>
              <w:t>av</w:t>
            </w:r>
            <w:r w:rsidR="00251B7B">
              <w:t>e</w:t>
            </w:r>
            <w:r>
              <w:t xml:space="preserve"> </w:t>
            </w:r>
            <w:r w:rsidR="00C653DF">
              <w:t xml:space="preserve">Changes </w:t>
            </w:r>
            <w:ins w:id="2510" w:author="Ryan Beck" w:date="2023-04-10T14:57:00Z">
              <w:r w:rsidR="0096674D">
                <w:t>t</w:t>
              </w:r>
            </w:ins>
            <w:del w:id="2511" w:author="Ryan Beck" w:date="2023-04-10T14:57:00Z">
              <w:r w:rsidR="00C653DF" w:rsidDel="0096674D">
                <w:delText>T</w:delText>
              </w:r>
            </w:del>
            <w:r w:rsidR="00C653DF">
              <w:t xml:space="preserve">o </w:t>
            </w:r>
            <w:ins w:id="2512" w:author="Ryan Beck" w:date="2023-04-10T14:57:00Z">
              <w:r w:rsidR="0096674D">
                <w:t>t</w:t>
              </w:r>
            </w:ins>
            <w:del w:id="2513" w:author="Ryan Beck" w:date="2023-04-10T14:57:00Z">
              <w:r w:rsidR="00C653DF" w:rsidDel="0096674D">
                <w:delText>T</w:delText>
              </w:r>
            </w:del>
            <w:r w:rsidR="00C653DF">
              <w: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3D910841">
                  <wp:extent cx="2326878"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326878"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39FA6A29" w:rsidR="00431FB0" w:rsidRPr="00F50EF3" w:rsidRDefault="00431FB0" w:rsidP="00220274">
            <w:pPr>
              <w:pStyle w:val="Heading4"/>
            </w:pPr>
            <w:r w:rsidRPr="00F50EF3">
              <w:t>Sav</w:t>
            </w:r>
            <w:r w:rsidR="00251B7B">
              <w:t>e</w:t>
            </w:r>
            <w:r w:rsidRPr="00F50EF3">
              <w:t xml:space="preserve"> </w:t>
            </w:r>
            <w:r w:rsidR="00C653DF" w:rsidRPr="00F50EF3">
              <w:t>Ch</w:t>
            </w:r>
            <w:r w:rsidR="00C653DF" w:rsidRPr="00226533">
              <w:t xml:space="preserve">anges </w:t>
            </w:r>
            <w:ins w:id="2514" w:author="Ryan Beck" w:date="2023-04-10T14:57:00Z">
              <w:r w:rsidR="0096674D">
                <w:t>t</w:t>
              </w:r>
            </w:ins>
            <w:del w:id="2515" w:author="Ryan Beck" w:date="2023-04-10T14:57:00Z">
              <w:r w:rsidR="00C653DF" w:rsidRPr="00226533" w:rsidDel="0096674D">
                <w:delText>T</w:delText>
              </w:r>
            </w:del>
            <w:r w:rsidR="00C653DF" w:rsidRPr="00226533">
              <w:t xml:space="preserve">o </w:t>
            </w:r>
            <w:ins w:id="2516" w:author="Ryan Beck" w:date="2023-04-10T14:57:00Z">
              <w:r w:rsidR="0096674D">
                <w:t>t</w:t>
              </w:r>
            </w:ins>
            <w:del w:id="2517" w:author="Ryan Beck" w:date="2023-04-10T14:57:00Z">
              <w:r w:rsidR="00C653DF" w:rsidRPr="00226533" w:rsidDel="0096674D">
                <w:delText>T</w:delText>
              </w:r>
            </w:del>
            <w:r w:rsidR="00C653DF" w:rsidRPr="00226533">
              <w:t xml:space="preserve">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3782A069">
                  <wp:extent cx="2635122"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635122"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4CDB240B" w:rsidR="004D72B8" w:rsidRPr="00673430" w:rsidRDefault="004D72B8" w:rsidP="004D72B8">
      <w:r w:rsidRPr="00673430">
        <w:t xml:space="preserve">If </w:t>
      </w:r>
      <w:ins w:id="2518" w:author="Ryan Beck" w:date="2023-04-10T14:57:00Z">
        <w:r w:rsidR="0096674D">
          <w:t xml:space="preserve">the user selected </w:t>
        </w:r>
      </w:ins>
      <w:del w:id="2519" w:author="Ryan Beck" w:date="2023-04-10T14:57:00Z">
        <w:r w:rsidRPr="00673430" w:rsidDel="0096674D">
          <w:delText>you select “</w:delText>
        </w:r>
      </w:del>
      <w:r w:rsidRPr="00251B7B">
        <w:rPr>
          <w:b/>
        </w:rPr>
        <w:t>Yes</w:t>
      </w:r>
      <w:del w:id="2520" w:author="Ryan Beck" w:date="2023-04-10T14:57:00Z">
        <w:r w:rsidRPr="00673430" w:rsidDel="0096674D">
          <w:delText>”</w:delText>
        </w:r>
      </w:del>
      <w:r w:rsidR="002224EF" w:rsidRPr="00673430">
        <w:t>,</w:t>
      </w:r>
      <w:r w:rsidRPr="00673430">
        <w:t xml:space="preserve"> the</w:t>
      </w:r>
      <w:r w:rsidR="00915B44" w:rsidRPr="00673430">
        <w:t xml:space="preserve"> software</w:t>
      </w:r>
      <w:r w:rsidRPr="00673430">
        <w:t xml:space="preserve"> will take </w:t>
      </w:r>
      <w:ins w:id="2521" w:author="Ryan Beck" w:date="2023-04-10T14:57:00Z">
        <w:r w:rsidR="0096674D">
          <w:t xml:space="preserve">the user </w:t>
        </w:r>
      </w:ins>
      <w:del w:id="2522" w:author="Ryan Beck" w:date="2023-04-10T14:57:00Z">
        <w:r w:rsidRPr="00673430" w:rsidDel="0096674D">
          <w:delText xml:space="preserve">you </w:delText>
        </w:r>
      </w:del>
      <w:r w:rsidRPr="00673430">
        <w:t xml:space="preserve">to the </w:t>
      </w:r>
      <w:r w:rsidRPr="00B92BC4">
        <w:rPr>
          <w:i/>
          <w:iCs/>
          <w:rPrChange w:id="2523" w:author="Ryan Beck" w:date="2023-04-11T16:01:00Z">
            <w:rPr/>
          </w:rPrChange>
        </w:rPr>
        <w:t>Edit Process Window</w:t>
      </w:r>
      <w:r w:rsidRPr="00673430">
        <w:t xml:space="preserve"> screen in order to save the changes that </w:t>
      </w:r>
      <w:del w:id="2524" w:author="Ryan Beck" w:date="2023-04-10T14:57:00Z">
        <w:r w:rsidRPr="00673430" w:rsidDel="0096674D">
          <w:delText xml:space="preserve">you </w:delText>
        </w:r>
      </w:del>
      <w:r w:rsidRPr="00673430">
        <w:t xml:space="preserve">have </w:t>
      </w:r>
      <w:ins w:id="2525" w:author="Ryan Beck" w:date="2023-04-10T14:57:00Z">
        <w:r w:rsidR="0096674D">
          <w:t xml:space="preserve">been </w:t>
        </w:r>
      </w:ins>
      <w:r w:rsidRPr="00673430">
        <w:t>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42322B84"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96674D">
        <w:rPr>
          <w:b/>
          <w:bCs/>
          <w:rPrChange w:id="2526" w:author="Ryan Beck" w:date="2023-04-10T14:58:00Z">
            <w:rPr/>
          </w:rPrChange>
        </w:rPr>
        <w:t>OK</w:t>
      </w:r>
      <w:r w:rsidR="005C06A1" w:rsidRPr="00224600">
        <w:t>.</w:t>
      </w:r>
      <w:r w:rsidR="00DA0D44" w:rsidRPr="00226533">
        <w:t xml:space="preserve">  </w:t>
      </w:r>
      <w:del w:id="2527" w:author="Ryan Beck" w:date="2023-04-10T14:57:00Z">
        <w:r w:rsidR="00DA0D44" w:rsidRPr="00226533" w:rsidDel="0096674D">
          <w:delText>See</w:delText>
        </w:r>
        <w:r w:rsidR="00226533" w:rsidDel="0096674D">
          <w:delText xml:space="preserve"> </w:delText>
        </w:r>
        <w:r w:rsidR="00226533" w:rsidDel="0096674D">
          <w:fldChar w:fldCharType="begin"/>
        </w:r>
        <w:r w:rsidR="00226533" w:rsidDel="0096674D">
          <w:delInstrText xml:space="preserve"> REF _Ref185835317 \h </w:delInstrText>
        </w:r>
        <w:r w:rsidR="00226533" w:rsidDel="0096674D">
          <w:fldChar w:fldCharType="separate"/>
        </w:r>
        <w:r w:rsidR="00B67E73" w:rsidRPr="00226533" w:rsidDel="0096674D">
          <w:delText xml:space="preserve">Figure </w:delText>
        </w:r>
        <w:r w:rsidR="00B67E73" w:rsidDel="0096674D">
          <w:rPr>
            <w:noProof/>
          </w:rPr>
          <w:delText>50</w:delText>
        </w:r>
        <w:r w:rsidR="00226533" w:rsidDel="0096674D">
          <w:fldChar w:fldCharType="end"/>
        </w:r>
        <w:r w:rsidR="00226533" w:rsidRPr="00226533" w:rsidDel="0096674D">
          <w:delText>.</w:delText>
        </w:r>
      </w:del>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25984" behindDoc="0" locked="0" layoutInCell="1" allowOverlap="1" wp14:anchorId="138E53B1" wp14:editId="4D01C72B">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E0DFFD" id="Oval 4270" o:spid="_x0000_s1026" style="position:absolute;margin-left:57.2pt;margin-top:24.15pt;width:44.6pt;height:22.5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639296" behindDoc="0" locked="0" layoutInCell="1" allowOverlap="1" wp14:anchorId="0BB55B4F" wp14:editId="601B3B8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79E7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133C04FF">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009856C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4E2C30B5" w:rsidR="008708F9" w:rsidRPr="00226533" w:rsidRDefault="004D72B8" w:rsidP="00226533">
      <w:pPr>
        <w:pStyle w:val="Caption"/>
      </w:pPr>
      <w:bookmarkStart w:id="2528" w:name="_Ref185835317"/>
      <w:r w:rsidRPr="00226533">
        <w:t xml:space="preserve">Figure </w:t>
      </w:r>
      <w:r w:rsidR="006E64D0">
        <w:fldChar w:fldCharType="begin"/>
      </w:r>
      <w:r w:rsidR="006E64D0">
        <w:instrText xml:space="preserve"> SEQ Figure \* ARABIC </w:instrText>
      </w:r>
      <w:r w:rsidR="006E64D0">
        <w:fldChar w:fldCharType="separate"/>
      </w:r>
      <w:r w:rsidR="00B67E73">
        <w:rPr>
          <w:noProof/>
        </w:rPr>
        <w:t>50</w:t>
      </w:r>
      <w:r w:rsidR="006E64D0">
        <w:rPr>
          <w:noProof/>
        </w:rPr>
        <w:fldChar w:fldCharType="end"/>
      </w:r>
      <w:bookmarkEnd w:id="2528"/>
      <w:r w:rsidR="00271F23">
        <w:t>: Oven controller acknowledge recipe change request</w:t>
      </w:r>
    </w:p>
    <w:p w14:paraId="569BDE4F" w14:textId="77777777" w:rsidR="00DA0D44" w:rsidRDefault="00DA0D44"/>
    <w:p w14:paraId="34AC5C89" w14:textId="03EE04B4" w:rsidR="008708F9" w:rsidRPr="00226533" w:rsidRDefault="008708F9">
      <w:r>
        <w:t>When the oven has received the new recipe information, a confirmation dialog box will appear.</w:t>
      </w:r>
      <w:r w:rsidR="00DA0D44" w:rsidRPr="00226533">
        <w:t xml:space="preserve">  </w:t>
      </w:r>
      <w:del w:id="2529" w:author="Ryan Beck" w:date="2023-04-10T14:58:00Z">
        <w:r w:rsidR="00226533" w:rsidDel="00E11046">
          <w:delText xml:space="preserve">See </w:delText>
        </w:r>
        <w:r w:rsidR="00226533" w:rsidDel="00E11046">
          <w:fldChar w:fldCharType="begin"/>
        </w:r>
        <w:r w:rsidR="00226533" w:rsidDel="00E11046">
          <w:delInstrText xml:space="preserve"> REF _Ref185835344 \h </w:delInstrText>
        </w:r>
        <w:r w:rsidR="00226533" w:rsidDel="00E11046">
          <w:fldChar w:fldCharType="separate"/>
        </w:r>
        <w:r w:rsidR="00B67E73" w:rsidRPr="00226533" w:rsidDel="00E11046">
          <w:delText xml:space="preserve">Figure </w:delText>
        </w:r>
        <w:r w:rsidR="00B67E73" w:rsidDel="00E11046">
          <w:rPr>
            <w:noProof/>
          </w:rPr>
          <w:delText>51</w:delText>
        </w:r>
        <w:r w:rsidR="00226533" w:rsidDel="00E11046">
          <w:fldChar w:fldCharType="end"/>
        </w:r>
        <w:r w:rsidR="00DA0D44" w:rsidRPr="00226533" w:rsidDel="00E11046">
          <w:delText>.</w:delText>
        </w:r>
      </w:del>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45440" behindDoc="0" locked="0" layoutInCell="1" allowOverlap="1" wp14:anchorId="402224DE" wp14:editId="35E9FCE5">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E0BFA4" id="AutoShape 4273" o:spid="_x0000_s1026" type="#_x0000_t13" style="position:absolute;margin-left:173.55pt;margin-top:31.1pt;width:78.45pt;height:9.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633152" behindDoc="0" locked="0" layoutInCell="1" allowOverlap="1" wp14:anchorId="3FEA493F" wp14:editId="706C16FC">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6C2797" id="Oval 4271" o:spid="_x0000_s1026" style="position:absolute;margin-left:143.45pt;margin-top:23.45pt;width:30.1pt;height:22.5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0D5E11EA">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6CE1E92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5ADA4E13" w:rsidR="008708F9" w:rsidRPr="00DA0D44" w:rsidRDefault="00DA0D44" w:rsidP="00226533">
      <w:pPr>
        <w:pStyle w:val="Caption"/>
      </w:pPr>
      <w:bookmarkStart w:id="2530" w:name="_Ref185835344"/>
      <w:r w:rsidRPr="00226533">
        <w:t xml:space="preserve">Figure </w:t>
      </w:r>
      <w:r w:rsidR="006E64D0">
        <w:fldChar w:fldCharType="begin"/>
      </w:r>
      <w:r w:rsidR="006E64D0">
        <w:instrText xml:space="preserve"> SEQ Figure \* ARABIC </w:instrText>
      </w:r>
      <w:r w:rsidR="006E64D0">
        <w:fldChar w:fldCharType="separate"/>
      </w:r>
      <w:r w:rsidR="00B67E73">
        <w:rPr>
          <w:noProof/>
        </w:rPr>
        <w:t>51</w:t>
      </w:r>
      <w:r w:rsidR="006E64D0">
        <w:rPr>
          <w:noProof/>
        </w:rPr>
        <w:fldChar w:fldCharType="end"/>
      </w:r>
      <w:bookmarkEnd w:id="2530"/>
      <w:r w:rsidR="00271F23">
        <w:t>: Oven controller recipe change confirmation</w:t>
      </w:r>
    </w:p>
    <w:p w14:paraId="105BC8E3" w14:textId="77777777" w:rsidR="008708F9" w:rsidRPr="005061F6" w:rsidRDefault="008708F9" w:rsidP="005C06A1"/>
    <w:p w14:paraId="2C365347" w14:textId="12C04171" w:rsidR="00D93BB5" w:rsidRPr="003335AF" w:rsidRDefault="00EE6A35">
      <w:pPr>
        <w:ind w:left="720"/>
        <w:rPr>
          <w:noProof/>
        </w:rPr>
        <w:pPrChange w:id="2531" w:author="Ryan Beck" w:date="2023-04-10T14:58:00Z">
          <w:pPr/>
        </w:pPrChange>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r w:rsidR="00202BAC">
        <w:rPr>
          <w:noProof/>
        </w:rPr>
        <w:t>er</w:t>
      </w:r>
      <w:r w:rsidR="00405A23" w:rsidRPr="003335AF">
        <w:rPr>
          <w:noProof/>
        </w:rPr>
        <w:t xml:space="preserve"> software to make sure there are no error messages or errors that </w:t>
      </w:r>
      <w:r w:rsidR="005C06A1" w:rsidRPr="003335AF">
        <w:rPr>
          <w:noProof/>
        </w:rPr>
        <w:t>will cause the system to hang.</w:t>
      </w:r>
    </w:p>
    <w:p w14:paraId="3B25A814" w14:textId="7F5E11D5" w:rsidR="008708F9" w:rsidRDefault="00251B7B" w:rsidP="0026146F">
      <w:pPr>
        <w:pStyle w:val="Heading1"/>
      </w:pPr>
      <w:bookmarkStart w:id="2532" w:name="_Toc119468100"/>
      <w:bookmarkStart w:id="2533" w:name="_Toc329784616"/>
      <w:bookmarkStart w:id="2534" w:name="_Toc329852091"/>
      <w:bookmarkStart w:id="2535" w:name="_Toc331173663"/>
      <w:bookmarkStart w:id="2536" w:name="_Toc332208771"/>
      <w:bookmarkStart w:id="2537" w:name="_Toc332274018"/>
      <w:bookmarkStart w:id="2538" w:name="_Toc367109139"/>
      <w:bookmarkStart w:id="2539" w:name="_Toc394486338"/>
      <w:bookmarkStart w:id="2540" w:name="_Toc394583544"/>
      <w:bookmarkStart w:id="2541" w:name="_Toc468171260"/>
      <w:bookmarkStart w:id="2542" w:name="_Toc468549175"/>
      <w:bookmarkStart w:id="2543" w:name="_Toc468552693"/>
      <w:bookmarkStart w:id="2544" w:name="_Toc469041220"/>
      <w:bookmarkStart w:id="2545" w:name="_Toc469041326"/>
      <w:bookmarkStart w:id="2546" w:name="_Toc469043339"/>
      <w:bookmarkStart w:id="2547" w:name="_Toc469044973"/>
      <w:bookmarkStart w:id="2548" w:name="_Toc469139269"/>
      <w:bookmarkStart w:id="2549" w:name="_Toc469143772"/>
      <w:bookmarkStart w:id="2550" w:name="_Toc469152530"/>
      <w:bookmarkStart w:id="2551" w:name="_Toc469152714"/>
      <w:bookmarkStart w:id="2552" w:name="_Toc491174813"/>
      <w:bookmarkStart w:id="2553" w:name="_Toc491175161"/>
      <w:bookmarkStart w:id="2554" w:name="_Toc494304045"/>
      <w:bookmarkStart w:id="2555" w:name="_Toc494304199"/>
      <w:bookmarkStart w:id="2556" w:name="_Toc532827395"/>
      <w:bookmarkStart w:id="2557" w:name="_Toc532827586"/>
      <w:bookmarkStart w:id="2558" w:name="_Toc532827803"/>
      <w:bookmarkStart w:id="2559" w:name="_Toc52898865"/>
      <w:bookmarkStart w:id="2560" w:name="_Toc52899055"/>
      <w:bookmarkStart w:id="2561" w:name="_Toc52899192"/>
      <w:bookmarkStart w:id="2562" w:name="_Toc86830660"/>
      <w:bookmarkStart w:id="2563" w:name="_Toc86831461"/>
      <w:bookmarkStart w:id="2564" w:name="_Toc86831657"/>
      <w:bookmarkStart w:id="2565" w:name="_Toc132123022"/>
      <w:bookmarkStart w:id="2566" w:name="_Toc132123203"/>
      <w:r>
        <w:rPr>
          <w:noProof/>
        </w:rPr>
        <w:lastRenderedPageBreak/>
        <w:drawing>
          <wp:anchor distT="0" distB="0" distL="114300" distR="114300" simplePos="0" relativeHeight="251678208" behindDoc="0" locked="0" layoutInCell="1" allowOverlap="1" wp14:anchorId="636D6E56" wp14:editId="12BA8596">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118"/>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14:paraId="2EADE693" w14:textId="77777777" w:rsidR="00226533" w:rsidRDefault="00226533" w:rsidP="00A4766B"/>
    <w:p w14:paraId="6073710A" w14:textId="65E15ED6" w:rsidR="00A4766B" w:rsidRPr="00673430" w:rsidRDefault="00A4766B" w:rsidP="00A4766B">
      <w:del w:id="2567" w:author="Ryan Beck" w:date="2023-04-10T14:58:00Z">
        <w:r w:rsidRPr="00673430" w:rsidDel="00E11046">
          <w:delText>The Profile</w:delText>
        </w:r>
      </w:del>
      <w:ins w:id="2568" w:author="Ryan Beck" w:date="2023-04-10T14:58:00Z">
        <w:r w:rsidR="00E11046" w:rsidRPr="00673430">
          <w:t>Profile</w:t>
        </w:r>
      </w:ins>
      <w:r w:rsidRPr="00673430">
        <w:t xml:space="preserve"> Explorer is a powerful and simple data file management tool.  For each unique product </w:t>
      </w:r>
      <w:del w:id="2569" w:author="Ryan Beck" w:date="2023-04-10T14:58:00Z">
        <w:r w:rsidRPr="00673430" w:rsidDel="00E11046">
          <w:delText>name</w:delText>
        </w:r>
      </w:del>
      <w:ins w:id="2570" w:author="Ryan Beck" w:date="2023-04-10T14:58:00Z">
        <w:r w:rsidR="00E11046" w:rsidRPr="00673430">
          <w:t>name</w:t>
        </w:r>
        <w:r w:rsidR="00E11046">
          <w:t xml:space="preserve"> used</w:t>
        </w:r>
      </w:ins>
      <w:del w:id="2571" w:author="Ryan Beck" w:date="2023-04-10T14:58:00Z">
        <w:r w:rsidDel="00E11046">
          <w:delText xml:space="preserve"> </w:delText>
        </w:r>
        <w:r w:rsidRPr="00673430" w:rsidDel="00E11046">
          <w:delText>you use</w:delText>
        </w:r>
      </w:del>
      <w:r w:rsidRPr="00673430">
        <w:t xml:space="preserve"> when profiling, the software will create a folder with the same name.  </w:t>
      </w:r>
      <w:del w:id="2572" w:author="Ryan Beck" w:date="2023-04-10T14:58:00Z">
        <w:r w:rsidRPr="00673430" w:rsidDel="00E11046">
          <w:delText>See</w:delText>
        </w:r>
        <w:r w:rsidRPr="00673430" w:rsidDel="00E11046">
          <w:rPr>
            <w:color w:val="FF0000"/>
          </w:rPr>
          <w:delText xml:space="preserve"> </w:delText>
        </w:r>
        <w:r w:rsidR="004D4640" w:rsidRPr="00673430" w:rsidDel="00E11046">
          <w:rPr>
            <w:color w:val="FF0000"/>
          </w:rPr>
          <w:fldChar w:fldCharType="begin"/>
        </w:r>
        <w:r w:rsidR="004D4640" w:rsidRPr="00673430" w:rsidDel="00E11046">
          <w:rPr>
            <w:color w:val="FF0000"/>
          </w:rPr>
          <w:delInstrText xml:space="preserve"> REF _Ref187210263 \h </w:delInstrText>
        </w:r>
        <w:r w:rsidR="00673430" w:rsidRPr="00673430" w:rsidDel="00E11046">
          <w:rPr>
            <w:color w:val="FF0000"/>
          </w:rPr>
          <w:delInstrText xml:space="preserve"> \* MERGEFORMAT </w:delInstrText>
        </w:r>
        <w:r w:rsidR="004D4640" w:rsidRPr="00673430" w:rsidDel="00E11046">
          <w:rPr>
            <w:color w:val="FF0000"/>
          </w:rPr>
        </w:r>
        <w:r w:rsidR="004D4640" w:rsidRPr="00673430" w:rsidDel="00E11046">
          <w:rPr>
            <w:color w:val="FF0000"/>
          </w:rPr>
          <w:fldChar w:fldCharType="separate"/>
        </w:r>
        <w:r w:rsidR="00B67E73" w:rsidRPr="00251B7B" w:rsidDel="00E11046">
          <w:delText xml:space="preserve">Figure </w:delText>
        </w:r>
        <w:r w:rsidR="00B67E73" w:rsidDel="00E11046">
          <w:rPr>
            <w:noProof/>
          </w:rPr>
          <w:delText>52</w:delText>
        </w:r>
        <w:r w:rsidR="004D4640" w:rsidRPr="00673430" w:rsidDel="00E11046">
          <w:rPr>
            <w:color w:val="FF0000"/>
          </w:rPr>
          <w:fldChar w:fldCharType="end"/>
        </w:r>
        <w:r w:rsidRPr="00673430" w:rsidDel="00E11046">
          <w:rPr>
            <w:color w:val="FF0000"/>
          </w:rPr>
          <w:delText>.</w:delText>
        </w:r>
        <w:r w:rsidRPr="00673430" w:rsidDel="00E11046">
          <w:delText xml:space="preserve"> </w:delText>
        </w:r>
      </w:del>
      <w:r w:rsidR="00B71C50">
        <w:t>The software saves all the profiles run using that product name in that folder.</w:t>
      </w:r>
      <w:r w:rsidRPr="00673430">
        <w:t xml:space="preserve"> </w:t>
      </w:r>
    </w:p>
    <w:p w14:paraId="47C46C17" w14:textId="77777777" w:rsidR="00A4766B" w:rsidRDefault="00A4766B" w:rsidP="00A4766B"/>
    <w:p w14:paraId="557397EE" w14:textId="29551AAD" w:rsidR="00B14EB7" w:rsidRDefault="00B14EB7" w:rsidP="00251B7B"/>
    <w:p w14:paraId="4E985CAD" w14:textId="40ED27FA" w:rsidR="00251B7B" w:rsidRDefault="00D86AC7" w:rsidP="00251B7B">
      <w:r>
        <w:rPr>
          <w:noProof/>
        </w:rPr>
        <mc:AlternateContent>
          <mc:Choice Requires="wpg">
            <w:drawing>
              <wp:anchor distT="0" distB="0" distL="114300" distR="114300" simplePos="0" relativeHeight="251599360" behindDoc="0" locked="0" layoutInCell="1" allowOverlap="1" wp14:anchorId="35F76E82" wp14:editId="403124B2">
                <wp:simplePos x="0" y="0"/>
                <wp:positionH relativeFrom="column">
                  <wp:posOffset>4876801</wp:posOffset>
                </wp:positionH>
                <wp:positionV relativeFrom="paragraph">
                  <wp:posOffset>110490</wp:posOffset>
                </wp:positionV>
                <wp:extent cx="1239171" cy="1282065"/>
                <wp:effectExtent l="0" t="0" r="18415" b="1333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9171" cy="1282065"/>
                          <a:chOff x="6953" y="4524"/>
                          <a:chExt cx="2232" cy="2019"/>
                        </a:xfrm>
                      </wpg:grpSpPr>
                      <wps:wsp>
                        <wps:cNvPr id="471" name="Rectangle 3373"/>
                        <wps:cNvSpPr>
                          <a:spLocks noChangeArrowheads="1"/>
                        </wps:cNvSpPr>
                        <wps:spPr bwMode="auto">
                          <a:xfrm>
                            <a:off x="6953" y="4524"/>
                            <a:ext cx="1980" cy="56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025" y="5084"/>
                            <a:ext cx="2160" cy="1459"/>
                            <a:chOff x="7025" y="5084"/>
                            <a:chExt cx="2160" cy="1459"/>
                          </a:xfrm>
                        </wpg:grpSpPr>
                        <wps:wsp>
                          <wps:cNvPr id="473" name="Text Box 3374"/>
                          <wps:cNvSpPr txBox="1">
                            <a:spLocks noChangeArrowheads="1"/>
                          </wps:cNvSpPr>
                          <wps:spPr bwMode="auto">
                            <a:xfrm>
                              <a:off x="7025" y="56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630C89" w:rsidRDefault="00630C89">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507" y="5084"/>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78" style="position:absolute;margin-left:384pt;margin-top:8.7pt;width:97.55pt;height:100.95pt;z-index:251599360;mso-position-horizontal-relative:text;mso-position-vertical-relative:text" coordorigin="6953,4524" coordsize="2232,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">
                <v:rect id="Rectangle 3373" o:spid="_x0000_s1079" style="position:absolute;left:6953;top:4524;width:1980;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80" style="position:absolute;left:7025;top:5084;width:2160;height:1459" coordorigin="7025,5084" coordsize="2160,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81" type="#_x0000_t202" style="position:absolute;left:7025;top:56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630C89" w:rsidRDefault="00630C89">
                          <w:r>
                            <w:t xml:space="preserve">This field is only active when running in </w:t>
                          </w:r>
                          <w:r w:rsidRPr="00E7523C">
                            <w:rPr>
                              <w:b/>
                              <w:i/>
                            </w:rPr>
                            <w:t>History</w:t>
                          </w:r>
                          <w:r>
                            <w:t xml:space="preserve"> mode.</w:t>
                          </w:r>
                        </w:p>
                      </w:txbxContent>
                    </v:textbox>
                  </v:shape>
                  <v:line id="Line 3375" o:spid="_x0000_s1082" style="position:absolute;flip:x y;visibility:visible;mso-wrap-style:square" from="7507,5084" to="8047,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628432C" w14:textId="7AF934BF" w:rsidR="00A4766B" w:rsidRDefault="001A6E4B" w:rsidP="001A6E4B">
      <w:pPr>
        <w:jc w:val="center"/>
      </w:pPr>
      <w:r>
        <w:rPr>
          <w:noProof/>
        </w:rPr>
        <mc:AlternateContent>
          <mc:Choice Requires="wpg">
            <w:drawing>
              <wp:anchor distT="0" distB="0" distL="114300" distR="114300" simplePos="0" relativeHeight="251600384" behindDoc="0" locked="0" layoutInCell="1" allowOverlap="1" wp14:anchorId="5D2FFC25" wp14:editId="3859964F">
                <wp:simplePos x="0" y="0"/>
                <wp:positionH relativeFrom="column">
                  <wp:posOffset>4533900</wp:posOffset>
                </wp:positionH>
                <wp:positionV relativeFrom="paragraph">
                  <wp:posOffset>1891665</wp:posOffset>
                </wp:positionV>
                <wp:extent cx="1571625" cy="1406525"/>
                <wp:effectExtent l="0" t="0" r="28575"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1625" cy="1406525"/>
                          <a:chOff x="6318" y="7043"/>
                          <a:chExt cx="2475" cy="2052"/>
                        </a:xfrm>
                      </wpg:grpSpPr>
                      <wps:wsp>
                        <wps:cNvPr id="466" name="Rectangle 3376"/>
                        <wps:cNvSpPr>
                          <a:spLocks noChangeArrowheads="1"/>
                        </wps:cNvSpPr>
                        <wps:spPr bwMode="auto">
                          <a:xfrm>
                            <a:off x="6318"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633" y="7043"/>
                            <a:ext cx="2160" cy="1620"/>
                            <a:chOff x="6705" y="7043"/>
                            <a:chExt cx="2160" cy="1620"/>
                          </a:xfrm>
                        </wpg:grpSpPr>
                        <wps:wsp>
                          <wps:cNvPr id="468" name="Line 3372"/>
                          <wps:cNvCnPr/>
                          <wps:spPr bwMode="auto">
                            <a:xfrm flipH="1">
                              <a:off x="6705"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705"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630C89" w:rsidRDefault="00630C89"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83" style="position:absolute;left:0;text-align:left;margin-left:357pt;margin-top:148.95pt;width:123.75pt;height:110.75pt;z-index:251600384;mso-position-horizontal-relative:text;mso-position-vertical-relative:text" coordorigin="6318,7043" coordsize="2475,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">
                <v:rect id="Rectangle 3376" o:spid="_x0000_s1084" style="position:absolute;left:6318;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85" style="position:absolute;left:6633;top:7043;width:2160;height:1620" coordorigin="6705,7043" coordsize="216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86" style="position:absolute;flip:x;visibility:visible;mso-wrap-style:square" from="6705,7583" to="7240,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87" type="#_x0000_t202" style="position:absolute;left:6705;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630C89" w:rsidRDefault="00630C89" w:rsidP="00676BFC">
                          <w:r>
                            <w:t xml:space="preserve">This button will only display when running in </w:t>
                          </w:r>
                          <w:r w:rsidRPr="00E7523C">
                            <w:rPr>
                              <w:b/>
                              <w:i/>
                            </w:rPr>
                            <w:t>Production</w:t>
                          </w:r>
                          <w:r>
                            <w:t xml:space="preserve"> mode.</w:t>
                          </w:r>
                        </w:p>
                      </w:txbxContent>
                    </v:textbox>
                  </v:shape>
                </v:group>
              </v:group>
            </w:pict>
          </mc:Fallback>
        </mc:AlternateContent>
      </w:r>
      <w:r w:rsidR="002E2763">
        <w:rPr>
          <w:noProof/>
        </w:rPr>
        <w:drawing>
          <wp:inline distT="0" distB="0" distL="0" distR="0" wp14:anchorId="4C1B6CDE" wp14:editId="551CE263">
            <wp:extent cx="6099048" cy="3300984"/>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99048" cy="3300984"/>
                    </a:xfrm>
                    <a:prstGeom prst="rect">
                      <a:avLst/>
                    </a:prstGeom>
                  </pic:spPr>
                </pic:pic>
              </a:graphicData>
            </a:graphic>
          </wp:inline>
        </w:drawing>
      </w:r>
    </w:p>
    <w:p w14:paraId="11A5BF29" w14:textId="7A23558F" w:rsidR="00226533" w:rsidRPr="00251B7B" w:rsidRDefault="00226533" w:rsidP="00226533">
      <w:pPr>
        <w:pStyle w:val="Caption"/>
        <w:rPr>
          <w:rFonts w:ascii="Trebuchet MS" w:hAnsi="Trebuchet MS"/>
          <w:sz w:val="24"/>
          <w:szCs w:val="24"/>
        </w:rPr>
      </w:pPr>
      <w:bookmarkStart w:id="2573" w:name="_Ref187210263"/>
      <w:bookmarkStart w:id="2574" w:name="_Toc512685105"/>
      <w:bookmarkStart w:id="2575" w:name="_Toc512685201"/>
      <w:bookmarkStart w:id="2576" w:name="_Toc512686006"/>
      <w:bookmarkStart w:id="2577" w:name="_Toc512740441"/>
      <w:r w:rsidRPr="00251B7B">
        <w:t xml:space="preserve">Figure </w:t>
      </w:r>
      <w:r w:rsidR="006E64D0">
        <w:fldChar w:fldCharType="begin"/>
      </w:r>
      <w:r w:rsidR="006E64D0">
        <w:instrText xml:space="preserve"> SEQ Figure \* ARABIC </w:instrText>
      </w:r>
      <w:r w:rsidR="006E64D0">
        <w:fldChar w:fldCharType="separate"/>
      </w:r>
      <w:r w:rsidR="00B67E73">
        <w:rPr>
          <w:noProof/>
        </w:rPr>
        <w:t>52</w:t>
      </w:r>
      <w:r w:rsidR="006E64D0">
        <w:rPr>
          <w:noProof/>
        </w:rPr>
        <w:fldChar w:fldCharType="end"/>
      </w:r>
      <w:bookmarkEnd w:id="2573"/>
      <w:r w:rsidR="009F6CFB" w:rsidRPr="00251B7B">
        <w:t>: Profile Explorer</w:t>
      </w:r>
    </w:p>
    <w:bookmarkEnd w:id="2574"/>
    <w:bookmarkEnd w:id="2575"/>
    <w:bookmarkEnd w:id="2576"/>
    <w:bookmarkEnd w:id="2577"/>
    <w:p w14:paraId="1EA34902" w14:textId="77777777" w:rsidR="007F1DEE" w:rsidRPr="007F1DEE" w:rsidRDefault="007F1DEE" w:rsidP="00251B7B"/>
    <w:p w14:paraId="7934A5A5" w14:textId="374135E0" w:rsidR="00DF50C1" w:rsidRPr="00251B7B" w:rsidRDefault="008708F9" w:rsidP="00251B7B">
      <w:r w:rsidRPr="00251B7B">
        <w:t xml:space="preserve">The list of product folders is in the upper left of the Profile Explorer.  </w:t>
      </w:r>
      <w:r w:rsidR="002E2763">
        <w:t>Click on the magnification glass button at the top left to search for a product name.</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2578" w:name="_Toc119468101"/>
      <w:bookmarkStart w:id="2579"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w:t>
      </w:r>
      <w:r w:rsidRPr="00E11046">
        <w:rPr>
          <w:b/>
          <w:bCs/>
          <w:rPrChange w:id="2580" w:author="Ryan Beck" w:date="2023-04-10T14:58:00Z">
            <w:rPr/>
          </w:rPrChange>
        </w:rPr>
        <w:t>Graph</w:t>
      </w:r>
      <w:r w:rsidRPr="00673430">
        <w:t xml:space="preserve">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pPr>
        <w:ind w:left="720"/>
        <w:pPrChange w:id="2581" w:author="Ryan Beck" w:date="2023-04-10T14:58:00Z">
          <w:pPr>
            <w:ind w:left="360"/>
          </w:pPr>
        </w:pPrChange>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84822F9" w:rsidR="00B71C50" w:rsidRDefault="00B71C50" w:rsidP="00B71C50">
      <w:pPr>
        <w:numPr>
          <w:ilvl w:val="0"/>
          <w:numId w:val="139"/>
        </w:numPr>
        <w:ind w:left="360"/>
      </w:pPr>
      <w:r>
        <w:t>Double-</w:t>
      </w:r>
      <w:r w:rsidRPr="00622EA5">
        <w:t xml:space="preserve">click the profile </w:t>
      </w:r>
      <w:r w:rsidR="00D86AC7">
        <w:t xml:space="preserve">to </w:t>
      </w:r>
      <w:r w:rsidRPr="00622EA5">
        <w:t>display the graph and statistics for that profile.</w:t>
      </w:r>
      <w:r>
        <w:t xml:space="preserve"> </w:t>
      </w:r>
      <w:r w:rsidRPr="00673430">
        <w:t xml:space="preserve">Clicking the </w:t>
      </w:r>
      <w:del w:id="2582" w:author="Ryan Beck" w:date="2023-04-10T14:58:00Z">
        <w:r w:rsidRPr="00622EA5" w:rsidDel="00E11046">
          <w:delText>“</w:delText>
        </w:r>
      </w:del>
      <w:r w:rsidRPr="00E11046">
        <w:rPr>
          <w:b/>
          <w:bCs/>
          <w:rPrChange w:id="2583" w:author="Ryan Beck" w:date="2023-04-10T14:58:00Z">
            <w:rPr/>
          </w:rPrChange>
        </w:rPr>
        <w:t>Display Graph…</w:t>
      </w:r>
      <w:del w:id="2584" w:author="Ryan Beck" w:date="2023-04-10T14:58:00Z">
        <w:r w:rsidRPr="00622EA5" w:rsidDel="00E11046">
          <w:delText>”</w:delText>
        </w:r>
      </w:del>
      <w:r w:rsidRPr="00622EA5">
        <w:t xml:space="preserve"> button</w:t>
      </w:r>
      <w:r w:rsidRPr="00673430">
        <w:t xml:space="preserve"> can also do this.</w:t>
      </w:r>
    </w:p>
    <w:p w14:paraId="4E9E12FF" w14:textId="77777777" w:rsidR="00B71C50" w:rsidRPr="00673430" w:rsidRDefault="00B71C50" w:rsidP="008F51FF"/>
    <w:p w14:paraId="3F76E0E2" w14:textId="4F876885" w:rsidR="00B71C50" w:rsidRDefault="00B71C50">
      <w:pPr>
        <w:ind w:left="720"/>
        <w:pPrChange w:id="2585" w:author="Ryan Beck" w:date="2023-04-11T16:02:00Z">
          <w:pPr/>
        </w:pPrChange>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rsidP="00AA7259">
      <w:pPr>
        <w:pStyle w:val="Heading2"/>
      </w:pPr>
      <w:bookmarkStart w:id="2586" w:name="_Toc469043340"/>
      <w:bookmarkStart w:id="2587" w:name="_Toc469044974"/>
      <w:bookmarkStart w:id="2588" w:name="_Toc469139270"/>
      <w:bookmarkStart w:id="2589" w:name="_Toc469152715"/>
      <w:bookmarkStart w:id="2590" w:name="_Toc491174814"/>
      <w:bookmarkStart w:id="2591" w:name="_Toc494304046"/>
      <w:bookmarkStart w:id="2592" w:name="_Toc532827396"/>
      <w:bookmarkStart w:id="2593" w:name="_Toc532827804"/>
      <w:bookmarkStart w:id="2594" w:name="_Toc52898866"/>
      <w:bookmarkStart w:id="2595" w:name="_Toc52899056"/>
      <w:bookmarkStart w:id="2596" w:name="_Toc86830661"/>
      <w:bookmarkStart w:id="2597" w:name="_Toc86831462"/>
      <w:bookmarkStart w:id="2598" w:name="_Toc86831658"/>
      <w:bookmarkStart w:id="2599" w:name="_Toc132123023"/>
      <w:bookmarkStart w:id="2600" w:name="_Toc132123204"/>
      <w:r w:rsidRPr="00617055">
        <w:lastRenderedPageBreak/>
        <w:t>Brows</w:t>
      </w:r>
      <w:r w:rsidR="00251B7B">
        <w:t>e</w:t>
      </w:r>
      <w:r w:rsidRPr="00617055">
        <w:t xml:space="preserve"> </w:t>
      </w:r>
      <w:r w:rsidR="00251B7B">
        <w:t>f</w:t>
      </w:r>
      <w:r w:rsidR="00754243" w:rsidRPr="00617055">
        <w:t xml:space="preserve">or </w:t>
      </w:r>
      <w:r w:rsidR="003E65A2">
        <w:t>Historical Data</w:t>
      </w:r>
      <w:bookmarkEnd w:id="2578"/>
      <w:bookmarkEnd w:id="2579"/>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p>
    <w:p w14:paraId="304BD633" w14:textId="66997C10"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 </w:t>
      </w:r>
      <w:del w:id="2601" w:author="Ryan Beck" w:date="2023-04-11T16:11:00Z">
        <w:r w:rsidR="006E6D85" w:rsidDel="00D37CDE">
          <w:delText>“</w:delText>
        </w:r>
      </w:del>
      <w:r w:rsidRPr="00D37CDE">
        <w:rPr>
          <w:b/>
          <w:bCs/>
          <w:rPrChange w:id="2602" w:author="Ryan Beck" w:date="2023-04-11T16:10:00Z">
            <w:rPr/>
          </w:rPrChange>
        </w:rPr>
        <w:t xml:space="preserve">I am not going to </w:t>
      </w:r>
      <w:r w:rsidR="006E6D85" w:rsidRPr="00D37CDE">
        <w:rPr>
          <w:b/>
          <w:bCs/>
          <w:rPrChange w:id="2603" w:author="Ryan Beck" w:date="2023-04-11T16:10:00Z">
            <w:rPr/>
          </w:rPrChange>
        </w:rPr>
        <w:t>run p</w:t>
      </w:r>
      <w:r w:rsidRPr="00D37CDE">
        <w:rPr>
          <w:b/>
          <w:bCs/>
          <w:rPrChange w:id="2604" w:author="Ryan Beck" w:date="2023-04-11T16:10:00Z">
            <w:rPr/>
          </w:rPrChange>
        </w:rPr>
        <w:t>rofile</w:t>
      </w:r>
      <w:r w:rsidR="006E6D85" w:rsidRPr="00D37CDE">
        <w:rPr>
          <w:b/>
          <w:bCs/>
          <w:rPrChange w:id="2605" w:author="Ryan Beck" w:date="2023-04-11T16:10:00Z">
            <w:rPr/>
          </w:rPrChange>
        </w:rPr>
        <w:t xml:space="preserve">s </w:t>
      </w:r>
      <w:r w:rsidRPr="00D37CDE">
        <w:rPr>
          <w:b/>
          <w:bCs/>
          <w:rPrChange w:id="2606" w:author="Ryan Beck" w:date="2023-04-11T16:10:00Z">
            <w:rPr/>
          </w:rPrChange>
        </w:rPr>
        <w:t xml:space="preserve">or </w:t>
      </w:r>
      <w:r w:rsidR="006E6D85" w:rsidRPr="00D37CDE">
        <w:rPr>
          <w:b/>
          <w:bCs/>
          <w:rPrChange w:id="2607" w:author="Ryan Beck" w:date="2023-04-11T16:10:00Z">
            <w:rPr/>
          </w:rPrChange>
        </w:rPr>
        <w:t xml:space="preserve">live </w:t>
      </w:r>
      <w:r w:rsidRPr="00D37CDE">
        <w:rPr>
          <w:b/>
          <w:bCs/>
          <w:rPrChange w:id="2608" w:author="Ryan Beck" w:date="2023-04-11T16:10:00Z">
            <w:rPr/>
          </w:rPrChange>
        </w:rPr>
        <w:t>Virtual Profil</w:t>
      </w:r>
      <w:r w:rsidR="006E6D85" w:rsidRPr="00D37CDE">
        <w:rPr>
          <w:b/>
          <w:bCs/>
          <w:rPrChange w:id="2609" w:author="Ryan Beck" w:date="2023-04-11T16:10:00Z">
            <w:rPr/>
          </w:rPrChange>
        </w:rPr>
        <w:t>ing</w:t>
      </w:r>
      <w:del w:id="2610" w:author="Ryan Beck" w:date="2023-04-11T16:10:00Z">
        <w:r w:rsidR="006E6D85" w:rsidDel="00D37CDE">
          <w:delText>”</w:delText>
        </w:r>
      </w:del>
      <w:r w:rsidRPr="00673430">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0CABFAB0" w:rsidR="000D4FB5" w:rsidRPr="003315D5" w:rsidRDefault="000D4FB5" w:rsidP="003359C6">
      <w:pPr>
        <w:spacing w:before="60" w:after="60"/>
      </w:pPr>
      <w:r w:rsidRPr="003335AF">
        <w:t>The data path can be changed but must be done so through the</w:t>
      </w:r>
      <w:r w:rsidRPr="000D4FB5">
        <w:rPr>
          <w:b/>
        </w:rPr>
        <w:t xml:space="preserve"> </w:t>
      </w:r>
      <w:ins w:id="2611" w:author="Ryan Beck" w:date="2023-04-10T14:59:00Z">
        <w:r w:rsidR="00E11046" w:rsidRPr="00E11046">
          <w:rPr>
            <w:rFonts w:ascii="Courier New" w:hAnsi="Courier New" w:cs="Courier New"/>
            <w:bCs/>
            <w:rPrChange w:id="2612" w:author="Ryan Beck" w:date="2023-04-10T14:59:00Z">
              <w:rPr>
                <w:b/>
              </w:rPr>
            </w:rPrChange>
          </w:rPr>
          <w:t>C:</w:t>
        </w:r>
      </w:ins>
      <w:r w:rsidRPr="00E11046">
        <w:rPr>
          <w:rStyle w:val="PlainTextChar"/>
          <w:bCs/>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6DA336EA"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xml:space="preserve">.  This will open a separate Profile Explorer that will allow you to browse through the history of any product including the one currently running VP.  Historical data will be available for any </w:t>
      </w:r>
      <w:r w:rsidR="004E6F9A">
        <w:t>virtual profiles</w:t>
      </w:r>
      <w:r w:rsidRPr="00673430">
        <w:t xml:space="preserve"> that</w:t>
      </w:r>
      <w:r w:rsidR="00FE2E6E" w:rsidRPr="00673430">
        <w:t xml:space="preserve"> have already </w:t>
      </w:r>
      <w:r w:rsidR="004E6F9A">
        <w:t>been calculated</w:t>
      </w:r>
      <w:r w:rsidR="00FE2E6E" w:rsidRPr="00673430">
        <w:t>.</w:t>
      </w:r>
    </w:p>
    <w:p w14:paraId="0FA2B2BA" w14:textId="77777777" w:rsidR="00A8342C" w:rsidRPr="0082140D" w:rsidRDefault="00A8342C" w:rsidP="0095411B"/>
    <w:p w14:paraId="6FAF48A8" w14:textId="77777777" w:rsidR="008708F9" w:rsidRDefault="003315D5">
      <w:pPr>
        <w:ind w:left="720"/>
        <w:pPrChange w:id="2613" w:author="Ryan Beck" w:date="2023-04-10T14:59:00Z">
          <w:pPr/>
        </w:pPrChange>
      </w:pPr>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rsidP="00AA7259">
      <w:pPr>
        <w:pStyle w:val="Heading2"/>
      </w:pPr>
      <w:bookmarkStart w:id="2614" w:name="_Toc119468102"/>
      <w:bookmarkStart w:id="2615" w:name="_Toc329784618"/>
      <w:bookmarkStart w:id="2616" w:name="_Toc469043341"/>
      <w:bookmarkStart w:id="2617" w:name="_Toc469044975"/>
      <w:bookmarkStart w:id="2618" w:name="_Toc469139271"/>
      <w:bookmarkStart w:id="2619" w:name="_Toc469152716"/>
      <w:bookmarkStart w:id="2620" w:name="_Toc491174815"/>
      <w:bookmarkStart w:id="2621" w:name="_Toc494304047"/>
      <w:bookmarkStart w:id="2622" w:name="_Toc532827397"/>
      <w:bookmarkStart w:id="2623" w:name="_Toc532827805"/>
      <w:bookmarkStart w:id="2624" w:name="_Toc52898867"/>
      <w:bookmarkStart w:id="2625" w:name="_Toc52899057"/>
      <w:bookmarkStart w:id="2626" w:name="_Toc86830662"/>
      <w:bookmarkStart w:id="2627" w:name="_Toc86831463"/>
      <w:bookmarkStart w:id="2628" w:name="_Toc86831659"/>
      <w:bookmarkStart w:id="2629" w:name="_Toc132123024"/>
      <w:bookmarkStart w:id="2630" w:name="_Toc132123205"/>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2E3CCF2E" w:rsidR="00470ECC" w:rsidRDefault="00470ECC" w:rsidP="00AA5614">
            <w:pPr>
              <w:pStyle w:val="ListParagraph"/>
              <w:numPr>
                <w:ilvl w:val="0"/>
                <w:numId w:val="104"/>
              </w:numPr>
              <w:rPr>
                <w:ins w:id="2631" w:author="Ryan Beck" w:date="2023-04-11T16:24:00Z"/>
              </w:rPr>
            </w:pPr>
            <w:r w:rsidRPr="00673430">
              <w:t xml:space="preserve">From your remote PC, start the software and click on the </w:t>
            </w:r>
            <w:del w:id="2632" w:author="Ryan Beck" w:date="2023-04-10T14:59:00Z">
              <w:r w:rsidRPr="00673430" w:rsidDel="007D3AB3">
                <w:delText>“</w:delText>
              </w:r>
            </w:del>
            <w:r w:rsidRPr="007D3AB3">
              <w:rPr>
                <w:b/>
                <w:bCs/>
                <w:rPrChange w:id="2633" w:author="Ryan Beck" w:date="2023-04-10T14:59:00Z">
                  <w:rPr/>
                </w:rPrChange>
              </w:rPr>
              <w:t xml:space="preserve">I am not going to </w:t>
            </w:r>
            <w:r w:rsidR="001A6E4B" w:rsidRPr="007D3AB3">
              <w:rPr>
                <w:b/>
                <w:bCs/>
                <w:rPrChange w:id="2634" w:author="Ryan Beck" w:date="2023-04-10T14:59:00Z">
                  <w:rPr/>
                </w:rPrChange>
              </w:rPr>
              <w:t>run profiles</w:t>
            </w:r>
            <w:r w:rsidRPr="007D3AB3">
              <w:rPr>
                <w:b/>
                <w:bCs/>
                <w:rPrChange w:id="2635" w:author="Ryan Beck" w:date="2023-04-10T14:59:00Z">
                  <w:rPr/>
                </w:rPrChange>
              </w:rPr>
              <w:t xml:space="preserve"> or</w:t>
            </w:r>
            <w:r w:rsidR="001A6E4B" w:rsidRPr="007D3AB3">
              <w:rPr>
                <w:b/>
                <w:bCs/>
                <w:rPrChange w:id="2636" w:author="Ryan Beck" w:date="2023-04-10T14:59:00Z">
                  <w:rPr/>
                </w:rPrChange>
              </w:rPr>
              <w:t xml:space="preserve"> live</w:t>
            </w:r>
            <w:r w:rsidRPr="007D3AB3">
              <w:rPr>
                <w:b/>
                <w:bCs/>
                <w:rPrChange w:id="2637" w:author="Ryan Beck" w:date="2023-04-10T14:59:00Z">
                  <w:rPr/>
                </w:rPrChange>
              </w:rPr>
              <w:t xml:space="preserve"> Virtual Profile</w:t>
            </w:r>
            <w:del w:id="2638" w:author="Ryan Beck" w:date="2023-04-10T14:59:00Z">
              <w:r w:rsidRPr="00673430" w:rsidDel="007D3AB3">
                <w:delText>”</w:delText>
              </w:r>
            </w:del>
            <w:r w:rsidRPr="00673430">
              <w:t xml:space="preserve"> button</w:t>
            </w:r>
            <w:del w:id="2639" w:author="Ryan Beck" w:date="2023-04-10T14:59:00Z">
              <w:r w:rsidRPr="00673430" w:rsidDel="007D3AB3">
                <w:delText xml:space="preserve">.  See </w:delText>
              </w:r>
              <w:r w:rsidRPr="00673430" w:rsidDel="007D3AB3">
                <w:fldChar w:fldCharType="begin"/>
              </w:r>
              <w:r w:rsidRPr="00673430" w:rsidDel="007D3AB3">
                <w:delInstrText xml:space="preserve"> REF _Ref185837014 \h  \* MERGEFORMAT </w:delInstrText>
              </w:r>
              <w:r w:rsidRPr="00673430" w:rsidDel="007D3AB3">
                <w:fldChar w:fldCharType="separate"/>
              </w:r>
              <w:r w:rsidR="00B67E73" w:rsidRPr="00B67E73" w:rsidDel="007D3AB3">
                <w:delText xml:space="preserve"> Figure</w:delText>
              </w:r>
              <w:r w:rsidR="00B67E73" w:rsidRPr="00B67E73" w:rsidDel="007D3AB3">
                <w:rPr>
                  <w:noProof/>
                </w:rPr>
                <w:delText xml:space="preserve"> </w:delText>
              </w:r>
              <w:r w:rsidR="00B67E73" w:rsidDel="007D3AB3">
                <w:rPr>
                  <w:rFonts w:ascii="Arial" w:hAnsi="Arial" w:cs="Arial"/>
                  <w:noProof/>
                  <w:sz w:val="16"/>
                  <w:szCs w:val="16"/>
                </w:rPr>
                <w:delText>53</w:delText>
              </w:r>
              <w:r w:rsidRPr="00673430" w:rsidDel="007D3AB3">
                <w:fldChar w:fldCharType="end"/>
              </w:r>
            </w:del>
            <w:r w:rsidRPr="00673430">
              <w:t>.</w:t>
            </w:r>
          </w:p>
          <w:p w14:paraId="0EC0EE30" w14:textId="77777777" w:rsidR="00BF627D" w:rsidRDefault="00BF627D" w:rsidP="00BF627D">
            <w:pPr>
              <w:pStyle w:val="ListParagraph"/>
              <w:ind w:left="360"/>
              <w:rPr>
                <w:ins w:id="2640" w:author="Ryan Beck" w:date="2023-04-11T16:24:00Z"/>
              </w:rPr>
            </w:pPr>
          </w:p>
          <w:p w14:paraId="3A2D87C9" w14:textId="0B02B862" w:rsidR="00BF627D" w:rsidRDefault="00BF627D" w:rsidP="00BF627D">
            <w:pPr>
              <w:pStyle w:val="ListParagraph"/>
              <w:ind w:left="360"/>
              <w:rPr>
                <w:ins w:id="2641" w:author="Ryan Beck" w:date="2023-04-11T16:24:00Z"/>
              </w:rPr>
            </w:pPr>
            <w:ins w:id="2642" w:author="Ryan Beck" w:date="2023-04-11T16:24:00Z">
              <w:r w:rsidRPr="00673430">
                <w:t>The s</w:t>
              </w:r>
              <w:r>
                <w:t>oftware will open up normally.</w:t>
              </w:r>
            </w:ins>
          </w:p>
          <w:p w14:paraId="08456D3B" w14:textId="77777777" w:rsidR="00BF627D" w:rsidRDefault="00BF627D">
            <w:pPr>
              <w:pStyle w:val="ListParagraph"/>
              <w:ind w:left="360"/>
              <w:rPr>
                <w:ins w:id="2643" w:author="Ryan Beck" w:date="2023-04-11T16:24:00Z"/>
              </w:rPr>
              <w:pPrChange w:id="2644" w:author="Ryan Beck" w:date="2023-04-11T16:24:00Z">
                <w:pPr>
                  <w:pStyle w:val="ListParagraph"/>
                  <w:numPr>
                    <w:numId w:val="104"/>
                  </w:numPr>
                  <w:ind w:left="360" w:hanging="360"/>
                </w:pPr>
              </w:pPrChange>
            </w:pPr>
          </w:p>
          <w:p w14:paraId="710A2881" w14:textId="77777777" w:rsidR="00BF627D" w:rsidRPr="00673430" w:rsidRDefault="00BF627D" w:rsidP="00BF627D">
            <w:pPr>
              <w:pStyle w:val="ListParagraph"/>
              <w:numPr>
                <w:ilvl w:val="0"/>
                <w:numId w:val="104"/>
              </w:numPr>
              <w:rPr>
                <w:ins w:id="2645" w:author="Ryan Beck" w:date="2023-04-11T16:24:00Z"/>
              </w:rPr>
            </w:pPr>
            <w:ins w:id="2646" w:author="Ryan Beck" w:date="2023-04-11T16:24:00Z">
              <w:r w:rsidRPr="00673430">
                <w:t>W</w:t>
              </w:r>
              <w:r>
                <w:t>hen the main screen appears</w:t>
              </w:r>
              <w:r w:rsidRPr="00673430">
                <w:t xml:space="preserve">, click the </w:t>
              </w:r>
              <w:r w:rsidRPr="00FE595C">
                <w:rPr>
                  <w:b/>
                  <w:bCs/>
                </w:rPr>
                <w:t>Profile Explorer</w:t>
              </w:r>
              <w:r w:rsidRPr="00673430">
                <w:t xml:space="preserve"> button.</w:t>
              </w:r>
            </w:ins>
          </w:p>
          <w:p w14:paraId="2F9C0BAD" w14:textId="77777777" w:rsidR="00BF627D" w:rsidRPr="00673430" w:rsidRDefault="00BF627D">
            <w:pPr>
              <w:pStyle w:val="ListParagraph"/>
              <w:ind w:left="360"/>
              <w:pPrChange w:id="2647" w:author="Ryan Beck" w:date="2023-04-11T16:24:00Z">
                <w:pPr>
                  <w:pStyle w:val="ListParagraph"/>
                  <w:numPr>
                    <w:numId w:val="104"/>
                  </w:numPr>
                  <w:ind w:left="360" w:hanging="360"/>
                </w:pPr>
              </w:pPrChange>
            </w:pPr>
          </w:p>
          <w:p w14:paraId="26F3AB41" w14:textId="77777777" w:rsidR="008F51FF" w:rsidRDefault="008F51FF" w:rsidP="00251B7B">
            <w:pPr>
              <w:ind w:left="360"/>
            </w:pPr>
          </w:p>
          <w:p w14:paraId="440AD961" w14:textId="067ABA38" w:rsidR="00470ECC" w:rsidDel="00BF627D" w:rsidRDefault="00251B7B" w:rsidP="00251B7B">
            <w:pPr>
              <w:ind w:left="360"/>
              <w:rPr>
                <w:del w:id="2648" w:author="Ryan Beck" w:date="2023-04-11T16:24:00Z"/>
              </w:rPr>
            </w:pPr>
            <w:del w:id="2649" w:author="Ryan Beck" w:date="2023-04-11T16:24:00Z">
              <w:r w:rsidRPr="00673430" w:rsidDel="00BF627D">
                <w:delText>The s</w:delText>
              </w:r>
              <w:r w:rsidDel="00BF627D">
                <w:delText>oftware will open up normally.</w:delText>
              </w:r>
            </w:del>
          </w:p>
          <w:p w14:paraId="59BBCB82" w14:textId="77777777" w:rsidR="00BF627D" w:rsidRPr="00673430" w:rsidRDefault="00BF627D" w:rsidP="00BF627D">
            <w:pPr>
              <w:ind w:left="360"/>
            </w:pPr>
          </w:p>
          <w:p w14:paraId="5896BE25" w14:textId="7CFBF320" w:rsidR="00470ECC" w:rsidRPr="00673430" w:rsidDel="00D37CDE" w:rsidRDefault="00470ECC" w:rsidP="00A94498">
            <w:pPr>
              <w:pStyle w:val="ListParagraph"/>
              <w:numPr>
                <w:ilvl w:val="0"/>
                <w:numId w:val="104"/>
              </w:numPr>
              <w:rPr>
                <w:del w:id="2650" w:author="Ryan Beck" w:date="2023-04-11T16:11:00Z"/>
              </w:rPr>
            </w:pPr>
            <w:del w:id="2651" w:author="Ryan Beck" w:date="2023-04-11T16:11:00Z">
              <w:r w:rsidRPr="00673430" w:rsidDel="00D37CDE">
                <w:delText>W</w:delText>
              </w:r>
              <w:r w:rsidR="00894391" w:rsidDel="00D37CDE">
                <w:delText>hen the main screen appears</w:delText>
              </w:r>
              <w:r w:rsidRPr="00673430" w:rsidDel="00D37CDE">
                <w:delText xml:space="preserve">, click the </w:delText>
              </w:r>
              <w:r w:rsidRPr="007D3AB3" w:rsidDel="00D37CDE">
                <w:rPr>
                  <w:b/>
                  <w:bCs/>
                  <w:rPrChange w:id="2652" w:author="Ryan Beck" w:date="2023-04-10T14:59:00Z">
                    <w:rPr/>
                  </w:rPrChange>
                </w:rPr>
                <w:delText>Profile Explorer</w:delText>
              </w:r>
              <w:r w:rsidRPr="00673430" w:rsidDel="00D37CDE">
                <w:delText xml:space="preserve"> button.</w:delText>
              </w:r>
            </w:del>
          </w:p>
          <w:p w14:paraId="2A0982A9" w14:textId="77777777" w:rsidR="0027655B" w:rsidRDefault="0027655B" w:rsidP="00D37CDE"/>
        </w:tc>
        <w:tc>
          <w:tcPr>
            <w:tcW w:w="4328" w:type="dxa"/>
            <w:shd w:val="clear" w:color="auto" w:fill="auto"/>
          </w:tcPr>
          <w:p w14:paraId="49E6527A" w14:textId="00C39E54" w:rsidR="0027655B" w:rsidRDefault="000E0382" w:rsidP="007F1DEE">
            <w:pPr>
              <w:jc w:val="center"/>
              <w:rPr>
                <w:noProof/>
              </w:rPr>
            </w:pPr>
            <w:r>
              <w:rPr>
                <w:noProof/>
              </w:rPr>
              <mc:AlternateContent>
                <mc:Choice Requires="wps">
                  <w:drawing>
                    <wp:anchor distT="0" distB="0" distL="114300" distR="114300" simplePos="0" relativeHeight="251601408" behindDoc="0" locked="0" layoutInCell="1" allowOverlap="1" wp14:anchorId="5F2FB062" wp14:editId="5FE81FC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537E22" id="Rectangle 3378" o:spid="_x0000_s1026" style="position:absolute;margin-left:63.8pt;margin-top:71.65pt;width:79.2pt;height:32.4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" filled="f" strokecolor="red" strokeweight="1.5pt"/>
                  </w:pict>
                </mc:Fallback>
              </mc:AlternateContent>
            </w:r>
            <w:r w:rsidR="00DC2D63">
              <w:rPr>
                <w:noProof/>
              </w:rPr>
              <w:drawing>
                <wp:inline distT="0" distB="0" distL="0" distR="0" wp14:anchorId="7B83A9F6" wp14:editId="58988905">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p>
          <w:p w14:paraId="23F6FE4B" w14:textId="3BB88CA1" w:rsidR="00470ECC" w:rsidRPr="00F201AC" w:rsidRDefault="00DC2D63" w:rsidP="00F201AC">
            <w:pPr>
              <w:jc w:val="center"/>
              <w:rPr>
                <w:rFonts w:ascii="Arial" w:hAnsi="Arial" w:cs="Arial"/>
                <w:sz w:val="16"/>
                <w:szCs w:val="16"/>
              </w:rPr>
            </w:pPr>
            <w:bookmarkStart w:id="2653" w:name="_Ref185837014"/>
            <w:r>
              <w:rPr>
                <w:rFonts w:ascii="Arial" w:hAnsi="Arial" w:cs="Arial"/>
                <w:color w:val="FF0000"/>
                <w:sz w:val="16"/>
                <w:szCs w:val="16"/>
              </w:rPr>
              <w:t xml:space="preserve"> </w:t>
            </w:r>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r w:rsidR="00B67E73">
              <w:rPr>
                <w:rFonts w:ascii="Arial" w:hAnsi="Arial" w:cs="Arial"/>
                <w:noProof/>
                <w:sz w:val="16"/>
                <w:szCs w:val="16"/>
              </w:rPr>
              <w:t>53</w:t>
            </w:r>
            <w:r w:rsidR="00470ECC" w:rsidRPr="00F201AC">
              <w:rPr>
                <w:rFonts w:ascii="Arial" w:hAnsi="Arial" w:cs="Arial"/>
                <w:sz w:val="16"/>
                <w:szCs w:val="16"/>
              </w:rPr>
              <w:fldChar w:fldCharType="end"/>
            </w:r>
            <w:bookmarkEnd w:id="2653"/>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5FA28CF0"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CB1AD7" w:rsidRPr="00673430">
        <w:t>right-hand</w:t>
      </w:r>
      <w:r w:rsidR="003E65A2" w:rsidRPr="00673430">
        <w:t xml:space="preserve"> corner of the </w:t>
      </w:r>
      <w:r w:rsidR="005B44B5" w:rsidRPr="00673430">
        <w:t xml:space="preserve">Profile Explorer screen.  </w:t>
      </w:r>
      <w:del w:id="2654" w:author="Ryan Beck" w:date="2023-04-10T14:59:00Z">
        <w:r w:rsidR="005B44B5" w:rsidRPr="00673430" w:rsidDel="007D3AB3">
          <w:delText>See</w:delText>
        </w:r>
        <w:r w:rsidR="002174B3" w:rsidRPr="00673430" w:rsidDel="007D3AB3">
          <w:delText xml:space="preserve"> </w:delText>
        </w:r>
        <w:r w:rsidR="002174B3" w:rsidRPr="00673430" w:rsidDel="007D3AB3">
          <w:fldChar w:fldCharType="begin"/>
        </w:r>
        <w:r w:rsidR="002174B3" w:rsidRPr="00673430" w:rsidDel="007D3AB3">
          <w:delInstrText xml:space="preserve"> REF _Ref185837026 \h </w:delInstrText>
        </w:r>
        <w:r w:rsidR="00673430" w:rsidRPr="00673430" w:rsidDel="007D3AB3">
          <w:delInstrText xml:space="preserve"> \* MERGEFORMAT </w:delInstrText>
        </w:r>
        <w:r w:rsidR="002174B3" w:rsidRPr="00673430" w:rsidDel="007D3AB3">
          <w:fldChar w:fldCharType="separate"/>
        </w:r>
        <w:r w:rsidR="00B67E73" w:rsidRPr="00673430" w:rsidDel="007D3AB3">
          <w:delText xml:space="preserve">Figure </w:delText>
        </w:r>
        <w:r w:rsidR="00B67E73" w:rsidDel="007D3AB3">
          <w:rPr>
            <w:noProof/>
          </w:rPr>
          <w:delText>54</w:delText>
        </w:r>
        <w:r w:rsidR="002174B3" w:rsidRPr="00673430" w:rsidDel="007D3AB3">
          <w:fldChar w:fldCharType="end"/>
        </w:r>
        <w:r w:rsidR="005B44B5" w:rsidRPr="00673430" w:rsidDel="007D3AB3">
          <w:delText>.</w:delText>
        </w:r>
      </w:del>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ECD6000">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44F923C4" w:rsidR="009F005A" w:rsidRPr="00673430" w:rsidRDefault="009F005A" w:rsidP="009F005A">
      <w:pPr>
        <w:pStyle w:val="Caption"/>
      </w:pPr>
      <w:bookmarkStart w:id="2655" w:name="_Ref185837026"/>
      <w:r w:rsidRPr="00673430">
        <w:t xml:space="preserve">Figure </w:t>
      </w:r>
      <w:r w:rsidR="006E64D0">
        <w:fldChar w:fldCharType="begin"/>
      </w:r>
      <w:r w:rsidR="006E64D0">
        <w:instrText xml:space="preserve"> SEQ Figure \* ARABIC </w:instrText>
      </w:r>
      <w:r w:rsidR="006E64D0">
        <w:fldChar w:fldCharType="separate"/>
      </w:r>
      <w:r w:rsidR="00B67E73">
        <w:rPr>
          <w:noProof/>
        </w:rPr>
        <w:t>54</w:t>
      </w:r>
      <w:r w:rsidR="006E64D0">
        <w:rPr>
          <w:noProof/>
        </w:rPr>
        <w:fldChar w:fldCharType="end"/>
      </w:r>
      <w:bookmarkEnd w:id="2655"/>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7D3AB3" w:rsidRDefault="000D2BD6" w:rsidP="00251B7B">
      <w:pPr>
        <w:ind w:left="360"/>
        <w:rPr>
          <w:rStyle w:val="PlainTextChar"/>
          <w:sz w:val="20"/>
          <w:rPrChange w:id="2656" w:author="Ryan Beck" w:date="2023-04-10T15:00:00Z">
            <w:rPr>
              <w:rStyle w:val="PlainTextChar"/>
            </w:rPr>
          </w:rPrChange>
        </w:rPr>
      </w:pPr>
      <w:r w:rsidRPr="007D3AB3">
        <w:lastRenderedPageBreak/>
        <w:t>For example:</w:t>
      </w:r>
      <w:r w:rsidR="003E65A2" w:rsidRPr="007D3AB3">
        <w:t xml:space="preserve"> if the</w:t>
      </w:r>
      <w:r w:rsidR="00910E39" w:rsidRPr="007D3AB3">
        <w:t xml:space="preserve"> profiles are </w:t>
      </w:r>
      <w:r w:rsidRPr="007D3AB3">
        <w:t xml:space="preserve">stored </w:t>
      </w:r>
      <w:r w:rsidR="00910E39" w:rsidRPr="007D3AB3">
        <w:t>in</w:t>
      </w:r>
      <w:r w:rsidR="003E65A2" w:rsidRPr="007D3AB3">
        <w:t xml:space="preserve"> a directory </w:t>
      </w:r>
      <w:r w:rsidRPr="007D3AB3">
        <w:t>named</w:t>
      </w:r>
      <w:r w:rsidR="00022665" w:rsidRPr="007D3AB3">
        <w:rPr>
          <w:rStyle w:val="PlainTextChar"/>
          <w:sz w:val="20"/>
          <w:rPrChange w:id="2657" w:author="Ryan Beck" w:date="2023-04-10T15:00:00Z">
            <w:rPr>
              <w:rStyle w:val="PlainTextChar"/>
            </w:rPr>
          </w:rPrChange>
        </w:rPr>
        <w:t xml:space="preserve"> </w:t>
      </w:r>
      <w:r w:rsidR="003E65A2" w:rsidRPr="007D3AB3">
        <w:rPr>
          <w:rStyle w:val="PlainTextChar"/>
          <w:sz w:val="20"/>
          <w:rPrChange w:id="2658" w:author="Ryan Beck" w:date="2023-04-10T15:00:00Z">
            <w:rPr>
              <w:rStyle w:val="PlainTextChar"/>
            </w:rPr>
          </w:rPrChange>
        </w:rPr>
        <w:t>F:\</w:t>
      </w:r>
      <w:r w:rsidR="00022665" w:rsidRPr="007D3AB3">
        <w:rPr>
          <w:rStyle w:val="PlainTextChar"/>
          <w:sz w:val="20"/>
          <w:rPrChange w:id="2659" w:author="Ryan Beck" w:date="2023-04-10T15:00:00Z">
            <w:rPr>
              <w:rStyle w:val="PlainTextChar"/>
            </w:rPr>
          </w:rPrChange>
        </w:rPr>
        <w:t>software root directory</w:t>
      </w:r>
      <w:r w:rsidR="00FE2E6E" w:rsidRPr="007D3AB3">
        <w:rPr>
          <w:rStyle w:val="PlainTextChar"/>
          <w:sz w:val="20"/>
          <w:rPrChange w:id="2660" w:author="Ryan Beck" w:date="2023-04-10T15:00:00Z">
            <w:rPr>
              <w:rStyle w:val="PlainTextChar"/>
            </w:rPr>
          </w:rPrChange>
        </w:rPr>
        <w:t>\</w:t>
      </w:r>
      <w:r w:rsidR="003E65A2" w:rsidRPr="007D3AB3">
        <w:rPr>
          <w:rStyle w:val="PlainTextChar"/>
          <w:sz w:val="20"/>
          <w:rPrChange w:id="2661" w:author="Ryan Beck" w:date="2023-04-10T15:00:00Z">
            <w:rPr>
              <w:rStyle w:val="PlainTextChar"/>
            </w:rPr>
          </w:rPrChange>
        </w:rPr>
        <w:t>Profiles\Board</w:t>
      </w:r>
      <w:r w:rsidR="009F005A" w:rsidRPr="007D3AB3">
        <w:rPr>
          <w:rStyle w:val="PlainTextChar"/>
          <w:sz w:val="20"/>
          <w:rPrChange w:id="2662" w:author="Ryan Beck" w:date="2023-04-10T15:00:00Z">
            <w:rPr>
              <w:rStyle w:val="PlainTextChar"/>
            </w:rPr>
          </w:rPrChange>
        </w:rPr>
        <w:t> </w:t>
      </w:r>
      <w:r w:rsidR="003E65A2" w:rsidRPr="007D3AB3">
        <w:rPr>
          <w:rStyle w:val="PlainTextChar"/>
          <w:sz w:val="20"/>
          <w:rPrChange w:id="2663" w:author="Ryan Beck" w:date="2023-04-10T15:00:00Z">
            <w:rPr>
              <w:rStyle w:val="PlainTextChar"/>
            </w:rPr>
          </w:rPrChange>
        </w:rPr>
        <w:t>A</w:t>
      </w:r>
      <w:r w:rsidR="00022665" w:rsidRPr="007D3AB3">
        <w:rPr>
          <w:rStyle w:val="PlainTextChar"/>
          <w:sz w:val="20"/>
          <w:rPrChange w:id="2664" w:author="Ryan Beck" w:date="2023-04-10T15:00:00Z">
            <w:rPr>
              <w:rStyle w:val="PlainTextChar"/>
            </w:rPr>
          </w:rPrChange>
        </w:rPr>
        <w:t xml:space="preserve">, </w:t>
      </w:r>
      <w:r w:rsidR="003E65A2" w:rsidRPr="007D3AB3">
        <w:rPr>
          <w:rStyle w:val="PlainTextChar"/>
          <w:rFonts w:ascii="Times New Roman" w:hAnsi="Times New Roman" w:cs="Times New Roman"/>
          <w:sz w:val="20"/>
          <w:rPrChange w:id="2665" w:author="Ryan Beck" w:date="2023-04-10T15:00:00Z">
            <w:rPr>
              <w:rStyle w:val="PlainTextChar"/>
            </w:rPr>
          </w:rPrChange>
        </w:rPr>
        <w:t>you would direct it only to the</w:t>
      </w:r>
      <w:r w:rsidR="003E65A2" w:rsidRPr="007D3AB3">
        <w:rPr>
          <w:rStyle w:val="PlainTextChar"/>
          <w:sz w:val="20"/>
          <w:rPrChange w:id="2666" w:author="Ryan Beck" w:date="2023-04-10T15:00:00Z">
            <w:rPr>
              <w:rStyle w:val="PlainTextChar"/>
            </w:rPr>
          </w:rPrChange>
        </w:rPr>
        <w:t xml:space="preserve"> F:\</w:t>
      </w:r>
      <w:r w:rsidR="00022665" w:rsidRPr="007D3AB3">
        <w:rPr>
          <w:rStyle w:val="PlainTextChar"/>
          <w:sz w:val="20"/>
          <w:rPrChange w:id="2667" w:author="Ryan Beck" w:date="2023-04-10T15:00:00Z">
            <w:rPr>
              <w:rStyle w:val="PlainTextChar"/>
            </w:rPr>
          </w:rPrChange>
        </w:rPr>
        <w:t>software root directory</w:t>
      </w:r>
      <w:r w:rsidR="00C71B35" w:rsidRPr="007D3AB3">
        <w:rPr>
          <w:rStyle w:val="PlainTextChar"/>
          <w:sz w:val="20"/>
          <w:rPrChange w:id="2668" w:author="Ryan Beck" w:date="2023-04-10T15:00:00Z">
            <w:rPr>
              <w:rStyle w:val="PlainTextChar"/>
            </w:rPr>
          </w:rPrChange>
        </w:rPr>
        <w:t>\</w:t>
      </w:r>
      <w:r w:rsidR="00FE2E6E" w:rsidRPr="007D3AB3">
        <w:rPr>
          <w:rStyle w:val="PlainTextChar"/>
          <w:sz w:val="20"/>
          <w:rPrChange w:id="2669" w:author="Ryan Beck" w:date="2023-04-10T15:00:00Z">
            <w:rPr>
              <w:rStyle w:val="PlainTextChar"/>
            </w:rPr>
          </w:rPrChange>
        </w:rPr>
        <w:t xml:space="preserve"> </w:t>
      </w:r>
      <w:r w:rsidR="00FE2E6E" w:rsidRPr="007D3AB3">
        <w:rPr>
          <w:rStyle w:val="PlainTextChar"/>
          <w:rFonts w:ascii="Times New Roman" w:hAnsi="Times New Roman" w:cs="Times New Roman"/>
          <w:sz w:val="20"/>
          <w:rPrChange w:id="2670" w:author="Ryan Beck" w:date="2023-04-10T15:00:00Z">
            <w:rPr>
              <w:rStyle w:val="PlainTextChar"/>
            </w:rPr>
          </w:rPrChange>
        </w:rPr>
        <w:t>folder.</w:t>
      </w:r>
    </w:p>
    <w:p w14:paraId="66E82CF7" w14:textId="4BB9BC74" w:rsidR="009F005A" w:rsidDel="00036AFD" w:rsidRDefault="009F005A" w:rsidP="001E4059">
      <w:pPr>
        <w:pStyle w:val="Heading3"/>
        <w:rPr>
          <w:del w:id="2671" w:author="Ryan Beck" w:date="2023-04-11T16:25:00Z"/>
        </w:rPr>
        <w:pPrChange w:id="2672" w:author="Tom Bergeron" w:date="2023-04-11T23:15:00Z">
          <w:pPr/>
        </w:pPrChange>
      </w:pPr>
    </w:p>
    <w:p w14:paraId="7411FAAF" w14:textId="31A64D10" w:rsidR="009F005A" w:rsidDel="007D3AB3" w:rsidRDefault="009F005A" w:rsidP="001E4059">
      <w:pPr>
        <w:pStyle w:val="Heading3"/>
        <w:rPr>
          <w:del w:id="2673" w:author="Ryan Beck" w:date="2023-04-10T15:00:00Z"/>
        </w:rPr>
        <w:pPrChange w:id="2674" w:author="Tom Bergeron" w:date="2023-04-11T23:15:00Z">
          <w:pPr/>
        </w:pPrChange>
      </w:pPr>
    </w:p>
    <w:p w14:paraId="70CB0E8C" w14:textId="7FA1E26F" w:rsidR="008708F9" w:rsidRDefault="00C653DF" w:rsidP="001E4059">
      <w:pPr>
        <w:pStyle w:val="Heading3"/>
      </w:pPr>
      <w:del w:id="2675" w:author="Ryan Beck" w:date="2023-04-11T16:25:00Z">
        <w:r w:rsidDel="00036AFD">
          <w:br w:type="page"/>
        </w:r>
      </w:del>
      <w:bookmarkStart w:id="2676" w:name="_Toc469043342"/>
      <w:bookmarkStart w:id="2677" w:name="_Toc469044976"/>
      <w:bookmarkStart w:id="2678" w:name="_Toc469139272"/>
      <w:bookmarkStart w:id="2679" w:name="_Toc469152717"/>
      <w:bookmarkStart w:id="2680" w:name="_Toc491174816"/>
      <w:bookmarkStart w:id="2681" w:name="_Toc494304048"/>
      <w:bookmarkStart w:id="2682" w:name="_Toc532827398"/>
      <w:bookmarkStart w:id="2683" w:name="_Toc532827806"/>
      <w:bookmarkStart w:id="2684" w:name="_Toc52898868"/>
      <w:bookmarkStart w:id="2685" w:name="_Toc52899058"/>
      <w:bookmarkStart w:id="2686" w:name="_Toc86830663"/>
      <w:bookmarkStart w:id="2687" w:name="_Toc86831464"/>
      <w:bookmarkStart w:id="2688" w:name="_Toc86831660"/>
      <w:bookmarkStart w:id="2689" w:name="_Toc132123206"/>
      <w:r>
        <w:lastRenderedPageBreak/>
        <w:t xml:space="preserve">Profile </w:t>
      </w:r>
      <w:r w:rsidRPr="00C0592E">
        <w:t>Explorer Buttons</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14:paraId="27AE584E" w14:textId="77777777" w:rsidR="00523E22" w:rsidRPr="00523E22" w:rsidRDefault="00523E22" w:rsidP="00523E22"/>
    <w:p w14:paraId="38F9FE2E" w14:textId="4228251E" w:rsidR="00B7341B" w:rsidRDefault="00DC2D63" w:rsidP="00B7341B">
      <w:r>
        <w:rPr>
          <w:noProof/>
        </w:rPr>
        <w:drawing>
          <wp:inline distT="0" distB="0" distL="0" distR="0" wp14:anchorId="713F86A7" wp14:editId="57E8E260">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220"/>
      </w:tblGrid>
      <w:tr w:rsidR="00B26F61" w14:paraId="4FBB87B5" w14:textId="77777777" w:rsidTr="00251B7B">
        <w:trPr>
          <w:trHeight w:val="837"/>
        </w:trPr>
        <w:tc>
          <w:tcPr>
            <w:tcW w:w="1278" w:type="dxa"/>
            <w:shd w:val="clear" w:color="auto" w:fill="auto"/>
          </w:tcPr>
          <w:p w14:paraId="69990526" w14:textId="57040EDE" w:rsidR="00B26F61" w:rsidRDefault="00DC2D63" w:rsidP="00251B7B">
            <w:pPr>
              <w:jc w:val="center"/>
            </w:pPr>
            <w:r>
              <w:rPr>
                <w:noProof/>
              </w:rPr>
              <w:drawing>
                <wp:inline distT="0" distB="0" distL="0" distR="0" wp14:anchorId="759E6FE0" wp14:editId="1C4158D1">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11F8F889">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17635280">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5860AADA">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0F87496F">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w:t>
            </w:r>
            <w:r w:rsidRPr="007D3AB3">
              <w:rPr>
                <w:b/>
                <w:bCs/>
                <w:rPrChange w:id="2690" w:author="Ryan Beck" w:date="2023-04-10T15:00:00Z">
                  <w:rPr/>
                </w:rPrChange>
              </w:rPr>
              <w:t>Charts</w:t>
            </w:r>
            <w:r w:rsidRPr="00C0592E">
              <w:t xml:space="preserve">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5418F1CD">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1E4059">
      <w:pPr>
        <w:pStyle w:val="Heading3"/>
      </w:pPr>
      <w:bookmarkStart w:id="2691" w:name="_Toc469139273"/>
      <w:bookmarkStart w:id="2692" w:name="_Toc469152718"/>
      <w:bookmarkStart w:id="2693" w:name="_Toc491174817"/>
      <w:bookmarkStart w:id="2694" w:name="_Toc494304049"/>
      <w:bookmarkStart w:id="2695" w:name="_Toc532827399"/>
      <w:bookmarkStart w:id="2696" w:name="_Toc532827807"/>
      <w:bookmarkStart w:id="2697" w:name="_Toc52898869"/>
      <w:bookmarkStart w:id="2698" w:name="_Toc52899059"/>
      <w:bookmarkStart w:id="2699" w:name="_Toc86830664"/>
      <w:bookmarkStart w:id="2700" w:name="_Toc86831465"/>
      <w:bookmarkStart w:id="2701" w:name="_Toc86831661"/>
      <w:bookmarkStart w:id="2702" w:name="_Toc132123207"/>
      <w:bookmarkStart w:id="2703" w:name="_Toc119468103"/>
      <w:bookmarkStart w:id="2704" w:name="_Toc486325584"/>
      <w:r>
        <w:t xml:space="preserve">Profile </w:t>
      </w:r>
      <w:r w:rsidRPr="00C0592E">
        <w:t>Explorer</w:t>
      </w:r>
      <w:r>
        <w:t xml:space="preserve"> Checkboxes</w:t>
      </w:r>
      <w:bookmarkEnd w:id="2691"/>
      <w:bookmarkEnd w:id="2692"/>
      <w:bookmarkEnd w:id="2693"/>
      <w:bookmarkEnd w:id="2694"/>
      <w:bookmarkEnd w:id="2695"/>
      <w:bookmarkEnd w:id="2696"/>
      <w:bookmarkEnd w:id="2697"/>
      <w:bookmarkEnd w:id="2698"/>
      <w:bookmarkEnd w:id="2699"/>
      <w:bookmarkEnd w:id="2700"/>
      <w:bookmarkEnd w:id="2701"/>
      <w:bookmarkEnd w:id="2702"/>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85376" behindDoc="1" locked="0" layoutInCell="1" allowOverlap="1" wp14:anchorId="25676EEA" wp14:editId="3DB09CEF">
            <wp:simplePos x="0" y="0"/>
            <wp:positionH relativeFrom="column">
              <wp:posOffset>4364355</wp:posOffset>
            </wp:positionH>
            <wp:positionV relativeFrom="line">
              <wp:posOffset>63500</wp:posOffset>
            </wp:positionV>
            <wp:extent cx="1396365" cy="859790"/>
            <wp:effectExtent l="0" t="0" r="0" b="0"/>
            <wp:wrapTight wrapText="bothSides">
              <wp:wrapPolygon edited="0">
                <wp:start x="0" y="0"/>
                <wp:lineTo x="0" y="21058"/>
                <wp:lineTo x="21217" y="21058"/>
                <wp:lineTo x="2121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96365" cy="859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pPr>
        <w:pStyle w:val="ListBullet"/>
        <w:numPr>
          <w:ilvl w:val="0"/>
          <w:numId w:val="154"/>
        </w:numPr>
        <w:pPrChange w:id="2705" w:author="Ryan Beck" w:date="2023-04-10T15:00:00Z">
          <w:pPr>
            <w:pStyle w:val="ListBullet"/>
            <w:numPr>
              <w:numId w:val="0"/>
            </w:numPr>
            <w:ind w:left="0" w:firstLine="0"/>
          </w:pPr>
        </w:pPrChange>
      </w:pPr>
      <w:r w:rsidRPr="00B7341B">
        <w:rPr>
          <w:b/>
        </w:rPr>
        <w:t xml:space="preserve">Show VP – </w:t>
      </w:r>
      <w:r>
        <w:t>D</w:t>
      </w:r>
      <w:r w:rsidRPr="00B7341B">
        <w:t>isplay all VP Start and Stop events for the selected product.</w:t>
      </w:r>
    </w:p>
    <w:p w14:paraId="79216E3E" w14:textId="6CD8E912" w:rsidR="00523E22" w:rsidRPr="00B7341B" w:rsidRDefault="00523E22">
      <w:pPr>
        <w:pStyle w:val="ListBullet"/>
        <w:numPr>
          <w:ilvl w:val="0"/>
          <w:numId w:val="154"/>
        </w:numPr>
        <w:pPrChange w:id="2706" w:author="Ryan Beck" w:date="2023-04-10T15:00:00Z">
          <w:pPr>
            <w:pStyle w:val="ListBullet"/>
            <w:numPr>
              <w:numId w:val="0"/>
            </w:numPr>
            <w:ind w:left="0" w:firstLine="0"/>
          </w:pPr>
        </w:pPrChange>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pPr>
        <w:pStyle w:val="ListBullet"/>
        <w:numPr>
          <w:ilvl w:val="0"/>
          <w:numId w:val="154"/>
        </w:numPr>
        <w:pPrChange w:id="2707" w:author="Ryan Beck" w:date="2023-04-10T15:00:00Z">
          <w:pPr>
            <w:pStyle w:val="ListBullet"/>
            <w:numPr>
              <w:numId w:val="0"/>
            </w:numPr>
            <w:ind w:left="0" w:firstLine="0"/>
          </w:pPr>
        </w:pPrChange>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Del="00D37CDE" w:rsidRDefault="00523E22">
      <w:pPr>
        <w:ind w:firstLine="360"/>
        <w:rPr>
          <w:del w:id="2708" w:author="Ryan Beck" w:date="2023-04-11T16:12:00Z"/>
        </w:rPr>
        <w:pPrChange w:id="2709" w:author="Ryan Beck" w:date="2023-04-10T15:00:00Z">
          <w:pPr/>
        </w:pPrChange>
      </w:pPr>
      <w:r w:rsidRPr="003335AF">
        <w:rPr>
          <w:b/>
        </w:rPr>
        <w:t>Note</w:t>
      </w:r>
      <w:r w:rsidRPr="00470ECC">
        <w:t xml:space="preserve">: Double click any event to view the details including alarm event history. </w:t>
      </w:r>
      <w:del w:id="2710" w:author="Ryan Beck" w:date="2023-04-11T16:12:00Z">
        <w:r w:rsidRPr="00470ECC" w:rsidDel="00D37CDE">
          <w:delText xml:space="preserve"> </w:delText>
        </w:r>
      </w:del>
    </w:p>
    <w:p w14:paraId="626D7E24" w14:textId="77777777" w:rsidR="00523E22" w:rsidDel="007D3AB3" w:rsidRDefault="00523E22" w:rsidP="00523E22">
      <w:pPr>
        <w:rPr>
          <w:del w:id="2711" w:author="Ryan Beck" w:date="2023-04-10T15:00:00Z"/>
        </w:rPr>
      </w:pPr>
    </w:p>
    <w:p w14:paraId="1D8D0C6A" w14:textId="77777777" w:rsidR="00523E22" w:rsidRPr="00470ECC" w:rsidDel="00D37CDE" w:rsidRDefault="00523E22" w:rsidP="00523E22">
      <w:pPr>
        <w:rPr>
          <w:del w:id="2712" w:author="Ryan Beck" w:date="2023-04-11T16:12:00Z"/>
        </w:rPr>
      </w:pPr>
    </w:p>
    <w:p w14:paraId="79739414" w14:textId="77777777" w:rsidR="00523E22" w:rsidRDefault="00523E22">
      <w:pPr>
        <w:ind w:left="360"/>
        <w:pPrChange w:id="2713" w:author="Ryan Beck" w:date="2023-04-11T16:12:00Z">
          <w:pPr/>
        </w:pPrChange>
      </w:pPr>
      <w:del w:id="2714" w:author="Ryan Beck" w:date="2023-04-11T16:12:00Z">
        <w:r w:rsidRPr="003335AF" w:rsidDel="00D37CDE">
          <w:rPr>
            <w:b/>
          </w:rPr>
          <w:delText>Note</w:delText>
        </w:r>
        <w:r w:rsidRPr="00470ECC" w:rsidDel="00D37CDE">
          <w:delText xml:space="preserve">: </w:delText>
        </w:r>
      </w:del>
      <w:r w:rsidRPr="00470ECC">
        <w:t>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AA7259">
      <w:pPr>
        <w:pStyle w:val="Heading2"/>
      </w:pPr>
      <w:bookmarkStart w:id="2715" w:name="_Toc469043343"/>
      <w:bookmarkStart w:id="2716" w:name="_Toc469044977"/>
      <w:bookmarkStart w:id="2717" w:name="_Toc469139274"/>
      <w:bookmarkStart w:id="2718" w:name="_Toc469152719"/>
      <w:bookmarkStart w:id="2719" w:name="_Toc491174818"/>
      <w:bookmarkStart w:id="2720" w:name="_Toc494304050"/>
      <w:bookmarkStart w:id="2721" w:name="_Toc532827400"/>
      <w:bookmarkStart w:id="2722" w:name="_Toc532827808"/>
      <w:bookmarkStart w:id="2723" w:name="_Toc52898870"/>
      <w:bookmarkStart w:id="2724" w:name="_Toc52899060"/>
      <w:bookmarkStart w:id="2725" w:name="_Toc86830665"/>
      <w:bookmarkStart w:id="2726" w:name="_Toc86831466"/>
      <w:bookmarkStart w:id="2727" w:name="_Toc86831662"/>
      <w:bookmarkStart w:id="2728" w:name="_Toc132123025"/>
      <w:bookmarkStart w:id="2729" w:name="_Toc132123208"/>
      <w:r w:rsidRPr="00C0592E">
        <w:lastRenderedPageBreak/>
        <w:t>Profile Explorer – Virtual Profiling</w:t>
      </w:r>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3545AD44">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1E4059">
      <w:pPr>
        <w:pStyle w:val="Heading3"/>
      </w:pPr>
      <w:bookmarkStart w:id="2730" w:name="_Toc469043344"/>
      <w:bookmarkStart w:id="2731" w:name="_Toc469044978"/>
      <w:bookmarkStart w:id="2732" w:name="_Toc469139275"/>
      <w:bookmarkStart w:id="2733" w:name="_Toc469152720"/>
      <w:bookmarkStart w:id="2734" w:name="_Toc491174819"/>
      <w:bookmarkStart w:id="2735" w:name="_Toc494304051"/>
      <w:bookmarkStart w:id="2736" w:name="_Toc532827401"/>
      <w:bookmarkStart w:id="2737" w:name="_Toc532827809"/>
      <w:bookmarkStart w:id="2738" w:name="_Toc52898871"/>
      <w:bookmarkStart w:id="2739" w:name="_Toc52899061"/>
      <w:bookmarkStart w:id="2740" w:name="_Toc86830666"/>
      <w:bookmarkStart w:id="2741" w:name="_Toc86831467"/>
      <w:bookmarkStart w:id="2742" w:name="_Toc86831663"/>
      <w:bookmarkStart w:id="2743" w:name="_Toc132123209"/>
      <w:r>
        <w:t>V</w:t>
      </w:r>
      <w:r w:rsidR="00603767" w:rsidRPr="00C0592E">
        <w:t xml:space="preserve">iew Virtual Profile </w:t>
      </w:r>
      <w:r>
        <w:t>D</w:t>
      </w:r>
      <w:r w:rsidR="00603767" w:rsidRPr="00C0592E">
        <w:t>ata</w:t>
      </w:r>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1E4059">
      <w:pPr>
        <w:pStyle w:val="Heading3"/>
      </w:pPr>
      <w:bookmarkStart w:id="2744" w:name="_Toc469043345"/>
      <w:bookmarkStart w:id="2745" w:name="_Toc469044979"/>
      <w:bookmarkStart w:id="2746" w:name="_Toc469139276"/>
      <w:bookmarkStart w:id="2747" w:name="_Toc469152721"/>
      <w:bookmarkStart w:id="2748" w:name="_Toc491174820"/>
      <w:bookmarkStart w:id="2749" w:name="_Toc494304052"/>
      <w:bookmarkStart w:id="2750" w:name="_Toc532827402"/>
      <w:bookmarkStart w:id="2751" w:name="_Toc532827810"/>
      <w:bookmarkStart w:id="2752" w:name="_Toc52898872"/>
      <w:bookmarkStart w:id="2753" w:name="_Toc52899062"/>
      <w:bookmarkStart w:id="2754" w:name="_Toc86830667"/>
      <w:bookmarkStart w:id="2755" w:name="_Toc86831468"/>
      <w:bookmarkStart w:id="2756" w:name="_Toc86831664"/>
      <w:bookmarkStart w:id="2757" w:name="_Toc132123210"/>
      <w:r w:rsidRPr="00C0592E">
        <w:t>Profile Explorer Event Icons</w:t>
      </w:r>
      <w:bookmarkEnd w:id="270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p>
    <w:p w14:paraId="7C62DAED" w14:textId="77777777" w:rsidR="003335AF" w:rsidRDefault="003335AF" w:rsidP="003335AF"/>
    <w:p w14:paraId="422AA34A" w14:textId="77777777" w:rsidR="008708F9" w:rsidRDefault="00B7341B" w:rsidP="00220274">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4D14D7DA">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33A9B158">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1E4059">
      <w:pPr>
        <w:pStyle w:val="Heading3"/>
      </w:pPr>
      <w:bookmarkStart w:id="2758" w:name="_Toc469139277"/>
      <w:bookmarkStart w:id="2759" w:name="_Toc469152722"/>
      <w:bookmarkStart w:id="2760" w:name="_Toc491174821"/>
      <w:bookmarkStart w:id="2761" w:name="_Toc494304053"/>
      <w:bookmarkStart w:id="2762" w:name="_Toc532827403"/>
      <w:bookmarkStart w:id="2763" w:name="_Toc532827811"/>
      <w:bookmarkStart w:id="2764" w:name="_Toc52898873"/>
      <w:bookmarkStart w:id="2765" w:name="_Toc52899063"/>
      <w:bookmarkStart w:id="2766" w:name="_Toc86830668"/>
      <w:bookmarkStart w:id="2767" w:name="_Toc86831469"/>
      <w:bookmarkStart w:id="2768" w:name="_Toc86831665"/>
      <w:bookmarkStart w:id="2769" w:name="_Toc132123211"/>
      <w:r>
        <w:lastRenderedPageBreak/>
        <w:t>Virtual Profile Event Icons</w:t>
      </w:r>
      <w:bookmarkEnd w:id="2758"/>
      <w:bookmarkEnd w:id="2759"/>
      <w:bookmarkEnd w:id="2760"/>
      <w:bookmarkEnd w:id="2761"/>
      <w:bookmarkEnd w:id="2762"/>
      <w:bookmarkEnd w:id="2763"/>
      <w:bookmarkEnd w:id="2764"/>
      <w:bookmarkEnd w:id="2765"/>
      <w:bookmarkEnd w:id="2766"/>
      <w:bookmarkEnd w:id="2767"/>
      <w:bookmarkEnd w:id="2768"/>
      <w:bookmarkEnd w:id="2769"/>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0F8E4D27" w:rsidR="007E12D5" w:rsidRPr="00C0592E" w:rsidRDefault="007E12D5" w:rsidP="007E12D5">
      <w:pPr>
        <w:ind w:left="450"/>
        <w:rPr>
          <w:noProof/>
        </w:rPr>
      </w:pPr>
      <w:r>
        <w:rPr>
          <w:noProof/>
        </w:rPr>
        <w:t xml:space="preserve"> </w:t>
      </w:r>
      <w:r w:rsidR="0000475B">
        <w:rPr>
          <w:noProof/>
        </w:rPr>
        <w:drawing>
          <wp:inline distT="0" distB="0" distL="0" distR="0" wp14:anchorId="01598099" wp14:editId="10054D12">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6132925B" w:rsidR="007E12D5" w:rsidRPr="00C0592E" w:rsidRDefault="0000475B" w:rsidP="007E12D5">
      <w:pPr>
        <w:ind w:left="450"/>
        <w:rPr>
          <w:noProof/>
        </w:rPr>
      </w:pPr>
      <w:r>
        <w:rPr>
          <w:noProof/>
        </w:rPr>
        <w:drawing>
          <wp:inline distT="0" distB="0" distL="0" distR="0" wp14:anchorId="52699D49" wp14:editId="366A65AF">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220274">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2ACBC29E">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5F5EB48">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05F1AC6A" w:rsidR="008708F9" w:rsidRPr="00C0592E" w:rsidRDefault="008479B3" w:rsidP="00523E22">
      <w:pPr>
        <w:pStyle w:val="ListBullet2"/>
      </w:pPr>
      <w:r w:rsidRPr="00C0592E">
        <w:t>Cpk</w:t>
      </w:r>
      <w:r w:rsidR="00202BAC">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265018BA">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69D15CCD">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6C2587F2" w:rsidR="00B7341B" w:rsidRDefault="000E0382" w:rsidP="00523E22">
      <w:pPr>
        <w:pStyle w:val="List"/>
        <w:ind w:left="720"/>
        <w:rPr>
          <w:noProof/>
        </w:rPr>
      </w:pPr>
      <w:r>
        <w:rPr>
          <w:noProof/>
        </w:rPr>
        <w:drawing>
          <wp:inline distT="0" distB="0" distL="0" distR="0" wp14:anchorId="355CA0B5" wp14:editId="1FE21E6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220274">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38" o:title=""/>
          </v:shape>
          <o:OLEObject Type="Embed" ProgID="PBrush" ShapeID="_x0000_i1029" DrawAspect="Content" ObjectID="_1742760988" r:id="rId139"/>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40" o:title=""/>
          </v:shape>
          <o:OLEObject Type="Embed" ProgID="PBrush" ShapeID="_x0000_i1030" DrawAspect="Content" ObjectID="_1742760989" r:id="rId141"/>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rsidP="00AA7259">
      <w:pPr>
        <w:pStyle w:val="Heading2"/>
      </w:pPr>
      <w:r>
        <w:br w:type="page"/>
      </w:r>
      <w:bookmarkStart w:id="2770" w:name="_Toc469043346"/>
      <w:bookmarkStart w:id="2771" w:name="_Toc469044980"/>
      <w:bookmarkStart w:id="2772" w:name="_Toc469139278"/>
      <w:bookmarkStart w:id="2773" w:name="_Toc469152723"/>
      <w:bookmarkStart w:id="2774" w:name="_Toc491174822"/>
      <w:bookmarkStart w:id="2775" w:name="_Toc494304054"/>
      <w:bookmarkStart w:id="2776" w:name="_Toc532827404"/>
      <w:bookmarkStart w:id="2777" w:name="_Toc532827812"/>
      <w:bookmarkStart w:id="2778" w:name="_Toc52898874"/>
      <w:bookmarkStart w:id="2779" w:name="_Toc52899064"/>
      <w:bookmarkStart w:id="2780" w:name="_Toc86830669"/>
      <w:bookmarkStart w:id="2781" w:name="_Toc86831470"/>
      <w:bookmarkStart w:id="2782" w:name="_Toc86831666"/>
      <w:bookmarkStart w:id="2783" w:name="_Toc132123026"/>
      <w:bookmarkStart w:id="2784" w:name="_Toc132123212"/>
      <w:r w:rsidR="009B7153">
        <w:lastRenderedPageBreak/>
        <w:t>Access</w:t>
      </w:r>
      <w:r>
        <w:t xml:space="preserve"> History Data Backup Files</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0B45D62">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696EC1BF" w14:textId="7AFCCBB6" w:rsidR="00787C24" w:rsidRDefault="00787C24" w:rsidP="006E1668"/>
    <w:p w14:paraId="1E550C9E" w14:textId="77777777" w:rsidR="000A4191" w:rsidRDefault="000A4191" w:rsidP="009B7153"/>
    <w:p w14:paraId="3FD1D59A" w14:textId="77777777" w:rsidR="008708F9" w:rsidRDefault="009B7153" w:rsidP="00AA7259">
      <w:pPr>
        <w:pStyle w:val="Heading2"/>
      </w:pPr>
      <w:bookmarkStart w:id="2785" w:name="_Toc119468104"/>
      <w:bookmarkStart w:id="2786" w:name="_Toc329784619"/>
      <w:bookmarkStart w:id="2787" w:name="_Toc469043347"/>
      <w:bookmarkStart w:id="2788" w:name="_Toc469044981"/>
      <w:bookmarkStart w:id="2789" w:name="_Toc469139279"/>
      <w:bookmarkStart w:id="2790" w:name="_Toc469152724"/>
      <w:bookmarkStart w:id="2791" w:name="_Toc491174823"/>
      <w:bookmarkStart w:id="2792" w:name="_Toc494304055"/>
      <w:bookmarkStart w:id="2793" w:name="_Toc532827405"/>
      <w:bookmarkStart w:id="2794" w:name="_Toc532827813"/>
      <w:bookmarkStart w:id="2795" w:name="_Toc52898875"/>
      <w:bookmarkStart w:id="2796" w:name="_Toc52899065"/>
      <w:bookmarkStart w:id="2797" w:name="_Toc86830670"/>
      <w:bookmarkStart w:id="2798" w:name="_Toc86831471"/>
      <w:bookmarkStart w:id="2799" w:name="_Toc86831667"/>
      <w:bookmarkStart w:id="2800" w:name="_Toc132123027"/>
      <w:bookmarkStart w:id="2801" w:name="_Toc132123213"/>
      <w:r>
        <w:t>Insert</w:t>
      </w:r>
      <w:r w:rsidR="008708F9">
        <w:t xml:space="preserve"> </w:t>
      </w:r>
      <w:r w:rsidR="00754243">
        <w:t xml:space="preserve">Data Files </w:t>
      </w:r>
      <w:r>
        <w:t>f</w:t>
      </w:r>
      <w:r w:rsidR="00754243">
        <w:t xml:space="preserve">rom </w:t>
      </w:r>
      <w:r>
        <w:t>a</w:t>
      </w:r>
      <w:r w:rsidR="00754243">
        <w:t>n Outside Source</w:t>
      </w:r>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AA7259">
      <w:pPr>
        <w:pStyle w:val="Heading2"/>
      </w:pPr>
      <w:bookmarkStart w:id="2802" w:name="_Toc69272384"/>
      <w:bookmarkStart w:id="2803" w:name="_Toc119468105"/>
      <w:bookmarkStart w:id="2804" w:name="_Toc329784620"/>
      <w:bookmarkStart w:id="2805" w:name="_Toc469043348"/>
      <w:bookmarkStart w:id="2806" w:name="_Toc469044982"/>
      <w:bookmarkStart w:id="2807" w:name="_Toc469139280"/>
      <w:bookmarkStart w:id="2808" w:name="_Toc469152725"/>
      <w:bookmarkStart w:id="2809" w:name="_Toc491174824"/>
      <w:bookmarkStart w:id="2810" w:name="_Toc494304056"/>
      <w:bookmarkStart w:id="2811" w:name="_Toc532827406"/>
      <w:bookmarkStart w:id="2812" w:name="_Toc532827814"/>
      <w:bookmarkStart w:id="2813" w:name="_Toc52898876"/>
      <w:bookmarkStart w:id="2814" w:name="_Toc52899066"/>
      <w:bookmarkStart w:id="2815" w:name="_Toc86830671"/>
      <w:bookmarkStart w:id="2816" w:name="_Toc86831472"/>
      <w:bookmarkStart w:id="2817" w:name="_Toc86831668"/>
      <w:bookmarkStart w:id="2818" w:name="_Toc132123028"/>
      <w:bookmarkStart w:id="2819" w:name="_Toc132123214"/>
      <w:r w:rsidRPr="008B09BB">
        <w:t>Renam</w:t>
      </w:r>
      <w:r w:rsidR="009B7153">
        <w:t>e</w:t>
      </w:r>
      <w:r w:rsidRPr="008B09BB">
        <w:t xml:space="preserve"> </w:t>
      </w:r>
      <w:r w:rsidR="00754243">
        <w:t>P</w:t>
      </w:r>
      <w:r w:rsidR="00754243" w:rsidRPr="008B09BB">
        <w:t>rofiles</w:t>
      </w:r>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p>
    <w:p w14:paraId="5DD44EF6" w14:textId="612C2169"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pPr>
        <w:ind w:firstLine="360"/>
        <w:pPrChange w:id="2820" w:author="Ryan Beck" w:date="2023-04-11T11:03:00Z">
          <w:pPr/>
        </w:pPrChange>
      </w:pPr>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 xml:space="preserve">Manually create a new folder in the </w:t>
      </w:r>
      <w:r w:rsidRPr="00FF20B8">
        <w:rPr>
          <w:rFonts w:ascii="Courier New" w:hAnsi="Courier New" w:cs="Courier New"/>
          <w:rPrChange w:id="2821" w:author="Ryan Beck" w:date="2023-04-11T16:13:00Z">
            <w:rPr/>
          </w:rPrChange>
        </w:rPr>
        <w:t>C:\</w:t>
      </w:r>
      <w:r w:rsidRPr="00FF20B8">
        <w:rPr>
          <w:rStyle w:val="PlainTextChar"/>
          <w:sz w:val="20"/>
          <w:rPrChange w:id="2822" w:author="Ryan Beck" w:date="2023-04-11T16:13:00Z">
            <w:rPr>
              <w:rStyle w:val="PlainTextChar"/>
            </w:rPr>
          </w:rPrChange>
        </w:rPr>
        <w:t>software root directory</w:t>
      </w:r>
      <w:r w:rsidRPr="00FF20B8">
        <w:rPr>
          <w:rFonts w:ascii="Courier New" w:hAnsi="Courier New" w:cs="Courier New"/>
          <w:rPrChange w:id="2823" w:author="Ryan Beck" w:date="2023-04-11T16:13:00Z">
            <w:rPr/>
          </w:rPrChange>
        </w:rPr>
        <w:t xml:space="preserve"> \Profiles</w:t>
      </w:r>
      <w:r w:rsidRPr="009B7153">
        <w:t xml:space="preserve">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Default="000A4191" w:rsidP="00AA5614">
      <w:pPr>
        <w:pStyle w:val="ListParagraph"/>
        <w:numPr>
          <w:ilvl w:val="0"/>
          <w:numId w:val="106"/>
        </w:numPr>
        <w:rPr>
          <w:ins w:id="2824" w:author="Ryan Beck" w:date="2023-04-11T11:03:00Z"/>
        </w:rPr>
      </w:pPr>
      <w:r w:rsidRPr="009B7153">
        <w:t>When you open that profile, it will display in the software with the new Product Name</w:t>
      </w:r>
    </w:p>
    <w:p w14:paraId="0BAF6CA7" w14:textId="77777777" w:rsidR="006D25C4" w:rsidRPr="006D25C4" w:rsidRDefault="006D25C4">
      <w:pPr>
        <w:pStyle w:val="ListParagraph"/>
        <w:ind w:left="360"/>
        <w:rPr>
          <w:sz w:val="10"/>
          <w:szCs w:val="10"/>
          <w:rPrChange w:id="2825" w:author="Ryan Beck" w:date="2023-04-11T11:03:00Z">
            <w:rPr/>
          </w:rPrChange>
        </w:rPr>
        <w:pPrChange w:id="2826" w:author="Ryan Beck" w:date="2023-04-11T11:03:00Z">
          <w:pPr>
            <w:pStyle w:val="ListParagraph"/>
            <w:numPr>
              <w:numId w:val="106"/>
            </w:numPr>
            <w:ind w:left="360" w:hanging="360"/>
          </w:pPr>
        </w:pPrChange>
      </w:pPr>
    </w:p>
    <w:p w14:paraId="0FBC0F3A" w14:textId="36514BBF" w:rsidR="000A4191" w:rsidRPr="009B7153" w:rsidRDefault="000A4191" w:rsidP="00AA5614">
      <w:pPr>
        <w:pStyle w:val="ListParagraph"/>
        <w:numPr>
          <w:ilvl w:val="0"/>
          <w:numId w:val="107"/>
        </w:numPr>
      </w:pPr>
      <w:r w:rsidRPr="009B7153">
        <w:t xml:space="preserve">The new profile name will appear on all the screens (Profile Explorer, General Tab, </w:t>
      </w:r>
      <w:r w:rsidR="00D86AC7">
        <w:t>etc.</w:t>
      </w:r>
      <w:r w:rsidRPr="009B7153">
        <w:t>).  The new name will also appear in the data that is copied to the Clipboard.</w:t>
      </w:r>
    </w:p>
    <w:p w14:paraId="3CA0EF13" w14:textId="520212C9" w:rsidR="000A4191" w:rsidRPr="009B7153" w:rsidRDefault="000A4191" w:rsidP="00AA5614">
      <w:pPr>
        <w:pStyle w:val="ListParagraph"/>
        <w:numPr>
          <w:ilvl w:val="0"/>
          <w:numId w:val="107"/>
        </w:numPr>
      </w:pPr>
      <w:r w:rsidRPr="009B7153">
        <w:t>None of the files on the PC are actually renamed, when viewing the profiles in Profile Explorer, they all look the same.  However, profiles run after the name has been changed will use the new product name as part of their file names</w:t>
      </w:r>
      <w:ins w:id="2827" w:author="Tom Bergeron" w:date="2023-04-11T22:58:00Z">
        <w:r w:rsidR="001E4059">
          <w:t>.</w:t>
        </w:r>
      </w:ins>
      <w:r w:rsidRPr="009B7153">
        <w:t xml:space="preserve">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pPr>
        <w:ind w:firstLine="720"/>
        <w:pPrChange w:id="2828" w:author="Ryan Beck" w:date="2023-04-11T11:03:00Z">
          <w:pPr/>
        </w:pPrChange>
      </w:pPr>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829" w:name="_Understanding_Virtual_Profiling"/>
      <w:bookmarkStart w:id="2830" w:name="_Toc119468106"/>
      <w:bookmarkStart w:id="2831" w:name="_Ref119744922"/>
      <w:bookmarkStart w:id="2832" w:name="_Toc329784621"/>
      <w:bookmarkStart w:id="2833" w:name="_Toc329852092"/>
      <w:bookmarkStart w:id="2834" w:name="_Toc331173664"/>
      <w:bookmarkStart w:id="2835" w:name="_Toc332208772"/>
      <w:bookmarkStart w:id="2836" w:name="_Toc332274019"/>
      <w:bookmarkStart w:id="2837" w:name="_Toc367109140"/>
      <w:bookmarkStart w:id="2838" w:name="_Toc394486339"/>
      <w:bookmarkStart w:id="2839" w:name="_Toc394583545"/>
      <w:bookmarkStart w:id="2840" w:name="_Toc468171261"/>
      <w:bookmarkStart w:id="2841" w:name="_Toc468549176"/>
      <w:bookmarkStart w:id="2842" w:name="_Toc468552694"/>
      <w:bookmarkStart w:id="2843" w:name="_Toc469041221"/>
      <w:bookmarkStart w:id="2844" w:name="_Toc469041327"/>
      <w:bookmarkStart w:id="2845" w:name="_Toc469043349"/>
      <w:bookmarkStart w:id="2846" w:name="_Toc469044983"/>
      <w:bookmarkStart w:id="2847" w:name="_Toc469139281"/>
      <w:bookmarkStart w:id="2848" w:name="_Toc469143773"/>
      <w:bookmarkStart w:id="2849" w:name="_Toc469152531"/>
      <w:bookmarkStart w:id="2850" w:name="_Toc469152726"/>
      <w:bookmarkStart w:id="2851" w:name="_Toc491174825"/>
      <w:bookmarkStart w:id="2852" w:name="_Toc491175162"/>
      <w:bookmarkStart w:id="2853" w:name="_Toc494304057"/>
      <w:bookmarkStart w:id="2854" w:name="_Toc494304200"/>
      <w:bookmarkStart w:id="2855" w:name="_Toc532827407"/>
      <w:bookmarkStart w:id="2856" w:name="_Toc532827587"/>
      <w:bookmarkStart w:id="2857" w:name="_Toc532827815"/>
      <w:bookmarkStart w:id="2858" w:name="_Toc52898877"/>
      <w:bookmarkStart w:id="2859" w:name="_Toc52899067"/>
      <w:bookmarkStart w:id="2860" w:name="_Toc52899193"/>
      <w:bookmarkStart w:id="2861" w:name="_Toc86830672"/>
      <w:bookmarkStart w:id="2862" w:name="_Toc86831473"/>
      <w:bookmarkStart w:id="2863" w:name="_Toc86831669"/>
      <w:bookmarkStart w:id="2864" w:name="_Toc132123029"/>
      <w:bookmarkStart w:id="2865" w:name="_Toc132123215"/>
      <w:bookmarkStart w:id="2866" w:name="_Toc486325587"/>
      <w:bookmarkEnd w:id="2704"/>
      <w:bookmarkEnd w:id="2829"/>
      <w:r>
        <w:lastRenderedPageBreak/>
        <w:t>Virtual Profiling</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p>
    <w:p w14:paraId="216AB3B1" w14:textId="3C41A96E" w:rsidR="004E6F9A" w:rsidRPr="004E6F9A" w:rsidRDefault="00667D1B" w:rsidP="00667D1B">
      <w:bookmarkStart w:id="2867" w:name="_Toc119468110"/>
      <w:bookmarkStart w:id="2868" w:name="_Toc329784625"/>
      <w:r w:rsidRPr="00D7395A">
        <w:rPr>
          <w:i/>
        </w:rPr>
        <w:t>Virtual Profiling</w:t>
      </w:r>
      <w:r>
        <w:t xml:space="preserve"> (VP) is a means of reliably predicting the thermal profile based on a comparison of real-time temperature and conveyor speed data against a </w:t>
      </w:r>
      <w:r w:rsidRPr="00D7395A">
        <w:rPr>
          <w:i/>
        </w:rPr>
        <w:t>baseline</w:t>
      </w:r>
      <w:r>
        <w:t xml:space="preserve"> profile established by an earlier profiler run through the oven.  </w:t>
      </w:r>
      <w:r w:rsidR="004E6F9A">
        <w:t xml:space="preserve">The software generates a Virtual Profile at </w:t>
      </w:r>
      <w:r w:rsidR="004E6F9A">
        <w:rPr>
          <w:i/>
        </w:rPr>
        <w:t>a user-selected interval from once per hour to once every 24 hours.</w:t>
      </w:r>
    </w:p>
    <w:p w14:paraId="5C5A921E" w14:textId="77777777" w:rsidR="004E6F9A" w:rsidRDefault="004E6F9A" w:rsidP="00667D1B"/>
    <w:p w14:paraId="1B420EAD" w14:textId="14CC83E3" w:rsidR="00667D1B" w:rsidRDefault="00667D1B" w:rsidP="00667D1B">
      <w:r>
        <w:t>For a given product, this baseline needs to represent an optimum oven recipe with a good PWI value a</w:t>
      </w:r>
      <w:r w:rsidR="00035FF6">
        <w:t>nd a quality soldering result.</w:t>
      </w:r>
      <w:r w:rsidR="004E6F9A">
        <w:t xml:space="preserve"> </w:t>
      </w:r>
      <w:r>
        <w:t xml:space="preserve">During the </w:t>
      </w:r>
      <w:r w:rsidR="004E6F9A">
        <w:t xml:space="preserve">initial </w:t>
      </w:r>
      <w:r>
        <w:t xml:space="preserve">profile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 xml:space="preserve">se temperature readings </w:t>
      </w:r>
      <w:r w:rsidR="00202BAC">
        <w:t xml:space="preserve">and </w:t>
      </w:r>
      <w:r>
        <w:t>stores this data as</w:t>
      </w:r>
      <w:r w:rsidR="00035FF6">
        <w:t xml:space="preserve"> part of the baseline profile.</w:t>
      </w:r>
    </w:p>
    <w:p w14:paraId="5039B247" w14:textId="77777777" w:rsidR="00667D1B" w:rsidRDefault="00667D1B" w:rsidP="00667D1B"/>
    <w:p w14:paraId="507926CF" w14:textId="66E008A0" w:rsidR="00667D1B" w:rsidRPr="00035FF6" w:rsidRDefault="00667D1B" w:rsidP="00667D1B">
      <w:r w:rsidRPr="00035FF6">
        <w:t>Once the baseline is established, the software goes into monitoring mode, recording real-time belt speed and probe temperature data a</w:t>
      </w:r>
      <w:r w:rsidR="004E6F9A">
        <w:t>t the specified interval as the production run</w:t>
      </w:r>
      <w:r w:rsidRPr="00035FF6">
        <w:t xml:space="preserve"> passes through the oven.  Comparing real-time data to the baseline profile, </w:t>
      </w:r>
      <w:r w:rsidR="000A4191" w:rsidRPr="00035FF6">
        <w:t xml:space="preserve">the automatic system </w:t>
      </w:r>
      <w:r w:rsidRPr="00035FF6">
        <w:t xml:space="preserve">algorithms accurately extrapolate a simulated thermal profile.  </w:t>
      </w:r>
      <w:r w:rsidR="004E6F9A" w:rsidRPr="00035FF6">
        <w:t>When oven data varies significantly from the baseline profile, the software displays appropriate warnings to system operators</w:t>
      </w:r>
      <w:r w:rsidR="004E6F9A">
        <w:t xml:space="preserve">. </w:t>
      </w:r>
      <w:r w:rsidR="000A4191" w:rsidRPr="00035FF6">
        <w:t xml:space="preserve">The </w:t>
      </w:r>
      <w:r w:rsidR="004E6F9A">
        <w:t>software saves the data from each profile/virtual profile</w:t>
      </w:r>
      <w:r w:rsidRPr="00035FF6">
        <w:t>, creating a valuable quality assurance record.</w:t>
      </w:r>
    </w:p>
    <w:p w14:paraId="52D2A4F2" w14:textId="77777777" w:rsidR="00667D1B" w:rsidRPr="00035FF6" w:rsidRDefault="00667D1B" w:rsidP="00667D1B"/>
    <w:p w14:paraId="52B47354" w14:textId="77777777" w:rsidR="000B2859" w:rsidRPr="00C0592E" w:rsidRDefault="000B2859" w:rsidP="000B2859">
      <w:r>
        <w:t>If you’ve purchased the option</w:t>
      </w:r>
      <w:r w:rsidRPr="00C0592E">
        <w:t xml:space="preserve">, the </w:t>
      </w:r>
      <w:r>
        <w:t>software can display</w:t>
      </w:r>
      <w:r w:rsidRPr="00C0592E">
        <w:t xml:space="preserve"> </w:t>
      </w:r>
      <w:r>
        <w:t xml:space="preserve">a chart and table of profile data </w:t>
      </w:r>
      <w:r w:rsidRPr="00C0592E">
        <w:t>bas</w:t>
      </w:r>
      <w:r>
        <w:t>ed on the process window and also Statistical Process C</w:t>
      </w:r>
      <w:r w:rsidRPr="00C0592E">
        <w:t xml:space="preserve">ontrol </w:t>
      </w:r>
      <w:r>
        <w:t xml:space="preserve">(SPC) </w:t>
      </w:r>
      <w:r w:rsidRPr="00C0592E">
        <w:t xml:space="preserve">charts.  </w:t>
      </w:r>
    </w:p>
    <w:p w14:paraId="2DC01F89" w14:textId="77777777" w:rsidR="00667D1B" w:rsidRPr="00035FF6" w:rsidRDefault="00667D1B" w:rsidP="00667D1B"/>
    <w:p w14:paraId="3E8696F9" w14:textId="646FFA4D" w:rsidR="00667D1B" w:rsidRPr="00035FF6" w:rsidRDefault="00667D1B">
      <w:pPr>
        <w:ind w:firstLine="720"/>
        <w:rPr>
          <w:strike/>
        </w:rPr>
        <w:pPrChange w:id="2869" w:author="Ryan Beck" w:date="2023-04-11T11:03:00Z">
          <w:pPr/>
        </w:pPrChange>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AA7259">
      <w:pPr>
        <w:pStyle w:val="Heading2"/>
      </w:pPr>
      <w:bookmarkStart w:id="2870" w:name="_Get_a_Valid"/>
      <w:bookmarkStart w:id="2871" w:name="_Toc119468109"/>
      <w:bookmarkStart w:id="2872" w:name="_Ref323303447"/>
      <w:bookmarkStart w:id="2873" w:name="_Toc353195420"/>
      <w:bookmarkStart w:id="2874" w:name="_Toc358296277"/>
      <w:bookmarkStart w:id="2875" w:name="_Toc358298442"/>
      <w:bookmarkStart w:id="2876" w:name="_Toc393899753"/>
      <w:bookmarkStart w:id="2877" w:name="_Toc469043350"/>
      <w:bookmarkStart w:id="2878" w:name="_Toc469044984"/>
      <w:bookmarkStart w:id="2879" w:name="_Toc469139282"/>
      <w:bookmarkStart w:id="2880" w:name="_Toc469152727"/>
      <w:bookmarkStart w:id="2881" w:name="_Toc491174826"/>
      <w:bookmarkStart w:id="2882" w:name="_Toc494304058"/>
      <w:bookmarkStart w:id="2883" w:name="_Toc532827408"/>
      <w:bookmarkStart w:id="2884" w:name="_Toc532827816"/>
      <w:bookmarkStart w:id="2885" w:name="_Toc52898878"/>
      <w:bookmarkStart w:id="2886" w:name="_Toc52899068"/>
      <w:bookmarkStart w:id="2887" w:name="_Toc86830673"/>
      <w:bookmarkStart w:id="2888" w:name="_Toc86831474"/>
      <w:bookmarkStart w:id="2889" w:name="_Toc86831670"/>
      <w:bookmarkStart w:id="2890" w:name="_Toc132123030"/>
      <w:bookmarkStart w:id="2891" w:name="_Toc132123216"/>
      <w:bookmarkEnd w:id="2870"/>
      <w:r>
        <w:t>Get</w:t>
      </w:r>
      <w:r w:rsidR="00035FF6">
        <w:t xml:space="preserve"> a</w:t>
      </w:r>
      <w:r w:rsidR="00754243">
        <w:t xml:space="preserve"> Valid Baseline P</w:t>
      </w:r>
      <w:r w:rsidR="00754243" w:rsidRPr="00C0592E">
        <w:t>rofile</w:t>
      </w:r>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398C6D39"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626F52E3">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1E4059">
      <w:pPr>
        <w:pStyle w:val="Heading3"/>
      </w:pPr>
      <w:bookmarkStart w:id="2892" w:name="_Integrate_Empty_Oven"/>
      <w:bookmarkStart w:id="2893" w:name="_Ref324433808"/>
      <w:bookmarkStart w:id="2894" w:name="_Toc358296278"/>
      <w:bookmarkStart w:id="2895" w:name="_Toc358298443"/>
      <w:bookmarkStart w:id="2896" w:name="_Toc469043351"/>
      <w:bookmarkStart w:id="2897" w:name="_Toc469044985"/>
      <w:bookmarkStart w:id="2898" w:name="_Toc469139283"/>
      <w:bookmarkStart w:id="2899" w:name="_Toc469152728"/>
      <w:bookmarkStart w:id="2900" w:name="_Toc491174827"/>
      <w:bookmarkStart w:id="2901" w:name="_Toc494304059"/>
      <w:bookmarkStart w:id="2902" w:name="_Toc532827409"/>
      <w:bookmarkStart w:id="2903" w:name="_Toc532827817"/>
      <w:bookmarkStart w:id="2904" w:name="_Toc52898879"/>
      <w:bookmarkStart w:id="2905" w:name="_Toc52899069"/>
      <w:bookmarkStart w:id="2906" w:name="_Toc86830674"/>
      <w:bookmarkStart w:id="2907" w:name="_Toc86831475"/>
      <w:bookmarkStart w:id="2908" w:name="_Toc86831671"/>
      <w:bookmarkStart w:id="2909" w:name="_Toc132123217"/>
      <w:bookmarkEnd w:id="2892"/>
      <w:r w:rsidRPr="00F3112F">
        <w:t>Integrat</w:t>
      </w:r>
      <w:r w:rsidR="00035FF6">
        <w:t>e</w:t>
      </w:r>
      <w:r>
        <w:t xml:space="preserve"> </w:t>
      </w:r>
      <w:r w:rsidR="00C653DF">
        <w:t>Empty Oven Data</w:t>
      </w:r>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218596CD" w:rsidR="00667D1B" w:rsidRDefault="00667D1B">
      <w:pPr>
        <w:ind w:left="720"/>
        <w:pPrChange w:id="2910" w:author="Ryan Beck" w:date="2023-04-11T11:12:00Z">
          <w:pPr/>
        </w:pPrChange>
      </w:pPr>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r w:rsidR="000B2859">
        <w:t>, and Virtual Profiling will not be able to be used</w:t>
      </w:r>
      <w:r>
        <w:t>.</w:t>
      </w:r>
    </w:p>
    <w:p w14:paraId="0DFBCC70" w14:textId="77777777" w:rsidR="008708F9" w:rsidRDefault="003359C6" w:rsidP="00AA7259">
      <w:pPr>
        <w:pStyle w:val="Heading2"/>
      </w:pPr>
      <w:bookmarkStart w:id="2911" w:name="_Toc469043352"/>
      <w:bookmarkStart w:id="2912" w:name="_Toc469044986"/>
      <w:bookmarkStart w:id="2913" w:name="_Toc469139284"/>
      <w:bookmarkStart w:id="2914" w:name="_Toc469152729"/>
      <w:bookmarkStart w:id="2915" w:name="_Toc491174828"/>
      <w:bookmarkStart w:id="2916" w:name="_Toc494304060"/>
      <w:bookmarkStart w:id="2917" w:name="_Toc532827410"/>
      <w:bookmarkStart w:id="2918" w:name="_Toc532827818"/>
      <w:bookmarkStart w:id="2919" w:name="_Toc52898880"/>
      <w:bookmarkStart w:id="2920" w:name="_Toc52899070"/>
      <w:bookmarkStart w:id="2921" w:name="_Toc86830675"/>
      <w:bookmarkStart w:id="2922" w:name="_Toc86831476"/>
      <w:bookmarkStart w:id="2923" w:name="_Toc86831672"/>
      <w:bookmarkStart w:id="2924" w:name="_Toc132123031"/>
      <w:bookmarkStart w:id="2925" w:name="_Toc132123218"/>
      <w:r>
        <w:lastRenderedPageBreak/>
        <w:t>Creat</w:t>
      </w:r>
      <w:r w:rsidR="00035FF6">
        <w:t>e</w:t>
      </w:r>
      <w:r w:rsidR="00754243">
        <w:t>/</w:t>
      </w:r>
      <w:r w:rsidR="00035FF6">
        <w:t>Load a</w:t>
      </w:r>
      <w:r w:rsidR="00754243">
        <w:t xml:space="preserve"> </w:t>
      </w:r>
      <w:r w:rsidR="008708F9">
        <w:t>Virtual Profil</w:t>
      </w:r>
      <w:bookmarkEnd w:id="2867"/>
      <w:r>
        <w:t>e</w:t>
      </w:r>
      <w:bookmarkEnd w:id="2868"/>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14:paraId="0FDE9146" w14:textId="1CF70633" w:rsidR="008708F9" w:rsidRPr="00C0592E" w:rsidRDefault="008708F9" w:rsidP="00FE227B">
      <w:r w:rsidRPr="00C0592E">
        <w:t>Ther</w:t>
      </w:r>
      <w:r w:rsidR="006214AE" w:rsidRPr="00C0592E">
        <w:t>e</w:t>
      </w:r>
      <w:r w:rsidR="005C5B8E">
        <w:t xml:space="preserve"> are </w:t>
      </w:r>
      <w:r w:rsidR="00B7162F">
        <w:t>two</w:t>
      </w:r>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02446DC8"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3F2458">
              <w:rPr>
                <w:bCs/>
                <w:rPrChange w:id="2926" w:author="Ryan Beck" w:date="2023-04-11T11:13:00Z">
                  <w:rPr>
                    <w:b/>
                  </w:rPr>
                </w:rPrChange>
              </w:rPr>
              <w:t>Start</w:t>
            </w:r>
            <w:r w:rsidRPr="003F2458">
              <w:rPr>
                <w:bCs/>
              </w:rPr>
              <w:t xml:space="preserve"> Virtual profiling</w:t>
            </w:r>
            <w:r w:rsidRPr="006D25C4">
              <w:rPr>
                <w:b/>
                <w:bCs/>
                <w:rPrChange w:id="2927" w:author="Ryan Beck" w:date="2023-04-11T11:13:00Z">
                  <w:rPr/>
                </w:rPrChange>
              </w:rPr>
              <w:t xml:space="preserve"> </w:t>
            </w:r>
            <w:r w:rsidRPr="00C0592E">
              <w:t xml:space="preserve">button will appear once the profile has completed.  Click the </w:t>
            </w:r>
            <w:r w:rsidRPr="00035FF6">
              <w:rPr>
                <w:b/>
              </w:rPr>
              <w:t>Start</w:t>
            </w:r>
            <w:r w:rsidRPr="00C0592E">
              <w:t xml:space="preserve"> </w:t>
            </w:r>
            <w:r w:rsidRPr="003F2458">
              <w:rPr>
                <w:b/>
                <w:bCs/>
                <w:rPrChange w:id="2928" w:author="Ryan Beck" w:date="2023-04-11T11:13:00Z">
                  <w:rPr/>
                </w:rPrChange>
              </w:rPr>
              <w:t xml:space="preserve">Virtual Profiling </w:t>
            </w:r>
            <w:r w:rsidRPr="00C0592E">
              <w:t>button</w:t>
            </w:r>
            <w:r w:rsidR="00035FF6">
              <w:t xml:space="preserve"> to</w:t>
            </w:r>
            <w:r w:rsidRPr="00C0592E">
              <w:t xml:space="preserve"> begin Virtual Profiling for this product.</w:t>
            </w:r>
            <w:r w:rsidR="00202BAC">
              <w:t xml:space="preserve"> A message will </w:t>
            </w:r>
            <w:del w:id="2929" w:author="Ryan Beck" w:date="2023-04-11T11:13:00Z">
              <w:r w:rsidR="00202BAC" w:rsidDel="003F2458">
                <w:delText>display</w:delText>
              </w:r>
            </w:del>
            <w:ins w:id="2930" w:author="Ryan Beck" w:date="2023-04-11T11:13:00Z">
              <w:r w:rsidR="003F2458">
                <w:t>be displayed</w:t>
              </w:r>
            </w:ins>
            <w:r w:rsidR="00202BAC">
              <w:t xml:space="preserve"> asking you to confirm if you want to proceed</w:t>
            </w:r>
            <w:del w:id="2931" w:author="Ryan Beck" w:date="2023-04-11T11:13:00Z">
              <w:r w:rsidR="00202BAC" w:rsidDel="003F2458">
                <w:delText>. See Figure 57</w:delText>
              </w:r>
            </w:del>
            <w:r w:rsidR="00202BAC">
              <w:t>.</w:t>
            </w:r>
          </w:p>
        </w:tc>
        <w:tc>
          <w:tcPr>
            <w:tcW w:w="1626" w:type="dxa"/>
            <w:shd w:val="clear" w:color="auto" w:fill="auto"/>
          </w:tcPr>
          <w:p w14:paraId="2D8579ED" w14:textId="16A051A5" w:rsidR="007379CA" w:rsidRDefault="000E0382" w:rsidP="00BC6102">
            <w:r>
              <w:rPr>
                <w:noProof/>
              </w:rPr>
              <w:drawing>
                <wp:inline distT="0" distB="0" distL="0" distR="0" wp14:anchorId="4B97A3E7" wp14:editId="63CBC9F2">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24CCD00F" w:rsidR="00D517A1" w:rsidRPr="00C0592E" w:rsidRDefault="00D517A1" w:rsidP="00FD70FE">
            <w:pPr>
              <w:pStyle w:val="ListParagraph"/>
              <w:ind w:left="0"/>
            </w:pPr>
          </w:p>
        </w:tc>
        <w:tc>
          <w:tcPr>
            <w:tcW w:w="1626" w:type="dxa"/>
            <w:shd w:val="clear" w:color="auto" w:fill="auto"/>
          </w:tcPr>
          <w:p w14:paraId="1008D5FA" w14:textId="60569AE6" w:rsidR="00D517A1" w:rsidRDefault="00D517A1" w:rsidP="00BC6102"/>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pPr>
        <w:ind w:left="720"/>
        <w:pPrChange w:id="2932" w:author="Ryan Beck" w:date="2023-04-11T11:13:00Z">
          <w:pPr/>
        </w:pPrChange>
      </w:pPr>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933" w:name="_Process_Control_Barcode_Option"/>
      <w:bookmarkEnd w:id="2933"/>
    </w:p>
    <w:p w14:paraId="18588853" w14:textId="3454F8CA" w:rsidR="008708F9" w:rsidRPr="007379CA" w:rsidRDefault="0095411B">
      <w:pPr>
        <w:ind w:left="720"/>
        <w:pPrChange w:id="2934" w:author="Ryan Beck" w:date="2023-04-11T11:13:00Z">
          <w:pPr/>
        </w:pPrChange>
      </w:pPr>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w:t>
      </w:r>
      <w:del w:id="2935" w:author="Ryan Beck" w:date="2023-04-11T11:14:00Z">
        <w:r w:rsidR="008708F9" w:rsidRPr="007379CA" w:rsidDel="003F2458">
          <w:delText>starting</w:delText>
        </w:r>
      </w:del>
      <w:ins w:id="2936" w:author="Ryan Beck" w:date="2023-04-11T11:14:00Z">
        <w:r w:rsidR="003F2458" w:rsidRPr="007379CA">
          <w:t>starting,</w:t>
        </w:r>
      </w:ins>
      <w:r w:rsidR="008708F9" w:rsidRPr="007379CA">
        <w:t xml:space="preserve">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615744" behindDoc="0" locked="0" layoutInCell="1" allowOverlap="1" wp14:anchorId="5F49660D" wp14:editId="4AD1A30A">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DD855" id="AutoShape 4267" o:spid="_x0000_s1026" type="#_x0000_t13" style="position:absolute;margin-left:180pt;margin-top:48.4pt;width:67.9pt;height:12.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614720" behindDoc="0" locked="0" layoutInCell="1" allowOverlap="1" wp14:anchorId="4145C39C" wp14:editId="7A4882DF">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4CA528" id="Oval 4266" o:spid="_x0000_s1026" style="position:absolute;margin-left:118.15pt;margin-top:35.5pt;width:61.85pt;height:32.6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0DC7202B">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2B29D50F">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276F4FFE" w:rsidR="008708F9" w:rsidRDefault="00566FC7" w:rsidP="00F5043F">
      <w:pPr>
        <w:pStyle w:val="Caption"/>
      </w:pPr>
      <w:r w:rsidRPr="00566FC7">
        <w:t xml:space="preserve">Figure </w:t>
      </w:r>
      <w:r w:rsidR="006E64D0">
        <w:fldChar w:fldCharType="begin"/>
      </w:r>
      <w:r w:rsidR="006E64D0">
        <w:instrText xml:space="preserve"> SEQ Figure \* ARABIC </w:instrText>
      </w:r>
      <w:r w:rsidR="006E64D0">
        <w:fldChar w:fldCharType="separate"/>
      </w:r>
      <w:r w:rsidR="00B67E73">
        <w:rPr>
          <w:noProof/>
        </w:rPr>
        <w:t>55</w:t>
      </w:r>
      <w:r w:rsidR="006E64D0">
        <w:rPr>
          <w:noProof/>
        </w:rPr>
        <w:fldChar w:fldCharType="end"/>
      </w:r>
      <w:r w:rsidR="009F6CFB">
        <w:t>: Profile Explorer – Start Virtual Profiling</w:t>
      </w:r>
    </w:p>
    <w:p w14:paraId="1ACC22BF" w14:textId="77777777" w:rsidR="00AE6454" w:rsidRDefault="00AE6454"/>
    <w:p w14:paraId="245DAD04" w14:textId="5156754D"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w:t>
      </w:r>
      <w:del w:id="2937" w:author="Ryan Beck" w:date="2023-04-11T11:14:00Z">
        <w:r w:rsidR="00566FC7" w:rsidRPr="00C0592E" w:rsidDel="003F2458">
          <w:delText>See</w:delText>
        </w:r>
        <w:r w:rsidR="003258DE" w:rsidRPr="00C0592E" w:rsidDel="003F2458">
          <w:delText xml:space="preserve"> </w:delText>
        </w:r>
        <w:r w:rsidR="003258DE" w:rsidRPr="00C0592E" w:rsidDel="003F2458">
          <w:fldChar w:fldCharType="begin"/>
        </w:r>
        <w:r w:rsidR="003258DE" w:rsidRPr="00C0592E" w:rsidDel="003F2458">
          <w:delInstrText xml:space="preserve"> REF _Ref185837842 \h </w:delInstrText>
        </w:r>
        <w:r w:rsidR="00C0592E" w:rsidRPr="00C0592E" w:rsidDel="003F2458">
          <w:delInstrText xml:space="preserve"> \* MERGEFORMAT </w:delInstrText>
        </w:r>
        <w:r w:rsidR="003258DE" w:rsidRPr="00C0592E" w:rsidDel="003F2458">
          <w:fldChar w:fldCharType="separate"/>
        </w:r>
        <w:r w:rsidR="00B67E73" w:rsidRPr="00BC6102" w:rsidDel="003F2458">
          <w:delText xml:space="preserve">Figure </w:delText>
        </w:r>
        <w:r w:rsidR="00B67E73" w:rsidDel="003F2458">
          <w:rPr>
            <w:noProof/>
          </w:rPr>
          <w:delText>56</w:delText>
        </w:r>
        <w:r w:rsidR="003258DE" w:rsidRPr="00C0592E" w:rsidDel="003F2458">
          <w:fldChar w:fldCharType="end"/>
        </w:r>
        <w:r w:rsidR="00566FC7" w:rsidRPr="00C0592E" w:rsidDel="003F2458">
          <w:delText>.</w:delText>
        </w:r>
      </w:del>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19840" behindDoc="0" locked="0" layoutInCell="1" allowOverlap="1" wp14:anchorId="0C4FFCF3" wp14:editId="3FB58C4E">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6E75C" id="AutoShape 4269" o:spid="_x0000_s1026" type="#_x0000_t13" style="position:absolute;margin-left:189.95pt;margin-top:27.65pt;width:67.9pt;height:12.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617792" behindDoc="0" locked="0" layoutInCell="1" allowOverlap="1" wp14:anchorId="02F159BD" wp14:editId="347DA0F8">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9AC70B" id="Oval 4268" o:spid="_x0000_s1026" style="position:absolute;margin-left:128.15pt;margin-top:17.7pt;width:57.3pt;height:32.6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2E13586E">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37343872">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6EE1877C" w:rsidR="008708F9" w:rsidRPr="00BC6102" w:rsidRDefault="00566FC7" w:rsidP="00BC6102">
      <w:pPr>
        <w:pStyle w:val="Caption"/>
      </w:pPr>
      <w:bookmarkStart w:id="2938" w:name="_Ref185837842"/>
      <w:r w:rsidRPr="00BC6102">
        <w:t xml:space="preserve">Figure </w:t>
      </w:r>
      <w:r w:rsidR="006E64D0">
        <w:fldChar w:fldCharType="begin"/>
      </w:r>
      <w:r w:rsidR="006E64D0">
        <w:instrText xml:space="preserve"> SEQ Figure \* ARABIC </w:instrText>
      </w:r>
      <w:r w:rsidR="006E64D0">
        <w:fldChar w:fldCharType="separate"/>
      </w:r>
      <w:r w:rsidR="00B67E73">
        <w:rPr>
          <w:noProof/>
        </w:rPr>
        <w:t>56</w:t>
      </w:r>
      <w:r w:rsidR="006E64D0">
        <w:rPr>
          <w:noProof/>
        </w:rPr>
        <w:fldChar w:fldCharType="end"/>
      </w:r>
      <w:bookmarkEnd w:id="2938"/>
      <w:r w:rsidR="009F6CFB">
        <w:t>: Virtual Profiling – Oven Recipe set correctly</w:t>
      </w:r>
    </w:p>
    <w:p w14:paraId="2999C0D7" w14:textId="77777777" w:rsidR="003F2458" w:rsidRDefault="003F2458" w:rsidP="003F2458">
      <w:pPr>
        <w:ind w:left="720"/>
        <w:rPr>
          <w:ins w:id="2939" w:author="Ryan Beck" w:date="2023-04-11T11:14:00Z"/>
          <w:b/>
          <w:noProof/>
        </w:rPr>
      </w:pPr>
    </w:p>
    <w:p w14:paraId="50BD08DC" w14:textId="26A1D5F4" w:rsidR="002F582D" w:rsidRDefault="00AF75F5">
      <w:pPr>
        <w:ind w:left="720"/>
        <w:rPr>
          <w:noProof/>
        </w:rPr>
        <w:pPrChange w:id="2940" w:author="Ryan Beck" w:date="2023-04-11T11:14:00Z">
          <w:pPr/>
        </w:pPrChange>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 software to make sure there are no error messages or errors that will cause the system to hang.</w:t>
      </w:r>
    </w:p>
    <w:p w14:paraId="0385D6A4" w14:textId="77777777" w:rsidR="00014AF6" w:rsidRDefault="00014AF6" w:rsidP="003335AF">
      <w:pPr>
        <w:rPr>
          <w:noProof/>
        </w:rPr>
      </w:pPr>
    </w:p>
    <w:p w14:paraId="4087FAF0" w14:textId="77777777" w:rsidR="00014AF6" w:rsidDel="003F2458" w:rsidRDefault="00014AF6" w:rsidP="003335AF">
      <w:pPr>
        <w:rPr>
          <w:del w:id="2941" w:author="Ryan Beck" w:date="2023-04-11T11:14:00Z"/>
          <w:noProof/>
        </w:rPr>
      </w:pPr>
    </w:p>
    <w:p w14:paraId="4189F7E9" w14:textId="77777777" w:rsidR="005E2966" w:rsidDel="003F2458" w:rsidRDefault="005E2966">
      <w:pPr>
        <w:rPr>
          <w:del w:id="2942" w:author="Ryan Beck" w:date="2023-04-11T11:14:00Z"/>
        </w:rPr>
      </w:pPr>
    </w:p>
    <w:p w14:paraId="64584F92" w14:textId="77777777" w:rsidR="00014AF6" w:rsidRDefault="00014AF6"/>
    <w:p w14:paraId="29F27DC1" w14:textId="0DF76AAA" w:rsidR="008708F9" w:rsidRDefault="008708F9" w:rsidP="00AA7259">
      <w:pPr>
        <w:pStyle w:val="Heading2"/>
      </w:pPr>
      <w:bookmarkStart w:id="2943" w:name="_Monitoring_Production_In"/>
      <w:bookmarkStart w:id="2944" w:name="_Toc119468113"/>
      <w:bookmarkStart w:id="2945" w:name="_Toc329784628"/>
      <w:bookmarkStart w:id="2946" w:name="_Toc469043358"/>
      <w:bookmarkStart w:id="2947" w:name="_Toc469044992"/>
      <w:bookmarkStart w:id="2948" w:name="_Toc469139290"/>
      <w:bookmarkStart w:id="2949" w:name="_Toc469152735"/>
      <w:bookmarkStart w:id="2950" w:name="_Toc491174829"/>
      <w:bookmarkStart w:id="2951" w:name="_Toc494304061"/>
      <w:bookmarkStart w:id="2952" w:name="_Toc532827411"/>
      <w:bookmarkStart w:id="2953" w:name="_Toc532827819"/>
      <w:bookmarkStart w:id="2954" w:name="_Toc52898881"/>
      <w:bookmarkStart w:id="2955" w:name="_Toc52899071"/>
      <w:bookmarkStart w:id="2956" w:name="_Toc86830676"/>
      <w:bookmarkStart w:id="2957" w:name="_Toc86831477"/>
      <w:bookmarkStart w:id="2958" w:name="_Toc86831673"/>
      <w:bookmarkStart w:id="2959" w:name="_Toc132123032"/>
      <w:bookmarkStart w:id="2960" w:name="_Toc132123219"/>
      <w:bookmarkEnd w:id="2943"/>
      <w:r>
        <w:t xml:space="preserve">Live Mode </w:t>
      </w:r>
      <w:r w:rsidR="00754243">
        <w:t xml:space="preserve">- </w:t>
      </w:r>
      <w:r>
        <w:t xml:space="preserve">General </w:t>
      </w:r>
      <w:r w:rsidR="00754243">
        <w:t>Tab</w:t>
      </w:r>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p>
    <w:p w14:paraId="56CF1D1E" w14:textId="4BB59031" w:rsidR="00CE6832" w:rsidRDefault="00014AF6" w:rsidP="006E1668">
      <w:pPr>
        <w:keepNext/>
        <w:jc w:val="center"/>
      </w:pPr>
      <w:r>
        <w:rPr>
          <w:noProof/>
        </w:rPr>
        <w:drawing>
          <wp:inline distT="0" distB="0" distL="0" distR="0" wp14:anchorId="374194EE" wp14:editId="38EF37CE">
            <wp:extent cx="5336868" cy="285729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36868" cy="2857295"/>
                    </a:xfrm>
                    <a:prstGeom prst="rect">
                      <a:avLst/>
                    </a:prstGeom>
                    <a:noFill/>
                    <a:ln>
                      <a:noFill/>
                    </a:ln>
                  </pic:spPr>
                </pic:pic>
              </a:graphicData>
            </a:graphic>
          </wp:inline>
        </w:drawing>
      </w:r>
    </w:p>
    <w:p w14:paraId="629CF717" w14:textId="3D63E006" w:rsidR="00B65C7B" w:rsidRPr="00B65C7B" w:rsidRDefault="00B65C7B" w:rsidP="00B65C7B">
      <w:pPr>
        <w:pStyle w:val="Caption"/>
        <w:rPr>
          <w:rFonts w:ascii="Trebuchet MS" w:hAnsi="Trebuchet MS"/>
          <w:sz w:val="24"/>
          <w:szCs w:val="24"/>
        </w:rPr>
      </w:pPr>
      <w:r>
        <w:t xml:space="preserve">Figure </w:t>
      </w:r>
      <w:r w:rsidR="006E64D0">
        <w:fldChar w:fldCharType="begin"/>
      </w:r>
      <w:r w:rsidR="006E64D0">
        <w:instrText xml:space="preserve"> SEQ Figure \* ARABIC </w:instrText>
      </w:r>
      <w:r w:rsidR="006E64D0">
        <w:fldChar w:fldCharType="separate"/>
      </w:r>
      <w:r w:rsidR="00B67E73">
        <w:rPr>
          <w:noProof/>
        </w:rPr>
        <w:t>57</w:t>
      </w:r>
      <w:r w:rsidR="006E64D0">
        <w:rPr>
          <w:noProof/>
        </w:rPr>
        <w:fldChar w:fldCharType="end"/>
      </w:r>
      <w:r>
        <w:t>:</w:t>
      </w:r>
      <w:bookmarkStart w:id="2961" w:name="_Ref324342193"/>
      <w:r w:rsidRPr="00B65C7B">
        <w:t xml:space="preserve"> General Tab</w:t>
      </w:r>
      <w:bookmarkEnd w:id="2961"/>
      <w:r w:rsidRPr="00B65C7B">
        <w:t xml:space="preserve"> Screen</w:t>
      </w:r>
    </w:p>
    <w:p w14:paraId="3AC01C7A" w14:textId="77777777" w:rsidR="00B65C7B" w:rsidRDefault="00B65C7B" w:rsidP="00CE6832"/>
    <w:p w14:paraId="7711361B" w14:textId="4DDC571B"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r w:rsidR="00A01667" w:rsidRPr="00C0592E">
        <w:t>dashed lines</w:t>
      </w:r>
      <w:r w:rsidRPr="00C0592E">
        <w:t xml:space="preserve">.  </w:t>
      </w:r>
    </w:p>
    <w:p w14:paraId="6A559614" w14:textId="77777777" w:rsidR="00CE6832" w:rsidRDefault="00CE6832" w:rsidP="00CE6832"/>
    <w:p w14:paraId="706B693C" w14:textId="77777777" w:rsidR="00CE6832" w:rsidRDefault="00CE6832">
      <w:pPr>
        <w:ind w:left="720"/>
        <w:pPrChange w:id="2962" w:author="Ryan Beck" w:date="2023-04-11T11:15:00Z">
          <w:pPr/>
        </w:pPrChange>
      </w:pPr>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595E3486" w14:textId="77777777" w:rsidR="00CE6832" w:rsidRPr="00C0592E" w:rsidRDefault="00CE6832" w:rsidP="001E4059">
      <w:pPr>
        <w:pStyle w:val="Heading3"/>
      </w:pPr>
      <w:bookmarkStart w:id="2963" w:name="_Toc394482460"/>
      <w:bookmarkStart w:id="2964" w:name="_Toc469043360"/>
      <w:bookmarkStart w:id="2965" w:name="_Toc469044994"/>
      <w:bookmarkStart w:id="2966" w:name="_Toc469139292"/>
      <w:bookmarkStart w:id="2967" w:name="_Toc469152737"/>
      <w:bookmarkStart w:id="2968" w:name="_Toc491174830"/>
      <w:bookmarkStart w:id="2969" w:name="_Toc494304062"/>
      <w:bookmarkStart w:id="2970" w:name="_Toc532827412"/>
      <w:bookmarkStart w:id="2971" w:name="_Toc532827820"/>
      <w:bookmarkStart w:id="2972" w:name="_Toc52898882"/>
      <w:bookmarkStart w:id="2973" w:name="_Toc52899072"/>
      <w:bookmarkStart w:id="2974" w:name="_Toc86830677"/>
      <w:bookmarkStart w:id="2975" w:name="_Toc86831478"/>
      <w:bookmarkStart w:id="2976" w:name="_Toc86831674"/>
      <w:bookmarkStart w:id="2977" w:name="_Toc132123220"/>
      <w:r>
        <w:t xml:space="preserve">Profile </w:t>
      </w:r>
      <w:r w:rsidR="00C653DF">
        <w:t>Statistics</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p>
    <w:p w14:paraId="0E11F0B8" w14:textId="261DEC84" w:rsidR="003F2458" w:rsidRDefault="00CE6832" w:rsidP="00CE6832">
      <w:pPr>
        <w:rPr>
          <w:ins w:id="2978" w:author="Ryan Beck" w:date="2023-04-11T11:16:00Z"/>
        </w:rPr>
      </w:pPr>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w:t>
      </w:r>
      <w:r w:rsidR="002E2763">
        <w:t>ro</w:t>
      </w:r>
      <w:r w:rsidRPr="00C0592E">
        <w:t>m view.  Below the statistics, the Virtual Profile a</w:t>
      </w:r>
      <w:r>
        <w:t>nd baseline profile recipes appear</w:t>
      </w:r>
      <w:r w:rsidRPr="00C0592E">
        <w:t>.  These reci</w:t>
      </w:r>
      <w:r>
        <w:t>pes should match identically.</w:t>
      </w:r>
      <w:r w:rsidR="00F3396F">
        <w:t xml:space="preserve"> </w:t>
      </w:r>
    </w:p>
    <w:p w14:paraId="7073D0CB" w14:textId="58657103" w:rsidR="00CE6832" w:rsidRPr="00C0592E" w:rsidRDefault="003F2458" w:rsidP="00CE6832">
      <w:ins w:id="2979" w:author="Ryan Beck" w:date="2023-04-11T11:16:00Z">
        <w:r>
          <w:br w:type="page"/>
        </w:r>
      </w:ins>
    </w:p>
    <w:p w14:paraId="614C75DE" w14:textId="77777777" w:rsidR="0090134B" w:rsidRDefault="00C653DF" w:rsidP="001E4059">
      <w:pPr>
        <w:pStyle w:val="Heading3"/>
      </w:pPr>
      <w:bookmarkStart w:id="2980" w:name="_Toc469043361"/>
      <w:bookmarkStart w:id="2981" w:name="_Toc469044995"/>
      <w:bookmarkStart w:id="2982" w:name="_Toc469139293"/>
      <w:bookmarkStart w:id="2983" w:name="_Toc469152738"/>
      <w:bookmarkStart w:id="2984" w:name="_Toc491174831"/>
      <w:bookmarkStart w:id="2985" w:name="_Toc494304063"/>
      <w:bookmarkStart w:id="2986" w:name="_Toc532827413"/>
      <w:bookmarkStart w:id="2987" w:name="_Toc532827821"/>
      <w:bookmarkStart w:id="2988" w:name="_Toc52898883"/>
      <w:bookmarkStart w:id="2989" w:name="_Toc52899073"/>
      <w:bookmarkStart w:id="2990" w:name="_Toc86830678"/>
      <w:bookmarkStart w:id="2991" w:name="_Toc86831479"/>
      <w:bookmarkStart w:id="2992" w:name="_Toc86831675"/>
      <w:bookmarkStart w:id="2993" w:name="_Toc132123221"/>
      <w:r>
        <w:lastRenderedPageBreak/>
        <w:t>Graph Controller</w:t>
      </w:r>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p>
    <w:tbl>
      <w:tblPr>
        <w:tblW w:w="0" w:type="auto"/>
        <w:tblInd w:w="108" w:type="dxa"/>
        <w:tblLook w:val="04A0" w:firstRow="1" w:lastRow="0" w:firstColumn="1" w:lastColumn="0" w:noHBand="0" w:noVBand="1"/>
      </w:tblPr>
      <w:tblGrid>
        <w:gridCol w:w="4101"/>
        <w:gridCol w:w="5290"/>
      </w:tblGrid>
      <w:tr w:rsidR="00E14F32" w:rsidRPr="00B65C7B" w14:paraId="76A28D6A" w14:textId="77777777" w:rsidTr="003F2458">
        <w:tc>
          <w:tcPr>
            <w:tcW w:w="4101" w:type="dxa"/>
            <w:shd w:val="clear" w:color="auto" w:fill="auto"/>
          </w:tcPr>
          <w:p w14:paraId="403C1406" w14:textId="46480AD2" w:rsidR="00E14F32" w:rsidRPr="00C0592E" w:rsidRDefault="00E14F32" w:rsidP="009C0501">
            <w:r w:rsidRPr="00C0592E">
              <w:t>The Graph Controller allows you to modify the view of the profile graph</w:t>
            </w:r>
            <w:ins w:id="2994" w:author="Ryan Beck" w:date="2023-04-11T11:15:00Z">
              <w:r w:rsidR="003F2458">
                <w:t xml:space="preserve">.  </w:t>
              </w:r>
            </w:ins>
            <w:del w:id="2995" w:author="Ryan Beck" w:date="2023-04-11T11:15:00Z">
              <w:r w:rsidRPr="00C0592E" w:rsidDel="003F2458">
                <w:delText xml:space="preserve">.  See </w:delText>
              </w:r>
              <w:r w:rsidRPr="00C0592E" w:rsidDel="003F2458">
                <w:fldChar w:fldCharType="begin"/>
              </w:r>
              <w:r w:rsidRPr="00C0592E" w:rsidDel="003F2458">
                <w:delInstrText xml:space="preserve"> REF _Ref185838512 \h  \* MERGEFORMAT </w:delInstrText>
              </w:r>
              <w:r w:rsidRPr="00C0592E" w:rsidDel="003F2458">
                <w:fldChar w:fldCharType="separate"/>
              </w:r>
              <w:r w:rsidR="00B67E73" w:rsidDel="003F2458">
                <w:rPr>
                  <w:b/>
                  <w:bCs/>
                </w:rPr>
                <w:delText>Error! Reference source not found.</w:delText>
              </w:r>
              <w:r w:rsidRPr="00C0592E" w:rsidDel="003F2458">
                <w:fldChar w:fldCharType="end"/>
              </w:r>
              <w:r w:rsidRPr="00C0592E" w:rsidDel="003F2458">
                <w:delText xml:space="preserve">. </w:delText>
              </w:r>
              <w:r w:rsidDel="003F2458">
                <w:delText xml:space="preserve"> </w:delText>
              </w:r>
            </w:del>
            <w:r>
              <w:t>To open the Graph Controller, l</w:t>
            </w:r>
            <w:r w:rsidRPr="00C0592E">
              <w:t xml:space="preserve">eft-click on the TC column header in </w:t>
            </w:r>
            <w:r>
              <w:t>the Statistics table or double l</w:t>
            </w:r>
            <w:r w:rsidRPr="00C0592E">
              <w:t>eft-click, anywhere just outside the profile graph.</w:t>
            </w:r>
          </w:p>
          <w:p w14:paraId="5BD90C1C" w14:textId="77777777" w:rsidR="00E14F32" w:rsidRPr="00C0592E" w:rsidRDefault="00E14F32" w:rsidP="009C0501"/>
          <w:p w14:paraId="30B27786" w14:textId="77777777" w:rsidR="00E14F32" w:rsidRPr="00C0592E" w:rsidRDefault="00E14F32" w:rsidP="009C0501">
            <w:r w:rsidRPr="00211D6A">
              <w:rPr>
                <w:b/>
              </w:rPr>
              <w:t>Auto Scale –</w:t>
            </w:r>
            <w:r w:rsidRPr="00C0592E">
              <w:t xml:space="preserve"> The Auto Scale feature </w:t>
            </w:r>
            <w:r>
              <w:t>will automatically adjust the X</w:t>
            </w:r>
            <w:r w:rsidRPr="00C0592E">
              <w:t xml:space="preserve"> and Y-axis scales to fit all of the data in the profile graph.  When the Auto Scale feature is disabled, you must manually input the minimum and maximum scale settings </w:t>
            </w:r>
            <w:r>
              <w:t>for the X</w:t>
            </w:r>
            <w:r w:rsidRPr="00C0592E">
              <w:t xml:space="preserve"> and Y-axis scale of the profile graph.</w:t>
            </w:r>
          </w:p>
          <w:p w14:paraId="49A011FE" w14:textId="77777777" w:rsidR="00E14F32" w:rsidRPr="00C0592E" w:rsidRDefault="00E14F32" w:rsidP="009C0501"/>
          <w:p w14:paraId="2687A574" w14:textId="77777777" w:rsidR="00E14F32" w:rsidRDefault="00E14F32" w:rsidP="009C0501">
            <w:pPr>
              <w:rPr>
                <w:ins w:id="2996" w:author="Ryan Beck" w:date="2023-04-11T11:16:00Z"/>
              </w:rPr>
            </w:pPr>
            <w:r w:rsidRPr="008058F8">
              <w:rPr>
                <w:b/>
              </w:rPr>
              <w:t xml:space="preserve">TCs – </w:t>
            </w:r>
            <w:r w:rsidRPr="008058F8">
              <w:t>You cannot disable or rename a TC in a Virtual Profile. You can only perform this function on the Baseline Profile. Those changes would then be reflected in the Virtual Profile display.</w:t>
            </w:r>
          </w:p>
          <w:p w14:paraId="1CDF0D99" w14:textId="74456D86" w:rsidR="003F2458" w:rsidRDefault="003F2458" w:rsidP="009C0501"/>
        </w:tc>
        <w:tc>
          <w:tcPr>
            <w:tcW w:w="5290" w:type="dxa"/>
            <w:shd w:val="clear" w:color="auto" w:fill="auto"/>
          </w:tcPr>
          <w:p w14:paraId="341975A2" w14:textId="77777777" w:rsidR="00E14F32" w:rsidRDefault="00E14F32" w:rsidP="009C0501">
            <w:pPr>
              <w:jc w:val="center"/>
            </w:pPr>
            <w:r>
              <w:rPr>
                <w:noProof/>
              </w:rPr>
              <w:drawing>
                <wp:inline distT="0" distB="0" distL="0" distR="0" wp14:anchorId="55180083" wp14:editId="13E518FF">
                  <wp:extent cx="3222574" cy="229791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6">
                            <a:extLst>
                              <a:ext uri="{28A0092B-C50C-407E-A947-70E740481C1C}">
                                <a14:useLocalDpi xmlns:a14="http://schemas.microsoft.com/office/drawing/2010/main" val="0"/>
                              </a:ext>
                            </a:extLst>
                          </a:blip>
                          <a:stretch>
                            <a:fillRect/>
                          </a:stretch>
                        </pic:blipFill>
                        <pic:spPr>
                          <a:xfrm>
                            <a:off x="0" y="0"/>
                            <a:ext cx="3222574" cy="2297915"/>
                          </a:xfrm>
                          <a:prstGeom prst="rect">
                            <a:avLst/>
                          </a:prstGeom>
                        </pic:spPr>
                      </pic:pic>
                    </a:graphicData>
                  </a:graphic>
                </wp:inline>
              </w:drawing>
            </w:r>
          </w:p>
          <w:p w14:paraId="4FC29387" w14:textId="0C7622DD" w:rsidR="00E14F32" w:rsidRPr="00B65C7B" w:rsidRDefault="00E14F32" w:rsidP="009C0501">
            <w:pPr>
              <w:jc w:val="center"/>
              <w:rPr>
                <w:rFonts w:ascii="Trebuchet MS" w:hAnsi="Trebuchet MS" w:cs="Arial"/>
                <w:sz w:val="24"/>
                <w:szCs w:val="24"/>
              </w:rPr>
            </w:pPr>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67E73">
              <w:rPr>
                <w:rFonts w:ascii="Arial" w:hAnsi="Arial" w:cs="Arial"/>
                <w:noProof/>
                <w:sz w:val="16"/>
                <w:szCs w:val="16"/>
              </w:rPr>
              <w:t>58</w:t>
            </w:r>
            <w:r w:rsidRPr="00211D6A">
              <w:rPr>
                <w:rFonts w:ascii="Arial" w:hAnsi="Arial" w:cs="Arial"/>
                <w:sz w:val="16"/>
                <w:szCs w:val="16"/>
              </w:rPr>
              <w:fldChar w:fldCharType="end"/>
            </w:r>
            <w:r w:rsidRPr="00211D6A">
              <w:rPr>
                <w:rFonts w:ascii="Arial" w:hAnsi="Arial" w:cs="Arial"/>
                <w:sz w:val="16"/>
                <w:szCs w:val="16"/>
              </w:rPr>
              <w:t>: Graph Controller</w:t>
            </w:r>
          </w:p>
        </w:tc>
      </w:tr>
    </w:tbl>
    <w:p w14:paraId="094551CE" w14:textId="77777777" w:rsidR="003F2458" w:rsidRDefault="003F2458" w:rsidP="003F2458">
      <w:pPr>
        <w:rPr>
          <w:ins w:id="2997" w:author="Ryan Beck" w:date="2022-10-10T11:24:00Z"/>
        </w:rPr>
      </w:pPr>
      <w:ins w:id="2998" w:author="Ryan Beck" w:date="2022-10-10T11:24:00Z">
        <w:r w:rsidRPr="00764231">
          <w:rPr>
            <w:b/>
          </w:rPr>
          <w:t xml:space="preserve">TCs Line Thickness </w:t>
        </w:r>
        <w:r w:rsidRPr="00764231">
          <w:t>– The pull-down menu lets you select five different thicknesses for the TC lines drawn on the graph.</w:t>
        </w:r>
        <w:r w:rsidRPr="00673430">
          <w:t xml:space="preserve">  </w:t>
        </w:r>
      </w:ins>
    </w:p>
    <w:p w14:paraId="656085C0" w14:textId="77777777" w:rsidR="0090134B" w:rsidRPr="00C0592E" w:rsidDel="003F2458" w:rsidRDefault="0090134B" w:rsidP="0090134B">
      <w:pPr>
        <w:rPr>
          <w:del w:id="2999" w:author="Ryan Beck" w:date="2023-04-11T11:16:00Z"/>
        </w:rPr>
      </w:pPr>
    </w:p>
    <w:p w14:paraId="42F7F29D" w14:textId="77777777" w:rsidR="0090134B" w:rsidRPr="00C0592E" w:rsidRDefault="0090134B" w:rsidP="0090134B"/>
    <w:p w14:paraId="3D233F09" w14:textId="7C9F00E5"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36F533D3"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4A1CB8AC" w14:textId="61C5E682" w:rsidR="00D32BD1" w:rsidRPr="00764231" w:rsidRDefault="00D32BD1" w:rsidP="00764231">
      <w:r w:rsidRPr="00764231">
        <w:t xml:space="preserve"> </w:t>
      </w:r>
    </w:p>
    <w:p w14:paraId="045D8051" w14:textId="4A60C331" w:rsidR="00431716" w:rsidRDefault="00A553EE" w:rsidP="00764231">
      <w:r w:rsidRPr="00764231">
        <w:rPr>
          <w:b/>
        </w:rPr>
        <w:t xml:space="preserve">TCs Line Thickness </w:t>
      </w:r>
      <w:r w:rsidRPr="00764231">
        <w:t xml:space="preserve">– The </w:t>
      </w:r>
      <w:r w:rsidR="00E14F32" w:rsidRPr="00764231">
        <w:t>pull-down</w:t>
      </w:r>
      <w:r w:rsidRPr="00764231">
        <w:t xml:space="preserve"> menu lets you select five different thicknesses for the TC lines drawn on the graph.</w:t>
      </w:r>
      <w:r w:rsidRPr="00673430">
        <w:t xml:space="preserve">  </w:t>
      </w:r>
    </w:p>
    <w:p w14:paraId="12104CF0" w14:textId="77777777" w:rsidR="00431716" w:rsidRDefault="00431716" w:rsidP="00764231"/>
    <w:p w14:paraId="2547674B" w14:textId="77777777" w:rsidR="00E14F32" w:rsidRPr="00673430" w:rsidRDefault="00E14F32" w:rsidP="00E14F32">
      <w:bookmarkStart w:id="3000" w:name="_Hlk52287764"/>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bookmarkEnd w:id="3000"/>
    <w:p w14:paraId="16645ECB" w14:textId="77777777" w:rsidR="00431716" w:rsidRDefault="00431716" w:rsidP="00764231"/>
    <w:p w14:paraId="23954FCA" w14:textId="48DDAC19" w:rsidR="00431716" w:rsidRDefault="00431716" w:rsidP="00764231"/>
    <w:p w14:paraId="7B200C73" w14:textId="77777777" w:rsidR="00E14F32" w:rsidRDefault="00E14F32" w:rsidP="00764231"/>
    <w:p w14:paraId="3222BB25" w14:textId="77777777" w:rsidR="00431716" w:rsidRDefault="00431716" w:rsidP="00764231"/>
    <w:p w14:paraId="3610DDDE" w14:textId="77777777" w:rsidR="00671A6F" w:rsidRPr="00C0592E" w:rsidRDefault="00671A6F" w:rsidP="0090134B"/>
    <w:p w14:paraId="401C61DE" w14:textId="4607A228" w:rsidR="0090134B" w:rsidRPr="00C0592E" w:rsidRDefault="0090134B" w:rsidP="001E4059">
      <w:pPr>
        <w:pStyle w:val="Heading3"/>
      </w:pPr>
      <w:bookmarkStart w:id="3001" w:name="_Toc469043362"/>
      <w:bookmarkStart w:id="3002" w:name="_Toc469044996"/>
      <w:bookmarkStart w:id="3003" w:name="_Toc469139294"/>
      <w:bookmarkStart w:id="3004" w:name="_Toc469152739"/>
      <w:bookmarkStart w:id="3005" w:name="_Toc491174832"/>
      <w:bookmarkStart w:id="3006" w:name="_Toc494304064"/>
      <w:bookmarkStart w:id="3007" w:name="_Toc532827414"/>
      <w:bookmarkStart w:id="3008" w:name="_Toc532827822"/>
      <w:bookmarkStart w:id="3009" w:name="_Toc52898884"/>
      <w:bookmarkStart w:id="3010" w:name="_Toc52899074"/>
      <w:bookmarkStart w:id="3011" w:name="_Toc86830679"/>
      <w:bookmarkStart w:id="3012" w:name="_Toc86831480"/>
      <w:bookmarkStart w:id="3013" w:name="_Toc86831676"/>
      <w:bookmarkStart w:id="3014" w:name="_Toc132123222"/>
      <w:r w:rsidRPr="00C0592E">
        <w:lastRenderedPageBreak/>
        <w:t xml:space="preserve">Automatic </w:t>
      </w:r>
      <w:r w:rsidR="00C653DF">
        <w:t>C</w:t>
      </w:r>
      <w:r w:rsidR="00C653DF" w:rsidRPr="00C0592E">
        <w:t xml:space="preserve">alculation </w:t>
      </w:r>
      <w:del w:id="3015" w:author="Ryan Beck" w:date="2023-04-11T11:17:00Z">
        <w:r w:rsidR="00C653DF" w:rsidRPr="00C0592E" w:rsidDel="003F2458">
          <w:delText>Of</w:delText>
        </w:r>
      </w:del>
      <w:ins w:id="3016" w:author="Ryan Beck" w:date="2023-04-11T11:17:00Z">
        <w:r w:rsidR="003F2458" w:rsidRPr="00C0592E">
          <w:t>of</w:t>
        </w:r>
      </w:ins>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w:t>
      </w:r>
      <w:ins w:id="3017" w:author="Ryan Beck" w:date="2023-04-11T11:17:00Z">
        <w:r w:rsidR="003F2458">
          <w:t>f</w:t>
        </w:r>
      </w:ins>
      <w:del w:id="3018" w:author="Ryan Beck" w:date="2023-04-11T11:17:00Z">
        <w:r w:rsidR="00C653DF" w:rsidRPr="00C0592E" w:rsidDel="003F2458">
          <w:delText>F</w:delText>
        </w:r>
      </w:del>
      <w:r w:rsidR="00C653DF" w:rsidRPr="00C0592E">
        <w:t xml:space="preserve">or </w:t>
      </w:r>
      <w:ins w:id="3019" w:author="Ryan Beck" w:date="2023-04-11T11:17:00Z">
        <w:r w:rsidR="003F2458">
          <w:t>a</w:t>
        </w:r>
      </w:ins>
      <w:del w:id="3020" w:author="Ryan Beck" w:date="2023-04-11T11:17:00Z">
        <w:r w:rsidR="00C653DF" w:rsidRPr="00C0592E" w:rsidDel="003F2458">
          <w:delText>A</w:delText>
        </w:r>
      </w:del>
      <w:r w:rsidR="00C653DF" w:rsidRPr="00C0592E">
        <w:t xml:space="preserve">ll </w:t>
      </w:r>
      <w:r w:rsidR="00C653DF">
        <w:t>S</w:t>
      </w:r>
      <w:r w:rsidR="00C653DF" w:rsidRPr="00C0592E">
        <w:t>tat</w:t>
      </w:r>
      <w:r w:rsidR="00777FF1">
        <w:t>istic</w:t>
      </w:r>
      <w:r w:rsidR="00C653DF" w:rsidRPr="00C0592E">
        <w:t>s</w:t>
      </w:r>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p>
    <w:p w14:paraId="1BE361C9" w14:textId="3E18585E"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del w:id="3021" w:author="Ryan Beck" w:date="2023-04-11T11:17:00Z">
        <w:r w:rsidRPr="00C0592E" w:rsidDel="003F2458">
          <w:delText xml:space="preserve">See </w:delText>
        </w:r>
        <w:r w:rsidR="00070E42" w:rsidRPr="00C0592E" w:rsidDel="003F2458">
          <w:fldChar w:fldCharType="begin"/>
        </w:r>
        <w:r w:rsidR="00070E42" w:rsidRPr="00C0592E" w:rsidDel="003F2458">
          <w:delInstrText xml:space="preserve"> REF _Ref185838662 \h </w:delInstrText>
        </w:r>
        <w:r w:rsidR="00C0592E" w:rsidRPr="00C0592E" w:rsidDel="003F2458">
          <w:delInstrText xml:space="preserve"> \* MERGEFORMAT </w:delInstrText>
        </w:r>
        <w:r w:rsidR="00070E42" w:rsidRPr="00C0592E" w:rsidDel="003F2458">
          <w:fldChar w:fldCharType="separate"/>
        </w:r>
        <w:r w:rsidR="00B67E73" w:rsidRPr="00B67E73" w:rsidDel="003F2458">
          <w:delText xml:space="preserve">Figure </w:delText>
        </w:r>
        <w:r w:rsidR="00B67E73" w:rsidRPr="00B67E73" w:rsidDel="003F2458">
          <w:rPr>
            <w:noProof/>
          </w:rPr>
          <w:delText>59</w:delText>
        </w:r>
        <w:r w:rsidR="00070E42" w:rsidRPr="00C0592E" w:rsidDel="003F2458">
          <w:fldChar w:fldCharType="end"/>
        </w:r>
        <w:r w:rsidRPr="00C0592E" w:rsidDel="003F2458">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1E4059">
      <w:pPr>
        <w:pStyle w:val="Heading3"/>
      </w:pPr>
      <w:r w:rsidRPr="00764231">
        <w:t xml:space="preserve"> </w:t>
      </w:r>
      <w:bookmarkStart w:id="3022" w:name="_Toc469043363"/>
      <w:bookmarkStart w:id="3023" w:name="_Toc469044997"/>
      <w:bookmarkStart w:id="3024" w:name="_Toc469139295"/>
      <w:bookmarkStart w:id="3025" w:name="_Toc469152740"/>
      <w:bookmarkStart w:id="3026" w:name="_Toc491174833"/>
      <w:bookmarkStart w:id="3027" w:name="_Toc494304065"/>
      <w:bookmarkStart w:id="3028" w:name="_Toc532827415"/>
      <w:bookmarkStart w:id="3029" w:name="_Toc532827823"/>
      <w:bookmarkStart w:id="3030" w:name="_Toc52898885"/>
      <w:bookmarkStart w:id="3031" w:name="_Toc52899075"/>
      <w:bookmarkStart w:id="3032" w:name="_Toc86830680"/>
      <w:bookmarkStart w:id="3033" w:name="_Toc86831481"/>
      <w:bookmarkStart w:id="3034" w:name="_Toc86831677"/>
      <w:bookmarkStart w:id="3035" w:name="_Toc132123223"/>
      <w:r w:rsidRPr="00764231">
        <w:t>Examine Tool</w:t>
      </w:r>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035CCA4D"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del w:id="3036" w:author="Ryan Beck" w:date="2023-04-11T11:17:00Z">
              <w:r w:rsidRPr="00C0592E" w:rsidDel="003F2458">
                <w:delText xml:space="preserve">See </w:delText>
              </w:r>
              <w:r w:rsidRPr="00C0592E" w:rsidDel="003F2458">
                <w:fldChar w:fldCharType="begin"/>
              </w:r>
              <w:r w:rsidRPr="00C0592E" w:rsidDel="003F2458">
                <w:delInstrText xml:space="preserve"> REF _Ref185838662 \h  \* MERGEFORMAT </w:delInstrText>
              </w:r>
              <w:r w:rsidRPr="00C0592E" w:rsidDel="003F2458">
                <w:fldChar w:fldCharType="separate"/>
              </w:r>
              <w:r w:rsidR="00B67E73" w:rsidRPr="00B67E73" w:rsidDel="003F2458">
                <w:delText xml:space="preserve">Figure </w:delText>
              </w:r>
              <w:r w:rsidR="00B67E73" w:rsidRPr="00B67E73" w:rsidDel="003F2458">
                <w:rPr>
                  <w:noProof/>
                </w:rPr>
                <w:delText>59</w:delText>
              </w:r>
              <w:r w:rsidRPr="00C0592E" w:rsidDel="003F2458">
                <w:fldChar w:fldCharType="end"/>
              </w:r>
              <w:r w:rsidRPr="00C0592E" w:rsidDel="003F2458">
                <w:delText>.</w:delText>
              </w:r>
            </w:del>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6FC9ED1">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8">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3F627F76" w:rsidR="00A1319A" w:rsidRPr="00211D6A" w:rsidRDefault="00A1319A" w:rsidP="00E332CD">
            <w:pPr>
              <w:jc w:val="center"/>
              <w:rPr>
                <w:rFonts w:ascii="Arial" w:hAnsi="Arial" w:cs="Arial"/>
                <w:sz w:val="16"/>
                <w:szCs w:val="16"/>
              </w:rPr>
            </w:pPr>
            <w:bookmarkStart w:id="3037"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67E73">
              <w:rPr>
                <w:rFonts w:ascii="Arial" w:hAnsi="Arial" w:cs="Arial"/>
                <w:noProof/>
                <w:sz w:val="16"/>
                <w:szCs w:val="16"/>
              </w:rPr>
              <w:t>59</w:t>
            </w:r>
            <w:r w:rsidRPr="00211D6A">
              <w:rPr>
                <w:rFonts w:ascii="Arial" w:hAnsi="Arial" w:cs="Arial"/>
                <w:sz w:val="16"/>
                <w:szCs w:val="16"/>
              </w:rPr>
              <w:fldChar w:fldCharType="end"/>
            </w:r>
            <w:bookmarkEnd w:id="3037"/>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69F41D4E" w14:textId="77777777" w:rsidR="00EE5C1A" w:rsidRDefault="00754243" w:rsidP="00AA7259">
      <w:pPr>
        <w:pStyle w:val="Heading2"/>
      </w:pPr>
      <w:bookmarkStart w:id="3038" w:name="_Toc119468114"/>
      <w:r>
        <w:br w:type="page"/>
      </w:r>
      <w:bookmarkStart w:id="3039" w:name="_Toc329784629"/>
      <w:bookmarkStart w:id="3040" w:name="_Toc469043365"/>
      <w:bookmarkStart w:id="3041" w:name="_Toc469044999"/>
      <w:bookmarkStart w:id="3042" w:name="_Toc469139297"/>
      <w:bookmarkStart w:id="3043" w:name="_Toc469152742"/>
      <w:bookmarkStart w:id="3044" w:name="_Toc491174834"/>
      <w:bookmarkStart w:id="3045" w:name="_Toc494304066"/>
      <w:bookmarkStart w:id="3046" w:name="_Toc532827416"/>
      <w:bookmarkStart w:id="3047" w:name="_Toc532827824"/>
      <w:bookmarkStart w:id="3048" w:name="_Toc52898886"/>
      <w:bookmarkStart w:id="3049" w:name="_Toc52899076"/>
      <w:bookmarkStart w:id="3050" w:name="_Toc86830681"/>
      <w:bookmarkStart w:id="3051" w:name="_Toc86831482"/>
      <w:bookmarkStart w:id="3052" w:name="_Toc86831678"/>
      <w:bookmarkStart w:id="3053" w:name="_Toc132123033"/>
      <w:bookmarkStart w:id="3054" w:name="_Toc132123224"/>
      <w:r w:rsidR="008708F9">
        <w:lastRenderedPageBreak/>
        <w:t xml:space="preserve">Live Mode </w:t>
      </w:r>
      <w:r>
        <w:t xml:space="preserve">- </w:t>
      </w:r>
      <w:r w:rsidR="008708F9">
        <w:t xml:space="preserve">Description </w:t>
      </w:r>
      <w:r>
        <w:t>Tab</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p>
    <w:tbl>
      <w:tblPr>
        <w:tblW w:w="0" w:type="auto"/>
        <w:tblLook w:val="04A0" w:firstRow="1" w:lastRow="0" w:firstColumn="1" w:lastColumn="0" w:noHBand="0" w:noVBand="1"/>
      </w:tblPr>
      <w:tblGrid>
        <w:gridCol w:w="3390"/>
        <w:gridCol w:w="6186"/>
      </w:tblGrid>
      <w:tr w:rsidR="000011E8" w14:paraId="7A96B061" w14:textId="77777777" w:rsidTr="00CB121F">
        <w:tc>
          <w:tcPr>
            <w:tcW w:w="4788" w:type="dxa"/>
            <w:shd w:val="clear" w:color="auto" w:fill="auto"/>
          </w:tcPr>
          <w:p w14:paraId="55152CE0" w14:textId="3CB81480" w:rsidR="000011E8" w:rsidRPr="00C0592E" w:rsidRDefault="000011E8" w:rsidP="000011E8">
            <w:r w:rsidRPr="00C0592E">
              <w:t xml:space="preserve">The Description tab displays the profile Description notes for the Baseline profile.  </w:t>
            </w:r>
            <w:del w:id="3055" w:author="Ryan Beck" w:date="2023-04-11T11:17:00Z">
              <w:r w:rsidRPr="00C0592E" w:rsidDel="003F2458">
                <w:delText xml:space="preserve">See </w:delText>
              </w:r>
              <w:r w:rsidRPr="00C0592E" w:rsidDel="003F2458">
                <w:fldChar w:fldCharType="begin"/>
              </w:r>
              <w:r w:rsidRPr="00C0592E" w:rsidDel="003F2458">
                <w:delInstrText xml:space="preserve"> REF _Ref185839328 \h  \* MERGEFORMAT </w:delInstrText>
              </w:r>
              <w:r w:rsidRPr="00C0592E" w:rsidDel="003F2458">
                <w:fldChar w:fldCharType="separate"/>
              </w:r>
              <w:r w:rsidR="00B67E73" w:rsidRPr="00B67E73" w:rsidDel="003F2458">
                <w:delText xml:space="preserve">Figure </w:delText>
              </w:r>
              <w:r w:rsidR="00B67E73" w:rsidRPr="00B67E73" w:rsidDel="003F2458">
                <w:rPr>
                  <w:noProof/>
                </w:rPr>
                <w:delText>60</w:delText>
              </w:r>
              <w:r w:rsidRPr="00C0592E" w:rsidDel="003F2458">
                <w:fldChar w:fldCharType="end"/>
              </w:r>
              <w:r w:rsidRPr="00C0592E" w:rsidDel="003F2458">
                <w:delText>.</w:delText>
              </w:r>
            </w:del>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940A9CF" w:rsidR="000011E8" w:rsidRPr="00764231" w:rsidRDefault="00127BBC">
            <w:pPr>
              <w:rPr>
                <w:noProof/>
              </w:rPr>
            </w:pPr>
            <w:r>
              <w:rPr>
                <w:noProof/>
              </w:rPr>
              <w:drawing>
                <wp:inline distT="0" distB="0" distL="0" distR="0" wp14:anchorId="1B92FD7C" wp14:editId="346589E6">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48">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p>
          <w:p w14:paraId="331653B9" w14:textId="7D359EB2" w:rsidR="000011E8" w:rsidRPr="00764231" w:rsidRDefault="000011E8" w:rsidP="00764231">
            <w:pPr>
              <w:jc w:val="center"/>
              <w:rPr>
                <w:rFonts w:ascii="Trebuchet MS" w:hAnsi="Trebuchet MS" w:cs="Arial"/>
                <w:sz w:val="24"/>
                <w:szCs w:val="24"/>
              </w:rPr>
            </w:pPr>
            <w:bookmarkStart w:id="3056"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B67E73">
              <w:rPr>
                <w:rFonts w:ascii="Arial" w:hAnsi="Arial" w:cs="Arial"/>
                <w:noProof/>
                <w:sz w:val="16"/>
                <w:szCs w:val="16"/>
              </w:rPr>
              <w:t>60</w:t>
            </w:r>
            <w:r w:rsidRPr="00764231">
              <w:rPr>
                <w:rFonts w:ascii="Arial" w:hAnsi="Arial" w:cs="Arial"/>
                <w:sz w:val="16"/>
                <w:szCs w:val="16"/>
              </w:rPr>
              <w:fldChar w:fldCharType="end"/>
            </w:r>
            <w:bookmarkEnd w:id="3056"/>
            <w:r w:rsidRPr="00764231">
              <w:rPr>
                <w:rFonts w:ascii="Arial" w:hAnsi="Arial" w:cs="Arial"/>
                <w:sz w:val="16"/>
                <w:szCs w:val="16"/>
              </w:rPr>
              <w:t>: Virtual Profiling – Description Tab</w:t>
            </w:r>
          </w:p>
        </w:tc>
      </w:tr>
    </w:tbl>
    <w:p w14:paraId="01F960B8" w14:textId="77777777" w:rsidR="008708F9" w:rsidRPr="00D40ECD" w:rsidRDefault="00035FF6" w:rsidP="00AA7259">
      <w:pPr>
        <w:pStyle w:val="Heading2"/>
      </w:pPr>
      <w:bookmarkStart w:id="3057" w:name="_Verify_the_Virtual"/>
      <w:bookmarkStart w:id="3058" w:name="_Toc119468120"/>
      <w:bookmarkStart w:id="3059" w:name="_Toc329784632"/>
      <w:bookmarkStart w:id="3060" w:name="_Ref394324506"/>
      <w:bookmarkStart w:id="3061" w:name="_Toc469043366"/>
      <w:bookmarkStart w:id="3062" w:name="_Toc469045000"/>
      <w:bookmarkStart w:id="3063" w:name="_Toc469139298"/>
      <w:bookmarkStart w:id="3064" w:name="_Toc469152743"/>
      <w:bookmarkStart w:id="3065" w:name="_Toc491174835"/>
      <w:bookmarkStart w:id="3066" w:name="_Toc494304067"/>
      <w:bookmarkStart w:id="3067" w:name="_Toc532827417"/>
      <w:bookmarkStart w:id="3068" w:name="_Toc532827825"/>
      <w:bookmarkStart w:id="3069" w:name="_Toc52898887"/>
      <w:bookmarkStart w:id="3070" w:name="_Toc52899077"/>
      <w:bookmarkStart w:id="3071" w:name="_Toc86830682"/>
      <w:bookmarkStart w:id="3072" w:name="_Toc86831483"/>
      <w:bookmarkStart w:id="3073" w:name="_Toc86831679"/>
      <w:bookmarkStart w:id="3074" w:name="_Toc132123034"/>
      <w:bookmarkStart w:id="3075" w:name="_Toc132123225"/>
      <w:bookmarkEnd w:id="3057"/>
      <w:r>
        <w:t>Verify</w:t>
      </w:r>
      <w:r w:rsidR="008708F9">
        <w:t xml:space="preserve"> </w:t>
      </w:r>
      <w:r>
        <w:t>t</w:t>
      </w:r>
      <w:r w:rsidR="00754243">
        <w:t xml:space="preserve">he </w:t>
      </w:r>
      <w:r w:rsidR="008708F9">
        <w:t>Virtual Profile</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3FB77531"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del w:id="3076" w:author="Ryan Beck" w:date="2023-04-11T11:18:00Z">
        <w:r w:rsidRPr="00C0592E" w:rsidDel="003F2458">
          <w:delText>insuring</w:delText>
        </w:r>
      </w:del>
      <w:ins w:id="3077" w:author="Ryan Beck" w:date="2023-04-11T11:18:00Z">
        <w:r w:rsidR="003F2458" w:rsidRPr="00C0592E">
          <w:t>ensuring</w:t>
        </w:r>
      </w:ins>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5D57D946" w:rsidR="005C0E00" w:rsidRDefault="005C0E00">
      <w:pPr>
        <w:spacing w:before="240"/>
        <w:ind w:left="720"/>
        <w:pPrChange w:id="3078" w:author="Ryan Beck" w:date="2023-04-11T11:17:00Z">
          <w:pPr>
            <w:spacing w:before="240"/>
          </w:pPr>
        </w:pPrChange>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r w:rsidR="00423E82">
        <w:fldChar w:fldCharType="begin"/>
      </w:r>
      <w:r w:rsidR="00423E82">
        <w:instrText>HYPERLINK \l "_Get_a_Valid"</w:instrText>
      </w:r>
      <w:r w:rsidR="00423E82">
        <w:fldChar w:fldCharType="separate"/>
      </w:r>
      <w:r w:rsidR="00764231" w:rsidRPr="00764231">
        <w:rPr>
          <w:rStyle w:val="Hyperlink"/>
        </w:rPr>
        <w:t>Get a Valid Baseline Profile</w:t>
      </w:r>
      <w:r w:rsidR="00423E82">
        <w:rPr>
          <w:rStyle w:val="Hyperlink"/>
        </w:rPr>
        <w:fldChar w:fldCharType="end"/>
      </w:r>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1E4059">
      <w:pPr>
        <w:pStyle w:val="Heading3"/>
      </w:pPr>
      <w:bookmarkStart w:id="3079" w:name="_Toc469043367"/>
      <w:bookmarkStart w:id="3080" w:name="_Toc469045001"/>
      <w:bookmarkStart w:id="3081" w:name="_Toc469139299"/>
      <w:bookmarkStart w:id="3082" w:name="_Toc469152744"/>
      <w:bookmarkStart w:id="3083" w:name="_Toc491174836"/>
      <w:bookmarkStart w:id="3084" w:name="_Toc494304068"/>
      <w:bookmarkStart w:id="3085" w:name="_Toc532827418"/>
      <w:bookmarkStart w:id="3086" w:name="_Toc532827826"/>
      <w:bookmarkStart w:id="3087" w:name="_Toc52898888"/>
      <w:bookmarkStart w:id="3088" w:name="_Toc52899078"/>
      <w:bookmarkStart w:id="3089" w:name="_Toc86830683"/>
      <w:bookmarkStart w:id="3090" w:name="_Toc86831484"/>
      <w:bookmarkStart w:id="3091" w:name="_Toc86831680"/>
      <w:bookmarkStart w:id="3092" w:name="_Toc132123226"/>
      <w:bookmarkStart w:id="3093" w:name="_Hlk132104641"/>
      <w:r w:rsidRPr="00764231">
        <w:lastRenderedPageBreak/>
        <w:t>Start</w:t>
      </w:r>
      <w:r w:rsidR="008708F9" w:rsidRPr="00764231">
        <w:t xml:space="preserve"> </w:t>
      </w:r>
      <w:r w:rsidR="00C653DF" w:rsidRPr="00764231">
        <w:t xml:space="preserve">A </w:t>
      </w:r>
      <w:r w:rsidR="008708F9" w:rsidRPr="00764231">
        <w:t>Verification Profile</w:t>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tbl>
      <w:tblPr>
        <w:tblW w:w="0" w:type="auto"/>
        <w:tblLook w:val="04A0" w:firstRow="1" w:lastRow="0" w:firstColumn="1" w:lastColumn="0" w:noHBand="0" w:noVBand="1"/>
      </w:tblPr>
      <w:tblGrid>
        <w:gridCol w:w="6318"/>
        <w:gridCol w:w="3258"/>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4D9CFFD9" w:rsidR="005C2897" w:rsidRDefault="005C2897" w:rsidP="00AA5614">
            <w:pPr>
              <w:pStyle w:val="ListParagraph"/>
              <w:numPr>
                <w:ilvl w:val="0"/>
                <w:numId w:val="73"/>
              </w:numPr>
            </w:pPr>
            <w:r w:rsidRPr="00C0592E">
              <w:t xml:space="preserve">With Virtual Profiling running in live mode, select the </w:t>
            </w:r>
            <w:r w:rsidRPr="003F2458">
              <w:rPr>
                <w:b/>
                <w:bCs/>
                <w:rPrChange w:id="3094" w:author="Ryan Beck" w:date="2023-04-11T11:19:00Z">
                  <w:rPr/>
                </w:rPrChange>
              </w:rPr>
              <w:t>Run Profile</w:t>
            </w:r>
            <w:r w:rsidRPr="00C0592E">
              <w:t xml:space="preserve"> button at the bottom of the Virtual Profiling-live screen.  </w:t>
            </w:r>
            <w:del w:id="3095" w:author="Ryan Beck" w:date="2023-04-11T11:18:00Z">
              <w:r w:rsidRPr="00C0592E" w:rsidDel="003F2458">
                <w:delText xml:space="preserve">See </w:delText>
              </w:r>
              <w:r w:rsidRPr="00C0592E" w:rsidDel="003F2458">
                <w:fldChar w:fldCharType="begin"/>
              </w:r>
              <w:r w:rsidRPr="00C0592E" w:rsidDel="003F2458">
                <w:delInstrText xml:space="preserve"> REF _Ref185905004 \h  \* MERGEFORMAT </w:delInstrText>
              </w:r>
              <w:r w:rsidRPr="00C0592E" w:rsidDel="003F2458">
                <w:fldChar w:fldCharType="separate"/>
              </w:r>
              <w:r w:rsidR="00B67E73" w:rsidRPr="00B67E73" w:rsidDel="003F2458">
                <w:delText xml:space="preserve">Figure </w:delText>
              </w:r>
              <w:r w:rsidR="00B67E73" w:rsidRPr="00B67E73" w:rsidDel="003F2458">
                <w:rPr>
                  <w:noProof/>
                </w:rPr>
                <w:delText>61</w:delText>
              </w:r>
              <w:r w:rsidRPr="00C0592E" w:rsidDel="003F2458">
                <w:fldChar w:fldCharType="end"/>
              </w:r>
              <w:r w:rsidRPr="00C0592E" w:rsidDel="003F2458">
                <w:delText>.</w:delText>
              </w:r>
            </w:del>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36680B75">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44C623A9" w:rsidR="005C2897" w:rsidRPr="00211D6A" w:rsidRDefault="005C2897" w:rsidP="00211D6A">
            <w:pPr>
              <w:jc w:val="center"/>
              <w:rPr>
                <w:rFonts w:ascii="Arial" w:hAnsi="Arial" w:cs="Arial"/>
                <w:sz w:val="16"/>
                <w:szCs w:val="16"/>
              </w:rPr>
            </w:pPr>
            <w:bookmarkStart w:id="3096"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67E73">
              <w:rPr>
                <w:rFonts w:ascii="Arial" w:hAnsi="Arial" w:cs="Arial"/>
                <w:noProof/>
                <w:sz w:val="16"/>
                <w:szCs w:val="16"/>
              </w:rPr>
              <w:t>61</w:t>
            </w:r>
            <w:r w:rsidRPr="00211D6A">
              <w:rPr>
                <w:rFonts w:ascii="Arial" w:hAnsi="Arial" w:cs="Arial"/>
                <w:sz w:val="16"/>
                <w:szCs w:val="16"/>
              </w:rPr>
              <w:fldChar w:fldCharType="end"/>
            </w:r>
            <w:bookmarkEnd w:id="3096"/>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79EA7905"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w:t>
            </w:r>
            <w:del w:id="3097" w:author="Ryan Beck" w:date="2023-04-11T11:18:00Z">
              <w:r w:rsidRPr="00C0592E" w:rsidDel="003F2458">
                <w:delText xml:space="preserve">See </w:delText>
              </w:r>
              <w:r w:rsidRPr="00C0592E" w:rsidDel="003F2458">
                <w:fldChar w:fldCharType="begin"/>
              </w:r>
              <w:r w:rsidRPr="00C0592E" w:rsidDel="003F2458">
                <w:delInstrText xml:space="preserve"> REF _Ref185905015 \h  \* MERGEFORMAT </w:delInstrText>
              </w:r>
              <w:r w:rsidRPr="00C0592E" w:rsidDel="003F2458">
                <w:fldChar w:fldCharType="separate"/>
              </w:r>
              <w:r w:rsidR="00B67E73" w:rsidRPr="00B67E73" w:rsidDel="003F2458">
                <w:delText xml:space="preserve">Figure </w:delText>
              </w:r>
              <w:r w:rsidR="00B67E73" w:rsidRPr="00B67E73" w:rsidDel="003F2458">
                <w:rPr>
                  <w:noProof/>
                </w:rPr>
                <w:delText>62</w:delText>
              </w:r>
              <w:r w:rsidRPr="00C0592E" w:rsidDel="003F2458">
                <w:fldChar w:fldCharType="end"/>
              </w:r>
              <w:r w:rsidRPr="00C0592E" w:rsidDel="003F2458">
                <w:delText>.</w:delText>
              </w:r>
            </w:del>
          </w:p>
          <w:p w14:paraId="4B233D88" w14:textId="77777777" w:rsidR="005C2897" w:rsidRPr="00C0592E" w:rsidRDefault="005C2897" w:rsidP="00AA5614">
            <w:pPr>
              <w:pStyle w:val="ListParagraph"/>
              <w:numPr>
                <w:ilvl w:val="0"/>
                <w:numId w:val="111"/>
              </w:numPr>
            </w:pPr>
            <w:r w:rsidRPr="00C0592E">
              <w:t xml:space="preserve">If you choose </w:t>
            </w:r>
            <w:del w:id="3098" w:author="Ryan Beck" w:date="2023-04-11T11:18:00Z">
              <w:r w:rsidRPr="00C0592E" w:rsidDel="003F2458">
                <w:delText>“</w:delText>
              </w:r>
            </w:del>
            <w:r w:rsidRPr="00764231">
              <w:rPr>
                <w:b/>
              </w:rPr>
              <w:t>No</w:t>
            </w:r>
            <w:del w:id="3099" w:author="Ryan Beck" w:date="2023-04-11T11:18:00Z">
              <w:r w:rsidRPr="00C0592E" w:rsidDel="003F2458">
                <w:delText>”</w:delText>
              </w:r>
            </w:del>
            <w:r w:rsidRPr="00C0592E">
              <w:t>, the software will return to the previous screen.</w:t>
            </w:r>
          </w:p>
          <w:p w14:paraId="21FC67FE" w14:textId="77777777" w:rsidR="005C2897" w:rsidRDefault="005C2897" w:rsidP="00AA5614">
            <w:pPr>
              <w:pStyle w:val="ListParagraph"/>
              <w:numPr>
                <w:ilvl w:val="0"/>
                <w:numId w:val="111"/>
              </w:numPr>
            </w:pPr>
            <w:r w:rsidRPr="00C0592E">
              <w:t xml:space="preserve">If you choose </w:t>
            </w:r>
            <w:del w:id="3100" w:author="Ryan Beck" w:date="2023-04-11T11:18:00Z">
              <w:r w:rsidRPr="00C0592E" w:rsidDel="003F2458">
                <w:delText>“</w:delText>
              </w:r>
            </w:del>
            <w:r w:rsidRPr="00764231">
              <w:rPr>
                <w:b/>
              </w:rPr>
              <w:t>Yes</w:t>
            </w:r>
            <w:del w:id="3101" w:author="Ryan Beck" w:date="2023-04-11T11:18:00Z">
              <w:r w:rsidRPr="00C0592E" w:rsidDel="003F2458">
                <w:delText>”</w:delText>
              </w:r>
            </w:del>
            <w:r w:rsidRPr="00C0592E">
              <w:t>, the software will begin stepping through</w:t>
            </w:r>
            <w:r w:rsidR="00764231">
              <w:t xml:space="preserve"> </w:t>
            </w:r>
            <w:r w:rsidRPr="00C0592E">
              <w:t>the run profile routine.</w:t>
            </w:r>
          </w:p>
        </w:tc>
        <w:tc>
          <w:tcPr>
            <w:tcW w:w="3258" w:type="dxa"/>
            <w:shd w:val="clear" w:color="auto" w:fill="auto"/>
          </w:tcPr>
          <w:p w14:paraId="6B2E5017" w14:textId="40BF61B6" w:rsidR="005C2897" w:rsidRDefault="008700A3" w:rsidP="00211D6A">
            <w:pPr>
              <w:jc w:val="center"/>
            </w:pPr>
            <w:r>
              <w:rPr>
                <w:noProof/>
              </w:rPr>
              <w:drawing>
                <wp:inline distT="0" distB="0" distL="0" distR="0" wp14:anchorId="20A0CA91" wp14:editId="529E54C3">
                  <wp:extent cx="1854902" cy="802649"/>
                  <wp:effectExtent l="0" t="0" r="0" b="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 name="Picture 2953"/>
                          <pic:cNvPicPr/>
                        </pic:nvPicPr>
                        <pic:blipFill>
                          <a:blip r:embed="rId149">
                            <a:extLst>
                              <a:ext uri="{28A0092B-C50C-407E-A947-70E740481C1C}">
                                <a14:useLocalDpi xmlns:a14="http://schemas.microsoft.com/office/drawing/2010/main" val="0"/>
                              </a:ext>
                            </a:extLst>
                          </a:blip>
                          <a:stretch>
                            <a:fillRect/>
                          </a:stretch>
                        </pic:blipFill>
                        <pic:spPr>
                          <a:xfrm>
                            <a:off x="0" y="0"/>
                            <a:ext cx="1854902" cy="802649"/>
                          </a:xfrm>
                          <a:prstGeom prst="rect">
                            <a:avLst/>
                          </a:prstGeom>
                        </pic:spPr>
                      </pic:pic>
                    </a:graphicData>
                  </a:graphic>
                </wp:inline>
              </w:drawing>
            </w:r>
          </w:p>
          <w:p w14:paraId="6AC373DF" w14:textId="7A22D493" w:rsidR="005C2897" w:rsidRPr="00211D6A" w:rsidRDefault="005C2897" w:rsidP="00211D6A">
            <w:pPr>
              <w:jc w:val="center"/>
              <w:rPr>
                <w:rFonts w:ascii="Arial" w:hAnsi="Arial" w:cs="Arial"/>
                <w:sz w:val="16"/>
                <w:szCs w:val="16"/>
              </w:rPr>
            </w:pPr>
            <w:bookmarkStart w:id="3102"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67E73">
              <w:rPr>
                <w:rFonts w:ascii="Arial" w:hAnsi="Arial" w:cs="Arial"/>
                <w:noProof/>
                <w:sz w:val="16"/>
                <w:szCs w:val="16"/>
              </w:rPr>
              <w:t>62</w:t>
            </w:r>
            <w:r w:rsidRPr="00211D6A">
              <w:rPr>
                <w:rFonts w:ascii="Arial" w:hAnsi="Arial" w:cs="Arial"/>
                <w:sz w:val="16"/>
                <w:szCs w:val="16"/>
              </w:rPr>
              <w:fldChar w:fldCharType="end"/>
            </w:r>
            <w:bookmarkEnd w:id="3102"/>
          </w:p>
        </w:tc>
      </w:tr>
      <w:bookmarkEnd w:id="3093"/>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pPr>
        <w:pStyle w:val="ListParagraph"/>
        <w:numPr>
          <w:ilvl w:val="0"/>
          <w:numId w:val="155"/>
        </w:numPr>
        <w:rPr>
          <w:b/>
        </w:rPr>
        <w:pPrChange w:id="3103" w:author="Ryan Beck" w:date="2023-04-11T11:18:00Z">
          <w:pPr>
            <w:pStyle w:val="ListParagraph"/>
            <w:numPr>
              <w:numId w:val="112"/>
            </w:numPr>
            <w:ind w:left="1080" w:hanging="360"/>
          </w:pPr>
        </w:pPrChange>
      </w:pPr>
      <w:r w:rsidRPr="00C0592E">
        <w:t xml:space="preserve">The </w:t>
      </w:r>
      <w:r w:rsidR="008D4B05" w:rsidRPr="00C0592E">
        <w:t>Profiler is o</w:t>
      </w:r>
      <w:r w:rsidRPr="00C0592E">
        <w:t>n and ready to profile.</w:t>
      </w:r>
    </w:p>
    <w:p w14:paraId="47CD1CD8" w14:textId="77777777" w:rsidR="00C84079" w:rsidRPr="00764231" w:rsidRDefault="00D40ECD">
      <w:pPr>
        <w:pStyle w:val="ListParagraph"/>
        <w:numPr>
          <w:ilvl w:val="1"/>
          <w:numId w:val="155"/>
        </w:numPr>
        <w:rPr>
          <w:b/>
        </w:rPr>
        <w:pPrChange w:id="3104" w:author="Ryan Beck" w:date="2023-04-11T11:18:00Z">
          <w:pPr>
            <w:pStyle w:val="ListParagraph"/>
            <w:numPr>
              <w:ilvl w:val="1"/>
              <w:numId w:val="113"/>
            </w:numPr>
            <w:ind w:left="1800" w:hanging="360"/>
          </w:pPr>
        </w:pPrChange>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pPr>
        <w:pStyle w:val="ListParagraph"/>
        <w:numPr>
          <w:ilvl w:val="1"/>
          <w:numId w:val="155"/>
        </w:numPr>
        <w:rPr>
          <w:b/>
        </w:rPr>
        <w:pPrChange w:id="3105" w:author="Ryan Beck" w:date="2023-04-11T11:18:00Z">
          <w:pPr>
            <w:pStyle w:val="ListParagraph"/>
            <w:numPr>
              <w:ilvl w:val="1"/>
              <w:numId w:val="113"/>
            </w:numPr>
            <w:ind w:left="1800" w:hanging="360"/>
          </w:pPr>
        </w:pPrChange>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pPr>
        <w:pStyle w:val="ListParagraph"/>
        <w:numPr>
          <w:ilvl w:val="0"/>
          <w:numId w:val="155"/>
        </w:numPr>
        <w:pPrChange w:id="3106" w:author="Ryan Beck" w:date="2023-04-11T11:18:00Z">
          <w:pPr>
            <w:pStyle w:val="ListParagraph"/>
            <w:numPr>
              <w:numId w:val="112"/>
            </w:numPr>
            <w:ind w:left="1080" w:hanging="360"/>
          </w:pPr>
        </w:pPrChange>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Default="00D40ECD" w:rsidP="003F2458">
      <w:pPr>
        <w:pStyle w:val="ListParagraph"/>
        <w:numPr>
          <w:ilvl w:val="0"/>
          <w:numId w:val="155"/>
        </w:numPr>
        <w:rPr>
          <w:ins w:id="3107" w:author="Ryan Beck" w:date="2023-04-11T11:18:00Z"/>
        </w:rPr>
      </w:pPr>
      <w:r w:rsidRPr="00C0592E">
        <w:t>All thermocouples attached to the</w:t>
      </w:r>
      <w:r w:rsidR="00C84079" w:rsidRPr="00C0592E">
        <w:t xml:space="preserve"> profiler</w:t>
      </w:r>
      <w:r w:rsidRPr="00C0592E">
        <w:t xml:space="preserve"> are below the defined product start temperature.</w:t>
      </w:r>
    </w:p>
    <w:p w14:paraId="0DB85A1E" w14:textId="77777777" w:rsidR="003F2458" w:rsidRPr="003F2458" w:rsidRDefault="003F2458">
      <w:pPr>
        <w:rPr>
          <w:sz w:val="10"/>
          <w:szCs w:val="10"/>
          <w:rPrChange w:id="3108" w:author="Ryan Beck" w:date="2023-04-11T11:19:00Z">
            <w:rPr/>
          </w:rPrChange>
        </w:rPr>
        <w:pPrChange w:id="3109" w:author="Ryan Beck" w:date="2023-04-11T11:18:00Z">
          <w:pPr>
            <w:pStyle w:val="ListParagraph"/>
            <w:numPr>
              <w:numId w:val="112"/>
            </w:numPr>
            <w:ind w:left="1080" w:hanging="360"/>
          </w:pPr>
        </w:pPrChange>
      </w:pPr>
    </w:p>
    <w:p w14:paraId="2C7C1C21" w14:textId="77777777" w:rsidR="00D40ECD" w:rsidRDefault="009D219D">
      <w:pPr>
        <w:ind w:left="720"/>
        <w:pPrChange w:id="3110" w:author="Ryan Beck" w:date="2023-04-11T11:18:00Z">
          <w:pPr>
            <w:ind w:left="1080"/>
          </w:pPr>
        </w:pPrChange>
      </w:pPr>
      <w:r w:rsidRPr="003F2458">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3F2458">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4898CE06" w14:textId="77777777" w:rsidR="003F2458" w:rsidRPr="00C0592E" w:rsidRDefault="003F2458" w:rsidP="003F2458">
      <w:pPr>
        <w:pStyle w:val="ListParagraph"/>
        <w:numPr>
          <w:ilvl w:val="0"/>
          <w:numId w:val="73"/>
        </w:numPr>
        <w:spacing w:after="60"/>
        <w:rPr>
          <w:ins w:id="3111" w:author="Ryan Beck" w:date="2023-04-11T11:19:00Z"/>
        </w:rPr>
      </w:pPr>
      <w:ins w:id="3112" w:author="Ryan Beck" w:date="2023-04-11T11:19:00Z">
        <w:r>
          <w:t xml:space="preserve">Click the </w:t>
        </w:r>
        <w:r w:rsidRPr="00F5383C">
          <w:rPr>
            <w:b/>
            <w:bCs/>
          </w:rPr>
          <w:t>Green traffic light</w:t>
        </w:r>
        <w:r>
          <w:t xml:space="preserve"> button.</w:t>
        </w:r>
      </w:ins>
    </w:p>
    <w:p w14:paraId="07398DD0" w14:textId="5B480A9B" w:rsidR="00D40ECD" w:rsidRPr="00C0592E" w:rsidDel="003F2458" w:rsidRDefault="00764231" w:rsidP="00AA5614">
      <w:pPr>
        <w:pStyle w:val="ListParagraph"/>
        <w:numPr>
          <w:ilvl w:val="0"/>
          <w:numId w:val="73"/>
        </w:numPr>
        <w:spacing w:after="60"/>
        <w:rPr>
          <w:del w:id="3113" w:author="Ryan Beck" w:date="2023-04-11T11:19:00Z"/>
        </w:rPr>
      </w:pPr>
      <w:del w:id="3114" w:author="Ryan Beck" w:date="2023-04-11T11:19:00Z">
        <w:r w:rsidDel="003F2458">
          <w:delText>C</w:delText>
        </w:r>
        <w:r w:rsidR="00860424" w:rsidDel="003F2458">
          <w:delText>lick the Profile Start button (g</w:delText>
        </w:r>
        <w:r w:rsidR="00D40ECD" w:rsidRPr="00C0592E" w:rsidDel="003F2458">
          <w:delText>reen traffic light).</w:delText>
        </w:r>
      </w:del>
    </w:p>
    <w:p w14:paraId="46020F0C" w14:textId="77777777" w:rsidR="008D4B05" w:rsidRPr="00C0592E" w:rsidRDefault="008D4B05" w:rsidP="00764231"/>
    <w:p w14:paraId="580818D3" w14:textId="36E3DADE" w:rsidR="008708F9" w:rsidRDefault="008708F9" w:rsidP="00764231">
      <w:pPr>
        <w:rPr>
          <w:ins w:id="3115" w:author="Ryan Beck" w:date="2023-04-11T11:19:00Z"/>
        </w:rPr>
      </w:pPr>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del w:id="3116" w:author="Ryan Beck" w:date="2023-04-11T11:19:00Z">
        <w:r w:rsidR="00C4486E" w:rsidRPr="00C0592E" w:rsidDel="003F2458">
          <w:delText xml:space="preserve"> </w:delText>
        </w:r>
        <w:r w:rsidR="00060FF7" w:rsidDel="003F2458">
          <w:delText>(</w:delText>
        </w:r>
        <w:r w:rsidR="00C4486E" w:rsidRPr="00C0592E" w:rsidDel="003F2458">
          <w:delText>See</w:delText>
        </w:r>
        <w:r w:rsidR="000415F2" w:rsidRPr="00C0592E" w:rsidDel="003F2458">
          <w:delText xml:space="preserve"> </w:delText>
        </w:r>
        <w:r w:rsidR="000415F2" w:rsidRPr="00C0592E" w:rsidDel="003F2458">
          <w:fldChar w:fldCharType="begin"/>
        </w:r>
        <w:r w:rsidR="000415F2" w:rsidRPr="00C0592E" w:rsidDel="003F2458">
          <w:delInstrText xml:space="preserve"> REF _Ref185905094 \h </w:delInstrText>
        </w:r>
        <w:r w:rsidR="00C0592E" w:rsidRPr="00C0592E" w:rsidDel="003F2458">
          <w:delInstrText xml:space="preserve"> \* MERGEFORMAT </w:delInstrText>
        </w:r>
        <w:r w:rsidR="000415F2" w:rsidRPr="00C0592E" w:rsidDel="003F2458">
          <w:fldChar w:fldCharType="separate"/>
        </w:r>
        <w:r w:rsidR="00B67E73" w:rsidRPr="00C0592E" w:rsidDel="003F2458">
          <w:delText xml:space="preserve">Figure </w:delText>
        </w:r>
        <w:r w:rsidR="00B67E73" w:rsidDel="003F2458">
          <w:rPr>
            <w:noProof/>
          </w:rPr>
          <w:delText>63</w:delText>
        </w:r>
        <w:r w:rsidR="000415F2" w:rsidRPr="00C0592E" w:rsidDel="003F2458">
          <w:fldChar w:fldCharType="end"/>
        </w:r>
        <w:r w:rsidR="00C4486E" w:rsidRPr="00C0592E" w:rsidDel="003F2458">
          <w:delText>.</w:delText>
        </w:r>
        <w:r w:rsidR="00060FF7" w:rsidDel="003F2458">
          <w:delText>)</w:delText>
        </w:r>
      </w:del>
    </w:p>
    <w:p w14:paraId="48DE1AC6" w14:textId="77777777" w:rsidR="003F2458" w:rsidRPr="00C0592E" w:rsidRDefault="003F2458" w:rsidP="00764231"/>
    <w:p w14:paraId="49AD2BD8" w14:textId="77777777" w:rsidR="00C4486E" w:rsidRPr="00C0592E" w:rsidRDefault="000E0382" w:rsidP="003335AF">
      <w:pPr>
        <w:keepNext/>
        <w:jc w:val="center"/>
      </w:pPr>
      <w:r>
        <w:rPr>
          <w:noProof/>
        </w:rPr>
        <w:drawing>
          <wp:inline distT="0" distB="0" distL="0" distR="0" wp14:anchorId="08625854" wp14:editId="30494F2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7FE4F3C2" w:rsidR="00C70673" w:rsidRPr="00C0592E" w:rsidRDefault="00C4486E" w:rsidP="00F5043F">
      <w:pPr>
        <w:pStyle w:val="Caption"/>
      </w:pPr>
      <w:bookmarkStart w:id="3117" w:name="_Ref185905094"/>
      <w:r w:rsidRPr="00C0592E">
        <w:t xml:space="preserve">Figure </w:t>
      </w:r>
      <w:r w:rsidR="006E64D0">
        <w:fldChar w:fldCharType="begin"/>
      </w:r>
      <w:r w:rsidR="006E64D0">
        <w:instrText xml:space="preserve"> SEQ Figure \* ARABIC </w:instrText>
      </w:r>
      <w:r w:rsidR="006E64D0">
        <w:fldChar w:fldCharType="separate"/>
      </w:r>
      <w:r w:rsidR="00B67E73">
        <w:rPr>
          <w:noProof/>
        </w:rPr>
        <w:t>63</w:t>
      </w:r>
      <w:r w:rsidR="006E64D0">
        <w:rPr>
          <w:noProof/>
        </w:rPr>
        <w:fldChar w:fldCharType="end"/>
      </w:r>
      <w:bookmarkEnd w:id="3117"/>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063BB2B9"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del w:id="3118" w:author="Ryan Beck" w:date="2023-04-11T11:24:00Z">
        <w:r w:rsidR="00C4486E" w:rsidRPr="00C0592E" w:rsidDel="00F43CDC">
          <w:delText>See</w:delText>
        </w:r>
        <w:r w:rsidR="000415F2" w:rsidRPr="00C0592E" w:rsidDel="00F43CDC">
          <w:delText xml:space="preserve"> </w:delText>
        </w:r>
        <w:r w:rsidR="000415F2" w:rsidRPr="00C0592E" w:rsidDel="00F43CDC">
          <w:fldChar w:fldCharType="begin"/>
        </w:r>
        <w:r w:rsidR="000415F2" w:rsidRPr="00C0592E" w:rsidDel="00F43CDC">
          <w:delInstrText xml:space="preserve"> REF _Ref185905107 \h </w:delInstrText>
        </w:r>
        <w:r w:rsidR="00C0592E" w:rsidRPr="00C0592E" w:rsidDel="00F43CDC">
          <w:delInstrText xml:space="preserve"> \* MERGEFORMAT </w:delInstrText>
        </w:r>
        <w:r w:rsidR="000415F2" w:rsidRPr="00C0592E" w:rsidDel="00F43CDC">
          <w:fldChar w:fldCharType="separate"/>
        </w:r>
        <w:r w:rsidR="00B67E73" w:rsidRPr="00C0592E" w:rsidDel="00F43CDC">
          <w:delText xml:space="preserve">Figure </w:delText>
        </w:r>
        <w:r w:rsidR="00B67E73" w:rsidDel="00F43CDC">
          <w:rPr>
            <w:noProof/>
          </w:rPr>
          <w:delText>64</w:delText>
        </w:r>
        <w:r w:rsidR="000415F2" w:rsidRPr="00C0592E" w:rsidDel="00F43CDC">
          <w:fldChar w:fldCharType="end"/>
        </w:r>
        <w:r w:rsidR="00C4486E" w:rsidRPr="00C0592E" w:rsidDel="00F43CDC">
          <w:delText>.</w:delText>
        </w:r>
      </w:del>
    </w:p>
    <w:p w14:paraId="2D33ED32" w14:textId="77777777" w:rsidR="00C4486E" w:rsidRPr="00C0592E" w:rsidRDefault="00C4486E" w:rsidP="00BC7495"/>
    <w:p w14:paraId="3C1F6EE8" w14:textId="65BEE6E9"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E14F32"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76DD5F9">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50C27196" w:rsidR="009D219D" w:rsidRPr="00C0592E" w:rsidRDefault="009D219D" w:rsidP="00F5043F">
      <w:pPr>
        <w:pStyle w:val="Caption"/>
      </w:pPr>
      <w:bookmarkStart w:id="3119" w:name="_Ref185905107"/>
      <w:r w:rsidRPr="00C0592E">
        <w:t xml:space="preserve">Figure </w:t>
      </w:r>
      <w:r w:rsidR="006E64D0">
        <w:fldChar w:fldCharType="begin"/>
      </w:r>
      <w:r w:rsidR="006E64D0">
        <w:instrText xml:space="preserve"> SEQ Figure \* ARABIC </w:instrText>
      </w:r>
      <w:r w:rsidR="006E64D0">
        <w:fldChar w:fldCharType="separate"/>
      </w:r>
      <w:r w:rsidR="00B67E73">
        <w:rPr>
          <w:noProof/>
        </w:rPr>
        <w:t>64</w:t>
      </w:r>
      <w:r w:rsidR="006E64D0">
        <w:rPr>
          <w:noProof/>
        </w:rPr>
        <w:fldChar w:fldCharType="end"/>
      </w:r>
      <w:bookmarkEnd w:id="3119"/>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0B7F90D8" w:rsidR="008708F9" w:rsidRPr="003335AF" w:rsidRDefault="00AF75F5">
      <w:pPr>
        <w:ind w:firstLine="720"/>
        <w:pPrChange w:id="3120" w:author="Ryan Beck" w:date="2023-04-11T11:24:00Z">
          <w:pPr/>
        </w:pPrChange>
      </w:pPr>
      <w:r w:rsidRPr="003335AF">
        <w:rPr>
          <w:b/>
        </w:rPr>
        <w:t>Tip</w:t>
      </w:r>
      <w:r w:rsidRPr="003335AF">
        <w:t xml:space="preserve">: </w:t>
      </w:r>
      <w:r w:rsidR="008708F9" w:rsidRPr="003335AF">
        <w:t xml:space="preserve">For an explanation of Virtual Profile criteria, see the </w:t>
      </w:r>
      <w:r w:rsidR="00423E82">
        <w:fldChar w:fldCharType="begin"/>
      </w:r>
      <w:r w:rsidR="00423E82">
        <w:instrText>HYPERLINK \l "_Understanding_Virtual_Profiling"</w:instrText>
      </w:r>
      <w:r w:rsidR="00423E82">
        <w:fldChar w:fldCharType="separate"/>
      </w:r>
      <w:r w:rsidR="008708F9" w:rsidRPr="003335AF">
        <w:rPr>
          <w:rStyle w:val="Hyperlink"/>
        </w:rPr>
        <w:t>Virtual Profiling</w:t>
      </w:r>
      <w:r w:rsidR="00423E82">
        <w:rPr>
          <w:rStyle w:val="Hyperlink"/>
        </w:rPr>
        <w:fldChar w:fldCharType="end"/>
      </w:r>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AA7259">
      <w:pPr>
        <w:pStyle w:val="Heading2"/>
      </w:pPr>
      <w:bookmarkStart w:id="3121" w:name="_Toc119468121"/>
      <w:bookmarkStart w:id="3122" w:name="_Toc329784633"/>
      <w:bookmarkStart w:id="3123" w:name="_Toc469043368"/>
      <w:bookmarkStart w:id="3124" w:name="_Toc469045002"/>
      <w:bookmarkStart w:id="3125" w:name="_Toc469139300"/>
      <w:bookmarkStart w:id="3126" w:name="_Toc469152745"/>
      <w:bookmarkStart w:id="3127" w:name="_Toc491174837"/>
      <w:bookmarkStart w:id="3128" w:name="_Toc494304069"/>
      <w:bookmarkStart w:id="3129" w:name="_Toc532827419"/>
      <w:bookmarkStart w:id="3130" w:name="_Toc532827827"/>
      <w:bookmarkStart w:id="3131" w:name="_Toc52898889"/>
      <w:bookmarkStart w:id="3132" w:name="_Toc52899079"/>
      <w:bookmarkStart w:id="3133" w:name="_Toc86830684"/>
      <w:bookmarkStart w:id="3134" w:name="_Toc86831485"/>
      <w:bookmarkStart w:id="3135" w:name="_Toc86831681"/>
      <w:bookmarkStart w:id="3136" w:name="_Toc132123035"/>
      <w:bookmarkStart w:id="3137" w:name="_Toc132123227"/>
      <w:r>
        <w:lastRenderedPageBreak/>
        <w:t>Historical Mode</w:t>
      </w:r>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p>
    <w:p w14:paraId="2DFD8164" w14:textId="1B6D038D" w:rsidR="008708F9" w:rsidRPr="00C0592E" w:rsidRDefault="008708F9">
      <w:r w:rsidRPr="00C0592E">
        <w:t>The software has a</w:t>
      </w:r>
      <w:del w:id="3138" w:author="Ryan Beck" w:date="2023-04-11T11:24:00Z">
        <w:r w:rsidR="000D1A67" w:rsidDel="00280BD9">
          <w:delText>n</w:delText>
        </w:r>
      </w:del>
      <w:r w:rsidRPr="00C0592E">
        <w:t xml:space="preserve"> </w:t>
      </w:r>
      <w:r w:rsidRPr="000D1A67">
        <w:rPr>
          <w:i/>
        </w:rPr>
        <w:t>historical mode</w:t>
      </w:r>
      <w:r w:rsidRPr="00C0592E">
        <w:t xml:space="preserve"> feature.  This feature allows </w:t>
      </w:r>
      <w:r w:rsidR="00BF3428" w:rsidRPr="00C0592E">
        <w:t>you</w:t>
      </w:r>
      <w:r w:rsidRPr="00C0592E">
        <w:t xml:space="preserve"> to view </w:t>
      </w:r>
      <w:r w:rsidR="000B2859">
        <w:t xml:space="preserve">the data for any </w:t>
      </w:r>
      <w:r w:rsidRPr="00C0592E">
        <w:t>Virtual Profile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280BD9">
        <w:rPr>
          <w:b/>
          <w:bCs/>
          <w:rPrChange w:id="3139" w:author="Ryan Beck" w:date="2023-04-11T11:25:00Z">
            <w:rPr/>
          </w:rPrChange>
        </w:rPr>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w:t>
      </w:r>
      <w:del w:id="3140" w:author="Ryan Beck" w:date="2023-04-11T11:24:00Z">
        <w:r w:rsidR="008D4B05" w:rsidRPr="00764231" w:rsidDel="00280BD9">
          <w:delText xml:space="preserve">See </w:delText>
        </w:r>
        <w:r w:rsidR="001627E3" w:rsidRPr="00764231" w:rsidDel="00280BD9">
          <w:fldChar w:fldCharType="begin"/>
        </w:r>
        <w:r w:rsidR="001627E3" w:rsidRPr="00764231" w:rsidDel="00280BD9">
          <w:delInstrText xml:space="preserve"> REF _Ref185909935 \h </w:delInstrText>
        </w:r>
        <w:r w:rsidR="00C0592E" w:rsidRPr="00764231" w:rsidDel="00280BD9">
          <w:delInstrText xml:space="preserve"> \* MERGEFORMAT </w:delInstrText>
        </w:r>
        <w:r w:rsidR="001627E3" w:rsidRPr="00764231" w:rsidDel="00280BD9">
          <w:fldChar w:fldCharType="separate"/>
        </w:r>
        <w:r w:rsidR="00B67E73" w:rsidRPr="00C0592E" w:rsidDel="00280BD9">
          <w:delText xml:space="preserve">Figure </w:delText>
        </w:r>
        <w:r w:rsidR="00B67E73" w:rsidDel="00280BD9">
          <w:rPr>
            <w:noProof/>
          </w:rPr>
          <w:delText>65</w:delText>
        </w:r>
        <w:r w:rsidR="001627E3" w:rsidRPr="00764231" w:rsidDel="00280BD9">
          <w:fldChar w:fldCharType="end"/>
        </w:r>
        <w:r w:rsidR="001627E3" w:rsidRPr="00764231" w:rsidDel="00280BD9">
          <w:delText xml:space="preserve"> a</w:delText>
        </w:r>
        <w:r w:rsidR="008D4B05" w:rsidRPr="00764231" w:rsidDel="00280BD9">
          <w:delText>nd</w:delText>
        </w:r>
        <w:r w:rsidR="001627E3" w:rsidRPr="00764231" w:rsidDel="00280BD9">
          <w:delText xml:space="preserve"> </w:delText>
        </w:r>
        <w:r w:rsidR="001627E3" w:rsidRPr="00C0592E" w:rsidDel="00280BD9">
          <w:fldChar w:fldCharType="begin"/>
        </w:r>
        <w:r w:rsidR="001627E3" w:rsidRPr="00C0592E" w:rsidDel="00280BD9">
          <w:delInstrText xml:space="preserve"> REF _Ref185909946 \h </w:delInstrText>
        </w:r>
        <w:r w:rsidR="00C0592E" w:rsidRPr="00C0592E" w:rsidDel="00280BD9">
          <w:delInstrText xml:space="preserve"> \* MERGEFORMAT </w:delInstrText>
        </w:r>
        <w:r w:rsidR="001627E3" w:rsidRPr="00C0592E" w:rsidDel="00280BD9">
          <w:fldChar w:fldCharType="separate"/>
        </w:r>
        <w:r w:rsidR="00B67E73" w:rsidRPr="00C0592E" w:rsidDel="00280BD9">
          <w:delText xml:space="preserve">Figure </w:delText>
        </w:r>
        <w:r w:rsidR="00B67E73" w:rsidDel="00280BD9">
          <w:rPr>
            <w:noProof/>
          </w:rPr>
          <w:delText>66</w:delText>
        </w:r>
        <w:r w:rsidR="001627E3" w:rsidRPr="00C0592E" w:rsidDel="00280BD9">
          <w:fldChar w:fldCharType="end"/>
        </w:r>
        <w:r w:rsidR="00BA5862" w:rsidRPr="00C0592E" w:rsidDel="00280BD9">
          <w:delText>.</w:delText>
        </w:r>
      </w:del>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1" type="#_x0000_t75" style="width:68.25pt;height:38.25pt" o:ole="" o:bordertopcolor="this" o:borderleftcolor="this" o:borderbottomcolor="this" o:borderrightcolor="this" fillcolor="window">
                  <v:imagedata r:id="rId152" o:title=""/>
                  <w10:bordertop type="single" width="6"/>
                  <w10:borderleft type="single" width="6"/>
                  <w10:borderbottom type="single" width="6"/>
                  <w10:borderright type="single" width="6"/>
                </v:shape>
                <o:OLEObject Type="Embed" ProgID="PBrush" ShapeID="_x0000_i1031" DrawAspect="Content" ObjectID="_1742760990" r:id="rId153"/>
              </w:object>
            </w:r>
          </w:p>
          <w:p w14:paraId="5F5A21EF" w14:textId="0BB88071" w:rsidR="00461367" w:rsidRPr="00C0592E" w:rsidRDefault="00461367" w:rsidP="00461367">
            <w:pPr>
              <w:pStyle w:val="Caption"/>
            </w:pPr>
            <w:bookmarkStart w:id="3141" w:name="_Ref185909935"/>
            <w:r w:rsidRPr="00C0592E">
              <w:t xml:space="preserve">Figure </w:t>
            </w:r>
            <w:r w:rsidR="006E64D0">
              <w:fldChar w:fldCharType="begin"/>
            </w:r>
            <w:r w:rsidR="006E64D0">
              <w:instrText xml:space="preserve"> SEQ Figure \* ARABIC </w:instrText>
            </w:r>
            <w:r w:rsidR="006E64D0">
              <w:fldChar w:fldCharType="separate"/>
            </w:r>
            <w:r w:rsidR="00B67E73">
              <w:rPr>
                <w:noProof/>
              </w:rPr>
              <w:t>65</w:t>
            </w:r>
            <w:r w:rsidR="006E64D0">
              <w:rPr>
                <w:noProof/>
              </w:rPr>
              <w:fldChar w:fldCharType="end"/>
            </w:r>
            <w:bookmarkEnd w:id="3141"/>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1BB6664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2124F02C" w:rsidR="00461367" w:rsidRPr="00C0592E" w:rsidRDefault="00461367" w:rsidP="00461367">
            <w:pPr>
              <w:pStyle w:val="Caption"/>
            </w:pPr>
            <w:bookmarkStart w:id="3142" w:name="_Ref185909946"/>
            <w:r w:rsidRPr="00C0592E">
              <w:t xml:space="preserve">Figure </w:t>
            </w:r>
            <w:r w:rsidR="006E64D0">
              <w:fldChar w:fldCharType="begin"/>
            </w:r>
            <w:r w:rsidR="006E64D0">
              <w:instrText xml:space="preserve"> SEQ Figure \* ARABIC </w:instrText>
            </w:r>
            <w:r w:rsidR="006E64D0">
              <w:fldChar w:fldCharType="separate"/>
            </w:r>
            <w:r w:rsidR="00B67E73">
              <w:rPr>
                <w:noProof/>
              </w:rPr>
              <w:t>66</w:t>
            </w:r>
            <w:r w:rsidR="006E64D0">
              <w:rPr>
                <w:noProof/>
              </w:rPr>
              <w:fldChar w:fldCharType="end"/>
            </w:r>
            <w:bookmarkEnd w:id="3142"/>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AA7259">
      <w:pPr>
        <w:pStyle w:val="Heading2"/>
      </w:pPr>
      <w:bookmarkStart w:id="3143" w:name="_Toc119468123"/>
      <w:bookmarkStart w:id="3144" w:name="_Toc329784634"/>
      <w:bookmarkStart w:id="3145" w:name="_Toc469043369"/>
      <w:bookmarkStart w:id="3146" w:name="_Toc469045003"/>
      <w:bookmarkStart w:id="3147" w:name="_Toc469139301"/>
      <w:bookmarkStart w:id="3148" w:name="_Toc469152746"/>
      <w:bookmarkStart w:id="3149" w:name="_Toc491174838"/>
      <w:bookmarkStart w:id="3150" w:name="_Toc494304070"/>
      <w:bookmarkStart w:id="3151" w:name="_Toc532827420"/>
      <w:bookmarkStart w:id="3152" w:name="_Toc532827828"/>
      <w:bookmarkStart w:id="3153" w:name="_Toc52898890"/>
      <w:bookmarkStart w:id="3154" w:name="_Toc52899080"/>
      <w:bookmarkStart w:id="3155" w:name="_Toc86830685"/>
      <w:bookmarkStart w:id="3156" w:name="_Toc86831486"/>
      <w:bookmarkStart w:id="3157" w:name="_Toc86831682"/>
      <w:bookmarkStart w:id="3158" w:name="_Toc132123036"/>
      <w:bookmarkStart w:id="3159" w:name="_Toc132123228"/>
      <w:r>
        <w:t xml:space="preserve">Historical Mode </w:t>
      </w:r>
      <w:r w:rsidR="00754243">
        <w:t xml:space="preserve">- </w:t>
      </w:r>
      <w:r>
        <w:t xml:space="preserve">General </w:t>
      </w:r>
      <w:r w:rsidR="00754243">
        <w:t>Tab</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14:paraId="31B8301C" w14:textId="1BA1D9FC" w:rsidR="009D219D" w:rsidRDefault="00DE392C" w:rsidP="003335AF">
      <w:pPr>
        <w:keepNext/>
        <w:jc w:val="center"/>
      </w:pPr>
      <w:r>
        <w:rPr>
          <w:noProof/>
        </w:rPr>
        <w:drawing>
          <wp:inline distT="0" distB="0" distL="0" distR="0" wp14:anchorId="06023D9A" wp14:editId="3F7EB42B">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p>
    <w:p w14:paraId="021A7D24" w14:textId="38697FCD" w:rsidR="008708F9" w:rsidRDefault="009D219D" w:rsidP="00F5043F">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67</w:t>
      </w:r>
      <w:r w:rsidR="006E64D0">
        <w:rPr>
          <w:noProof/>
        </w:rPr>
        <w:fldChar w:fldCharType="end"/>
      </w:r>
      <w:r w:rsidR="00C300AB">
        <w:t>: Virtual Profiling History – General Tab</w:t>
      </w:r>
    </w:p>
    <w:p w14:paraId="4D3F6ED2" w14:textId="77777777" w:rsidR="000479AA" w:rsidRDefault="000479AA" w:rsidP="00F2645B"/>
    <w:p w14:paraId="158B5698" w14:textId="2B345743" w:rsidR="008708F9" w:rsidRPr="00C0592E" w:rsidRDefault="008708F9">
      <w:r w:rsidRPr="00C0592E">
        <w:t xml:space="preserve">The software will display the Baseline profile on the profile graph in a solid line format.  Also on the profile graph is the Virtual Profile for the selected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B393BBA" w14:textId="54FC0630" w:rsidR="00DE392C"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06ABF3B3" w14:textId="77777777" w:rsidR="00DE392C" w:rsidRPr="00DE392C" w:rsidRDefault="00DE392C" w:rsidP="00DE392C">
      <w:pPr>
        <w:keepNext/>
        <w:spacing w:before="240" w:after="60"/>
        <w:outlineLvl w:val="2"/>
        <w:rPr>
          <w:rFonts w:ascii="Arial" w:hAnsi="Arial" w:cs="Arial"/>
          <w:b/>
          <w:bCs/>
          <w:sz w:val="28"/>
          <w:szCs w:val="26"/>
        </w:rPr>
      </w:pPr>
      <w:bookmarkStart w:id="3160" w:name="_Toc491174839"/>
      <w:bookmarkStart w:id="3161" w:name="_Toc494304071"/>
      <w:bookmarkStart w:id="3162" w:name="_Toc532827421"/>
      <w:bookmarkStart w:id="3163" w:name="_Toc532827829"/>
      <w:bookmarkStart w:id="3164" w:name="_Toc52898891"/>
      <w:bookmarkStart w:id="3165" w:name="_Toc52899081"/>
      <w:bookmarkStart w:id="3166" w:name="_Toc86830686"/>
      <w:bookmarkStart w:id="3167" w:name="_Toc86831487"/>
      <w:bookmarkStart w:id="3168" w:name="_Toc86831683"/>
      <w:bookmarkStart w:id="3169" w:name="_Toc132123229"/>
      <w:r w:rsidRPr="00DE392C">
        <w:rPr>
          <w:rFonts w:ascii="Arial" w:hAnsi="Arial" w:cs="Arial"/>
          <w:b/>
          <w:bCs/>
          <w:sz w:val="28"/>
          <w:szCs w:val="26"/>
        </w:rPr>
        <w:t>Viewing Historical Profiles</w:t>
      </w:r>
      <w:bookmarkEnd w:id="3160"/>
      <w:bookmarkEnd w:id="3161"/>
      <w:bookmarkEnd w:id="3162"/>
      <w:bookmarkEnd w:id="3163"/>
      <w:bookmarkEnd w:id="3164"/>
      <w:bookmarkEnd w:id="3165"/>
      <w:bookmarkEnd w:id="3166"/>
      <w:bookmarkEnd w:id="3167"/>
      <w:bookmarkEnd w:id="3168"/>
      <w:bookmarkEnd w:id="3169"/>
    </w:p>
    <w:p w14:paraId="0DB0DC31" w14:textId="4FF80D32" w:rsidR="00DE392C" w:rsidRPr="00DE392C" w:rsidRDefault="00DE392C" w:rsidP="00DE392C">
      <w:r w:rsidRPr="00DE392C">
        <w:t xml:space="preserve">To view the </w:t>
      </w:r>
      <w:r w:rsidRPr="00DE392C">
        <w:rPr>
          <w:i/>
        </w:rPr>
        <w:t>Virtual Profiles</w:t>
      </w:r>
      <w:r w:rsidRPr="00DE392C">
        <w:t xml:space="preserve"> for this </w:t>
      </w:r>
      <w:del w:id="3170" w:author="Ryan Beck" w:date="2023-04-11T11:26:00Z">
        <w:r w:rsidRPr="00DE392C" w:rsidDel="00280BD9">
          <w:delText>product</w:delText>
        </w:r>
      </w:del>
      <w:ins w:id="3171" w:author="Ryan Beck" w:date="2023-04-11T11:26:00Z">
        <w:r w:rsidR="00280BD9" w:rsidRPr="00DE392C">
          <w:t>product,</w:t>
        </w:r>
      </w:ins>
      <w:r w:rsidRPr="00DE392C">
        <w:t xml:space="preserve"> use the </w:t>
      </w:r>
      <w:r w:rsidRPr="00280BD9">
        <w:rPr>
          <w:b/>
          <w:bCs/>
          <w:rPrChange w:id="3172" w:author="Ryan Beck" w:date="2023-04-11T11:26:00Z">
            <w:rPr/>
          </w:rPrChange>
        </w:rPr>
        <w:t>Green arrow</w:t>
      </w:r>
      <w:r w:rsidRPr="00DE392C">
        <w:t xml:space="preserve"> buttons to either go forward in history or go Backwards in history.  Each time the arrow button is selected the software will display the next record in chronological order.  </w:t>
      </w:r>
    </w:p>
    <w:p w14:paraId="1DB51ED2" w14:textId="77777777" w:rsidR="00DE392C" w:rsidRPr="00C0592E" w:rsidRDefault="00DE392C"/>
    <w:p w14:paraId="4C6BDFD0" w14:textId="77777777" w:rsidR="009D219D" w:rsidRPr="00A553EE" w:rsidRDefault="00C653DF" w:rsidP="001E4059">
      <w:pPr>
        <w:pStyle w:val="Heading3"/>
      </w:pPr>
      <w:bookmarkStart w:id="3173" w:name="_Toc469043370"/>
      <w:bookmarkStart w:id="3174" w:name="_Toc469045004"/>
      <w:bookmarkStart w:id="3175" w:name="_Toc469139302"/>
      <w:bookmarkStart w:id="3176" w:name="_Toc469152747"/>
      <w:bookmarkStart w:id="3177" w:name="_Toc491174840"/>
      <w:bookmarkStart w:id="3178" w:name="_Toc494304072"/>
      <w:bookmarkStart w:id="3179" w:name="_Toc532827422"/>
      <w:bookmarkStart w:id="3180" w:name="_Toc532827830"/>
      <w:bookmarkStart w:id="3181" w:name="_Toc52898892"/>
      <w:bookmarkStart w:id="3182" w:name="_Toc52899082"/>
      <w:bookmarkStart w:id="3183" w:name="_Toc86830687"/>
      <w:bookmarkStart w:id="3184" w:name="_Toc86831488"/>
      <w:bookmarkStart w:id="3185" w:name="_Toc86831684"/>
      <w:bookmarkStart w:id="3186" w:name="_Toc132123230"/>
      <w:bookmarkStart w:id="3187" w:name="_Toc119468124"/>
      <w:r w:rsidRPr="00A553EE">
        <w:lastRenderedPageBreak/>
        <w:t>Graph Controller</w:t>
      </w:r>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p>
    <w:tbl>
      <w:tblPr>
        <w:tblW w:w="0" w:type="auto"/>
        <w:tblLook w:val="04A0" w:firstRow="1" w:lastRow="0" w:firstColumn="1" w:lastColumn="0" w:noHBand="0" w:noVBand="1"/>
      </w:tblPr>
      <w:tblGrid>
        <w:gridCol w:w="4666"/>
        <w:gridCol w:w="4910"/>
      </w:tblGrid>
      <w:tr w:rsidR="00F70C34" w14:paraId="4F3C1275" w14:textId="77777777" w:rsidTr="00280BD9">
        <w:tc>
          <w:tcPr>
            <w:tcW w:w="4666" w:type="dxa"/>
            <w:shd w:val="clear" w:color="auto" w:fill="auto"/>
          </w:tcPr>
          <w:p w14:paraId="6176051A" w14:textId="77777777" w:rsidR="00F70C34" w:rsidRDefault="00F70C34" w:rsidP="00F70C34"/>
          <w:p w14:paraId="07AEAEC9" w14:textId="3D36A45D" w:rsidR="00F70C34" w:rsidRPr="00C0592E" w:rsidRDefault="00F70C34" w:rsidP="00F70C34">
            <w:r w:rsidRPr="00C0592E">
              <w:t xml:space="preserve">The Graph Controller allows you to modify the view of the profile graph.  </w:t>
            </w:r>
            <w:del w:id="3188" w:author="Ryan Beck" w:date="2023-04-11T16:28:00Z">
              <w:r w:rsidRPr="00C0592E" w:rsidDel="00D46594">
                <w:delText xml:space="preserve">See </w:delText>
              </w:r>
              <w:r w:rsidRPr="00C0592E" w:rsidDel="00D46594">
                <w:fldChar w:fldCharType="begin"/>
              </w:r>
              <w:r w:rsidRPr="00C0592E" w:rsidDel="00D46594">
                <w:delInstrText xml:space="preserve"> REF _Ref185910477 \h  \* MERGEFORMAT </w:delInstrText>
              </w:r>
              <w:r w:rsidRPr="00C0592E" w:rsidDel="00D46594">
                <w:fldChar w:fldCharType="separate"/>
              </w:r>
              <w:r w:rsidR="00B67E73" w:rsidRPr="00B67E73" w:rsidDel="00D46594">
                <w:delText xml:space="preserve">Figure </w:delText>
              </w:r>
              <w:r w:rsidR="00B67E73" w:rsidRPr="00B67E73" w:rsidDel="00D46594">
                <w:rPr>
                  <w:noProof/>
                </w:rPr>
                <w:delText>68</w:delText>
              </w:r>
              <w:r w:rsidRPr="00C0592E" w:rsidDel="00D46594">
                <w:fldChar w:fldCharType="end"/>
              </w:r>
              <w:r w:rsidRPr="00C0592E" w:rsidDel="00D46594">
                <w:delText xml:space="preserve">. </w:delText>
              </w:r>
              <w:r w:rsidR="00894391" w:rsidDel="00D46594">
                <w:delText xml:space="preserve"> </w:delText>
              </w:r>
            </w:del>
            <w:r w:rsidR="00894391">
              <w:t>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51C0B72F"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05692EF3" w:rsidR="00A553EE" w:rsidRPr="00764231" w:rsidDel="00280BD9" w:rsidRDefault="00A553EE" w:rsidP="00764231">
            <w:pPr>
              <w:rPr>
                <w:del w:id="3189" w:author="Ryan Beck" w:date="2023-04-11T11:26:00Z"/>
                <w:b/>
                <w:strike/>
              </w:rPr>
            </w:pPr>
            <w:r w:rsidRPr="00764231">
              <w:rPr>
                <w:b/>
              </w:rPr>
              <w:t>TCs</w:t>
            </w:r>
            <w:ins w:id="3190" w:author="Ryan Beck" w:date="2023-04-11T11:27:00Z">
              <w:r w:rsidR="00280BD9" w:rsidRPr="00764231">
                <w:rPr>
                  <w:b/>
                </w:rPr>
                <w:t xml:space="preserve"> </w:t>
              </w:r>
              <w:r w:rsidR="00280BD9" w:rsidRPr="00764231">
                <w:t xml:space="preserve">– </w:t>
              </w:r>
            </w:ins>
            <w:del w:id="3191" w:author="Ryan Beck" w:date="2023-04-11T11:27:00Z">
              <w:r w:rsidRPr="00764231" w:rsidDel="00280BD9">
                <w:rPr>
                  <w:b/>
                </w:rPr>
                <w:delText xml:space="preserve"> </w:delText>
              </w:r>
            </w:del>
          </w:p>
          <w:p w14:paraId="545702E1" w14:textId="77777777" w:rsidR="00F70C34" w:rsidRDefault="00A553EE" w:rsidP="00764231">
            <w:pPr>
              <w:rPr>
                <w:ins w:id="3192" w:author="Ryan Beck" w:date="2023-04-11T11:26:00Z"/>
              </w:rPr>
            </w:pPr>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p w14:paraId="611F83A8" w14:textId="183ACCF9" w:rsidR="00280BD9" w:rsidRDefault="00280BD9" w:rsidP="00764231"/>
        </w:tc>
        <w:tc>
          <w:tcPr>
            <w:tcW w:w="4910" w:type="dxa"/>
            <w:shd w:val="clear" w:color="auto" w:fill="auto"/>
          </w:tcPr>
          <w:p w14:paraId="110AADFC" w14:textId="6D3C887D" w:rsidR="00F70C34" w:rsidRDefault="00E14F32" w:rsidP="00211D6A">
            <w:pPr>
              <w:jc w:val="center"/>
            </w:pPr>
            <w:r>
              <w:rPr>
                <w:noProof/>
              </w:rPr>
              <w:drawing>
                <wp:inline distT="0" distB="0" distL="0" distR="0" wp14:anchorId="4281A75C" wp14:editId="7AD2B18E">
                  <wp:extent cx="2980944" cy="212140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980944" cy="2121408"/>
                          </a:xfrm>
                          <a:prstGeom prst="rect">
                            <a:avLst/>
                          </a:prstGeom>
                        </pic:spPr>
                      </pic:pic>
                    </a:graphicData>
                  </a:graphic>
                </wp:inline>
              </w:drawing>
            </w:r>
          </w:p>
          <w:p w14:paraId="61C149E0" w14:textId="65ED1315" w:rsidR="00F70C34" w:rsidRPr="00A553EE" w:rsidRDefault="00F70C34" w:rsidP="00764231">
            <w:pPr>
              <w:jc w:val="center"/>
              <w:rPr>
                <w:rFonts w:ascii="Trebuchet MS" w:hAnsi="Trebuchet MS" w:cs="Arial"/>
                <w:color w:val="FF0000"/>
                <w:sz w:val="24"/>
                <w:szCs w:val="24"/>
              </w:rPr>
            </w:pPr>
            <w:bookmarkStart w:id="3193"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67E73">
              <w:rPr>
                <w:rFonts w:ascii="Arial" w:hAnsi="Arial" w:cs="Arial"/>
                <w:noProof/>
                <w:sz w:val="16"/>
                <w:szCs w:val="16"/>
              </w:rPr>
              <w:t>68</w:t>
            </w:r>
            <w:r w:rsidRPr="00211D6A">
              <w:rPr>
                <w:rFonts w:ascii="Arial" w:hAnsi="Arial" w:cs="Arial"/>
                <w:sz w:val="16"/>
                <w:szCs w:val="16"/>
              </w:rPr>
              <w:fldChar w:fldCharType="end"/>
            </w:r>
            <w:bookmarkEnd w:id="3193"/>
            <w:r w:rsidRPr="00211D6A">
              <w:rPr>
                <w:rFonts w:ascii="Arial" w:hAnsi="Arial" w:cs="Arial"/>
                <w:sz w:val="16"/>
                <w:szCs w:val="16"/>
              </w:rPr>
              <w:t>: Graph Controller</w:t>
            </w:r>
            <w:r w:rsidR="00A553EE">
              <w:rPr>
                <w:rFonts w:ascii="Arial" w:hAnsi="Arial" w:cs="Arial"/>
                <w:sz w:val="16"/>
                <w:szCs w:val="16"/>
              </w:rPr>
              <w:t xml:space="preserve"> </w:t>
            </w:r>
          </w:p>
        </w:tc>
      </w:tr>
    </w:tbl>
    <w:p w14:paraId="3B1EB5F9" w14:textId="77777777" w:rsidR="00280BD9" w:rsidRPr="00764231" w:rsidRDefault="00280BD9" w:rsidP="00280BD9">
      <w:pPr>
        <w:rPr>
          <w:ins w:id="3194" w:author="Ryan Beck" w:date="2022-10-10T11:33:00Z"/>
        </w:rPr>
      </w:pPr>
      <w:moveToRangeStart w:id="3195" w:author="Ryan Beck" w:date="2022-10-10T11:33:00Z" w:name="move116294005"/>
      <w:ins w:id="3196" w:author="Ryan Beck" w:date="2022-10-10T11:33:00Z">
        <w:r w:rsidRPr="00764231">
          <w:rPr>
            <w:b/>
          </w:rPr>
          <w:t xml:space="preserve">TCs Line Thickness </w:t>
        </w:r>
        <w:r w:rsidRPr="00764231">
          <w:t xml:space="preserve">– The pull-down menu lets you select five different thicknesses for the TC lines drawn on the graph.  </w:t>
        </w:r>
      </w:ins>
    </w:p>
    <w:moveToRangeEnd w:id="3195"/>
    <w:p w14:paraId="73F8CB16" w14:textId="77777777" w:rsidR="009D219D" w:rsidRPr="00C0592E" w:rsidRDefault="009D219D" w:rsidP="009D219D"/>
    <w:p w14:paraId="2A941157" w14:textId="669AFAF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0AD290F1" w:rsidR="009D219D" w:rsidRPr="00764231" w:rsidRDefault="009D219D" w:rsidP="00764231">
      <w:r w:rsidRPr="00764231">
        <w:rPr>
          <w:b/>
        </w:rPr>
        <w:t xml:space="preserve">Reference </w:t>
      </w:r>
      <w:r w:rsidR="00E42BC6" w:rsidRPr="00764231">
        <w:rPr>
          <w:b/>
        </w:rPr>
        <w:t>l</w:t>
      </w:r>
      <w:r w:rsidRPr="00764231">
        <w:rPr>
          <w:b/>
        </w:rPr>
        <w:t>ines –</w:t>
      </w:r>
      <w:r w:rsidR="00CB1AD7">
        <w:t xml:space="preserve"> </w:t>
      </w:r>
      <w:r w:rsidRPr="00764231">
        <w:t>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7DF0BF67" w14:textId="77777777" w:rsidR="00671A6F" w:rsidRPr="00764231" w:rsidRDefault="00671A6F" w:rsidP="00764231"/>
    <w:p w14:paraId="17EBBE3E" w14:textId="4B0F2213" w:rsidR="00671A6F" w:rsidRPr="00764231" w:rsidRDefault="00671A6F" w:rsidP="00764231">
      <w:r w:rsidRPr="00764231">
        <w:rPr>
          <w:b/>
        </w:rPr>
        <w:t xml:space="preserve">TCs Line Thickness </w:t>
      </w:r>
      <w:r w:rsidRPr="00764231">
        <w:t xml:space="preserve">– The </w:t>
      </w:r>
      <w:r w:rsidR="00E14F32" w:rsidRPr="00764231">
        <w:t>pull-down</w:t>
      </w:r>
      <w:r w:rsidRPr="00764231">
        <w:t xml:space="preserve"> menu lets you select five different thicknesses for the TC lines drawn on the graph.  </w:t>
      </w:r>
    </w:p>
    <w:p w14:paraId="49EE12AF" w14:textId="77777777" w:rsidR="00671A6F" w:rsidRPr="00764231" w:rsidRDefault="00671A6F" w:rsidP="00764231"/>
    <w:p w14:paraId="38D898AE" w14:textId="77777777" w:rsidR="00E14F32" w:rsidRPr="00764231" w:rsidRDefault="00E14F32" w:rsidP="00E14F32">
      <w:bookmarkStart w:id="3197" w:name="_Hlk52287847"/>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bookmarkEnd w:id="3197"/>
    <w:p w14:paraId="4D4FAC53" w14:textId="55F07A41" w:rsidR="009D219D" w:rsidRPr="00C0592E" w:rsidRDefault="00C653DF" w:rsidP="001E4059">
      <w:pPr>
        <w:pStyle w:val="Heading3"/>
      </w:pPr>
      <w:r w:rsidRPr="00764231">
        <w:br w:type="page"/>
      </w:r>
      <w:bookmarkStart w:id="3198" w:name="_Toc469043371"/>
      <w:bookmarkStart w:id="3199" w:name="_Toc469045005"/>
      <w:bookmarkStart w:id="3200" w:name="_Toc469139303"/>
      <w:bookmarkStart w:id="3201" w:name="_Toc469152748"/>
      <w:bookmarkStart w:id="3202" w:name="_Toc491174841"/>
      <w:bookmarkStart w:id="3203" w:name="_Toc494304073"/>
      <w:bookmarkStart w:id="3204" w:name="_Toc532827423"/>
      <w:bookmarkStart w:id="3205" w:name="_Toc532827831"/>
      <w:bookmarkStart w:id="3206" w:name="_Toc52898893"/>
      <w:bookmarkStart w:id="3207" w:name="_Toc52899083"/>
      <w:bookmarkStart w:id="3208" w:name="_Toc86830688"/>
      <w:bookmarkStart w:id="3209" w:name="_Toc86831489"/>
      <w:bookmarkStart w:id="3210" w:name="_Toc86831685"/>
      <w:bookmarkStart w:id="3211" w:name="_Toc132123231"/>
      <w:r w:rsidR="009D219D" w:rsidRPr="00C0592E">
        <w:lastRenderedPageBreak/>
        <w:t xml:space="preserve">Automatic </w:t>
      </w:r>
      <w:r>
        <w:t>C</w:t>
      </w:r>
      <w:r w:rsidRPr="00C0592E">
        <w:t xml:space="preserve">alculation </w:t>
      </w:r>
      <w:ins w:id="3212" w:author="Ryan Beck" w:date="2023-04-11T11:27:00Z">
        <w:r w:rsidR="00280BD9">
          <w:t>o</w:t>
        </w:r>
      </w:ins>
      <w:del w:id="3213" w:author="Ryan Beck" w:date="2023-04-11T11:27:00Z">
        <w:r w:rsidRPr="00C0592E" w:rsidDel="00280BD9">
          <w:delText>O</w:delText>
        </w:r>
      </w:del>
      <w:r w:rsidRPr="00C0592E">
        <w:t xml:space="preserve">f </w:t>
      </w:r>
      <w:r w:rsidR="009D219D" w:rsidRPr="00C0592E">
        <w:t xml:space="preserve">Delta T </w:t>
      </w:r>
      <w:r w:rsidRPr="00C0592E">
        <w:t xml:space="preserve">+ </w:t>
      </w:r>
      <w:r w:rsidR="009D219D" w:rsidRPr="00C0592E">
        <w:t xml:space="preserve">Delta </w:t>
      </w:r>
      <w:r w:rsidRPr="00C0592E">
        <w:t xml:space="preserve">(Or Range) </w:t>
      </w:r>
      <w:ins w:id="3214" w:author="Ryan Beck" w:date="2023-04-11T11:27:00Z">
        <w:r w:rsidR="00280BD9">
          <w:t>f</w:t>
        </w:r>
      </w:ins>
      <w:del w:id="3215" w:author="Ryan Beck" w:date="2023-04-11T11:27:00Z">
        <w:r w:rsidRPr="00C0592E" w:rsidDel="00280BD9">
          <w:delText>F</w:delText>
        </w:r>
      </w:del>
      <w:r w:rsidRPr="00C0592E">
        <w:t xml:space="preserve">or </w:t>
      </w:r>
      <w:ins w:id="3216" w:author="Ryan Beck" w:date="2023-04-11T11:27:00Z">
        <w:r w:rsidR="00280BD9">
          <w:t>a</w:t>
        </w:r>
      </w:ins>
      <w:del w:id="3217" w:author="Ryan Beck" w:date="2023-04-11T11:27:00Z">
        <w:r w:rsidRPr="00C0592E" w:rsidDel="00280BD9">
          <w:delText>A</w:delText>
        </w:r>
      </w:del>
      <w:r w:rsidRPr="00C0592E">
        <w:t xml:space="preserve">ll </w:t>
      </w:r>
      <w:r>
        <w:t>S</w:t>
      </w:r>
      <w:r w:rsidRPr="00C0592E">
        <w:t>tat</w:t>
      </w:r>
      <w:r w:rsidR="009258AE">
        <w:t>istic</w:t>
      </w:r>
      <w:r w:rsidRPr="00C0592E">
        <w:t>s</w:t>
      </w:r>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p>
    <w:p w14:paraId="0492C373" w14:textId="74A99505"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del w:id="3218" w:author="Ryan Beck" w:date="2023-04-11T11:27:00Z">
        <w:r w:rsidRPr="00C0592E" w:rsidDel="00280BD9">
          <w:delText>See</w:delText>
        </w:r>
        <w:r w:rsidR="00E87BEE" w:rsidRPr="00C0592E" w:rsidDel="00280BD9">
          <w:delText xml:space="preserve"> </w:delText>
        </w:r>
        <w:r w:rsidR="00D77FE8" w:rsidRPr="00C0592E" w:rsidDel="00280BD9">
          <w:fldChar w:fldCharType="begin"/>
        </w:r>
        <w:r w:rsidR="00D77FE8" w:rsidRPr="00C0592E" w:rsidDel="00280BD9">
          <w:delInstrText xml:space="preserve"> REF _Ref185912399 \h </w:delInstrText>
        </w:r>
        <w:r w:rsidR="00C0592E" w:rsidRPr="00C0592E" w:rsidDel="00280BD9">
          <w:delInstrText xml:space="preserve"> \* MERGEFORMAT </w:delInstrText>
        </w:r>
        <w:r w:rsidR="00D77FE8" w:rsidRPr="00C0592E" w:rsidDel="00280BD9">
          <w:fldChar w:fldCharType="separate"/>
        </w:r>
        <w:r w:rsidR="00B67E73" w:rsidRPr="00211D6A" w:rsidDel="00280BD9">
          <w:delText xml:space="preserve">Figure </w:delText>
        </w:r>
        <w:r w:rsidR="00B67E73" w:rsidDel="00280BD9">
          <w:rPr>
            <w:noProof/>
          </w:rPr>
          <w:delText>69</w:delText>
        </w:r>
        <w:r w:rsidR="00D77FE8" w:rsidRPr="00C0592E" w:rsidDel="00280BD9">
          <w:fldChar w:fldCharType="end"/>
        </w:r>
        <w:r w:rsidRPr="00C0592E" w:rsidDel="00280BD9">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1E4059">
      <w:pPr>
        <w:pStyle w:val="Heading3"/>
      </w:pPr>
      <w:bookmarkStart w:id="3219" w:name="_Toc469043372"/>
      <w:bookmarkStart w:id="3220" w:name="_Toc469045006"/>
      <w:bookmarkStart w:id="3221" w:name="_Toc469139304"/>
      <w:bookmarkStart w:id="3222" w:name="_Toc469152749"/>
      <w:bookmarkStart w:id="3223" w:name="_Toc491174842"/>
      <w:bookmarkStart w:id="3224" w:name="_Toc494304074"/>
      <w:bookmarkStart w:id="3225" w:name="_Toc532827424"/>
      <w:bookmarkStart w:id="3226" w:name="_Toc532827832"/>
      <w:bookmarkStart w:id="3227" w:name="_Toc52898894"/>
      <w:bookmarkStart w:id="3228" w:name="_Toc52899084"/>
      <w:bookmarkStart w:id="3229" w:name="_Toc86830689"/>
      <w:bookmarkStart w:id="3230" w:name="_Toc86831490"/>
      <w:bookmarkStart w:id="3231" w:name="_Toc86831686"/>
      <w:bookmarkStart w:id="3232" w:name="_Toc132123232"/>
      <w:r w:rsidRPr="00764231">
        <w:t>Examine Tool</w:t>
      </w:r>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7029FFB7" w:rsidR="00F70C34" w:rsidRDefault="00F70C34" w:rsidP="00DD64C1">
            <w:r w:rsidRPr="00C0592E">
              <w:t>You can also view the Delta T (</w:t>
            </w:r>
            <w:r w:rsidRPr="00211D6A">
              <w:rPr>
                <w:rFonts w:ascii="Lucida Sans Unicode" w:hAnsi="Lucida Sans Unicode"/>
              </w:rPr>
              <w:t>∆</w:t>
            </w:r>
            <w:r w:rsidRPr="00C0592E">
              <w:t>T), or Delta Temperature, at specific points across the profile by right mouse clicking on the graph.  This will bring up a Pointer and a chart will appear in the upper left corner of the graph.</w:t>
            </w:r>
            <w:del w:id="3233" w:author="Ryan Beck" w:date="2023-04-11T11:27:00Z">
              <w:r w:rsidRPr="00C0592E" w:rsidDel="00A2162D">
                <w:delText xml:space="preserve">  See </w:delText>
              </w:r>
              <w:r w:rsidRPr="00C0592E" w:rsidDel="00A2162D">
                <w:fldChar w:fldCharType="begin"/>
              </w:r>
              <w:r w:rsidRPr="00C0592E" w:rsidDel="00A2162D">
                <w:delInstrText xml:space="preserve"> REF _Ref185912399 \h  \* MERGEFORMAT </w:delInstrText>
              </w:r>
              <w:r w:rsidRPr="00C0592E" w:rsidDel="00A2162D">
                <w:fldChar w:fldCharType="separate"/>
              </w:r>
              <w:r w:rsidR="00B67E73" w:rsidRPr="00211D6A" w:rsidDel="00A2162D">
                <w:delText xml:space="preserve">Figure </w:delText>
              </w:r>
              <w:r w:rsidR="00B67E73" w:rsidDel="00A2162D">
                <w:rPr>
                  <w:noProof/>
                </w:rPr>
                <w:delText>69</w:delText>
              </w:r>
              <w:r w:rsidRPr="00C0592E" w:rsidDel="00A2162D">
                <w:fldChar w:fldCharType="end"/>
              </w:r>
              <w:r w:rsidR="004D0CA1" w:rsidDel="00A2162D">
                <w:delText>.</w:delText>
              </w:r>
            </w:del>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74112" behindDoc="1" locked="0" layoutInCell="1" allowOverlap="1" wp14:anchorId="1487744D" wp14:editId="3F0880BB">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8">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6F407135" w:rsidR="00F70C34" w:rsidRPr="00211D6A" w:rsidRDefault="00F70C34" w:rsidP="004D0CA1">
            <w:pPr>
              <w:pStyle w:val="Caption"/>
            </w:pPr>
            <w:bookmarkStart w:id="3234" w:name="_Ref185912399"/>
            <w:r w:rsidRPr="00211D6A">
              <w:t xml:space="preserve">Figure </w:t>
            </w:r>
            <w:r w:rsidR="006E64D0">
              <w:fldChar w:fldCharType="begin"/>
            </w:r>
            <w:r w:rsidR="006E64D0">
              <w:instrText xml:space="preserve"> SEQ Figure \* ARABIC </w:instrText>
            </w:r>
            <w:r w:rsidR="006E64D0">
              <w:fldChar w:fldCharType="separate"/>
            </w:r>
            <w:r w:rsidR="00B67E73">
              <w:rPr>
                <w:noProof/>
              </w:rPr>
              <w:t>69</w:t>
            </w:r>
            <w:r w:rsidR="006E64D0">
              <w:rPr>
                <w:noProof/>
              </w:rPr>
              <w:fldChar w:fldCharType="end"/>
            </w:r>
            <w:bookmarkEnd w:id="3234"/>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2111C2C0" w:rsidR="00F70C34" w:rsidRPr="00C0592E" w:rsidRDefault="00F70C34" w:rsidP="00AA5614">
      <w:pPr>
        <w:pStyle w:val="ListParagraph"/>
        <w:numPr>
          <w:ilvl w:val="0"/>
          <w:numId w:val="115"/>
        </w:numPr>
      </w:pPr>
      <w:r w:rsidRPr="00C0592E">
        <w:t>The time during the profile at which the pointer is placed</w:t>
      </w:r>
      <w:r w:rsidR="008700A3">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235" w:name="_Toc329784635"/>
      <w:r>
        <w:br w:type="page"/>
      </w:r>
    </w:p>
    <w:p w14:paraId="2708B92F" w14:textId="77777777" w:rsidR="008708F9" w:rsidRDefault="008708F9" w:rsidP="00AA7259">
      <w:pPr>
        <w:pStyle w:val="Heading2"/>
      </w:pPr>
      <w:bookmarkStart w:id="3236" w:name="_Toc469043373"/>
      <w:bookmarkStart w:id="3237" w:name="_Toc469045007"/>
      <w:bookmarkStart w:id="3238" w:name="_Toc469139305"/>
      <w:bookmarkStart w:id="3239" w:name="_Toc469152750"/>
      <w:bookmarkStart w:id="3240" w:name="_Toc491174843"/>
      <w:bookmarkStart w:id="3241" w:name="_Toc494304075"/>
      <w:bookmarkStart w:id="3242" w:name="_Toc532827425"/>
      <w:bookmarkStart w:id="3243" w:name="_Toc532827833"/>
      <w:bookmarkStart w:id="3244" w:name="_Toc52898895"/>
      <w:bookmarkStart w:id="3245" w:name="_Toc52899085"/>
      <w:bookmarkStart w:id="3246" w:name="_Toc86830690"/>
      <w:bookmarkStart w:id="3247" w:name="_Toc86831491"/>
      <w:bookmarkStart w:id="3248" w:name="_Toc86831687"/>
      <w:bookmarkStart w:id="3249" w:name="_Toc132123037"/>
      <w:bookmarkStart w:id="3250" w:name="_Toc132123233"/>
      <w:r>
        <w:lastRenderedPageBreak/>
        <w:t xml:space="preserve">Historical Mode </w:t>
      </w:r>
      <w:r w:rsidR="00754243">
        <w:t xml:space="preserve">- </w:t>
      </w:r>
      <w:r>
        <w:t xml:space="preserve">Description </w:t>
      </w:r>
      <w:r w:rsidR="00754243">
        <w:t>Tab</w:t>
      </w:r>
      <w:bookmarkEnd w:id="3187"/>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p>
    <w:p w14:paraId="14B50CBB" w14:textId="47DE8E27" w:rsidR="00C03E9C" w:rsidRDefault="00F368FC" w:rsidP="003335AF">
      <w:pPr>
        <w:keepNext/>
        <w:jc w:val="center"/>
      </w:pPr>
      <w:r>
        <w:rPr>
          <w:noProof/>
        </w:rPr>
        <w:drawing>
          <wp:inline distT="0" distB="0" distL="0" distR="0" wp14:anchorId="0F02FB90" wp14:editId="1788039D">
            <wp:extent cx="5785782" cy="3136392"/>
            <wp:effectExtent l="0" t="0" r="5715" b="6985"/>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85782" cy="3136392"/>
                    </a:xfrm>
                    <a:prstGeom prst="rect">
                      <a:avLst/>
                    </a:prstGeom>
                    <a:noFill/>
                    <a:ln>
                      <a:noFill/>
                    </a:ln>
                  </pic:spPr>
                </pic:pic>
              </a:graphicData>
            </a:graphic>
          </wp:inline>
        </w:drawing>
      </w:r>
    </w:p>
    <w:p w14:paraId="00B60E72" w14:textId="5A2A8341" w:rsidR="008708F9" w:rsidRDefault="00C03E9C" w:rsidP="00F5043F">
      <w:pPr>
        <w:pStyle w:val="Caption"/>
      </w:pPr>
      <w:bookmarkStart w:id="3251" w:name="_Ref185912530"/>
      <w:r>
        <w:t xml:space="preserve">Figure </w:t>
      </w:r>
      <w:r w:rsidR="006E64D0">
        <w:fldChar w:fldCharType="begin"/>
      </w:r>
      <w:r w:rsidR="006E64D0">
        <w:instrText xml:space="preserve"> SEQ Figure \* ARABIC </w:instrText>
      </w:r>
      <w:r w:rsidR="006E64D0">
        <w:fldChar w:fldCharType="separate"/>
      </w:r>
      <w:r w:rsidR="00B67E73">
        <w:rPr>
          <w:noProof/>
        </w:rPr>
        <w:t>70</w:t>
      </w:r>
      <w:r w:rsidR="006E64D0">
        <w:rPr>
          <w:noProof/>
        </w:rPr>
        <w:fldChar w:fldCharType="end"/>
      </w:r>
      <w:bookmarkEnd w:id="3251"/>
      <w:r w:rsidR="00C300AB">
        <w:t>: Virtual Profiling History – Description Tab</w:t>
      </w:r>
    </w:p>
    <w:p w14:paraId="6354DAD8" w14:textId="77777777" w:rsidR="008708F9" w:rsidRDefault="008708F9"/>
    <w:p w14:paraId="495C697C" w14:textId="6DF3EC2F" w:rsidR="000479AA" w:rsidRDefault="0009468B">
      <w:r w:rsidRPr="00C0592E">
        <w:t>In Historical mode t</w:t>
      </w:r>
      <w:r w:rsidR="008708F9" w:rsidRPr="00C0592E">
        <w:t xml:space="preserve">he </w:t>
      </w:r>
      <w:r w:rsidR="008708F9" w:rsidRPr="00D46594">
        <w:rPr>
          <w:i/>
          <w:iCs/>
          <w:rPrChange w:id="3252" w:author="Ryan Beck" w:date="2023-04-11T16:29:00Z">
            <w:rPr/>
          </w:rPrChange>
        </w:rPr>
        <w:t>Description</w:t>
      </w:r>
      <w:r w:rsidR="008708F9" w:rsidRPr="00C0592E">
        <w:t xml:space="preserve"> tab displays the </w:t>
      </w:r>
      <w:r w:rsidRPr="00C0592E">
        <w:t xml:space="preserve">Baseline </w:t>
      </w:r>
      <w:r w:rsidR="008708F9" w:rsidRPr="00C0592E">
        <w:t xml:space="preserve">profile description notes. </w:t>
      </w:r>
      <w:r w:rsidR="00C03E9C" w:rsidRPr="00C0592E">
        <w:t xml:space="preserve"> </w:t>
      </w:r>
      <w:del w:id="3253" w:author="Ryan Beck" w:date="2023-04-11T11:27:00Z">
        <w:r w:rsidR="00C03E9C" w:rsidRPr="00C0592E" w:rsidDel="00A2162D">
          <w:delText>See</w:delText>
        </w:r>
        <w:r w:rsidR="00110D6C" w:rsidRPr="00C0592E" w:rsidDel="00A2162D">
          <w:delText xml:space="preserve"> </w:delText>
        </w:r>
        <w:r w:rsidR="00110D6C" w:rsidRPr="00C0592E" w:rsidDel="00A2162D">
          <w:fldChar w:fldCharType="begin"/>
        </w:r>
        <w:r w:rsidR="00110D6C" w:rsidRPr="00C0592E" w:rsidDel="00A2162D">
          <w:delInstrText xml:space="preserve"> REF _Ref185912530 \h </w:delInstrText>
        </w:r>
        <w:r w:rsidR="00C0592E" w:rsidRPr="00C0592E" w:rsidDel="00A2162D">
          <w:delInstrText xml:space="preserve"> \* MERGEFORMAT </w:delInstrText>
        </w:r>
        <w:r w:rsidR="00110D6C" w:rsidRPr="00C0592E" w:rsidDel="00A2162D">
          <w:fldChar w:fldCharType="separate"/>
        </w:r>
        <w:r w:rsidR="00B67E73" w:rsidDel="00A2162D">
          <w:delText xml:space="preserve">Figure </w:delText>
        </w:r>
        <w:r w:rsidR="00B67E73" w:rsidDel="00A2162D">
          <w:rPr>
            <w:noProof/>
          </w:rPr>
          <w:delText>70</w:delText>
        </w:r>
        <w:r w:rsidR="00110D6C" w:rsidRPr="00C0592E" w:rsidDel="00A2162D">
          <w:fldChar w:fldCharType="end"/>
        </w:r>
        <w:r w:rsidR="00C03E9C" w:rsidRPr="00C0592E" w:rsidDel="00A2162D">
          <w:delText>.</w:delText>
        </w:r>
        <w:r w:rsidR="008708F9" w:rsidRPr="00C0592E" w:rsidDel="00A2162D">
          <w:delText xml:space="preserve"> </w:delText>
        </w:r>
        <w:r w:rsidR="00110D6C" w:rsidRPr="00C0592E" w:rsidDel="00A2162D">
          <w:delText xml:space="preserve"> </w:delText>
        </w:r>
      </w:del>
      <w:r w:rsidR="008708F9" w:rsidRPr="00C0592E">
        <w:t xml:space="preserve">You can edit these notes by clicking </w:t>
      </w:r>
      <w:proofErr w:type="gramStart"/>
      <w:r w:rsidR="008708F9" w:rsidRPr="00C0592E">
        <w:t>in</w:t>
      </w:r>
      <w:proofErr w:type="gramEnd"/>
      <w:r w:rsidR="008708F9" w:rsidRPr="00C0592E">
        <w:t xml:space="preserve"> the description area.  Below the description area, the Virtual Profile and Baseline statistics, and recipes are displayed</w:t>
      </w:r>
      <w:r w:rsidR="000B4E5E">
        <w:t>.</w:t>
      </w:r>
    </w:p>
    <w:p w14:paraId="79479741" w14:textId="6D9FA979" w:rsidR="008708F9" w:rsidRDefault="008708F9" w:rsidP="0026146F">
      <w:pPr>
        <w:pStyle w:val="Heading1"/>
      </w:pPr>
      <w:bookmarkStart w:id="3254" w:name="_Password_protection"/>
      <w:bookmarkStart w:id="3255" w:name="_Toc488490460"/>
      <w:bookmarkStart w:id="3256" w:name="_Toc119468183"/>
      <w:bookmarkStart w:id="3257" w:name="_Toc329784637"/>
      <w:bookmarkStart w:id="3258" w:name="_Toc329852094"/>
      <w:bookmarkStart w:id="3259" w:name="_Toc331173666"/>
      <w:bookmarkStart w:id="3260" w:name="_Toc332208774"/>
      <w:bookmarkStart w:id="3261" w:name="_Toc332274021"/>
      <w:bookmarkStart w:id="3262" w:name="_Toc367109142"/>
      <w:bookmarkStart w:id="3263" w:name="_Toc394486341"/>
      <w:bookmarkStart w:id="3264" w:name="_Toc394583547"/>
      <w:bookmarkStart w:id="3265" w:name="_Toc468171263"/>
      <w:bookmarkStart w:id="3266" w:name="_Toc468549178"/>
      <w:bookmarkStart w:id="3267" w:name="_Toc468552696"/>
      <w:bookmarkStart w:id="3268" w:name="_Toc469041223"/>
      <w:bookmarkStart w:id="3269" w:name="_Toc469041329"/>
      <w:bookmarkStart w:id="3270" w:name="_Toc469043374"/>
      <w:bookmarkStart w:id="3271" w:name="_Toc469045008"/>
      <w:bookmarkStart w:id="3272" w:name="_Toc469139306"/>
      <w:bookmarkStart w:id="3273" w:name="_Toc469143775"/>
      <w:bookmarkStart w:id="3274" w:name="_Toc469152533"/>
      <w:bookmarkStart w:id="3275" w:name="_Toc469152751"/>
      <w:bookmarkStart w:id="3276" w:name="_Toc491174844"/>
      <w:bookmarkStart w:id="3277" w:name="_Toc491175163"/>
      <w:bookmarkStart w:id="3278" w:name="_Toc494304076"/>
      <w:bookmarkStart w:id="3279" w:name="_Toc494304201"/>
      <w:bookmarkStart w:id="3280" w:name="_Toc532827426"/>
      <w:bookmarkStart w:id="3281" w:name="_Toc532827588"/>
      <w:bookmarkStart w:id="3282" w:name="_Toc532827834"/>
      <w:bookmarkStart w:id="3283" w:name="_Toc52898896"/>
      <w:bookmarkStart w:id="3284" w:name="_Toc52899086"/>
      <w:bookmarkStart w:id="3285" w:name="_Toc52899194"/>
      <w:bookmarkStart w:id="3286" w:name="_Toc86830691"/>
      <w:bookmarkStart w:id="3287" w:name="_Toc86831492"/>
      <w:bookmarkStart w:id="3288" w:name="_Toc86831688"/>
      <w:bookmarkStart w:id="3289" w:name="_Toc132123038"/>
      <w:bookmarkStart w:id="3290" w:name="_Toc132123234"/>
      <w:bookmarkEnd w:id="2866"/>
      <w:bookmarkEnd w:id="3254"/>
      <w:r>
        <w:lastRenderedPageBreak/>
        <w:t xml:space="preserve">Password </w:t>
      </w:r>
      <w:r w:rsidR="006C7149">
        <w:t>Protection</w:t>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p>
    <w:p w14:paraId="4A829751" w14:textId="7E62EB8B"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A2162D">
        <w:rPr>
          <w:b/>
          <w:bCs/>
          <w:i/>
          <w:rPrChange w:id="3291" w:author="Ryan Beck" w:date="2023-04-11T11:28:00Z">
            <w:rPr>
              <w:i/>
            </w:rPr>
          </w:rPrChange>
        </w:rPr>
        <w:t>Password Protection</w:t>
      </w:r>
      <w:r w:rsidRPr="00A2162D">
        <w:rPr>
          <w:b/>
          <w:bCs/>
          <w:rPrChange w:id="3292" w:author="Ryan Beck" w:date="2023-04-11T11:28:00Z">
            <w:rPr/>
          </w:rPrChange>
        </w:rPr>
        <w:t xml:space="preserve"> </w:t>
      </w:r>
      <w:r>
        <w:t>check box.</w:t>
      </w:r>
      <w:r w:rsidR="00090B6F">
        <w:t xml:space="preserve">  </w:t>
      </w:r>
      <w:del w:id="3293" w:author="Ryan Beck" w:date="2023-04-11T11:28:00Z">
        <w:r w:rsidR="00090B6F" w:rsidDel="00A2162D">
          <w:delText xml:space="preserve">See </w:delText>
        </w:r>
        <w:r w:rsidR="00090B6F" w:rsidDel="00A2162D">
          <w:fldChar w:fldCharType="begin"/>
        </w:r>
        <w:r w:rsidR="00090B6F" w:rsidDel="00A2162D">
          <w:delInstrText xml:space="preserve"> REF _Ref186043884 \h </w:delInstrText>
        </w:r>
        <w:r w:rsidR="00090B6F" w:rsidDel="00A2162D">
          <w:fldChar w:fldCharType="separate"/>
        </w:r>
        <w:r w:rsidR="00B67E73" w:rsidDel="00A2162D">
          <w:delText xml:space="preserve">Figure </w:delText>
        </w:r>
        <w:r w:rsidR="00B67E73" w:rsidDel="00A2162D">
          <w:rPr>
            <w:noProof/>
          </w:rPr>
          <w:delText>71</w:delText>
        </w:r>
        <w:r w:rsidR="00090B6F" w:rsidDel="00A2162D">
          <w:fldChar w:fldCharType="end"/>
        </w:r>
        <w:r w:rsidR="00090B6F" w:rsidDel="00A2162D">
          <w:delText>.</w:delText>
        </w:r>
      </w:del>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760503D8">
            <wp:extent cx="3890010" cy="1337769"/>
            <wp:effectExtent l="19050" t="19050" r="15240" b="152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890010" cy="1337769"/>
                    </a:xfrm>
                    <a:prstGeom prst="rect">
                      <a:avLst/>
                    </a:prstGeom>
                    <a:noFill/>
                    <a:ln w="9525" cmpd="sng">
                      <a:solidFill>
                        <a:srgbClr val="000000"/>
                      </a:solidFill>
                      <a:miter lim="800000"/>
                      <a:headEnd/>
                      <a:tailEnd/>
                    </a:ln>
                    <a:effectLst/>
                  </pic:spPr>
                </pic:pic>
              </a:graphicData>
            </a:graphic>
          </wp:inline>
        </w:drawing>
      </w:r>
    </w:p>
    <w:p w14:paraId="3EB0A585" w14:textId="6DF49A12" w:rsidR="008708F9" w:rsidRDefault="00D04024" w:rsidP="00F5043F">
      <w:pPr>
        <w:pStyle w:val="Caption"/>
      </w:pPr>
      <w:bookmarkStart w:id="3294" w:name="_Ref186043884"/>
      <w:r>
        <w:t xml:space="preserve">Figure </w:t>
      </w:r>
      <w:r w:rsidR="006E64D0">
        <w:fldChar w:fldCharType="begin"/>
      </w:r>
      <w:r w:rsidR="006E64D0">
        <w:instrText xml:space="preserve"> SEQ Figure \* ARABIC </w:instrText>
      </w:r>
      <w:r w:rsidR="006E64D0">
        <w:fldChar w:fldCharType="separate"/>
      </w:r>
      <w:r w:rsidR="00B67E73">
        <w:rPr>
          <w:noProof/>
        </w:rPr>
        <w:t>71</w:t>
      </w:r>
      <w:r w:rsidR="006E64D0">
        <w:rPr>
          <w:noProof/>
        </w:rPr>
        <w:fldChar w:fldCharType="end"/>
      </w:r>
      <w:bookmarkEnd w:id="3294"/>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244A025" w14:textId="7D32278F" w:rsidR="000D44BE" w:rsidRPr="00185FFE" w:rsidRDefault="000D44BE" w:rsidP="000D44BE">
      <w:bookmarkStart w:id="3295" w:name="_Hlk506801373"/>
      <w:r>
        <w:t xml:space="preserve">You can also configure the software to have different access for different user levels. For more information on additional password protection features, see </w:t>
      </w:r>
      <w:hyperlink w:anchor="_Password_Control_–" w:history="1">
        <w:r w:rsidR="00B24896" w:rsidRPr="000843D2">
          <w:rPr>
            <w:rStyle w:val="Hyperlink"/>
            <w:i/>
          </w:rPr>
          <w:t>Appendix C: Password Control – Multi User</w:t>
        </w:r>
      </w:hyperlink>
      <w:r w:rsidR="00B24896">
        <w:rPr>
          <w:rStyle w:val="Hyperlink"/>
          <w:u w:val="none"/>
        </w:rPr>
        <w:t>.</w:t>
      </w:r>
      <w:r w:rsidRPr="006A508E" w:rsidDel="006A508E">
        <w:t xml:space="preserve"> </w:t>
      </w:r>
      <w:r>
        <w:t xml:space="preserve"> </w:t>
      </w:r>
    </w:p>
    <w:bookmarkEnd w:id="3295"/>
    <w:p w14:paraId="78843A45" w14:textId="77777777" w:rsidR="00090B6F" w:rsidRDefault="00090B6F" w:rsidP="00764231"/>
    <w:p w14:paraId="03BC5F9C" w14:textId="77777777" w:rsidR="0031598D" w:rsidRDefault="0031598D" w:rsidP="0026146F">
      <w:pPr>
        <w:pStyle w:val="Heading1"/>
      </w:pPr>
      <w:bookmarkStart w:id="3296" w:name="_Printing"/>
      <w:bookmarkStart w:id="3297" w:name="_Ref91061264"/>
      <w:bookmarkStart w:id="3298" w:name="_Toc141866770"/>
      <w:bookmarkStart w:id="3299" w:name="_Toc329784638"/>
      <w:bookmarkStart w:id="3300" w:name="_Toc329852095"/>
      <w:bookmarkStart w:id="3301" w:name="_Toc331173667"/>
      <w:bookmarkStart w:id="3302" w:name="_Toc332208775"/>
      <w:bookmarkStart w:id="3303" w:name="_Toc332274022"/>
      <w:bookmarkStart w:id="3304" w:name="_Toc367109143"/>
      <w:bookmarkStart w:id="3305" w:name="_Toc394486342"/>
      <w:bookmarkStart w:id="3306" w:name="_Toc394583548"/>
      <w:bookmarkStart w:id="3307" w:name="_Toc468171264"/>
      <w:bookmarkStart w:id="3308" w:name="_Toc468549179"/>
      <w:bookmarkStart w:id="3309" w:name="_Toc468552697"/>
      <w:bookmarkStart w:id="3310" w:name="_Toc469041224"/>
      <w:bookmarkStart w:id="3311" w:name="_Toc469041330"/>
      <w:bookmarkStart w:id="3312" w:name="_Toc469043375"/>
      <w:bookmarkStart w:id="3313" w:name="_Toc469045009"/>
      <w:bookmarkStart w:id="3314" w:name="_Toc469139307"/>
      <w:bookmarkStart w:id="3315" w:name="_Toc469143776"/>
      <w:bookmarkStart w:id="3316" w:name="_Toc469152534"/>
      <w:bookmarkStart w:id="3317" w:name="_Toc469152752"/>
      <w:bookmarkStart w:id="3318" w:name="_Toc491174845"/>
      <w:bookmarkStart w:id="3319" w:name="_Toc491175164"/>
      <w:bookmarkStart w:id="3320" w:name="_Toc494304077"/>
      <w:bookmarkStart w:id="3321" w:name="_Toc494304202"/>
      <w:bookmarkStart w:id="3322" w:name="_Toc532827427"/>
      <w:bookmarkStart w:id="3323" w:name="_Toc532827589"/>
      <w:bookmarkStart w:id="3324" w:name="_Toc532827835"/>
      <w:bookmarkStart w:id="3325" w:name="_Toc52898897"/>
      <w:bookmarkStart w:id="3326" w:name="_Toc52899087"/>
      <w:bookmarkStart w:id="3327" w:name="_Toc52899195"/>
      <w:bookmarkStart w:id="3328" w:name="_Toc86830692"/>
      <w:bookmarkStart w:id="3329" w:name="_Toc86831493"/>
      <w:bookmarkStart w:id="3330" w:name="_Toc86831689"/>
      <w:bookmarkStart w:id="3331" w:name="_Toc132123039"/>
      <w:bookmarkStart w:id="3332" w:name="_Toc132123235"/>
      <w:bookmarkEnd w:id="3296"/>
      <w:r>
        <w:lastRenderedPageBreak/>
        <w:t>Printing</w:t>
      </w:r>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14:paraId="6CAC89F5" w14:textId="570A6587" w:rsidR="0054633C" w:rsidRPr="00185FFE" w:rsidRDefault="0054633C" w:rsidP="0054633C">
      <w:r w:rsidRPr="00416784">
        <w:t xml:space="preserve">The software will print profiles only from within the profile display screens.  Click on the </w:t>
      </w:r>
      <w:ins w:id="3333" w:author="Ryan Beck" w:date="2023-04-11T11:29:00Z">
        <w:r w:rsidR="00A2162D" w:rsidRPr="00A2162D">
          <w:rPr>
            <w:b/>
            <w:bCs/>
            <w:rPrChange w:id="3334" w:author="Ryan Beck" w:date="2023-04-11T11:29:00Z">
              <w:rPr/>
            </w:rPrChange>
          </w:rPr>
          <w:t>Print</w:t>
        </w:r>
        <w:r w:rsidR="00A2162D">
          <w:t xml:space="preserve"> </w:t>
        </w:r>
      </w:ins>
      <w:del w:id="3335" w:author="Ryan Beck" w:date="2023-04-11T11:28:00Z">
        <w:r w:rsidRPr="00416784" w:rsidDel="00A2162D">
          <w:delText xml:space="preserve">printer icon </w:delText>
        </w:r>
      </w:del>
      <w:r w:rsidRPr="00416784">
        <w:t xml:space="preserve">button at the bottom of the profile display to open the Profile printout setup menu. There are two print formats available – Portrait or Landscape. </w:t>
      </w:r>
    </w:p>
    <w:p w14:paraId="3235753D" w14:textId="77777777" w:rsidR="0054633C" w:rsidRPr="00185FFE" w:rsidRDefault="0054633C" w:rsidP="00AA7259">
      <w:pPr>
        <w:pStyle w:val="Heading2"/>
      </w:pPr>
      <w:bookmarkStart w:id="3336" w:name="_Toc353195460"/>
      <w:bookmarkStart w:id="3337" w:name="_Toc358296392"/>
      <w:bookmarkStart w:id="3338" w:name="_Toc358298557"/>
      <w:bookmarkStart w:id="3339" w:name="_Toc468131802"/>
      <w:bookmarkStart w:id="3340" w:name="_Toc469043376"/>
      <w:bookmarkStart w:id="3341" w:name="_Toc469045010"/>
      <w:bookmarkStart w:id="3342" w:name="_Toc469139308"/>
      <w:bookmarkStart w:id="3343" w:name="_Toc469152753"/>
      <w:bookmarkStart w:id="3344" w:name="_Toc491174846"/>
      <w:bookmarkStart w:id="3345" w:name="_Toc494304078"/>
      <w:bookmarkStart w:id="3346" w:name="_Toc532827428"/>
      <w:bookmarkStart w:id="3347" w:name="_Toc532827836"/>
      <w:bookmarkStart w:id="3348" w:name="_Toc52898898"/>
      <w:bookmarkStart w:id="3349" w:name="_Toc52899088"/>
      <w:bookmarkStart w:id="3350" w:name="_Toc86830693"/>
      <w:bookmarkStart w:id="3351" w:name="_Toc86831494"/>
      <w:bookmarkStart w:id="3352" w:name="_Toc86831690"/>
      <w:bookmarkStart w:id="3353" w:name="_Toc132123040"/>
      <w:bookmarkStart w:id="3354" w:name="_Toc132123236"/>
      <w:r w:rsidRPr="00706E3F">
        <w:t>P</w:t>
      </w:r>
      <w:r w:rsidRPr="00185FFE">
        <w:t xml:space="preserve">ortrait </w:t>
      </w:r>
      <w:r>
        <w:t>M</w:t>
      </w:r>
      <w:r w:rsidRPr="00185FFE">
        <w:t>ode</w:t>
      </w:r>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14:paraId="47DF7B1A" w14:textId="0F21E22A"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0256" behindDoc="0" locked="0" layoutInCell="1" allowOverlap="1" wp14:anchorId="43A322BC" wp14:editId="53CC1BF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630C89" w:rsidRDefault="00630C89" w:rsidP="0054633C">
                              <w:pPr>
                                <w:jc w:val="center"/>
                              </w:pPr>
                              <w:r>
                                <w:t>Print</w:t>
                              </w:r>
                            </w:p>
                            <w:p w14:paraId="2DAFC456" w14:textId="77777777" w:rsidR="00630C89" w:rsidRDefault="00630C89"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088" style="position:absolute;left:0;text-align:left;margin-left:298pt;margin-top:83.3pt;width:131.4pt;height:63pt;z-index:251680256;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">
                <v:shape id="Text Box 4579" o:spid="_x0000_s1089"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630C89" w:rsidRDefault="00630C89" w:rsidP="0054633C">
                        <w:pPr>
                          <w:jc w:val="center"/>
                        </w:pPr>
                        <w:r>
                          <w:t>Print</w:t>
                        </w:r>
                      </w:p>
                      <w:p w14:paraId="2DAFC456" w14:textId="77777777" w:rsidR="00630C89" w:rsidRDefault="00630C89" w:rsidP="0054633C">
                        <w:pPr>
                          <w:jc w:val="center"/>
                        </w:pPr>
                        <w:r>
                          <w:t>Preview</w:t>
                        </w:r>
                      </w:p>
                    </w:txbxContent>
                  </v:textbox>
                </v:shape>
                <v:shape id="Freeform 4580" o:spid="_x0000_s1090"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9232" behindDoc="0" locked="0" layoutInCell="1" allowOverlap="1" wp14:anchorId="7954CD26" wp14:editId="18A38258">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630C89" w:rsidRDefault="00630C89"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091" style="position:absolute;left:0;text-align:left;margin-left:262.1pt;margin-top:56.15pt;width:167.4pt;height:90pt;z-index:251679232;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">
                <v:shape id="Text Box 4576" o:spid="_x0000_s1092"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630C89" w:rsidRDefault="00630C89" w:rsidP="0054633C">
                        <w:pPr>
                          <w:jc w:val="center"/>
                        </w:pPr>
                        <w:r>
                          <w:t>Print</w:t>
                        </w:r>
                      </w:p>
                    </w:txbxContent>
                  </v:textbox>
                </v:shape>
                <v:shape id="Freeform 4577" o:spid="_x0000_s1093"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1280" behindDoc="0" locked="0" layoutInCell="1" allowOverlap="1" wp14:anchorId="0AEF4982" wp14:editId="5858F2AC">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630C89" w:rsidRDefault="00630C89"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094" style="position:absolute;left:0;text-align:left;margin-left:343.1pt;margin-top:119.15pt;width:86.4pt;height:27pt;z-index:25168128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">
                <v:shape id="Text Box 4582" o:spid="_x0000_s1095"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630C89" w:rsidRDefault="00630C89" w:rsidP="0054633C">
                        <w:pPr>
                          <w:jc w:val="center"/>
                        </w:pPr>
                        <w:r>
                          <w:t>Cancel</w:t>
                        </w:r>
                      </w:p>
                    </w:txbxContent>
                  </v:textbox>
                </v:shape>
                <v:shape id="Freeform 4583" o:spid="_x0000_s1096"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sidR="00DE392C">
        <w:rPr>
          <w:rFonts w:ascii="Arial" w:hAnsi="Arial"/>
          <w:noProof/>
          <w:sz w:val="16"/>
        </w:rPr>
        <w:drawing>
          <wp:inline distT="0" distB="0" distL="0" distR="0" wp14:anchorId="1A83005B" wp14:editId="5F8522FC">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p>
    <w:p w14:paraId="63827B65" w14:textId="397296EB" w:rsidR="0054633C" w:rsidRPr="00185FFE" w:rsidRDefault="0054633C" w:rsidP="0054633C">
      <w:pPr>
        <w:spacing w:before="20" w:after="20"/>
        <w:jc w:val="center"/>
        <w:rPr>
          <w:rFonts w:ascii="Trebuchet MS" w:hAnsi="Trebuchet MS"/>
          <w:bCs/>
          <w:color w:val="FF0000"/>
          <w:sz w:val="24"/>
          <w:szCs w:val="24"/>
        </w:rPr>
      </w:pPr>
      <w:bookmarkStart w:id="3355"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67E73">
        <w:rPr>
          <w:rFonts w:ascii="Arial" w:hAnsi="Arial"/>
          <w:bCs/>
          <w:noProof/>
          <w:sz w:val="16"/>
        </w:rPr>
        <w:t>72</w:t>
      </w:r>
      <w:r w:rsidRPr="00185FFE">
        <w:rPr>
          <w:rFonts w:ascii="Arial" w:hAnsi="Arial"/>
          <w:bCs/>
          <w:sz w:val="16"/>
        </w:rPr>
        <w:fldChar w:fldCharType="end"/>
      </w:r>
      <w:bookmarkEnd w:id="3355"/>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4E43F3C5"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w:t>
      </w:r>
      <w:del w:id="3356" w:author="Ryan Beck" w:date="2023-04-11T11:30:00Z">
        <w:r w:rsidRPr="00185FFE" w:rsidDel="00A2162D">
          <w:delText xml:space="preserve">See </w:delText>
        </w:r>
        <w:r w:rsidRPr="00185FFE" w:rsidDel="00A2162D">
          <w:fldChar w:fldCharType="begin"/>
        </w:r>
        <w:r w:rsidRPr="00185FFE" w:rsidDel="00A2162D">
          <w:delInstrText xml:space="preserve"> REF _Ref186043977 \h  \* MERGEFORMAT </w:delInstrText>
        </w:r>
        <w:r w:rsidRPr="00185FFE" w:rsidDel="00A2162D">
          <w:fldChar w:fldCharType="separate"/>
        </w:r>
        <w:r w:rsidR="00B67E73" w:rsidRPr="00185FFE" w:rsidDel="00A2162D">
          <w:delText xml:space="preserve">Figure </w:delText>
        </w:r>
        <w:r w:rsidR="00B67E73" w:rsidDel="00A2162D">
          <w:rPr>
            <w:noProof/>
          </w:rPr>
          <w:delText>73</w:delText>
        </w:r>
        <w:r w:rsidRPr="00185FFE" w:rsidDel="00A2162D">
          <w:fldChar w:fldCharType="end"/>
        </w:r>
        <w:r w:rsidRPr="00185FFE" w:rsidDel="00A2162D">
          <w:delText>.</w:delText>
        </w:r>
      </w:del>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119BFD15">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2E02DEB2" w:rsidR="0054633C" w:rsidRDefault="0054633C" w:rsidP="00E332CD">
      <w:pPr>
        <w:pStyle w:val="Caption"/>
        <w:rPr>
          <w:rFonts w:cs="Arial"/>
          <w:b/>
          <w:iCs/>
          <w:sz w:val="32"/>
          <w:szCs w:val="28"/>
        </w:rPr>
      </w:pPr>
      <w:bookmarkStart w:id="3357" w:name="_Ref186043977"/>
      <w:r w:rsidRPr="00185FFE">
        <w:t xml:space="preserve">Figure </w:t>
      </w:r>
      <w:r w:rsidR="006E64D0">
        <w:fldChar w:fldCharType="begin"/>
      </w:r>
      <w:r w:rsidR="006E64D0">
        <w:instrText xml:space="preserve"> SEQ Figure \* ARABIC </w:instrText>
      </w:r>
      <w:r w:rsidR="006E64D0">
        <w:fldChar w:fldCharType="separate"/>
      </w:r>
      <w:r w:rsidR="00B67E73">
        <w:rPr>
          <w:noProof/>
        </w:rPr>
        <w:t>73</w:t>
      </w:r>
      <w:r w:rsidR="006E64D0">
        <w:rPr>
          <w:noProof/>
        </w:rPr>
        <w:fldChar w:fldCharType="end"/>
      </w:r>
      <w:bookmarkEnd w:id="3357"/>
      <w:r w:rsidRPr="00185FFE">
        <w:t xml:space="preserve">: Sample </w:t>
      </w:r>
      <w:r>
        <w:t xml:space="preserve">Portrait </w:t>
      </w:r>
      <w:r w:rsidRPr="00185FFE">
        <w:t>Print</w:t>
      </w:r>
      <w:r>
        <w:t xml:space="preserve"> Preview </w:t>
      </w:r>
      <w:bookmarkStart w:id="3358" w:name="_Toc353195461"/>
      <w:bookmarkStart w:id="3359" w:name="_Toc358296393"/>
      <w:bookmarkStart w:id="3360" w:name="_Toc358298558"/>
      <w:bookmarkStart w:id="3361" w:name="_Toc468131803"/>
    </w:p>
    <w:p w14:paraId="6E702D63" w14:textId="77777777" w:rsidR="0054633C" w:rsidRPr="00185FFE" w:rsidRDefault="0054633C" w:rsidP="00AA7259">
      <w:pPr>
        <w:pStyle w:val="Heading2"/>
      </w:pPr>
      <w:bookmarkStart w:id="3362" w:name="_Toc469043377"/>
      <w:bookmarkStart w:id="3363" w:name="_Toc469045011"/>
      <w:bookmarkStart w:id="3364" w:name="_Toc469139309"/>
      <w:bookmarkStart w:id="3365" w:name="_Toc469152754"/>
      <w:bookmarkStart w:id="3366" w:name="_Toc491174847"/>
      <w:bookmarkStart w:id="3367" w:name="_Toc494304079"/>
      <w:bookmarkStart w:id="3368" w:name="_Toc532827429"/>
      <w:bookmarkStart w:id="3369" w:name="_Toc532827837"/>
      <w:bookmarkStart w:id="3370" w:name="_Toc52898899"/>
      <w:bookmarkStart w:id="3371" w:name="_Toc52899089"/>
      <w:bookmarkStart w:id="3372" w:name="_Toc86830694"/>
      <w:bookmarkStart w:id="3373" w:name="_Toc86831495"/>
      <w:bookmarkStart w:id="3374" w:name="_Toc86831691"/>
      <w:bookmarkStart w:id="3375" w:name="_Toc132123041"/>
      <w:bookmarkStart w:id="3376" w:name="_Toc132123237"/>
      <w:r w:rsidRPr="00A24EC7">
        <w:lastRenderedPageBreak/>
        <w:t>Landscape Mode</w:t>
      </w:r>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p>
    <w:p w14:paraId="608A13BE" w14:textId="77777777" w:rsidR="0054633C" w:rsidRPr="00185FFE" w:rsidRDefault="0054633C" w:rsidP="0054633C"/>
    <w:p w14:paraId="2C2445B4" w14:textId="1E689A80"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4352" behindDoc="0" locked="0" layoutInCell="1" allowOverlap="1" wp14:anchorId="335B85F6" wp14:editId="3C806364">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630C89" w:rsidRDefault="00630C89"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097" style="position:absolute;left:0;text-align:left;margin-left:365.5pt;margin-top:160.3pt;width:75.5pt;height:23.4pt;z-index:251684352;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">
                <v:shape id="Text Box 4591" o:spid="_x0000_s1098"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630C89" w:rsidRDefault="00630C89" w:rsidP="0054633C">
                        <w:pPr>
                          <w:jc w:val="center"/>
                        </w:pPr>
                        <w:r>
                          <w:t>Cancel</w:t>
                        </w:r>
                      </w:p>
                    </w:txbxContent>
                  </v:textbox>
                </v:shape>
                <v:shape id="Freeform 4592" o:spid="_x0000_s1099"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2304" behindDoc="0" locked="0" layoutInCell="1" allowOverlap="1" wp14:anchorId="7AB41DEF" wp14:editId="67628F91">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630C89" w:rsidRDefault="00630C89"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00" style="position:absolute;left:0;text-align:left;margin-left:249pt;margin-top:99.3pt;width:191.5pt;height:84.2pt;z-index:251682304;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">
                <v:shape id="Text Box 4585" o:spid="_x0000_s1101"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630C89" w:rsidRDefault="00630C89" w:rsidP="0054633C">
                        <w:pPr>
                          <w:jc w:val="center"/>
                        </w:pPr>
                        <w:r>
                          <w:t>Print</w:t>
                        </w:r>
                      </w:p>
                    </w:txbxContent>
                  </v:textbox>
                </v:shape>
                <v:shape id="Freeform 4586" o:spid="_x0000_s1102"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3328" behindDoc="0" locked="0" layoutInCell="1" allowOverlap="1" wp14:anchorId="2D5EBEFB" wp14:editId="4B2A9AC5">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630C89" w:rsidRDefault="00630C89" w:rsidP="0054633C">
                              <w:pPr>
                                <w:jc w:val="center"/>
                              </w:pPr>
                              <w:r>
                                <w:t>Print</w:t>
                              </w:r>
                            </w:p>
                            <w:p w14:paraId="35DFF541" w14:textId="77777777" w:rsidR="00630C89" w:rsidRDefault="00630C89"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03" style="position:absolute;left:0;text-align:left;margin-left:310pt;margin-top:124.8pt;width:131pt;height:59.1pt;z-index:25168332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">
                <v:shape id="Text Box 4588" o:spid="_x0000_s1104"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630C89" w:rsidRDefault="00630C89" w:rsidP="0054633C">
                        <w:pPr>
                          <w:jc w:val="center"/>
                        </w:pPr>
                        <w:r>
                          <w:t>Print</w:t>
                        </w:r>
                      </w:p>
                      <w:p w14:paraId="35DFF541" w14:textId="77777777" w:rsidR="00630C89" w:rsidRDefault="00630C89" w:rsidP="0054633C">
                        <w:pPr>
                          <w:jc w:val="center"/>
                        </w:pPr>
                        <w:r>
                          <w:t>Preview</w:t>
                        </w:r>
                      </w:p>
                    </w:txbxContent>
                  </v:textbox>
                </v:shape>
                <v:shape id="Freeform 4589" o:spid="_x0000_s1105"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6F7255">
        <w:rPr>
          <w:rFonts w:ascii="Arial" w:hAnsi="Arial"/>
          <w:noProof/>
          <w:sz w:val="16"/>
        </w:rPr>
        <w:drawing>
          <wp:inline distT="0" distB="0" distL="0" distR="0" wp14:anchorId="079360AB" wp14:editId="1ED20B91">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159">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p>
    <w:p w14:paraId="0692D087" w14:textId="787774B1" w:rsidR="0054633C" w:rsidRPr="00185FFE" w:rsidRDefault="0054633C" w:rsidP="0054633C">
      <w:pPr>
        <w:spacing w:before="20" w:after="20"/>
        <w:jc w:val="center"/>
        <w:rPr>
          <w:rFonts w:ascii="Arial" w:hAnsi="Arial"/>
          <w:bCs/>
          <w:sz w:val="16"/>
        </w:rPr>
      </w:pPr>
      <w:bookmarkStart w:id="3377"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67E73">
        <w:rPr>
          <w:rFonts w:ascii="Arial" w:hAnsi="Arial"/>
          <w:bCs/>
          <w:noProof/>
          <w:sz w:val="16"/>
        </w:rPr>
        <w:t>74</w:t>
      </w:r>
      <w:r w:rsidRPr="00185FFE">
        <w:rPr>
          <w:rFonts w:ascii="Arial" w:hAnsi="Arial"/>
          <w:bCs/>
          <w:sz w:val="16"/>
        </w:rPr>
        <w:fldChar w:fldCharType="end"/>
      </w:r>
      <w:bookmarkEnd w:id="3377"/>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599CC1AD" w:rsidR="0054633C" w:rsidRPr="00185FFE" w:rsidRDefault="0054633C" w:rsidP="00AA5614">
      <w:pPr>
        <w:numPr>
          <w:ilvl w:val="0"/>
          <w:numId w:val="75"/>
        </w:numPr>
      </w:pPr>
      <w:r w:rsidRPr="00185FFE">
        <w:rPr>
          <w:b/>
        </w:rPr>
        <w:t>Lead Free Logo</w:t>
      </w:r>
      <w:r w:rsidRPr="00185FFE">
        <w:t xml:space="preserve"> – Enables/Disables the </w:t>
      </w:r>
      <w:r w:rsidR="008700A3">
        <w:t>image</w:t>
      </w:r>
      <w:r w:rsidRPr="00185FFE">
        <w:t xml:space="preserve"> display area.</w:t>
      </w:r>
    </w:p>
    <w:p w14:paraId="4DF0D976" w14:textId="505F7B08"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8700A3">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7B128C8B">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1752610D" w:rsidR="0054633C" w:rsidRPr="002F1C35" w:rsidRDefault="0054633C" w:rsidP="0054633C">
      <w:pPr>
        <w:spacing w:before="20" w:after="20"/>
        <w:jc w:val="center"/>
        <w:rPr>
          <w:rFonts w:ascii="Trebuchet MS" w:hAnsi="Trebuchet MS"/>
          <w:bCs/>
          <w:color w:val="FF0000"/>
        </w:rPr>
      </w:pPr>
      <w:bookmarkStart w:id="3378"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67E73">
        <w:rPr>
          <w:rFonts w:ascii="Arial" w:hAnsi="Arial"/>
          <w:bCs/>
          <w:noProof/>
          <w:sz w:val="16"/>
        </w:rPr>
        <w:t>75</w:t>
      </w:r>
      <w:r w:rsidRPr="00185FFE">
        <w:rPr>
          <w:rFonts w:ascii="Arial" w:hAnsi="Arial"/>
          <w:bCs/>
          <w:sz w:val="16"/>
        </w:rPr>
        <w:fldChar w:fldCharType="end"/>
      </w:r>
      <w:bookmarkEnd w:id="3378"/>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A2162D">
        <w:rPr>
          <w:bCs/>
          <w:rPrChange w:id="3379" w:author="Ryan Beck" w:date="2023-04-11T11:30:00Z">
            <w:rPr>
              <w:b/>
            </w:rPr>
          </w:rPrChange>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pPr>
        <w:ind w:firstLine="720"/>
        <w:pPrChange w:id="3380" w:author="Ryan Beck" w:date="2023-04-11T11:30:00Z">
          <w:pPr/>
        </w:pPrChange>
      </w:pPr>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381" w:name="_Toc119468185"/>
      <w:bookmarkStart w:id="3382" w:name="_Toc329784642"/>
      <w:bookmarkStart w:id="3383" w:name="_Toc329852096"/>
      <w:bookmarkStart w:id="3384" w:name="_Toc331173668"/>
      <w:bookmarkStart w:id="3385" w:name="_Toc332208776"/>
      <w:bookmarkStart w:id="3386" w:name="_Toc332274023"/>
      <w:bookmarkStart w:id="3387" w:name="_Toc367109144"/>
      <w:bookmarkStart w:id="3388" w:name="_Toc394486343"/>
      <w:bookmarkStart w:id="3389" w:name="_Toc394583549"/>
      <w:bookmarkStart w:id="3390" w:name="_Toc468171265"/>
      <w:bookmarkStart w:id="3391" w:name="_Toc468549180"/>
      <w:bookmarkStart w:id="3392" w:name="_Toc468552698"/>
      <w:bookmarkStart w:id="3393" w:name="_Toc469041225"/>
      <w:bookmarkStart w:id="3394" w:name="_Toc469041331"/>
      <w:bookmarkStart w:id="3395" w:name="_Toc469043378"/>
      <w:bookmarkStart w:id="3396" w:name="_Toc469045012"/>
      <w:bookmarkStart w:id="3397" w:name="_Toc469139310"/>
      <w:bookmarkStart w:id="3398" w:name="_Toc469143777"/>
      <w:bookmarkStart w:id="3399" w:name="_Toc469152535"/>
      <w:bookmarkStart w:id="3400" w:name="_Toc469152755"/>
      <w:bookmarkStart w:id="3401" w:name="_Toc491174848"/>
      <w:bookmarkStart w:id="3402" w:name="_Toc491175165"/>
      <w:bookmarkStart w:id="3403" w:name="_Toc494304080"/>
      <w:bookmarkStart w:id="3404" w:name="_Toc494304203"/>
      <w:bookmarkStart w:id="3405" w:name="_Toc532827430"/>
      <w:bookmarkStart w:id="3406" w:name="_Toc532827590"/>
      <w:bookmarkStart w:id="3407" w:name="_Toc532827838"/>
      <w:bookmarkStart w:id="3408" w:name="_Toc52898900"/>
      <w:bookmarkStart w:id="3409" w:name="_Toc52899090"/>
      <w:bookmarkStart w:id="3410" w:name="_Toc52899196"/>
      <w:bookmarkStart w:id="3411" w:name="_Toc86830695"/>
      <w:bookmarkStart w:id="3412" w:name="_Toc86831496"/>
      <w:bookmarkStart w:id="3413" w:name="_Toc86831692"/>
      <w:bookmarkStart w:id="3414" w:name="_Toc132123042"/>
      <w:bookmarkStart w:id="3415" w:name="_Toc132123238"/>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14:paraId="16F9449D" w14:textId="6BC7B530" w:rsidR="008708F9" w:rsidRDefault="008708F9" w:rsidP="00AA7259">
      <w:pPr>
        <w:pStyle w:val="Heading2"/>
      </w:pPr>
      <w:bookmarkStart w:id="3416" w:name="_Toc119468186"/>
      <w:bookmarkStart w:id="3417" w:name="_Toc329784643"/>
      <w:bookmarkStart w:id="3418" w:name="_Toc469043379"/>
      <w:bookmarkStart w:id="3419" w:name="_Toc469045013"/>
      <w:bookmarkStart w:id="3420" w:name="_Toc469139311"/>
      <w:bookmarkStart w:id="3421" w:name="_Toc469152756"/>
      <w:bookmarkStart w:id="3422" w:name="_Toc491174849"/>
      <w:bookmarkStart w:id="3423" w:name="_Toc494304081"/>
      <w:bookmarkStart w:id="3424" w:name="_Toc532827431"/>
      <w:bookmarkStart w:id="3425" w:name="_Toc532827839"/>
      <w:bookmarkStart w:id="3426" w:name="_Toc52898901"/>
      <w:bookmarkStart w:id="3427" w:name="_Toc52899091"/>
      <w:bookmarkStart w:id="3428" w:name="_Toc86830696"/>
      <w:bookmarkStart w:id="3429" w:name="_Toc86831497"/>
      <w:bookmarkStart w:id="3430" w:name="_Toc86831693"/>
      <w:bookmarkStart w:id="3431" w:name="_Toc132123043"/>
      <w:bookmarkStart w:id="3432" w:name="_Toc132123239"/>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416"/>
      <w:r w:rsidR="00754243">
        <w:t xml:space="preserve"> Drive</w:t>
      </w:r>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363F3DF9"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del w:id="3433" w:author="Ryan Beck" w:date="2023-04-11T11:30:00Z">
        <w:r w:rsidR="004B7887" w:rsidRPr="00F0388A" w:rsidDel="0095207F">
          <w:delText xml:space="preserve">See </w:delText>
        </w:r>
        <w:r w:rsidR="004B7887" w:rsidRPr="00F0388A" w:rsidDel="0095207F">
          <w:fldChar w:fldCharType="begin"/>
        </w:r>
        <w:r w:rsidR="004B7887" w:rsidRPr="00F0388A" w:rsidDel="0095207F">
          <w:delInstrText xml:space="preserve"> REF _Ref187210986 \h </w:delInstrText>
        </w:r>
        <w:r w:rsidR="00F0388A" w:rsidRPr="00F0388A" w:rsidDel="0095207F">
          <w:delInstrText xml:space="preserve"> \* MERGEFORMAT </w:delInstrText>
        </w:r>
        <w:r w:rsidR="004B7887" w:rsidRPr="00F0388A" w:rsidDel="0095207F">
          <w:fldChar w:fldCharType="separate"/>
        </w:r>
        <w:r w:rsidR="00B67E73" w:rsidDel="0095207F">
          <w:delText xml:space="preserve">Figure </w:delText>
        </w:r>
        <w:r w:rsidR="00B67E73" w:rsidDel="0095207F">
          <w:rPr>
            <w:noProof/>
          </w:rPr>
          <w:delText>76</w:delText>
        </w:r>
        <w:r w:rsidR="004B7887" w:rsidRPr="00F0388A" w:rsidDel="0095207F">
          <w:fldChar w:fldCharType="end"/>
        </w:r>
        <w:r w:rsidR="00CD22E5" w:rsidRPr="00F0388A" w:rsidDel="0095207F">
          <w:delText>.</w:delText>
        </w:r>
      </w:del>
    </w:p>
    <w:p w14:paraId="1A75BB2A" w14:textId="77777777" w:rsidR="00CD22E5" w:rsidRDefault="000E0382" w:rsidP="003335AF">
      <w:pPr>
        <w:keepNext/>
        <w:jc w:val="center"/>
      </w:pPr>
      <w:r>
        <w:rPr>
          <w:noProof/>
        </w:rPr>
        <w:drawing>
          <wp:inline distT="0" distB="0" distL="0" distR="0" wp14:anchorId="1D5527E3" wp14:editId="11A6ACA8">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4215DF55" w:rsidR="008708F9" w:rsidRDefault="00CD22E5" w:rsidP="00F5043F">
      <w:pPr>
        <w:pStyle w:val="Caption"/>
      </w:pPr>
      <w:bookmarkStart w:id="3434" w:name="_Ref187210986"/>
      <w:r>
        <w:t xml:space="preserve">Figure </w:t>
      </w:r>
      <w:r w:rsidR="006E64D0">
        <w:fldChar w:fldCharType="begin"/>
      </w:r>
      <w:r w:rsidR="006E64D0">
        <w:instrText xml:space="preserve"> SEQ Figure \* ARABIC </w:instrText>
      </w:r>
      <w:r w:rsidR="006E64D0">
        <w:fldChar w:fldCharType="separate"/>
      </w:r>
      <w:r w:rsidR="00B67E73">
        <w:rPr>
          <w:noProof/>
        </w:rPr>
        <w:t>76</w:t>
      </w:r>
      <w:r w:rsidR="006E64D0">
        <w:rPr>
          <w:noProof/>
        </w:rPr>
        <w:fldChar w:fldCharType="end"/>
      </w:r>
      <w:bookmarkEnd w:id="3434"/>
      <w:r w:rsidR="00DD2ED5">
        <w:t xml:space="preserve">: Example Network </w:t>
      </w:r>
    </w:p>
    <w:p w14:paraId="7DBA237E" w14:textId="77777777" w:rsidR="008708F9" w:rsidRDefault="008708F9" w:rsidP="00740974"/>
    <w:p w14:paraId="68F0A1F7" w14:textId="7C34076D" w:rsidR="008708F9" w:rsidRPr="00276D72" w:rsidRDefault="003A14AE">
      <w:r w:rsidRPr="00276D72">
        <w:t>Once you have mapped the drive, create a folder on the network drive and copy in the foll</w:t>
      </w:r>
      <w:r w:rsidR="00BB0758" w:rsidRPr="00276D72">
        <w:t xml:space="preserve">owing folders from the </w:t>
      </w:r>
      <w:r w:rsidR="00BB0758" w:rsidRPr="0095207F">
        <w:rPr>
          <w:rFonts w:ascii="Courier New" w:hAnsi="Courier New" w:cs="Courier New"/>
          <w:rPrChange w:id="3435" w:author="Ryan Beck" w:date="2023-04-11T11:31:00Z">
            <w:rPr/>
          </w:rPrChange>
        </w:rPr>
        <w:t>C:\</w:t>
      </w:r>
      <w:ins w:id="3436" w:author="Ryan Beck" w:date="2023-04-11T11:31:00Z">
        <w:r w:rsidR="0095207F" w:rsidRPr="0095207F">
          <w:rPr>
            <w:rFonts w:ascii="Courier New" w:hAnsi="Courier New" w:cs="Courier New"/>
            <w:rPrChange w:id="3437" w:author="Ryan Beck" w:date="2023-04-11T11:31:00Z">
              <w:rPr/>
            </w:rPrChange>
          </w:rPr>
          <w:t xml:space="preserve"> </w:t>
        </w:r>
      </w:ins>
      <w:r w:rsidR="00BB0758" w:rsidRPr="0095207F">
        <w:rPr>
          <w:rFonts w:ascii="Courier New" w:hAnsi="Courier New" w:cs="Courier New"/>
          <w:rPrChange w:id="3438" w:author="Ryan Beck" w:date="2023-04-11T11:31:00Z">
            <w:rPr/>
          </w:rPrChange>
        </w:rPr>
        <w:t>software root folder d</w:t>
      </w:r>
      <w:r w:rsidRPr="0095207F">
        <w:rPr>
          <w:rFonts w:ascii="Courier New" w:hAnsi="Courier New" w:cs="Courier New"/>
          <w:rPrChange w:id="3439" w:author="Ryan Beck" w:date="2023-04-11T11:31:00Z">
            <w:rPr/>
          </w:rPrChange>
        </w:rPr>
        <w:t>irectory</w:t>
      </w:r>
      <w:r w:rsidRPr="00276D72">
        <w:t xml:space="preserve">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776E04B1"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006F449D"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w:t>
      </w:r>
      <w:del w:id="3440" w:author="Ryan Beck" w:date="2023-04-11T11:31:00Z">
        <w:r w:rsidR="00CD22E5" w:rsidRPr="00F0388A" w:rsidDel="0095207F">
          <w:delText xml:space="preserve"> See </w:delText>
        </w:r>
        <w:r w:rsidR="00DD2ED5" w:rsidRPr="00F0388A" w:rsidDel="0095207F">
          <w:fldChar w:fldCharType="begin"/>
        </w:r>
        <w:r w:rsidR="00DD2ED5" w:rsidRPr="00F0388A" w:rsidDel="0095207F">
          <w:delInstrText xml:space="preserve"> REF _Ref186044410 \h </w:delInstrText>
        </w:r>
        <w:r w:rsidR="00F0388A" w:rsidRPr="00F0388A" w:rsidDel="0095207F">
          <w:delInstrText xml:space="preserve"> \* MERGEFORMAT </w:delInstrText>
        </w:r>
        <w:r w:rsidR="00DD2ED5" w:rsidRPr="00F0388A" w:rsidDel="0095207F">
          <w:fldChar w:fldCharType="separate"/>
        </w:r>
        <w:r w:rsidR="00B67E73" w:rsidDel="0095207F">
          <w:delText xml:space="preserve">Figure </w:delText>
        </w:r>
        <w:r w:rsidR="00B67E73" w:rsidDel="0095207F">
          <w:rPr>
            <w:noProof/>
          </w:rPr>
          <w:delText>77</w:delText>
        </w:r>
        <w:r w:rsidR="00DD2ED5" w:rsidRPr="00F0388A" w:rsidDel="0095207F">
          <w:fldChar w:fldCharType="end"/>
        </w:r>
        <w:r w:rsidR="00CD22E5" w:rsidRPr="00F0388A" w:rsidDel="0095207F">
          <w:delText>.</w:delText>
        </w:r>
      </w:del>
    </w:p>
    <w:p w14:paraId="1A380E82" w14:textId="79FFB0A7" w:rsidR="00CD22E5" w:rsidRDefault="00062307" w:rsidP="003335AF">
      <w:pPr>
        <w:keepNext/>
        <w:jc w:val="center"/>
      </w:pPr>
      <w:r>
        <w:rPr>
          <w:noProof/>
        </w:rPr>
        <w:drawing>
          <wp:inline distT="0" distB="0" distL="0" distR="0" wp14:anchorId="1122BDCC" wp14:editId="423A5BC2">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62">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4EB388B3" w:rsidR="008708F9" w:rsidRDefault="00CD22E5" w:rsidP="00F5043F">
      <w:pPr>
        <w:pStyle w:val="Caption"/>
      </w:pPr>
      <w:bookmarkStart w:id="3441" w:name="_Ref186044410"/>
      <w:r>
        <w:t xml:space="preserve">Figure </w:t>
      </w:r>
      <w:r w:rsidR="006E64D0">
        <w:fldChar w:fldCharType="begin"/>
      </w:r>
      <w:r w:rsidR="006E64D0">
        <w:instrText xml:space="preserve"> SEQ Figure \* ARABIC </w:instrText>
      </w:r>
      <w:r w:rsidR="006E64D0">
        <w:fldChar w:fldCharType="separate"/>
      </w:r>
      <w:r w:rsidR="00B67E73">
        <w:rPr>
          <w:noProof/>
        </w:rPr>
        <w:t>77</w:t>
      </w:r>
      <w:r w:rsidR="006E64D0">
        <w:rPr>
          <w:noProof/>
        </w:rPr>
        <w:fldChar w:fldCharType="end"/>
      </w:r>
      <w:bookmarkEnd w:id="3441"/>
    </w:p>
    <w:p w14:paraId="2ABFD421" w14:textId="010D70AD"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w:t>
      </w:r>
      <w:del w:id="3442" w:author="Ryan Beck" w:date="2023-04-11T11:31:00Z">
        <w:r w:rsidR="00CD22E5" w:rsidRPr="00DD2ED5" w:rsidDel="0095207F">
          <w:delText xml:space="preserve">See </w:delText>
        </w:r>
        <w:r w:rsidR="00DD2ED5" w:rsidDel="0095207F">
          <w:fldChar w:fldCharType="begin"/>
        </w:r>
        <w:r w:rsidR="00DD2ED5" w:rsidDel="0095207F">
          <w:delInstrText xml:space="preserve"> REF _Ref186044505 \h </w:delInstrText>
        </w:r>
        <w:r w:rsidR="00DD2ED5" w:rsidDel="0095207F">
          <w:fldChar w:fldCharType="separate"/>
        </w:r>
        <w:r w:rsidR="00B67E73" w:rsidDel="0095207F">
          <w:delText xml:space="preserve">Figure </w:delText>
        </w:r>
        <w:r w:rsidR="00B67E73" w:rsidDel="0095207F">
          <w:rPr>
            <w:noProof/>
          </w:rPr>
          <w:delText>78</w:delText>
        </w:r>
        <w:r w:rsidR="00DD2ED5" w:rsidDel="0095207F">
          <w:fldChar w:fldCharType="end"/>
        </w:r>
        <w:r w:rsidR="00CD22E5" w:rsidRPr="00DD2ED5" w:rsidDel="0095207F">
          <w:delText>.</w:delText>
        </w:r>
      </w:del>
    </w:p>
    <w:p w14:paraId="1C39B60E" w14:textId="4262DB96" w:rsidR="00CD22E5" w:rsidRDefault="00062307" w:rsidP="003335AF">
      <w:pPr>
        <w:keepNext/>
        <w:jc w:val="center"/>
      </w:pPr>
      <w:r>
        <w:rPr>
          <w:noProof/>
        </w:rPr>
        <w:drawing>
          <wp:inline distT="0" distB="0" distL="0" distR="0" wp14:anchorId="102FAF76" wp14:editId="53DEFA31">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63">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179D6D34" w:rsidR="008708F9" w:rsidRDefault="00CD22E5" w:rsidP="00F5043F">
      <w:pPr>
        <w:pStyle w:val="Caption"/>
      </w:pPr>
      <w:bookmarkStart w:id="3443" w:name="_Ref186044505"/>
      <w:r>
        <w:t xml:space="preserve">Figure </w:t>
      </w:r>
      <w:r w:rsidR="006E64D0">
        <w:fldChar w:fldCharType="begin"/>
      </w:r>
      <w:r w:rsidR="006E64D0">
        <w:instrText xml:space="preserve"> SEQ Figure \* ARABIC </w:instrText>
      </w:r>
      <w:r w:rsidR="006E64D0">
        <w:fldChar w:fldCharType="separate"/>
      </w:r>
      <w:r w:rsidR="00B67E73">
        <w:rPr>
          <w:noProof/>
        </w:rPr>
        <w:t>78</w:t>
      </w:r>
      <w:r w:rsidR="006E64D0">
        <w:rPr>
          <w:noProof/>
        </w:rPr>
        <w:fldChar w:fldCharType="end"/>
      </w:r>
      <w:bookmarkEnd w:id="3443"/>
    </w:p>
    <w:p w14:paraId="3235F3F1" w14:textId="77777777" w:rsidR="00E52844" w:rsidRDefault="00E52844" w:rsidP="00E52844"/>
    <w:p w14:paraId="28651C2D" w14:textId="77777777" w:rsidR="0095207F" w:rsidRDefault="003A14AE" w:rsidP="003A14AE">
      <w:pPr>
        <w:pStyle w:val="ListNumber4"/>
        <w:keepNext/>
        <w:spacing w:after="120"/>
        <w:rPr>
          <w:ins w:id="3444" w:author="Ryan Beck" w:date="2023-04-11T11:31:00Z"/>
        </w:rPr>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p>
    <w:p w14:paraId="5ADC2510" w14:textId="6F20157C" w:rsidR="008708F9" w:rsidRDefault="003A14AE">
      <w:pPr>
        <w:pStyle w:val="ListNumber4"/>
        <w:keepNext/>
        <w:numPr>
          <w:ilvl w:val="0"/>
          <w:numId w:val="0"/>
        </w:numPr>
        <w:spacing w:after="120"/>
        <w:ind w:left="360"/>
        <w:pPrChange w:id="3445" w:author="Ryan Beck" w:date="2023-04-11T11:31:00Z">
          <w:pPr>
            <w:pStyle w:val="ListNumber4"/>
            <w:keepNext/>
            <w:spacing w:after="120"/>
          </w:pPr>
        </w:pPrChange>
      </w:pPr>
      <w:r w:rsidRPr="0095207F">
        <w:rPr>
          <w:b/>
          <w:rPrChange w:id="3446" w:author="Ryan Beck" w:date="2023-04-11T11:31:00Z">
            <w:rPr>
              <w:b/>
              <w:u w:val="single"/>
            </w:rPr>
          </w:rPrChange>
        </w:rPr>
        <w:t>Note:</w:t>
      </w:r>
      <w:r>
        <w:t xml:space="preserve"> This will be the main network folder you created and copied the Log, Ovens, Process Spec, and Profiles folders into. </w:t>
      </w:r>
      <w:r w:rsidRPr="00DD2ED5">
        <w:t xml:space="preserve"> </w:t>
      </w:r>
      <w:del w:id="3447" w:author="Ryan Beck" w:date="2023-04-11T11:31:00Z">
        <w:r w:rsidR="00CD22E5" w:rsidRPr="00DD2ED5" w:rsidDel="0095207F">
          <w:delText xml:space="preserve">See </w:delText>
        </w:r>
        <w:r w:rsidR="00DD2ED5" w:rsidDel="0095207F">
          <w:fldChar w:fldCharType="begin"/>
        </w:r>
        <w:r w:rsidR="00DD2ED5" w:rsidDel="0095207F">
          <w:delInstrText xml:space="preserve"> REF _Ref186044574 \h </w:delInstrText>
        </w:r>
        <w:r w:rsidR="00DD2ED5" w:rsidDel="0095207F">
          <w:fldChar w:fldCharType="separate"/>
        </w:r>
        <w:r w:rsidR="00B67E73" w:rsidDel="0095207F">
          <w:delText xml:space="preserve">Figure </w:delText>
        </w:r>
        <w:r w:rsidR="00B67E73" w:rsidDel="0095207F">
          <w:rPr>
            <w:noProof/>
          </w:rPr>
          <w:delText>79</w:delText>
        </w:r>
        <w:r w:rsidR="00DD2ED5" w:rsidDel="0095207F">
          <w:fldChar w:fldCharType="end"/>
        </w:r>
        <w:r w:rsidR="00CD22E5" w:rsidRPr="00DD2ED5" w:rsidDel="0095207F">
          <w:delText>.</w:delText>
        </w:r>
      </w:del>
    </w:p>
    <w:p w14:paraId="4A86BFB6" w14:textId="3F428DF5" w:rsidR="00CD22E5" w:rsidRDefault="00062307" w:rsidP="003335AF">
      <w:pPr>
        <w:keepNext/>
        <w:jc w:val="center"/>
      </w:pPr>
      <w:r>
        <w:rPr>
          <w:noProof/>
        </w:rPr>
        <w:drawing>
          <wp:inline distT="0" distB="0" distL="0" distR="0" wp14:anchorId="26916FFA" wp14:editId="2C31060A">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64">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7ADF6561" w:rsidR="008708F9" w:rsidRDefault="00CD22E5" w:rsidP="00F5043F">
      <w:pPr>
        <w:pStyle w:val="Caption"/>
      </w:pPr>
      <w:bookmarkStart w:id="3448" w:name="_Ref186044574"/>
      <w:r>
        <w:t xml:space="preserve">Figure </w:t>
      </w:r>
      <w:r w:rsidR="006E64D0">
        <w:fldChar w:fldCharType="begin"/>
      </w:r>
      <w:r w:rsidR="006E64D0">
        <w:instrText xml:space="preserve"> SEQ Figure \* ARABIC</w:instrText>
      </w:r>
      <w:r w:rsidR="006E64D0">
        <w:instrText xml:space="preserve"> </w:instrText>
      </w:r>
      <w:r w:rsidR="006E64D0">
        <w:fldChar w:fldCharType="separate"/>
      </w:r>
      <w:r w:rsidR="00B67E73">
        <w:rPr>
          <w:noProof/>
        </w:rPr>
        <w:t>79</w:t>
      </w:r>
      <w:r w:rsidR="006E64D0">
        <w:rPr>
          <w:noProof/>
        </w:rPr>
        <w:fldChar w:fldCharType="end"/>
      </w:r>
      <w:bookmarkEnd w:id="3448"/>
    </w:p>
    <w:p w14:paraId="6EE2AF04" w14:textId="77777777" w:rsidR="008708F9" w:rsidRDefault="008708F9" w:rsidP="00740974"/>
    <w:p w14:paraId="09611F9F" w14:textId="25D7055C" w:rsidR="008708F9" w:rsidRDefault="00867BF8" w:rsidP="00DD2ED5">
      <w:pPr>
        <w:pStyle w:val="ListNumber4"/>
      </w:pPr>
      <w:r>
        <w:t xml:space="preserve">Once the </w:t>
      </w:r>
      <w:r w:rsidRPr="0095207F">
        <w:rPr>
          <w:rFonts w:ascii="Courier New" w:hAnsi="Courier New" w:cs="Courier New"/>
          <w:rPrChange w:id="3449" w:author="Ryan Beck" w:date="2023-04-11T11:32:00Z">
            <w:rPr/>
          </w:rPrChange>
        </w:rPr>
        <w:t>DataPath.kiccfg</w:t>
      </w:r>
      <w:r w:rsidR="008708F9">
        <w:t xml:space="preserve"> file has been modified with the new locations, choose File/Save from the </w:t>
      </w:r>
      <w:r w:rsidR="00CB1AD7">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6FC1781C">
            <wp:extent cx="5887442"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5887442"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1595264" behindDoc="0" locked="0" layoutInCell="1" allowOverlap="1" wp14:anchorId="46B09F67" wp14:editId="26B8FAC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2E1D5" id="Rectangle 1363" o:spid="_x0000_s1026" style="position:absolute;margin-left:353.9pt;margin-top:-5.85pt;width:110.45pt;height:36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" filled="f" strokecolor="red" strokeweight="1.5pt"/>
            </w:pict>
          </mc:Fallback>
        </mc:AlternateContent>
      </w:r>
    </w:p>
    <w:p w14:paraId="0D97613A" w14:textId="6BE30A7E" w:rsidR="008708F9" w:rsidRDefault="00CD22E5" w:rsidP="00F5043F">
      <w:pPr>
        <w:pStyle w:val="Caption"/>
      </w:pPr>
      <w:bookmarkStart w:id="3450" w:name="_Ref186044650"/>
      <w:r>
        <w:t xml:space="preserve">Figure </w:t>
      </w:r>
      <w:r w:rsidR="006E64D0">
        <w:fldChar w:fldCharType="begin"/>
      </w:r>
      <w:r w:rsidR="006E64D0">
        <w:instrText xml:space="preserve"> SEQ Figure \* ARABIC </w:instrText>
      </w:r>
      <w:r w:rsidR="006E64D0">
        <w:fldChar w:fldCharType="separate"/>
      </w:r>
      <w:r w:rsidR="00B67E73">
        <w:rPr>
          <w:noProof/>
        </w:rPr>
        <w:t>80</w:t>
      </w:r>
      <w:r w:rsidR="006E64D0">
        <w:rPr>
          <w:noProof/>
        </w:rPr>
        <w:fldChar w:fldCharType="end"/>
      </w:r>
      <w:bookmarkEnd w:id="3450"/>
    </w:p>
    <w:p w14:paraId="0379B362" w14:textId="77777777" w:rsidR="008708F9" w:rsidRDefault="008708F9" w:rsidP="0041338C"/>
    <w:p w14:paraId="6EE36AC0" w14:textId="13E08469" w:rsidR="008708F9" w:rsidRDefault="008708F9">
      <w:r>
        <w:t xml:space="preserve">Your new network drive should be displayed in the upper </w:t>
      </w:r>
      <w:r w:rsidR="000D44BE">
        <w:t>right-hand</w:t>
      </w:r>
      <w:r>
        <w:t xml:space="preserve"> corner of the s</w:t>
      </w:r>
      <w:r w:rsidR="0041338C">
        <w:t>creen as the Current Data Path</w:t>
      </w:r>
      <w:r w:rsidR="0041338C" w:rsidRPr="0050511A">
        <w:t>.</w:t>
      </w:r>
      <w:r w:rsidR="00CD22E5" w:rsidRPr="0050511A">
        <w:t xml:space="preserve">  </w:t>
      </w:r>
      <w:del w:id="3451" w:author="Ryan Beck" w:date="2023-04-11T11:32:00Z">
        <w:r w:rsidR="00CD22E5" w:rsidRPr="0050511A" w:rsidDel="0095207F">
          <w:delText xml:space="preserve">See </w:delText>
        </w:r>
        <w:r w:rsidR="0050511A" w:rsidDel="0095207F">
          <w:fldChar w:fldCharType="begin"/>
        </w:r>
        <w:r w:rsidR="0050511A" w:rsidDel="0095207F">
          <w:delInstrText xml:space="preserve"> REF _Ref186044650 \h </w:delInstrText>
        </w:r>
        <w:r w:rsidR="0050511A" w:rsidDel="0095207F">
          <w:fldChar w:fldCharType="separate"/>
        </w:r>
        <w:r w:rsidR="00B67E73" w:rsidDel="0095207F">
          <w:delText xml:space="preserve">Figure </w:delText>
        </w:r>
        <w:r w:rsidR="00B67E73" w:rsidDel="0095207F">
          <w:rPr>
            <w:noProof/>
          </w:rPr>
          <w:delText>80</w:delText>
        </w:r>
        <w:r w:rsidR="0050511A" w:rsidDel="0095207F">
          <w:fldChar w:fldCharType="end"/>
        </w:r>
        <w:r w:rsidR="0050511A" w:rsidDel="0095207F">
          <w:delText>.</w:delText>
        </w:r>
      </w:del>
    </w:p>
    <w:p w14:paraId="258331C7" w14:textId="77777777" w:rsidR="00807605" w:rsidRDefault="00807605"/>
    <w:p w14:paraId="351953AB" w14:textId="3D3B0B67" w:rsidR="008708F9" w:rsidRPr="006F00FC" w:rsidRDefault="00A6188E">
      <w:pPr>
        <w:ind w:firstLine="720"/>
        <w:pPrChange w:id="3452" w:author="Ryan Beck" w:date="2023-04-11T11:32:00Z">
          <w:pPr/>
        </w:pPrChange>
      </w:pPr>
      <w:r w:rsidRPr="003335AF">
        <w:rPr>
          <w:b/>
        </w:rPr>
        <w:t>Note</w:t>
      </w:r>
      <w:r w:rsidRPr="006F00FC">
        <w:t>: The Network path</w:t>
      </w:r>
      <w:r w:rsidR="008708F9" w:rsidRPr="006F00FC">
        <w:t xml:space="preserve"> will be grayed </w:t>
      </w:r>
      <w:r w:rsidR="000D44BE"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pPr>
        <w:ind w:left="720"/>
        <w:pPrChange w:id="3453" w:author="Ryan Beck" w:date="2023-04-11T11:32:00Z">
          <w:pPr/>
        </w:pPrChange>
      </w:pPr>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660AE20A" w14:textId="77777777" w:rsidR="00E14F32" w:rsidRDefault="00E14F32" w:rsidP="00E14F32">
      <w:bookmarkStart w:id="3454" w:name="_Hlk52287956"/>
      <w:r>
        <w:t>If the network is unavailable when accessing various areas of the software (Define/Edit Process Window, Run A Profile, Profile Explorer), a message will appear alerting you to the issue:</w:t>
      </w:r>
    </w:p>
    <w:p w14:paraId="4A8E76FE" w14:textId="77777777" w:rsidR="00E14F32" w:rsidRDefault="00E14F32" w:rsidP="00E14F32"/>
    <w:p w14:paraId="5677D48D" w14:textId="77777777" w:rsidR="00E14F32" w:rsidRPr="00EA00ED" w:rsidRDefault="00E14F32" w:rsidP="00E14F32">
      <w:pPr>
        <w:jc w:val="center"/>
      </w:pPr>
      <w:r>
        <w:rPr>
          <w:noProof/>
        </w:rPr>
        <w:drawing>
          <wp:inline distT="0" distB="0" distL="0" distR="0" wp14:anchorId="000E00A2" wp14:editId="17B0745F">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66">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4E21FCBD" w14:textId="77777777" w:rsidR="00E14F32" w:rsidRDefault="00E14F32" w:rsidP="00E14F32"/>
    <w:p w14:paraId="08E9BE7F" w14:textId="77777777" w:rsidR="00E14F32" w:rsidRDefault="00E14F32" w:rsidP="00E14F32">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w:t>
      </w:r>
      <w:r w:rsidRPr="0095207F">
        <w:rPr>
          <w:rFonts w:ascii="Courier New" w:hAnsi="Courier New" w:cs="Courier New"/>
          <w:rPrChange w:id="3455" w:author="Ryan Beck" w:date="2023-04-11T11:32:00Z">
            <w:rPr/>
          </w:rPrChange>
        </w:rPr>
        <w:t xml:space="preserve">C:\ </w:t>
      </w:r>
      <w:del w:id="3456" w:author="Ryan Beck" w:date="2023-04-11T11:32:00Z">
        <w:r w:rsidRPr="0095207F" w:rsidDel="0095207F">
          <w:rPr>
            <w:rFonts w:ascii="Courier New" w:hAnsi="Courier New" w:cs="Courier New"/>
            <w:rPrChange w:id="3457" w:author="Ryan Beck" w:date="2023-04-11T11:32:00Z">
              <w:rPr/>
            </w:rPrChange>
          </w:rPr>
          <w:delText>“</w:delText>
        </w:r>
      </w:del>
      <w:r w:rsidRPr="0095207F">
        <w:rPr>
          <w:rStyle w:val="PlainTextChar"/>
          <w:sz w:val="20"/>
          <w:rPrChange w:id="3458" w:author="Ryan Beck" w:date="2023-04-11T11:32:00Z">
            <w:rPr>
              <w:rStyle w:val="PlainTextChar"/>
            </w:rPr>
          </w:rPrChange>
        </w:rPr>
        <w:t>software root folder</w:t>
      </w:r>
      <w:del w:id="3459" w:author="Ryan Beck" w:date="2023-04-11T11:32:00Z">
        <w:r w:rsidDel="0095207F">
          <w:rPr>
            <w:rStyle w:val="PlainTextChar"/>
          </w:rPr>
          <w:delText>”</w:delText>
        </w:r>
      </w:del>
      <w:r>
        <w:t>). If the network connection is re-established, the software must be restarted to begin writing directly to the network directory again.</w:t>
      </w:r>
    </w:p>
    <w:p w14:paraId="0A3DCDD4" w14:textId="77777777" w:rsidR="00E14F32" w:rsidRDefault="00E14F32" w:rsidP="00E14F32">
      <w:r>
        <w:br/>
        <w:t>Any data that was collected while the software was offline will be moved to the network directory after the connection has been re-established and the software is restarted.</w:t>
      </w:r>
    </w:p>
    <w:p w14:paraId="79CADDA4" w14:textId="77777777" w:rsidR="008708F9" w:rsidRDefault="00754243" w:rsidP="00AA7259">
      <w:pPr>
        <w:pStyle w:val="Heading2"/>
      </w:pPr>
      <w:r>
        <w:br w:type="page"/>
      </w:r>
      <w:bookmarkStart w:id="3460" w:name="_Toc329784644"/>
      <w:bookmarkStart w:id="3461" w:name="_Toc469043380"/>
      <w:bookmarkStart w:id="3462" w:name="_Toc469045014"/>
      <w:bookmarkStart w:id="3463" w:name="_Toc469139312"/>
      <w:bookmarkStart w:id="3464" w:name="_Toc469152757"/>
      <w:bookmarkStart w:id="3465" w:name="_Toc491174850"/>
      <w:bookmarkStart w:id="3466" w:name="_Toc494304082"/>
      <w:bookmarkStart w:id="3467" w:name="_Toc532827432"/>
      <w:bookmarkStart w:id="3468" w:name="_Toc532827840"/>
      <w:bookmarkStart w:id="3469" w:name="_Toc52898902"/>
      <w:bookmarkStart w:id="3470" w:name="_Toc52899092"/>
      <w:bookmarkStart w:id="3471" w:name="_Toc86830697"/>
      <w:bookmarkStart w:id="3472" w:name="_Toc86831498"/>
      <w:bookmarkStart w:id="3473" w:name="_Toc86831694"/>
      <w:bookmarkStart w:id="3474" w:name="_Toc132123044"/>
      <w:bookmarkStart w:id="3475" w:name="_Toc132123240"/>
      <w:bookmarkEnd w:id="3454"/>
      <w:r>
        <w:lastRenderedPageBreak/>
        <w:t>Viewing Historical Data</w:t>
      </w:r>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10C97C31" w:rsidR="008708F9" w:rsidRPr="003E4E57" w:rsidRDefault="008708F9" w:rsidP="00AA5614">
      <w:pPr>
        <w:pStyle w:val="ListNumber4"/>
        <w:numPr>
          <w:ilvl w:val="0"/>
          <w:numId w:val="9"/>
        </w:numPr>
      </w:pPr>
      <w:r w:rsidRPr="003E4E57">
        <w:t xml:space="preserve">From your </w:t>
      </w:r>
      <w:r w:rsidRPr="00303670">
        <w:rPr>
          <w:i/>
          <w:iCs/>
          <w:rPrChange w:id="3476" w:author="Ryan Beck" w:date="2023-04-11T11:33:00Z">
            <w:rPr>
              <w:u w:val="single"/>
            </w:rPr>
          </w:rPrChange>
        </w:rPr>
        <w:t>remote</w:t>
      </w:r>
      <w:r w:rsidRPr="00303670">
        <w:rPr>
          <w:rPrChange w:id="3477" w:author="Ryan Beck" w:date="2023-04-11T11:33:00Z">
            <w:rPr>
              <w:u w:val="single"/>
            </w:rPr>
          </w:rPrChange>
        </w:rPr>
        <w:t xml:space="preserve"> </w:t>
      </w:r>
      <w:r w:rsidR="00B26B28" w:rsidRPr="00303670">
        <w:t>computer</w:t>
      </w:r>
      <w:r w:rsidRPr="00303670">
        <w:t xml:space="preserve">, start the software and click on the </w:t>
      </w:r>
      <w:del w:id="3478" w:author="Ryan Beck" w:date="2023-04-11T11:33:00Z">
        <w:r w:rsidRPr="00303670" w:rsidDel="00303670">
          <w:delText>“</w:delText>
        </w:r>
      </w:del>
      <w:r w:rsidRPr="00303670">
        <w:rPr>
          <w:b/>
          <w:bCs/>
          <w:rPrChange w:id="3479" w:author="Ryan Beck" w:date="2023-04-11T11:33:00Z">
            <w:rPr/>
          </w:rPrChange>
        </w:rPr>
        <w:t xml:space="preserve">I am not going to </w:t>
      </w:r>
      <w:r w:rsidR="00BE6535" w:rsidRPr="00303670">
        <w:rPr>
          <w:b/>
          <w:bCs/>
          <w:rPrChange w:id="3480" w:author="Ryan Beck" w:date="2023-04-11T11:33:00Z">
            <w:rPr/>
          </w:rPrChange>
        </w:rPr>
        <w:t xml:space="preserve">run profiles </w:t>
      </w:r>
      <w:r w:rsidR="00807605" w:rsidRPr="00303670">
        <w:rPr>
          <w:b/>
          <w:bCs/>
          <w:rPrChange w:id="3481" w:author="Ryan Beck" w:date="2023-04-11T11:33:00Z">
            <w:rPr/>
          </w:rPrChange>
        </w:rPr>
        <w:t xml:space="preserve">or </w:t>
      </w:r>
      <w:r w:rsidR="0073660A" w:rsidRPr="00303670">
        <w:rPr>
          <w:b/>
          <w:bCs/>
          <w:rPrChange w:id="3482" w:author="Ryan Beck" w:date="2023-04-11T11:33:00Z">
            <w:rPr/>
          </w:rPrChange>
        </w:rPr>
        <w:t>live Virtual Profiling</w:t>
      </w:r>
      <w:del w:id="3483" w:author="Ryan Beck" w:date="2023-04-11T11:33:00Z">
        <w:r w:rsidR="00807605" w:rsidRPr="00303670" w:rsidDel="00303670">
          <w:delText>”</w:delText>
        </w:r>
      </w:del>
      <w:r w:rsidR="00807605" w:rsidRPr="00303670">
        <w:t xml:space="preserve"> button.</w:t>
      </w:r>
      <w:r w:rsidR="00CD22E5" w:rsidRPr="003E4E57">
        <w:t xml:space="preserve">  </w:t>
      </w:r>
      <w:del w:id="3484" w:author="Ryan Beck" w:date="2023-04-11T11:33:00Z">
        <w:r w:rsidR="00CD22E5" w:rsidRPr="003E4E57" w:rsidDel="00303670">
          <w:delText xml:space="preserve">See </w:delText>
        </w:r>
        <w:r w:rsidR="002711F3" w:rsidRPr="003E4E57" w:rsidDel="00303670">
          <w:fldChar w:fldCharType="begin"/>
        </w:r>
        <w:r w:rsidR="002711F3" w:rsidRPr="003E4E57" w:rsidDel="00303670">
          <w:delInstrText xml:space="preserve"> REF _Ref186044796 \h </w:delInstrText>
        </w:r>
        <w:r w:rsidR="00F0388A" w:rsidRPr="003E4E57" w:rsidDel="00303670">
          <w:delInstrText xml:space="preserve"> \* MERGEFORMAT </w:delInstrText>
        </w:r>
        <w:r w:rsidR="002711F3" w:rsidRPr="003E4E57" w:rsidDel="00303670">
          <w:fldChar w:fldCharType="separate"/>
        </w:r>
        <w:r w:rsidR="00B67E73" w:rsidRPr="00B67E73" w:rsidDel="00303670">
          <w:delText xml:space="preserve"> </w:delText>
        </w:r>
        <w:r w:rsidR="00B67E73" w:rsidDel="00303670">
          <w:delText>Figure</w:delText>
        </w:r>
        <w:r w:rsidR="00B67E73" w:rsidDel="00303670">
          <w:rPr>
            <w:noProof/>
          </w:rPr>
          <w:delText xml:space="preserve"> 81</w:delText>
        </w:r>
        <w:r w:rsidR="002711F3" w:rsidRPr="003E4E57" w:rsidDel="00303670">
          <w:fldChar w:fldCharType="end"/>
        </w:r>
        <w:r w:rsidR="00CD22E5" w:rsidRPr="003E4E57" w:rsidDel="00303670">
          <w:delText>.</w:delText>
        </w:r>
      </w:del>
    </w:p>
    <w:p w14:paraId="74140CC1" w14:textId="77777777" w:rsidR="00622F8F" w:rsidRPr="00F0388A" w:rsidRDefault="00622F8F" w:rsidP="00622F8F"/>
    <w:p w14:paraId="403A2D91" w14:textId="77777777" w:rsidR="00E474BD" w:rsidRPr="00591CFC" w:rsidRDefault="00A6188E">
      <w:pPr>
        <w:ind w:firstLine="360"/>
        <w:pPrChange w:id="3485" w:author="Ryan Beck" w:date="2023-04-11T11:33:00Z">
          <w:pPr/>
        </w:pPrChange>
      </w:pPr>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89D0E17" w:rsidR="0096702E" w:rsidRPr="00F0388A" w:rsidRDefault="0019661E" w:rsidP="0096702E">
      <w:pPr>
        <w:jc w:val="center"/>
      </w:pPr>
      <w:r>
        <w:rPr>
          <w:noProof/>
        </w:rPr>
        <mc:AlternateContent>
          <mc:Choice Requires="wps">
            <w:drawing>
              <wp:anchor distT="0" distB="0" distL="114300" distR="114300" simplePos="0" relativeHeight="251594240" behindDoc="0" locked="0" layoutInCell="1" allowOverlap="1" wp14:anchorId="2FCA0010" wp14:editId="6B2FE033">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3D98E0" id="Rectangle 1361" o:spid="_x0000_s1026" style="position:absolute;margin-left:191.5pt;margin-top:84.2pt;width:86.5pt;height:33.5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" filled="f" strokecolor="red" strokeweight="1.5pt"/>
            </w:pict>
          </mc:Fallback>
        </mc:AlternateContent>
      </w:r>
      <w:r w:rsidR="00062307">
        <w:rPr>
          <w:noProof/>
        </w:rPr>
        <w:drawing>
          <wp:inline distT="0" distB="0" distL="0" distR="0" wp14:anchorId="5614142A" wp14:editId="5DF26A99">
            <wp:extent cx="2846906" cy="1625600"/>
            <wp:effectExtent l="0" t="0" r="0" b="0"/>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KV2 Product Tracking Initialization"/>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2846087" cy="1625132"/>
                    </a:xfrm>
                    <a:prstGeom prst="rect">
                      <a:avLst/>
                    </a:prstGeom>
                    <a:noFill/>
                    <a:ln>
                      <a:noFill/>
                    </a:ln>
                  </pic:spPr>
                </pic:pic>
              </a:graphicData>
            </a:graphic>
          </wp:inline>
        </w:drawing>
      </w:r>
    </w:p>
    <w:p w14:paraId="49B3E893" w14:textId="4C5E41EA" w:rsidR="008708F9" w:rsidRDefault="00062307" w:rsidP="00F5043F">
      <w:pPr>
        <w:pStyle w:val="Caption"/>
      </w:pPr>
      <w:bookmarkStart w:id="3486" w:name="_Ref186044796"/>
      <w:r>
        <w:rPr>
          <w:color w:val="FF0000"/>
        </w:rPr>
        <w:t xml:space="preserve"> </w:t>
      </w:r>
      <w:r w:rsidR="00CD22E5">
        <w:t xml:space="preserve">Figure </w:t>
      </w:r>
      <w:r w:rsidR="006E64D0">
        <w:fldChar w:fldCharType="begin"/>
      </w:r>
      <w:r w:rsidR="006E64D0">
        <w:instrText xml:space="preserve"> SEQ Figure \* ARABIC </w:instrText>
      </w:r>
      <w:r w:rsidR="006E64D0">
        <w:fldChar w:fldCharType="separate"/>
      </w:r>
      <w:r w:rsidR="00B67E73">
        <w:rPr>
          <w:noProof/>
        </w:rPr>
        <w:t>81</w:t>
      </w:r>
      <w:r w:rsidR="006E64D0">
        <w:rPr>
          <w:noProof/>
        </w:rPr>
        <w:fldChar w:fldCharType="end"/>
      </w:r>
      <w:bookmarkEnd w:id="3486"/>
    </w:p>
    <w:p w14:paraId="15EE3981" w14:textId="77777777" w:rsidR="00E52844" w:rsidRDefault="00E52844" w:rsidP="00807605"/>
    <w:p w14:paraId="6F20C521" w14:textId="77777777" w:rsidR="00CD22E5" w:rsidRDefault="008708F9" w:rsidP="0073660A">
      <w:pPr>
        <w:pStyle w:val="ListNumber4"/>
        <w:rPr>
          <w:ins w:id="3487" w:author="Ryan Beck" w:date="2023-04-11T11:33:00Z"/>
        </w:rPr>
      </w:pPr>
      <w:r w:rsidRPr="00F0388A">
        <w:t>The software will open up normally</w:t>
      </w:r>
      <w:r w:rsidR="00622F8F" w:rsidRPr="00F0388A">
        <w:t xml:space="preserve">.  </w:t>
      </w:r>
      <w:r w:rsidRPr="00F0388A">
        <w:t>W</w:t>
      </w:r>
      <w:r w:rsidR="00894391">
        <w:t>hen the main screen appears</w:t>
      </w:r>
      <w:r w:rsidRPr="00F0388A">
        <w:t xml:space="preserve">, click on the </w:t>
      </w:r>
      <w:r w:rsidRPr="00303670">
        <w:rPr>
          <w:b/>
          <w:bCs/>
          <w:rPrChange w:id="3488" w:author="Ryan Beck" w:date="2023-04-11T11:33:00Z">
            <w:rPr/>
          </w:rPrChange>
        </w:rPr>
        <w:t>Profile Explore</w:t>
      </w:r>
      <w:r w:rsidR="0073660A" w:rsidRPr="00303670">
        <w:rPr>
          <w:b/>
          <w:bCs/>
          <w:rPrChange w:id="3489" w:author="Ryan Beck" w:date="2023-04-11T11:33:00Z">
            <w:rPr/>
          </w:rPrChange>
        </w:rPr>
        <w:t>r</w:t>
      </w:r>
      <w:r w:rsidR="0073660A">
        <w:t xml:space="preserve"> button.</w:t>
      </w:r>
    </w:p>
    <w:p w14:paraId="093720F5" w14:textId="77777777" w:rsidR="00303670" w:rsidRDefault="00303670">
      <w:pPr>
        <w:pStyle w:val="ListNumber4"/>
        <w:numPr>
          <w:ilvl w:val="0"/>
          <w:numId w:val="0"/>
        </w:numPr>
        <w:ind w:left="360"/>
        <w:pPrChange w:id="3490" w:author="Ryan Beck" w:date="2023-04-11T11:33:00Z">
          <w:pPr>
            <w:pStyle w:val="ListNumber4"/>
          </w:pPr>
        </w:pPrChange>
      </w:pPr>
    </w:p>
    <w:p w14:paraId="573776D4" w14:textId="77777777" w:rsidR="0096702E" w:rsidRPr="0096702E" w:rsidRDefault="0073660A" w:rsidP="0096702E">
      <w:pPr>
        <w:jc w:val="center"/>
      </w:pPr>
      <w:r>
        <w:rPr>
          <w:noProof/>
        </w:rPr>
        <w:drawing>
          <wp:inline distT="0" distB="0" distL="0" distR="0" wp14:anchorId="62313F88" wp14:editId="37F0624C">
            <wp:extent cx="5020117" cy="2705100"/>
            <wp:effectExtent l="0" t="0" r="9525"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5020117" cy="2705100"/>
                    </a:xfrm>
                    <a:prstGeom prst="rect">
                      <a:avLst/>
                    </a:prstGeom>
                    <a:noFill/>
                    <a:ln>
                      <a:noFill/>
                    </a:ln>
                  </pic:spPr>
                </pic:pic>
              </a:graphicData>
            </a:graphic>
          </wp:inline>
        </w:drawing>
      </w:r>
    </w:p>
    <w:p w14:paraId="05D675F7" w14:textId="5035A460" w:rsidR="00CD22E5" w:rsidRPr="0073660A" w:rsidRDefault="00CD22E5" w:rsidP="00F5043F">
      <w:pPr>
        <w:pStyle w:val="Caption"/>
        <w:rPr>
          <w:rFonts w:ascii="Trebuchet MS" w:hAnsi="Trebuchet MS"/>
          <w:color w:val="FF0000"/>
          <w:sz w:val="24"/>
          <w:szCs w:val="24"/>
        </w:rPr>
      </w:pPr>
      <w:bookmarkStart w:id="3491" w:name="_Ref186045023"/>
      <w:r>
        <w:t xml:space="preserve">Figure </w:t>
      </w:r>
      <w:r w:rsidR="006E64D0">
        <w:fldChar w:fldCharType="begin"/>
      </w:r>
      <w:r w:rsidR="006E64D0">
        <w:instrText xml:space="preserve"> SEQ Figure \* ARABIC </w:instrText>
      </w:r>
      <w:r w:rsidR="006E64D0">
        <w:fldChar w:fldCharType="separate"/>
      </w:r>
      <w:r w:rsidR="00B67E73">
        <w:rPr>
          <w:noProof/>
        </w:rPr>
        <w:t>82</w:t>
      </w:r>
      <w:r w:rsidR="006E64D0">
        <w:rPr>
          <w:noProof/>
        </w:rPr>
        <w:fldChar w:fldCharType="end"/>
      </w:r>
      <w:bookmarkEnd w:id="3491"/>
    </w:p>
    <w:p w14:paraId="0F783B22" w14:textId="77777777" w:rsidR="008708F9" w:rsidRDefault="008708F9"/>
    <w:p w14:paraId="128135E3" w14:textId="100F34E4"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del w:id="3492" w:author="Tom Bergeron" w:date="2023-04-11T23:01:00Z">
        <w:r w:rsidR="008708F9" w:rsidRPr="00F0388A" w:rsidDel="001E4059">
          <w:delText>r</w:delText>
        </w:r>
        <w:r w:rsidR="00622F8F" w:rsidRPr="00F0388A" w:rsidDel="001E4059">
          <w:delText>ight hand</w:delText>
        </w:r>
      </w:del>
      <w:ins w:id="3493" w:author="Tom Bergeron" w:date="2023-04-11T23:01:00Z">
        <w:r w:rsidR="001E4059" w:rsidRPr="00F0388A">
          <w:t>right-hand</w:t>
        </w:r>
      </w:ins>
      <w:r w:rsidR="00622F8F" w:rsidRPr="00F0388A">
        <w:t xml:space="preserve"> corner of the screen:</w:t>
      </w:r>
      <w:r w:rsidR="00CD22E5" w:rsidRPr="00F0388A">
        <w:t xml:space="preserve">  </w:t>
      </w:r>
      <w:del w:id="3494" w:author="Ryan Beck" w:date="2023-04-11T11:33:00Z">
        <w:r w:rsidR="00CD22E5" w:rsidRPr="00F0388A" w:rsidDel="00303670">
          <w:delText xml:space="preserve">See </w:delText>
        </w:r>
        <w:r w:rsidRPr="00F0388A" w:rsidDel="00303670">
          <w:fldChar w:fldCharType="begin"/>
        </w:r>
        <w:r w:rsidRPr="00F0388A" w:rsidDel="00303670">
          <w:delInstrText xml:space="preserve"> REF _Ref186045023 \h </w:delInstrText>
        </w:r>
        <w:r w:rsidR="00F0388A" w:rsidRPr="00F0388A" w:rsidDel="00303670">
          <w:delInstrText xml:space="preserve"> \* MERGEFORMAT </w:delInstrText>
        </w:r>
        <w:r w:rsidRPr="00F0388A" w:rsidDel="00303670">
          <w:fldChar w:fldCharType="separate"/>
        </w:r>
        <w:r w:rsidR="00B67E73" w:rsidDel="00303670">
          <w:delText xml:space="preserve">Figure </w:delText>
        </w:r>
        <w:r w:rsidR="00B67E73" w:rsidDel="00303670">
          <w:rPr>
            <w:noProof/>
          </w:rPr>
          <w:delText>82</w:delText>
        </w:r>
        <w:r w:rsidRPr="00F0388A" w:rsidDel="00303670">
          <w:fldChar w:fldCharType="end"/>
        </w:r>
        <w:r w:rsidRPr="00F0388A" w:rsidDel="00303670">
          <w:delText>.</w:delText>
        </w:r>
      </w:del>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303670" w:rsidRDefault="002711F3" w:rsidP="002711F3">
      <w:pPr>
        <w:pStyle w:val="ListContinue"/>
        <w:rPr>
          <w:sz w:val="22"/>
          <w:szCs w:val="22"/>
          <w:rPrChange w:id="3495" w:author="Ryan Beck" w:date="2023-04-11T11:34:00Z">
            <w:rPr/>
          </w:rPrChange>
        </w:rPr>
      </w:pPr>
      <w:r w:rsidRPr="00F0388A">
        <w:t>For example:  I</w:t>
      </w:r>
      <w:r w:rsidR="008708F9" w:rsidRPr="00F0388A">
        <w:t>f the profiles are in</w:t>
      </w:r>
      <w:r w:rsidRPr="00F0388A">
        <w:t xml:space="preserve"> the folder  </w:t>
      </w:r>
      <w:r w:rsidR="008708F9" w:rsidRPr="00303670">
        <w:rPr>
          <w:rStyle w:val="PlainTextChar"/>
          <w:sz w:val="20"/>
          <w:szCs w:val="22"/>
          <w:rPrChange w:id="3496" w:author="Ryan Beck" w:date="2023-04-11T11:34:00Z">
            <w:rPr>
              <w:rStyle w:val="PlainTextChar"/>
            </w:rPr>
          </w:rPrChange>
        </w:rPr>
        <w:t>F:\</w:t>
      </w:r>
      <w:r w:rsidR="005E1545" w:rsidRPr="00303670">
        <w:rPr>
          <w:rStyle w:val="PlainTextChar"/>
          <w:sz w:val="20"/>
          <w:szCs w:val="22"/>
          <w:rPrChange w:id="3497" w:author="Ryan Beck" w:date="2023-04-11T11:34:00Z">
            <w:rPr>
              <w:rStyle w:val="PlainTextChar"/>
            </w:rPr>
          </w:rPrChange>
        </w:rPr>
        <w:t>software root directory</w:t>
      </w:r>
      <w:r w:rsidR="00FE2E6E" w:rsidRPr="00303670">
        <w:rPr>
          <w:rStyle w:val="PlainTextChar"/>
          <w:sz w:val="20"/>
          <w:szCs w:val="22"/>
          <w:rPrChange w:id="3498" w:author="Ryan Beck" w:date="2023-04-11T11:34:00Z">
            <w:rPr>
              <w:rStyle w:val="PlainTextChar"/>
            </w:rPr>
          </w:rPrChange>
        </w:rPr>
        <w:t>\</w:t>
      </w:r>
      <w:r w:rsidR="008708F9" w:rsidRPr="00303670">
        <w:rPr>
          <w:rStyle w:val="PlainTextChar"/>
          <w:sz w:val="20"/>
          <w:szCs w:val="22"/>
          <w:rPrChange w:id="3499" w:author="Ryan Beck" w:date="2023-04-11T11:34:00Z">
            <w:rPr>
              <w:rStyle w:val="PlainTextChar"/>
            </w:rPr>
          </w:rPrChange>
        </w:rPr>
        <w:t>Profiles\Board</w:t>
      </w:r>
      <w:r w:rsidR="005426C9" w:rsidRPr="00303670">
        <w:rPr>
          <w:rStyle w:val="PlainTextChar"/>
          <w:sz w:val="20"/>
          <w:szCs w:val="22"/>
          <w:rPrChange w:id="3500" w:author="Ryan Beck" w:date="2023-04-11T11:34:00Z">
            <w:rPr>
              <w:rStyle w:val="PlainTextChar"/>
            </w:rPr>
          </w:rPrChange>
        </w:rPr>
        <w:t> </w:t>
      </w:r>
      <w:r w:rsidR="008708F9" w:rsidRPr="00303670">
        <w:rPr>
          <w:rStyle w:val="PlainTextChar"/>
          <w:sz w:val="20"/>
          <w:szCs w:val="22"/>
          <w:rPrChange w:id="3501" w:author="Ryan Beck" w:date="2023-04-11T11:34:00Z">
            <w:rPr>
              <w:rStyle w:val="PlainTextChar"/>
            </w:rPr>
          </w:rPrChange>
        </w:rPr>
        <w:t>A</w:t>
      </w:r>
    </w:p>
    <w:p w14:paraId="0F6053BF" w14:textId="7F25DC7D" w:rsidR="00B97B7F" w:rsidRDefault="008708F9" w:rsidP="001E67D7">
      <w:pPr>
        <w:pStyle w:val="ListContinue"/>
        <w:rPr>
          <w:rStyle w:val="PlainTextChar"/>
        </w:rPr>
      </w:pPr>
      <w:r w:rsidRPr="00F0388A">
        <w:t xml:space="preserve">you would direct it only to </w:t>
      </w:r>
      <w:r w:rsidR="002711F3" w:rsidRPr="00F0388A">
        <w:t xml:space="preserve">the folder  </w:t>
      </w:r>
      <w:r w:rsidRPr="00303670">
        <w:rPr>
          <w:rStyle w:val="PlainTextChar"/>
          <w:sz w:val="20"/>
          <w:rPrChange w:id="3502" w:author="Ryan Beck" w:date="2023-04-11T11:34:00Z">
            <w:rPr>
              <w:rStyle w:val="PlainTextChar"/>
            </w:rPr>
          </w:rPrChange>
        </w:rPr>
        <w:t>F:\</w:t>
      </w:r>
      <w:r w:rsidR="005E1545" w:rsidRPr="00303670">
        <w:rPr>
          <w:rStyle w:val="PlainTextChar"/>
          <w:sz w:val="20"/>
          <w:rPrChange w:id="3503" w:author="Ryan Beck" w:date="2023-04-11T11:34:00Z">
            <w:rPr>
              <w:rStyle w:val="PlainTextChar"/>
            </w:rPr>
          </w:rPrChange>
        </w:rPr>
        <w:t>software root directory</w:t>
      </w:r>
      <w:r w:rsidR="002711F3" w:rsidRPr="00303670">
        <w:rPr>
          <w:rStyle w:val="PlainTextChar"/>
          <w:sz w:val="20"/>
          <w:rPrChange w:id="3504" w:author="Ryan Beck" w:date="2023-04-11T11:34:00Z">
            <w:rPr>
              <w:rStyle w:val="PlainTextChar"/>
            </w:rPr>
          </w:rPrChange>
        </w:rPr>
        <w:t>\</w:t>
      </w:r>
    </w:p>
    <w:p w14:paraId="4B365D23" w14:textId="41350D49" w:rsidR="00544E23" w:rsidRPr="003E4E57" w:rsidRDefault="00544E23" w:rsidP="006E1668">
      <w:pPr>
        <w:pStyle w:val="Heading1"/>
      </w:pPr>
      <w:bookmarkStart w:id="3505" w:name="_Toc119468189"/>
      <w:bookmarkStart w:id="3506" w:name="_Toc329784646"/>
      <w:bookmarkStart w:id="3507" w:name="_Toc469043383"/>
      <w:bookmarkStart w:id="3508" w:name="_Toc469045017"/>
      <w:bookmarkStart w:id="3509" w:name="_Toc469139315"/>
      <w:bookmarkStart w:id="3510" w:name="_Toc469152760"/>
      <w:bookmarkStart w:id="3511" w:name="_Toc491174851"/>
      <w:bookmarkStart w:id="3512" w:name="_Toc491175166"/>
      <w:bookmarkStart w:id="3513" w:name="_Toc494304083"/>
      <w:bookmarkStart w:id="3514" w:name="_Toc494304204"/>
      <w:bookmarkStart w:id="3515" w:name="_Toc532827433"/>
      <w:bookmarkStart w:id="3516" w:name="_Toc532827591"/>
      <w:bookmarkStart w:id="3517" w:name="_Toc532827841"/>
      <w:bookmarkStart w:id="3518" w:name="_Toc52898903"/>
      <w:bookmarkStart w:id="3519" w:name="_Toc52899093"/>
      <w:bookmarkStart w:id="3520" w:name="_Toc52899197"/>
      <w:bookmarkStart w:id="3521" w:name="_Toc86830698"/>
      <w:bookmarkStart w:id="3522" w:name="_Toc86831499"/>
      <w:bookmarkStart w:id="3523" w:name="_Toc86831695"/>
      <w:bookmarkStart w:id="3524" w:name="_Toc132123045"/>
      <w:bookmarkStart w:id="3525" w:name="_Toc132123241"/>
      <w:bookmarkStart w:id="3526" w:name="_Toc329784647"/>
      <w:bookmarkStart w:id="3527"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p>
    <w:p w14:paraId="7F9FED51" w14:textId="478416FE"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8700A3">
        <w:t xml:space="preserve">of </w:t>
      </w:r>
      <w:r w:rsidRPr="00F0388A">
        <w:t>the message</w:t>
      </w:r>
      <w:r w:rsidR="008700A3">
        <w:t>s</w:t>
      </w:r>
      <w:r w:rsidRPr="00F0388A">
        <w:t xml:space="preserve"> that you might see during this process:  </w:t>
      </w:r>
      <w:del w:id="3528" w:author="Ryan Beck" w:date="2023-04-11T11:34:00Z">
        <w:r w:rsidRPr="00F0388A" w:rsidDel="00303670">
          <w:delText xml:space="preserve">See </w:delText>
        </w:r>
        <w:r w:rsidRPr="00F0388A" w:rsidDel="00303670">
          <w:fldChar w:fldCharType="begin"/>
        </w:r>
        <w:r w:rsidRPr="00F0388A" w:rsidDel="00303670">
          <w:delInstrText xml:space="preserve"> REF _Ref187211045 \h  \* MERGEFORMAT </w:delInstrText>
        </w:r>
        <w:r w:rsidRPr="00F0388A" w:rsidDel="00303670">
          <w:fldChar w:fldCharType="separate"/>
        </w:r>
        <w:r w:rsidR="00B67E73" w:rsidRPr="00F0388A" w:rsidDel="00303670">
          <w:delText xml:space="preserve">Table </w:delText>
        </w:r>
        <w:r w:rsidR="00B67E73" w:rsidDel="00303670">
          <w:rPr>
            <w:noProof/>
          </w:rPr>
          <w:delText>2</w:delText>
        </w:r>
        <w:r w:rsidRPr="00F0388A" w:rsidDel="00303670">
          <w:fldChar w:fldCharType="end"/>
        </w:r>
        <w:r w:rsidRPr="00F0388A" w:rsidDel="00303670">
          <w:delText>.</w:delText>
        </w:r>
      </w:del>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F96B4AA"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594467">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3C9D177A"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8700A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24C3CF8C" w:rsidR="00F13682" w:rsidRDefault="00544E23" w:rsidP="00544E23">
      <w:pPr>
        <w:pStyle w:val="Caption"/>
      </w:pPr>
      <w:bookmarkStart w:id="3529" w:name="_Ref187211045"/>
      <w:r w:rsidRPr="00F0388A">
        <w:t xml:space="preserve">Table </w:t>
      </w:r>
      <w:r w:rsidR="006E64D0">
        <w:fldChar w:fldCharType="begin"/>
      </w:r>
      <w:r w:rsidR="006E64D0">
        <w:instrText xml:space="preserve"> SEQ Table \* ARABIC </w:instrText>
      </w:r>
      <w:r w:rsidR="006E64D0">
        <w:fldChar w:fldCharType="separate"/>
      </w:r>
      <w:r w:rsidR="00B67E73">
        <w:rPr>
          <w:noProof/>
        </w:rPr>
        <w:t>2</w:t>
      </w:r>
      <w:r w:rsidR="006E64D0">
        <w:rPr>
          <w:noProof/>
        </w:rPr>
        <w:fldChar w:fldCharType="end"/>
      </w:r>
      <w:bookmarkEnd w:id="3529"/>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526"/>
    </w:p>
    <w:p w14:paraId="7218C997" w14:textId="0D28D902" w:rsidR="00944E27" w:rsidRPr="00F0388A" w:rsidRDefault="00944E27" w:rsidP="00AA7259">
      <w:pPr>
        <w:pStyle w:val="Heading2"/>
      </w:pPr>
      <w:bookmarkStart w:id="3530" w:name="_Toc353195471"/>
      <w:bookmarkStart w:id="3531" w:name="_Toc358296404"/>
      <w:bookmarkStart w:id="3532" w:name="_Toc358298569"/>
      <w:bookmarkStart w:id="3533" w:name="_Toc467442603"/>
      <w:bookmarkStart w:id="3534" w:name="_Toc469043384"/>
      <w:bookmarkStart w:id="3535" w:name="_Toc469045018"/>
      <w:bookmarkStart w:id="3536" w:name="_Toc469139316"/>
      <w:bookmarkStart w:id="3537" w:name="_Toc469152761"/>
      <w:bookmarkStart w:id="3538" w:name="_Toc491174852"/>
      <w:bookmarkStart w:id="3539" w:name="_Toc494304084"/>
      <w:bookmarkStart w:id="3540" w:name="_Toc532827434"/>
      <w:bookmarkStart w:id="3541" w:name="_Toc532827842"/>
      <w:bookmarkStart w:id="3542" w:name="_Toc52898904"/>
      <w:bookmarkStart w:id="3543" w:name="_Toc52899094"/>
      <w:bookmarkStart w:id="3544" w:name="_Toc86830699"/>
      <w:bookmarkStart w:id="3545" w:name="_Toc86831500"/>
      <w:bookmarkStart w:id="3546" w:name="_Toc86831696"/>
      <w:bookmarkStart w:id="3547" w:name="_Toc132123046"/>
      <w:bookmarkStart w:id="3548" w:name="_Toc132123242"/>
      <w:r w:rsidRPr="00F0388A">
        <w:t>System Message</w:t>
      </w:r>
      <w:r>
        <w:t xml:space="preserve">s </w:t>
      </w:r>
      <w:r w:rsidR="00D80151">
        <w:t>a</w:t>
      </w:r>
      <w:r w:rsidR="00754243" w:rsidRPr="003E4E57">
        <w:t xml:space="preserve">nd </w:t>
      </w:r>
      <w:r w:rsidRPr="00F0388A">
        <w:t>Alarms</w:t>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p>
    <w:p w14:paraId="3BFAA875" w14:textId="77777777" w:rsidR="00944E27" w:rsidRPr="00F0388A" w:rsidRDefault="00C653DF" w:rsidP="001E4059">
      <w:pPr>
        <w:pStyle w:val="Heading3"/>
      </w:pPr>
      <w:bookmarkStart w:id="3549" w:name="_Toc358296405"/>
      <w:bookmarkStart w:id="3550" w:name="_Toc358298570"/>
      <w:bookmarkStart w:id="3551" w:name="_Toc469043385"/>
      <w:bookmarkStart w:id="3552" w:name="_Toc469045019"/>
      <w:bookmarkStart w:id="3553" w:name="_Toc469139317"/>
      <w:bookmarkStart w:id="3554" w:name="_Toc469152762"/>
      <w:bookmarkStart w:id="3555" w:name="_Toc491174853"/>
      <w:bookmarkStart w:id="3556" w:name="_Toc494304085"/>
      <w:bookmarkStart w:id="3557" w:name="_Toc532827435"/>
      <w:bookmarkStart w:id="3558" w:name="_Toc532827843"/>
      <w:bookmarkStart w:id="3559" w:name="_Toc52898905"/>
      <w:bookmarkStart w:id="3560" w:name="_Toc52899095"/>
      <w:bookmarkStart w:id="3561" w:name="_Toc86830700"/>
      <w:bookmarkStart w:id="3562" w:name="_Toc86831501"/>
      <w:bookmarkStart w:id="3563" w:name="_Toc86831697"/>
      <w:bookmarkStart w:id="3564" w:name="_Toc132123243"/>
      <w:r>
        <w:t>Message, H</w:t>
      </w:r>
      <w:r w:rsidRPr="00F0388A">
        <w:t>igh P</w:t>
      </w:r>
      <w:bookmarkEnd w:id="3549"/>
      <w:bookmarkEnd w:id="3550"/>
      <w:r w:rsidR="003E4E57">
        <w:t>WI</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p>
    <w:tbl>
      <w:tblPr>
        <w:tblW w:w="0" w:type="auto"/>
        <w:tblLook w:val="04A0" w:firstRow="1" w:lastRow="0" w:firstColumn="1" w:lastColumn="0" w:noHBand="0" w:noVBand="1"/>
      </w:tblPr>
      <w:tblGrid>
        <w:gridCol w:w="3850"/>
        <w:gridCol w:w="5726"/>
      </w:tblGrid>
      <w:tr w:rsidR="00944E27" w14:paraId="36F8C923" w14:textId="77777777" w:rsidTr="00E05A04">
        <w:tc>
          <w:tcPr>
            <w:tcW w:w="3850" w:type="dxa"/>
            <w:shd w:val="clear" w:color="auto" w:fill="auto"/>
          </w:tcPr>
          <w:p w14:paraId="1A1D5B0F" w14:textId="457E0916" w:rsidR="00944E27" w:rsidRPr="00F0388A" w:rsidDel="002A0470" w:rsidRDefault="00944E27" w:rsidP="00E05A04">
            <w:pPr>
              <w:rPr>
                <w:del w:id="3565" w:author="Ryan Beck" w:date="2023-04-11T11:35:00Z"/>
              </w:rPr>
            </w:pPr>
            <w:r w:rsidRPr="00F0388A">
              <w:t xml:space="preserve">If the verification profile PWI is &gt;= </w:t>
            </w:r>
            <w:r w:rsidR="00594467">
              <w:t>9</w:t>
            </w:r>
            <w:r w:rsidRPr="00F0388A">
              <w:t>0%, you will receive this message when starting the VP.</w:t>
            </w:r>
            <w:ins w:id="3566" w:author="Ryan Beck" w:date="2023-04-11T11:35:00Z">
              <w:r w:rsidR="002A0470">
                <w:t xml:space="preserve">  </w:t>
              </w:r>
            </w:ins>
          </w:p>
          <w:p w14:paraId="733B1E05" w14:textId="5D57920E"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w:t>
            </w:r>
            <w:del w:id="3567" w:author="Ryan Beck" w:date="2023-04-11T11:35:00Z">
              <w:r w:rsidRPr="00F0388A" w:rsidDel="002A0470">
                <w:delText xml:space="preserve"> See </w:delText>
              </w:r>
              <w:r w:rsidR="007273BC" w:rsidDel="002A0470">
                <w:fldChar w:fldCharType="begin"/>
              </w:r>
              <w:r w:rsidR="007273BC" w:rsidDel="002A0470">
                <w:delInstrText xml:space="preserve"> REF _Ref468168397 \h </w:delInstrText>
              </w:r>
              <w:r w:rsidR="007273BC" w:rsidDel="002A0470">
                <w:fldChar w:fldCharType="separate"/>
              </w:r>
              <w:r w:rsidR="00B67E73" w:rsidRPr="00AF1D5A" w:rsidDel="002A0470">
                <w:rPr>
                  <w:rFonts w:ascii="Arial" w:hAnsi="Arial" w:cs="Arial"/>
                  <w:sz w:val="16"/>
                  <w:szCs w:val="16"/>
                </w:rPr>
                <w:delText xml:space="preserve">Figure </w:delText>
              </w:r>
              <w:r w:rsidR="00B67E73" w:rsidDel="002A0470">
                <w:rPr>
                  <w:rFonts w:ascii="Arial" w:hAnsi="Arial" w:cs="Arial"/>
                  <w:noProof/>
                  <w:sz w:val="16"/>
                  <w:szCs w:val="16"/>
                </w:rPr>
                <w:delText>83</w:delText>
              </w:r>
              <w:r w:rsidR="007273BC" w:rsidDel="002A0470">
                <w:fldChar w:fldCharType="end"/>
              </w:r>
              <w:r w:rsidR="007273BC" w:rsidDel="002A0470">
                <w:delText>.</w:delText>
              </w:r>
            </w:del>
          </w:p>
        </w:tc>
        <w:tc>
          <w:tcPr>
            <w:tcW w:w="5726" w:type="dxa"/>
            <w:shd w:val="clear" w:color="auto" w:fill="auto"/>
          </w:tcPr>
          <w:p w14:paraId="3DFBA246" w14:textId="719A89BF" w:rsidR="00944E27" w:rsidRDefault="00860D09" w:rsidP="00E05A04">
            <w:pPr>
              <w:jc w:val="center"/>
            </w:pPr>
            <w:r>
              <w:rPr>
                <w:noProof/>
              </w:rPr>
              <w:drawing>
                <wp:inline distT="0" distB="0" distL="0" distR="0" wp14:anchorId="1CA1814D" wp14:editId="1BF7DAF9">
                  <wp:extent cx="2225831" cy="1095375"/>
                  <wp:effectExtent l="0" t="0" r="3175"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237310" cy="1101024"/>
                          </a:xfrm>
                          <a:prstGeom prst="rect">
                            <a:avLst/>
                          </a:prstGeom>
                        </pic:spPr>
                      </pic:pic>
                    </a:graphicData>
                  </a:graphic>
                </wp:inline>
              </w:drawing>
            </w:r>
          </w:p>
          <w:p w14:paraId="798D2607" w14:textId="53091E3B" w:rsidR="00944E27" w:rsidRPr="00AF1D5A" w:rsidRDefault="00944E27" w:rsidP="00E05A04">
            <w:pPr>
              <w:jc w:val="center"/>
              <w:rPr>
                <w:rFonts w:ascii="Arial" w:hAnsi="Arial" w:cs="Arial"/>
                <w:sz w:val="16"/>
                <w:szCs w:val="16"/>
              </w:rPr>
            </w:pPr>
            <w:bookmarkStart w:id="3568" w:name="_Ref468168397"/>
            <w:bookmarkStart w:id="3569"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67E73">
              <w:rPr>
                <w:rFonts w:ascii="Arial" w:hAnsi="Arial" w:cs="Arial"/>
                <w:noProof/>
                <w:sz w:val="16"/>
                <w:szCs w:val="16"/>
              </w:rPr>
              <w:t>83</w:t>
            </w:r>
            <w:r w:rsidRPr="00AF1D5A">
              <w:rPr>
                <w:rFonts w:ascii="Arial" w:hAnsi="Arial" w:cs="Arial"/>
                <w:sz w:val="16"/>
                <w:szCs w:val="16"/>
              </w:rPr>
              <w:fldChar w:fldCharType="end"/>
            </w:r>
            <w:bookmarkEnd w:id="3568"/>
            <w:r w:rsidRPr="00AF1D5A">
              <w:rPr>
                <w:rFonts w:ascii="Arial" w:hAnsi="Arial" w:cs="Arial"/>
                <w:sz w:val="16"/>
                <w:szCs w:val="16"/>
              </w:rPr>
              <w:t>: Message High PWI</w:t>
            </w:r>
            <w:bookmarkEnd w:id="3569"/>
          </w:p>
        </w:tc>
      </w:tr>
    </w:tbl>
    <w:p w14:paraId="01492174" w14:textId="77777777" w:rsidR="00944E27" w:rsidRDefault="00944E27" w:rsidP="00944E27"/>
    <w:p w14:paraId="6D951B88" w14:textId="50A349D7" w:rsidR="00944E27" w:rsidRPr="00F0388A" w:rsidRDefault="00C653DF" w:rsidP="001E4059">
      <w:pPr>
        <w:pStyle w:val="Heading3"/>
      </w:pPr>
      <w:bookmarkStart w:id="3570" w:name="_Toc494304086"/>
      <w:bookmarkStart w:id="3571" w:name="_Toc532827436"/>
      <w:bookmarkStart w:id="3572" w:name="_Toc532827844"/>
      <w:bookmarkStart w:id="3573" w:name="_Toc358296406"/>
      <w:bookmarkStart w:id="3574" w:name="_Toc358298571"/>
      <w:bookmarkStart w:id="3575" w:name="_Toc469043386"/>
      <w:bookmarkStart w:id="3576" w:name="_Toc469045020"/>
      <w:bookmarkStart w:id="3577" w:name="_Toc469139318"/>
      <w:bookmarkStart w:id="3578" w:name="_Toc469152763"/>
      <w:bookmarkStart w:id="3579" w:name="_Toc491174854"/>
      <w:bookmarkStart w:id="3580" w:name="_Toc52898906"/>
      <w:bookmarkStart w:id="3581" w:name="_Toc52899096"/>
      <w:bookmarkStart w:id="3582" w:name="_Toc86830701"/>
      <w:bookmarkStart w:id="3583" w:name="_Toc86831502"/>
      <w:bookmarkStart w:id="3584" w:name="_Toc86831698"/>
      <w:bookmarkStart w:id="3585" w:name="_Toc132123244"/>
      <w:r>
        <w:t>Alarm M</w:t>
      </w:r>
      <w:r w:rsidRPr="00F0388A">
        <w:t>essage H</w:t>
      </w:r>
      <w:r w:rsidR="00860D09">
        <w:t>2</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p>
    <w:tbl>
      <w:tblPr>
        <w:tblW w:w="0" w:type="auto"/>
        <w:tblLook w:val="04A0" w:firstRow="1" w:lastRow="0" w:firstColumn="1" w:lastColumn="0" w:noHBand="0" w:noVBand="1"/>
      </w:tblPr>
      <w:tblGrid>
        <w:gridCol w:w="3850"/>
        <w:gridCol w:w="5726"/>
      </w:tblGrid>
      <w:tr w:rsidR="00944E27" w14:paraId="362BE293" w14:textId="77777777" w:rsidTr="00E05A04">
        <w:tc>
          <w:tcPr>
            <w:tcW w:w="3850" w:type="dxa"/>
            <w:shd w:val="clear" w:color="auto" w:fill="auto"/>
          </w:tcPr>
          <w:p w14:paraId="0C4E19AF" w14:textId="084DCEB3" w:rsidR="00944E27" w:rsidRDefault="00594467" w:rsidP="007273BC">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rsidR="00944E27" w:rsidRPr="00F0388A">
              <w:t xml:space="preserve">.  </w:t>
            </w:r>
            <w:del w:id="3586" w:author="Ryan Beck" w:date="2023-04-11T11:35:00Z">
              <w:r w:rsidR="00944E27" w:rsidRPr="00F0388A" w:rsidDel="002A0470">
                <w:delText>See</w:delText>
              </w:r>
              <w:r w:rsidR="007273BC" w:rsidDel="002A0470">
                <w:delText xml:space="preserve"> </w:delText>
              </w:r>
              <w:r w:rsidR="007273BC" w:rsidDel="002A0470">
                <w:fldChar w:fldCharType="begin"/>
              </w:r>
              <w:r w:rsidR="007273BC" w:rsidDel="002A0470">
                <w:delInstrText xml:space="preserve"> REF _Ref468168399 \h </w:delInstrText>
              </w:r>
              <w:r w:rsidR="007273BC" w:rsidDel="002A0470">
                <w:fldChar w:fldCharType="separate"/>
              </w:r>
              <w:r w:rsidR="00B67E73" w:rsidRPr="00AF1D5A" w:rsidDel="002A0470">
                <w:rPr>
                  <w:rFonts w:ascii="Arial" w:hAnsi="Arial" w:cs="Arial"/>
                  <w:sz w:val="16"/>
                  <w:szCs w:val="16"/>
                </w:rPr>
                <w:delText xml:space="preserve">Figure </w:delText>
              </w:r>
              <w:r w:rsidR="00B67E73" w:rsidDel="002A0470">
                <w:rPr>
                  <w:rFonts w:ascii="Arial" w:hAnsi="Arial" w:cs="Arial"/>
                  <w:noProof/>
                  <w:sz w:val="16"/>
                  <w:szCs w:val="16"/>
                </w:rPr>
                <w:delText>84</w:delText>
              </w:r>
              <w:r w:rsidR="007273BC" w:rsidDel="002A0470">
                <w:fldChar w:fldCharType="end"/>
              </w:r>
              <w:r w:rsidR="007273BC" w:rsidDel="002A0470">
                <w:delText>.</w:delText>
              </w:r>
            </w:del>
          </w:p>
        </w:tc>
        <w:tc>
          <w:tcPr>
            <w:tcW w:w="5726" w:type="dxa"/>
            <w:shd w:val="clear" w:color="auto" w:fill="auto"/>
          </w:tcPr>
          <w:p w14:paraId="2B3C1588" w14:textId="28908536" w:rsidR="00944E27" w:rsidRDefault="00944E27" w:rsidP="00E05A04"/>
          <w:p w14:paraId="3B12DCC5" w14:textId="525A5DE4" w:rsidR="00944E27" w:rsidRDefault="00594467" w:rsidP="006E1668">
            <w:pPr>
              <w:jc w:val="center"/>
            </w:pPr>
            <w:r>
              <w:rPr>
                <w:noProof/>
              </w:rPr>
              <w:drawing>
                <wp:inline distT="0" distB="0" distL="0" distR="0" wp14:anchorId="17E33426" wp14:editId="0E984260">
                  <wp:extent cx="2268855" cy="1229899"/>
                  <wp:effectExtent l="0" t="0" r="0" b="889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282820" cy="1237469"/>
                          </a:xfrm>
                          <a:prstGeom prst="rect">
                            <a:avLst/>
                          </a:prstGeom>
                        </pic:spPr>
                      </pic:pic>
                    </a:graphicData>
                  </a:graphic>
                </wp:inline>
              </w:drawing>
            </w:r>
          </w:p>
          <w:p w14:paraId="5DAC4DA7" w14:textId="5E040D7C" w:rsidR="00944E27" w:rsidRPr="00AF1D5A" w:rsidRDefault="00944E27" w:rsidP="00E05A04">
            <w:pPr>
              <w:jc w:val="center"/>
              <w:rPr>
                <w:rFonts w:ascii="Arial" w:hAnsi="Arial" w:cs="Arial"/>
                <w:sz w:val="16"/>
                <w:szCs w:val="16"/>
              </w:rPr>
            </w:pPr>
            <w:bookmarkStart w:id="3587"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67E73">
              <w:rPr>
                <w:rFonts w:ascii="Arial" w:hAnsi="Arial" w:cs="Arial"/>
                <w:noProof/>
                <w:sz w:val="16"/>
                <w:szCs w:val="16"/>
              </w:rPr>
              <w:t>84</w:t>
            </w:r>
            <w:r w:rsidRPr="00AF1D5A">
              <w:rPr>
                <w:rFonts w:ascii="Arial" w:hAnsi="Arial" w:cs="Arial"/>
                <w:sz w:val="16"/>
                <w:szCs w:val="16"/>
              </w:rPr>
              <w:fldChar w:fldCharType="end"/>
            </w:r>
            <w:bookmarkEnd w:id="3587"/>
            <w:r w:rsidRPr="00AF1D5A">
              <w:rPr>
                <w:rFonts w:ascii="Arial" w:hAnsi="Arial" w:cs="Arial"/>
                <w:sz w:val="16"/>
                <w:szCs w:val="16"/>
              </w:rPr>
              <w:t>: Alarm H</w:t>
            </w:r>
            <w:r w:rsidR="00860D09">
              <w:rPr>
                <w:rFonts w:ascii="Arial" w:hAnsi="Arial" w:cs="Arial"/>
                <w:sz w:val="16"/>
                <w:szCs w:val="16"/>
              </w:rPr>
              <w:t>2</w:t>
            </w:r>
          </w:p>
        </w:tc>
      </w:tr>
    </w:tbl>
    <w:p w14:paraId="4C9FF240" w14:textId="77777777" w:rsidR="00944E27" w:rsidRDefault="00944E27" w:rsidP="00944E27"/>
    <w:p w14:paraId="2F1D5AB7" w14:textId="77777777" w:rsidR="00944E27" w:rsidRDefault="00944E27" w:rsidP="001E4059">
      <w:pPr>
        <w:pStyle w:val="Heading3"/>
      </w:pPr>
      <w:bookmarkStart w:id="3588" w:name="_Toc358296407"/>
      <w:bookmarkStart w:id="3589" w:name="_Toc358298572"/>
      <w:bookmarkStart w:id="3590" w:name="_Toc469043387"/>
      <w:bookmarkStart w:id="3591" w:name="_Toc469045021"/>
      <w:bookmarkStart w:id="3592" w:name="_Toc469139319"/>
      <w:bookmarkStart w:id="3593" w:name="_Toc469152764"/>
      <w:bookmarkStart w:id="3594" w:name="_Toc491174855"/>
      <w:bookmarkStart w:id="3595" w:name="_Toc494304087"/>
      <w:bookmarkStart w:id="3596" w:name="_Toc532827437"/>
      <w:bookmarkStart w:id="3597" w:name="_Toc532827845"/>
      <w:bookmarkStart w:id="3598" w:name="_Toc52898907"/>
      <w:bookmarkStart w:id="3599" w:name="_Toc52899097"/>
      <w:bookmarkStart w:id="3600" w:name="_Toc86830702"/>
      <w:bookmarkStart w:id="3601" w:name="_Toc86831503"/>
      <w:bookmarkStart w:id="3602" w:name="_Toc86831699"/>
      <w:bookmarkStart w:id="3603" w:name="_Toc132123245"/>
      <w:r w:rsidRPr="00F0388A">
        <w:t>Alarm H7</w:t>
      </w:r>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p>
    <w:tbl>
      <w:tblPr>
        <w:tblW w:w="0" w:type="auto"/>
        <w:tblLook w:val="04A0" w:firstRow="1" w:lastRow="0" w:firstColumn="1" w:lastColumn="0" w:noHBand="0" w:noVBand="1"/>
      </w:tblPr>
      <w:tblGrid>
        <w:gridCol w:w="3850"/>
        <w:gridCol w:w="5726"/>
      </w:tblGrid>
      <w:tr w:rsidR="00944E27" w14:paraId="5F3EDCB8" w14:textId="77777777" w:rsidTr="00E05A04">
        <w:tc>
          <w:tcPr>
            <w:tcW w:w="3850" w:type="dxa"/>
            <w:shd w:val="clear" w:color="auto" w:fill="auto"/>
          </w:tcPr>
          <w:p w14:paraId="142DF3AD" w14:textId="466C235C"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del w:id="3604" w:author="Ryan Beck" w:date="2023-04-11T11:35:00Z">
              <w:r w:rsidRPr="00F0388A" w:rsidDel="002A0470">
                <w:delText xml:space="preserve">See </w:delText>
              </w:r>
              <w:r w:rsidR="007273BC" w:rsidDel="002A0470">
                <w:fldChar w:fldCharType="begin"/>
              </w:r>
              <w:r w:rsidR="007273BC" w:rsidDel="002A0470">
                <w:delInstrText xml:space="preserve"> REF _Ref468168398 \h </w:delInstrText>
              </w:r>
              <w:r w:rsidR="007273BC" w:rsidDel="002A0470">
                <w:fldChar w:fldCharType="separate"/>
              </w:r>
              <w:r w:rsidR="00B67E73" w:rsidRPr="00AF1D5A" w:rsidDel="002A0470">
                <w:rPr>
                  <w:rFonts w:ascii="Arial" w:hAnsi="Arial" w:cs="Arial"/>
                  <w:sz w:val="16"/>
                  <w:szCs w:val="16"/>
                </w:rPr>
                <w:delText xml:space="preserve">Figure </w:delText>
              </w:r>
              <w:r w:rsidR="00B67E73" w:rsidDel="002A0470">
                <w:rPr>
                  <w:rFonts w:ascii="Arial" w:hAnsi="Arial" w:cs="Arial"/>
                  <w:noProof/>
                  <w:sz w:val="16"/>
                  <w:szCs w:val="16"/>
                </w:rPr>
                <w:delText>85</w:delText>
              </w:r>
              <w:r w:rsidR="007273BC" w:rsidDel="002A0470">
                <w:fldChar w:fldCharType="end"/>
              </w:r>
              <w:r w:rsidR="001C0362" w:rsidDel="002A0470">
                <w:delText>.</w:delText>
              </w:r>
            </w:del>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4ECA39CE" w:rsidR="00944E27" w:rsidRDefault="00860D09" w:rsidP="006E1668">
            <w:pPr>
              <w:jc w:val="center"/>
            </w:pPr>
            <w:r>
              <w:rPr>
                <w:noProof/>
              </w:rPr>
              <w:drawing>
                <wp:inline distT="0" distB="0" distL="0" distR="0" wp14:anchorId="0BB42DCB" wp14:editId="15220261">
                  <wp:extent cx="2705100" cy="1140569"/>
                  <wp:effectExtent l="0" t="0" r="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p>
          <w:p w14:paraId="6110DEC4" w14:textId="0F125659" w:rsidR="00944E27" w:rsidRPr="00AF1D5A" w:rsidRDefault="00944E27" w:rsidP="00E05A04">
            <w:pPr>
              <w:jc w:val="center"/>
              <w:rPr>
                <w:rFonts w:ascii="Arial" w:hAnsi="Arial" w:cs="Arial"/>
                <w:sz w:val="16"/>
                <w:szCs w:val="16"/>
              </w:rPr>
            </w:pPr>
            <w:bookmarkStart w:id="3605"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67E73">
              <w:rPr>
                <w:rFonts w:ascii="Arial" w:hAnsi="Arial" w:cs="Arial"/>
                <w:noProof/>
                <w:sz w:val="16"/>
                <w:szCs w:val="16"/>
              </w:rPr>
              <w:t>85</w:t>
            </w:r>
            <w:r w:rsidRPr="00AF1D5A">
              <w:rPr>
                <w:rFonts w:ascii="Arial" w:hAnsi="Arial" w:cs="Arial"/>
                <w:sz w:val="16"/>
                <w:szCs w:val="16"/>
              </w:rPr>
              <w:fldChar w:fldCharType="end"/>
            </w:r>
            <w:bookmarkEnd w:id="3605"/>
            <w:r w:rsidRPr="00AF1D5A">
              <w:rPr>
                <w:rFonts w:ascii="Arial" w:hAnsi="Arial" w:cs="Arial"/>
                <w:sz w:val="16"/>
                <w:szCs w:val="16"/>
              </w:rPr>
              <w:t>: Alarm H7</w:t>
            </w:r>
          </w:p>
        </w:tc>
      </w:tr>
    </w:tbl>
    <w:p w14:paraId="4E8AF8E6" w14:textId="60A84375" w:rsidR="00F13682" w:rsidRPr="00F0388A" w:rsidRDefault="00944E27" w:rsidP="00AA7259">
      <w:pPr>
        <w:pStyle w:val="Heading2"/>
      </w:pPr>
      <w:bookmarkStart w:id="3606" w:name="_Toc119468190"/>
      <w:bookmarkStart w:id="3607" w:name="_Toc469043388"/>
      <w:bookmarkStart w:id="3608" w:name="_Toc469045022"/>
      <w:bookmarkStart w:id="3609" w:name="_Toc469139320"/>
      <w:bookmarkStart w:id="3610" w:name="_Toc469152765"/>
      <w:bookmarkStart w:id="3611" w:name="_Toc491174856"/>
      <w:bookmarkStart w:id="3612" w:name="_Toc494304088"/>
      <w:bookmarkStart w:id="3613" w:name="_Toc532827438"/>
      <w:bookmarkStart w:id="3614" w:name="_Toc532827846"/>
      <w:bookmarkStart w:id="3615" w:name="_Toc52898908"/>
      <w:bookmarkStart w:id="3616" w:name="_Toc52899098"/>
      <w:bookmarkStart w:id="3617" w:name="_Toc86830703"/>
      <w:bookmarkStart w:id="3618" w:name="_Toc86831504"/>
      <w:bookmarkStart w:id="3619" w:name="_Toc86831700"/>
      <w:bookmarkStart w:id="3620" w:name="_Toc132123047"/>
      <w:bookmarkStart w:id="3621" w:name="_Toc132123246"/>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527"/>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p>
    <w:p w14:paraId="447B7887" w14:textId="06E331E3" w:rsidR="0058069D" w:rsidRPr="00F0388A" w:rsidRDefault="0058069D" w:rsidP="0058069D">
      <w:r w:rsidRPr="00F0388A">
        <w:t>The software incorporates the use of</w:t>
      </w:r>
      <w:r w:rsidR="00FD5E79">
        <w:t xml:space="preserve"> a</w:t>
      </w:r>
      <w:r w:rsidRPr="00F0388A">
        <w:t xml:space="preserve"> Warning and Alarm </w:t>
      </w:r>
      <w:r w:rsidR="00FD5E79">
        <w:t>list box</w:t>
      </w:r>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r w:rsidR="00FD5E79">
        <w:t>messages</w:t>
      </w:r>
      <w:r w:rsidRPr="00F0388A">
        <w:t xml:space="preserve"> with explanations.  These are active only when</w:t>
      </w:r>
      <w:r w:rsidR="00A64B04" w:rsidRPr="00F0388A">
        <w:t xml:space="preserve"> Virtual profiling is </w:t>
      </w:r>
      <w:r w:rsidR="00FD5E79" w:rsidRPr="00F0388A">
        <w:t>running</w:t>
      </w:r>
      <w:r w:rsidR="00FD5E79">
        <w:t xml:space="preserve"> and can display in a list box when a VP is calculated</w:t>
      </w:r>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7596934F" w:rsidR="00E33067" w:rsidRPr="00F0388A" w:rsidRDefault="00676399" w:rsidP="00676399">
      <w:pPr>
        <w:pStyle w:val="Caption"/>
      </w:pPr>
      <w:r w:rsidRPr="00F0388A">
        <w:t xml:space="preserve">Table </w:t>
      </w:r>
      <w:r w:rsidR="006E64D0">
        <w:fldChar w:fldCharType="begin"/>
      </w:r>
      <w:r w:rsidR="006E64D0">
        <w:instrText xml:space="preserve"> SEQ Table \* ARABIC </w:instrText>
      </w:r>
      <w:r w:rsidR="006E64D0">
        <w:fldChar w:fldCharType="separate"/>
      </w:r>
      <w:r w:rsidR="00B67E73">
        <w:rPr>
          <w:noProof/>
        </w:rPr>
        <w:t>3</w:t>
      </w:r>
      <w:r w:rsidR="006E64D0">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Del="00BD44A8" w:rsidRDefault="00CC1AF5" w:rsidP="00CD12E0">
            <w:pPr>
              <w:rPr>
                <w:del w:id="3622" w:author="Tom Bergeron" w:date="2023-04-11T20:24:00Z"/>
                <w:rFonts w:ascii="Arial" w:hAnsi="Arial" w:cs="Arial"/>
              </w:rPr>
            </w:pPr>
            <w:r>
              <w:rPr>
                <w:rFonts w:ascii="Arial" w:hAnsi="Arial" w:cs="Arial"/>
              </w:rPr>
              <w:t>e</w:t>
            </w:r>
            <w:r w:rsidR="00A64B04" w:rsidRPr="00F0388A">
              <w:rPr>
                <w:rFonts w:ascii="Arial" w:hAnsi="Arial" w:cs="Arial"/>
              </w:rPr>
              <w:t>TPU Lost Communication with PC.</w:t>
            </w:r>
          </w:p>
          <w:p w14:paraId="02F168B3" w14:textId="1D9CCA69" w:rsidR="00A64B04" w:rsidRPr="00F0388A" w:rsidRDefault="00A64B04" w:rsidP="00CD12E0">
            <w:pPr>
              <w:rPr>
                <w:rFonts w:ascii="Arial" w:hAnsi="Arial" w:cs="Arial"/>
              </w:rPr>
            </w:pPr>
            <w:del w:id="3623" w:author="Tom Bergeron" w:date="2023-04-11T20:24:00Z">
              <w:r w:rsidRPr="00F0388A" w:rsidDel="00BD44A8">
                <w:rPr>
                  <w:rFonts w:ascii="Arial" w:hAnsi="Arial" w:cs="Arial"/>
                </w:rPr>
                <w:delText xml:space="preserve">Note: This Alarm condition </w:delText>
              </w:r>
              <w:r w:rsidR="00856586" w:rsidRPr="00F0388A" w:rsidDel="00BD44A8">
                <w:rPr>
                  <w:rFonts w:ascii="Arial" w:hAnsi="Arial" w:cs="Arial"/>
                </w:rPr>
                <w:delText>can</w:delText>
              </w:r>
              <w:r w:rsidRPr="00F0388A" w:rsidDel="00BD44A8">
                <w:rPr>
                  <w:rFonts w:ascii="Arial" w:hAnsi="Arial" w:cs="Arial"/>
                </w:rPr>
                <w:delText xml:space="preserve"> activate the </w:delText>
              </w:r>
              <w:r w:rsidR="00856586" w:rsidRPr="00F0388A" w:rsidDel="00BD44A8">
                <w:rPr>
                  <w:rFonts w:ascii="Arial" w:hAnsi="Arial" w:cs="Arial"/>
                </w:rPr>
                <w:delText xml:space="preserve">Alarm Relay that </w:delText>
              </w:r>
              <w:r w:rsidRPr="00F0388A" w:rsidDel="00BD44A8">
                <w:rPr>
                  <w:rFonts w:ascii="Arial" w:hAnsi="Arial" w:cs="Arial"/>
                </w:rPr>
                <w:delText xml:space="preserve">is controlled by </w:delText>
              </w:r>
              <w:r w:rsidR="00CC1AF5" w:rsidDel="00BD44A8">
                <w:rPr>
                  <w:rFonts w:ascii="Arial" w:hAnsi="Arial" w:cs="Arial"/>
                </w:rPr>
                <w:delText>e</w:delText>
              </w:r>
              <w:r w:rsidRPr="00F0388A" w:rsidDel="00BD44A8">
                <w:rPr>
                  <w:rFonts w:ascii="Arial" w:hAnsi="Arial" w:cs="Arial"/>
                </w:rPr>
                <w:delText>TPU</w:delText>
              </w:r>
              <w:r w:rsidR="00D57F01" w:rsidDel="00BD44A8">
                <w:rPr>
                  <w:rFonts w:ascii="Arial" w:hAnsi="Arial" w:cs="Arial"/>
                </w:rPr>
                <w:delText>.</w:delText>
              </w:r>
            </w:del>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181F5B14" w:rsidR="00E33067" w:rsidRPr="00F0388A" w:rsidRDefault="00676399" w:rsidP="00676399">
      <w:pPr>
        <w:pStyle w:val="Caption"/>
      </w:pPr>
      <w:r w:rsidRPr="00F0388A">
        <w:t xml:space="preserve">Table </w:t>
      </w:r>
      <w:r w:rsidR="006E64D0">
        <w:fldChar w:fldCharType="begin"/>
      </w:r>
      <w:r w:rsidR="006E64D0">
        <w:instrText xml:space="preserve"> SEQ Table \* ARABIC </w:instrText>
      </w:r>
      <w:r w:rsidR="006E64D0">
        <w:fldChar w:fldCharType="separate"/>
      </w:r>
      <w:r w:rsidR="00B67E73">
        <w:rPr>
          <w:noProof/>
        </w:rPr>
        <w:t>4</w:t>
      </w:r>
      <w:r w:rsidR="006E64D0">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2C609596" w:rsidR="0058069D" w:rsidRPr="00F0388A" w:rsidRDefault="00676399" w:rsidP="00676399">
      <w:pPr>
        <w:pStyle w:val="Caption"/>
      </w:pPr>
      <w:r w:rsidRPr="00F0388A">
        <w:t xml:space="preserve">Table </w:t>
      </w:r>
      <w:r w:rsidR="006E64D0">
        <w:fldChar w:fldCharType="begin"/>
      </w:r>
      <w:r w:rsidR="006E64D0">
        <w:instrText xml:space="preserve"> SEQ Table \* ARABIC </w:instrText>
      </w:r>
      <w:r w:rsidR="006E64D0">
        <w:fldChar w:fldCharType="separate"/>
      </w:r>
      <w:r w:rsidR="00B67E73">
        <w:rPr>
          <w:noProof/>
        </w:rPr>
        <w:t>5</w:t>
      </w:r>
      <w:r w:rsidR="006E64D0">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33BD28DF" w:rsidR="002955D8" w:rsidDel="002A0470" w:rsidRDefault="00754243" w:rsidP="00A94498">
      <w:pPr>
        <w:pStyle w:val="Heading2"/>
        <w:rPr>
          <w:del w:id="3624" w:author="Ryan Beck" w:date="2023-04-11T11:36:00Z"/>
        </w:rPr>
      </w:pPr>
      <w:del w:id="3625" w:author="Ryan Beck" w:date="2023-04-11T11:36:00Z">
        <w:r w:rsidDel="002A0470">
          <w:br w:type="page"/>
        </w:r>
        <w:bookmarkStart w:id="3626" w:name="_Toc119468191"/>
        <w:bookmarkStart w:id="3627" w:name="_Ref119742288"/>
        <w:bookmarkStart w:id="3628" w:name="_Toc329784648"/>
        <w:bookmarkStart w:id="3629" w:name="_Toc469043389"/>
        <w:bookmarkStart w:id="3630" w:name="_Toc469045023"/>
        <w:bookmarkStart w:id="3631" w:name="_Toc469139321"/>
        <w:bookmarkStart w:id="3632" w:name="_Toc469152766"/>
        <w:bookmarkStart w:id="3633" w:name="_Toc491174857"/>
        <w:bookmarkStart w:id="3634" w:name="_Toc494304089"/>
        <w:bookmarkStart w:id="3635" w:name="_Toc532827439"/>
        <w:bookmarkStart w:id="3636" w:name="_Toc532827847"/>
        <w:bookmarkStart w:id="3637" w:name="_Toc52898909"/>
        <w:bookmarkStart w:id="3638" w:name="_Toc52899099"/>
        <w:bookmarkStart w:id="3639" w:name="_Toc86830704"/>
        <w:bookmarkStart w:id="3640" w:name="_Toc86831505"/>
        <w:bookmarkStart w:id="3641" w:name="_Toc86831701"/>
        <w:r w:rsidR="003E4E57" w:rsidDel="002A0470">
          <w:lastRenderedPageBreak/>
          <w:delText>eTPU</w:delText>
        </w:r>
        <w:r w:rsidRPr="004E30ED" w:rsidDel="002A0470">
          <w:delText xml:space="preserve"> Communication</w:delText>
        </w:r>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del>
    </w:p>
    <w:p w14:paraId="2BB21EF3" w14:textId="05A9A25F" w:rsidR="002955D8" w:rsidRPr="004E30ED" w:rsidDel="002A0470" w:rsidRDefault="002955D8">
      <w:pPr>
        <w:pStyle w:val="Heading2"/>
        <w:rPr>
          <w:del w:id="3642" w:author="Ryan Beck" w:date="2023-04-11T11:36:00Z"/>
        </w:rPr>
        <w:pPrChange w:id="3643" w:author="Ryan Beck" w:date="2023-04-11T15:00:00Z">
          <w:pPr>
            <w:pStyle w:val="Heading3"/>
          </w:pPr>
        </w:pPrChange>
      </w:pPr>
      <w:bookmarkStart w:id="3644" w:name="_Toc469043390"/>
      <w:bookmarkStart w:id="3645" w:name="_Toc469045024"/>
      <w:bookmarkStart w:id="3646" w:name="_Toc469139322"/>
      <w:bookmarkStart w:id="3647" w:name="_Toc469152767"/>
      <w:bookmarkStart w:id="3648" w:name="_Toc491174858"/>
      <w:bookmarkStart w:id="3649" w:name="_Toc494304090"/>
      <w:bookmarkStart w:id="3650" w:name="_Toc532827440"/>
      <w:bookmarkStart w:id="3651" w:name="_Toc532827848"/>
      <w:bookmarkStart w:id="3652" w:name="_Toc52898910"/>
      <w:bookmarkStart w:id="3653" w:name="_Toc52899100"/>
      <w:bookmarkStart w:id="3654" w:name="_Toc86830705"/>
      <w:bookmarkStart w:id="3655" w:name="_Toc86831506"/>
      <w:bookmarkStart w:id="3656" w:name="_Toc86831702"/>
      <w:del w:id="3657" w:author="Ryan Beck" w:date="2023-04-11T11:36:00Z">
        <w:r w:rsidRPr="004E30ED" w:rsidDel="002A0470">
          <w:delText xml:space="preserve">Communication </w:delText>
        </w:r>
        <w:r w:rsidR="00C653DF" w:rsidRPr="004E30ED" w:rsidDel="002A0470">
          <w:delText xml:space="preserve">Troubleshooting </w:delText>
        </w:r>
        <w:r w:rsidR="003E4E57" w:rsidDel="002A0470">
          <w:delText>for the eTPU</w:delText>
        </w:r>
        <w:bookmarkEnd w:id="3644"/>
        <w:bookmarkEnd w:id="3645"/>
        <w:bookmarkEnd w:id="3646"/>
        <w:bookmarkEnd w:id="3647"/>
        <w:bookmarkEnd w:id="3648"/>
        <w:bookmarkEnd w:id="3649"/>
        <w:bookmarkEnd w:id="3650"/>
        <w:bookmarkEnd w:id="3651"/>
        <w:bookmarkEnd w:id="3652"/>
        <w:bookmarkEnd w:id="3653"/>
        <w:bookmarkEnd w:id="3654"/>
        <w:bookmarkEnd w:id="3655"/>
        <w:bookmarkEnd w:id="3656"/>
      </w:del>
    </w:p>
    <w:p w14:paraId="6B5A1CC7" w14:textId="23ABF075" w:rsidR="00006ACA" w:rsidRPr="003E4E57" w:rsidDel="002A0470" w:rsidRDefault="00006ACA">
      <w:pPr>
        <w:pStyle w:val="Heading2"/>
        <w:rPr>
          <w:del w:id="3658" w:author="Ryan Beck" w:date="2023-04-11T11:36:00Z"/>
        </w:rPr>
        <w:pPrChange w:id="3659" w:author="Ryan Beck" w:date="2023-04-11T15:00:00Z">
          <w:pPr>
            <w:pStyle w:val="ListParagraph"/>
            <w:numPr>
              <w:numId w:val="117"/>
            </w:numPr>
            <w:ind w:left="360" w:hanging="360"/>
          </w:pPr>
        </w:pPrChange>
      </w:pPr>
      <w:del w:id="3660" w:author="Ryan Beck" w:date="2023-04-11T11:36:00Z">
        <w:r w:rsidRPr="003E4E57" w:rsidDel="002A0470">
          <w:delText xml:space="preserve">If the Yellow </w:delText>
        </w:r>
        <w:r w:rsidR="00BF6D50" w:rsidRPr="003E4E57" w:rsidDel="002A0470">
          <w:delText>LED</w:delText>
        </w:r>
        <w:r w:rsidR="00857F6F" w:rsidRPr="003E4E57" w:rsidDel="002A0470">
          <w:delText xml:space="preserve"> </w:delText>
        </w:r>
        <w:r w:rsidRPr="003E4E57" w:rsidDel="002A0470">
          <w:delText>(AC Power) is not on, then there is no power present.</w:delText>
        </w:r>
      </w:del>
    </w:p>
    <w:p w14:paraId="7B0EE996" w14:textId="42379F88" w:rsidR="00006ACA" w:rsidRPr="00F0388A" w:rsidDel="002A0470" w:rsidRDefault="00006ACA">
      <w:pPr>
        <w:pStyle w:val="Heading2"/>
        <w:rPr>
          <w:del w:id="3661" w:author="Ryan Beck" w:date="2023-04-11T11:36:00Z"/>
        </w:rPr>
        <w:pPrChange w:id="3662" w:author="Ryan Beck" w:date="2023-04-11T15:00:00Z">
          <w:pPr>
            <w:ind w:left="360"/>
          </w:pPr>
        </w:pPrChange>
      </w:pPr>
      <w:del w:id="3663" w:author="Ryan Beck" w:date="2023-04-11T11:36:00Z">
        <w:r w:rsidRPr="00F0388A" w:rsidDel="002A0470">
          <w:delText xml:space="preserve">To correct this, make sure the eTPU power supply is properly connected to the eTPU and connected to an AC power source.  Use only </w:delText>
        </w:r>
        <w:r w:rsidR="00175E8B" w:rsidDel="002A0470">
          <w:delText>a factory-supplied</w:delText>
        </w:r>
        <w:r w:rsidRPr="00F0388A" w:rsidDel="002A0470">
          <w:delText xml:space="preserve"> power supply</w:delText>
        </w:r>
        <w:r w:rsidR="00175E8B" w:rsidDel="002A0470">
          <w:delText>.</w:delText>
        </w:r>
      </w:del>
    </w:p>
    <w:p w14:paraId="062423E5" w14:textId="6AEFF507" w:rsidR="00006ACA" w:rsidRPr="00F0388A" w:rsidDel="002A0470" w:rsidRDefault="00006ACA">
      <w:pPr>
        <w:pStyle w:val="Heading2"/>
        <w:rPr>
          <w:del w:id="3664" w:author="Ryan Beck" w:date="2023-04-11T11:36:00Z"/>
        </w:rPr>
        <w:pPrChange w:id="3665" w:author="Ryan Beck" w:date="2023-04-11T15:00:00Z">
          <w:pPr/>
        </w:pPrChange>
      </w:pPr>
    </w:p>
    <w:p w14:paraId="3381BA2B" w14:textId="0619D7CF" w:rsidR="00DE57A2" w:rsidRPr="003E4E57" w:rsidDel="002A0470" w:rsidRDefault="00860424">
      <w:pPr>
        <w:pStyle w:val="Heading2"/>
        <w:rPr>
          <w:del w:id="3666" w:author="Ryan Beck" w:date="2023-04-11T11:36:00Z"/>
        </w:rPr>
        <w:pPrChange w:id="3667" w:author="Ryan Beck" w:date="2023-04-11T15:00:00Z">
          <w:pPr>
            <w:pStyle w:val="ListParagraph"/>
            <w:numPr>
              <w:numId w:val="118"/>
            </w:numPr>
            <w:ind w:left="360" w:hanging="360"/>
          </w:pPr>
        </w:pPrChange>
      </w:pPr>
      <w:del w:id="3668" w:author="Ryan Beck" w:date="2023-04-11T11:36:00Z">
        <w:r w:rsidRPr="003E4E57" w:rsidDel="002A0470">
          <w:delText>If the g</w:delText>
        </w:r>
        <w:r w:rsidR="00DE57A2" w:rsidRPr="003E4E57" w:rsidDel="002A0470">
          <w:delText>reen LED</w:delText>
        </w:r>
        <w:r w:rsidR="00857F6F" w:rsidRPr="003E4E57" w:rsidDel="002A0470">
          <w:delText xml:space="preserve"> </w:delText>
        </w:r>
        <w:r w:rsidR="00006ACA" w:rsidRPr="003E4E57" w:rsidDel="002A0470">
          <w:delText>(Network communication)</w:delText>
        </w:r>
        <w:r w:rsidR="00DE57A2" w:rsidRPr="003E4E57" w:rsidDel="002A0470">
          <w:delText xml:space="preserve"> is not </w:delText>
        </w:r>
        <w:r w:rsidR="00006ACA" w:rsidRPr="003E4E57" w:rsidDel="002A0470">
          <w:delText xml:space="preserve">on, then there is no </w:delText>
        </w:r>
        <w:r w:rsidR="00EB351C" w:rsidRPr="003E4E57" w:rsidDel="002A0470">
          <w:delText>Ethernet communication.</w:delText>
        </w:r>
      </w:del>
    </w:p>
    <w:p w14:paraId="12CFE362" w14:textId="7F3A70E5" w:rsidR="00006ACA" w:rsidRPr="00F0388A" w:rsidDel="002A0470" w:rsidRDefault="00006ACA">
      <w:pPr>
        <w:pStyle w:val="Heading2"/>
        <w:rPr>
          <w:del w:id="3669" w:author="Ryan Beck" w:date="2023-04-11T11:36:00Z"/>
        </w:rPr>
        <w:pPrChange w:id="3670" w:author="Ryan Beck" w:date="2023-04-11T15:00:00Z">
          <w:pPr>
            <w:ind w:left="360"/>
          </w:pPr>
        </w:pPrChange>
      </w:pPr>
      <w:del w:id="3671" w:author="Ryan Beck" w:date="2023-04-11T11:36:00Z">
        <w:r w:rsidRPr="00F0388A" w:rsidDel="002A0470">
          <w:delText>To correct this, ensure the dedicated Ethernet adapter is configured properly.  Also m</w:delText>
        </w:r>
        <w:r w:rsidR="00BF6D50" w:rsidRPr="00F0388A" w:rsidDel="002A0470">
          <w:delText xml:space="preserve">ake sure the correct IP address </w:delText>
        </w:r>
        <w:r w:rsidRPr="00F0388A" w:rsidDel="002A0470">
          <w:delText>class is used, and that the sub</w:delText>
        </w:r>
        <w:r w:rsidR="00EB351C" w:rsidRPr="00F0388A" w:rsidDel="002A0470">
          <w:delText>net mask is entered correctly.</w:delText>
        </w:r>
      </w:del>
    </w:p>
    <w:p w14:paraId="4C52DF52" w14:textId="000A06CB" w:rsidR="00006ACA" w:rsidRPr="00F0388A" w:rsidDel="002A0470" w:rsidRDefault="00006ACA">
      <w:pPr>
        <w:pStyle w:val="Heading2"/>
        <w:rPr>
          <w:del w:id="3672" w:author="Ryan Beck" w:date="2023-04-11T11:36:00Z"/>
        </w:rPr>
        <w:pPrChange w:id="3673" w:author="Ryan Beck" w:date="2023-04-11T15:00:00Z">
          <w:pPr/>
        </w:pPrChange>
      </w:pPr>
    </w:p>
    <w:p w14:paraId="224E39E3" w14:textId="15EEA75E" w:rsidR="00857F6F" w:rsidRPr="003E4E57" w:rsidDel="002A0470" w:rsidRDefault="00857F6F">
      <w:pPr>
        <w:pStyle w:val="Heading2"/>
        <w:rPr>
          <w:del w:id="3674" w:author="Ryan Beck" w:date="2023-04-11T11:36:00Z"/>
        </w:rPr>
        <w:pPrChange w:id="3675" w:author="Ryan Beck" w:date="2023-04-11T15:00:00Z">
          <w:pPr>
            <w:pStyle w:val="ListParagraph"/>
            <w:numPr>
              <w:numId w:val="117"/>
            </w:numPr>
            <w:ind w:left="360" w:hanging="360"/>
          </w:pPr>
        </w:pPrChange>
      </w:pPr>
      <w:del w:id="3676" w:author="Ryan Beck" w:date="2023-04-11T11:36:00Z">
        <w:r w:rsidRPr="003E4E57" w:rsidDel="002A0470">
          <w:delText>If</w:delText>
        </w:r>
        <w:r w:rsidR="00860424" w:rsidRPr="003E4E57" w:rsidDel="002A0470">
          <w:delText xml:space="preserve"> you open the software and the r</w:delText>
        </w:r>
        <w:r w:rsidRPr="003E4E57" w:rsidDel="002A0470">
          <w:delText xml:space="preserve">ed </w:delText>
        </w:r>
        <w:r w:rsidR="00BF6D50" w:rsidRPr="003E4E57" w:rsidDel="002A0470">
          <w:delText xml:space="preserve">LED </w:delText>
        </w:r>
        <w:r w:rsidRPr="003E4E57" w:rsidDel="002A0470">
          <w:delText xml:space="preserve">does not begin blinking (slow blink), then the </w:delText>
        </w:r>
        <w:r w:rsidR="00C80971" w:rsidRPr="003E4E57" w:rsidDel="002A0470">
          <w:delText>SitePlayer</w:delText>
        </w:r>
        <w:r w:rsidR="004E30ED" w:rsidRPr="003E4E57" w:rsidDel="002A0470">
          <w:delText xml:space="preserve"> IP address</w:delText>
        </w:r>
        <w:r w:rsidR="00EB351C" w:rsidRPr="003E4E57" w:rsidDel="002A0470">
          <w:delText xml:space="preserve"> </w:delText>
        </w:r>
        <w:r w:rsidR="00BF6D50" w:rsidRPr="003E4E57" w:rsidDel="002A0470">
          <w:delText>may</w:delText>
        </w:r>
        <w:r w:rsidR="00EB351C" w:rsidRPr="003E4E57" w:rsidDel="002A0470">
          <w:delText xml:space="preserve"> not </w:delText>
        </w:r>
        <w:r w:rsidR="00BF6D50" w:rsidRPr="003E4E57" w:rsidDel="002A0470">
          <w:delText xml:space="preserve">be </w:delText>
        </w:r>
        <w:r w:rsidR="00EB351C" w:rsidRPr="003E4E57" w:rsidDel="002A0470">
          <w:delText>configured properly.</w:delText>
        </w:r>
      </w:del>
    </w:p>
    <w:p w14:paraId="2E0F7EED" w14:textId="6CED910A" w:rsidR="00BF6D50" w:rsidRPr="00F0388A" w:rsidDel="002A0470" w:rsidRDefault="00857F6F">
      <w:pPr>
        <w:pStyle w:val="Heading2"/>
        <w:rPr>
          <w:del w:id="3677" w:author="Ryan Beck" w:date="2023-04-11T11:36:00Z"/>
        </w:rPr>
        <w:pPrChange w:id="3678" w:author="Ryan Beck" w:date="2023-04-11T15:00:00Z">
          <w:pPr>
            <w:ind w:left="360"/>
          </w:pPr>
        </w:pPrChange>
      </w:pPr>
      <w:del w:id="3679" w:author="Ryan Beck" w:date="2023-04-11T11:36:00Z">
        <w:r w:rsidRPr="00F0388A" w:rsidDel="002A0470">
          <w:delText>To correct this, exit the software and then open the</w:delText>
        </w:r>
        <w:r w:rsidR="00BF6D50" w:rsidRPr="00F0388A" w:rsidDel="002A0470">
          <w:delText xml:space="preserve"> file</w:delText>
        </w:r>
        <w:r w:rsidR="004E30ED" w:rsidRPr="00F0388A" w:rsidDel="002A0470">
          <w:delText>:</w:delText>
        </w:r>
      </w:del>
    </w:p>
    <w:p w14:paraId="23850C30" w14:textId="473616BE" w:rsidR="00BF6D50" w:rsidRPr="00F0388A" w:rsidDel="002A0470" w:rsidRDefault="00BF6D50">
      <w:pPr>
        <w:pStyle w:val="Heading2"/>
        <w:rPr>
          <w:del w:id="3680" w:author="Ryan Beck" w:date="2023-04-11T11:36:00Z"/>
        </w:rPr>
        <w:pPrChange w:id="3681" w:author="Ryan Beck" w:date="2023-04-11T15:00:00Z">
          <w:pPr>
            <w:ind w:left="360"/>
          </w:pPr>
        </w:pPrChange>
      </w:pPr>
      <w:del w:id="3682" w:author="Ryan Beck" w:date="2023-04-11T11:36:00Z">
        <w:r w:rsidRPr="00F0388A" w:rsidDel="002A0470">
          <w:rPr>
            <w:rStyle w:val="PlainTextChar"/>
          </w:rPr>
          <w:delText>C:\</w:delText>
        </w:r>
        <w:r w:rsidR="002C250F" w:rsidDel="002A0470">
          <w:rPr>
            <w:rStyle w:val="PlainTextChar"/>
          </w:rPr>
          <w:delText>software root directory</w:delText>
        </w:r>
        <w:r w:rsidR="00FE2E6E" w:rsidRPr="00F0388A" w:rsidDel="002A0470">
          <w:rPr>
            <w:rStyle w:val="PlainTextChar"/>
          </w:rPr>
          <w:delText>\</w:delText>
        </w:r>
        <w:r w:rsidR="00F244AE" w:rsidDel="002A0470">
          <w:rPr>
            <w:rStyle w:val="PlainTextChar"/>
          </w:rPr>
          <w:delText>Log\KIC2000Hardware.kiccfg</w:delText>
        </w:r>
      </w:del>
    </w:p>
    <w:p w14:paraId="423148DB" w14:textId="01135271" w:rsidR="003E4E57" w:rsidDel="002A0470" w:rsidRDefault="003E4E57">
      <w:pPr>
        <w:pStyle w:val="Heading2"/>
        <w:rPr>
          <w:del w:id="3683" w:author="Ryan Beck" w:date="2023-04-11T11:36:00Z"/>
        </w:rPr>
        <w:pPrChange w:id="3684" w:author="Ryan Beck" w:date="2023-04-11T15:00:00Z">
          <w:pPr>
            <w:ind w:left="360"/>
          </w:pPr>
        </w:pPrChange>
      </w:pPr>
    </w:p>
    <w:p w14:paraId="77C4D4F8" w14:textId="225BE31A" w:rsidR="00BF6D50" w:rsidRPr="00F0388A" w:rsidDel="002A0470" w:rsidRDefault="00857F6F">
      <w:pPr>
        <w:pStyle w:val="Heading2"/>
        <w:rPr>
          <w:del w:id="3685" w:author="Ryan Beck" w:date="2023-04-11T11:36:00Z"/>
        </w:rPr>
        <w:pPrChange w:id="3686" w:author="Ryan Beck" w:date="2023-04-11T15:00:00Z">
          <w:pPr>
            <w:ind w:left="360"/>
          </w:pPr>
        </w:pPrChange>
      </w:pPr>
      <w:del w:id="3687" w:author="Ryan Beck" w:date="2023-04-11T11:36:00Z">
        <w:r w:rsidRPr="00F0388A" w:rsidDel="002A0470">
          <w:delText>Edit the line:</w:delText>
        </w:r>
      </w:del>
    </w:p>
    <w:p w14:paraId="552B1F02" w14:textId="5863E973" w:rsidR="00BF6D50" w:rsidRPr="00F0388A" w:rsidDel="002A0470" w:rsidRDefault="00C80971">
      <w:pPr>
        <w:pStyle w:val="Heading2"/>
        <w:rPr>
          <w:del w:id="3688" w:author="Ryan Beck" w:date="2023-04-11T11:36:00Z"/>
        </w:rPr>
        <w:pPrChange w:id="3689" w:author="Ryan Beck" w:date="2023-04-11T15:00:00Z">
          <w:pPr>
            <w:ind w:left="360"/>
          </w:pPr>
        </w:pPrChange>
      </w:pPr>
      <w:del w:id="3690" w:author="Ryan Beck" w:date="2023-04-11T11:36:00Z">
        <w:r w:rsidDel="002A0470">
          <w:rPr>
            <w:rStyle w:val="PlainTextChar"/>
          </w:rPr>
          <w:delText>SitePlayer</w:delText>
        </w:r>
        <w:r w:rsidR="00857F6F" w:rsidRPr="00F0388A" w:rsidDel="002A0470">
          <w:rPr>
            <w:rStyle w:val="PlainTextChar"/>
          </w:rPr>
          <w:delText>IPA</w:delText>
        </w:r>
        <w:r w:rsidR="009A1002" w:rsidRPr="00F0388A" w:rsidDel="002A0470">
          <w:rPr>
            <w:rStyle w:val="PlainTextChar"/>
          </w:rPr>
          <w:delText>d</w:delText>
        </w:r>
        <w:r w:rsidR="00BF6D50" w:rsidRPr="00F0388A" w:rsidDel="002A0470">
          <w:rPr>
            <w:rStyle w:val="PlainTextChar"/>
          </w:rPr>
          <w:delText>dress=</w:delText>
        </w:r>
      </w:del>
    </w:p>
    <w:p w14:paraId="725185BC" w14:textId="0BFFCDBA" w:rsidR="003E4E57" w:rsidDel="002A0470" w:rsidRDefault="003E4E57">
      <w:pPr>
        <w:pStyle w:val="Heading2"/>
        <w:rPr>
          <w:del w:id="3691" w:author="Ryan Beck" w:date="2023-04-11T11:36:00Z"/>
        </w:rPr>
        <w:pPrChange w:id="3692" w:author="Ryan Beck" w:date="2023-04-11T15:00:00Z">
          <w:pPr>
            <w:ind w:left="360"/>
          </w:pPr>
        </w:pPrChange>
      </w:pPr>
    </w:p>
    <w:p w14:paraId="3C8480B9" w14:textId="152E0911" w:rsidR="004E30ED" w:rsidRPr="00F0388A" w:rsidDel="002A0470" w:rsidRDefault="00BF6D50">
      <w:pPr>
        <w:pStyle w:val="Heading2"/>
        <w:rPr>
          <w:del w:id="3693" w:author="Ryan Beck" w:date="2023-04-11T11:36:00Z"/>
        </w:rPr>
        <w:pPrChange w:id="3694" w:author="Ryan Beck" w:date="2023-04-11T15:00:00Z">
          <w:pPr>
            <w:ind w:left="360"/>
          </w:pPr>
        </w:pPrChange>
      </w:pPr>
      <w:del w:id="3695" w:author="Ryan Beck" w:date="2023-04-11T11:36:00Z">
        <w:r w:rsidRPr="00F0388A" w:rsidDel="002A0470">
          <w:delText>E</w:delText>
        </w:r>
        <w:r w:rsidR="00857F6F" w:rsidRPr="00F0388A" w:rsidDel="002A0470">
          <w:delText>nter the IP address of your eTPU</w:delText>
        </w:r>
        <w:r w:rsidR="00EF61B9" w:rsidRPr="00F0388A" w:rsidDel="002A0470">
          <w:delText>-</w:delText>
        </w:r>
        <w:r w:rsidR="00C80971" w:rsidDel="002A0470">
          <w:delText>SitePlayer</w:delText>
        </w:r>
        <w:r w:rsidR="00EF61B9" w:rsidRPr="00F0388A" w:rsidDel="002A0470">
          <w:delText>.</w:delText>
        </w:r>
      </w:del>
    </w:p>
    <w:p w14:paraId="424B03C3" w14:textId="52A07835" w:rsidR="00857F6F" w:rsidRPr="00F0388A" w:rsidDel="002A0470" w:rsidRDefault="00857F6F">
      <w:pPr>
        <w:pStyle w:val="Heading2"/>
        <w:rPr>
          <w:del w:id="3696" w:author="Ryan Beck" w:date="2023-04-11T11:36:00Z"/>
        </w:rPr>
        <w:pPrChange w:id="3697" w:author="Ryan Beck" w:date="2023-04-11T15:00:00Z">
          <w:pPr>
            <w:ind w:left="360"/>
          </w:pPr>
        </w:pPrChange>
      </w:pPr>
      <w:del w:id="3698" w:author="Ryan Beck" w:date="2023-04-11T11:36:00Z">
        <w:r w:rsidRPr="00F0388A" w:rsidDel="002A0470">
          <w:lastRenderedPageBreak/>
          <w:delText xml:space="preserve">If still not working, then use Internet Explorer to access the eTPU </w:delText>
        </w:r>
        <w:r w:rsidR="00C80971" w:rsidDel="002A0470">
          <w:delText>SitePlayer</w:delText>
        </w:r>
        <w:r w:rsidR="00EB351C" w:rsidRPr="00F0388A" w:rsidDel="002A0470">
          <w:delText xml:space="preserve"> and use the manual switch.</w:delText>
        </w:r>
      </w:del>
    </w:p>
    <w:p w14:paraId="52DC1F6A" w14:textId="71306616" w:rsidR="00857F6F" w:rsidRPr="00F0388A" w:rsidDel="002A0470" w:rsidRDefault="00857F6F">
      <w:pPr>
        <w:pStyle w:val="Heading2"/>
        <w:rPr>
          <w:del w:id="3699" w:author="Ryan Beck" w:date="2023-04-11T11:36:00Z"/>
        </w:rPr>
        <w:pPrChange w:id="3700" w:author="Ryan Beck" w:date="2023-04-11T15:00:00Z">
          <w:pPr/>
        </w:pPrChange>
      </w:pPr>
    </w:p>
    <w:p w14:paraId="61ADFB99" w14:textId="76EA6A7D" w:rsidR="002955D8" w:rsidRPr="003E4E57" w:rsidDel="002A0470" w:rsidRDefault="002955D8">
      <w:pPr>
        <w:pStyle w:val="Heading2"/>
        <w:rPr>
          <w:del w:id="3701" w:author="Ryan Beck" w:date="2023-04-11T11:36:00Z"/>
        </w:rPr>
        <w:pPrChange w:id="3702" w:author="Ryan Beck" w:date="2023-04-11T15:00:00Z">
          <w:pPr>
            <w:pStyle w:val="ListParagraph"/>
            <w:numPr>
              <w:numId w:val="117"/>
            </w:numPr>
            <w:ind w:left="360" w:hanging="360"/>
          </w:pPr>
        </w:pPrChange>
      </w:pPr>
      <w:del w:id="3703" w:author="Ryan Beck" w:date="2023-04-11T11:36:00Z">
        <w:r w:rsidRPr="003E4E57" w:rsidDel="002A0470">
          <w:delText xml:space="preserve">If you cannot connect to the </w:delText>
        </w:r>
        <w:r w:rsidR="00C80971" w:rsidRPr="003E4E57" w:rsidDel="002A0470">
          <w:delText>SitePlayer</w:delText>
        </w:r>
        <w:r w:rsidRPr="003E4E57" w:rsidDel="002A0470">
          <w:delText xml:space="preserve"> using </w:delText>
        </w:r>
        <w:r w:rsidR="00BF6D50" w:rsidRPr="003E4E57" w:rsidDel="002A0470">
          <w:delText>Internet</w:delText>
        </w:r>
        <w:r w:rsidRPr="003E4E57" w:rsidDel="002A0470">
          <w:delText xml:space="preserve"> Explorer, t</w:delText>
        </w:r>
        <w:r w:rsidR="004E30ED" w:rsidRPr="003E4E57" w:rsidDel="002A0470">
          <w:delText xml:space="preserve">hen the </w:delText>
        </w:r>
        <w:r w:rsidR="00C80971" w:rsidRPr="003E4E57" w:rsidDel="002A0470">
          <w:delText>SitePlayer</w:delText>
        </w:r>
        <w:r w:rsidR="004E30ED" w:rsidRPr="003E4E57" w:rsidDel="002A0470">
          <w:delText xml:space="preserve"> IP address is</w:delText>
        </w:r>
        <w:r w:rsidRPr="003E4E57" w:rsidDel="002A0470">
          <w:delText xml:space="preserve"> </w:delText>
        </w:r>
        <w:r w:rsidR="004E30ED" w:rsidRPr="003E4E57" w:rsidDel="002A0470">
          <w:delText>typed</w:delText>
        </w:r>
        <w:r w:rsidR="009F0FAC" w:rsidRPr="003E4E57" w:rsidDel="002A0470">
          <w:delText xml:space="preserve"> </w:delText>
        </w:r>
        <w:r w:rsidRPr="003E4E57" w:rsidDel="002A0470">
          <w:delText>incorrect</w:delText>
        </w:r>
        <w:r w:rsidR="009F0FAC" w:rsidRPr="003E4E57" w:rsidDel="002A0470">
          <w:delText>ly</w:delText>
        </w:r>
        <w:r w:rsidR="004E30ED" w:rsidRPr="003E4E57" w:rsidDel="002A0470">
          <w:delText xml:space="preserve"> or the address is </w:delText>
        </w:r>
        <w:r w:rsidR="005E3E0F" w:rsidRPr="003E4E57" w:rsidDel="002A0470">
          <w:delText>unknown</w:delText>
        </w:r>
        <w:r w:rsidRPr="003E4E57" w:rsidDel="002A0470">
          <w:delText>.</w:delText>
        </w:r>
      </w:del>
    </w:p>
    <w:p w14:paraId="6A9A1178" w14:textId="4A73295A" w:rsidR="009F0FAC" w:rsidRPr="00F0388A" w:rsidDel="002A0470" w:rsidRDefault="009F0FAC">
      <w:pPr>
        <w:pStyle w:val="Heading2"/>
        <w:rPr>
          <w:del w:id="3704" w:author="Ryan Beck" w:date="2023-04-11T11:36:00Z"/>
        </w:rPr>
        <w:pPrChange w:id="3705" w:author="Ryan Beck" w:date="2023-04-11T15:00:00Z">
          <w:pPr>
            <w:ind w:left="360"/>
          </w:pPr>
        </w:pPrChange>
      </w:pPr>
      <w:del w:id="3706" w:author="Ryan Beck" w:date="2023-04-11T11:36:00Z">
        <w:r w:rsidRPr="00F0388A" w:rsidDel="002A0470">
          <w:delText xml:space="preserve">To correct this, enter the correct IP address for the </w:delText>
        </w:r>
        <w:r w:rsidR="00C80971" w:rsidDel="002A0470">
          <w:delText>SitePlayer</w:delText>
        </w:r>
        <w:r w:rsidRPr="00F0388A" w:rsidDel="002A0470">
          <w:delText xml:space="preserve">.  As long as the </w:delText>
        </w:r>
        <w:r w:rsidR="00C80971" w:rsidDel="002A0470">
          <w:delText>SitePlayer</w:delText>
        </w:r>
        <w:r w:rsidRPr="00F0388A" w:rsidDel="002A0470">
          <w:delText xml:space="preserve"> is not damaged, you can connect.  If you are unsure of the correct IP address of the </w:delText>
        </w:r>
        <w:r w:rsidR="00C80971" w:rsidDel="002A0470">
          <w:delText>SitePlayer</w:delText>
        </w:r>
        <w:r w:rsidRPr="00F0388A" w:rsidDel="002A0470">
          <w:delText>, remove the cover and read the IP address from the eTPU configuration label.  If the IP address is unrecoverable, then the eTPU must be retu</w:delText>
        </w:r>
        <w:r w:rsidR="00EB351C" w:rsidRPr="00F0388A" w:rsidDel="002A0470">
          <w:delText xml:space="preserve">rned </w:delText>
        </w:r>
        <w:r w:rsidR="001F34E9" w:rsidDel="002A0470">
          <w:delText>to your system supplier</w:delText>
        </w:r>
        <w:r w:rsidR="00EB351C" w:rsidRPr="00F0388A" w:rsidDel="002A0470">
          <w:delText xml:space="preserve"> for reprogramming.</w:delText>
        </w:r>
      </w:del>
    </w:p>
    <w:p w14:paraId="339D1038" w14:textId="3F064341" w:rsidR="00AA4BE8" w:rsidRPr="00F0388A" w:rsidDel="002A0470" w:rsidRDefault="00AA4BE8">
      <w:pPr>
        <w:pStyle w:val="Heading2"/>
        <w:rPr>
          <w:del w:id="3707" w:author="Ryan Beck" w:date="2023-04-11T11:36:00Z"/>
        </w:rPr>
        <w:pPrChange w:id="3708" w:author="Ryan Beck" w:date="2023-04-11T15:00:00Z">
          <w:pPr/>
        </w:pPrChange>
      </w:pPr>
    </w:p>
    <w:p w14:paraId="2B841634" w14:textId="4EB5AF8D" w:rsidR="00AA4BE8" w:rsidRPr="003E4E57" w:rsidDel="002A0470" w:rsidRDefault="00AA4BE8">
      <w:pPr>
        <w:pStyle w:val="Heading2"/>
        <w:rPr>
          <w:del w:id="3709" w:author="Ryan Beck" w:date="2023-04-11T11:36:00Z"/>
        </w:rPr>
        <w:pPrChange w:id="3710" w:author="Ryan Beck" w:date="2023-04-11T15:00:00Z">
          <w:pPr>
            <w:pStyle w:val="ListParagraph"/>
            <w:numPr>
              <w:numId w:val="117"/>
            </w:numPr>
            <w:ind w:left="360" w:hanging="360"/>
          </w:pPr>
        </w:pPrChange>
      </w:pPr>
      <w:del w:id="3711" w:author="Ryan Beck" w:date="2023-04-11T11:36:00Z">
        <w:r w:rsidRPr="003E4E57" w:rsidDel="002A0470">
          <w:delText>If communication with the eTPU is lost, (i.e. eTPU Ethernet cable unplugged, or the power disconnected) the syst</w:delText>
        </w:r>
        <w:r w:rsidR="00EB351C" w:rsidRPr="003E4E57" w:rsidDel="002A0470">
          <w:delText>em may not recover on its own.</w:delText>
        </w:r>
      </w:del>
    </w:p>
    <w:p w14:paraId="055484E9" w14:textId="7F67E073" w:rsidR="00AA4BE8" w:rsidRPr="00F0388A" w:rsidDel="002A0470" w:rsidRDefault="00AA4BE8">
      <w:pPr>
        <w:pStyle w:val="Heading2"/>
        <w:rPr>
          <w:del w:id="3712" w:author="Ryan Beck" w:date="2023-04-11T11:36:00Z"/>
        </w:rPr>
        <w:pPrChange w:id="3713" w:author="Ryan Beck" w:date="2023-04-11T15:00:00Z">
          <w:pPr>
            <w:ind w:left="360"/>
          </w:pPr>
        </w:pPrChange>
      </w:pPr>
      <w:del w:id="3714" w:author="Ryan Beck" w:date="2023-04-11T11:36:00Z">
        <w:r w:rsidRPr="00F0388A" w:rsidDel="002A0470">
          <w:delText xml:space="preserve">To correct this, close the software and then open it again.  This should reset the eTPU </w:delText>
        </w:r>
        <w:r w:rsidR="00C80971" w:rsidDel="002A0470">
          <w:delText>SitePlayer</w:delText>
        </w:r>
        <w:r w:rsidRPr="00F0388A" w:rsidDel="002A0470">
          <w:delText>.  In some situations, it may require a PC reboot to regain communication with the eTPU</w:delText>
        </w:r>
        <w:r w:rsidR="00EB351C" w:rsidRPr="00F0388A" w:rsidDel="002A0470">
          <w:delText xml:space="preserve">.  </w:delText>
        </w:r>
        <w:r w:rsidRPr="00F0388A" w:rsidDel="002A0470">
          <w:delText>(</w:delText>
        </w:r>
        <w:r w:rsidR="00860424" w:rsidDel="002A0470">
          <w:delText>g</w:delText>
        </w:r>
        <w:r w:rsidR="005E3E0F" w:rsidRPr="00F0388A" w:rsidDel="002A0470">
          <w:delText>reen</w:delText>
        </w:r>
        <w:r w:rsidR="00860424" w:rsidDel="002A0470">
          <w:delText xml:space="preserve"> and r</w:delText>
        </w:r>
        <w:r w:rsidRPr="00F0388A" w:rsidDel="002A0470">
          <w:delText xml:space="preserve">ed </w:delText>
        </w:r>
        <w:r w:rsidR="00DB09E2" w:rsidDel="002A0470">
          <w:delText>LEDs</w:delText>
        </w:r>
        <w:r w:rsidRPr="00F0388A" w:rsidDel="002A0470">
          <w:delText>)</w:delText>
        </w:r>
      </w:del>
    </w:p>
    <w:p w14:paraId="167BA514" w14:textId="4F1A9E74" w:rsidR="00767E44" w:rsidRPr="00F0388A" w:rsidDel="002A0470" w:rsidRDefault="00767E44">
      <w:pPr>
        <w:pStyle w:val="Heading2"/>
        <w:rPr>
          <w:del w:id="3715" w:author="Ryan Beck" w:date="2023-04-11T11:36:00Z"/>
        </w:rPr>
        <w:pPrChange w:id="3716" w:author="Ryan Beck" w:date="2023-04-11T15:00:00Z">
          <w:pPr/>
        </w:pPrChange>
      </w:pPr>
      <w:bookmarkStart w:id="3717" w:name="_Toc51132781"/>
      <w:bookmarkStart w:id="3718" w:name="_Toc119468192"/>
    </w:p>
    <w:p w14:paraId="2078C037" w14:textId="4B3D9996" w:rsidR="00767E44" w:rsidRPr="00F0388A" w:rsidDel="002A0470" w:rsidRDefault="00767E44">
      <w:pPr>
        <w:pStyle w:val="Heading2"/>
        <w:rPr>
          <w:del w:id="3719" w:author="Ryan Beck" w:date="2023-04-11T11:36:00Z"/>
        </w:rPr>
        <w:pPrChange w:id="3720" w:author="Ryan Beck" w:date="2023-04-11T15:00:00Z">
          <w:pPr/>
        </w:pPrChange>
      </w:pPr>
    </w:p>
    <w:p w14:paraId="5372D08D" w14:textId="449BB2B2" w:rsidR="00767E44" w:rsidRPr="00F0388A" w:rsidDel="00220274" w:rsidRDefault="00767E44">
      <w:pPr>
        <w:pStyle w:val="Heading2"/>
        <w:rPr>
          <w:del w:id="3721" w:author="Ryan Beck" w:date="2023-04-11T15:00:00Z"/>
        </w:rPr>
        <w:pPrChange w:id="3722" w:author="Ryan Beck" w:date="2023-04-11T15:00:00Z">
          <w:pPr/>
        </w:pPrChange>
      </w:pPr>
    </w:p>
    <w:p w14:paraId="76B79181" w14:textId="77777777" w:rsidR="0058069D" w:rsidRDefault="0049174E" w:rsidP="0026146F">
      <w:pPr>
        <w:pStyle w:val="Heading1"/>
      </w:pPr>
      <w:bookmarkStart w:id="3723" w:name="_Toc51132716"/>
      <w:bookmarkStart w:id="3724" w:name="_Toc119468193"/>
      <w:bookmarkStart w:id="3725" w:name="_Toc329784649"/>
      <w:bookmarkStart w:id="3726" w:name="_Toc329852098"/>
      <w:bookmarkStart w:id="3727" w:name="_Toc331173670"/>
      <w:bookmarkStart w:id="3728" w:name="_Toc332208778"/>
      <w:bookmarkStart w:id="3729" w:name="_Toc332274025"/>
      <w:bookmarkStart w:id="3730" w:name="_Toc367109146"/>
      <w:bookmarkStart w:id="3731" w:name="_Toc394486345"/>
      <w:bookmarkStart w:id="3732" w:name="_Toc394583551"/>
      <w:bookmarkStart w:id="3733" w:name="_Toc468171268"/>
      <w:bookmarkStart w:id="3734" w:name="_Toc468549182"/>
      <w:bookmarkStart w:id="3735" w:name="_Toc468552700"/>
      <w:bookmarkStart w:id="3736" w:name="_Toc469041227"/>
      <w:bookmarkStart w:id="3737" w:name="_Toc469041333"/>
      <w:bookmarkStart w:id="3738" w:name="_Toc469043391"/>
      <w:bookmarkStart w:id="3739" w:name="_Toc469045025"/>
      <w:bookmarkStart w:id="3740" w:name="_Toc469139323"/>
      <w:bookmarkStart w:id="3741" w:name="_Toc469143779"/>
      <w:bookmarkStart w:id="3742" w:name="_Toc469152537"/>
      <w:bookmarkStart w:id="3743" w:name="_Toc469152768"/>
      <w:bookmarkStart w:id="3744" w:name="_Toc491174859"/>
      <w:bookmarkStart w:id="3745" w:name="_Toc491175167"/>
      <w:bookmarkStart w:id="3746" w:name="_Toc494304091"/>
      <w:bookmarkStart w:id="3747" w:name="_Toc494304205"/>
      <w:bookmarkStart w:id="3748" w:name="_Toc532827441"/>
      <w:bookmarkStart w:id="3749" w:name="_Toc532827592"/>
      <w:bookmarkStart w:id="3750" w:name="_Toc532827849"/>
      <w:bookmarkStart w:id="3751" w:name="_Toc52898911"/>
      <w:bookmarkStart w:id="3752" w:name="_Toc52899101"/>
      <w:bookmarkStart w:id="3753" w:name="_Toc52899198"/>
      <w:bookmarkStart w:id="3754" w:name="_Toc86830706"/>
      <w:bookmarkStart w:id="3755" w:name="_Toc86831507"/>
      <w:bookmarkStart w:id="3756" w:name="_Toc86831703"/>
      <w:bookmarkStart w:id="3757" w:name="_Toc132123048"/>
      <w:bookmarkStart w:id="3758" w:name="_Toc132123247"/>
      <w:bookmarkEnd w:id="3717"/>
      <w:bookmarkEnd w:id="3718"/>
      <w:r>
        <w:lastRenderedPageBreak/>
        <w:t>C</w:t>
      </w:r>
      <w:r w:rsidR="0058069D">
        <w:t>ommunicat</w:t>
      </w:r>
      <w:bookmarkEnd w:id="3723"/>
      <w:bookmarkEnd w:id="3724"/>
      <w:bookmarkEnd w:id="3725"/>
      <w:bookmarkEnd w:id="3726"/>
      <w:bookmarkEnd w:id="3727"/>
      <w:bookmarkEnd w:id="3728"/>
      <w:bookmarkEnd w:id="3729"/>
      <w:bookmarkEnd w:id="3730"/>
      <w:r w:rsidR="003E4E57">
        <w:t>e</w:t>
      </w:r>
      <w:r>
        <w:t xml:space="preserve"> </w:t>
      </w:r>
      <w:r w:rsidR="003E4E57">
        <w:t>w</w:t>
      </w:r>
      <w:r w:rsidR="006C7149">
        <w:t>ith Oven Controllers</w:t>
      </w:r>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p>
    <w:p w14:paraId="7B55EB5C" w14:textId="7726D9D8" w:rsidR="00CA01D3" w:rsidRPr="00F0388A" w:rsidRDefault="00CA01D3" w:rsidP="00CA01D3">
      <w:pPr>
        <w:keepNext/>
        <w:spacing w:after="120"/>
      </w:pPr>
      <w:bookmarkStart w:id="3759" w:name="_Toc51132717"/>
      <w:bookmarkStart w:id="3760" w:name="_Toc119468194"/>
      <w:bookmarkStart w:id="3761"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w:t>
      </w:r>
      <w:del w:id="3762" w:author="Ryan Beck" w:date="2023-04-11T11:36:00Z">
        <w:r w:rsidRPr="00F0388A" w:rsidDel="002A0470">
          <w:delText>manufactures</w:delText>
        </w:r>
      </w:del>
      <w:ins w:id="3763" w:author="Ryan Beck" w:date="2023-04-11T11:36:00Z">
        <w:r w:rsidR="002A0470" w:rsidRPr="00F0388A">
          <w:t>manufacturers</w:t>
        </w:r>
      </w:ins>
      <w:r>
        <w:t xml:space="preserve"> act as Value Added Resellers (VARs) for </w:t>
      </w:r>
      <w:r w:rsidR="00755AAD">
        <w:t xml:space="preserve">the automatic </w:t>
      </w:r>
      <w:r>
        <w:t>software.  The software can automatically send s</w:t>
      </w:r>
      <w:r w:rsidRPr="00F0388A">
        <w:t xml:space="preserve">etpoints and other recipe data </w:t>
      </w:r>
      <w:r>
        <w:t>to these</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FD5E79"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FD5E79" w:rsidRPr="00F30AD7" w:rsidRDefault="00FD5E79"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FD5E79" w:rsidRPr="00F30AD7" w:rsidRDefault="00FD5E79"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165A5FAF" w:rsidR="00FD5E79" w:rsidRPr="00F30AD7" w:rsidRDefault="00FD5E79"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FD5E79" w:rsidRPr="00F30AD7" w:rsidRDefault="00FD5E79" w:rsidP="00CA01D3">
            <w:pPr>
              <w:spacing w:before="20" w:after="20"/>
              <w:jc w:val="center"/>
              <w:rPr>
                <w:rFonts w:ascii="Arial" w:hAnsi="Arial" w:cs="Arial"/>
                <w:b/>
              </w:rPr>
            </w:pPr>
            <w:r w:rsidRPr="00F30AD7">
              <w:rPr>
                <w:rFonts w:ascii="Arial" w:hAnsi="Arial" w:cs="Arial"/>
                <w:b/>
              </w:rPr>
              <w:t>Min. software version for comm.</w:t>
            </w:r>
          </w:p>
        </w:tc>
      </w:tr>
      <w:tr w:rsidR="00FD5E79"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2.2</w:t>
            </w:r>
          </w:p>
        </w:tc>
      </w:tr>
      <w:tr w:rsidR="00FD5E79"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7.03</w:t>
            </w:r>
          </w:p>
        </w:tc>
      </w:tr>
      <w:tr w:rsidR="00FD5E79"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1.0.6.3.2</w:t>
            </w:r>
          </w:p>
        </w:tc>
      </w:tr>
      <w:tr w:rsidR="00FD5E79"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24156710" w:rsidR="00FD5E79" w:rsidRPr="00EF66EF" w:rsidRDefault="00FD5E79"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N/A</w:t>
            </w:r>
          </w:p>
        </w:tc>
      </w:tr>
      <w:tr w:rsidR="00FD5E79"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FD5E79" w:rsidRPr="00EF66EF" w:rsidRDefault="00FD5E79" w:rsidP="00CA01D3">
            <w:pPr>
              <w:jc w:val="center"/>
              <w:rPr>
                <w:rFonts w:ascii="Arial" w:hAnsi="Arial" w:cs="Arial"/>
                <w:sz w:val="18"/>
                <w:szCs w:val="18"/>
              </w:rPr>
            </w:pPr>
            <w:r>
              <w:rPr>
                <w:rFonts w:ascii="Arial" w:hAnsi="Arial" w:cs="Arial"/>
                <w:sz w:val="18"/>
                <w:szCs w:val="18"/>
              </w:rPr>
              <w:t>N/A</w:t>
            </w:r>
          </w:p>
        </w:tc>
      </w:tr>
      <w:tr w:rsidR="00FD5E79"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FD5E79" w:rsidRPr="00EF66EF" w:rsidRDefault="00FD5E79" w:rsidP="00CA01D3">
            <w:pPr>
              <w:keepNext/>
              <w:jc w:val="center"/>
              <w:rPr>
                <w:rFonts w:ascii="Arial" w:hAnsi="Arial" w:cs="Arial"/>
                <w:sz w:val="18"/>
                <w:szCs w:val="18"/>
              </w:rPr>
            </w:pPr>
            <w:r>
              <w:rPr>
                <w:rFonts w:ascii="Arial" w:hAnsi="Arial" w:cs="Arial"/>
                <w:sz w:val="18"/>
                <w:szCs w:val="18"/>
              </w:rPr>
              <w:t xml:space="preserve">V1.0.0.3 </w:t>
            </w:r>
          </w:p>
        </w:tc>
      </w:tr>
      <w:tr w:rsidR="00FD5E79" w:rsidRPr="006D1E3D" w14:paraId="3B889614"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2DD4B9" w14:textId="125CD438" w:rsidR="00FD5E79" w:rsidRDefault="00FD5E79"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E4687FD" w14:textId="6CF2B1C9"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2DBB307" w14:textId="15B79CC8"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6FDD47" w14:textId="715B2264" w:rsidR="00FD5E79" w:rsidRDefault="00BE2B13" w:rsidP="00CA01D3">
            <w:pPr>
              <w:keepNext/>
              <w:jc w:val="center"/>
              <w:rPr>
                <w:rFonts w:ascii="Arial" w:hAnsi="Arial" w:cs="Arial"/>
                <w:sz w:val="18"/>
                <w:szCs w:val="18"/>
              </w:rPr>
            </w:pPr>
            <w:r>
              <w:rPr>
                <w:rFonts w:ascii="Arial" w:hAnsi="Arial" w:cs="Arial"/>
                <w:sz w:val="18"/>
                <w:szCs w:val="18"/>
              </w:rPr>
              <w:t>V388389</w:t>
            </w:r>
          </w:p>
        </w:tc>
      </w:tr>
      <w:tr w:rsidR="00FD5E79" w:rsidRPr="006D1E3D" w14:paraId="74F0834C"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2BDCED" w14:textId="58EBC433" w:rsidR="00FD5E79" w:rsidRDefault="00FD5E79"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FC75DDF" w14:textId="09B3A8AC"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6E68EB75" w14:textId="34335B71"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A1DD13A" w14:textId="6D87B08E" w:rsidR="00FD5E79" w:rsidRDefault="00BE2B13" w:rsidP="00CA01D3">
            <w:pPr>
              <w:keepNext/>
              <w:jc w:val="center"/>
              <w:rPr>
                <w:rFonts w:ascii="Arial" w:hAnsi="Arial" w:cs="Arial"/>
                <w:sz w:val="18"/>
                <w:szCs w:val="18"/>
              </w:rPr>
            </w:pPr>
            <w:r>
              <w:rPr>
                <w:rFonts w:ascii="Arial" w:hAnsi="Arial" w:cs="Arial"/>
                <w:sz w:val="18"/>
                <w:szCs w:val="18"/>
              </w:rPr>
              <w:t>V1005.3.101.22</w:t>
            </w:r>
          </w:p>
        </w:tc>
      </w:tr>
      <w:tr w:rsidR="00FD5E79"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FD5E79" w:rsidRPr="00EF66EF" w:rsidRDefault="00FD5E79"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rsidP="00AA7259">
      <w:pPr>
        <w:pStyle w:val="Heading2"/>
      </w:pPr>
      <w:bookmarkStart w:id="3764" w:name="_Toc469043392"/>
      <w:bookmarkStart w:id="3765" w:name="_Toc469045026"/>
      <w:bookmarkStart w:id="3766" w:name="_Toc469139324"/>
      <w:bookmarkStart w:id="3767" w:name="_Toc469152769"/>
      <w:bookmarkStart w:id="3768" w:name="_Toc491174860"/>
      <w:bookmarkStart w:id="3769" w:name="_Toc494304092"/>
      <w:bookmarkStart w:id="3770" w:name="_Toc532827442"/>
      <w:bookmarkStart w:id="3771" w:name="_Toc532827850"/>
      <w:bookmarkStart w:id="3772" w:name="_Toc52898912"/>
      <w:bookmarkStart w:id="3773" w:name="_Toc52899102"/>
      <w:bookmarkStart w:id="3774" w:name="_Toc86830707"/>
      <w:bookmarkStart w:id="3775" w:name="_Toc86831508"/>
      <w:bookmarkStart w:id="3776" w:name="_Toc86831704"/>
      <w:bookmarkStart w:id="3777" w:name="_Toc132123049"/>
      <w:bookmarkStart w:id="3778" w:name="_Toc132123248"/>
      <w:r>
        <w:lastRenderedPageBreak/>
        <w:t>Confirm</w:t>
      </w:r>
      <w:r w:rsidR="009459B1">
        <w:t xml:space="preserve"> </w:t>
      </w:r>
      <w:r w:rsidR="00754243">
        <w:t>Oven Communications</w:t>
      </w:r>
      <w:bookmarkEnd w:id="3759"/>
      <w:bookmarkEnd w:id="3760"/>
      <w:bookmarkEnd w:id="3761"/>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p>
    <w:p w14:paraId="317E9CF9" w14:textId="37793ACE" w:rsidR="00F369E4" w:rsidRPr="0088636D" w:rsidRDefault="00045250" w:rsidP="00F369E4">
      <w:pPr>
        <w:jc w:val="center"/>
      </w:pPr>
      <w:r>
        <w:rPr>
          <w:noProof/>
        </w:rPr>
        <w:drawing>
          <wp:inline distT="0" distB="0" distL="0" distR="0" wp14:anchorId="23B8E90C" wp14:editId="0E160B0F">
            <wp:extent cx="3763702" cy="3303094"/>
            <wp:effectExtent l="0" t="0" r="8255" b="0"/>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172">
                      <a:extLst>
                        <a:ext uri="{28A0092B-C50C-407E-A947-70E740481C1C}">
                          <a14:useLocalDpi xmlns:a14="http://schemas.microsoft.com/office/drawing/2010/main" val="0"/>
                        </a:ext>
                      </a:extLst>
                    </a:blip>
                    <a:stretch>
                      <a:fillRect/>
                    </a:stretch>
                  </pic:blipFill>
                  <pic:spPr>
                    <a:xfrm>
                      <a:off x="0" y="0"/>
                      <a:ext cx="3763702" cy="3303094"/>
                    </a:xfrm>
                    <a:prstGeom prst="rect">
                      <a:avLst/>
                    </a:prstGeom>
                  </pic:spPr>
                </pic:pic>
              </a:graphicData>
            </a:graphic>
          </wp:inline>
        </w:drawing>
      </w:r>
      <w:r w:rsidR="000E0382">
        <w:rPr>
          <w:noProof/>
        </w:rPr>
        <mc:AlternateContent>
          <mc:Choice Requires="wps">
            <w:drawing>
              <wp:anchor distT="0" distB="0" distL="114300" distR="114300" simplePos="0" relativeHeight="251602432" behindDoc="0" locked="0" layoutInCell="1" allowOverlap="1" wp14:anchorId="407D4CE4" wp14:editId="6717EF48">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2E9840" id="Oval 3629" o:spid="_x0000_s1026" style="position:absolute;margin-left:79.65pt;margin-top:41.5pt;width:11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" filled="f" strokecolor="red" strokeweight="1.5pt"/>
            </w:pict>
          </mc:Fallback>
        </mc:AlternateContent>
      </w:r>
    </w:p>
    <w:p w14:paraId="6158C223" w14:textId="3AC3D84F" w:rsidR="0058069D" w:rsidRDefault="005C7870" w:rsidP="00F5043F">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86</w:t>
      </w:r>
      <w:r w:rsidR="006E64D0">
        <w:rPr>
          <w:noProof/>
        </w:rPr>
        <w:fldChar w:fldCharType="end"/>
      </w:r>
      <w:r w:rsidR="00016DC1">
        <w:t>: Hardware Status</w:t>
      </w:r>
      <w:r w:rsidR="0088636D">
        <w:t xml:space="preserve"> – Oven Controller Communication</w:t>
      </w:r>
    </w:p>
    <w:p w14:paraId="251CB612" w14:textId="77777777" w:rsidR="001D11DE" w:rsidRDefault="001D11DE" w:rsidP="001D11DE">
      <w:bookmarkStart w:id="3779" w:name="_Toc51132718"/>
      <w:bookmarkStart w:id="3780" w:name="_Toc119468195"/>
      <w:bookmarkStart w:id="3781"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308A6286"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2A0470">
        <w:rPr>
          <w:rFonts w:ascii="Courier New" w:hAnsi="Courier New" w:cs="Courier New"/>
          <w:i/>
          <w:rPrChange w:id="3782" w:author="Ryan Beck" w:date="2023-04-11T11:37:00Z">
            <w:rPr>
              <w:i/>
            </w:rPr>
          </w:rPrChange>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47F27CFB"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4C69CD32" w:rsidR="002A0470" w:rsidRDefault="001D11DE" w:rsidP="00AA5614">
      <w:pPr>
        <w:pStyle w:val="ListParagraph"/>
        <w:numPr>
          <w:ilvl w:val="0"/>
          <w:numId w:val="119"/>
        </w:numPr>
        <w:rPr>
          <w:ins w:id="3783" w:author="Ryan Beck" w:date="2023-04-11T11:39:00Z"/>
        </w:rPr>
      </w:pPr>
      <w:r w:rsidRPr="00F0388A">
        <w:t xml:space="preserve">Make sure that the </w:t>
      </w:r>
      <w:r>
        <w:t>latest versions of the correct drivers are</w:t>
      </w:r>
      <w:r w:rsidRPr="00F0388A">
        <w:t xml:space="preserve"> properly installed. </w:t>
      </w:r>
      <w:r>
        <w:t xml:space="preserve"> (</w:t>
      </w:r>
      <w:r w:rsidRPr="00F0388A">
        <w:t xml:space="preserve">Contact </w:t>
      </w:r>
      <w:r w:rsidR="00045250">
        <w:t>tech support</w:t>
      </w:r>
      <w:r w:rsidR="00FD18FE">
        <w:t xml:space="preserve"> </w:t>
      </w:r>
      <w:r w:rsidRPr="00F0388A">
        <w:t>or the oven manufacturer for details.</w:t>
      </w:r>
      <w:r>
        <w:t>)</w:t>
      </w:r>
    </w:p>
    <w:p w14:paraId="13FF83A3" w14:textId="23F1B01F" w:rsidR="001D11DE" w:rsidRPr="00F0388A" w:rsidRDefault="002A0470">
      <w:pPr>
        <w:pPrChange w:id="3784" w:author="Ryan Beck" w:date="2023-04-11T11:39:00Z">
          <w:pPr>
            <w:pStyle w:val="ListParagraph"/>
            <w:numPr>
              <w:numId w:val="119"/>
            </w:numPr>
            <w:ind w:hanging="360"/>
          </w:pPr>
        </w:pPrChange>
      </w:pPr>
      <w:ins w:id="3785" w:author="Ryan Beck" w:date="2023-04-11T11:39:00Z">
        <w:r>
          <w:br w:type="page"/>
        </w:r>
      </w:ins>
    </w:p>
    <w:p w14:paraId="54EDD47A" w14:textId="799873D1" w:rsidR="00CB1AD7" w:rsidDel="002A0470" w:rsidRDefault="00CB1AD7" w:rsidP="00A94498">
      <w:pPr>
        <w:pStyle w:val="Heading2"/>
        <w:rPr>
          <w:del w:id="3786" w:author="Ryan Beck" w:date="2023-04-11T11:39:00Z"/>
        </w:rPr>
      </w:pPr>
      <w:bookmarkStart w:id="3787" w:name="_Toc329249488"/>
      <w:bookmarkStart w:id="3788" w:name="_Toc390353671"/>
      <w:bookmarkStart w:id="3789" w:name="_Toc469043393"/>
      <w:bookmarkStart w:id="3790" w:name="_Toc469045027"/>
      <w:bookmarkStart w:id="3791" w:name="_Toc469139325"/>
      <w:bookmarkStart w:id="3792" w:name="_Toc469152770"/>
      <w:bookmarkStart w:id="3793" w:name="_Toc491174861"/>
      <w:bookmarkStart w:id="3794" w:name="_Toc494304093"/>
      <w:bookmarkStart w:id="3795" w:name="_Toc532827443"/>
      <w:bookmarkStart w:id="3796" w:name="_Toc532827851"/>
      <w:bookmarkEnd w:id="3779"/>
      <w:bookmarkEnd w:id="3780"/>
      <w:bookmarkEnd w:id="3781"/>
    </w:p>
    <w:p w14:paraId="25568C1B" w14:textId="0D962A9F" w:rsidR="001D11DE" w:rsidRPr="00413285" w:rsidRDefault="001D11DE" w:rsidP="00AA7259">
      <w:pPr>
        <w:pStyle w:val="Heading2"/>
      </w:pPr>
      <w:bookmarkStart w:id="3797" w:name="_Toc52898913"/>
      <w:bookmarkStart w:id="3798" w:name="_Toc52899103"/>
      <w:bookmarkStart w:id="3799" w:name="_Toc86830708"/>
      <w:bookmarkStart w:id="3800" w:name="_Toc86831509"/>
      <w:bookmarkStart w:id="3801" w:name="_Toc86831705"/>
      <w:bookmarkStart w:id="3802" w:name="_Toc132123050"/>
      <w:bookmarkStart w:id="3803" w:name="_Toc132123249"/>
      <w:r>
        <w:t>Configur</w:t>
      </w:r>
      <w:r w:rsidR="00B4329A">
        <w:t>e</w:t>
      </w:r>
      <w:r>
        <w:t xml:space="preserve"> </w:t>
      </w:r>
      <w:r w:rsidR="00754243">
        <w:t xml:space="preserve">Software </w:t>
      </w:r>
      <w:r w:rsidR="00B4329A">
        <w:t>f</w:t>
      </w:r>
      <w:r w:rsidR="00754243">
        <w:t>or Oven Communication</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2A0470">
              <w:rPr>
                <w:b/>
                <w:i/>
                <w:iCs/>
                <w:rPrChange w:id="3804" w:author="Ryan Beck" w:date="2023-04-11T11:40:00Z">
                  <w:rPr>
                    <w:b/>
                  </w:rPr>
                </w:rPrChange>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11E66F9E" w:rsidR="00AA0AAA" w:rsidRPr="00CA01D3" w:rsidRDefault="005E2966" w:rsidP="00CA01D3">
            <w:r>
              <w:rPr>
                <w:noProof/>
              </w:rPr>
              <w:drawing>
                <wp:inline distT="0" distB="0" distL="0" distR="0" wp14:anchorId="77EA9251" wp14:editId="75154208">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p>
        </w:tc>
      </w:tr>
    </w:tbl>
    <w:p w14:paraId="39D46608" w14:textId="1E140E13" w:rsidR="001D11DE" w:rsidRDefault="001D11DE" w:rsidP="00AA7259">
      <w:pPr>
        <w:pStyle w:val="Heading2"/>
      </w:pPr>
      <w:bookmarkStart w:id="3805" w:name="_Toc329249489"/>
      <w:bookmarkStart w:id="3806" w:name="_Toc390353672"/>
      <w:bookmarkStart w:id="3807" w:name="_Toc469043394"/>
      <w:bookmarkStart w:id="3808" w:name="_Toc469045028"/>
      <w:bookmarkStart w:id="3809" w:name="_Toc469139326"/>
      <w:bookmarkStart w:id="3810" w:name="_Toc469152771"/>
      <w:bookmarkStart w:id="3811" w:name="_Toc491174862"/>
      <w:bookmarkStart w:id="3812" w:name="_Toc494304094"/>
      <w:bookmarkStart w:id="3813" w:name="_Toc532827444"/>
      <w:bookmarkStart w:id="3814" w:name="_Toc532827852"/>
      <w:bookmarkStart w:id="3815" w:name="_Toc52898914"/>
      <w:bookmarkStart w:id="3816" w:name="_Toc52899104"/>
      <w:bookmarkStart w:id="3817" w:name="_Toc86830709"/>
      <w:bookmarkStart w:id="3818" w:name="_Toc86831510"/>
      <w:bookmarkStart w:id="3819" w:name="_Toc86831706"/>
      <w:bookmarkStart w:id="3820" w:name="_Toc132123051"/>
      <w:bookmarkStart w:id="3821" w:name="_Toc132123250"/>
      <w:r>
        <w:t>Us</w:t>
      </w:r>
      <w:r w:rsidR="00B4329A">
        <w:t>e a</w:t>
      </w:r>
      <w:r w:rsidR="00754243">
        <w:t xml:space="preserve"> </w:t>
      </w:r>
      <w:r>
        <w:t>Base Oven R</w:t>
      </w:r>
      <w:r w:rsidRPr="00356338">
        <w:t xml:space="preserve">ecipe </w:t>
      </w:r>
      <w:del w:id="3822" w:author="Ryan Beck" w:date="2023-04-11T11:39:00Z">
        <w:r w:rsidR="00754243" w:rsidDel="002A0470">
          <w:delText>With</w:delText>
        </w:r>
      </w:del>
      <w:ins w:id="3823" w:author="Ryan Beck" w:date="2023-04-11T11:39:00Z">
        <w:r w:rsidR="002A0470">
          <w:t>with</w:t>
        </w:r>
      </w:ins>
      <w:r w:rsidR="00754243">
        <w:t xml:space="preserve"> Oven Communication</w:t>
      </w:r>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788"/>
        <w:gridCol w:w="4788"/>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B9312A9">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3824" w:name="_Toc329249490"/>
      <w:bookmarkStart w:id="3825" w:name="_Toc390353673"/>
      <w:r>
        <w:br w:type="page"/>
      </w:r>
    </w:p>
    <w:p w14:paraId="3C284243" w14:textId="5DBF0B1B" w:rsidR="001D11DE" w:rsidRDefault="001D11DE" w:rsidP="00AA7259">
      <w:pPr>
        <w:pStyle w:val="Heading2"/>
      </w:pPr>
      <w:bookmarkStart w:id="3826" w:name="_Toc469043395"/>
      <w:bookmarkStart w:id="3827" w:name="_Toc469045029"/>
      <w:bookmarkStart w:id="3828" w:name="_Toc469139327"/>
      <w:bookmarkStart w:id="3829" w:name="_Toc469152772"/>
      <w:bookmarkStart w:id="3830" w:name="_Toc491174863"/>
      <w:bookmarkStart w:id="3831" w:name="_Toc494304095"/>
      <w:bookmarkStart w:id="3832" w:name="_Toc532827445"/>
      <w:bookmarkStart w:id="3833" w:name="_Toc532827853"/>
      <w:bookmarkStart w:id="3834" w:name="_Toc52898915"/>
      <w:bookmarkStart w:id="3835" w:name="_Toc52899105"/>
      <w:bookmarkStart w:id="3836" w:name="_Toc86830710"/>
      <w:bookmarkStart w:id="3837" w:name="_Toc86831511"/>
      <w:bookmarkStart w:id="3838" w:name="_Toc86831707"/>
      <w:bookmarkStart w:id="3839" w:name="_Toc132123052"/>
      <w:bookmarkStart w:id="3840" w:name="_Toc132123251"/>
      <w:r>
        <w:lastRenderedPageBreak/>
        <w:t>Run</w:t>
      </w:r>
      <w:r w:rsidR="00B4329A">
        <w:t xml:space="preserve"> a</w:t>
      </w:r>
      <w:r w:rsidR="00754243">
        <w:t xml:space="preserve"> Profile</w:t>
      </w:r>
      <w:bookmarkEnd w:id="3824"/>
      <w:bookmarkEnd w:id="3825"/>
      <w:r w:rsidR="00754243">
        <w:t xml:space="preserve"> </w:t>
      </w:r>
      <w:ins w:id="3841" w:author="Ryan Beck" w:date="2023-04-11T11:40:00Z">
        <w:r w:rsidR="002A0470">
          <w:t>u</w:t>
        </w:r>
      </w:ins>
      <w:del w:id="3842" w:author="Ryan Beck" w:date="2023-04-11T11:40:00Z">
        <w:r w:rsidR="00754243" w:rsidDel="002A0470">
          <w:delText>U</w:delText>
        </w:r>
      </w:del>
      <w:r w:rsidR="00754243">
        <w:t>sing Oven Communication</w:t>
      </w:r>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1DFB3512" w:rsidR="001D11DE" w:rsidRPr="00F0388A" w:rsidRDefault="001D11DE" w:rsidP="00AA5614">
      <w:pPr>
        <w:pStyle w:val="ListNumber4"/>
      </w:pPr>
      <w:r w:rsidRPr="00F0388A">
        <w:t>For your first profile, load appropriate temperature and conveyor speed settings in the oven control</w:t>
      </w:r>
      <w:r w:rsidR="00045250">
        <w:t>ler</w:t>
      </w:r>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63810889"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ind w:left="360"/>
      </w:pPr>
    </w:p>
    <w:tbl>
      <w:tblPr>
        <w:tblW w:w="0" w:type="auto"/>
        <w:tblInd w:w="270" w:type="dxa"/>
        <w:tblLook w:val="04A0" w:firstRow="1" w:lastRow="0" w:firstColumn="1" w:lastColumn="0" w:noHBand="0" w:noVBand="1"/>
      </w:tblPr>
      <w:tblGrid>
        <w:gridCol w:w="3764"/>
        <w:gridCol w:w="2435"/>
        <w:gridCol w:w="3091"/>
        <w:gridCol w:w="16"/>
      </w:tblGrid>
      <w:tr w:rsidR="00050826" w14:paraId="19EC0B14" w14:textId="77777777" w:rsidTr="004D6ABC">
        <w:trPr>
          <w:gridAfter w:val="1"/>
          <w:wAfter w:w="18" w:type="dxa"/>
        </w:trPr>
        <w:tc>
          <w:tcPr>
            <w:tcW w:w="4176" w:type="dxa"/>
            <w:shd w:val="clear" w:color="auto" w:fill="auto"/>
          </w:tcPr>
          <w:p w14:paraId="7D619EAB" w14:textId="586E2E29"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w:t>
            </w:r>
            <w:del w:id="3843" w:author="Ryan Beck" w:date="2023-04-11T11:41:00Z">
              <w:r w:rsidRPr="00F0388A" w:rsidDel="002A0470">
                <w:delText xml:space="preserve">See </w:delText>
              </w:r>
              <w:r w:rsidRPr="00F0388A" w:rsidDel="002A0470">
                <w:fldChar w:fldCharType="begin"/>
              </w:r>
              <w:r w:rsidRPr="00F0388A" w:rsidDel="002A0470">
                <w:delInstrText xml:space="preserve"> REF _Ref186057216 \h  \* MERGEFORMAT </w:delInstrText>
              </w:r>
              <w:r w:rsidRPr="00F0388A" w:rsidDel="002A0470">
                <w:fldChar w:fldCharType="separate"/>
              </w:r>
              <w:r w:rsidR="00B67E73" w:rsidRPr="00F0388A" w:rsidDel="002A0470">
                <w:delText xml:space="preserve">Figure </w:delText>
              </w:r>
              <w:r w:rsidR="00B67E73" w:rsidDel="002A0470">
                <w:delText>87</w:delText>
              </w:r>
              <w:r w:rsidRPr="00F0388A" w:rsidDel="002A0470">
                <w:fldChar w:fldCharType="end"/>
              </w:r>
              <w:r w:rsidRPr="00F0388A" w:rsidDel="002A0470">
                <w:delText>.</w:delText>
              </w:r>
            </w:del>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643FAAA5">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42362C3B" w:rsidR="00050826" w:rsidRDefault="00050826" w:rsidP="00970150">
            <w:pPr>
              <w:pStyle w:val="Caption"/>
            </w:pPr>
            <w:bookmarkStart w:id="3844" w:name="_Ref186057216"/>
            <w:r w:rsidRPr="00F0388A">
              <w:t xml:space="preserve">Figure </w:t>
            </w:r>
            <w:r w:rsidR="006E64D0">
              <w:fldChar w:fldCharType="begin"/>
            </w:r>
            <w:r w:rsidR="006E64D0">
              <w:instrText xml:space="preserve"> SEQ Figure \* ARABIC </w:instrText>
            </w:r>
            <w:r w:rsidR="006E64D0">
              <w:fldChar w:fldCharType="separate"/>
            </w:r>
            <w:r w:rsidR="00B67E73">
              <w:rPr>
                <w:noProof/>
              </w:rPr>
              <w:t>87</w:t>
            </w:r>
            <w:r w:rsidR="006E64D0">
              <w:rPr>
                <w:noProof/>
              </w:rPr>
              <w:fldChar w:fldCharType="end"/>
            </w:r>
            <w:bookmarkEnd w:id="3844"/>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79826031">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74CF5ED2" w:rsidR="00050826" w:rsidRDefault="00050826" w:rsidP="00970150">
            <w:pPr>
              <w:pStyle w:val="Caption"/>
            </w:pPr>
            <w:r w:rsidRPr="00F0388A">
              <w:t xml:space="preserve">Figure </w:t>
            </w:r>
            <w:r w:rsidR="006E64D0">
              <w:fldChar w:fldCharType="begin"/>
            </w:r>
            <w:r w:rsidR="006E64D0">
              <w:instrText xml:space="preserve"> SEQ Figure \* ARABIC </w:instrText>
            </w:r>
            <w:r w:rsidR="006E64D0">
              <w:fldChar w:fldCharType="separate"/>
            </w:r>
            <w:r w:rsidR="00B67E73">
              <w:rPr>
                <w:noProof/>
              </w:rPr>
              <w:t>88</w:t>
            </w:r>
            <w:r w:rsidR="006E64D0">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0152DE3" w:rsidR="001D11DE" w:rsidRDefault="001D11DE" w:rsidP="001E4059">
      <w:pPr>
        <w:pStyle w:val="ListNumber4"/>
        <w:numPr>
          <w:ilvl w:val="0"/>
          <w:numId w:val="46"/>
        </w:numPr>
        <w:ind w:left="450"/>
        <w:pPrChange w:id="3845" w:author="Tom Bergeron" w:date="2023-04-11T23:04:00Z">
          <w:pPr>
            <w:pStyle w:val="ListNumber4"/>
            <w:numPr>
              <w:numId w:val="46"/>
            </w:numPr>
            <w:tabs>
              <w:tab w:val="clear" w:pos="360"/>
            </w:tabs>
            <w:ind w:left="720"/>
          </w:pPr>
        </w:pPrChange>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w:t>
      </w:r>
      <w:del w:id="3846" w:author="Ryan Beck" w:date="2023-04-11T11:44:00Z">
        <w:r w:rsidRPr="00F0388A" w:rsidDel="002A0470">
          <w:delText>“</w:delText>
        </w:r>
      </w:del>
      <w:r w:rsidRPr="002A0470">
        <w:rPr>
          <w:b/>
          <w:bCs/>
          <w:rPrChange w:id="3847" w:author="Ryan Beck" w:date="2023-04-11T11:44:00Z">
            <w:rPr/>
          </w:rPrChange>
        </w:rPr>
        <w:t>No</w:t>
      </w:r>
      <w:del w:id="3848" w:author="Ryan Beck" w:date="2023-04-11T11:44:00Z">
        <w:r w:rsidRPr="00F0388A" w:rsidDel="002A0470">
          <w:delText>”</w:delText>
        </w:r>
      </w:del>
      <w:r w:rsidRPr="00F0388A">
        <w:t xml:space="preserve"> and follow the instructions.  This information is outlined in the user manual, but what happens next may be a little confusing to a </w:t>
      </w:r>
      <w:del w:id="3849" w:author="Ryan Beck" w:date="2023-04-11T11:44:00Z">
        <w:r w:rsidRPr="00F0388A" w:rsidDel="002A0470">
          <w:delText>first time</w:delText>
        </w:r>
      </w:del>
      <w:ins w:id="3850" w:author="Ryan Beck" w:date="2023-04-11T11:44:00Z">
        <w:r w:rsidR="002A0470" w:rsidRPr="00F0388A">
          <w:t>first-time</w:t>
        </w:r>
      </w:ins>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1E4059">
      <w:pPr>
        <w:pStyle w:val="ListBullet2"/>
        <w:numPr>
          <w:ilvl w:val="0"/>
          <w:numId w:val="165"/>
        </w:numPr>
        <w:pPrChange w:id="3851" w:author="Tom Bergeron" w:date="2023-04-11T23:06:00Z">
          <w:pPr>
            <w:pStyle w:val="ListBullet2"/>
          </w:pPr>
        </w:pPrChange>
      </w:pPr>
      <w:r>
        <w:t xml:space="preserve">You answer </w:t>
      </w:r>
      <w:r w:rsidRPr="002A0470">
        <w:rPr>
          <w:b/>
          <w:bCs/>
          <w:iCs/>
          <w:rPrChange w:id="3852" w:author="Ryan Beck" w:date="2023-04-11T11:44:00Z">
            <w:rPr>
              <w:i/>
            </w:rPr>
          </w:rPrChange>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2A0470">
        <w:rPr>
          <w:b/>
          <w:bCs/>
          <w:iCs/>
          <w:rPrChange w:id="3853" w:author="Ryan Beck" w:date="2023-04-11T11:44:00Z">
            <w:rPr>
              <w:i/>
            </w:rPr>
          </w:rPrChange>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12DC0C86"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del w:id="3854" w:author="Ryan Beck" w:date="2023-04-11T11:44:00Z">
              <w:r w:rsidR="00D77035" w:rsidDel="00067DD7">
                <w:delText>(</w:delText>
              </w:r>
              <w:r w:rsidRPr="00F0388A" w:rsidDel="00067DD7">
                <w:delText xml:space="preserve">See </w:delText>
              </w:r>
              <w:r w:rsidRPr="00F0388A" w:rsidDel="00067DD7">
                <w:fldChar w:fldCharType="begin"/>
              </w:r>
              <w:r w:rsidRPr="00F0388A" w:rsidDel="00067DD7">
                <w:delInstrText xml:space="preserve"> REF _Ref186057432 \h  \* MERGEFORMAT </w:delInstrText>
              </w:r>
              <w:r w:rsidRPr="00F0388A" w:rsidDel="00067DD7">
                <w:fldChar w:fldCharType="separate"/>
              </w:r>
              <w:r w:rsidR="00B67E73" w:rsidRPr="00970150" w:rsidDel="00067DD7">
                <w:delText xml:space="preserve">Figure </w:delText>
              </w:r>
              <w:r w:rsidR="00B67E73" w:rsidDel="00067DD7">
                <w:delText>89</w:delText>
              </w:r>
              <w:r w:rsidRPr="00F0388A" w:rsidDel="00067DD7">
                <w:fldChar w:fldCharType="end"/>
              </w:r>
              <w:r w:rsidRPr="00F0388A" w:rsidDel="00067DD7">
                <w:delText>.</w:delText>
              </w:r>
              <w:r w:rsidR="00D77035" w:rsidDel="00067DD7">
                <w:delText>)</w:delText>
              </w:r>
            </w:del>
          </w:p>
          <w:p w14:paraId="0D195BD3" w14:textId="77777777" w:rsidR="00D507D6" w:rsidRPr="00F0388A" w:rsidRDefault="00D507D6" w:rsidP="004D6ABC">
            <w:pPr>
              <w:pStyle w:val="ListBullet2"/>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w:t>
            </w:r>
            <w:r w:rsidRPr="00067DD7">
              <w:rPr>
                <w:b/>
                <w:bCs/>
                <w:rPrChange w:id="3855" w:author="Ryan Beck" w:date="2023-04-11T11:44:00Z">
                  <w:rPr/>
                </w:rPrChange>
              </w:rPr>
              <w:t>OK</w:t>
            </w:r>
            <w:r w:rsidRPr="00F0388A">
              <w:t xml:space="preserve">,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19B1395B">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130E8A4E" w:rsidR="00050826" w:rsidRPr="00970150" w:rsidRDefault="00050826" w:rsidP="00E332CD">
            <w:pPr>
              <w:ind w:left="720"/>
              <w:jc w:val="center"/>
            </w:pPr>
            <w:bookmarkStart w:id="3856" w:name="_Ref186057432"/>
            <w:r w:rsidRPr="00970150">
              <w:t xml:space="preserve">Figure </w:t>
            </w:r>
            <w:r w:rsidR="006E64D0">
              <w:fldChar w:fldCharType="begin"/>
            </w:r>
            <w:r w:rsidR="006E64D0">
              <w:instrText xml:space="preserve"> SEQ Figure \* ARABIC </w:instrText>
            </w:r>
            <w:r w:rsidR="006E64D0">
              <w:fldChar w:fldCharType="separate"/>
            </w:r>
            <w:r w:rsidR="00B67E73">
              <w:rPr>
                <w:noProof/>
              </w:rPr>
              <w:t>89</w:t>
            </w:r>
            <w:r w:rsidR="006E64D0">
              <w:rPr>
                <w:noProof/>
              </w:rPr>
              <w:fldChar w:fldCharType="end"/>
            </w:r>
            <w:bookmarkEnd w:id="3856"/>
            <w:r w:rsidRPr="00970150">
              <w:t>: Verify Setpoints</w:t>
            </w:r>
          </w:p>
        </w:tc>
      </w:tr>
    </w:tbl>
    <w:p w14:paraId="36DED972" w14:textId="4B5C783B" w:rsidR="00D507D6" w:rsidRDefault="004D6ABC" w:rsidP="00D507D6">
      <w:pPr>
        <w:pStyle w:val="ListBullet2"/>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rsidRPr="00F0388A">
        <w:t>.</w:t>
      </w:r>
    </w:p>
    <w:p w14:paraId="1E48BB1D" w14:textId="77777777" w:rsidR="009E413D" w:rsidRDefault="009E413D" w:rsidP="009E413D">
      <w:pPr>
        <w:pStyle w:val="ListParagraph"/>
      </w:pPr>
    </w:p>
    <w:p w14:paraId="673F1310" w14:textId="77777777" w:rsidR="0058069D" w:rsidRPr="00276F83" w:rsidRDefault="0058069D" w:rsidP="001E4059">
      <w:pPr>
        <w:ind w:left="1440"/>
        <w:pPrChange w:id="3857" w:author="Tom Bergeron" w:date="2023-04-11T23:05:00Z">
          <w:pPr/>
        </w:pPrChange>
      </w:pPr>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w:t>
      </w:r>
      <w:r w:rsidRPr="00067DD7">
        <w:rPr>
          <w:i/>
          <w:iCs/>
          <w:rPrChange w:id="3858" w:author="Ryan Beck" w:date="2023-04-11T11:46:00Z">
            <w:rPr/>
          </w:rPrChange>
        </w:rPr>
        <w:t>Optimization</w:t>
      </w:r>
      <w:r w:rsidRPr="00276F83">
        <w:t xml:space="preserve"> Tab and turn off </w:t>
      </w:r>
      <w:del w:id="3859" w:author="Ryan Beck" w:date="2023-04-11T11:46:00Z">
        <w:r w:rsidRPr="00067DD7" w:rsidDel="00067DD7">
          <w:rPr>
            <w:b/>
            <w:bCs/>
            <w:i/>
            <w:iCs/>
            <w:rPrChange w:id="3860" w:author="Ryan Beck" w:date="2023-04-11T11:46:00Z">
              <w:rPr/>
            </w:rPrChange>
          </w:rPr>
          <w:delText>“</w:delText>
        </w:r>
      </w:del>
      <w:r w:rsidRPr="00067DD7">
        <w:rPr>
          <w:b/>
          <w:bCs/>
          <w:i/>
          <w:iCs/>
          <w:rPrChange w:id="3861" w:author="Ryan Beck" w:date="2023-04-11T11:46:00Z">
            <w:rPr/>
          </w:rPrChange>
        </w:rPr>
        <w:t>Allow Zone Set points To Change</w:t>
      </w:r>
      <w:del w:id="3862" w:author="Ryan Beck" w:date="2023-04-11T11:46:00Z">
        <w:r w:rsidRPr="00276F83" w:rsidDel="00067DD7">
          <w:delText>”</w:delText>
        </w:r>
      </w:del>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3863" w:name="_Toc119468197"/>
      <w:bookmarkStart w:id="3864" w:name="_Toc329784654"/>
      <w:bookmarkStart w:id="3865" w:name="_Toc393782344"/>
      <w:r>
        <w:br w:type="page"/>
      </w:r>
    </w:p>
    <w:p w14:paraId="0220A023" w14:textId="30AB5F34" w:rsidR="00D77035" w:rsidRPr="00F0388A" w:rsidRDefault="004D6ABC" w:rsidP="00AA7259">
      <w:pPr>
        <w:pStyle w:val="Heading2"/>
      </w:pPr>
      <w:bookmarkStart w:id="3866" w:name="_Toc469043396"/>
      <w:bookmarkStart w:id="3867" w:name="_Toc469045030"/>
      <w:bookmarkStart w:id="3868" w:name="_Toc469139328"/>
      <w:bookmarkStart w:id="3869" w:name="_Toc469152773"/>
      <w:bookmarkStart w:id="3870" w:name="_Toc491174864"/>
      <w:bookmarkStart w:id="3871" w:name="_Toc494304096"/>
      <w:bookmarkStart w:id="3872" w:name="_Toc532827446"/>
      <w:bookmarkStart w:id="3873" w:name="_Toc532827854"/>
      <w:bookmarkStart w:id="3874" w:name="_Toc52898916"/>
      <w:bookmarkStart w:id="3875" w:name="_Toc52899106"/>
      <w:bookmarkStart w:id="3876" w:name="_Toc86830711"/>
      <w:bookmarkStart w:id="3877" w:name="_Toc86831512"/>
      <w:bookmarkStart w:id="3878" w:name="_Toc86831708"/>
      <w:bookmarkStart w:id="3879" w:name="_Toc132123053"/>
      <w:bookmarkStart w:id="3880" w:name="_Toc132123252"/>
      <w:r>
        <w:lastRenderedPageBreak/>
        <w:t>Start a</w:t>
      </w:r>
      <w:r w:rsidR="00754243" w:rsidRPr="00F0388A">
        <w:t xml:space="preserve"> </w:t>
      </w:r>
      <w:r w:rsidR="00D77035" w:rsidRPr="00F0388A">
        <w:t>Virtual Profile</w:t>
      </w:r>
      <w:bookmarkEnd w:id="3863"/>
      <w:bookmarkEnd w:id="3864"/>
      <w:bookmarkEnd w:id="3865"/>
      <w:r w:rsidR="00D77035">
        <w:t xml:space="preserve"> </w:t>
      </w:r>
      <w:del w:id="3881" w:author="Ryan Beck" w:date="2023-04-11T11:47:00Z">
        <w:r w:rsidR="00754243" w:rsidDel="00067DD7">
          <w:delText>With</w:delText>
        </w:r>
      </w:del>
      <w:ins w:id="3882" w:author="Ryan Beck" w:date="2023-04-11T11:47:00Z">
        <w:r w:rsidR="00067DD7">
          <w:t>with</w:t>
        </w:r>
      </w:ins>
      <w:r w:rsidR="00754243">
        <w:t xml:space="preserve"> Oven Communication</w:t>
      </w:r>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w:t>
      </w:r>
      <w:r w:rsidRPr="00067DD7">
        <w:rPr>
          <w:i/>
          <w:iCs/>
          <w:rPrChange w:id="3883" w:author="Ryan Beck" w:date="2023-04-11T11:47:00Z">
            <w:rPr/>
          </w:rPrChange>
        </w:rPr>
        <w:t>Global 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29BD7F15" w:rsidR="00036E0E" w:rsidRPr="00F0388A" w:rsidRDefault="00036E0E" w:rsidP="00036E0E">
            <w:pPr>
              <w:pStyle w:val="ListNumber4"/>
            </w:pPr>
            <w:r w:rsidRPr="00F0388A">
              <w:t xml:space="preserve">When starting a Virtual Profile from the Profile Explorer, </w:t>
            </w:r>
            <w:r w:rsidR="00045250">
              <w:t>y</w:t>
            </w:r>
            <w:r w:rsidRPr="00F0388A">
              <w:t>ou will be asked to select your Base oven Recipe.  A browse dialog box will appear, providing you with the means to browse your PC and point to the location and file name of the Base Oven Recipe you</w:t>
            </w:r>
            <w:r w:rsidR="00045250">
              <w:t>’ve</w:t>
            </w:r>
            <w:r w:rsidRPr="00F0388A">
              <w:t xml:space="preserve"> chosen to use for this product.  </w:t>
            </w:r>
            <w:del w:id="3884" w:author="Ryan Beck" w:date="2023-04-11T11:48:00Z">
              <w:r w:rsidRPr="00F0388A" w:rsidDel="00067DD7">
                <w:delText xml:space="preserve">See </w:delText>
              </w:r>
              <w:r w:rsidRPr="00F0388A" w:rsidDel="00067DD7">
                <w:fldChar w:fldCharType="begin"/>
              </w:r>
              <w:r w:rsidRPr="00F0388A" w:rsidDel="00067DD7">
                <w:delInstrText xml:space="preserve"> REF _Ref186057746 \h  \* MERGEFORMAT </w:delInstrText>
              </w:r>
              <w:r w:rsidRPr="00F0388A" w:rsidDel="00067DD7">
                <w:fldChar w:fldCharType="separate"/>
              </w:r>
              <w:r w:rsidR="00B67E73" w:rsidRPr="00F0388A" w:rsidDel="00067DD7">
                <w:delText xml:space="preserve">Figure </w:delText>
              </w:r>
              <w:r w:rsidR="00B67E73" w:rsidDel="00067DD7">
                <w:rPr>
                  <w:noProof/>
                </w:rPr>
                <w:delText>90</w:delText>
              </w:r>
              <w:r w:rsidRPr="00F0388A" w:rsidDel="00067DD7">
                <w:fldChar w:fldCharType="end"/>
              </w:r>
              <w:r w:rsidRPr="00F0388A" w:rsidDel="00067DD7">
                <w:delText>.</w:delText>
              </w:r>
            </w:del>
          </w:p>
          <w:p w14:paraId="1A789610" w14:textId="77777777" w:rsidR="00036E0E" w:rsidRPr="00F0388A" w:rsidRDefault="00036E0E" w:rsidP="00036E0E">
            <w:pPr>
              <w:pStyle w:val="ListContinue"/>
            </w:pPr>
          </w:p>
          <w:p w14:paraId="1F21A35B" w14:textId="25B26E99"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3EF20DC8">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3C61E753" w:rsidR="00036E0E" w:rsidRPr="00F0388A" w:rsidRDefault="00036E0E" w:rsidP="00036E0E">
            <w:pPr>
              <w:pStyle w:val="Caption"/>
            </w:pPr>
            <w:bookmarkStart w:id="3885" w:name="_Ref186057746"/>
            <w:r w:rsidRPr="00F0388A">
              <w:t xml:space="preserve">Figure </w:t>
            </w:r>
            <w:r w:rsidR="006E64D0">
              <w:fldChar w:fldCharType="begin"/>
            </w:r>
            <w:r w:rsidR="006E64D0">
              <w:instrText xml:space="preserve"> SEQ Figure \* ARABIC </w:instrText>
            </w:r>
            <w:r w:rsidR="006E64D0">
              <w:fldChar w:fldCharType="separate"/>
            </w:r>
            <w:r w:rsidR="00B67E73">
              <w:rPr>
                <w:noProof/>
              </w:rPr>
              <w:t>90</w:t>
            </w:r>
            <w:r w:rsidR="006E64D0">
              <w:rPr>
                <w:noProof/>
              </w:rPr>
              <w:fldChar w:fldCharType="end"/>
            </w:r>
            <w:bookmarkEnd w:id="3885"/>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77777777"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36FF74AA"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verifying that you are loading the correct  Ba</w:t>
            </w:r>
            <w:r w:rsidR="00D77035">
              <w:t xml:space="preserve">se Oven Recipe.  If you choose </w:t>
            </w:r>
            <w:r w:rsidR="00D77035" w:rsidRPr="00067DD7">
              <w:rPr>
                <w:b/>
                <w:bCs/>
                <w:iCs/>
                <w:rPrChange w:id="3886" w:author="Ryan Beck" w:date="2023-04-11T11:48:00Z">
                  <w:rPr>
                    <w:i/>
                  </w:rPr>
                </w:rPrChange>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del w:id="3887" w:author="Ryan Beck" w:date="2023-04-11T11:48:00Z">
              <w:r w:rsidR="00D77035" w:rsidDel="00067DD7">
                <w:delText>(</w:delText>
              </w:r>
              <w:r w:rsidRPr="00F0388A" w:rsidDel="00067DD7">
                <w:delText xml:space="preserve">See </w:delText>
              </w:r>
              <w:r w:rsidRPr="00F0388A" w:rsidDel="00067DD7">
                <w:fldChar w:fldCharType="begin"/>
              </w:r>
              <w:r w:rsidRPr="00F0388A" w:rsidDel="00067DD7">
                <w:delInstrText xml:space="preserve"> REF _Ref186057932 \h  \* MERGEFORMAT </w:delInstrText>
              </w:r>
              <w:r w:rsidRPr="00F0388A" w:rsidDel="00067DD7">
                <w:fldChar w:fldCharType="separate"/>
              </w:r>
              <w:r w:rsidR="00B67E73" w:rsidRPr="00B67E73" w:rsidDel="00067DD7">
                <w:delText xml:space="preserve">Figure </w:delText>
              </w:r>
              <w:r w:rsidR="00B67E73" w:rsidRPr="00B67E73" w:rsidDel="00067DD7">
                <w:rPr>
                  <w:noProof/>
                </w:rPr>
                <w:delText>91</w:delText>
              </w:r>
              <w:r w:rsidRPr="00F0388A" w:rsidDel="00067DD7">
                <w:fldChar w:fldCharType="end"/>
              </w:r>
              <w:r w:rsidRPr="00F0388A" w:rsidDel="00067DD7">
                <w:delText>.</w:delText>
              </w:r>
              <w:r w:rsidR="00D77035" w:rsidDel="00067DD7">
                <w:delText>)</w:delText>
              </w:r>
            </w:del>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6707948F">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504DC4F5" w:rsidR="00036E0E" w:rsidRPr="00970150" w:rsidRDefault="00036E0E" w:rsidP="00970150">
            <w:pPr>
              <w:pStyle w:val="ListContinue"/>
              <w:ind w:left="0"/>
              <w:jc w:val="center"/>
              <w:rPr>
                <w:rFonts w:ascii="Arial" w:hAnsi="Arial" w:cs="Arial"/>
                <w:sz w:val="16"/>
                <w:szCs w:val="16"/>
              </w:rPr>
            </w:pPr>
            <w:bookmarkStart w:id="3888"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B67E73">
              <w:rPr>
                <w:rFonts w:ascii="Arial" w:hAnsi="Arial" w:cs="Arial"/>
                <w:noProof/>
                <w:sz w:val="16"/>
                <w:szCs w:val="16"/>
              </w:rPr>
              <w:t>91</w:t>
            </w:r>
            <w:r w:rsidRPr="00970150">
              <w:rPr>
                <w:rFonts w:ascii="Arial" w:hAnsi="Arial" w:cs="Arial"/>
                <w:sz w:val="16"/>
                <w:szCs w:val="16"/>
              </w:rPr>
              <w:fldChar w:fldCharType="end"/>
            </w:r>
            <w:bookmarkEnd w:id="3888"/>
          </w:p>
        </w:tc>
      </w:tr>
    </w:tbl>
    <w:p w14:paraId="7C15AE9F" w14:textId="77777777" w:rsidR="0058069D" w:rsidRPr="00F0388A" w:rsidRDefault="0058069D" w:rsidP="0058069D"/>
    <w:p w14:paraId="66D90877" w14:textId="78A71DEC" w:rsidR="00BD073C" w:rsidRPr="00276F83" w:rsidRDefault="00D77035">
      <w:pPr>
        <w:ind w:left="720"/>
        <w:pPrChange w:id="3889" w:author="Ryan Beck" w:date="2023-04-11T11:48:00Z">
          <w:pPr/>
        </w:pPrChange>
      </w:pPr>
      <w:r w:rsidRPr="003335AF">
        <w:rPr>
          <w:b/>
        </w:rPr>
        <w:t>Note</w:t>
      </w:r>
      <w:r w:rsidR="000E6D3B" w:rsidRPr="00276F83">
        <w:t xml:space="preserve">: </w:t>
      </w:r>
      <w:r w:rsidR="0058069D" w:rsidRPr="00276F83">
        <w:t>If you feel that the system is taking too long to load the Base Oven Recipe or the setpoints, switch over to the oven control</w:t>
      </w:r>
      <w:r w:rsidR="00045250">
        <w:t>ler</w:t>
      </w:r>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rsidP="00AA7259">
      <w:pPr>
        <w:pStyle w:val="Heading2"/>
      </w:pPr>
      <w:bookmarkStart w:id="3890" w:name="_KIC_24/7_without_Board_Sensor_(Belt"/>
      <w:bookmarkStart w:id="3891" w:name="_Toc51132722"/>
      <w:bookmarkStart w:id="3892" w:name="_Toc119468198"/>
      <w:bookmarkEnd w:id="3890"/>
      <w:r w:rsidRPr="00F0388A">
        <w:br w:type="page"/>
      </w:r>
      <w:bookmarkStart w:id="3893" w:name="_Toc141866788"/>
      <w:bookmarkStart w:id="3894" w:name="_Toc329784655"/>
      <w:bookmarkStart w:id="3895" w:name="_Toc469043397"/>
      <w:bookmarkStart w:id="3896" w:name="_Toc469045031"/>
      <w:bookmarkStart w:id="3897" w:name="_Toc469139329"/>
      <w:bookmarkStart w:id="3898" w:name="_Toc469152774"/>
      <w:bookmarkStart w:id="3899" w:name="_Toc491174865"/>
      <w:bookmarkStart w:id="3900" w:name="_Toc494304097"/>
      <w:bookmarkStart w:id="3901" w:name="_Toc532827447"/>
      <w:bookmarkStart w:id="3902" w:name="_Toc532827855"/>
      <w:bookmarkStart w:id="3903" w:name="_Toc52898917"/>
      <w:bookmarkStart w:id="3904" w:name="_Toc52899107"/>
      <w:bookmarkStart w:id="3905" w:name="_Toc86830712"/>
      <w:bookmarkStart w:id="3906" w:name="_Toc86831513"/>
      <w:bookmarkStart w:id="3907" w:name="_Toc86831709"/>
      <w:bookmarkStart w:id="3908" w:name="_Toc132123054"/>
      <w:bookmarkStart w:id="3909" w:name="_Toc132123253"/>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 xml:space="preserve">n the </w:t>
      </w:r>
      <w:r w:rsidR="00512BD7" w:rsidRPr="00067DD7">
        <w:rPr>
          <w:i/>
          <w:iCs/>
          <w:rPrChange w:id="3910" w:author="Ryan Beck" w:date="2023-04-11T11:49:00Z">
            <w:rPr/>
          </w:rPrChange>
        </w:rPr>
        <w:t>Global Preferences</w:t>
      </w:r>
      <w:r>
        <w:t xml:space="preserve"> screen</w:t>
      </w:r>
      <w:r w:rsidR="00351520" w:rsidRPr="00F0388A">
        <w:t xml:space="preserve"> </w:t>
      </w:r>
      <w:r w:rsidR="00B2208C" w:rsidRPr="00067DD7">
        <w:rPr>
          <w:i/>
          <w:iCs/>
          <w:rPrChange w:id="3911" w:author="Ryan Beck" w:date="2023-04-11T11:49:00Z">
            <w:rPr/>
          </w:rPrChange>
        </w:rPr>
        <w:t>Global</w:t>
      </w:r>
      <w:r w:rsidR="00B2208C">
        <w:t xml:space="preserve"> tab, select the </w:t>
      </w:r>
      <w:r w:rsidR="00351520" w:rsidRPr="00067DD7">
        <w:rPr>
          <w:b/>
          <w:i/>
          <w:iCs/>
          <w:rPrChange w:id="3912" w:author="Ryan Beck" w:date="2023-04-11T11:48:00Z">
            <w:rPr>
              <w:b/>
            </w:rPr>
          </w:rPrChange>
        </w:rPr>
        <w:t>Use Oven Ba</w:t>
      </w:r>
      <w:r w:rsidR="00B2208C" w:rsidRPr="00067DD7">
        <w:rPr>
          <w:b/>
          <w:i/>
          <w:iCs/>
          <w:rPrChange w:id="3913" w:author="Ryan Beck" w:date="2023-04-11T11:48:00Z">
            <w:rPr>
              <w:b/>
            </w:rPr>
          </w:rPrChange>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788"/>
        <w:gridCol w:w="4788"/>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8DB2929">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7AC6E35B">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3B0D159E">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1">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3891"/>
      <w:bookmarkEnd w:id="3892"/>
    </w:tbl>
    <w:p w14:paraId="2C1CDFC0" w14:textId="77777777" w:rsidR="00AD69D0" w:rsidRPr="00F0388A" w:rsidRDefault="00AD69D0" w:rsidP="003456EC"/>
    <w:p w14:paraId="03D20DCF" w14:textId="5143AC01" w:rsidR="00E767B9" w:rsidRDefault="00E767B9" w:rsidP="0026146F">
      <w:pPr>
        <w:pStyle w:val="Heading1"/>
      </w:pPr>
      <w:bookmarkStart w:id="3914" w:name="_Dual_Lane_Systems"/>
      <w:bookmarkStart w:id="3915" w:name="_Ref468169722"/>
      <w:bookmarkStart w:id="3916" w:name="_Toc468171270"/>
      <w:bookmarkStart w:id="3917" w:name="_Toc468549184"/>
      <w:bookmarkStart w:id="3918" w:name="_Toc468552702"/>
      <w:bookmarkStart w:id="3919" w:name="_Toc469041229"/>
      <w:bookmarkStart w:id="3920" w:name="_Toc469041335"/>
      <w:bookmarkStart w:id="3921" w:name="_Toc469043399"/>
      <w:bookmarkStart w:id="3922" w:name="_Toc469045032"/>
      <w:bookmarkStart w:id="3923" w:name="_Toc469139330"/>
      <w:bookmarkStart w:id="3924" w:name="_Toc469143780"/>
      <w:bookmarkStart w:id="3925" w:name="_Toc469152538"/>
      <w:bookmarkStart w:id="3926" w:name="_Toc469152775"/>
      <w:bookmarkStart w:id="3927" w:name="_Toc491174866"/>
      <w:bookmarkStart w:id="3928" w:name="_Toc491175168"/>
      <w:bookmarkStart w:id="3929" w:name="_Toc494304098"/>
      <w:bookmarkStart w:id="3930" w:name="_Toc494304206"/>
      <w:bookmarkStart w:id="3931" w:name="_Toc532827448"/>
      <w:bookmarkStart w:id="3932" w:name="_Toc532827593"/>
      <w:bookmarkStart w:id="3933" w:name="_Toc532827856"/>
      <w:bookmarkStart w:id="3934" w:name="_Toc52898918"/>
      <w:bookmarkStart w:id="3935" w:name="_Toc52899108"/>
      <w:bookmarkStart w:id="3936" w:name="_Toc52899199"/>
      <w:bookmarkStart w:id="3937" w:name="_Toc86830713"/>
      <w:bookmarkStart w:id="3938" w:name="_Toc86831514"/>
      <w:bookmarkStart w:id="3939" w:name="_Toc86831710"/>
      <w:bookmarkStart w:id="3940" w:name="_Toc132123055"/>
      <w:bookmarkStart w:id="3941" w:name="_Toc132123254"/>
      <w:bookmarkEnd w:id="3914"/>
      <w:r>
        <w:lastRenderedPageBreak/>
        <w:t xml:space="preserve">Dual Lane Systems </w:t>
      </w:r>
      <w:del w:id="3942" w:author="Ryan Beck" w:date="2023-04-11T11:49:00Z">
        <w:r w:rsidR="006C7149" w:rsidDel="00067DD7">
          <w:delText>And</w:delText>
        </w:r>
      </w:del>
      <w:ins w:id="3943" w:author="Ryan Beck" w:date="2023-04-11T11:49:00Z">
        <w:r w:rsidR="00067DD7">
          <w:t>and</w:t>
        </w:r>
      </w:ins>
      <w:r w:rsidR="006C7149">
        <w:t xml:space="preserve"> </w:t>
      </w:r>
      <w:r>
        <w:t>Functionality</w:t>
      </w:r>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60F0A608" w14:textId="460A021F" w:rsidR="00CE4922"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2ACAB22D" w14:textId="77777777" w:rsidR="00CE4922" w:rsidRDefault="00CE4922" w:rsidP="00E767B9"/>
    <w:p w14:paraId="2CC81A4B" w14:textId="6A813642" w:rsidR="00E767B9" w:rsidRDefault="00E767B9" w:rsidP="00E767B9">
      <w:r>
        <w:t xml:space="preserve">A radio button display during the installation routine lets you choose between the standard configuration or the dual lane setup. </w:t>
      </w:r>
    </w:p>
    <w:p w14:paraId="13A577A1" w14:textId="77777777" w:rsidR="00E767B9" w:rsidRPr="002C3995" w:rsidRDefault="00E767B9" w:rsidP="00E767B9"/>
    <w:p w14:paraId="4DEB20CC" w14:textId="77777777" w:rsidR="00E767B9" w:rsidRDefault="00E767B9">
      <w:pPr>
        <w:ind w:left="720"/>
        <w:pPrChange w:id="3944" w:author="Ryan Beck" w:date="2023-04-11T11:49:00Z">
          <w:pPr/>
        </w:pPrChange>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rsidP="00AA7259">
      <w:pPr>
        <w:pStyle w:val="Heading2"/>
      </w:pPr>
      <w:bookmarkStart w:id="3945" w:name="_Toc469043400"/>
      <w:bookmarkStart w:id="3946" w:name="_Toc469045033"/>
      <w:bookmarkStart w:id="3947" w:name="_Toc469139331"/>
      <w:bookmarkStart w:id="3948" w:name="_Toc469152776"/>
      <w:bookmarkStart w:id="3949" w:name="_Toc491174867"/>
      <w:bookmarkStart w:id="3950" w:name="_Toc494304099"/>
      <w:bookmarkStart w:id="3951" w:name="_Toc532827449"/>
      <w:bookmarkStart w:id="3952" w:name="_Toc532827857"/>
      <w:bookmarkStart w:id="3953" w:name="_Toc52898919"/>
      <w:bookmarkStart w:id="3954" w:name="_Toc52899109"/>
      <w:bookmarkStart w:id="3955" w:name="_Toc86830714"/>
      <w:bookmarkStart w:id="3956" w:name="_Toc86831515"/>
      <w:bookmarkStart w:id="3957" w:name="_Toc86831711"/>
      <w:bookmarkStart w:id="3958" w:name="_Toc132123056"/>
      <w:bookmarkStart w:id="3959" w:name="_Toc132123255"/>
      <w:r>
        <w:t>Dual Lane Dual Systems</w:t>
      </w:r>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39315C5D"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788"/>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7A0B7BCF"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04525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0003161C">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1173DD22">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rsidP="00AA7259">
      <w:pPr>
        <w:pStyle w:val="Heading2"/>
        <w:rPr>
          <w:rFonts w:ascii="Trebuchet MS" w:hAnsi="Trebuchet MS"/>
          <w:sz w:val="24"/>
          <w:szCs w:val="24"/>
        </w:rPr>
      </w:pPr>
      <w:bookmarkStart w:id="3960" w:name="_Toc469043402"/>
      <w:bookmarkStart w:id="3961" w:name="_Toc469045035"/>
      <w:bookmarkStart w:id="3962" w:name="_Toc469139333"/>
      <w:bookmarkStart w:id="3963" w:name="_Toc469152778"/>
      <w:bookmarkStart w:id="3964" w:name="_Toc491174868"/>
      <w:bookmarkStart w:id="3965" w:name="_Toc494304100"/>
      <w:bookmarkStart w:id="3966" w:name="_Toc532827450"/>
      <w:bookmarkStart w:id="3967" w:name="_Toc532827858"/>
      <w:bookmarkStart w:id="3968" w:name="_Toc52898920"/>
      <w:bookmarkStart w:id="3969" w:name="_Toc52899110"/>
      <w:bookmarkStart w:id="3970" w:name="_Toc86830715"/>
      <w:bookmarkStart w:id="3971" w:name="_Toc86831516"/>
      <w:bookmarkStart w:id="3972" w:name="_Toc86831712"/>
      <w:bookmarkStart w:id="3973" w:name="_Toc132123057"/>
      <w:bookmarkStart w:id="3974" w:name="_Toc132123256"/>
      <w:r w:rsidRPr="00E767B9">
        <w:lastRenderedPageBreak/>
        <w:t>Configure Dual Lane Systems</w:t>
      </w:r>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r w:rsidRPr="00E767B9">
        <w:t xml:space="preserve"> </w:t>
      </w:r>
    </w:p>
    <w:p w14:paraId="60BF7352" w14:textId="0FB0CB2F" w:rsidR="00E767B9" w:rsidRPr="00EC2531" w:rsidRDefault="00E767B9" w:rsidP="00E767B9">
      <w:r w:rsidRPr="00EC2531">
        <w:t>During the software installation, you will have the option to select what type of system will be in use:</w:t>
      </w:r>
    </w:p>
    <w:p w14:paraId="2BB80B39" w14:textId="4378EF0F" w:rsidR="00E767B9" w:rsidRPr="005D0172" w:rsidRDefault="00E767B9" w:rsidP="00E767B9">
      <w:pPr>
        <w:rPr>
          <w:highlight w:val="yellow"/>
        </w:rPr>
      </w:pPr>
    </w:p>
    <w:p w14:paraId="4E935BE7" w14:textId="57BEE06B" w:rsidR="00E767B9" w:rsidRPr="005D0172" w:rsidRDefault="00E767B9" w:rsidP="00E767B9">
      <w:pPr>
        <w:rPr>
          <w:highlight w:val="yellow"/>
        </w:rPr>
      </w:pPr>
    </w:p>
    <w:p w14:paraId="063990BA" w14:textId="0C6F7649" w:rsidR="00E767B9" w:rsidRPr="005D0172" w:rsidRDefault="00045250" w:rsidP="00E767B9">
      <w:pPr>
        <w:rPr>
          <w:highlight w:val="yellow"/>
        </w:rPr>
      </w:pPr>
      <w:r>
        <w:rPr>
          <w:noProof/>
        </w:rPr>
        <w:drawing>
          <wp:anchor distT="0" distB="0" distL="114300" distR="114300" simplePos="0" relativeHeight="251687424" behindDoc="1" locked="0" layoutInCell="1" allowOverlap="1" wp14:anchorId="27739242" wp14:editId="548B434B">
            <wp:simplePos x="0" y="0"/>
            <wp:positionH relativeFrom="column">
              <wp:posOffset>2546350</wp:posOffset>
            </wp:positionH>
            <wp:positionV relativeFrom="paragraph">
              <wp:posOffset>16510</wp:posOffset>
            </wp:positionV>
            <wp:extent cx="3520440" cy="2614930"/>
            <wp:effectExtent l="0" t="0" r="3810" b="0"/>
            <wp:wrapTight wrapText="left">
              <wp:wrapPolygon edited="0">
                <wp:start x="0" y="0"/>
                <wp:lineTo x="0" y="21401"/>
                <wp:lineTo x="21506" y="21401"/>
                <wp:lineTo x="21506"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 screen.png"/>
                    <pic:cNvPicPr/>
                  </pic:nvPicPr>
                  <pic:blipFill>
                    <a:blip r:embed="rId184">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p>
    <w:p w14:paraId="6971E0F2" w14:textId="77777777" w:rsidR="00E767B9" w:rsidRPr="005D0172" w:rsidRDefault="00E767B9" w:rsidP="00E767B9">
      <w:pPr>
        <w:rPr>
          <w:highlight w:val="yellow"/>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 xml:space="preserve">lect </w:t>
      </w:r>
      <w:del w:id="3975" w:author="Ryan Beck" w:date="2023-04-11T11:50:00Z">
        <w:r w:rsidR="00E767B9" w:rsidRPr="00EC2531" w:rsidDel="00067DD7">
          <w:delText>“</w:delText>
        </w:r>
      </w:del>
      <w:r w:rsidR="00E767B9" w:rsidRPr="00067DD7">
        <w:rPr>
          <w:b/>
          <w:bCs/>
          <w:i/>
          <w:rPrChange w:id="3976" w:author="Ryan Beck" w:date="2023-04-11T11:50:00Z">
            <w:rPr>
              <w:i/>
            </w:rPr>
          </w:rPrChange>
        </w:rPr>
        <w:t>Dual Lane Dual System</w:t>
      </w:r>
      <w:del w:id="3977" w:author="Ryan Beck" w:date="2023-04-11T11:50:00Z">
        <w:r w:rsidR="00E767B9" w:rsidRPr="00EC2531" w:rsidDel="00067DD7">
          <w:delText>”</w:delText>
        </w:r>
      </w:del>
      <w:r w:rsidR="00E767B9" w:rsidRPr="00EC2531">
        <w:t xml:space="preserve"> if there is a complete system installed on </w:t>
      </w:r>
      <w:r w:rsidR="00E767B9" w:rsidRPr="00EC2531">
        <w:rPr>
          <w:u w:val="single"/>
        </w:rPr>
        <w:t>each</w:t>
      </w:r>
      <w:r w:rsidR="00E767B9" w:rsidRPr="00EC2531">
        <w:t xml:space="preserve"> lane of the oven.</w:t>
      </w:r>
    </w:p>
    <w:p w14:paraId="0F62F019" w14:textId="74621DCC" w:rsidR="00E767B9" w:rsidRPr="00EC2531" w:rsidRDefault="00E767B9" w:rsidP="00E767B9"/>
    <w:p w14:paraId="61A1978B" w14:textId="1D23596D" w:rsidR="00E767B9" w:rsidRPr="006E1668" w:rsidRDefault="00E767B9" w:rsidP="00E767B9">
      <w:pPr>
        <w:jc w:val="right"/>
        <w:rPr>
          <w:color w:val="FF0000"/>
          <w:highlight w:val="yellow"/>
        </w:rPr>
      </w:pPr>
    </w:p>
    <w:p w14:paraId="7A63F25E" w14:textId="77777777" w:rsidR="00430A9C" w:rsidRDefault="00430A9C" w:rsidP="00E767B9"/>
    <w:p w14:paraId="6755FD0D" w14:textId="77777777" w:rsidR="00430A9C" w:rsidRDefault="00430A9C" w:rsidP="00E767B9"/>
    <w:p w14:paraId="68D9D421" w14:textId="77777777" w:rsidR="00430A9C" w:rsidRDefault="00430A9C" w:rsidP="00E767B9"/>
    <w:p w14:paraId="07ABF239" w14:textId="7BC57267" w:rsidR="00430A9C" w:rsidRDefault="00045250" w:rsidP="00E767B9">
      <w:r>
        <w:rPr>
          <w:noProof/>
        </w:rPr>
        <w:drawing>
          <wp:anchor distT="0" distB="0" distL="114300" distR="114300" simplePos="0" relativeHeight="251688448" behindDoc="1" locked="0" layoutInCell="1" allowOverlap="1" wp14:anchorId="336EF0AF" wp14:editId="7DA18529">
            <wp:simplePos x="0" y="0"/>
            <wp:positionH relativeFrom="column">
              <wp:posOffset>2546350</wp:posOffset>
            </wp:positionH>
            <wp:positionV relativeFrom="paragraph">
              <wp:posOffset>1242060</wp:posOffset>
            </wp:positionV>
            <wp:extent cx="3520440" cy="2614930"/>
            <wp:effectExtent l="0" t="0" r="3810" b="0"/>
            <wp:wrapTight wrapText="left">
              <wp:wrapPolygon edited="0">
                <wp:start x="0" y="0"/>
                <wp:lineTo x="0" y="21401"/>
                <wp:lineTo x="21506" y="21401"/>
                <wp:lineTo x="21506"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install.png"/>
                    <pic:cNvPicPr/>
                  </pic:nvPicPr>
                  <pic:blipFill>
                    <a:blip r:embed="rId185">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p>
    <w:p w14:paraId="6A782E53" w14:textId="77777777" w:rsidR="00430A9C" w:rsidRDefault="00430A9C" w:rsidP="00E767B9"/>
    <w:p w14:paraId="1F961A25" w14:textId="28706AFF" w:rsidR="00430A9C" w:rsidRDefault="00430A9C" w:rsidP="00E767B9"/>
    <w:p w14:paraId="1402F43A" w14:textId="77777777" w:rsidR="00E767B9" w:rsidRDefault="00E767B9" w:rsidP="00E767B9"/>
    <w:p w14:paraId="50601296" w14:textId="6A90A3DE"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669C1DC6" w14:textId="77777777" w:rsidR="00430A9C" w:rsidRDefault="00430A9C" w:rsidP="00E767B9"/>
    <w:p w14:paraId="0E2F35BC" w14:textId="77777777" w:rsidR="00430A9C" w:rsidRDefault="00430A9C" w:rsidP="00E767B9"/>
    <w:p w14:paraId="442D29FD" w14:textId="77777777" w:rsidR="00430A9C" w:rsidRDefault="00430A9C" w:rsidP="00E767B9"/>
    <w:p w14:paraId="10A89897" w14:textId="5202119C" w:rsidR="00E767B9" w:rsidRDefault="00E767B9" w:rsidP="00E767B9">
      <w:r w:rsidRPr="00EC2531">
        <w:t xml:space="preserve">When </w:t>
      </w:r>
      <w:del w:id="3978" w:author="Ryan Beck" w:date="2023-04-11T11:51:00Z">
        <w:r w:rsidRPr="00EC2531" w:rsidDel="00067DD7">
          <w:delText>“</w:delText>
        </w:r>
      </w:del>
      <w:r w:rsidRPr="00067DD7">
        <w:rPr>
          <w:b/>
          <w:bCs/>
          <w:i/>
          <w:rPrChange w:id="3979" w:author="Ryan Beck" w:date="2023-04-11T11:51:00Z">
            <w:rPr>
              <w:i/>
            </w:rPr>
          </w:rPrChange>
        </w:rPr>
        <w:t>Dual Lane Dual System</w:t>
      </w:r>
      <w:del w:id="3980" w:author="Ryan Beck" w:date="2023-04-11T11:51:00Z">
        <w:r w:rsidRPr="00EC2531" w:rsidDel="00067DD7">
          <w:delText>”</w:delText>
        </w:r>
      </w:del>
      <w:r w:rsidRPr="00EC2531">
        <w:t xml:space="preserve"> is selected, as noted previously, there will be two separate software directories used – one for the “Front” and one for the “Back”. You will be able to choose whether you want to install the software for either one, or both directories.</w:t>
      </w:r>
      <w:r>
        <w:t xml:space="preserve"> </w:t>
      </w:r>
    </w:p>
    <w:p w14:paraId="4231A62C" w14:textId="24216095" w:rsidR="00430A9C" w:rsidRPr="00FC3F03" w:rsidRDefault="00430A9C" w:rsidP="00430A9C">
      <w:pPr>
        <w:jc w:val="right"/>
        <w:rPr>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3981" w:name="_Toc469043403"/>
      <w:bookmarkStart w:id="3982" w:name="_Toc469045036"/>
    </w:p>
    <w:p w14:paraId="5B382B84" w14:textId="77777777" w:rsidR="00CF2D4E" w:rsidRDefault="00CF2D4E">
      <w:pPr>
        <w:rPr>
          <w:rFonts w:ascii="Arial" w:hAnsi="Arial" w:cs="Arial"/>
          <w:b/>
          <w:sz w:val="24"/>
          <w:szCs w:val="26"/>
        </w:rPr>
      </w:pPr>
      <w:r>
        <w:br w:type="page"/>
      </w:r>
    </w:p>
    <w:bookmarkEnd w:id="3981"/>
    <w:bookmarkEnd w:id="3982"/>
    <w:p w14:paraId="30207F53" w14:textId="1398EA1C" w:rsidR="00E767B9" w:rsidRPr="00EC2531" w:rsidRDefault="00E767B9" w:rsidP="00FC018A"/>
    <w:p w14:paraId="69C16233" w14:textId="66964AE9" w:rsidR="00E767B9" w:rsidRPr="00EC2531" w:rsidRDefault="00C05045" w:rsidP="00E767B9">
      <w:r>
        <w:rPr>
          <w:noProof/>
        </w:rPr>
        <w:drawing>
          <wp:anchor distT="0" distB="0" distL="114300" distR="114300" simplePos="0" relativeHeight="251686400" behindDoc="1" locked="0" layoutInCell="1" allowOverlap="1" wp14:anchorId="1CD215E9" wp14:editId="3949854A">
            <wp:simplePos x="0" y="0"/>
            <wp:positionH relativeFrom="column">
              <wp:posOffset>1866900</wp:posOffset>
            </wp:positionH>
            <wp:positionV relativeFrom="paragraph">
              <wp:posOffset>240665</wp:posOffset>
            </wp:positionV>
            <wp:extent cx="4013835" cy="3364865"/>
            <wp:effectExtent l="0" t="0" r="5715" b="6985"/>
            <wp:wrapTight wrapText="left">
              <wp:wrapPolygon edited="0">
                <wp:start x="0" y="0"/>
                <wp:lineTo x="0" y="21523"/>
                <wp:lineTo x="21528" y="21523"/>
                <wp:lineTo x="2152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13835" cy="3364865"/>
                    </a:xfrm>
                    <a:prstGeom prst="rect">
                      <a:avLst/>
                    </a:prstGeom>
                  </pic:spPr>
                </pic:pic>
              </a:graphicData>
            </a:graphic>
            <wp14:sizeRelH relativeFrom="margin">
              <wp14:pctWidth>0</wp14:pctWidth>
            </wp14:sizeRelH>
            <wp14:sizeRelV relativeFrom="margin">
              <wp14:pctHeight>0</wp14:pctHeight>
            </wp14:sizeRelV>
          </wp:anchor>
        </w:drawing>
      </w:r>
      <w:r w:rsidR="00E767B9" w:rsidRPr="00EC2531">
        <w:t xml:space="preserve">Additional settings for a Dual Lane system configuration can be found in the </w:t>
      </w:r>
      <w:r w:rsidR="00E767B9" w:rsidRPr="00067DD7">
        <w:rPr>
          <w:rFonts w:ascii="Courier New" w:hAnsi="Courier New" w:cs="Courier New"/>
          <w:i/>
          <w:rPrChange w:id="3983" w:author="Ryan Beck" w:date="2023-04-11T11:52:00Z">
            <w:rPr>
              <w:i/>
            </w:rPr>
          </w:rPrChange>
        </w:rPr>
        <w:t>ConfigurationProgram.exe</w:t>
      </w:r>
      <w:r w:rsidR="00E767B9" w:rsidRPr="00EC2531">
        <w:t xml:space="preserve"> located in </w:t>
      </w:r>
      <w:r w:rsidR="00E767B9">
        <w:t xml:space="preserve">the </w:t>
      </w:r>
      <w:r w:rsidR="00E767B9" w:rsidRPr="00067DD7">
        <w:rPr>
          <w:rFonts w:ascii="Courier New" w:hAnsi="Courier New" w:cs="Courier New"/>
          <w:rPrChange w:id="3984" w:author="Ryan Beck" w:date="2023-04-11T11:52:00Z">
            <w:rPr/>
          </w:rPrChange>
        </w:rPr>
        <w:t>C:\</w:t>
      </w:r>
      <w:ins w:id="3985" w:author="Ryan Beck" w:date="2023-04-11T11:52:00Z">
        <w:r w:rsidR="00067DD7" w:rsidRPr="00067DD7">
          <w:rPr>
            <w:rFonts w:ascii="Courier New" w:hAnsi="Courier New" w:cs="Courier New"/>
            <w:rPrChange w:id="3986" w:author="Ryan Beck" w:date="2023-04-11T11:52:00Z">
              <w:rPr/>
            </w:rPrChange>
          </w:rPr>
          <w:t xml:space="preserve"> </w:t>
        </w:r>
      </w:ins>
      <w:r w:rsidR="00E767B9" w:rsidRPr="00067DD7">
        <w:rPr>
          <w:rFonts w:ascii="Courier New" w:hAnsi="Courier New" w:cs="Courier New"/>
          <w:rPrChange w:id="3987" w:author="Ryan Beck" w:date="2023-04-11T11:52:00Z">
            <w:rPr/>
          </w:rPrChange>
        </w:rPr>
        <w:t>Software Root directory</w:t>
      </w:r>
      <w:r w:rsidR="00E767B9" w:rsidRPr="00EC2531">
        <w:t>.</w:t>
      </w:r>
    </w:p>
    <w:p w14:paraId="3AE13092" w14:textId="67D3AD44" w:rsidR="00E767B9" w:rsidRPr="00EC2531" w:rsidRDefault="00E767B9" w:rsidP="00E767B9">
      <w:pPr>
        <w:rPr>
          <w:b/>
          <w:i/>
        </w:rPr>
      </w:pPr>
    </w:p>
    <w:p w14:paraId="6C11160C" w14:textId="2379A9CB" w:rsidR="00E767B9" w:rsidRPr="00EC2531" w:rsidRDefault="00E767B9" w:rsidP="00E767B9">
      <w:r w:rsidRPr="00067DD7">
        <w:rPr>
          <w:b/>
          <w:iCs/>
          <w:rPrChange w:id="3988" w:author="Ryan Beck" w:date="2023-04-11T11:52:00Z">
            <w:rPr>
              <w:b/>
              <w:i/>
            </w:rPr>
          </w:rPrChange>
        </w:rPr>
        <w:t>Lane Configuration</w:t>
      </w:r>
      <w:r w:rsidRPr="00EC2531">
        <w:t xml:space="preserve"> – </w:t>
      </w:r>
      <w:r w:rsidR="00BE2B13">
        <w:t>Not Used.</w:t>
      </w:r>
    </w:p>
    <w:p w14:paraId="6687AF5C" w14:textId="77777777" w:rsidR="00E767B9" w:rsidRPr="00EC2531" w:rsidRDefault="00E767B9" w:rsidP="00E767B9"/>
    <w:p w14:paraId="7E5F56ED" w14:textId="77777777" w:rsidR="00E767B9" w:rsidRDefault="00E767B9" w:rsidP="00E767B9">
      <w:pPr>
        <w:rPr>
          <w:ins w:id="3989" w:author="Ryan Beck" w:date="2023-04-11T11:52:00Z"/>
        </w:rPr>
      </w:pPr>
      <w:r w:rsidRPr="00067DD7">
        <w:rPr>
          <w:b/>
          <w:iCs/>
          <w:rPrChange w:id="3990" w:author="Ryan Beck" w:date="2023-04-11T11:52:00Z">
            <w:rPr>
              <w:b/>
              <w:i/>
            </w:rPr>
          </w:rPrChange>
        </w:rPr>
        <w:t>User defined label for Lanes</w:t>
      </w:r>
      <w:r w:rsidRPr="00EC2531">
        <w:t xml:space="preserve"> – By default, the software will label the lanes “Front” and “Back”. When the checkbox is checked, the drop-down menu allows you to select alternate designations for the lane names. </w:t>
      </w:r>
    </w:p>
    <w:p w14:paraId="36925D09" w14:textId="77777777" w:rsidR="00067DD7" w:rsidRPr="00067DD7" w:rsidRDefault="00067DD7" w:rsidP="00E767B9">
      <w:pPr>
        <w:rPr>
          <w:sz w:val="10"/>
          <w:szCs w:val="10"/>
          <w:rPrChange w:id="3991" w:author="Ryan Beck" w:date="2023-04-11T11:52:00Z">
            <w:rPr/>
          </w:rPrChange>
        </w:rPr>
      </w:pPr>
    </w:p>
    <w:p w14:paraId="2A96C1A1" w14:textId="641C450F" w:rsidR="00E767B9" w:rsidRPr="00EC2531" w:rsidRDefault="00E767B9" w:rsidP="00E767B9">
      <w:r w:rsidRPr="00EC2531">
        <w:rPr>
          <w:b/>
        </w:rPr>
        <w:t>N</w:t>
      </w:r>
      <w:ins w:id="3992" w:author="Ryan Beck" w:date="2023-04-11T11:52:00Z">
        <w:r w:rsidR="00067DD7">
          <w:rPr>
            <w:b/>
          </w:rPr>
          <w:t>ote</w:t>
        </w:r>
      </w:ins>
      <w:del w:id="3993" w:author="Ryan Beck" w:date="2023-04-11T11:52:00Z">
        <w:r w:rsidRPr="00EC2531" w:rsidDel="00067DD7">
          <w:rPr>
            <w:b/>
          </w:rPr>
          <w:delText>OTE</w:delText>
        </w:r>
      </w:del>
      <w:r w:rsidRPr="00EC2531">
        <w:rPr>
          <w:b/>
        </w:rPr>
        <w:t>:</w:t>
      </w:r>
      <w:r w:rsidRPr="00EC2531">
        <w:t xml:space="preserve"> The Front Lane is always the lane closest to the front side of the machine.</w:t>
      </w:r>
    </w:p>
    <w:p w14:paraId="748EF6F5" w14:textId="77777777" w:rsidR="00E767B9" w:rsidRPr="00EC2531" w:rsidRDefault="00E767B9" w:rsidP="00E767B9"/>
    <w:p w14:paraId="2BA4FB0F" w14:textId="7A6599E1" w:rsidR="00E767B9" w:rsidRPr="00EC2531" w:rsidRDefault="00E767B9" w:rsidP="00E767B9">
      <w:r w:rsidRPr="00067DD7">
        <w:rPr>
          <w:b/>
          <w:iCs/>
          <w:rPrChange w:id="3994" w:author="Ryan Beck" w:date="2023-04-11T11:52:00Z">
            <w:rPr>
              <w:b/>
              <w:i/>
            </w:rPr>
          </w:rPrChange>
        </w:rPr>
        <w:t>Dual Lane</w:t>
      </w:r>
      <w:ins w:id="3995" w:author="Ryan Beck" w:date="2023-04-11T11:52:00Z">
        <w:r w:rsidR="00067DD7" w:rsidRPr="00067DD7">
          <w:rPr>
            <w:b/>
            <w:iCs/>
            <w:rPrChange w:id="3996" w:author="Ryan Beck" w:date="2023-04-11T11:52:00Z">
              <w:rPr>
                <w:b/>
                <w:i/>
              </w:rPr>
            </w:rPrChange>
          </w:rPr>
          <w:t>,</w:t>
        </w:r>
      </w:ins>
      <w:del w:id="3997" w:author="Ryan Beck" w:date="2023-04-11T11:52:00Z">
        <w:r w:rsidRPr="00067DD7" w:rsidDel="00067DD7">
          <w:rPr>
            <w:b/>
            <w:iCs/>
            <w:rPrChange w:id="3998" w:author="Ryan Beck" w:date="2023-04-11T11:52:00Z">
              <w:rPr>
                <w:b/>
                <w:i/>
              </w:rPr>
            </w:rPrChange>
          </w:rPr>
          <w:delText xml:space="preserve"> –</w:delText>
        </w:r>
      </w:del>
      <w:r w:rsidRPr="00067DD7">
        <w:rPr>
          <w:b/>
          <w:iCs/>
          <w:rPrChange w:id="3999" w:author="Ryan Beck" w:date="2023-04-11T11:52:00Z">
            <w:rPr>
              <w:b/>
              <w:i/>
            </w:rPr>
          </w:rPrChange>
        </w:rPr>
        <w:t xml:space="preserve"> Dual System Only</w:t>
      </w:r>
      <w:r w:rsidRPr="00067DD7">
        <w:rPr>
          <w:iCs/>
        </w:rPr>
        <w:t xml:space="preserve"> –</w:t>
      </w:r>
      <w:r w:rsidRPr="00EC2531">
        <w:t xml:space="preserve">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4C881DB" w14:textId="77777777" w:rsidR="009D17E8" w:rsidRDefault="00E767B9" w:rsidP="00E767B9">
      <w:pPr>
        <w:rPr>
          <w:ins w:id="4000" w:author="Ryan Beck" w:date="2023-04-11T11:54:00Z"/>
        </w:rPr>
      </w:pPr>
      <w:r w:rsidRPr="00EC2531">
        <w:t xml:space="preserve"> When selecting this checkbox, the user can define an interval for the software “automatically” to switch over to the other lanes display after no input from the mouse cursor. </w:t>
      </w:r>
    </w:p>
    <w:p w14:paraId="4BA4DEC5" w14:textId="77777777" w:rsidR="009D17E8" w:rsidRDefault="009D17E8" w:rsidP="00E767B9">
      <w:pPr>
        <w:rPr>
          <w:ins w:id="4001" w:author="Ryan Beck" w:date="2023-04-11T11:54:00Z"/>
        </w:rPr>
      </w:pPr>
    </w:p>
    <w:p w14:paraId="73403135" w14:textId="3141FD72" w:rsidR="00E767B9" w:rsidRPr="00EC2531" w:rsidRDefault="00E767B9" w:rsidP="00E767B9">
      <w:r w:rsidRPr="00EC2531">
        <w:rPr>
          <w:b/>
        </w:rPr>
        <w:t>Note</w:t>
      </w:r>
      <w:r w:rsidRPr="00EC2531">
        <w:t xml:space="preserve">: </w:t>
      </w:r>
      <w:r w:rsidRPr="009D17E8">
        <w:rPr>
          <w:iCs/>
          <w:rPrChange w:id="4002" w:author="Ryan Beck" w:date="2023-04-11T11:54:00Z">
            <w:rPr>
              <w:i/>
            </w:rPr>
          </w:rPrChange>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w:t>
      </w:r>
      <w:r w:rsidRPr="009D17E8">
        <w:rPr>
          <w:bCs/>
          <w:rPrChange w:id="4003" w:author="Ryan Beck" w:date="2023-04-11T11:54:00Z">
            <w:rPr>
              <w:b/>
            </w:rPr>
          </w:rPrChange>
        </w:rPr>
        <w:t xml:space="preserve"> For Dual Lane Dual System installations, the settings in this configuration utility must be entered into both install directories – </w:t>
      </w:r>
      <w:r w:rsidRPr="009D17E8">
        <w:rPr>
          <w:rFonts w:ascii="Courier New" w:hAnsi="Courier New" w:cs="Courier New"/>
          <w:bCs/>
          <w:rPrChange w:id="4004" w:author="Ryan Beck" w:date="2023-04-11T11:54:00Z">
            <w:rPr>
              <w:b/>
            </w:rPr>
          </w:rPrChange>
        </w:rPr>
        <w:t>C:\Software Root Directory Front Rail</w:t>
      </w:r>
      <w:r w:rsidRPr="009D17E8">
        <w:rPr>
          <w:bCs/>
          <w:rPrChange w:id="4005" w:author="Ryan Beck" w:date="2023-04-11T11:54:00Z">
            <w:rPr>
              <w:b/>
            </w:rPr>
          </w:rPrChange>
        </w:rPr>
        <w:t xml:space="preserve"> and </w:t>
      </w:r>
      <w:r w:rsidRPr="009D17E8">
        <w:rPr>
          <w:rFonts w:ascii="Courier New" w:hAnsi="Courier New" w:cs="Courier New"/>
          <w:bCs/>
          <w:rPrChange w:id="4006" w:author="Ryan Beck" w:date="2023-04-11T11:55:00Z">
            <w:rPr>
              <w:b/>
            </w:rPr>
          </w:rPrChange>
        </w:rPr>
        <w:t>C:\Software Root Directory Back Rail.</w:t>
      </w:r>
    </w:p>
    <w:p w14:paraId="641BB656" w14:textId="77777777" w:rsidR="00E767B9" w:rsidRPr="00EC2531" w:rsidRDefault="00E767B9" w:rsidP="00E767B9">
      <w:pPr>
        <w:rPr>
          <w:b/>
        </w:rPr>
      </w:pPr>
    </w:p>
    <w:p w14:paraId="162EDAC9" w14:textId="0D73A02C" w:rsidR="00E767B9" w:rsidRDefault="00E767B9" w:rsidP="00E767B9">
      <w:r w:rsidRPr="00EC2531">
        <w:t xml:space="preserve">On Dual Lane Dual Systems, when you select </w:t>
      </w:r>
      <w:r w:rsidRPr="009D17E8">
        <w:rPr>
          <w:b/>
          <w:bCs/>
          <w:i/>
          <w:rPrChange w:id="4007" w:author="Ryan Beck" w:date="2023-04-11T11:55:00Z">
            <w:rPr>
              <w:i/>
            </w:rPr>
          </w:rPrChange>
        </w:rPr>
        <w:t>User defined label for Lanes</w:t>
      </w:r>
      <w:r w:rsidRPr="00EC2531">
        <w:t xml:space="preserve">, the selection chosen will display as a watermark on the </w:t>
      </w:r>
      <w:r w:rsidR="00BE2B13">
        <w:t>various</w:t>
      </w:r>
      <w:r w:rsidRPr="00EC2531">
        <w:t xml:space="preserve"> screens. See example below:</w:t>
      </w:r>
    </w:p>
    <w:p w14:paraId="1E8C06D2" w14:textId="77777777" w:rsidR="00E767B9" w:rsidDel="003030F3" w:rsidRDefault="00E767B9" w:rsidP="00E767B9">
      <w:pPr>
        <w:jc w:val="center"/>
        <w:rPr>
          <w:del w:id="4008" w:author="Ryan Beck" w:date="2023-04-11T11:55:00Z"/>
        </w:rPr>
      </w:pPr>
      <w:r>
        <w:rPr>
          <w:noProof/>
        </w:rPr>
        <w:drawing>
          <wp:inline distT="0" distB="0" distL="0" distR="0" wp14:anchorId="068154B1" wp14:editId="115F12E9">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CEE69CC" w14:textId="77777777" w:rsidR="00E767B9" w:rsidRPr="00251A52" w:rsidRDefault="00E767B9">
      <w:pPr>
        <w:jc w:val="center"/>
        <w:rPr>
          <w:rFonts w:ascii="Trebuchet MS" w:hAnsi="Trebuchet MS"/>
          <w:sz w:val="24"/>
          <w:szCs w:val="24"/>
        </w:rPr>
        <w:pPrChange w:id="4009" w:author="Ryan Beck" w:date="2023-04-11T11:55:00Z">
          <w:pPr/>
        </w:pPrChange>
      </w:pPr>
    </w:p>
    <w:p w14:paraId="7364AA64" w14:textId="77777777" w:rsidR="0070127C" w:rsidRPr="00343699" w:rsidRDefault="0070127C" w:rsidP="00220274">
      <w:pPr>
        <w:pStyle w:val="Heading4"/>
      </w:pPr>
      <w:bookmarkStart w:id="4010" w:name="_Hlk52288110"/>
      <w:r>
        <w:t>Configuring to profile</w:t>
      </w:r>
    </w:p>
    <w:p w14:paraId="77E9BA1B" w14:textId="77777777" w:rsidR="0070127C" w:rsidRDefault="0070127C" w:rsidP="0070127C">
      <w:pPr>
        <w:jc w:val="center"/>
      </w:pPr>
    </w:p>
    <w:p w14:paraId="5C95A0B5" w14:textId="77777777" w:rsidR="0070127C" w:rsidRDefault="0070127C" w:rsidP="0070127C">
      <w:r>
        <w:rPr>
          <w:noProof/>
        </w:rPr>
        <w:drawing>
          <wp:anchor distT="0" distB="0" distL="114300" distR="114300" simplePos="0" relativeHeight="251690496" behindDoc="1" locked="0" layoutInCell="1" allowOverlap="1" wp14:anchorId="7343262E" wp14:editId="64FBA09F">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188">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 xml:space="preserve">The profiler can only communicate with one lane at a time, so you must select which lane you want the profiler to connect to. Disconnect then reconnect the profiler (or Smart Dock/Base Station where applicable). A pop-up menu will display in the </w:t>
      </w:r>
      <w:r>
        <w:lastRenderedPageBreak/>
        <w:t>lower right of the screen allowing you to select which lane to connect to. Repeat these steps to change to the other lane.</w:t>
      </w:r>
    </w:p>
    <w:bookmarkEnd w:id="4010"/>
    <w:p w14:paraId="615DAA33" w14:textId="172F5879" w:rsidR="00E767B9" w:rsidDel="003030F3" w:rsidRDefault="00E767B9" w:rsidP="00E767B9">
      <w:pPr>
        <w:rPr>
          <w:del w:id="4011" w:author="Ryan Beck" w:date="2023-04-11T11:56:00Z"/>
        </w:rPr>
      </w:pPr>
    </w:p>
    <w:p w14:paraId="6157405D" w14:textId="65D36967" w:rsidR="00AD4DC4" w:rsidDel="003030F3" w:rsidRDefault="00AD4DC4">
      <w:pPr>
        <w:rPr>
          <w:del w:id="4012" w:author="Ryan Beck" w:date="2023-04-11T11:56:00Z"/>
        </w:rPr>
      </w:pPr>
      <w:bookmarkStart w:id="4013" w:name="_Toc468175422"/>
      <w:del w:id="4014" w:author="Ryan Beck" w:date="2023-04-11T11:56:00Z">
        <w:r w:rsidDel="003030F3">
          <w:br w:type="page"/>
        </w:r>
      </w:del>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4015" w:name="_Toc468551578"/>
      <w:bookmarkStart w:id="4016" w:name="_Toc469038805"/>
      <w:bookmarkStart w:id="4017"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4013"/>
      <w:bookmarkEnd w:id="4015"/>
      <w:bookmarkEnd w:id="4016"/>
      <w:bookmarkEnd w:id="4017"/>
    </w:p>
    <w:p w14:paraId="638D6109" w14:textId="7FD00620" w:rsidR="0060126E"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1A0B181C" w14:textId="77777777" w:rsidR="00DC71E4" w:rsidRDefault="006710B0" w:rsidP="00463ED7">
      <w:r>
        <w:fldChar w:fldCharType="end"/>
      </w:r>
      <w:bookmarkStart w:id="4018" w:name="_Toc329853011"/>
      <w:bookmarkStart w:id="4019" w:name="_Toc329863369"/>
      <w:bookmarkStart w:id="4020" w:name="_Toc331173641"/>
      <w:bookmarkStart w:id="4021" w:name="_Toc332179177"/>
      <w:bookmarkStart w:id="4022" w:name="_Toc332208411"/>
      <w:bookmarkStart w:id="4023" w:name="_Toc332208747"/>
      <w:bookmarkStart w:id="4024" w:name="_Toc332273993"/>
      <w:bookmarkStart w:id="4025" w:name="_Toc394411672"/>
      <w:bookmarkStart w:id="4026" w:name="_Toc394486310"/>
      <w:bookmarkStart w:id="4027" w:name="_Toc394583240"/>
      <w:bookmarkStart w:id="4028" w:name="_Toc394583396"/>
      <w:bookmarkStart w:id="4029"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856963">
      <w:pPr>
        <w:pStyle w:val="Heading1"/>
        <w:spacing w:before="0"/>
      </w:pPr>
      <w:bookmarkStart w:id="4030" w:name="_Toc469042019"/>
      <w:bookmarkStart w:id="4031" w:name="_Toc469043156"/>
      <w:bookmarkStart w:id="4032" w:name="_Toc469043736"/>
      <w:bookmarkStart w:id="4033" w:name="_Toc469043838"/>
      <w:bookmarkStart w:id="4034" w:name="_Toc469045037"/>
      <w:bookmarkStart w:id="4035" w:name="_Toc469612930"/>
      <w:bookmarkStart w:id="4036" w:name="_Toc491175110"/>
      <w:bookmarkStart w:id="4037" w:name="_Toc491264019"/>
      <w:bookmarkStart w:id="4038" w:name="_Toc491347020"/>
      <w:bookmarkStart w:id="4039" w:name="_Toc494303945"/>
      <w:bookmarkStart w:id="4040" w:name="_Toc494304178"/>
      <w:bookmarkStart w:id="4041" w:name="_Toc532827285"/>
      <w:bookmarkStart w:id="4042" w:name="_Toc532827594"/>
      <w:bookmarkStart w:id="4043" w:name="_Toc532827859"/>
      <w:bookmarkStart w:id="4044" w:name="_Toc532892549"/>
      <w:bookmarkStart w:id="4045" w:name="_Toc52898755"/>
      <w:bookmarkStart w:id="4046" w:name="_Toc52899111"/>
      <w:bookmarkStart w:id="4047" w:name="_Toc52899200"/>
      <w:bookmarkStart w:id="4048" w:name="_Toc86830546"/>
      <w:bookmarkStart w:id="4049" w:name="_Toc86831713"/>
      <w:bookmarkStart w:id="4050" w:name="_Toc132123058"/>
      <w:bookmarkStart w:id="4051" w:name="_Toc132123257"/>
      <w:r w:rsidRPr="00AD4DC4">
        <w:lastRenderedPageBreak/>
        <w:t>Software Options</w:t>
      </w:r>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p>
    <w:p w14:paraId="7BF59C65" w14:textId="7B9279A8" w:rsidR="003C1D40" w:rsidRDefault="003C1D40" w:rsidP="003C1D40">
      <w:pPr>
        <w:rPr>
          <w:ins w:id="4052" w:author="Ryan Beck" w:date="2023-04-11T11:58:00Z"/>
        </w:rPr>
      </w:pPr>
      <w:r w:rsidRPr="00AD4DC4">
        <w:t xml:space="preserve">The </w:t>
      </w:r>
      <w:r w:rsidR="004E2387" w:rsidRPr="00AD4DC4">
        <w:rPr>
          <w:i/>
        </w:rPr>
        <w:t xml:space="preserve">optional profile </w:t>
      </w:r>
      <w:r w:rsidRPr="00AD4DC4">
        <w:t xml:space="preserve">optimization tools include </w:t>
      </w:r>
      <w:r w:rsidRPr="00AD4DC4">
        <w:rPr>
          <w:i/>
        </w:rPr>
        <w:t>Navigato</w:t>
      </w:r>
      <w:r w:rsidR="0051291A">
        <w:t xml:space="preserve">r </w:t>
      </w:r>
      <w:r w:rsidR="0051291A" w:rsidRPr="006E1668">
        <w:rPr>
          <w:i/>
        </w:rPr>
        <w:t>Power</w:t>
      </w:r>
      <w:r w:rsidR="0051291A">
        <w:rPr>
          <w:i/>
        </w:rPr>
        <w:t>,</w:t>
      </w:r>
      <w:r w:rsidR="0051291A">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SPC Charting.</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Pr="00AD4DC4">
        <w:t>.</w:t>
      </w:r>
      <w:r w:rsidR="004E2387" w:rsidRPr="00AD4DC4">
        <w:t xml:space="preserve"> </w:t>
      </w:r>
    </w:p>
    <w:p w14:paraId="7E733EEE" w14:textId="77777777" w:rsidR="003030F3" w:rsidRPr="00AD4DC4" w:rsidRDefault="003030F3" w:rsidP="003C1D40">
      <w:pPr>
        <w:rPr>
          <w:i/>
        </w:rPr>
      </w:pPr>
    </w:p>
    <w:p w14:paraId="187DBBDD" w14:textId="77777777" w:rsidR="003C1D40" w:rsidRPr="00A94A01" w:rsidRDefault="003C1D40" w:rsidP="00AA7259">
      <w:pPr>
        <w:pStyle w:val="Heading2"/>
      </w:pPr>
      <w:bookmarkStart w:id="4053" w:name="_Toc469043157"/>
      <w:bookmarkStart w:id="4054" w:name="_Toc469043737"/>
      <w:bookmarkStart w:id="4055" w:name="_Toc469045038"/>
      <w:bookmarkStart w:id="4056" w:name="_Toc469612931"/>
      <w:bookmarkStart w:id="4057" w:name="_Toc491175111"/>
      <w:bookmarkStart w:id="4058" w:name="_Toc491264020"/>
      <w:bookmarkStart w:id="4059" w:name="_Toc494303946"/>
      <w:bookmarkStart w:id="4060" w:name="_Toc532827286"/>
      <w:bookmarkStart w:id="4061" w:name="_Toc532827860"/>
      <w:bookmarkStart w:id="4062" w:name="_Toc52898756"/>
      <w:bookmarkStart w:id="4063" w:name="_Toc52899112"/>
      <w:bookmarkStart w:id="4064" w:name="_Toc86830547"/>
      <w:bookmarkStart w:id="4065" w:name="_Toc86831714"/>
      <w:bookmarkStart w:id="4066" w:name="_Toc132123059"/>
      <w:bookmarkStart w:id="4067" w:name="_Toc132123258"/>
      <w:r w:rsidRPr="00A94A01">
        <w:t>Navigator</w:t>
      </w:r>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r>
        <w:t xml:space="preserve"> </w:t>
      </w:r>
    </w:p>
    <w:p w14:paraId="5E5BDF51" w14:textId="323DBD97" w:rsidR="003C1D40" w:rsidRDefault="003C1D40" w:rsidP="003C1D40">
      <w:pPr>
        <w:rPr>
          <w:ins w:id="4068" w:author="Ryan Beck" w:date="2023-04-11T11:56:00Z"/>
        </w:rPr>
      </w:pP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del w:id="4069" w:author="Ryan Beck" w:date="2023-04-11T11:56:00Z">
        <w:r w:rsidRPr="00A94A01" w:rsidDel="003030F3">
          <w:delText>C, but</w:delText>
        </w:r>
      </w:del>
      <w:ins w:id="4070" w:author="Ryan Beck" w:date="2023-04-11T11:56:00Z">
        <w:r w:rsidR="003030F3" w:rsidRPr="00A94A01">
          <w:t>C but</w:t>
        </w:r>
      </w:ins>
      <w:r w:rsidRPr="00A94A01">
        <w:t xml:space="preserve"> must see a fairly high peak temperature to reflow the lead-free solder, </w:t>
      </w:r>
      <w:r w:rsidRPr="00FC3A55">
        <w:t>Navigator</w:t>
      </w:r>
      <w:r w:rsidRPr="00A94A01">
        <w:t xml:space="preserve"> will find a profile that will be centered between the high and low limits.</w:t>
      </w:r>
    </w:p>
    <w:p w14:paraId="66AABA46" w14:textId="77777777" w:rsidR="003030F3" w:rsidRPr="00A94A01" w:rsidRDefault="003030F3"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rsidP="00AA7259">
      <w:pPr>
        <w:pStyle w:val="Heading2"/>
      </w:pPr>
      <w:bookmarkStart w:id="4071" w:name="_Toc469043158"/>
      <w:bookmarkStart w:id="4072" w:name="_Toc469043738"/>
      <w:bookmarkStart w:id="4073" w:name="_Toc469045039"/>
      <w:bookmarkStart w:id="4074" w:name="_Toc469612932"/>
      <w:bookmarkStart w:id="4075" w:name="_Toc491175112"/>
      <w:bookmarkStart w:id="4076" w:name="_Toc491264021"/>
      <w:bookmarkStart w:id="4077" w:name="_Toc494303947"/>
      <w:bookmarkStart w:id="4078" w:name="_Toc532827287"/>
      <w:bookmarkStart w:id="4079" w:name="_Toc532827861"/>
      <w:bookmarkStart w:id="4080" w:name="_Toc52898757"/>
      <w:bookmarkStart w:id="4081" w:name="_Toc52899113"/>
      <w:bookmarkStart w:id="4082" w:name="_Toc86830548"/>
      <w:bookmarkStart w:id="4083" w:name="_Toc86831715"/>
      <w:bookmarkStart w:id="4084" w:name="_Toc132123060"/>
      <w:bookmarkStart w:id="4085" w:name="_Toc132123259"/>
      <w:bookmarkStart w:id="4086" w:name="_Toc84240638"/>
      <w:bookmarkStart w:id="4087" w:name="_Toc141866639"/>
      <w:bookmarkStart w:id="4088" w:name="_Toc119468055"/>
      <w:r>
        <w:t>Auto-Focus</w:t>
      </w:r>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r>
        <w:t xml:space="preserve"> </w:t>
      </w:r>
      <w:bookmarkEnd w:id="4086"/>
      <w:bookmarkEnd w:id="4087"/>
    </w:p>
    <w:p w14:paraId="63952024" w14:textId="7AEA323C" w:rsidR="003C1D40" w:rsidRDefault="003C1D40" w:rsidP="003C1D40">
      <w:r w:rsidRPr="00FF63FD">
        <w:rPr>
          <w:i/>
        </w:rPr>
        <w:t>Auto</w:t>
      </w:r>
      <w:r w:rsidRPr="00FF63FD">
        <w:rPr>
          <w:i/>
        </w:rPr>
        <w:noBreakHyphen/>
        <w:t>Focus</w:t>
      </w:r>
      <w:r w:rsidRPr="00D717DA">
        <w:t xml:space="preserve"> </w:t>
      </w:r>
      <w:r>
        <w:t xml:space="preserve">is </w:t>
      </w:r>
      <w:r w:rsidR="0051291A">
        <w:t xml:space="preserve">a </w:t>
      </w:r>
      <w:r>
        <w:t>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rsidP="00AA7259">
      <w:pPr>
        <w:pStyle w:val="Heading2"/>
      </w:pPr>
      <w:bookmarkStart w:id="4089" w:name="_Toc176001755"/>
      <w:bookmarkStart w:id="4090" w:name="_Toc469043159"/>
      <w:bookmarkStart w:id="4091" w:name="_Toc469043739"/>
      <w:bookmarkStart w:id="4092" w:name="_Toc469045040"/>
      <w:bookmarkStart w:id="4093" w:name="_Toc469612933"/>
      <w:bookmarkStart w:id="4094" w:name="_Toc491175113"/>
      <w:bookmarkStart w:id="4095" w:name="_Toc491264022"/>
      <w:bookmarkStart w:id="4096" w:name="_Toc494303948"/>
      <w:bookmarkStart w:id="4097" w:name="_Toc532827288"/>
      <w:bookmarkStart w:id="4098" w:name="_Toc532827862"/>
      <w:bookmarkStart w:id="4099" w:name="_Toc52898758"/>
      <w:bookmarkStart w:id="4100" w:name="_Toc52899114"/>
      <w:bookmarkStart w:id="4101" w:name="_Toc86830549"/>
      <w:bookmarkStart w:id="4102" w:name="_Toc86831716"/>
      <w:bookmarkStart w:id="4103" w:name="_Toc132123061"/>
      <w:bookmarkStart w:id="4104" w:name="_Toc132123260"/>
      <w:r>
        <w:t>Navigator/Auto</w:t>
      </w:r>
      <w:r>
        <w:noBreakHyphen/>
        <w:t>Focus Power</w:t>
      </w:r>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p>
    <w:p w14:paraId="5024DEBF" w14:textId="031D816F"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recipes that consume the least amount of energy w</w:t>
      </w:r>
      <w:r>
        <w:rPr>
          <w:lang w:val="en"/>
        </w:rPr>
        <w:t>hile processing the products in spec</w:t>
      </w:r>
      <w:r w:rsidRPr="00830D6C">
        <w:rPr>
          <w:lang w:val="en"/>
        </w:rPr>
        <w:t>.  The result is improved quality at reduced energy costs.</w:t>
      </w:r>
    </w:p>
    <w:p w14:paraId="3182309C" w14:textId="4B6F2E7B" w:rsidR="0053032A" w:rsidRPr="00AD4DC4" w:rsidRDefault="00C653DF" w:rsidP="00AA7259">
      <w:pPr>
        <w:pStyle w:val="Heading2"/>
        <w:rPr>
          <w:lang w:val="en"/>
        </w:rPr>
      </w:pPr>
      <w:bookmarkStart w:id="4105" w:name="_Toc469043160"/>
      <w:bookmarkStart w:id="4106" w:name="_Toc469043740"/>
      <w:bookmarkStart w:id="4107" w:name="_Toc469045041"/>
      <w:bookmarkStart w:id="4108" w:name="_Toc469612934"/>
      <w:bookmarkStart w:id="4109" w:name="_Toc491175114"/>
      <w:bookmarkStart w:id="4110" w:name="_Toc491264023"/>
      <w:bookmarkStart w:id="4111" w:name="_Toc494303949"/>
      <w:bookmarkStart w:id="4112" w:name="_Toc532827289"/>
      <w:bookmarkStart w:id="4113" w:name="_Toc532827863"/>
      <w:bookmarkStart w:id="4114" w:name="_Toc52898759"/>
      <w:bookmarkStart w:id="4115" w:name="_Toc52899115"/>
      <w:bookmarkStart w:id="4116" w:name="_Toc86830550"/>
      <w:bookmarkStart w:id="4117" w:name="_Toc86831717"/>
      <w:bookmarkStart w:id="4118" w:name="_Toc132123062"/>
      <w:bookmarkStart w:id="4119" w:name="_Toc132123261"/>
      <w:r w:rsidRPr="00AD4DC4">
        <w:t>Sweet Spot</w:t>
      </w:r>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p>
    <w:p w14:paraId="3B38031C" w14:textId="01E58F7A" w:rsidR="003030F3" w:rsidRDefault="0053032A" w:rsidP="0053032A">
      <w:pPr>
        <w:rPr>
          <w:ins w:id="4120" w:author="Ryan Beck" w:date="2023-04-11T11:58:00Z"/>
        </w:rPr>
      </w:pPr>
      <w:r w:rsidRPr="00AD4DC4">
        <w:t>The Sweet Spot feature allows you</w:t>
      </w:r>
      <w:r w:rsidR="0051291A">
        <w:t xml:space="preserve"> to</w:t>
      </w:r>
      <w:r w:rsidRPr="00AD4DC4">
        <w:t xml:space="preserve"> define a “non-centered”</w:t>
      </w:r>
      <w:r w:rsidR="007F7920" w:rsidRPr="00AD4DC4">
        <w:t xml:space="preserve"> target value for your statistic</w:t>
      </w:r>
      <w:r w:rsidR="00F748DC">
        <w:t>al calculations</w:t>
      </w:r>
      <w:r w:rsidRPr="00AD4DC4">
        <w:t>.</w:t>
      </w:r>
    </w:p>
    <w:p w14:paraId="2942B171" w14:textId="77777777" w:rsidR="003030F3" w:rsidRDefault="003030F3" w:rsidP="00AA7259">
      <w:pPr>
        <w:pStyle w:val="Heading2"/>
        <w:rPr>
          <w:ins w:id="4121" w:author="Ryan Beck" w:date="2023-04-11T11:58:00Z"/>
        </w:rPr>
      </w:pPr>
      <w:bookmarkStart w:id="4122" w:name="_Toc130360777"/>
      <w:bookmarkStart w:id="4123" w:name="_Toc132123063"/>
      <w:bookmarkStart w:id="4124" w:name="_Toc132123262"/>
      <w:ins w:id="4125" w:author="Ryan Beck" w:date="2023-04-11T11:58:00Z">
        <w:r>
          <w:t>Dual Profiling Mode</w:t>
        </w:r>
        <w:bookmarkEnd w:id="4122"/>
        <w:bookmarkEnd w:id="4123"/>
        <w:bookmarkEnd w:id="4124"/>
      </w:ins>
    </w:p>
    <w:p w14:paraId="0FC5463F" w14:textId="5F38E0AD" w:rsidR="003030F3" w:rsidRPr="00AD4DC4" w:rsidRDefault="003030F3" w:rsidP="0053032A">
      <w:ins w:id="4126" w:author="Ryan Beck" w:date="2023-04-11T11:58:00Z">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 </w:t>
        </w:r>
      </w:ins>
    </w:p>
    <w:p w14:paraId="5C2350A8" w14:textId="77777777" w:rsidR="00A653BA" w:rsidRPr="00AD4DC4" w:rsidRDefault="00A653BA" w:rsidP="00AA7259">
      <w:pPr>
        <w:pStyle w:val="Heading2"/>
        <w:rPr>
          <w:lang w:val="en"/>
        </w:rPr>
      </w:pPr>
      <w:bookmarkStart w:id="4127" w:name="_Toc469043162"/>
      <w:bookmarkStart w:id="4128" w:name="_Toc469043742"/>
      <w:bookmarkStart w:id="4129" w:name="_Toc469045043"/>
      <w:bookmarkStart w:id="4130" w:name="_Toc469612936"/>
      <w:bookmarkStart w:id="4131" w:name="_Toc491175115"/>
      <w:bookmarkStart w:id="4132" w:name="_Toc491264024"/>
      <w:bookmarkStart w:id="4133" w:name="_Toc494303950"/>
      <w:bookmarkStart w:id="4134" w:name="_Toc532827290"/>
      <w:bookmarkStart w:id="4135" w:name="_Toc532827864"/>
      <w:bookmarkStart w:id="4136" w:name="_Toc52898760"/>
      <w:bookmarkStart w:id="4137" w:name="_Toc52899116"/>
      <w:bookmarkStart w:id="4138" w:name="_Toc86830551"/>
      <w:bookmarkStart w:id="4139" w:name="_Toc86831718"/>
      <w:bookmarkStart w:id="4140" w:name="_Toc132123064"/>
      <w:bookmarkStart w:id="4141" w:name="_Toc132123263"/>
      <w:r w:rsidRPr="00AD4DC4">
        <w:t xml:space="preserve">Statistical Process Control </w:t>
      </w:r>
      <w:r w:rsidR="00C653DF" w:rsidRPr="00AD4DC4">
        <w:t>Charts</w:t>
      </w:r>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p>
    <w:p w14:paraId="34FD16AB" w14:textId="4C2A93A0" w:rsidR="00882784" w:rsidRDefault="00BD7482" w:rsidP="003C1D40">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bookmarkEnd w:id="4088"/>
    </w:p>
    <w:p w14:paraId="6C5B6E5E" w14:textId="77777777" w:rsidR="00882784" w:rsidRDefault="00C653DF" w:rsidP="00AA7259">
      <w:pPr>
        <w:pStyle w:val="Heading2"/>
      </w:pPr>
      <w:bookmarkStart w:id="4142" w:name="_Toc469043169"/>
      <w:bookmarkStart w:id="4143" w:name="_Toc469043749"/>
      <w:bookmarkStart w:id="4144" w:name="_Toc469045050"/>
      <w:bookmarkStart w:id="4145" w:name="_Toc469612943"/>
      <w:bookmarkStart w:id="4146" w:name="_Toc491175116"/>
      <w:bookmarkStart w:id="4147" w:name="_Toc491264025"/>
      <w:bookmarkStart w:id="4148" w:name="_Toc494303951"/>
      <w:bookmarkStart w:id="4149" w:name="_Toc532827291"/>
      <w:bookmarkStart w:id="4150" w:name="_Toc532827865"/>
      <w:bookmarkStart w:id="4151" w:name="_Toc52898761"/>
      <w:bookmarkStart w:id="4152" w:name="_Toc52899117"/>
      <w:bookmarkStart w:id="4153" w:name="_Toc86830552"/>
      <w:bookmarkStart w:id="4154" w:name="_Toc86831719"/>
      <w:bookmarkStart w:id="4155" w:name="_Toc132123065"/>
      <w:bookmarkStart w:id="4156" w:name="_Toc132123264"/>
      <w:r w:rsidRPr="00F33B7B">
        <w:lastRenderedPageBreak/>
        <w:t>Live Data Output</w:t>
      </w:r>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
    <w:p w14:paraId="0AA5FA99" w14:textId="4BB27E60" w:rsidR="00882784" w:rsidRDefault="00882784" w:rsidP="00882784">
      <w:r w:rsidRPr="00F33B7B">
        <w:t>Live Data Output (LDO)</w:t>
      </w:r>
      <w:r>
        <w:t xml:space="preserve"> processes data for every </w:t>
      </w:r>
      <w:r w:rsidR="000B2859">
        <w:t>virtual profile</w:t>
      </w:r>
      <w:r>
        <w:t xml:space="preserve"> as real-time output for use with third-party applications.  Third-party software can provide line balancing, production host monitoring or statistical process control.</w:t>
      </w:r>
    </w:p>
    <w:p w14:paraId="7426D31C" w14:textId="77777777" w:rsidR="00F748DC" w:rsidRDefault="00F748DC" w:rsidP="00AA7259">
      <w:pPr>
        <w:pStyle w:val="Heading2"/>
      </w:pPr>
      <w:bookmarkStart w:id="4157" w:name="_Toc69230182"/>
      <w:bookmarkStart w:id="4158" w:name="_Toc69230710"/>
      <w:bookmarkStart w:id="4159" w:name="_Toc83830669"/>
      <w:bookmarkStart w:id="4160" w:name="_Toc83831032"/>
      <w:bookmarkStart w:id="4161" w:name="_Toc83831337"/>
      <w:bookmarkStart w:id="4162" w:name="_Toc86830553"/>
      <w:bookmarkStart w:id="4163" w:name="_Toc86831720"/>
      <w:bookmarkStart w:id="4164" w:name="_Toc132123066"/>
      <w:bookmarkStart w:id="4165" w:name="_Toc132123265"/>
      <w:bookmarkStart w:id="4166" w:name="_Hlk69497135"/>
      <w:r>
        <w:t>Centralized Process Window Control</w:t>
      </w:r>
      <w:bookmarkEnd w:id="4157"/>
      <w:bookmarkEnd w:id="4158"/>
      <w:bookmarkEnd w:id="4159"/>
      <w:bookmarkEnd w:id="4160"/>
      <w:bookmarkEnd w:id="4161"/>
      <w:bookmarkEnd w:id="4162"/>
      <w:bookmarkEnd w:id="4163"/>
      <w:bookmarkEnd w:id="4164"/>
      <w:bookmarkEnd w:id="4165"/>
    </w:p>
    <w:p w14:paraId="1C8B692B" w14:textId="544C5080" w:rsidR="00882784" w:rsidRDefault="00F748DC" w:rsidP="003C1D40">
      <w:r>
        <w:t>This optional feature enables a customer to ensure that every instance of the software is always using the same Process Window files and prevents unauthorized editing of specifications.</w:t>
      </w:r>
      <w:bookmarkEnd w:id="4166"/>
    </w:p>
    <w:p w14:paraId="2B4E6932" w14:textId="77777777" w:rsidR="00806DB4" w:rsidRDefault="00806DB4" w:rsidP="0026146F">
      <w:pPr>
        <w:pStyle w:val="Heading1"/>
      </w:pPr>
      <w:bookmarkStart w:id="4167" w:name="_Toc329853012"/>
      <w:bookmarkStart w:id="4168" w:name="_Toc329863370"/>
      <w:bookmarkStart w:id="4169" w:name="_Toc331173642"/>
      <w:bookmarkStart w:id="4170" w:name="_Toc332179178"/>
      <w:bookmarkStart w:id="4171" w:name="_Toc332208412"/>
      <w:bookmarkStart w:id="4172" w:name="_Toc332208748"/>
      <w:bookmarkStart w:id="4173" w:name="_Toc332273994"/>
      <w:bookmarkStart w:id="4174" w:name="_Toc394411673"/>
      <w:bookmarkStart w:id="4175" w:name="_Toc394486311"/>
      <w:bookmarkStart w:id="4176" w:name="_Toc394583241"/>
      <w:bookmarkStart w:id="4177" w:name="_Toc394583397"/>
      <w:bookmarkStart w:id="4178" w:name="_Toc468168375"/>
      <w:bookmarkStart w:id="4179" w:name="_Toc468175423"/>
      <w:bookmarkStart w:id="4180" w:name="_Toc468551579"/>
      <w:bookmarkStart w:id="4181" w:name="_Toc469038806"/>
      <w:bookmarkStart w:id="4182" w:name="_Toc469038861"/>
      <w:bookmarkStart w:id="4183" w:name="_Toc469042020"/>
      <w:bookmarkStart w:id="4184" w:name="_Toc469043170"/>
      <w:bookmarkStart w:id="4185" w:name="_Toc469043750"/>
      <w:bookmarkStart w:id="4186" w:name="_Toc469043839"/>
      <w:bookmarkStart w:id="4187" w:name="_Toc469045051"/>
      <w:bookmarkStart w:id="4188" w:name="_Toc469612944"/>
      <w:bookmarkStart w:id="4189" w:name="_Toc491175117"/>
      <w:bookmarkStart w:id="4190" w:name="_Toc491264026"/>
      <w:bookmarkStart w:id="4191" w:name="_Toc491347021"/>
      <w:bookmarkStart w:id="4192" w:name="_Toc494303952"/>
      <w:bookmarkStart w:id="4193" w:name="_Toc494304179"/>
      <w:bookmarkStart w:id="4194" w:name="_Toc532827292"/>
      <w:bookmarkStart w:id="4195" w:name="_Toc532827595"/>
      <w:bookmarkStart w:id="4196" w:name="_Toc532827866"/>
      <w:bookmarkStart w:id="4197" w:name="_Toc532892550"/>
      <w:bookmarkStart w:id="4198" w:name="_Toc52898762"/>
      <w:bookmarkStart w:id="4199" w:name="_Toc52899118"/>
      <w:bookmarkStart w:id="4200" w:name="_Toc52899201"/>
      <w:bookmarkStart w:id="4201" w:name="_Toc86830554"/>
      <w:bookmarkStart w:id="4202" w:name="_Toc86831721"/>
      <w:bookmarkStart w:id="4203" w:name="_Toc132123067"/>
      <w:bookmarkStart w:id="4204" w:name="_Toc132123266"/>
      <w:r>
        <w:lastRenderedPageBreak/>
        <w:t>Us</w:t>
      </w:r>
      <w:r w:rsidR="00AD4DC4">
        <w:t>e</w:t>
      </w:r>
      <w:r>
        <w:t xml:space="preserve"> Navigator</w:t>
      </w:r>
      <w:bookmarkEnd w:id="4167"/>
      <w:bookmarkEnd w:id="4168"/>
      <w:r w:rsidR="00A31873">
        <w:t xml:space="preserve"> </w:t>
      </w:r>
      <w:r w:rsidR="00AD4DC4">
        <w:t>t</w:t>
      </w:r>
      <w:r w:rsidR="006C7149">
        <w:t>o Optimize Profiles</w:t>
      </w:r>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p>
    <w:p w14:paraId="7A265D15" w14:textId="77777777" w:rsidR="007476D8" w:rsidRDefault="0053032A" w:rsidP="003335AF">
      <w:pPr>
        <w:keepNext/>
        <w:jc w:val="center"/>
      </w:pPr>
      <w:r>
        <w:rPr>
          <w:noProof/>
        </w:rPr>
        <w:drawing>
          <wp:inline distT="0" distB="0" distL="0" distR="0" wp14:anchorId="0D528E43" wp14:editId="5213D8A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30273" cy="2788920"/>
                    </a:xfrm>
                    <a:prstGeom prst="rect">
                      <a:avLst/>
                    </a:prstGeom>
                  </pic:spPr>
                </pic:pic>
              </a:graphicData>
            </a:graphic>
          </wp:inline>
        </w:drawing>
      </w:r>
    </w:p>
    <w:p w14:paraId="2CCDD821" w14:textId="6E6C60CE" w:rsidR="007476D8" w:rsidRPr="00B2165D" w:rsidRDefault="007476D8" w:rsidP="00AD4DC4">
      <w:pPr>
        <w:pStyle w:val="Caption"/>
      </w:pPr>
      <w:bookmarkStart w:id="4205" w:name="_Ref185832039"/>
      <w:r w:rsidRPr="00AD4DC4">
        <w:t xml:space="preserve">Figure </w:t>
      </w:r>
      <w:r w:rsidR="006E64D0">
        <w:fldChar w:fldCharType="begin"/>
      </w:r>
      <w:r w:rsidR="006E64D0">
        <w:instrText xml:space="preserve"> SEQ Figure \* ARABIC </w:instrText>
      </w:r>
      <w:r w:rsidR="006E64D0">
        <w:fldChar w:fldCharType="separate"/>
      </w:r>
      <w:r w:rsidR="00B67E73">
        <w:rPr>
          <w:noProof/>
        </w:rPr>
        <w:t>92</w:t>
      </w:r>
      <w:r w:rsidR="006E64D0">
        <w:rPr>
          <w:noProof/>
        </w:rPr>
        <w:fldChar w:fldCharType="end"/>
      </w:r>
      <w:bookmarkEnd w:id="4205"/>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6B7759AD"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 xml:space="preserve">b.  </w:t>
      </w:r>
      <w:del w:id="4206" w:author="Ryan Beck" w:date="2023-04-11T12:06:00Z">
        <w:r w:rsidRPr="00B2165D" w:rsidDel="00C659EC">
          <w:delText>See</w:delText>
        </w:r>
        <w:r w:rsidDel="00C659EC">
          <w:delText xml:space="preserve"> </w:delText>
        </w:r>
        <w:r w:rsidDel="00C659EC">
          <w:fldChar w:fldCharType="begin"/>
        </w:r>
        <w:r w:rsidDel="00C659EC">
          <w:delInstrText xml:space="preserve"> REF _Ref185832039 \h </w:delInstrText>
        </w:r>
        <w:r w:rsidDel="00C659EC">
          <w:fldChar w:fldCharType="separate"/>
        </w:r>
        <w:r w:rsidR="00B67E73" w:rsidRPr="00AD4DC4" w:rsidDel="00C659EC">
          <w:delText xml:space="preserve">Figure </w:delText>
        </w:r>
        <w:r w:rsidR="00B67E73" w:rsidDel="00C659EC">
          <w:rPr>
            <w:noProof/>
          </w:rPr>
          <w:delText>92</w:delText>
        </w:r>
        <w:r w:rsidDel="00C659EC">
          <w:fldChar w:fldCharType="end"/>
        </w:r>
        <w:r w:rsidRPr="00B2165D" w:rsidDel="00C659EC">
          <w:delText>.</w:delText>
        </w:r>
      </w:del>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207" w:name="_Toc488490455"/>
      <w:r w:rsidRPr="00673430">
        <w:t>.</w:t>
      </w:r>
    </w:p>
    <w:p w14:paraId="593DA357" w14:textId="77777777" w:rsidR="00AD4DC4" w:rsidRPr="00673430" w:rsidRDefault="00AD4DC4" w:rsidP="00AD4DC4"/>
    <w:p w14:paraId="2CB03725" w14:textId="55EF791D" w:rsidR="007476D8" w:rsidRPr="00673430" w:rsidRDefault="007476D8" w:rsidP="001E4059">
      <w:pPr>
        <w:pStyle w:val="Heading3"/>
      </w:pPr>
      <w:bookmarkStart w:id="4208" w:name="_Toc494599911"/>
      <w:bookmarkStart w:id="4209" w:name="_Toc469045052"/>
      <w:bookmarkStart w:id="4210" w:name="_Toc532827867"/>
      <w:bookmarkStart w:id="4211" w:name="_Toc52899119"/>
      <w:bookmarkStart w:id="4212" w:name="_Toc86831722"/>
      <w:bookmarkStart w:id="4213" w:name="_Toc132123267"/>
      <w:r w:rsidRPr="00673430">
        <w:t>Search Mode</w:t>
      </w:r>
      <w:bookmarkEnd w:id="4207"/>
      <w:r w:rsidRPr="00673430">
        <w:t xml:space="preserve"> </w:t>
      </w:r>
      <w:del w:id="4214" w:author="Ryan Beck" w:date="2023-04-11T12:06:00Z">
        <w:r w:rsidR="00C653DF" w:rsidRPr="00673430" w:rsidDel="00C659EC">
          <w:delText>For</w:delText>
        </w:r>
      </w:del>
      <w:ins w:id="4215" w:author="Ryan Beck" w:date="2023-04-11T12:06:00Z">
        <w:r w:rsidR="00C659EC" w:rsidRPr="00673430">
          <w:t>for</w:t>
        </w:r>
      </w:ins>
      <w:r w:rsidR="00C653DF" w:rsidRPr="00673430">
        <w:t xml:space="preserve"> </w:t>
      </w:r>
      <w:r w:rsidRPr="00673430">
        <w:t>Optimization</w:t>
      </w:r>
      <w:bookmarkEnd w:id="4208"/>
      <w:bookmarkEnd w:id="4209"/>
      <w:bookmarkEnd w:id="4210"/>
      <w:bookmarkEnd w:id="4211"/>
      <w:bookmarkEnd w:id="4212"/>
      <w:bookmarkEnd w:id="4213"/>
    </w:p>
    <w:p w14:paraId="7F40478D" w14:textId="77777777" w:rsidR="007476D8" w:rsidRPr="00673430" w:rsidRDefault="007476D8">
      <w:pPr>
        <w:pStyle w:val="ListBullet2"/>
        <w:numPr>
          <w:ilvl w:val="0"/>
          <w:numId w:val="156"/>
        </w:numPr>
        <w:pPrChange w:id="4216" w:author="Ryan Beck" w:date="2023-04-11T12:06:00Z">
          <w:pPr>
            <w:pStyle w:val="ListBullet2"/>
            <w:ind w:left="360"/>
          </w:pPr>
        </w:pPrChange>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pPr>
        <w:pStyle w:val="ListBullet2"/>
        <w:numPr>
          <w:ilvl w:val="0"/>
          <w:numId w:val="156"/>
        </w:numPr>
        <w:pPrChange w:id="4217" w:author="Ryan Beck" w:date="2023-04-11T12:06:00Z">
          <w:pPr>
            <w:pStyle w:val="ListBullet2"/>
            <w:ind w:left="360"/>
          </w:pPr>
        </w:pPrChange>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pPr>
        <w:pStyle w:val="ListBullet2"/>
        <w:numPr>
          <w:ilvl w:val="0"/>
          <w:numId w:val="156"/>
        </w:numPr>
        <w:pPrChange w:id="4218" w:author="Ryan Beck" w:date="2023-04-11T12:06:00Z">
          <w:pPr>
            <w:pStyle w:val="ListBullet2"/>
            <w:ind w:left="360"/>
          </w:pPr>
        </w:pPrChange>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pPr>
        <w:pStyle w:val="ListBullet2"/>
        <w:numPr>
          <w:ilvl w:val="0"/>
          <w:numId w:val="156"/>
        </w:numPr>
        <w:pPrChange w:id="4219" w:author="Ryan Beck" w:date="2023-04-11T12:06:00Z">
          <w:pPr>
            <w:pStyle w:val="ListBullet2"/>
            <w:ind w:left="360"/>
          </w:pPr>
        </w:pPrChange>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6D63DB4E" w:rsidR="007476D8" w:rsidRPr="00673430" w:rsidRDefault="007476D8">
      <w:pPr>
        <w:pStyle w:val="ListBullet2"/>
        <w:numPr>
          <w:ilvl w:val="0"/>
          <w:numId w:val="156"/>
        </w:numPr>
        <w:pPrChange w:id="4220" w:author="Ryan Beck" w:date="2023-04-11T12:06:00Z">
          <w:pPr>
            <w:pStyle w:val="ListBullet2"/>
            <w:ind w:left="360"/>
          </w:pPr>
        </w:pPrChange>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291A">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1E4059">
      <w:pPr>
        <w:pStyle w:val="Heading3"/>
      </w:pPr>
      <w:bookmarkStart w:id="4221" w:name="_Toc469045053"/>
      <w:bookmarkStart w:id="4222" w:name="_Toc532827868"/>
      <w:bookmarkStart w:id="4223" w:name="_Toc52899120"/>
      <w:bookmarkStart w:id="4224" w:name="_Toc86831723"/>
      <w:bookmarkStart w:id="4225" w:name="_Toc132123268"/>
      <w:r>
        <w:t>Conveyor Speed Constraints</w:t>
      </w:r>
      <w:bookmarkEnd w:id="4221"/>
      <w:bookmarkEnd w:id="4222"/>
      <w:bookmarkEnd w:id="4223"/>
      <w:bookmarkEnd w:id="4224"/>
      <w:bookmarkEnd w:id="4225"/>
    </w:p>
    <w:p w14:paraId="23FF3C4F" w14:textId="512AE9F8" w:rsidR="007476D8" w:rsidRDefault="007476D8" w:rsidP="007476D8">
      <w:pPr>
        <w:rPr>
          <w:ins w:id="4226" w:author="Ryan Beck" w:date="2023-04-11T12:07:00Z"/>
        </w:rPr>
      </w:pPr>
      <w:r w:rsidRPr="00673430">
        <w:t xml:space="preserve">As long as the </w:t>
      </w:r>
      <w:r w:rsidRPr="00C659EC">
        <w:rPr>
          <w:b/>
          <w:bCs/>
          <w:i/>
          <w:iCs/>
          <w:rPrChange w:id="4227" w:author="Ryan Beck" w:date="2023-04-11T12:07:00Z">
            <w:rPr>
              <w:i/>
              <w:iCs/>
            </w:rPr>
          </w:rPrChange>
        </w:rPr>
        <w:t>Allow Conveyor Speed to Change</w:t>
      </w:r>
      <w:r w:rsidRPr="00673430">
        <w:t xml:space="preserve"> feature is selected, these options will be available</w:t>
      </w:r>
      <w:ins w:id="4228" w:author="Tom Bergeron" w:date="2023-04-11T23:07:00Z">
        <w:r w:rsidR="001E4059">
          <w:t>:</w:t>
        </w:r>
      </w:ins>
      <w:del w:id="4229" w:author="Tom Bergeron" w:date="2023-04-11T23:07:00Z">
        <w:r w:rsidRPr="00673430" w:rsidDel="001E4059">
          <w:delText>.</w:delText>
        </w:r>
      </w:del>
    </w:p>
    <w:p w14:paraId="464D597E" w14:textId="77777777" w:rsidR="00C659EC" w:rsidRPr="00673430" w:rsidRDefault="00C659EC" w:rsidP="007476D8"/>
    <w:p w14:paraId="11B962B1" w14:textId="5C5DBE72" w:rsidR="007476D8" w:rsidRPr="00673430" w:rsidRDefault="0070127C">
      <w:pPr>
        <w:pStyle w:val="ListContinue"/>
        <w:numPr>
          <w:ilvl w:val="0"/>
          <w:numId w:val="1"/>
        </w:numPr>
        <w:pPrChange w:id="4230" w:author="Ryan Beck" w:date="2023-04-11T12:06:00Z">
          <w:pPr>
            <w:pStyle w:val="ListContinue"/>
          </w:pPr>
        </w:pPrChange>
      </w:pPr>
      <w:r>
        <w:rPr>
          <w:b/>
        </w:rPr>
        <w:t>Minimum</w:t>
      </w:r>
      <w:r w:rsidR="007476D8" w:rsidRPr="00673430">
        <w:t xml:space="preserve"> – Select the </w:t>
      </w:r>
      <w:r>
        <w:t>slowest</w:t>
      </w:r>
      <w:r w:rsidR="007476D8" w:rsidRPr="00673430">
        <w:t xml:space="preserve"> conveyor speed you would like Navigator to recommend for new products.</w:t>
      </w:r>
    </w:p>
    <w:p w14:paraId="100BD86D" w14:textId="6475CE8E" w:rsidR="007476D8" w:rsidRDefault="0070127C">
      <w:pPr>
        <w:pStyle w:val="ListParagraph"/>
        <w:numPr>
          <w:ilvl w:val="0"/>
          <w:numId w:val="1"/>
        </w:numPr>
        <w:pPrChange w:id="4231" w:author="Ryan Beck" w:date="2023-04-11T12:06:00Z">
          <w:pPr>
            <w:ind w:firstLine="360"/>
          </w:pPr>
        </w:pPrChange>
      </w:pPr>
      <w:r w:rsidRPr="00C659EC">
        <w:rPr>
          <w:b/>
        </w:rPr>
        <w:t>Maximum</w:t>
      </w:r>
      <w:r w:rsidR="007476D8" w:rsidRPr="00673430">
        <w:t xml:space="preserve"> - Select the</w:t>
      </w:r>
      <w:r>
        <w:t xml:space="preserve"> fastest </w:t>
      </w:r>
      <w:r w:rsidR="007476D8" w:rsidRPr="00673430">
        <w:t>conveyor speed you would like Navigator to recommend for new products.</w:t>
      </w:r>
    </w:p>
    <w:p w14:paraId="317A82F3" w14:textId="77777777" w:rsidR="00806DB4" w:rsidRDefault="00AD4DC4" w:rsidP="0026146F">
      <w:pPr>
        <w:pStyle w:val="Heading1"/>
      </w:pPr>
      <w:bookmarkStart w:id="4232" w:name="_Toc329853013"/>
      <w:bookmarkStart w:id="4233" w:name="_Toc329863371"/>
      <w:bookmarkStart w:id="4234" w:name="_Toc331173643"/>
      <w:bookmarkStart w:id="4235" w:name="_Toc332179179"/>
      <w:bookmarkStart w:id="4236" w:name="_Toc332208413"/>
      <w:bookmarkStart w:id="4237" w:name="_Toc332208749"/>
      <w:bookmarkStart w:id="4238" w:name="_Toc332273995"/>
      <w:bookmarkStart w:id="4239" w:name="_Toc394411674"/>
      <w:bookmarkStart w:id="4240" w:name="_Toc394486312"/>
      <w:bookmarkStart w:id="4241" w:name="_Toc394583242"/>
      <w:bookmarkStart w:id="4242" w:name="_Toc394583398"/>
      <w:bookmarkStart w:id="4243" w:name="_Toc468168376"/>
      <w:bookmarkStart w:id="4244" w:name="_Toc468175424"/>
      <w:bookmarkStart w:id="4245" w:name="_Toc468551580"/>
      <w:bookmarkStart w:id="4246" w:name="_Toc469038807"/>
      <w:bookmarkStart w:id="4247" w:name="_Toc469038862"/>
      <w:bookmarkStart w:id="4248" w:name="_Toc469042021"/>
      <w:bookmarkStart w:id="4249" w:name="_Toc469043171"/>
      <w:bookmarkStart w:id="4250" w:name="_Toc469043751"/>
      <w:bookmarkStart w:id="4251" w:name="_Toc469043840"/>
      <w:bookmarkStart w:id="4252" w:name="_Toc469045054"/>
      <w:bookmarkStart w:id="4253" w:name="_Toc469612945"/>
      <w:bookmarkStart w:id="4254" w:name="_Toc491175118"/>
      <w:bookmarkStart w:id="4255" w:name="_Toc491264027"/>
      <w:bookmarkStart w:id="4256" w:name="_Toc491347022"/>
      <w:bookmarkStart w:id="4257" w:name="_Toc494303953"/>
      <w:bookmarkStart w:id="4258" w:name="_Toc494304180"/>
      <w:bookmarkStart w:id="4259" w:name="_Toc532827293"/>
      <w:bookmarkStart w:id="4260" w:name="_Toc532827596"/>
      <w:bookmarkStart w:id="4261" w:name="_Toc532827869"/>
      <w:bookmarkStart w:id="4262" w:name="_Toc532892551"/>
      <w:bookmarkStart w:id="4263" w:name="_Toc52898763"/>
      <w:bookmarkStart w:id="4264" w:name="_Toc52899121"/>
      <w:bookmarkStart w:id="4265" w:name="_Toc52899202"/>
      <w:bookmarkStart w:id="4266" w:name="_Toc86830555"/>
      <w:bookmarkStart w:id="4267" w:name="_Toc86831724"/>
      <w:bookmarkStart w:id="4268" w:name="_Toc132123068"/>
      <w:bookmarkStart w:id="4269" w:name="_Toc132123269"/>
      <w:r>
        <w:lastRenderedPageBreak/>
        <w:t xml:space="preserve">Use </w:t>
      </w:r>
      <w:r w:rsidR="006C7149">
        <w:t>Auto-Focus</w:t>
      </w:r>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p>
    <w:p w14:paraId="43FE6457" w14:textId="0694F8F3" w:rsidR="003B58BD" w:rsidRDefault="003B58BD" w:rsidP="00AA7259">
      <w:pPr>
        <w:pStyle w:val="Heading2"/>
      </w:pPr>
      <w:bookmarkStart w:id="4270" w:name="_Toc119468076"/>
      <w:bookmarkStart w:id="4271" w:name="_Toc321985798"/>
      <w:bookmarkStart w:id="4272" w:name="_Toc469043172"/>
      <w:bookmarkStart w:id="4273" w:name="_Toc469043752"/>
      <w:bookmarkStart w:id="4274" w:name="_Toc469045055"/>
      <w:bookmarkStart w:id="4275" w:name="_Toc469612946"/>
      <w:bookmarkStart w:id="4276" w:name="_Toc491175119"/>
      <w:bookmarkStart w:id="4277" w:name="_Toc491264028"/>
      <w:bookmarkStart w:id="4278" w:name="_Toc494303954"/>
      <w:bookmarkStart w:id="4279" w:name="_Toc532827294"/>
      <w:bookmarkStart w:id="4280" w:name="_Toc532827870"/>
      <w:bookmarkStart w:id="4281" w:name="_Toc52898764"/>
      <w:bookmarkStart w:id="4282" w:name="_Toc52899122"/>
      <w:bookmarkStart w:id="4283" w:name="_Toc86830556"/>
      <w:bookmarkStart w:id="4284" w:name="_Toc86831725"/>
      <w:bookmarkStart w:id="4285" w:name="_Toc132123069"/>
      <w:bookmarkStart w:id="4286" w:name="_Toc132123270"/>
      <w:r>
        <w:t>Auto</w:t>
      </w:r>
      <w:r w:rsidR="00754243">
        <w:t>-</w:t>
      </w:r>
      <w:r>
        <w:t xml:space="preserve">Focus </w:t>
      </w:r>
      <w:r w:rsidR="00754243">
        <w:t>Tab</w:t>
      </w:r>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p>
    <w:p w14:paraId="115C4310" w14:textId="19A6F8E7" w:rsidR="003B58BD" w:rsidRDefault="00DB393A" w:rsidP="00AD4DC4">
      <w:pPr>
        <w:jc w:val="center"/>
      </w:pPr>
      <w:r>
        <w:rPr>
          <w:noProof/>
        </w:rPr>
        <w:drawing>
          <wp:inline distT="0" distB="0" distL="0" distR="0" wp14:anchorId="1B04E1EE" wp14:editId="5E6B5FD9">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p>
    <w:p w14:paraId="1B856E0B" w14:textId="1203F78D" w:rsidR="003B58BD" w:rsidRPr="00B51377" w:rsidRDefault="003B58BD" w:rsidP="003B58BD">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93</w:t>
      </w:r>
      <w:r w:rsidR="006E64D0">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4287" w:name="_Toc33512716"/>
    </w:p>
    <w:p w14:paraId="4275F041" w14:textId="39D6F1D6" w:rsidR="005E033B" w:rsidRDefault="005E033B">
      <w:pPr>
        <w:pStyle w:val="ListBullet"/>
        <w:numPr>
          <w:ilvl w:val="0"/>
          <w:numId w:val="0"/>
        </w:numPr>
        <w:ind w:left="720"/>
        <w:pPrChange w:id="4288" w:author="Ryan Beck" w:date="2023-04-11T12:07:00Z">
          <w:pPr>
            <w:pStyle w:val="ListBullet"/>
            <w:numPr>
              <w:numId w:val="0"/>
            </w:numPr>
            <w:ind w:left="0" w:firstLine="0"/>
          </w:pPr>
        </w:pPrChange>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 xml:space="preserve">on the Global Preferences screen if the software is enabled on the key.  </w:t>
      </w:r>
    </w:p>
    <w:p w14:paraId="418ED6F6" w14:textId="77777777" w:rsidR="003B58BD" w:rsidRDefault="003B58BD" w:rsidP="001E4059">
      <w:pPr>
        <w:pStyle w:val="Heading3"/>
      </w:pPr>
      <w:bookmarkStart w:id="4289" w:name="_Toc469045056"/>
      <w:bookmarkStart w:id="4290" w:name="_Toc532827871"/>
      <w:bookmarkStart w:id="4291" w:name="_Toc52899123"/>
      <w:bookmarkStart w:id="4292" w:name="_Toc86831726"/>
      <w:bookmarkStart w:id="4293" w:name="_Toc132123271"/>
      <w:r>
        <w:t xml:space="preserve">Profile </w:t>
      </w:r>
      <w:r w:rsidR="00C653DF">
        <w:t>Optimization</w:t>
      </w:r>
      <w:bookmarkEnd w:id="4287"/>
      <w:r w:rsidR="00C653DF">
        <w:t xml:space="preserve"> Settings—Search Mode</w:t>
      </w:r>
      <w:bookmarkEnd w:id="4289"/>
      <w:bookmarkEnd w:id="4290"/>
      <w:bookmarkEnd w:id="4291"/>
      <w:bookmarkEnd w:id="4292"/>
      <w:bookmarkEnd w:id="4293"/>
    </w:p>
    <w:p w14:paraId="065D5403" w14:textId="77777777" w:rsidR="001E4059" w:rsidRPr="007F7D54" w:rsidRDefault="001E4059" w:rsidP="001E4059">
      <w:pPr>
        <w:numPr>
          <w:ilvl w:val="0"/>
          <w:numId w:val="167"/>
        </w:numPr>
        <w:rPr>
          <w:ins w:id="4294" w:author="Tom Bergeron" w:date="2023-04-11T23:07:00Z"/>
        </w:rPr>
      </w:pPr>
      <w:ins w:id="4295" w:author="Tom Bergeron" w:date="2023-04-11T23:07:00Z">
        <w:r w:rsidRPr="007F7D54">
          <w:rPr>
            <w:b/>
          </w:rPr>
          <w:t>Minimize PWI</w:t>
        </w:r>
        <w:r w:rsidRPr="007F7D54">
          <w:t xml:space="preserve"> – Search for the combination of set point temperatures and conveyor speed that will minimize the Process Window Index (PWI).</w:t>
        </w:r>
      </w:ins>
    </w:p>
    <w:p w14:paraId="456CA28C" w14:textId="77777777" w:rsidR="001E4059" w:rsidRPr="007F7D54" w:rsidRDefault="001E4059" w:rsidP="001E4059">
      <w:pPr>
        <w:ind w:left="720"/>
        <w:rPr>
          <w:ins w:id="4296" w:author="Tom Bergeron" w:date="2023-04-11T23:07:00Z"/>
        </w:rPr>
      </w:pPr>
    </w:p>
    <w:p w14:paraId="73A4BC2F" w14:textId="77777777" w:rsidR="001E4059" w:rsidRPr="007F7D54" w:rsidRDefault="001E4059" w:rsidP="001E4059">
      <w:pPr>
        <w:numPr>
          <w:ilvl w:val="0"/>
          <w:numId w:val="167"/>
        </w:numPr>
        <w:rPr>
          <w:ins w:id="4297" w:author="Tom Bergeron" w:date="2023-04-11T23:07:00Z"/>
        </w:rPr>
      </w:pPr>
      <w:ins w:id="4298" w:author="Tom Bergeron" w:date="2023-04-11T23:07:00Z">
        <w:r w:rsidRPr="007F7D54">
          <w:rPr>
            <w:b/>
          </w:rPr>
          <w:t>Maximize Conveyor Speed</w:t>
        </w:r>
        <w:r w:rsidRPr="007F7D54">
          <w:t xml:space="preserve"> – Search for the set point temperatures that will maximize conveyor speed.</w:t>
        </w:r>
      </w:ins>
    </w:p>
    <w:p w14:paraId="11D4436C" w14:textId="77777777" w:rsidR="001E4059" w:rsidRPr="007F7D54" w:rsidRDefault="001E4059" w:rsidP="001E4059">
      <w:pPr>
        <w:rPr>
          <w:ins w:id="4299" w:author="Tom Bergeron" w:date="2023-04-11T23:07:00Z"/>
        </w:rPr>
      </w:pPr>
    </w:p>
    <w:p w14:paraId="172B52E4" w14:textId="77777777" w:rsidR="001E4059" w:rsidRPr="007F7D54" w:rsidRDefault="001E4059" w:rsidP="001E4059">
      <w:pPr>
        <w:numPr>
          <w:ilvl w:val="0"/>
          <w:numId w:val="167"/>
        </w:numPr>
        <w:rPr>
          <w:ins w:id="4300" w:author="Tom Bergeron" w:date="2023-04-11T23:07:00Z"/>
        </w:rPr>
      </w:pPr>
      <w:ins w:id="4301" w:author="Tom Bergeron" w:date="2023-04-11T23:07:00Z">
        <w:r w:rsidRPr="007F7D54">
          <w:rPr>
            <w:b/>
          </w:rPr>
          <w:t>Minimize Energy Consumption</w:t>
        </w:r>
        <w:r w:rsidRPr="007F7D54">
          <w:t xml:space="preserve"> –Using the Power feature; the software will search for the oven settings that will minimize the power consumption of the oven by finding set point solutions with slower conveyor speeds and lower temperature settings.</w:t>
        </w:r>
      </w:ins>
    </w:p>
    <w:p w14:paraId="7417A155" w14:textId="77777777" w:rsidR="001E4059" w:rsidRPr="007F7D54" w:rsidRDefault="001E4059" w:rsidP="001E4059">
      <w:pPr>
        <w:ind w:left="720"/>
        <w:rPr>
          <w:ins w:id="4302" w:author="Tom Bergeron" w:date="2023-04-11T23:07:00Z"/>
        </w:rPr>
      </w:pPr>
    </w:p>
    <w:p w14:paraId="49953609" w14:textId="77777777" w:rsidR="001E4059" w:rsidRPr="007F7D54" w:rsidRDefault="001E4059" w:rsidP="001E4059">
      <w:pPr>
        <w:numPr>
          <w:ilvl w:val="0"/>
          <w:numId w:val="167"/>
        </w:numPr>
        <w:rPr>
          <w:ins w:id="4303" w:author="Tom Bergeron" w:date="2023-04-11T23:07:00Z"/>
        </w:rPr>
      </w:pPr>
      <w:ins w:id="4304" w:author="Tom Bergeron" w:date="2023-04-11T23:07:00Z">
        <w:r w:rsidRPr="007F7D54">
          <w:rPr>
            <w:b/>
          </w:rPr>
          <w:t xml:space="preserve">Allow Zone Set points to Change – </w:t>
        </w:r>
        <w:r w:rsidRPr="007F7D54">
          <w:t>This option determines if Auto</w:t>
        </w:r>
        <w:r w:rsidRPr="007F7D54">
          <w:rPr>
            <w:i/>
          </w:rPr>
          <w:t>-</w:t>
        </w:r>
        <w:r w:rsidRPr="007F7D54">
          <w:t>Focus will include zone set point changes when predicting new solutions.</w:t>
        </w:r>
      </w:ins>
    </w:p>
    <w:p w14:paraId="7C46D05B" w14:textId="77777777" w:rsidR="001E4059" w:rsidRPr="007F7D54" w:rsidRDefault="001E4059" w:rsidP="001E4059">
      <w:pPr>
        <w:rPr>
          <w:ins w:id="4305" w:author="Tom Bergeron" w:date="2023-04-11T23:07:00Z"/>
        </w:rPr>
      </w:pPr>
    </w:p>
    <w:p w14:paraId="43B43223" w14:textId="77777777" w:rsidR="001E4059" w:rsidRPr="007F7D54" w:rsidRDefault="001E4059" w:rsidP="001E4059">
      <w:pPr>
        <w:numPr>
          <w:ilvl w:val="0"/>
          <w:numId w:val="167"/>
        </w:numPr>
        <w:rPr>
          <w:ins w:id="4306" w:author="Tom Bergeron" w:date="2023-04-11T23:07:00Z"/>
        </w:rPr>
      </w:pPr>
      <w:ins w:id="4307" w:author="Tom Bergeron" w:date="2023-04-11T23:07:00Z">
        <w:r w:rsidRPr="007F7D54">
          <w:rPr>
            <w:b/>
          </w:rPr>
          <w:t>Allow Conveyor Speed to Change -</w:t>
        </w:r>
        <w:r w:rsidRPr="007F7D54">
          <w:t xml:space="preserve"> Choose whether to allow Auto-Focus to vary the conveyor speed.  If you choose Allow to Vary you can set the minimum and maximum.</w:t>
        </w:r>
      </w:ins>
    </w:p>
    <w:p w14:paraId="72F444F3" w14:textId="77777777" w:rsidR="001E4059" w:rsidRPr="007F7D54" w:rsidRDefault="001E4059" w:rsidP="001E4059">
      <w:pPr>
        <w:rPr>
          <w:ins w:id="4308" w:author="Tom Bergeron" w:date="2023-04-11T23:07:00Z"/>
        </w:rPr>
      </w:pPr>
    </w:p>
    <w:p w14:paraId="20060F1F" w14:textId="77777777" w:rsidR="001E4059" w:rsidRPr="007F7D54" w:rsidRDefault="001E4059" w:rsidP="001E4059">
      <w:pPr>
        <w:pStyle w:val="Heading3"/>
        <w:rPr>
          <w:ins w:id="4309" w:author="Tom Bergeron" w:date="2023-04-11T23:07:00Z"/>
        </w:rPr>
      </w:pPr>
      <w:bookmarkStart w:id="4310" w:name="_Toc506221920"/>
      <w:bookmarkStart w:id="4311" w:name="_Toc506816585"/>
      <w:bookmarkStart w:id="4312" w:name="_Toc506816815"/>
      <w:bookmarkStart w:id="4313" w:name="_Toc528426469"/>
      <w:bookmarkStart w:id="4314" w:name="_Toc528426978"/>
      <w:bookmarkStart w:id="4315" w:name="_Toc528427204"/>
      <w:bookmarkStart w:id="4316" w:name="_Toc19132672"/>
      <w:bookmarkStart w:id="4317" w:name="_Toc19133186"/>
      <w:bookmarkStart w:id="4318" w:name="_Toc37349414"/>
      <w:bookmarkStart w:id="4319" w:name="_Toc37349929"/>
      <w:bookmarkStart w:id="4320" w:name="_Toc51280619"/>
      <w:bookmarkStart w:id="4321" w:name="_Toc52889060"/>
      <w:bookmarkStart w:id="4322" w:name="_Toc52889583"/>
      <w:bookmarkStart w:id="4323" w:name="_Toc52897679"/>
      <w:bookmarkStart w:id="4324" w:name="_Toc69230186"/>
      <w:bookmarkStart w:id="4325" w:name="_Toc69230717"/>
      <w:bookmarkStart w:id="4326" w:name="_Toc83830673"/>
      <w:bookmarkStart w:id="4327" w:name="_Toc83831344"/>
      <w:bookmarkStart w:id="4328" w:name="_Toc99526391"/>
      <w:bookmarkStart w:id="4329" w:name="_Toc99526933"/>
      <w:bookmarkStart w:id="4330" w:name="_Toc115624132"/>
      <w:bookmarkStart w:id="4331" w:name="_Toc115957550"/>
      <w:bookmarkStart w:id="4332" w:name="_Toc115957854"/>
      <w:bookmarkStart w:id="4333" w:name="_Toc119050717"/>
      <w:bookmarkStart w:id="4334" w:name="_Toc130360787"/>
      <w:ins w:id="4335" w:author="Tom Bergeron" w:date="2023-04-11T23:07:00Z">
        <w:r w:rsidRPr="007F7D54">
          <w:t>Conveyor Speed Constraints</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ins>
    </w:p>
    <w:p w14:paraId="237EE105" w14:textId="77777777" w:rsidR="001E4059" w:rsidRPr="007F7D54" w:rsidRDefault="001E4059" w:rsidP="001E4059">
      <w:pPr>
        <w:numPr>
          <w:ilvl w:val="0"/>
          <w:numId w:val="168"/>
        </w:numPr>
        <w:rPr>
          <w:ins w:id="4336" w:author="Tom Bergeron" w:date="2023-04-11T23:07:00Z"/>
        </w:rPr>
      </w:pPr>
      <w:ins w:id="4337" w:author="Tom Bergeron" w:date="2023-04-11T23:07:00Z">
        <w:r w:rsidRPr="007F7D54">
          <w:rPr>
            <w:b/>
          </w:rPr>
          <w:t>Minimum</w:t>
        </w:r>
        <w:r w:rsidRPr="007F7D54">
          <w:t xml:space="preserve"> – Select the slowest conveyor speed you would like Auto-Focus to recommend for profiling new products.</w:t>
        </w:r>
      </w:ins>
    </w:p>
    <w:p w14:paraId="558B3E9A" w14:textId="77777777" w:rsidR="001E4059" w:rsidRPr="007F7D54" w:rsidRDefault="001E4059" w:rsidP="001E4059">
      <w:pPr>
        <w:rPr>
          <w:ins w:id="4338" w:author="Tom Bergeron" w:date="2023-04-11T23:07:00Z"/>
          <w:sz w:val="16"/>
          <w:szCs w:val="16"/>
        </w:rPr>
      </w:pPr>
    </w:p>
    <w:p w14:paraId="59ED8637" w14:textId="77777777" w:rsidR="001E4059" w:rsidRPr="007F7D54" w:rsidRDefault="001E4059" w:rsidP="001E4059">
      <w:pPr>
        <w:numPr>
          <w:ilvl w:val="0"/>
          <w:numId w:val="168"/>
        </w:numPr>
        <w:rPr>
          <w:ins w:id="4339" w:author="Tom Bergeron" w:date="2023-04-11T23:07:00Z"/>
        </w:rPr>
      </w:pPr>
      <w:ins w:id="4340" w:author="Tom Bergeron" w:date="2023-04-11T23:07:00Z">
        <w:r w:rsidRPr="007F7D54">
          <w:rPr>
            <w:b/>
          </w:rPr>
          <w:t>Maximum</w:t>
        </w:r>
        <w:r w:rsidRPr="007F7D54">
          <w:t xml:space="preserve"> – Select the fastest conveyor speed you would like Auto-Focus to recommend for profiling new products.</w:t>
        </w:r>
      </w:ins>
    </w:p>
    <w:p w14:paraId="1FD9840B" w14:textId="6036C945" w:rsidR="003B58BD" w:rsidRPr="003E6083" w:rsidDel="001E4059" w:rsidRDefault="003B58BD" w:rsidP="001E4059">
      <w:pPr>
        <w:rPr>
          <w:del w:id="4341" w:author="Tom Bergeron" w:date="2023-04-11T23:07:00Z"/>
        </w:rPr>
      </w:pPr>
      <w:del w:id="4342" w:author="Tom Bergeron" w:date="2023-04-11T23:07:00Z">
        <w:r w:rsidRPr="001E4059" w:rsidDel="001E4059">
          <w:rPr>
            <w:b/>
          </w:rPr>
          <w:delText>Minimize PWI</w:delText>
        </w:r>
        <w:r w:rsidRPr="003E6083" w:rsidDel="001E4059">
          <w:delText xml:space="preserve"> – Search for the combination of set point temperatures and conveyor speed that will minimize the Process Window Index (PWI).</w:delText>
        </w:r>
      </w:del>
    </w:p>
    <w:p w14:paraId="76AB6A51" w14:textId="30D458AC" w:rsidR="003B58BD" w:rsidRPr="0041527F" w:rsidDel="001E4059" w:rsidRDefault="003B58BD" w:rsidP="00AD4DC4">
      <w:pPr>
        <w:rPr>
          <w:del w:id="4343" w:author="Tom Bergeron" w:date="2023-04-11T23:07:00Z"/>
          <w:sz w:val="16"/>
          <w:szCs w:val="16"/>
        </w:rPr>
      </w:pPr>
    </w:p>
    <w:p w14:paraId="291A9AD7" w14:textId="00649DC3" w:rsidR="003B58BD" w:rsidDel="001E4059" w:rsidRDefault="003B58BD" w:rsidP="00AD4DC4">
      <w:pPr>
        <w:rPr>
          <w:del w:id="4344" w:author="Tom Bergeron" w:date="2023-04-11T23:07:00Z"/>
        </w:rPr>
      </w:pPr>
      <w:del w:id="4345" w:author="Tom Bergeron" w:date="2023-04-11T23:07:00Z">
        <w:r w:rsidDel="001E4059">
          <w:rPr>
            <w:b/>
          </w:rPr>
          <w:delText xml:space="preserve">Allow Zone Set points to Change – </w:delText>
        </w:r>
        <w:r w:rsidDel="001E4059">
          <w:delText>This option determines if Auto</w:delText>
        </w:r>
        <w:r w:rsidRPr="003D1801" w:rsidDel="001E4059">
          <w:rPr>
            <w:i/>
          </w:rPr>
          <w:delText>-</w:delText>
        </w:r>
        <w:r w:rsidRPr="003B4BB6" w:rsidDel="001E4059">
          <w:delText>Focus</w:delText>
        </w:r>
        <w:r w:rsidDel="001E4059">
          <w:delText xml:space="preserve"> will include zone set point changes when predicting new solutions.</w:delText>
        </w:r>
      </w:del>
    </w:p>
    <w:p w14:paraId="7CB2F5DB" w14:textId="2F04ED86" w:rsidR="003B58BD" w:rsidRPr="0041527F" w:rsidDel="001E4059" w:rsidRDefault="003B58BD" w:rsidP="00AD4DC4">
      <w:pPr>
        <w:rPr>
          <w:del w:id="4346" w:author="Tom Bergeron" w:date="2023-04-11T23:07:00Z"/>
          <w:sz w:val="16"/>
          <w:szCs w:val="16"/>
        </w:rPr>
      </w:pPr>
    </w:p>
    <w:p w14:paraId="788EC4E5" w14:textId="49D7A057" w:rsidR="003B58BD" w:rsidRPr="003E6083" w:rsidDel="001E4059" w:rsidRDefault="003B58BD" w:rsidP="00AD4DC4">
      <w:pPr>
        <w:rPr>
          <w:del w:id="4347" w:author="Tom Bergeron" w:date="2023-04-11T23:07:00Z"/>
        </w:rPr>
      </w:pPr>
      <w:del w:id="4348" w:author="Tom Bergeron" w:date="2023-04-11T23:07:00Z">
        <w:r w:rsidRPr="003E6083" w:rsidDel="001E4059">
          <w:rPr>
            <w:b/>
          </w:rPr>
          <w:delText>Allow Conveyor Speed to Change -</w:delText>
        </w:r>
        <w:r w:rsidRPr="003E6083" w:rsidDel="001E4059">
          <w:delText xml:space="preserve"> Choose whether to allow Auto-Focus to vary the conveyor speed.  If you choose Allow to Vary you can set the minimum and maximum.</w:delText>
        </w:r>
      </w:del>
    </w:p>
    <w:p w14:paraId="18248C97" w14:textId="702EF954" w:rsidR="003B58BD" w:rsidRPr="0041527F" w:rsidDel="001E4059" w:rsidRDefault="003B58BD" w:rsidP="00AD4DC4">
      <w:pPr>
        <w:rPr>
          <w:del w:id="4349" w:author="Tom Bergeron" w:date="2023-04-11T23:07:00Z"/>
          <w:sz w:val="16"/>
          <w:szCs w:val="16"/>
        </w:rPr>
      </w:pPr>
    </w:p>
    <w:p w14:paraId="4D323906" w14:textId="67CDD3D8" w:rsidR="003B58BD" w:rsidDel="001E4059" w:rsidRDefault="003B58BD" w:rsidP="00AD4DC4">
      <w:pPr>
        <w:rPr>
          <w:del w:id="4350" w:author="Tom Bergeron" w:date="2023-04-11T23:07:00Z"/>
        </w:rPr>
      </w:pPr>
      <w:del w:id="4351" w:author="Tom Bergeron" w:date="2023-04-11T23:07:00Z">
        <w:r w:rsidDel="001E4059">
          <w:rPr>
            <w:b/>
          </w:rPr>
          <w:delText>Maximize Conveyor Speed</w:delText>
        </w:r>
        <w:r w:rsidDel="001E4059">
          <w:delText xml:space="preserve"> – Search for the set point temperatures that will maximize conveyor speed.</w:delText>
        </w:r>
      </w:del>
    </w:p>
    <w:p w14:paraId="1AC26F8D" w14:textId="5E44E560" w:rsidR="003B58BD" w:rsidRPr="0041527F" w:rsidDel="001E4059" w:rsidRDefault="003B58BD" w:rsidP="00AD4DC4">
      <w:pPr>
        <w:rPr>
          <w:del w:id="4352" w:author="Tom Bergeron" w:date="2023-04-11T23:07:00Z"/>
          <w:sz w:val="16"/>
          <w:szCs w:val="16"/>
        </w:rPr>
      </w:pPr>
    </w:p>
    <w:p w14:paraId="303E3BEE" w14:textId="6B0FAAD5" w:rsidR="003B58BD" w:rsidDel="001E4059" w:rsidRDefault="003B58BD" w:rsidP="00AD4DC4">
      <w:pPr>
        <w:rPr>
          <w:del w:id="4353" w:author="Tom Bergeron" w:date="2023-04-11T23:07:00Z"/>
        </w:rPr>
      </w:pPr>
      <w:del w:id="4354" w:author="Tom Bergeron" w:date="2023-04-11T23:07:00Z">
        <w:r w:rsidRPr="00365B3D" w:rsidDel="001E4059">
          <w:rPr>
            <w:b/>
          </w:rPr>
          <w:delText>Minimize Energy Consumption</w:delText>
        </w:r>
        <w:r w:rsidDel="001E4059">
          <w:delText xml:space="preserve"> –</w:delText>
        </w:r>
        <w:r w:rsidR="0051291A" w:rsidDel="001E4059">
          <w:delText xml:space="preserve"> </w:delText>
        </w:r>
        <w:r w:rsidDel="001E4059">
          <w:delText xml:space="preserve">Using the </w:delText>
        </w:r>
        <w:r w:rsidRPr="003B4BB6" w:rsidDel="001E4059">
          <w:delText>Power</w:delText>
        </w:r>
        <w:r w:rsidDel="001E4059">
          <w:delText xml:space="preserve"> feature</w:delText>
        </w:r>
        <w:r w:rsidR="0051291A" w:rsidDel="001E4059">
          <w:delText>,</w:delText>
        </w:r>
        <w:r w:rsidDel="001E4059">
          <w:delText xml:space="preserve"> the software will search for the oven settings that </w:delText>
        </w:r>
        <w:r w:rsidR="00CB1F91" w:rsidDel="001E4059">
          <w:delText>will minimize the power consump</w:delText>
        </w:r>
        <w:r w:rsidDel="001E4059">
          <w:delText>tion of the oven by finding set point solutions with slower conveyor speeds and lower temperature settings.</w:delText>
        </w:r>
      </w:del>
    </w:p>
    <w:p w14:paraId="5E8DECC8" w14:textId="40C186F1" w:rsidR="003B58BD" w:rsidRPr="00087793" w:rsidDel="001E4059" w:rsidRDefault="003B58BD" w:rsidP="00A94498">
      <w:pPr>
        <w:pStyle w:val="Heading3"/>
        <w:rPr>
          <w:del w:id="4355" w:author="Tom Bergeron" w:date="2023-04-11T23:07:00Z"/>
        </w:rPr>
      </w:pPr>
      <w:bookmarkStart w:id="4356" w:name="_Toc469043173"/>
      <w:bookmarkStart w:id="4357" w:name="_Toc469043753"/>
      <w:bookmarkStart w:id="4358" w:name="_Toc469045057"/>
      <w:bookmarkStart w:id="4359" w:name="_Toc469612947"/>
      <w:bookmarkStart w:id="4360" w:name="_Toc491175120"/>
      <w:bookmarkStart w:id="4361" w:name="_Toc491264029"/>
      <w:bookmarkStart w:id="4362" w:name="_Toc494303955"/>
      <w:bookmarkStart w:id="4363" w:name="_Toc532827295"/>
      <w:bookmarkStart w:id="4364" w:name="_Toc532827872"/>
      <w:bookmarkStart w:id="4365" w:name="_Toc52899124"/>
      <w:bookmarkStart w:id="4366" w:name="_Toc86831727"/>
      <w:bookmarkStart w:id="4367" w:name="_Toc132123272"/>
      <w:del w:id="4368" w:author="Tom Bergeron" w:date="2023-04-11T23:07:00Z">
        <w:r w:rsidDel="001E4059">
          <w:delText xml:space="preserve">Conveyor </w:delText>
        </w:r>
        <w:r w:rsidR="00C653DF" w:rsidDel="001E4059">
          <w:delText>Speed Constraints</w:delText>
        </w:r>
        <w:bookmarkEnd w:id="4356"/>
        <w:bookmarkEnd w:id="4357"/>
        <w:bookmarkEnd w:id="4358"/>
        <w:bookmarkEnd w:id="4359"/>
        <w:bookmarkEnd w:id="4360"/>
        <w:bookmarkEnd w:id="4361"/>
        <w:bookmarkEnd w:id="4362"/>
        <w:bookmarkEnd w:id="4363"/>
        <w:bookmarkEnd w:id="4364"/>
        <w:bookmarkEnd w:id="4365"/>
        <w:bookmarkEnd w:id="4366"/>
        <w:bookmarkEnd w:id="4367"/>
      </w:del>
    </w:p>
    <w:p w14:paraId="05C18DE6" w14:textId="6DE1C370" w:rsidR="003B58BD" w:rsidRPr="003E6083" w:rsidDel="001E4059" w:rsidRDefault="003B58BD" w:rsidP="00AD4DC4">
      <w:pPr>
        <w:rPr>
          <w:del w:id="4369" w:author="Tom Bergeron" w:date="2023-04-11T23:07:00Z"/>
        </w:rPr>
      </w:pPr>
      <w:del w:id="4370" w:author="Tom Bergeron" w:date="2023-04-11T23:07:00Z">
        <w:r w:rsidRPr="003E6083" w:rsidDel="001E4059">
          <w:rPr>
            <w:b/>
          </w:rPr>
          <w:delText>Minimum</w:delText>
        </w:r>
        <w:r w:rsidRPr="003E6083" w:rsidDel="001E4059">
          <w:delText xml:space="preserve"> – Select the minimum conveyor speed you would like Auto-Focus to recommend for profiling new products.</w:delText>
        </w:r>
      </w:del>
    </w:p>
    <w:p w14:paraId="6D6D70D7" w14:textId="09139D0C" w:rsidR="003B58BD" w:rsidRPr="0041527F" w:rsidDel="001E4059" w:rsidRDefault="003B58BD" w:rsidP="00AD4DC4">
      <w:pPr>
        <w:rPr>
          <w:del w:id="4371" w:author="Tom Bergeron" w:date="2023-04-11T23:07:00Z"/>
          <w:sz w:val="16"/>
          <w:szCs w:val="16"/>
        </w:rPr>
      </w:pPr>
    </w:p>
    <w:p w14:paraId="1A8EE277" w14:textId="449AEC05" w:rsidR="003B58BD" w:rsidRPr="003E6083" w:rsidDel="001E4059" w:rsidRDefault="003B58BD" w:rsidP="00AD4DC4">
      <w:pPr>
        <w:rPr>
          <w:del w:id="4372" w:author="Tom Bergeron" w:date="2023-04-11T23:07:00Z"/>
        </w:rPr>
      </w:pPr>
      <w:del w:id="4373" w:author="Tom Bergeron" w:date="2023-04-11T23:07:00Z">
        <w:r w:rsidRPr="003E6083" w:rsidDel="001E4059">
          <w:rPr>
            <w:b/>
          </w:rPr>
          <w:delText>Maximum</w:delText>
        </w:r>
        <w:r w:rsidRPr="003E6083" w:rsidDel="001E4059">
          <w:delText xml:space="preserve"> – Select the maximum conveyor speed you would like Auto-Focus to recommend for profiling new products.</w:delText>
        </w:r>
      </w:del>
    </w:p>
    <w:p w14:paraId="556EB785" w14:textId="77777777" w:rsidR="009C0501" w:rsidRDefault="009C0501" w:rsidP="00AA7259">
      <w:pPr>
        <w:pStyle w:val="Heading2"/>
      </w:pPr>
      <w:bookmarkStart w:id="4374" w:name="_Toc52889061"/>
      <w:bookmarkStart w:id="4375" w:name="_Toc52889287"/>
      <w:bookmarkStart w:id="4376" w:name="_Toc52889584"/>
      <w:bookmarkStart w:id="4377" w:name="_Toc52897680"/>
      <w:bookmarkStart w:id="4378" w:name="_Toc52898765"/>
      <w:bookmarkStart w:id="4379" w:name="_Toc52899125"/>
      <w:bookmarkStart w:id="4380" w:name="_Toc86830557"/>
      <w:bookmarkStart w:id="4381" w:name="_Toc86831728"/>
      <w:bookmarkStart w:id="4382" w:name="_Toc132123070"/>
      <w:bookmarkStart w:id="4383" w:name="_Toc132123273"/>
      <w:bookmarkStart w:id="4384" w:name="_Toc469334888"/>
      <w:bookmarkStart w:id="4385" w:name="_Toc504120314"/>
      <w:bookmarkStart w:id="4386" w:name="_Toc527644297"/>
      <w:bookmarkStart w:id="4387" w:name="_Toc528599397"/>
      <w:bookmarkStart w:id="4388" w:name="_Toc17993435"/>
      <w:bookmarkStart w:id="4389" w:name="_Toc37267153"/>
      <w:bookmarkStart w:id="4390" w:name="_Toc52448012"/>
      <w:bookmarkStart w:id="4391" w:name="_Toc329853014"/>
      <w:bookmarkStart w:id="4392" w:name="_Toc329863372"/>
      <w:bookmarkStart w:id="4393" w:name="_Toc331173644"/>
      <w:bookmarkStart w:id="4394" w:name="_Toc332179180"/>
      <w:bookmarkStart w:id="4395" w:name="_Toc332208414"/>
      <w:bookmarkStart w:id="4396" w:name="_Toc332208750"/>
      <w:bookmarkStart w:id="4397" w:name="_Toc332273996"/>
      <w:bookmarkStart w:id="4398" w:name="_Toc394411675"/>
      <w:bookmarkStart w:id="4399" w:name="_Toc394486313"/>
      <w:bookmarkStart w:id="4400" w:name="_Toc394583243"/>
      <w:bookmarkStart w:id="4401" w:name="_Toc394583399"/>
      <w:bookmarkStart w:id="4402" w:name="_Toc468168378"/>
      <w:bookmarkStart w:id="4403" w:name="_Toc468175426"/>
      <w:bookmarkStart w:id="4404" w:name="_Toc468551582"/>
      <w:bookmarkStart w:id="4405" w:name="_Toc469038809"/>
      <w:bookmarkStart w:id="4406" w:name="_Toc469038864"/>
      <w:bookmarkStart w:id="4407" w:name="_Toc469042023"/>
      <w:bookmarkStart w:id="4408" w:name="_Toc469043175"/>
      <w:bookmarkStart w:id="4409" w:name="_Toc469043755"/>
      <w:bookmarkStart w:id="4410" w:name="_Toc469043842"/>
      <w:bookmarkStart w:id="4411" w:name="_Toc469045059"/>
      <w:bookmarkStart w:id="4412" w:name="_Toc469612948"/>
      <w:bookmarkStart w:id="4413" w:name="_Toc491175121"/>
      <w:bookmarkStart w:id="4414" w:name="_Toc491264030"/>
      <w:bookmarkStart w:id="4415" w:name="_Toc491347023"/>
      <w:bookmarkStart w:id="4416" w:name="_Toc494303956"/>
      <w:bookmarkStart w:id="4417" w:name="_Toc494304181"/>
      <w:bookmarkStart w:id="4418" w:name="_Toc532827296"/>
      <w:bookmarkStart w:id="4419" w:name="_Toc532827597"/>
      <w:bookmarkStart w:id="4420" w:name="_Toc532827873"/>
      <w:bookmarkStart w:id="4421" w:name="_Toc532892552"/>
      <w:r w:rsidRPr="0021753A">
        <w:lastRenderedPageBreak/>
        <w:t>Auto-Focus,</w:t>
      </w:r>
      <w:r>
        <w:t xml:space="preserve"> Run A Profile</w:t>
      </w:r>
      <w:bookmarkEnd w:id="4374"/>
      <w:bookmarkEnd w:id="4375"/>
      <w:bookmarkEnd w:id="4376"/>
      <w:bookmarkEnd w:id="4377"/>
      <w:bookmarkEnd w:id="4378"/>
      <w:bookmarkEnd w:id="4379"/>
      <w:bookmarkEnd w:id="4380"/>
      <w:bookmarkEnd w:id="4381"/>
      <w:bookmarkEnd w:id="4382"/>
      <w:bookmarkEnd w:id="4383"/>
    </w:p>
    <w:p w14:paraId="13835CDC" w14:textId="77777777" w:rsidR="009C0501" w:rsidRDefault="009C0501" w:rsidP="009C0501">
      <w:pPr>
        <w:rPr>
          <w:ins w:id="4422" w:author="Ryan Beck" w:date="2023-04-11T12:08:00Z"/>
        </w:rPr>
      </w:pPr>
      <w:r w:rsidRPr="0021753A">
        <w:t xml:space="preserve"> </w:t>
      </w:r>
      <w:r>
        <w:t>Enable the Auto-Focus function by selecting the checkbox on the first screen of the Run a Profile sequence:</w:t>
      </w:r>
    </w:p>
    <w:p w14:paraId="466DB95F" w14:textId="77777777" w:rsidR="00C659EC" w:rsidRPr="00C659EC" w:rsidRDefault="00C659EC" w:rsidP="009C0501">
      <w:pPr>
        <w:rPr>
          <w:sz w:val="10"/>
          <w:szCs w:val="10"/>
          <w:rPrChange w:id="4423" w:author="Ryan Beck" w:date="2023-04-11T12:08:00Z">
            <w:rPr/>
          </w:rPrChange>
        </w:rPr>
      </w:pPr>
    </w:p>
    <w:p w14:paraId="318E1AD8" w14:textId="77777777" w:rsidR="009C0501" w:rsidRDefault="009C0501" w:rsidP="009C0501">
      <w:pPr>
        <w:jc w:val="center"/>
      </w:pPr>
      <w:r>
        <w:rPr>
          <w:noProof/>
        </w:rPr>
        <w:drawing>
          <wp:inline distT="0" distB="0" distL="0" distR="0" wp14:anchorId="6D5D8F3F" wp14:editId="5848F839">
            <wp:extent cx="4190365" cy="3098451"/>
            <wp:effectExtent l="0" t="0" r="635" b="698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33A8AFC7" w14:textId="31B5A21E" w:rsidR="009C0501" w:rsidRDefault="009C0501" w:rsidP="009C0501">
      <w:pPr>
        <w:pStyle w:val="Caption"/>
      </w:pPr>
      <w:r>
        <w:t xml:space="preserve">Figure </w:t>
      </w:r>
      <w:r>
        <w:rPr>
          <w:noProof/>
        </w:rPr>
        <w:fldChar w:fldCharType="begin"/>
      </w:r>
      <w:r>
        <w:rPr>
          <w:noProof/>
        </w:rPr>
        <w:instrText xml:space="preserve"> SEQ Figure \* ARABIC </w:instrText>
      </w:r>
      <w:r>
        <w:rPr>
          <w:noProof/>
        </w:rPr>
        <w:fldChar w:fldCharType="separate"/>
      </w:r>
      <w:r w:rsidR="00B67E73">
        <w:rPr>
          <w:noProof/>
        </w:rPr>
        <w:t>94</w:t>
      </w:r>
      <w:r>
        <w:rPr>
          <w:noProof/>
        </w:rPr>
        <w:fldChar w:fldCharType="end"/>
      </w:r>
      <w:r>
        <w:t>: Run a Profile – Enable Auto Focus</w:t>
      </w:r>
    </w:p>
    <w:p w14:paraId="696C40EE" w14:textId="77777777" w:rsidR="009C0501" w:rsidRPr="0021753A" w:rsidRDefault="009C0501" w:rsidP="00AA7259">
      <w:pPr>
        <w:pStyle w:val="Heading2"/>
      </w:pPr>
      <w:bookmarkStart w:id="4424" w:name="_Toc52889062"/>
      <w:bookmarkStart w:id="4425" w:name="_Toc52889288"/>
      <w:bookmarkStart w:id="4426" w:name="_Toc52889585"/>
      <w:bookmarkStart w:id="4427" w:name="_Toc52897681"/>
      <w:bookmarkStart w:id="4428" w:name="_Toc52898766"/>
      <w:bookmarkStart w:id="4429" w:name="_Toc52899126"/>
      <w:bookmarkStart w:id="4430" w:name="_Toc86830558"/>
      <w:bookmarkStart w:id="4431" w:name="_Toc86831729"/>
      <w:bookmarkStart w:id="4432" w:name="_Toc132123071"/>
      <w:bookmarkStart w:id="4433" w:name="_Toc132123274"/>
      <w:r w:rsidRPr="0021753A">
        <w:t>Auto-Focus,</w:t>
      </w:r>
      <w:r>
        <w:t xml:space="preserve"> </w:t>
      </w:r>
      <w:r w:rsidRPr="0021753A">
        <w:t>Product Dimensions</w:t>
      </w:r>
      <w:bookmarkEnd w:id="4384"/>
      <w:bookmarkEnd w:id="4385"/>
      <w:bookmarkEnd w:id="4386"/>
      <w:bookmarkEnd w:id="4387"/>
      <w:bookmarkEnd w:id="4388"/>
      <w:bookmarkEnd w:id="4389"/>
      <w:bookmarkEnd w:id="4390"/>
      <w:bookmarkEnd w:id="4424"/>
      <w:bookmarkEnd w:id="4425"/>
      <w:bookmarkEnd w:id="4426"/>
      <w:bookmarkEnd w:id="4427"/>
      <w:bookmarkEnd w:id="4428"/>
      <w:bookmarkEnd w:id="4429"/>
      <w:bookmarkEnd w:id="4430"/>
      <w:bookmarkEnd w:id="4431"/>
      <w:bookmarkEnd w:id="4432"/>
      <w:bookmarkEnd w:id="4433"/>
    </w:p>
    <w:p w14:paraId="7903C9EB" w14:textId="194CF785" w:rsidR="009C0501" w:rsidRDefault="009C0501" w:rsidP="009C0501">
      <w:pPr>
        <w:rPr>
          <w:ins w:id="4434" w:author="Ryan Beck" w:date="2023-04-11T12:08:00Z"/>
        </w:rPr>
      </w:pPr>
      <w:r>
        <w:t xml:space="preserve">When </w:t>
      </w:r>
      <w:ins w:id="4435" w:author="Ryan Beck" w:date="2023-04-11T12:09:00Z">
        <w:r w:rsidR="00C659EC">
          <w:t>Auto-Focus is</w:t>
        </w:r>
      </w:ins>
      <w:del w:id="4436" w:author="Ryan Beck" w:date="2023-04-11T12:09:00Z">
        <w:r w:rsidDel="00C659EC">
          <w:delText>it is</w:delText>
        </w:r>
      </w:del>
      <w:r>
        <w:t xml:space="preserve"> enabled</w:t>
      </w:r>
      <w:r w:rsidRPr="0021753A">
        <w:t xml:space="preserve"> the following screen appears: </w:t>
      </w:r>
    </w:p>
    <w:p w14:paraId="09EB3871" w14:textId="77777777" w:rsidR="00C659EC" w:rsidRPr="00C659EC" w:rsidRDefault="00C659EC" w:rsidP="009C0501">
      <w:pPr>
        <w:rPr>
          <w:sz w:val="10"/>
          <w:szCs w:val="10"/>
          <w:rPrChange w:id="4437" w:author="Ryan Beck" w:date="2023-04-11T12:08:00Z">
            <w:rPr/>
          </w:rPrChange>
        </w:rPr>
      </w:pPr>
    </w:p>
    <w:p w14:paraId="216625F2" w14:textId="77777777" w:rsidR="009C0501" w:rsidRPr="0021753A" w:rsidRDefault="009C0501" w:rsidP="009C0501">
      <w:pPr>
        <w:jc w:val="center"/>
      </w:pPr>
      <w:r w:rsidRPr="0021753A">
        <w:rPr>
          <w:noProof/>
        </w:rPr>
        <w:drawing>
          <wp:inline distT="0" distB="0" distL="0" distR="0" wp14:anchorId="66974423" wp14:editId="02678E3C">
            <wp:extent cx="4181475" cy="3120956"/>
            <wp:effectExtent l="19050" t="19050" r="952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66CA8C34" w14:textId="3E969104" w:rsidR="009C0501" w:rsidRPr="0021753A" w:rsidRDefault="009C0501" w:rsidP="009C0501">
      <w:pPr>
        <w:spacing w:before="20" w:after="20"/>
        <w:jc w:val="center"/>
        <w:rPr>
          <w:rFonts w:ascii="Arial" w:hAnsi="Arial"/>
          <w:bCs/>
          <w:sz w:val="16"/>
        </w:rPr>
      </w:pPr>
      <w:bookmarkStart w:id="4438"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67E73">
        <w:rPr>
          <w:rFonts w:ascii="Arial" w:hAnsi="Arial"/>
          <w:bCs/>
          <w:noProof/>
          <w:sz w:val="16"/>
        </w:rPr>
        <w:t>95</w:t>
      </w:r>
      <w:r w:rsidRPr="0021753A">
        <w:rPr>
          <w:rFonts w:ascii="Arial" w:hAnsi="Arial"/>
          <w:bCs/>
          <w:noProof/>
          <w:sz w:val="16"/>
        </w:rPr>
        <w:fldChar w:fldCharType="end"/>
      </w:r>
      <w:bookmarkEnd w:id="4438"/>
      <w:r w:rsidRPr="0021753A">
        <w:rPr>
          <w:rFonts w:ascii="Arial" w:hAnsi="Arial"/>
          <w:bCs/>
          <w:sz w:val="16"/>
        </w:rPr>
        <w:t>: Run a Profile – Auto Focus screen #1</w:t>
      </w:r>
    </w:p>
    <w:p w14:paraId="03719830" w14:textId="77777777" w:rsidR="009C0501" w:rsidRPr="00C659EC" w:rsidRDefault="009C0501" w:rsidP="009C0501">
      <w:pPr>
        <w:rPr>
          <w:sz w:val="10"/>
          <w:szCs w:val="10"/>
          <w:rPrChange w:id="4439" w:author="Ryan Beck" w:date="2023-04-11T12:09:00Z">
            <w:rPr/>
          </w:rPrChange>
        </w:rPr>
      </w:pPr>
    </w:p>
    <w:p w14:paraId="37E80F21" w14:textId="77777777" w:rsidR="009C0501" w:rsidRPr="00B439C6" w:rsidRDefault="009C0501" w:rsidP="009C0501">
      <w:r w:rsidRPr="0021753A">
        <w:t xml:space="preserve">Use the fields to enter the length, width, and weight of your product.  (Make sure to measure using the correct units of measurement)  </w:t>
      </w:r>
    </w:p>
    <w:p w14:paraId="5C992679" w14:textId="77777777" w:rsidR="009C0501" w:rsidRPr="00B439C6" w:rsidRDefault="009C0501" w:rsidP="009C0501">
      <w:pPr>
        <w:numPr>
          <w:ilvl w:val="0"/>
          <w:numId w:val="149"/>
        </w:numPr>
        <w:tabs>
          <w:tab w:val="left" w:pos="360"/>
        </w:tabs>
        <w:rPr>
          <w:b/>
          <w:noProof/>
        </w:rPr>
      </w:pPr>
      <w:r w:rsidRPr="001E4059">
        <w:rPr>
          <w:bCs/>
          <w:noProof/>
          <w:rPrChange w:id="4440" w:author="Tom Bergeron" w:date="2023-04-11T23:08:00Z">
            <w:rPr>
              <w:b/>
              <w:noProof/>
            </w:rPr>
          </w:rPrChange>
        </w:rPr>
        <w:t xml:space="preserve">Click the </w:t>
      </w:r>
      <w:r w:rsidRPr="001E4059">
        <w:rPr>
          <w:b/>
          <w:noProof/>
        </w:rPr>
        <w:t>Next</w:t>
      </w:r>
      <w:r w:rsidRPr="001E4059">
        <w:rPr>
          <w:bCs/>
          <w:noProof/>
          <w:rPrChange w:id="4441" w:author="Tom Bergeron" w:date="2023-04-11T23:08:00Z">
            <w:rPr>
              <w:b/>
              <w:noProof/>
            </w:rPr>
          </w:rPrChange>
        </w:rPr>
        <w:t xml:space="preserve"> button</w:t>
      </w:r>
      <w:r w:rsidRPr="0021753A">
        <w:rPr>
          <w:b/>
          <w:noProof/>
        </w:rPr>
        <w:t>.</w:t>
      </w:r>
      <w:r>
        <w:rPr>
          <w:b/>
          <w:noProof/>
        </w:rPr>
        <w:t xml:space="preserve"> </w:t>
      </w:r>
      <w:r w:rsidRPr="0021753A">
        <w:t>This product is included in the Auto-Focus library from this point forward.</w:t>
      </w:r>
    </w:p>
    <w:p w14:paraId="7A65E6B7" w14:textId="77777777" w:rsidR="009C0501" w:rsidRPr="0021753A" w:rsidRDefault="009C0501" w:rsidP="00AA7259">
      <w:pPr>
        <w:pStyle w:val="Heading2"/>
      </w:pPr>
      <w:bookmarkStart w:id="4442" w:name="_Toc100550593"/>
      <w:bookmarkStart w:id="4443" w:name="_Toc119468088"/>
      <w:bookmarkStart w:id="4444" w:name="_Toc353195401"/>
      <w:bookmarkStart w:id="4445" w:name="_Toc358296235"/>
      <w:bookmarkStart w:id="4446" w:name="_Toc358298400"/>
      <w:r w:rsidRPr="0021753A">
        <w:br w:type="page"/>
      </w:r>
      <w:bookmarkStart w:id="4447" w:name="_Toc469334889"/>
      <w:bookmarkStart w:id="4448" w:name="_Toc504120315"/>
      <w:bookmarkStart w:id="4449" w:name="_Toc527644298"/>
      <w:bookmarkStart w:id="4450" w:name="_Toc528599398"/>
      <w:bookmarkStart w:id="4451" w:name="_Toc17993436"/>
      <w:bookmarkStart w:id="4452" w:name="_Toc37267154"/>
      <w:bookmarkStart w:id="4453" w:name="_Toc52448013"/>
      <w:bookmarkStart w:id="4454" w:name="_Toc52889063"/>
      <w:bookmarkStart w:id="4455" w:name="_Toc52889289"/>
      <w:bookmarkStart w:id="4456" w:name="_Toc52889586"/>
      <w:bookmarkStart w:id="4457" w:name="_Toc52897682"/>
      <w:bookmarkStart w:id="4458" w:name="_Toc52898767"/>
      <w:bookmarkStart w:id="4459" w:name="_Toc52899127"/>
      <w:bookmarkStart w:id="4460" w:name="_Toc86830559"/>
      <w:bookmarkStart w:id="4461" w:name="_Toc86831730"/>
      <w:bookmarkStart w:id="4462" w:name="_Toc132123072"/>
      <w:bookmarkStart w:id="4463" w:name="_Toc132123275"/>
      <w:r w:rsidRPr="0021753A">
        <w:lastRenderedPageBreak/>
        <w:t>Auto-Focus, Confirm</w:t>
      </w:r>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p>
    <w:tbl>
      <w:tblPr>
        <w:tblW w:w="0" w:type="auto"/>
        <w:tblLook w:val="04A0" w:firstRow="1" w:lastRow="0" w:firstColumn="1" w:lastColumn="0" w:noHBand="0" w:noVBand="1"/>
      </w:tblPr>
      <w:tblGrid>
        <w:gridCol w:w="4290"/>
        <w:gridCol w:w="5286"/>
      </w:tblGrid>
      <w:tr w:rsidR="009C0501" w:rsidRPr="0021753A" w14:paraId="5787E461" w14:textId="77777777" w:rsidTr="009C0501">
        <w:tc>
          <w:tcPr>
            <w:tcW w:w="4331" w:type="dxa"/>
            <w:shd w:val="clear" w:color="auto" w:fill="auto"/>
          </w:tcPr>
          <w:p w14:paraId="3250F6DD" w14:textId="16D4258C" w:rsidR="009C0501" w:rsidRPr="0021753A" w:rsidRDefault="009C0501" w:rsidP="009C0501">
            <w:r w:rsidRPr="0021753A">
              <w:t xml:space="preserve">The </w:t>
            </w:r>
            <w:r w:rsidRPr="0021753A">
              <w:rPr>
                <w:i/>
              </w:rPr>
              <w:t>Confirm</w:t>
            </w:r>
            <w:r w:rsidRPr="0021753A">
              <w:t xml:space="preserve"> screen appears so that you may confirm the product measurements you entered.  </w:t>
            </w:r>
            <w:del w:id="4464" w:author="Ryan Beck" w:date="2023-04-11T12:10:00Z">
              <w:r w:rsidRPr="0021753A" w:rsidDel="00C659EC">
                <w:delText xml:space="preserve">See </w:delText>
              </w:r>
              <w:r w:rsidRPr="0021753A" w:rsidDel="00C659EC">
                <w:fldChar w:fldCharType="begin"/>
              </w:r>
              <w:r w:rsidRPr="0021753A" w:rsidDel="00C659EC">
                <w:delInstrText xml:space="preserve"> REF _Ref185824736 \h </w:delInstrText>
              </w:r>
              <w:r w:rsidRPr="0021753A" w:rsidDel="00C659EC">
                <w:fldChar w:fldCharType="separate"/>
              </w:r>
              <w:r w:rsidR="00B67E73" w:rsidRPr="0021753A" w:rsidDel="00C659EC">
                <w:rPr>
                  <w:rFonts w:ascii="Arial" w:hAnsi="Arial"/>
                  <w:bCs/>
                  <w:sz w:val="16"/>
                </w:rPr>
                <w:delText xml:space="preserve">Figure </w:delText>
              </w:r>
              <w:r w:rsidR="00B67E73" w:rsidDel="00C659EC">
                <w:rPr>
                  <w:rFonts w:ascii="Arial" w:hAnsi="Arial"/>
                  <w:bCs/>
                  <w:noProof/>
                  <w:sz w:val="16"/>
                </w:rPr>
                <w:delText>96</w:delText>
              </w:r>
              <w:r w:rsidRPr="0021753A" w:rsidDel="00C659EC">
                <w:fldChar w:fldCharType="end"/>
              </w:r>
              <w:r w:rsidRPr="0021753A" w:rsidDel="00C659EC">
                <w:delText>.</w:delText>
              </w:r>
            </w:del>
          </w:p>
          <w:p w14:paraId="671B43D7" w14:textId="77777777" w:rsidR="009C0501" w:rsidRPr="0021753A" w:rsidRDefault="009C0501" w:rsidP="009C0501"/>
          <w:p w14:paraId="1C067ADB" w14:textId="77777777" w:rsidR="009C0501" w:rsidRPr="0021753A" w:rsidRDefault="009C0501" w:rsidP="009C0501">
            <w:pPr>
              <w:keepNext/>
              <w:spacing w:after="120"/>
            </w:pPr>
            <w:r w:rsidRPr="0021753A">
              <w:t>You have two choices:</w:t>
            </w:r>
          </w:p>
          <w:p w14:paraId="3FA3DEAD" w14:textId="77777777" w:rsidR="009C0501" w:rsidRPr="0021753A" w:rsidRDefault="009C0501" w:rsidP="009C0501">
            <w:pPr>
              <w:numPr>
                <w:ilvl w:val="0"/>
                <w:numId w:val="150"/>
              </w:numPr>
            </w:pPr>
            <w:r w:rsidRPr="00C659EC">
              <w:rPr>
                <w:b/>
                <w:bCs/>
                <w:iCs/>
                <w:rPrChange w:id="4465" w:author="Ryan Beck" w:date="2023-04-11T12:09:00Z">
                  <w:rPr>
                    <w:i/>
                  </w:rPr>
                </w:rPrChange>
              </w:rPr>
              <w:t>Use current Oven Recipe</w:t>
            </w:r>
            <w:r w:rsidRPr="0021753A">
              <w:t xml:space="preserve"> – use the most recent oven recipe setting for this product.</w:t>
            </w:r>
          </w:p>
          <w:p w14:paraId="0CA278C1" w14:textId="77777777" w:rsidR="009C0501" w:rsidRPr="0021753A" w:rsidRDefault="009C0501" w:rsidP="009C0501"/>
          <w:p w14:paraId="4FFF38CA" w14:textId="77777777" w:rsidR="009C0501" w:rsidRPr="0021753A" w:rsidRDefault="009C0501" w:rsidP="009C0501">
            <w:pPr>
              <w:ind w:left="360"/>
            </w:pPr>
            <w:r w:rsidRPr="0021753A">
              <w:t>The next screen will display the most recent setpoints and conveyor speed for this product.</w:t>
            </w:r>
          </w:p>
          <w:p w14:paraId="0D326B76" w14:textId="77777777" w:rsidR="009C0501" w:rsidRPr="0021753A" w:rsidRDefault="009C0501" w:rsidP="009C0501"/>
          <w:p w14:paraId="62514BAE" w14:textId="77777777" w:rsidR="009C0501" w:rsidRPr="0021753A" w:rsidRDefault="009C0501" w:rsidP="009C0501">
            <w:pPr>
              <w:numPr>
                <w:ilvl w:val="0"/>
                <w:numId w:val="150"/>
              </w:numPr>
            </w:pPr>
            <w:r w:rsidRPr="00C659EC">
              <w:rPr>
                <w:b/>
                <w:bCs/>
                <w:rPrChange w:id="4466" w:author="Ryan Beck" w:date="2023-04-11T12:10:00Z">
                  <w:rPr/>
                </w:rPrChange>
              </w:rPr>
              <w:t>Use Auto-Focus to find an in-spec Oven Recipe</w:t>
            </w:r>
            <w:r w:rsidRPr="0021753A">
              <w:t xml:space="preserve"> – This will initiate the Auto-Focus software for this product.</w:t>
            </w:r>
          </w:p>
          <w:p w14:paraId="63D14CCB" w14:textId="77777777" w:rsidR="009C0501" w:rsidRPr="0021753A" w:rsidRDefault="009C0501" w:rsidP="009C0501"/>
          <w:p w14:paraId="6F7BE7E0" w14:textId="77777777" w:rsidR="009C0501" w:rsidRPr="0021753A" w:rsidRDefault="009C0501" w:rsidP="009C0501"/>
        </w:tc>
        <w:tc>
          <w:tcPr>
            <w:tcW w:w="5245" w:type="dxa"/>
            <w:shd w:val="clear" w:color="auto" w:fill="auto"/>
          </w:tcPr>
          <w:p w14:paraId="7F7B7E4C" w14:textId="77777777" w:rsidR="009C0501" w:rsidRPr="0021753A" w:rsidRDefault="009C0501" w:rsidP="009C0501">
            <w:r w:rsidRPr="0021753A">
              <w:rPr>
                <w:noProof/>
              </w:rPr>
              <w:drawing>
                <wp:inline distT="0" distB="0" distL="0" distR="0" wp14:anchorId="1936F2FD" wp14:editId="72BA2437">
                  <wp:extent cx="3181350" cy="2395154"/>
                  <wp:effectExtent l="19050" t="19050" r="19050" b="247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3181350" cy="2395154"/>
                          </a:xfrm>
                          <a:prstGeom prst="rect">
                            <a:avLst/>
                          </a:prstGeom>
                          <a:noFill/>
                          <a:ln w="6350" cmpd="sng">
                            <a:solidFill>
                              <a:srgbClr val="000000"/>
                            </a:solidFill>
                            <a:miter lim="800000"/>
                            <a:headEnd/>
                            <a:tailEnd/>
                          </a:ln>
                          <a:effectLst/>
                        </pic:spPr>
                      </pic:pic>
                    </a:graphicData>
                  </a:graphic>
                </wp:inline>
              </w:drawing>
            </w:r>
          </w:p>
          <w:p w14:paraId="3FA9289D" w14:textId="73C08948" w:rsidR="009C0501" w:rsidRPr="0021753A" w:rsidRDefault="009C0501" w:rsidP="009C0501">
            <w:pPr>
              <w:spacing w:before="20" w:after="20"/>
              <w:jc w:val="center"/>
              <w:rPr>
                <w:rFonts w:ascii="Arial" w:hAnsi="Arial"/>
                <w:bCs/>
                <w:sz w:val="16"/>
              </w:rPr>
            </w:pPr>
            <w:bookmarkStart w:id="4467"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67E73">
              <w:rPr>
                <w:rFonts w:ascii="Arial" w:hAnsi="Arial"/>
                <w:bCs/>
                <w:noProof/>
                <w:sz w:val="16"/>
              </w:rPr>
              <w:t>96</w:t>
            </w:r>
            <w:r w:rsidRPr="0021753A">
              <w:rPr>
                <w:rFonts w:ascii="Arial" w:hAnsi="Arial"/>
                <w:bCs/>
                <w:noProof/>
                <w:sz w:val="16"/>
              </w:rPr>
              <w:fldChar w:fldCharType="end"/>
            </w:r>
            <w:bookmarkEnd w:id="4467"/>
            <w:r w:rsidRPr="0021753A">
              <w:rPr>
                <w:rFonts w:ascii="Arial" w:hAnsi="Arial"/>
                <w:bCs/>
                <w:sz w:val="16"/>
              </w:rPr>
              <w:t>: Run a Profile – Auto Focus screen #2</w:t>
            </w:r>
          </w:p>
        </w:tc>
      </w:tr>
    </w:tbl>
    <w:p w14:paraId="135132CF" w14:textId="77777777" w:rsidR="009C0501" w:rsidRPr="0021753A" w:rsidRDefault="009C0501" w:rsidP="009C0501"/>
    <w:tbl>
      <w:tblPr>
        <w:tblW w:w="0" w:type="auto"/>
        <w:tblLook w:val="04A0" w:firstRow="1" w:lastRow="0" w:firstColumn="1" w:lastColumn="0" w:noHBand="0" w:noVBand="1"/>
      </w:tblPr>
      <w:tblGrid>
        <w:gridCol w:w="4788"/>
        <w:gridCol w:w="4788"/>
      </w:tblGrid>
      <w:tr w:rsidR="009C0501" w:rsidRPr="0021753A" w14:paraId="3146E065" w14:textId="77777777" w:rsidTr="009C0501">
        <w:trPr>
          <w:trHeight w:val="2358"/>
        </w:trPr>
        <w:tc>
          <w:tcPr>
            <w:tcW w:w="4788" w:type="dxa"/>
            <w:shd w:val="clear" w:color="auto" w:fill="auto"/>
          </w:tcPr>
          <w:p w14:paraId="2D16F34F" w14:textId="0115F54A" w:rsidR="009C0501" w:rsidRPr="0021753A" w:rsidRDefault="009C0501" w:rsidP="009C0501">
            <w:r w:rsidRPr="0021753A">
              <w:t xml:space="preserve">If the </w:t>
            </w:r>
            <w:ins w:id="4468" w:author="Ryan Beck" w:date="2023-04-11T12:13:00Z">
              <w:r w:rsidR="00C659EC" w:rsidRPr="00FE595C">
                <w:rPr>
                  <w:b/>
                  <w:bCs/>
                </w:rPr>
                <w:t>Use Auto-Focus to find an in-spec Oven Recipe</w:t>
              </w:r>
              <w:r w:rsidR="00C659EC" w:rsidRPr="0021753A">
                <w:t xml:space="preserve"> </w:t>
              </w:r>
            </w:ins>
            <w:del w:id="4469" w:author="Ryan Beck" w:date="2023-04-11T12:13:00Z">
              <w:r w:rsidRPr="0021753A" w:rsidDel="00C659EC">
                <w:delText xml:space="preserve">Use Auto-Focus… </w:delText>
              </w:r>
            </w:del>
            <w:r w:rsidRPr="0021753A">
              <w:t xml:space="preserve">button is selected and no matching product is found, this dialog will appear. Click the </w:t>
            </w:r>
            <w:r w:rsidRPr="0021753A">
              <w:rPr>
                <w:b/>
              </w:rPr>
              <w:t>OK</w:t>
            </w:r>
            <w:r w:rsidRPr="0021753A">
              <w:t xml:space="preserve"> button.  </w:t>
            </w:r>
            <w:del w:id="4470" w:author="Ryan Beck" w:date="2023-04-11T12:10:00Z">
              <w:r w:rsidRPr="0021753A" w:rsidDel="00C659EC">
                <w:delText xml:space="preserve">See </w:delText>
              </w:r>
              <w:r w:rsidRPr="0021753A" w:rsidDel="00C659EC">
                <w:fldChar w:fldCharType="begin"/>
              </w:r>
              <w:r w:rsidRPr="0021753A" w:rsidDel="00C659EC">
                <w:delInstrText xml:space="preserve"> REF _Ref185825267 \h  \* MERGEFORMAT </w:delInstrText>
              </w:r>
              <w:r w:rsidRPr="0021753A" w:rsidDel="00C659EC">
                <w:fldChar w:fldCharType="separate"/>
              </w:r>
              <w:r w:rsidR="00B67E73" w:rsidRPr="00B67E73" w:rsidDel="00C659EC">
                <w:delText xml:space="preserve">Figure </w:delText>
              </w:r>
              <w:r w:rsidR="00B67E73" w:rsidRPr="00B67E73" w:rsidDel="00C659EC">
                <w:rPr>
                  <w:noProof/>
                </w:rPr>
                <w:delText>97</w:delText>
              </w:r>
              <w:r w:rsidRPr="0021753A" w:rsidDel="00C659EC">
                <w:fldChar w:fldCharType="end"/>
              </w:r>
              <w:r w:rsidRPr="0021753A" w:rsidDel="00C659EC">
                <w:delText>.</w:delText>
              </w:r>
            </w:del>
          </w:p>
          <w:p w14:paraId="6480FBCF" w14:textId="77777777" w:rsidR="009C0501" w:rsidRPr="0021753A" w:rsidRDefault="009C0501" w:rsidP="009C0501"/>
          <w:p w14:paraId="4349136F" w14:textId="77777777" w:rsidR="009C0501" w:rsidRPr="0021753A" w:rsidRDefault="009C0501" w:rsidP="009C0501">
            <w:r w:rsidRPr="0021753A">
              <w:t xml:space="preserve">You are returned to the Confirm screen.  Select the </w:t>
            </w:r>
            <w:r w:rsidRPr="00C659EC">
              <w:rPr>
                <w:b/>
                <w:bCs/>
                <w:rPrChange w:id="4471" w:author="Ryan Beck" w:date="2023-04-11T12:13:00Z">
                  <w:rPr/>
                </w:rPrChange>
              </w:rPr>
              <w:t>Use Current Oven Recipe</w:t>
            </w:r>
            <w:r w:rsidRPr="0021753A">
              <w:t xml:space="preserve"> button and enter the oven setpoints and conveyor speed you want to start with.</w:t>
            </w:r>
          </w:p>
        </w:tc>
        <w:tc>
          <w:tcPr>
            <w:tcW w:w="4788" w:type="dxa"/>
            <w:shd w:val="clear" w:color="auto" w:fill="auto"/>
          </w:tcPr>
          <w:p w14:paraId="657B5DFE" w14:textId="77777777" w:rsidR="009C0501" w:rsidRPr="0021753A" w:rsidRDefault="009C0501" w:rsidP="009C0501">
            <w:pPr>
              <w:jc w:val="center"/>
            </w:pPr>
            <w:r w:rsidRPr="0021753A">
              <w:rPr>
                <w:noProof/>
              </w:rPr>
              <w:drawing>
                <wp:inline distT="0" distB="0" distL="0" distR="0" wp14:anchorId="6D9A301B" wp14:editId="1C958507">
                  <wp:extent cx="2180807" cy="1079500"/>
                  <wp:effectExtent l="19050" t="19050" r="1016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2180807" cy="1079500"/>
                          </a:xfrm>
                          <a:prstGeom prst="rect">
                            <a:avLst/>
                          </a:prstGeom>
                          <a:noFill/>
                          <a:ln w="9525" cmpd="sng">
                            <a:solidFill>
                              <a:srgbClr val="000000"/>
                            </a:solidFill>
                            <a:miter lim="800000"/>
                            <a:headEnd/>
                            <a:tailEnd/>
                          </a:ln>
                          <a:effectLst/>
                        </pic:spPr>
                      </pic:pic>
                    </a:graphicData>
                  </a:graphic>
                </wp:inline>
              </w:drawing>
            </w:r>
          </w:p>
          <w:p w14:paraId="48D1BCDA" w14:textId="3D724E0E" w:rsidR="009C0501" w:rsidRPr="0021753A" w:rsidRDefault="009C0501" w:rsidP="009C0501">
            <w:pPr>
              <w:jc w:val="center"/>
              <w:rPr>
                <w:rFonts w:ascii="Arial" w:hAnsi="Arial" w:cs="Arial"/>
                <w:sz w:val="16"/>
                <w:szCs w:val="16"/>
              </w:rPr>
            </w:pPr>
            <w:bookmarkStart w:id="4472"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B67E73">
              <w:rPr>
                <w:rFonts w:ascii="Arial" w:hAnsi="Arial" w:cs="Arial"/>
                <w:noProof/>
                <w:sz w:val="16"/>
                <w:szCs w:val="16"/>
              </w:rPr>
              <w:t>97</w:t>
            </w:r>
            <w:r w:rsidRPr="0021753A">
              <w:rPr>
                <w:rFonts w:ascii="Arial" w:hAnsi="Arial" w:cs="Arial"/>
                <w:sz w:val="16"/>
                <w:szCs w:val="16"/>
              </w:rPr>
              <w:fldChar w:fldCharType="end"/>
            </w:r>
            <w:bookmarkEnd w:id="4472"/>
          </w:p>
        </w:tc>
      </w:tr>
      <w:tr w:rsidR="009C0501" w:rsidRPr="0021753A" w14:paraId="7178D7A3" w14:textId="77777777" w:rsidTr="009C0501">
        <w:tc>
          <w:tcPr>
            <w:tcW w:w="4788" w:type="dxa"/>
            <w:shd w:val="clear" w:color="auto" w:fill="auto"/>
          </w:tcPr>
          <w:p w14:paraId="071B5D6F" w14:textId="04429F13" w:rsidR="009C0501" w:rsidRPr="0021753A" w:rsidRDefault="009C0501" w:rsidP="009C0501">
            <w:r w:rsidRPr="0021753A">
              <w:t xml:space="preserve">If the </w:t>
            </w:r>
            <w:r w:rsidRPr="00C659EC">
              <w:rPr>
                <w:b/>
                <w:bCs/>
                <w:rPrChange w:id="4473" w:author="Ryan Beck" w:date="2023-04-11T12:12:00Z">
                  <w:rPr/>
                </w:rPrChange>
              </w:rPr>
              <w:t>Use Auto-Foc</w:t>
            </w:r>
            <w:ins w:id="4474" w:author="Ryan Beck" w:date="2023-04-11T12:11:00Z">
              <w:r w:rsidR="00C659EC" w:rsidRPr="00C659EC">
                <w:rPr>
                  <w:b/>
                  <w:bCs/>
                  <w:rPrChange w:id="4475" w:author="Ryan Beck" w:date="2023-04-11T12:12:00Z">
                    <w:rPr>
                      <w:i/>
                      <w:iCs/>
                    </w:rPr>
                  </w:rPrChange>
                </w:rPr>
                <w:t xml:space="preserve">us to find an </w:t>
              </w:r>
            </w:ins>
            <w:ins w:id="4476" w:author="Ryan Beck" w:date="2023-04-11T12:12:00Z">
              <w:r w:rsidR="00C659EC" w:rsidRPr="00C659EC">
                <w:rPr>
                  <w:b/>
                  <w:bCs/>
                  <w:rPrChange w:id="4477" w:author="Ryan Beck" w:date="2023-04-11T12:12:00Z">
                    <w:rPr>
                      <w:i/>
                      <w:iCs/>
                    </w:rPr>
                  </w:rPrChange>
                </w:rPr>
                <w:t>in-spec Oven Recipe</w:t>
              </w:r>
            </w:ins>
            <w:del w:id="4478" w:author="Ryan Beck" w:date="2023-04-11T12:11:00Z">
              <w:r w:rsidRPr="00C659EC" w:rsidDel="00C659EC">
                <w:rPr>
                  <w:b/>
                  <w:bCs/>
                  <w:rPrChange w:id="4479" w:author="Ryan Beck" w:date="2023-04-11T12:12:00Z">
                    <w:rPr/>
                  </w:rPrChange>
                </w:rPr>
                <w:delText>us</w:delText>
              </w:r>
              <w:r w:rsidRPr="00C659EC" w:rsidDel="00C659EC">
                <w:rPr>
                  <w:b/>
                  <w:bCs/>
                  <w:rPrChange w:id="4480" w:author="Ryan Beck" w:date="2023-04-11T12:12:00Z">
                    <w:rPr>
                      <w:i/>
                      <w:iCs/>
                    </w:rPr>
                  </w:rPrChange>
                </w:rPr>
                <w:delText>…</w:delText>
              </w:r>
            </w:del>
            <w:r w:rsidRPr="0021753A">
              <w:t xml:space="preserve"> button is selected, but there are not enough products in the database to confidently give an expected PWI, this </w:t>
            </w:r>
            <w:r w:rsidRPr="0021753A">
              <w:rPr>
                <w:i/>
              </w:rPr>
              <w:t>Auto-Focus</w:t>
            </w:r>
            <w:r w:rsidRPr="0021753A">
              <w:t xml:space="preserve"> dialog appears.  </w:t>
            </w:r>
            <w:del w:id="4481" w:author="Ryan Beck" w:date="2023-04-11T12:10:00Z">
              <w:r w:rsidRPr="0021753A" w:rsidDel="00C659EC">
                <w:delText xml:space="preserve">See </w:delText>
              </w:r>
              <w:r w:rsidRPr="0021753A" w:rsidDel="00C659EC">
                <w:fldChar w:fldCharType="begin"/>
              </w:r>
              <w:r w:rsidRPr="0021753A" w:rsidDel="00C659EC">
                <w:delInstrText xml:space="preserve"> REF _Ref185825404 \h </w:delInstrText>
              </w:r>
              <w:r w:rsidRPr="0021753A" w:rsidDel="00C659EC">
                <w:fldChar w:fldCharType="separate"/>
              </w:r>
              <w:r w:rsidR="00B67E73" w:rsidRPr="0021753A" w:rsidDel="00C659EC">
                <w:rPr>
                  <w:rFonts w:ascii="Arial" w:hAnsi="Arial"/>
                  <w:bCs/>
                  <w:sz w:val="16"/>
                </w:rPr>
                <w:delText xml:space="preserve">Figure </w:delText>
              </w:r>
              <w:r w:rsidR="00B67E73" w:rsidDel="00C659EC">
                <w:rPr>
                  <w:rFonts w:ascii="Arial" w:hAnsi="Arial"/>
                  <w:bCs/>
                  <w:noProof/>
                  <w:sz w:val="16"/>
                </w:rPr>
                <w:delText>98</w:delText>
              </w:r>
              <w:r w:rsidRPr="0021753A" w:rsidDel="00C659EC">
                <w:fldChar w:fldCharType="end"/>
              </w:r>
              <w:r w:rsidRPr="0021753A" w:rsidDel="00C659EC">
                <w:delText>.</w:delText>
              </w:r>
            </w:del>
          </w:p>
          <w:p w14:paraId="3FDC1D87" w14:textId="77777777" w:rsidR="009C0501" w:rsidRPr="0021753A" w:rsidRDefault="009C0501" w:rsidP="009C0501"/>
          <w:p w14:paraId="7A659257" w14:textId="144F2C1F" w:rsidR="009C0501" w:rsidRPr="0021753A" w:rsidRDefault="009C0501" w:rsidP="009C0501">
            <w:r w:rsidRPr="0021753A">
              <w:rPr>
                <w:b/>
              </w:rPr>
              <w:t>Yes</w:t>
            </w:r>
            <w:ins w:id="4482" w:author="Ryan Beck" w:date="2023-04-11T12:10:00Z">
              <w:r w:rsidR="00C659EC" w:rsidRPr="0021753A">
                <w:t xml:space="preserve"> –</w:t>
              </w:r>
            </w:ins>
            <w:del w:id="4483" w:author="Ryan Beck" w:date="2023-04-11T12:10:00Z">
              <w:r w:rsidRPr="0021753A" w:rsidDel="00C659EC">
                <w:rPr>
                  <w:b/>
                </w:rPr>
                <w:delText>:</w:delText>
              </w:r>
              <w:r w:rsidRPr="0021753A" w:rsidDel="00C659EC">
                <w:delText xml:space="preserve"> </w:delText>
              </w:r>
            </w:del>
            <w:r w:rsidRPr="0021753A">
              <w:t>the next dialog box shows the Auto-Focus–First Guess recipe in order for you to confirm.</w:t>
            </w:r>
          </w:p>
          <w:p w14:paraId="25AC0CB1" w14:textId="77777777" w:rsidR="009C0501" w:rsidRPr="0021753A" w:rsidRDefault="009C0501" w:rsidP="009C0501"/>
          <w:p w14:paraId="546FAA28" w14:textId="277B6EB1" w:rsidR="009C0501" w:rsidRPr="0021753A" w:rsidRDefault="009C0501" w:rsidP="009C0501">
            <w:r w:rsidRPr="0021753A">
              <w:rPr>
                <w:b/>
              </w:rPr>
              <w:t>No</w:t>
            </w:r>
            <w:ins w:id="4484" w:author="Ryan Beck" w:date="2023-04-11T12:10:00Z">
              <w:r w:rsidR="00C659EC" w:rsidRPr="0021753A">
                <w:t xml:space="preserve"> –</w:t>
              </w:r>
            </w:ins>
            <w:del w:id="4485" w:author="Ryan Beck" w:date="2023-04-11T12:10:00Z">
              <w:r w:rsidRPr="0021753A" w:rsidDel="00C659EC">
                <w:rPr>
                  <w:b/>
                </w:rPr>
                <w:delText>:</w:delText>
              </w:r>
              <w:r w:rsidRPr="0021753A" w:rsidDel="00C659EC">
                <w:delText xml:space="preserve"> </w:delText>
              </w:r>
            </w:del>
            <w:r w:rsidRPr="0021753A">
              <w:t xml:space="preserve">you are returned to the Confirm screen.  Select the </w:t>
            </w:r>
            <w:r w:rsidRPr="00C659EC">
              <w:rPr>
                <w:b/>
                <w:bCs/>
                <w:rPrChange w:id="4486" w:author="Ryan Beck" w:date="2023-04-11T12:12:00Z">
                  <w:rPr/>
                </w:rPrChange>
              </w:rPr>
              <w:t>Use Current Oven Recipe button</w:t>
            </w:r>
            <w:r w:rsidRPr="0021753A">
              <w:t xml:space="preserve"> and enter the oven setpoints and conveyor speed you want to start with.</w:t>
            </w:r>
          </w:p>
        </w:tc>
        <w:tc>
          <w:tcPr>
            <w:tcW w:w="4788" w:type="dxa"/>
            <w:shd w:val="clear" w:color="auto" w:fill="auto"/>
          </w:tcPr>
          <w:p w14:paraId="5ADFA1C9" w14:textId="77777777" w:rsidR="009C0501" w:rsidRPr="0021753A" w:rsidRDefault="009C0501" w:rsidP="009C0501">
            <w:pPr>
              <w:jc w:val="center"/>
            </w:pPr>
            <w:r w:rsidRPr="0021753A">
              <w:rPr>
                <w:noProof/>
              </w:rPr>
              <w:drawing>
                <wp:inline distT="0" distB="0" distL="0" distR="0" wp14:anchorId="278CBE9F" wp14:editId="7D3E1130">
                  <wp:extent cx="2470150" cy="1409700"/>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504E9361" w14:textId="3CD069EB" w:rsidR="009C0501" w:rsidRPr="0021753A" w:rsidRDefault="009C0501" w:rsidP="009C0501">
            <w:pPr>
              <w:spacing w:before="20" w:after="20"/>
              <w:jc w:val="center"/>
              <w:rPr>
                <w:rFonts w:ascii="Arial" w:hAnsi="Arial"/>
                <w:bCs/>
                <w:sz w:val="16"/>
              </w:rPr>
            </w:pPr>
            <w:bookmarkStart w:id="4487"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67E73">
              <w:rPr>
                <w:rFonts w:ascii="Arial" w:hAnsi="Arial"/>
                <w:bCs/>
                <w:noProof/>
                <w:sz w:val="16"/>
              </w:rPr>
              <w:t>98</w:t>
            </w:r>
            <w:r w:rsidRPr="0021753A">
              <w:rPr>
                <w:rFonts w:ascii="Arial" w:hAnsi="Arial"/>
                <w:bCs/>
                <w:noProof/>
                <w:sz w:val="16"/>
              </w:rPr>
              <w:fldChar w:fldCharType="end"/>
            </w:r>
            <w:bookmarkEnd w:id="4487"/>
          </w:p>
        </w:tc>
      </w:tr>
    </w:tbl>
    <w:p w14:paraId="43F57B88" w14:textId="77777777" w:rsidR="009C0501" w:rsidRPr="0021753A" w:rsidRDefault="009C0501" w:rsidP="009C0501"/>
    <w:tbl>
      <w:tblPr>
        <w:tblW w:w="0" w:type="auto"/>
        <w:tblLook w:val="04A0" w:firstRow="1" w:lastRow="0" w:firstColumn="1" w:lastColumn="0" w:noHBand="0" w:noVBand="1"/>
      </w:tblPr>
      <w:tblGrid>
        <w:gridCol w:w="5598"/>
        <w:gridCol w:w="3978"/>
      </w:tblGrid>
      <w:tr w:rsidR="009C0501" w:rsidRPr="0021753A" w14:paraId="25681F6A" w14:textId="77777777" w:rsidTr="009C0501">
        <w:tc>
          <w:tcPr>
            <w:tcW w:w="5598" w:type="dxa"/>
            <w:shd w:val="clear" w:color="auto" w:fill="auto"/>
          </w:tcPr>
          <w:p w14:paraId="3B90D8DD" w14:textId="7C211F79" w:rsidR="009C0501" w:rsidRPr="0021753A" w:rsidRDefault="009C0501" w:rsidP="009C0501">
            <w:r w:rsidRPr="0021753A">
              <w:t xml:space="preserve">If the </w:t>
            </w:r>
            <w:ins w:id="4488" w:author="Ryan Beck" w:date="2023-04-11T12:13:00Z">
              <w:r w:rsidR="00C659EC" w:rsidRPr="00FE595C">
                <w:rPr>
                  <w:b/>
                  <w:bCs/>
                </w:rPr>
                <w:t>Use Auto-Focus to find an in-spec Oven Recipe</w:t>
              </w:r>
              <w:r w:rsidR="00C659EC" w:rsidRPr="0021753A">
                <w:t xml:space="preserve"> </w:t>
              </w:r>
            </w:ins>
            <w:del w:id="4489" w:author="Ryan Beck" w:date="2023-04-11T12:13:00Z">
              <w:r w:rsidRPr="0021753A" w:rsidDel="00C659EC">
                <w:delText xml:space="preserve">Use Auto-Focus… </w:delText>
              </w:r>
            </w:del>
            <w:r w:rsidRPr="0021753A">
              <w:t xml:space="preserve">button is selected and there are a sufficient number of boards in the database, this </w:t>
            </w:r>
            <w:r w:rsidRPr="0021753A">
              <w:rPr>
                <w:i/>
              </w:rPr>
              <w:t>Auto-Focus</w:t>
            </w:r>
            <w:r w:rsidRPr="0021753A">
              <w:t xml:space="preserve"> dialog appears.  </w:t>
            </w:r>
            <w:del w:id="4490" w:author="Ryan Beck" w:date="2023-04-11T12:11:00Z">
              <w:r w:rsidRPr="0021753A" w:rsidDel="00C659EC">
                <w:delText xml:space="preserve">See </w:delText>
              </w:r>
              <w:r w:rsidRPr="0021753A" w:rsidDel="00C659EC">
                <w:fldChar w:fldCharType="begin"/>
              </w:r>
              <w:r w:rsidRPr="0021753A" w:rsidDel="00C659EC">
                <w:delInstrText xml:space="preserve"> REF _Ref185825424 \h  \* MERGEFORMAT </w:delInstrText>
              </w:r>
              <w:r w:rsidRPr="0021753A" w:rsidDel="00C659EC">
                <w:fldChar w:fldCharType="separate"/>
              </w:r>
              <w:r w:rsidR="00B67E73" w:rsidRPr="00B67E73" w:rsidDel="00C659EC">
                <w:delText xml:space="preserve">Figure </w:delText>
              </w:r>
              <w:r w:rsidR="00B67E73" w:rsidRPr="00B67E73" w:rsidDel="00C659EC">
                <w:rPr>
                  <w:noProof/>
                </w:rPr>
                <w:delText>99</w:delText>
              </w:r>
              <w:r w:rsidRPr="0021753A" w:rsidDel="00C659EC">
                <w:fldChar w:fldCharType="end"/>
              </w:r>
              <w:r w:rsidRPr="0021753A" w:rsidDel="00C659EC">
                <w:delText>.</w:delText>
              </w:r>
            </w:del>
          </w:p>
          <w:p w14:paraId="3EDC6290" w14:textId="77777777" w:rsidR="009C0501" w:rsidRPr="0021753A" w:rsidRDefault="009C0501" w:rsidP="009C0501"/>
          <w:p w14:paraId="27BE04B5" w14:textId="4FD863C2" w:rsidR="009C0501" w:rsidRPr="0021753A" w:rsidRDefault="009C0501" w:rsidP="009C0501">
            <w:r w:rsidRPr="0021753A">
              <w:rPr>
                <w:b/>
              </w:rPr>
              <w:t>Yes</w:t>
            </w:r>
            <w:ins w:id="4491" w:author="Ryan Beck" w:date="2023-04-11T12:10:00Z">
              <w:r w:rsidR="00C659EC" w:rsidRPr="0021753A">
                <w:t xml:space="preserve"> –</w:t>
              </w:r>
            </w:ins>
            <w:del w:id="4492" w:author="Ryan Beck" w:date="2023-04-11T12:10:00Z">
              <w:r w:rsidRPr="0021753A" w:rsidDel="00C659EC">
                <w:rPr>
                  <w:b/>
                </w:rPr>
                <w:delText>:</w:delText>
              </w:r>
            </w:del>
            <w:r w:rsidRPr="0021753A">
              <w:t xml:space="preserve"> the next dialog box shows the Auto-Focus –First Guess recipe in order for you to confirm.</w:t>
            </w:r>
          </w:p>
          <w:p w14:paraId="3FC757CA" w14:textId="77777777" w:rsidR="009C0501" w:rsidRPr="0021753A" w:rsidRDefault="009C0501" w:rsidP="009C0501"/>
          <w:p w14:paraId="5D7FB786" w14:textId="6CD90B04" w:rsidR="009C0501" w:rsidRPr="0021753A" w:rsidRDefault="009C0501" w:rsidP="009C0501">
            <w:r w:rsidRPr="0021753A">
              <w:rPr>
                <w:b/>
              </w:rPr>
              <w:t>No</w:t>
            </w:r>
            <w:ins w:id="4493" w:author="Ryan Beck" w:date="2023-04-11T12:11:00Z">
              <w:r w:rsidR="00C659EC" w:rsidRPr="0021753A">
                <w:t xml:space="preserve"> –</w:t>
              </w:r>
            </w:ins>
            <w:del w:id="4494" w:author="Ryan Beck" w:date="2023-04-11T12:11:00Z">
              <w:r w:rsidRPr="0021753A" w:rsidDel="00C659EC">
                <w:rPr>
                  <w:b/>
                </w:rPr>
                <w:delText>:</w:delText>
              </w:r>
            </w:del>
            <w:r w:rsidRPr="0021753A">
              <w:t xml:space="preserve"> you are returned to the Confirm screen.  Select the </w:t>
            </w:r>
            <w:r w:rsidRPr="00C659EC">
              <w:rPr>
                <w:b/>
                <w:bCs/>
                <w:rPrChange w:id="4495" w:author="Ryan Beck" w:date="2023-04-11T12:13:00Z">
                  <w:rPr/>
                </w:rPrChange>
              </w:rPr>
              <w:t>Use Current Oven Recipe</w:t>
            </w:r>
            <w:r w:rsidRPr="0021753A">
              <w:t xml:space="preserve"> button and enter the oven setpoints and conveyor speed you want to start with.</w:t>
            </w:r>
          </w:p>
        </w:tc>
        <w:tc>
          <w:tcPr>
            <w:tcW w:w="3978" w:type="dxa"/>
            <w:shd w:val="clear" w:color="auto" w:fill="auto"/>
          </w:tcPr>
          <w:p w14:paraId="07B0730A" w14:textId="77777777" w:rsidR="009C0501" w:rsidRPr="0021753A" w:rsidRDefault="009C0501" w:rsidP="009C0501">
            <w:pPr>
              <w:keepNext/>
              <w:jc w:val="center"/>
            </w:pPr>
            <w:r w:rsidRPr="0021753A">
              <w:rPr>
                <w:noProof/>
              </w:rPr>
              <w:drawing>
                <wp:inline distT="0" distB="0" distL="0" distR="0" wp14:anchorId="1C4E81C6" wp14:editId="3481A5C8">
                  <wp:extent cx="1461415" cy="1346200"/>
                  <wp:effectExtent l="19050" t="19050" r="2476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1461415" cy="1346200"/>
                          </a:xfrm>
                          <a:prstGeom prst="rect">
                            <a:avLst/>
                          </a:prstGeom>
                          <a:noFill/>
                          <a:ln w="9525" cmpd="sng">
                            <a:solidFill>
                              <a:srgbClr val="000000"/>
                            </a:solidFill>
                            <a:miter lim="800000"/>
                            <a:headEnd/>
                            <a:tailEnd/>
                          </a:ln>
                          <a:effectLst/>
                        </pic:spPr>
                      </pic:pic>
                    </a:graphicData>
                  </a:graphic>
                </wp:inline>
              </w:drawing>
            </w:r>
          </w:p>
          <w:p w14:paraId="1739F491" w14:textId="3BFBB52A" w:rsidR="009C0501" w:rsidRPr="0021753A" w:rsidRDefault="009C0501" w:rsidP="009C0501">
            <w:pPr>
              <w:spacing w:before="20" w:after="20"/>
              <w:jc w:val="center"/>
              <w:rPr>
                <w:rFonts w:ascii="Arial" w:hAnsi="Arial"/>
                <w:bCs/>
                <w:sz w:val="16"/>
              </w:rPr>
            </w:pPr>
            <w:bookmarkStart w:id="4496"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67E73">
              <w:rPr>
                <w:rFonts w:ascii="Arial" w:hAnsi="Arial"/>
                <w:bCs/>
                <w:noProof/>
                <w:sz w:val="16"/>
              </w:rPr>
              <w:t>99</w:t>
            </w:r>
            <w:r w:rsidRPr="0021753A">
              <w:rPr>
                <w:rFonts w:ascii="Arial" w:hAnsi="Arial"/>
                <w:bCs/>
                <w:noProof/>
                <w:sz w:val="16"/>
              </w:rPr>
              <w:fldChar w:fldCharType="end"/>
            </w:r>
            <w:bookmarkEnd w:id="4496"/>
          </w:p>
        </w:tc>
      </w:tr>
    </w:tbl>
    <w:p w14:paraId="2689FCF3" w14:textId="77777777" w:rsidR="009C0501" w:rsidRDefault="009C0501" w:rsidP="009C0501"/>
    <w:p w14:paraId="75FD0FAE" w14:textId="77777777" w:rsidR="009C0501" w:rsidRDefault="009C0501" w:rsidP="009C0501"/>
    <w:p w14:paraId="16B9CF25" w14:textId="21E91E37" w:rsidR="009C0501" w:rsidRPr="0021753A" w:rsidRDefault="009C0501" w:rsidP="009C0501">
      <w:r w:rsidRPr="0021753A">
        <w:t xml:space="preserve">If you select </w:t>
      </w:r>
      <w:r w:rsidRPr="0021753A">
        <w:rPr>
          <w:b/>
        </w:rPr>
        <w:t>Y</w:t>
      </w:r>
      <w:ins w:id="4497" w:author="Ryan Beck" w:date="2023-04-11T12:14:00Z">
        <w:r w:rsidR="00C659EC">
          <w:rPr>
            <w:b/>
          </w:rPr>
          <w:t>es</w:t>
        </w:r>
      </w:ins>
      <w:del w:id="4498" w:author="Ryan Beck" w:date="2023-04-11T12:14:00Z">
        <w:r w:rsidRPr="0021753A" w:rsidDel="00C659EC">
          <w:rPr>
            <w:b/>
          </w:rPr>
          <w:delText>ES</w:delText>
        </w:r>
      </w:del>
      <w:r w:rsidRPr="0021753A">
        <w:t>, the following screen appears, prompting you to confirm the first guess recipe</w:t>
      </w:r>
      <w:del w:id="4499" w:author="Ryan Beck" w:date="2023-04-11T12:14:00Z">
        <w:r w:rsidRPr="0021753A" w:rsidDel="00C659EC">
          <w:delText xml:space="preserve">.  See </w:delText>
        </w:r>
        <w:r w:rsidRPr="0021753A" w:rsidDel="00C659EC">
          <w:fldChar w:fldCharType="begin"/>
        </w:r>
        <w:r w:rsidRPr="0021753A" w:rsidDel="00C659EC">
          <w:delInstrText xml:space="preserve"> REF _Ref185825483 \h </w:delInstrText>
        </w:r>
        <w:r w:rsidRPr="0021753A" w:rsidDel="00C659EC">
          <w:fldChar w:fldCharType="separate"/>
        </w:r>
        <w:r w:rsidR="00B67E73" w:rsidRPr="0021753A" w:rsidDel="00C659EC">
          <w:rPr>
            <w:rFonts w:ascii="Arial" w:hAnsi="Arial"/>
            <w:bCs/>
            <w:sz w:val="16"/>
          </w:rPr>
          <w:delText xml:space="preserve">Figure </w:delText>
        </w:r>
        <w:r w:rsidR="00B67E73" w:rsidDel="00C659EC">
          <w:rPr>
            <w:rFonts w:ascii="Arial" w:hAnsi="Arial"/>
            <w:bCs/>
            <w:noProof/>
            <w:sz w:val="16"/>
          </w:rPr>
          <w:delText>100</w:delText>
        </w:r>
        <w:r w:rsidRPr="0021753A" w:rsidDel="00C659EC">
          <w:fldChar w:fldCharType="end"/>
        </w:r>
      </w:del>
      <w:r w:rsidRPr="0021753A">
        <w:t>.</w:t>
      </w:r>
    </w:p>
    <w:p w14:paraId="714C8240" w14:textId="77777777" w:rsidR="009C0501" w:rsidRPr="0021753A" w:rsidRDefault="009C0501" w:rsidP="009C0501"/>
    <w:p w14:paraId="1F2DB9DA" w14:textId="77777777" w:rsidR="009C0501" w:rsidRPr="0021753A" w:rsidRDefault="009C0501" w:rsidP="009C0501">
      <w:pPr>
        <w:jc w:val="center"/>
      </w:pPr>
      <w:r w:rsidRPr="0021753A">
        <w:rPr>
          <w:noProof/>
        </w:rPr>
        <w:drawing>
          <wp:inline distT="0" distB="0" distL="0" distR="0" wp14:anchorId="32474A46" wp14:editId="0123D18E">
            <wp:extent cx="3352800" cy="2529839"/>
            <wp:effectExtent l="19050" t="19050" r="19050" b="234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3352800" cy="2529839"/>
                    </a:xfrm>
                    <a:prstGeom prst="rect">
                      <a:avLst/>
                    </a:prstGeom>
                    <a:noFill/>
                    <a:ln w="6350" cmpd="sng">
                      <a:solidFill>
                        <a:srgbClr val="000000"/>
                      </a:solidFill>
                      <a:miter lim="800000"/>
                      <a:headEnd/>
                      <a:tailEnd/>
                    </a:ln>
                    <a:effectLst/>
                  </pic:spPr>
                </pic:pic>
              </a:graphicData>
            </a:graphic>
          </wp:inline>
        </w:drawing>
      </w:r>
    </w:p>
    <w:p w14:paraId="383FA98D" w14:textId="1F913350" w:rsidR="009C0501" w:rsidRPr="0021753A" w:rsidRDefault="009C0501" w:rsidP="009C0501">
      <w:pPr>
        <w:spacing w:before="20" w:after="20"/>
        <w:jc w:val="center"/>
        <w:rPr>
          <w:rFonts w:ascii="Arial" w:hAnsi="Arial"/>
          <w:bCs/>
          <w:sz w:val="16"/>
        </w:rPr>
      </w:pPr>
      <w:bookmarkStart w:id="4500"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67E73">
        <w:rPr>
          <w:rFonts w:ascii="Arial" w:hAnsi="Arial"/>
          <w:bCs/>
          <w:noProof/>
          <w:sz w:val="16"/>
        </w:rPr>
        <w:t>100</w:t>
      </w:r>
      <w:r w:rsidRPr="0021753A">
        <w:rPr>
          <w:rFonts w:ascii="Arial" w:hAnsi="Arial"/>
          <w:bCs/>
          <w:noProof/>
          <w:sz w:val="16"/>
        </w:rPr>
        <w:fldChar w:fldCharType="end"/>
      </w:r>
      <w:bookmarkEnd w:id="4500"/>
      <w:r w:rsidRPr="0021753A">
        <w:rPr>
          <w:rFonts w:ascii="Arial" w:hAnsi="Arial"/>
          <w:bCs/>
          <w:sz w:val="16"/>
        </w:rPr>
        <w:t>: Run a Profile – Auto Focus screen #3</w:t>
      </w:r>
    </w:p>
    <w:p w14:paraId="7D585964" w14:textId="77777777" w:rsidR="009C0501" w:rsidRPr="0021753A" w:rsidRDefault="009C0501" w:rsidP="009C0501"/>
    <w:p w14:paraId="416A42FF" w14:textId="77777777" w:rsidR="009C0501" w:rsidRPr="00B439C6" w:rsidRDefault="009C0501" w:rsidP="009C0501">
      <w:pPr>
        <w:numPr>
          <w:ilvl w:val="0"/>
          <w:numId w:val="148"/>
        </w:numPr>
        <w:tabs>
          <w:tab w:val="left" w:pos="360"/>
        </w:tabs>
        <w:rPr>
          <w:b/>
          <w:noProof/>
        </w:rPr>
      </w:pPr>
      <w:r w:rsidRPr="00C659EC">
        <w:rPr>
          <w:bCs/>
          <w:noProof/>
          <w:rPrChange w:id="4501" w:author="Ryan Beck" w:date="2023-04-11T12:14:00Z">
            <w:rPr>
              <w:b/>
              <w:noProof/>
            </w:rPr>
          </w:rPrChange>
        </w:rPr>
        <w:t>Click the</w:t>
      </w:r>
      <w:r w:rsidRPr="0021753A">
        <w:rPr>
          <w:b/>
          <w:noProof/>
        </w:rPr>
        <w:t xml:space="preserve"> Next </w:t>
      </w:r>
      <w:r w:rsidRPr="00C659EC">
        <w:rPr>
          <w:bCs/>
          <w:noProof/>
          <w:rPrChange w:id="4502" w:author="Ryan Beck" w:date="2023-04-11T12:14:00Z">
            <w:rPr>
              <w:b/>
              <w:noProof/>
            </w:rPr>
          </w:rPrChange>
        </w:rPr>
        <w:t>button</w:t>
      </w:r>
      <w:r>
        <w:rPr>
          <w:b/>
          <w:noProof/>
        </w:rPr>
        <w:t xml:space="preserve"> </w:t>
      </w:r>
      <w:r>
        <w:rPr>
          <w:bCs/>
          <w:noProof/>
        </w:rPr>
        <w:t>to continue with setting up to run a profile.</w:t>
      </w:r>
    </w:p>
    <w:p w14:paraId="2498F93F" w14:textId="77777777" w:rsidR="009C0501" w:rsidRPr="0021753A" w:rsidRDefault="009C0501" w:rsidP="009C0501">
      <w:pPr>
        <w:ind w:left="360"/>
        <w:rPr>
          <w:b/>
          <w:noProof/>
        </w:rPr>
      </w:pPr>
    </w:p>
    <w:p w14:paraId="1B9E99BD" w14:textId="5FE027CF" w:rsidR="009C0501" w:rsidRPr="0021753A" w:rsidRDefault="009C0501" w:rsidP="009C0501">
      <w:pPr>
        <w:ind w:left="360"/>
      </w:pPr>
      <w:r w:rsidRPr="0021753A">
        <w:t xml:space="preserve">If there is no communication with the oven controller, the following dialog box appears.  You must manually enter the recipe information on the oven. </w:t>
      </w:r>
      <w:del w:id="4503" w:author="Ryan Beck" w:date="2023-04-11T12:14:00Z">
        <w:r w:rsidRPr="0021753A" w:rsidDel="00C659EC">
          <w:delText xml:space="preserve"> See </w:delText>
        </w:r>
        <w:r w:rsidRPr="0021753A" w:rsidDel="00C659EC">
          <w:fldChar w:fldCharType="begin"/>
        </w:r>
        <w:r w:rsidRPr="0021753A" w:rsidDel="00C659EC">
          <w:delInstrText xml:space="preserve"> REF _Ref185825506 \h </w:delInstrText>
        </w:r>
        <w:r w:rsidRPr="0021753A" w:rsidDel="00C659EC">
          <w:fldChar w:fldCharType="separate"/>
        </w:r>
        <w:r w:rsidR="00B67E73" w:rsidRPr="0021753A" w:rsidDel="00C659EC">
          <w:rPr>
            <w:rFonts w:ascii="Arial" w:hAnsi="Arial"/>
            <w:bCs/>
            <w:sz w:val="16"/>
          </w:rPr>
          <w:delText xml:space="preserve">Figure </w:delText>
        </w:r>
        <w:r w:rsidR="00B67E73" w:rsidDel="00C659EC">
          <w:rPr>
            <w:rFonts w:ascii="Arial" w:hAnsi="Arial"/>
            <w:bCs/>
            <w:noProof/>
            <w:sz w:val="16"/>
          </w:rPr>
          <w:delText>101</w:delText>
        </w:r>
        <w:r w:rsidRPr="0021753A" w:rsidDel="00C659EC">
          <w:fldChar w:fldCharType="end"/>
        </w:r>
        <w:r w:rsidRPr="0021753A" w:rsidDel="00C659EC">
          <w:delText>.</w:delText>
        </w:r>
      </w:del>
    </w:p>
    <w:p w14:paraId="2E7CB5D0" w14:textId="77777777" w:rsidR="009C0501" w:rsidRPr="0021753A" w:rsidRDefault="009C0501" w:rsidP="009C0501">
      <w:pPr>
        <w:ind w:left="360"/>
      </w:pPr>
    </w:p>
    <w:p w14:paraId="0157B15A" w14:textId="77777777" w:rsidR="009C0501" w:rsidRPr="0021753A" w:rsidRDefault="009C0501" w:rsidP="009C0501">
      <w:pPr>
        <w:jc w:val="center"/>
      </w:pPr>
      <w:r w:rsidRPr="0021753A">
        <w:rPr>
          <w:noProof/>
        </w:rPr>
        <w:drawing>
          <wp:inline distT="0" distB="0" distL="0" distR="0" wp14:anchorId="376AE807" wp14:editId="64AC58A7">
            <wp:extent cx="2099524" cy="1974850"/>
            <wp:effectExtent l="19050" t="19050" r="15240" b="2540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2099524" cy="1974850"/>
                    </a:xfrm>
                    <a:prstGeom prst="rect">
                      <a:avLst/>
                    </a:prstGeom>
                    <a:noFill/>
                    <a:ln w="6350" cmpd="sng">
                      <a:solidFill>
                        <a:srgbClr val="000000"/>
                      </a:solidFill>
                      <a:miter lim="800000"/>
                      <a:headEnd/>
                      <a:tailEnd/>
                    </a:ln>
                    <a:effectLst/>
                  </pic:spPr>
                </pic:pic>
              </a:graphicData>
            </a:graphic>
          </wp:inline>
        </w:drawing>
      </w:r>
    </w:p>
    <w:p w14:paraId="1C3B736F" w14:textId="3B1D1178" w:rsidR="009C0501" w:rsidRPr="0021753A" w:rsidRDefault="009C0501" w:rsidP="009C0501">
      <w:pPr>
        <w:spacing w:before="20" w:after="20"/>
        <w:jc w:val="center"/>
        <w:rPr>
          <w:rFonts w:ascii="Arial" w:hAnsi="Arial"/>
          <w:bCs/>
          <w:sz w:val="16"/>
        </w:rPr>
      </w:pPr>
      <w:bookmarkStart w:id="4504"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67E73">
        <w:rPr>
          <w:rFonts w:ascii="Arial" w:hAnsi="Arial"/>
          <w:bCs/>
          <w:noProof/>
          <w:sz w:val="16"/>
        </w:rPr>
        <w:t>101</w:t>
      </w:r>
      <w:r w:rsidRPr="0021753A">
        <w:rPr>
          <w:rFonts w:ascii="Arial" w:hAnsi="Arial"/>
          <w:bCs/>
          <w:noProof/>
          <w:sz w:val="16"/>
        </w:rPr>
        <w:fldChar w:fldCharType="end"/>
      </w:r>
      <w:bookmarkEnd w:id="4504"/>
      <w:r w:rsidRPr="0021753A">
        <w:rPr>
          <w:rFonts w:ascii="Arial" w:hAnsi="Arial"/>
          <w:bCs/>
          <w:sz w:val="16"/>
        </w:rPr>
        <w:t>: Run a Profile – Oven controller communication error</w:t>
      </w:r>
    </w:p>
    <w:p w14:paraId="2FC82379" w14:textId="77777777" w:rsidR="009C0501" w:rsidRPr="0021753A" w:rsidRDefault="009C0501" w:rsidP="009C0501"/>
    <w:p w14:paraId="2C059623" w14:textId="77777777" w:rsidR="009C0501" w:rsidRPr="0021753A" w:rsidRDefault="009C0501" w:rsidP="009C0501">
      <w:pPr>
        <w:ind w:left="360"/>
      </w:pPr>
      <w:r w:rsidRPr="0021753A">
        <w:t>If there is communication with the oven, then the recipe is copied directly to the oven.</w:t>
      </w:r>
    </w:p>
    <w:p w14:paraId="414486DF" w14:textId="17FD554C" w:rsidR="00806DB4" w:rsidRDefault="00806DB4" w:rsidP="0026146F">
      <w:pPr>
        <w:pStyle w:val="Heading1"/>
      </w:pPr>
      <w:bookmarkStart w:id="4505" w:name="_Toc52898768"/>
      <w:bookmarkStart w:id="4506" w:name="_Toc52899128"/>
      <w:bookmarkStart w:id="4507" w:name="_Toc52899203"/>
      <w:bookmarkStart w:id="4508" w:name="_Toc86830560"/>
      <w:bookmarkStart w:id="4509" w:name="_Toc86831731"/>
      <w:bookmarkStart w:id="4510" w:name="_Toc132123073"/>
      <w:bookmarkStart w:id="4511" w:name="_Toc132123276"/>
      <w:r>
        <w:lastRenderedPageBreak/>
        <w:t>Sav</w:t>
      </w:r>
      <w:r w:rsidR="00AD4DC4">
        <w:t>e</w:t>
      </w:r>
      <w:r>
        <w:t xml:space="preserve"> </w:t>
      </w:r>
      <w:r w:rsidR="006C7149">
        <w:t xml:space="preserve">Energy </w:t>
      </w:r>
      <w:del w:id="4512" w:author="Ryan Beck" w:date="2023-04-11T12:14:00Z">
        <w:r w:rsidR="006C7149" w:rsidDel="00C659EC">
          <w:delText>With</w:delText>
        </w:r>
      </w:del>
      <w:ins w:id="4513" w:author="Ryan Beck" w:date="2023-04-11T12:14:00Z">
        <w:r w:rsidR="00C659EC">
          <w:t>with</w:t>
        </w:r>
      </w:ins>
      <w:r w:rsidR="006C7149">
        <w:t xml:space="preserve"> </w:t>
      </w:r>
      <w:r>
        <w:t xml:space="preserve">Navigator </w:t>
      </w:r>
      <w:r w:rsidR="00AD4DC4">
        <w:t>a</w:t>
      </w:r>
      <w:r w:rsidR="006C7149">
        <w:t xml:space="preserve">nd </w:t>
      </w:r>
      <w:r>
        <w:t>Auto</w:t>
      </w:r>
      <w:r w:rsidR="006C7149">
        <w:t>-</w:t>
      </w:r>
      <w:r>
        <w:t>Focus</w:t>
      </w:r>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505"/>
      <w:bookmarkEnd w:id="4506"/>
      <w:bookmarkEnd w:id="4507"/>
      <w:bookmarkEnd w:id="4508"/>
      <w:bookmarkEnd w:id="4509"/>
      <w:bookmarkEnd w:id="4510"/>
      <w:bookmarkEnd w:id="4511"/>
    </w:p>
    <w:p w14:paraId="7CF6FE89" w14:textId="60E4DD8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r w:rsidR="0051291A">
        <w:t>included</w:t>
      </w:r>
      <w:r>
        <w:t xml:space="preserve"> with b</w:t>
      </w:r>
      <w:r w:rsidR="00CB1F91">
        <w:t xml:space="preserve">oth the </w:t>
      </w:r>
      <w:r w:rsidR="0051291A">
        <w:t xml:space="preserve">Navigator Power and </w:t>
      </w:r>
      <w:r w:rsidR="00CB1F91">
        <w:t xml:space="preserve">Auto-Focus </w:t>
      </w:r>
      <w:r w:rsidR="0051291A">
        <w:t>Power</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p>
    <w:p w14:paraId="6A92B321" w14:textId="23E2E0FB" w:rsidR="00846BB0" w:rsidRDefault="00846BB0" w:rsidP="00846BB0">
      <w:pPr>
        <w:pStyle w:val="ListBullet"/>
        <w:numPr>
          <w:ilvl w:val="0"/>
          <w:numId w:val="0"/>
        </w:numPr>
      </w:pPr>
    </w:p>
    <w:p w14:paraId="18EEE93C" w14:textId="77777777" w:rsidR="00846BB0" w:rsidRDefault="004F7C7C" w:rsidP="00AA7259">
      <w:pPr>
        <w:pStyle w:val="Heading2"/>
      </w:pPr>
      <w:bookmarkStart w:id="4514" w:name="_Toc469043176"/>
      <w:bookmarkStart w:id="4515" w:name="_Toc469043756"/>
      <w:bookmarkStart w:id="4516" w:name="_Toc469045060"/>
      <w:bookmarkStart w:id="4517" w:name="_Toc469612949"/>
      <w:bookmarkStart w:id="4518" w:name="_Toc491175122"/>
      <w:bookmarkStart w:id="4519" w:name="_Toc491264031"/>
      <w:bookmarkStart w:id="4520" w:name="_Toc494303957"/>
      <w:bookmarkStart w:id="4521" w:name="_Toc532827297"/>
      <w:bookmarkStart w:id="4522" w:name="_Toc532827874"/>
      <w:bookmarkStart w:id="4523" w:name="_Toc52898769"/>
      <w:bookmarkStart w:id="4524" w:name="_Toc52899129"/>
      <w:bookmarkStart w:id="4525" w:name="_Toc86830561"/>
      <w:bookmarkStart w:id="4526" w:name="_Toc86831732"/>
      <w:bookmarkStart w:id="4527" w:name="_Toc132123074"/>
      <w:bookmarkStart w:id="4528" w:name="_Toc132123277"/>
      <w:r>
        <w:t>Enable the Power Feature in Auto-Focus</w:t>
      </w:r>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06995">
              <w:rPr>
                <w:bCs/>
                <w:i/>
                <w:iCs/>
                <w:rPrChange w:id="4529" w:author="Ryan Beck" w:date="2023-04-11T12:14:00Z">
                  <w:rPr>
                    <w:b/>
                  </w:rPr>
                </w:rPrChange>
              </w:rPr>
              <w:t>Auto-Focus</w:t>
            </w:r>
            <w:r>
              <w:t xml:space="preserve"> tab.</w:t>
            </w:r>
          </w:p>
          <w:p w14:paraId="776846A2" w14:textId="77777777" w:rsidR="008A2A4F" w:rsidRDefault="008A2A4F" w:rsidP="008A2A4F"/>
          <w:p w14:paraId="766AA65D" w14:textId="107DA5E7" w:rsidR="008A2A4F" w:rsidRDefault="008A2A4F" w:rsidP="00AA5614">
            <w:pPr>
              <w:numPr>
                <w:ilvl w:val="0"/>
                <w:numId w:val="38"/>
              </w:numPr>
            </w:pPr>
            <w:r>
              <w:t xml:space="preserve">In the </w:t>
            </w:r>
            <w:r w:rsidRPr="00E06995">
              <w:rPr>
                <w:bCs/>
                <w:i/>
                <w:iCs/>
                <w:rPrChange w:id="4530" w:author="Ryan Beck" w:date="2023-04-11T12:15:00Z">
                  <w:rPr>
                    <w:b/>
                  </w:rPr>
                </w:rPrChange>
              </w:rPr>
              <w:t>Search Mode</w:t>
            </w:r>
            <w:r>
              <w:t xml:space="preserve"> area of the </w:t>
            </w:r>
            <w:r w:rsidRPr="00E06995">
              <w:rPr>
                <w:bCs/>
                <w:i/>
                <w:iCs/>
                <w:rPrChange w:id="4531" w:author="Ryan Beck" w:date="2023-04-11T12:15:00Z">
                  <w:rPr>
                    <w:b/>
                  </w:rPr>
                </w:rPrChange>
              </w:rPr>
              <w:t>Profile Optimization Settings</w:t>
            </w:r>
            <w:r>
              <w:t xml:space="preserve"> panel, </w:t>
            </w:r>
            <w:ins w:id="4532" w:author="Ryan Beck" w:date="2023-04-11T12:15:00Z">
              <w:r w:rsidR="00E06995">
                <w:t>select</w:t>
              </w:r>
            </w:ins>
            <w:del w:id="4533" w:author="Ryan Beck" w:date="2023-04-11T12:15:00Z">
              <w:r w:rsidDel="00E06995">
                <w:delText>click on the</w:delText>
              </w:r>
            </w:del>
            <w:r>
              <w:t xml:space="preserve"> </w:t>
            </w:r>
            <w:r w:rsidRPr="00ED66B5">
              <w:rPr>
                <w:b/>
              </w:rPr>
              <w:t>Minimize Energy Consumption</w:t>
            </w:r>
            <w:del w:id="4534" w:author="Ryan Beck" w:date="2023-04-11T12:15:00Z">
              <w:r w:rsidRPr="00E06995" w:rsidDel="00E06995">
                <w:rPr>
                  <w:b/>
                  <w:bCs/>
                  <w:rPrChange w:id="4535" w:author="Ryan Beck" w:date="2023-04-11T12:15:00Z">
                    <w:rPr/>
                  </w:rPrChange>
                </w:rPr>
                <w:delText xml:space="preserve"> radio</w:delText>
              </w:r>
              <w:r w:rsidDel="00E06995">
                <w:delText xml:space="preserve"> button</w:delText>
              </w:r>
            </w:del>
            <w:r>
              <w:t>.</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4C5031E">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rsidP="00AA7259">
      <w:pPr>
        <w:pStyle w:val="Heading2"/>
      </w:pPr>
      <w:bookmarkStart w:id="4536" w:name="_Toc469043177"/>
      <w:bookmarkStart w:id="4537" w:name="_Toc469043757"/>
      <w:bookmarkStart w:id="4538" w:name="_Toc469045061"/>
      <w:bookmarkStart w:id="4539" w:name="_Toc469612950"/>
      <w:bookmarkStart w:id="4540" w:name="_Toc491175123"/>
      <w:bookmarkStart w:id="4541" w:name="_Toc491264032"/>
      <w:bookmarkStart w:id="4542" w:name="_Toc494303958"/>
      <w:bookmarkStart w:id="4543" w:name="_Toc532827298"/>
      <w:bookmarkStart w:id="4544" w:name="_Toc532827875"/>
      <w:bookmarkStart w:id="4545" w:name="_Toc52898770"/>
      <w:bookmarkStart w:id="4546" w:name="_Toc52899130"/>
      <w:bookmarkStart w:id="4547" w:name="_Toc86830562"/>
      <w:bookmarkStart w:id="4548" w:name="_Toc86831733"/>
      <w:bookmarkStart w:id="4549" w:name="_Toc132123075"/>
      <w:bookmarkStart w:id="4550" w:name="_Toc132123278"/>
      <w:r>
        <w:t>Enable the Power Feature in</w:t>
      </w:r>
      <w:r w:rsidRPr="008A2A4F">
        <w:t xml:space="preserve"> </w:t>
      </w:r>
      <w:r>
        <w:t>Navigator</w:t>
      </w:r>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6461829E" w:rsidR="008A2A4F" w:rsidRDefault="008A2A4F" w:rsidP="00AA5614">
            <w:pPr>
              <w:numPr>
                <w:ilvl w:val="0"/>
                <w:numId w:val="39"/>
              </w:numPr>
            </w:pPr>
            <w:r>
              <w:t xml:space="preserve">On the Profile </w:t>
            </w:r>
            <w:ins w:id="4551" w:author="Ryan Beck" w:date="2023-04-11T12:16:00Z">
              <w:r w:rsidR="00E06995">
                <w:t>G</w:t>
              </w:r>
            </w:ins>
            <w:del w:id="4552" w:author="Ryan Beck" w:date="2023-04-11T12:16:00Z">
              <w:r w:rsidR="00016282" w:rsidDel="00E06995">
                <w:delText>g</w:delText>
              </w:r>
            </w:del>
            <w:r w:rsidR="00016282">
              <w:t>raph</w:t>
            </w:r>
            <w:r>
              <w:t xml:space="preserve"> screen, select the </w:t>
            </w:r>
            <w:r w:rsidRPr="00E06995">
              <w:rPr>
                <w:i/>
                <w:iCs/>
                <w:rPrChange w:id="4553" w:author="Ryan Beck" w:date="2023-04-11T12:16:00Z">
                  <w:rPr/>
                </w:rPrChange>
              </w:rPr>
              <w:t>Optimization</w:t>
            </w:r>
            <w:r>
              <w:t xml:space="preserve"> tab.</w:t>
            </w:r>
          </w:p>
          <w:p w14:paraId="7CFD0E00" w14:textId="77777777" w:rsidR="008A2A4F" w:rsidRDefault="008A2A4F" w:rsidP="008A2A4F"/>
          <w:p w14:paraId="130F1FCC" w14:textId="30BEBFB0" w:rsidR="008A2A4F" w:rsidRDefault="008A2A4F" w:rsidP="00AA5614">
            <w:pPr>
              <w:numPr>
                <w:ilvl w:val="0"/>
                <w:numId w:val="39"/>
              </w:numPr>
            </w:pPr>
            <w:r>
              <w:t xml:space="preserve">In the </w:t>
            </w:r>
            <w:r w:rsidRPr="00E06995">
              <w:rPr>
                <w:bCs/>
                <w:i/>
                <w:iCs/>
                <w:rPrChange w:id="4554" w:author="Ryan Beck" w:date="2023-04-11T12:16:00Z">
                  <w:rPr>
                    <w:b/>
                  </w:rPr>
                </w:rPrChange>
              </w:rPr>
              <w:t>Search Mode</w:t>
            </w:r>
            <w:r>
              <w:t xml:space="preserve"> panel, </w:t>
            </w:r>
            <w:del w:id="4555" w:author="Ryan Beck" w:date="2023-04-11T12:17:00Z">
              <w:r w:rsidDel="00E06995">
                <w:delText>click on the</w:delText>
              </w:r>
            </w:del>
            <w:ins w:id="4556" w:author="Ryan Beck" w:date="2023-04-11T12:17:00Z">
              <w:r w:rsidR="00E06995">
                <w:t>select</w:t>
              </w:r>
            </w:ins>
            <w:r>
              <w:t xml:space="preserve"> </w:t>
            </w:r>
            <w:r w:rsidRPr="00ED66B5">
              <w:rPr>
                <w:b/>
              </w:rPr>
              <w:t>Minimize Energy Consumption</w:t>
            </w:r>
            <w:ins w:id="4557" w:author="Ryan Beck" w:date="2023-04-11T12:16:00Z">
              <w:r w:rsidR="00E06995">
                <w:t>.</w:t>
              </w:r>
            </w:ins>
            <w:del w:id="4558" w:author="Ryan Beck" w:date="2023-04-11T12:16:00Z">
              <w:r w:rsidDel="00E06995">
                <w:delText xml:space="preserve"> radio button.</w:delText>
              </w:r>
            </w:del>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0636DCF5">
                  <wp:extent cx="1992208" cy="1504950"/>
                  <wp:effectExtent l="0" t="0" r="8255" b="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3"/>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1992208"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559" w:name="_Using_the_Live"/>
      <w:bookmarkStart w:id="4560" w:name="_Toc469612951"/>
      <w:bookmarkStart w:id="4561" w:name="_Toc491175124"/>
      <w:bookmarkStart w:id="4562" w:name="_Toc491264033"/>
      <w:bookmarkStart w:id="4563" w:name="_Toc491347024"/>
      <w:bookmarkStart w:id="4564" w:name="_Toc494303959"/>
      <w:bookmarkStart w:id="4565" w:name="_Toc494304182"/>
      <w:bookmarkStart w:id="4566" w:name="_Toc532827299"/>
      <w:bookmarkStart w:id="4567" w:name="_Toc532827598"/>
      <w:bookmarkStart w:id="4568" w:name="_Toc532827876"/>
      <w:bookmarkStart w:id="4569" w:name="_Toc532892553"/>
      <w:bookmarkStart w:id="4570" w:name="_Toc52898771"/>
      <w:bookmarkStart w:id="4571" w:name="_Toc52899131"/>
      <w:bookmarkStart w:id="4572" w:name="_Toc52899204"/>
      <w:bookmarkStart w:id="4573" w:name="_Toc86830563"/>
      <w:bookmarkStart w:id="4574" w:name="_Toc86831734"/>
      <w:bookmarkStart w:id="4575" w:name="_Toc132123076"/>
      <w:bookmarkStart w:id="4576" w:name="_Toc132123279"/>
      <w:bookmarkStart w:id="4577" w:name="_Toc329249444"/>
      <w:bookmarkStart w:id="4578" w:name="_Toc394486320"/>
      <w:bookmarkStart w:id="4579" w:name="_Toc394583244"/>
      <w:bookmarkStart w:id="4580" w:name="_Toc394583400"/>
      <w:bookmarkStart w:id="4581" w:name="_Toc468168379"/>
      <w:bookmarkStart w:id="4582" w:name="_Toc468175427"/>
      <w:bookmarkStart w:id="4583" w:name="_Toc468551583"/>
      <w:bookmarkStart w:id="4584" w:name="_Toc469038810"/>
      <w:bookmarkStart w:id="4585" w:name="_Toc469038865"/>
      <w:bookmarkStart w:id="4586" w:name="_Toc469042024"/>
      <w:bookmarkStart w:id="4587" w:name="_Toc469043178"/>
      <w:bookmarkStart w:id="4588" w:name="_Toc469043758"/>
      <w:bookmarkStart w:id="4589" w:name="_Toc469043843"/>
      <w:bookmarkStart w:id="4590" w:name="_Toc469045062"/>
      <w:bookmarkEnd w:id="4559"/>
      <w:r w:rsidRPr="00AD4DC4">
        <w:lastRenderedPageBreak/>
        <w:t>Use Sweet Spot Target</w:t>
      </w:r>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05504" behindDoc="0" locked="0" layoutInCell="1" allowOverlap="1" wp14:anchorId="51D36073" wp14:editId="64163C59">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3715B" id="Rectangle 2959" o:spid="_x0000_s1026" style="position:absolute;margin-left:94.15pt;margin-top:131.85pt;width:73.1pt;height:19.4pt;z-index:251605504;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060BB42A">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874157" cy="3081528"/>
                    </a:xfrm>
                    <a:prstGeom prst="rect">
                      <a:avLst/>
                    </a:prstGeom>
                  </pic:spPr>
                </pic:pic>
              </a:graphicData>
            </a:graphic>
          </wp:inline>
        </w:drawing>
      </w:r>
    </w:p>
    <w:p w14:paraId="2CD7CE8E" w14:textId="4EE6BB82" w:rsidR="002172EC" w:rsidRPr="00AD4DC4" w:rsidRDefault="002172EC" w:rsidP="002172EC">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102</w:t>
      </w:r>
      <w:r w:rsidR="006E64D0">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368A1A86" w:rsidR="002172EC" w:rsidRDefault="002172EC" w:rsidP="002172EC">
      <w:r w:rsidRPr="00AD4DC4">
        <w:rPr>
          <w:noProof/>
        </w:rPr>
        <w:drawing>
          <wp:anchor distT="0" distB="0" distL="114300" distR="114300" simplePos="0" relativeHeight="251607552" behindDoc="0" locked="0" layoutInCell="1" allowOverlap="1" wp14:anchorId="4772D4DE" wp14:editId="441617AB">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Normally, when selecting a specification, only an upper and lower limit is defined, and the “</w:t>
      </w:r>
      <w:ins w:id="4591" w:author="Ryan Beck" w:date="2023-04-11T12:18:00Z">
        <w:r w:rsidR="00E06995">
          <w:t>T</w:t>
        </w:r>
      </w:ins>
      <w:del w:id="4592" w:author="Ryan Beck" w:date="2023-04-11T12:18:00Z">
        <w:r w:rsidRPr="00AD4DC4" w:rsidDel="00E06995">
          <w:delText>t</w:delText>
        </w:r>
      </w:del>
      <w:r w:rsidRPr="00AD4DC4">
        <w:t xml:space="preserve">arget” value is automatically the center of the upper/lower limits. </w:t>
      </w:r>
    </w:p>
    <w:p w14:paraId="100324AD" w14:textId="77777777" w:rsidR="002172EC" w:rsidRDefault="002172EC" w:rsidP="002172EC"/>
    <w:p w14:paraId="63A2BEF6" w14:textId="3977AE83"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w:t>
      </w:r>
      <w:ins w:id="4593" w:author="Ryan Beck" w:date="2023-04-11T12:18:00Z">
        <w:r w:rsidR="00E06995">
          <w:t>“</w:t>
        </w:r>
      </w:ins>
      <w:r w:rsidRPr="00AD4DC4">
        <w:t>Target</w:t>
      </w:r>
      <w:ins w:id="4594" w:author="Ryan Beck" w:date="2023-04-11T12:18:00Z">
        <w:r w:rsidR="00E06995">
          <w:t>”</w:t>
        </w:r>
      </w:ins>
      <w:r w:rsidRPr="00AD4DC4">
        <w:t xml:space="preserve">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7CD31BC2" w14:textId="3D9E180D" w:rsidR="00E06995" w:rsidRDefault="00E06995">
      <w:pPr>
        <w:rPr>
          <w:ins w:id="4595" w:author="Ryan Beck" w:date="2023-04-11T12:19:00Z"/>
          <w:b/>
        </w:rPr>
      </w:pPr>
      <w:bookmarkStart w:id="4596" w:name="_Using_The_Live_1"/>
      <w:bookmarkStart w:id="4597" w:name="_Using_Statistical_Process"/>
      <w:bookmarkStart w:id="4598" w:name="_Toc394486321"/>
      <w:bookmarkStart w:id="4599" w:name="_Toc394583245"/>
      <w:bookmarkStart w:id="4600" w:name="_Toc394583401"/>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6"/>
      <w:bookmarkEnd w:id="4597"/>
      <w:ins w:id="4601" w:author="Ryan Beck" w:date="2023-04-11T12:19:00Z">
        <w:r>
          <w:rPr>
            <w:b/>
          </w:rPr>
          <w:br w:type="page"/>
        </w:r>
      </w:ins>
    </w:p>
    <w:p w14:paraId="21562F73" w14:textId="77777777" w:rsidR="00E06995" w:rsidRDefault="00E06995" w:rsidP="00E06995">
      <w:pPr>
        <w:pStyle w:val="Heading1"/>
        <w:rPr>
          <w:ins w:id="4602" w:author="Ryan Beck" w:date="2023-04-11T12:19:00Z"/>
        </w:rPr>
      </w:pPr>
      <w:bookmarkStart w:id="4603" w:name="_Toc104469905"/>
      <w:bookmarkStart w:id="4604" w:name="_Toc114430300"/>
      <w:bookmarkStart w:id="4605" w:name="_Toc129263957"/>
      <w:bookmarkStart w:id="4606" w:name="_Toc129672990"/>
      <w:bookmarkStart w:id="4607" w:name="_Toc129673269"/>
      <w:bookmarkStart w:id="4608" w:name="_Toc129673583"/>
      <w:bookmarkStart w:id="4609" w:name="_Toc130360795"/>
      <w:bookmarkStart w:id="4610" w:name="_Toc132123077"/>
      <w:bookmarkStart w:id="4611" w:name="_Toc132123280"/>
      <w:bookmarkStart w:id="4612" w:name="_Hlk129591864"/>
      <w:ins w:id="4613" w:author="Ryan Beck" w:date="2023-04-11T12:19:00Z">
        <w:r>
          <w:lastRenderedPageBreak/>
          <w:t>Dual Profiling Mode</w:t>
        </w:r>
        <w:bookmarkEnd w:id="4603"/>
        <w:bookmarkEnd w:id="4604"/>
        <w:bookmarkEnd w:id="4605"/>
        <w:bookmarkEnd w:id="4606"/>
        <w:bookmarkEnd w:id="4607"/>
        <w:bookmarkEnd w:id="4608"/>
        <w:bookmarkEnd w:id="4609"/>
        <w:bookmarkEnd w:id="4610"/>
        <w:bookmarkEnd w:id="4611"/>
      </w:ins>
    </w:p>
    <w:p w14:paraId="026716F0" w14:textId="77777777" w:rsidR="00E06995" w:rsidRDefault="00E06995" w:rsidP="00E06995">
      <w:pPr>
        <w:rPr>
          <w:ins w:id="4614" w:author="Ryan Beck" w:date="2023-04-11T12:19:00Z"/>
        </w:rPr>
      </w:pPr>
      <w:ins w:id="4615" w:author="Ryan Beck" w:date="2023-04-11T12:19:00Z">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 </w:t>
        </w:r>
      </w:ins>
    </w:p>
    <w:p w14:paraId="47E7A597" w14:textId="77777777" w:rsidR="00E06995" w:rsidRDefault="00E06995" w:rsidP="00E06995">
      <w:pPr>
        <w:rPr>
          <w:ins w:id="4616" w:author="Ryan Beck" w:date="2023-04-11T12:19:00Z"/>
        </w:rPr>
      </w:pPr>
    </w:p>
    <w:p w14:paraId="1CC878BD" w14:textId="77777777" w:rsidR="00E06995" w:rsidRDefault="00E06995" w:rsidP="001E4059">
      <w:pPr>
        <w:pStyle w:val="Heading3"/>
        <w:rPr>
          <w:ins w:id="4617" w:author="Ryan Beck" w:date="2023-04-11T12:19:00Z"/>
        </w:rPr>
      </w:pPr>
      <w:bookmarkStart w:id="4618" w:name="_Toc104469906"/>
      <w:bookmarkStart w:id="4619" w:name="_Toc114430301"/>
      <w:bookmarkStart w:id="4620" w:name="_Toc129263958"/>
      <w:bookmarkStart w:id="4621" w:name="_Toc129673270"/>
      <w:bookmarkStart w:id="4622" w:name="_Toc129673584"/>
      <w:bookmarkStart w:id="4623" w:name="_Toc130360796"/>
      <w:bookmarkStart w:id="4624" w:name="_Toc132123281"/>
      <w:ins w:id="4625" w:author="Ryan Beck" w:date="2023-04-11T12:19:00Z">
        <w:r>
          <w:t>Configuration</w:t>
        </w:r>
        <w:bookmarkEnd w:id="4618"/>
        <w:bookmarkEnd w:id="4619"/>
        <w:bookmarkEnd w:id="4620"/>
        <w:bookmarkEnd w:id="4621"/>
        <w:bookmarkEnd w:id="4622"/>
        <w:bookmarkEnd w:id="4623"/>
        <w:bookmarkEnd w:id="4624"/>
      </w:ins>
    </w:p>
    <w:p w14:paraId="51CC9DD6" w14:textId="77777777" w:rsidR="00E06995" w:rsidRDefault="00E06995" w:rsidP="00E06995">
      <w:pPr>
        <w:rPr>
          <w:ins w:id="4626" w:author="Ryan Beck" w:date="2023-04-11T12:19:00Z"/>
        </w:rPr>
      </w:pPr>
      <w:ins w:id="4627" w:author="Ryan Beck" w:date="2023-04-11T12:19:00Z">
        <w:r>
          <w:t xml:space="preserve">When a USB dongle or license is detected with this optional capability, an additional selection for </w:t>
        </w:r>
        <w:r>
          <w:rPr>
            <w:i/>
            <w:iCs/>
          </w:rPr>
          <w:t>Dual Profiling Mode</w:t>
        </w:r>
        <w:r>
          <w:t xml:space="preserve"> will be available in Global Preferences. To run in </w:t>
        </w:r>
        <w:r>
          <w:rPr>
            <w:i/>
            <w:iCs/>
          </w:rPr>
          <w:t>Dual Profiling</w:t>
        </w:r>
        <w:r>
          <w:t xml:space="preserve"> mode, the two (2) 12 channel profilers need to be programmed to be designated for Primary and Secondary functionality respectively.</w:t>
        </w:r>
      </w:ins>
    </w:p>
    <w:p w14:paraId="31CFF6E8" w14:textId="77777777" w:rsidR="00E06995" w:rsidRDefault="00E06995" w:rsidP="00E06995">
      <w:pPr>
        <w:rPr>
          <w:ins w:id="4628" w:author="Ryan Beck" w:date="2023-04-11T12:19:00Z"/>
        </w:rPr>
      </w:pPr>
    </w:p>
    <w:p w14:paraId="123FE5CB" w14:textId="77777777" w:rsidR="00E06995" w:rsidRDefault="00E06995" w:rsidP="00E06995">
      <w:pPr>
        <w:jc w:val="center"/>
        <w:rPr>
          <w:ins w:id="4629" w:author="Ryan Beck" w:date="2023-04-11T12:19:00Z"/>
        </w:rPr>
      </w:pPr>
      <w:ins w:id="4630" w:author="Ryan Beck" w:date="2023-04-11T12:19:00Z">
        <w:r>
          <w:rPr>
            <w:noProof/>
          </w:rPr>
          <w:drawing>
            <wp:inline distT="0" distB="0" distL="0" distR="0" wp14:anchorId="1CCB62DE" wp14:editId="419C95B9">
              <wp:extent cx="5001912" cy="4107815"/>
              <wp:effectExtent l="0" t="0" r="8255" b="6985"/>
              <wp:docPr id="226" name="Picture 2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rotWithShape="1">
                      <a:blip r:embed="rId203">
                        <a:extLst>
                          <a:ext uri="{28A0092B-C50C-407E-A947-70E740481C1C}">
                            <a14:useLocalDpi xmlns:a14="http://schemas.microsoft.com/office/drawing/2010/main" val="0"/>
                          </a:ext>
                        </a:extLst>
                      </a:blip>
                      <a:srcRect l="343" t="557" r="1"/>
                      <a:stretch/>
                    </pic:blipFill>
                    <pic:spPr bwMode="auto">
                      <a:xfrm>
                        <a:off x="0" y="0"/>
                        <a:ext cx="5003053" cy="4108752"/>
                      </a:xfrm>
                      <a:prstGeom prst="rect">
                        <a:avLst/>
                      </a:prstGeom>
                      <a:noFill/>
                      <a:ln>
                        <a:noFill/>
                      </a:ln>
                      <a:extLst>
                        <a:ext uri="{53640926-AAD7-44D8-BBD7-CCE9431645EC}">
                          <a14:shadowObscured xmlns:a14="http://schemas.microsoft.com/office/drawing/2010/main"/>
                        </a:ext>
                      </a:extLst>
                    </pic:spPr>
                  </pic:pic>
                </a:graphicData>
              </a:graphic>
            </wp:inline>
          </w:drawing>
        </w:r>
      </w:ins>
    </w:p>
    <w:p w14:paraId="385F6979" w14:textId="77777777" w:rsidR="00E06995" w:rsidRDefault="00E06995" w:rsidP="00E06995">
      <w:pPr>
        <w:rPr>
          <w:ins w:id="4631" w:author="Ryan Beck" w:date="2023-04-11T12:19:00Z"/>
        </w:rPr>
      </w:pPr>
    </w:p>
    <w:p w14:paraId="3F5E20CC" w14:textId="77777777" w:rsidR="00E06995" w:rsidRDefault="00E06995" w:rsidP="00E06995">
      <w:pPr>
        <w:pStyle w:val="ListParagraph"/>
        <w:numPr>
          <w:ilvl w:val="0"/>
          <w:numId w:val="160"/>
        </w:numPr>
        <w:rPr>
          <w:ins w:id="4632" w:author="Ryan Beck" w:date="2023-04-11T12:19:00Z"/>
        </w:rPr>
      </w:pPr>
      <w:ins w:id="4633" w:author="Ryan Beck" w:date="2023-04-11T12:19:00Z">
        <w:r w:rsidRPr="009B4A54">
          <w:rPr>
            <w:b/>
            <w:bCs/>
          </w:rPr>
          <w:t>Primary</w:t>
        </w:r>
        <w:r>
          <w:t xml:space="preserve"> – This unit will perform the typical functions of a standard profiler. It will wirelessly communicate with the Secondary unit, and it will be connected, via a USB download cable, to the PC during profiling setup and then to download the profile data. </w:t>
        </w:r>
      </w:ins>
    </w:p>
    <w:p w14:paraId="191D03C9" w14:textId="77777777" w:rsidR="00E06995" w:rsidRDefault="00E06995" w:rsidP="00E06995">
      <w:pPr>
        <w:pStyle w:val="ListParagraph"/>
        <w:numPr>
          <w:ilvl w:val="0"/>
          <w:numId w:val="160"/>
        </w:numPr>
        <w:rPr>
          <w:ins w:id="4634" w:author="Ryan Beck" w:date="2023-04-11T12:19:00Z"/>
        </w:rPr>
      </w:pPr>
      <w:ins w:id="4635" w:author="Ryan Beck" w:date="2023-04-11T12:19:00Z">
        <w:r w:rsidRPr="009B4A54">
          <w:rPr>
            <w:b/>
            <w:bCs/>
          </w:rPr>
          <w:t>Secondary</w:t>
        </w:r>
        <w:r>
          <w:t xml:space="preserve"> – This unit will only operate from commands received wirelessly from the Primary unit.</w:t>
        </w:r>
      </w:ins>
    </w:p>
    <w:p w14:paraId="0926E90D" w14:textId="77777777" w:rsidR="00E06995" w:rsidRDefault="00E06995" w:rsidP="00E06995">
      <w:pPr>
        <w:rPr>
          <w:ins w:id="4636" w:author="Ryan Beck" w:date="2023-04-11T12:19:00Z"/>
        </w:rPr>
      </w:pPr>
    </w:p>
    <w:p w14:paraId="34C73F96" w14:textId="77777777" w:rsidR="00E06995" w:rsidRDefault="00E06995" w:rsidP="00E06995">
      <w:pPr>
        <w:rPr>
          <w:ins w:id="4637" w:author="Ryan Beck" w:date="2023-04-11T12:19:00Z"/>
        </w:rPr>
      </w:pPr>
    </w:p>
    <w:p w14:paraId="5ADF293E" w14:textId="77777777" w:rsidR="00E06995" w:rsidRDefault="00E06995" w:rsidP="00E06995">
      <w:pPr>
        <w:rPr>
          <w:ins w:id="4638" w:author="Ryan Beck" w:date="2023-04-11T12:19:00Z"/>
        </w:rPr>
      </w:pPr>
    </w:p>
    <w:p w14:paraId="3E3E21DD" w14:textId="77777777" w:rsidR="00E06995" w:rsidRDefault="00E06995" w:rsidP="00E06995">
      <w:pPr>
        <w:rPr>
          <w:ins w:id="4639" w:author="Ryan Beck" w:date="2023-04-11T12:19:00Z"/>
        </w:rPr>
      </w:pPr>
    </w:p>
    <w:p w14:paraId="70A5FC2A" w14:textId="77777777" w:rsidR="00E06995" w:rsidRDefault="00E06995" w:rsidP="00E06995">
      <w:pPr>
        <w:rPr>
          <w:ins w:id="4640" w:author="Ryan Beck" w:date="2023-04-11T12:19:00Z"/>
        </w:rPr>
      </w:pPr>
    </w:p>
    <w:p w14:paraId="2AC7D224" w14:textId="77777777" w:rsidR="00E06995" w:rsidRDefault="00E06995" w:rsidP="00E06995">
      <w:pPr>
        <w:rPr>
          <w:ins w:id="4641" w:author="Ryan Beck" w:date="2023-04-11T12:19:00Z"/>
        </w:rPr>
      </w:pPr>
    </w:p>
    <w:p w14:paraId="4ED584B8" w14:textId="77777777" w:rsidR="00E06995" w:rsidRDefault="00E06995" w:rsidP="00E06995">
      <w:pPr>
        <w:rPr>
          <w:ins w:id="4642" w:author="Ryan Beck" w:date="2023-04-11T12:19:00Z"/>
        </w:rPr>
      </w:pPr>
    </w:p>
    <w:p w14:paraId="70517848" w14:textId="77777777" w:rsidR="00E06995" w:rsidRDefault="00E06995" w:rsidP="00E06995">
      <w:pPr>
        <w:rPr>
          <w:ins w:id="4643" w:author="Ryan Beck" w:date="2023-04-11T12:19:00Z"/>
        </w:rPr>
      </w:pPr>
    </w:p>
    <w:p w14:paraId="00806283" w14:textId="77777777" w:rsidR="00E06995" w:rsidRDefault="00E06995" w:rsidP="001E4059">
      <w:pPr>
        <w:pStyle w:val="Heading3"/>
        <w:rPr>
          <w:ins w:id="4644" w:author="Ryan Beck" w:date="2023-04-11T12:19:00Z"/>
        </w:rPr>
      </w:pPr>
      <w:bookmarkStart w:id="4645" w:name="_Toc104469907"/>
      <w:bookmarkStart w:id="4646" w:name="_Toc114430302"/>
      <w:bookmarkStart w:id="4647" w:name="_Toc129263959"/>
      <w:bookmarkStart w:id="4648" w:name="_Toc129673271"/>
      <w:bookmarkStart w:id="4649" w:name="_Toc129673585"/>
      <w:bookmarkStart w:id="4650" w:name="_Toc130360797"/>
      <w:bookmarkStart w:id="4651" w:name="_Toc132123282"/>
      <w:bookmarkStart w:id="4652" w:name="_Hlk129591887"/>
      <w:bookmarkEnd w:id="4612"/>
      <w:ins w:id="4653" w:author="Ryan Beck" w:date="2023-04-11T12:19:00Z">
        <w:r>
          <w:lastRenderedPageBreak/>
          <w:t>Steps to change from standard to Dual Profiling operation:</w:t>
        </w:r>
        <w:bookmarkEnd w:id="4645"/>
        <w:bookmarkEnd w:id="4646"/>
        <w:bookmarkEnd w:id="4647"/>
        <w:bookmarkEnd w:id="4648"/>
        <w:bookmarkEnd w:id="4649"/>
        <w:bookmarkEnd w:id="4650"/>
        <w:bookmarkEnd w:id="4651"/>
      </w:ins>
    </w:p>
    <w:p w14:paraId="584FF4E9" w14:textId="77777777" w:rsidR="00E06995" w:rsidRDefault="00E06995" w:rsidP="00E06995">
      <w:pPr>
        <w:rPr>
          <w:ins w:id="4654" w:author="Ryan Beck" w:date="2023-04-11T12:19:00Z"/>
        </w:rPr>
      </w:pPr>
    </w:p>
    <w:p w14:paraId="0E7366C4" w14:textId="166369A8" w:rsidR="00E06995" w:rsidRDefault="00E62F47" w:rsidP="00E06995">
      <w:pPr>
        <w:ind w:left="720"/>
        <w:rPr>
          <w:ins w:id="4655" w:author="Ryan Beck" w:date="2023-04-11T12:19:00Z"/>
        </w:rPr>
      </w:pPr>
      <w:ins w:id="4656" w:author="Tom Bergeron" w:date="2023-04-11T20:27:00Z">
        <w:r>
          <w:rPr>
            <w:noProof/>
          </w:rPr>
          <w:drawing>
            <wp:anchor distT="0" distB="0" distL="114300" distR="114300" simplePos="0" relativeHeight="251717120" behindDoc="1" locked="0" layoutInCell="1" allowOverlap="1" wp14:anchorId="33991956" wp14:editId="607C9A0B">
              <wp:simplePos x="0" y="0"/>
              <wp:positionH relativeFrom="column">
                <wp:posOffset>2838450</wp:posOffset>
              </wp:positionH>
              <wp:positionV relativeFrom="paragraph">
                <wp:posOffset>141605</wp:posOffset>
              </wp:positionV>
              <wp:extent cx="3090672" cy="1527048"/>
              <wp:effectExtent l="0" t="0" r="0" b="0"/>
              <wp:wrapTight wrapText="left">
                <wp:wrapPolygon edited="0">
                  <wp:start x="0" y="0"/>
                  <wp:lineTo x="0" y="21295"/>
                  <wp:lineTo x="21436" y="21295"/>
                  <wp:lineTo x="21436"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90672" cy="1527048"/>
                      </a:xfrm>
                      <a:prstGeom prst="rect">
                        <a:avLst/>
                      </a:prstGeom>
                      <a:noFill/>
                    </pic:spPr>
                  </pic:pic>
                </a:graphicData>
              </a:graphic>
              <wp14:sizeRelH relativeFrom="margin">
                <wp14:pctWidth>0</wp14:pctWidth>
              </wp14:sizeRelH>
              <wp14:sizeRelV relativeFrom="margin">
                <wp14:pctHeight>0</wp14:pctHeight>
              </wp14:sizeRelV>
            </wp:anchor>
          </w:drawing>
        </w:r>
      </w:ins>
    </w:p>
    <w:p w14:paraId="7C3A1D27" w14:textId="7D3C8912" w:rsidR="00E06995" w:rsidRDefault="00E06995" w:rsidP="00E06995">
      <w:pPr>
        <w:ind w:left="720"/>
        <w:rPr>
          <w:ins w:id="4657" w:author="Ryan Beck" w:date="2023-04-11T12:19:00Z"/>
        </w:rPr>
      </w:pPr>
      <w:ins w:id="4658" w:author="Ryan Beck" w:date="2023-04-11T12:19:00Z">
        <w:del w:id="4659" w:author="Tom Bergeron" w:date="2023-04-11T20:27:00Z">
          <w:r w:rsidDel="00E62F47">
            <w:rPr>
              <w:noProof/>
            </w:rPr>
            <w:drawing>
              <wp:anchor distT="0" distB="0" distL="114300" distR="114300" simplePos="0" relativeHeight="251696640" behindDoc="1" locked="0" layoutInCell="1" allowOverlap="1" wp14:anchorId="2F28A117" wp14:editId="15209AF7">
                <wp:simplePos x="0" y="0"/>
                <wp:positionH relativeFrom="column">
                  <wp:posOffset>2637155</wp:posOffset>
                </wp:positionH>
                <wp:positionV relativeFrom="paragraph">
                  <wp:posOffset>55245</wp:posOffset>
                </wp:positionV>
                <wp:extent cx="3362325" cy="1303020"/>
                <wp:effectExtent l="0" t="0" r="9525" b="0"/>
                <wp:wrapTight wrapText="left">
                  <wp:wrapPolygon edited="0">
                    <wp:start x="0" y="0"/>
                    <wp:lineTo x="0" y="21158"/>
                    <wp:lineTo x="21539" y="21158"/>
                    <wp:lineTo x="21539"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3362325" cy="1303020"/>
                        </a:xfrm>
                        <a:prstGeom prst="rect">
                          <a:avLst/>
                        </a:prstGeom>
                        <a:noFill/>
                      </pic:spPr>
                    </pic:pic>
                  </a:graphicData>
                </a:graphic>
                <wp14:sizeRelH relativeFrom="margin">
                  <wp14:pctWidth>0</wp14:pctWidth>
                </wp14:sizeRelH>
                <wp14:sizeRelV relativeFrom="margin">
                  <wp14:pctHeight>0</wp14:pctHeight>
                </wp14:sizeRelV>
              </wp:anchor>
            </w:drawing>
          </w:r>
        </w:del>
      </w:ins>
    </w:p>
    <w:p w14:paraId="5C7D6AF6" w14:textId="77777777" w:rsidR="00E06995" w:rsidRDefault="00E06995" w:rsidP="00E06995">
      <w:pPr>
        <w:numPr>
          <w:ilvl w:val="0"/>
          <w:numId w:val="157"/>
        </w:numPr>
        <w:rPr>
          <w:ins w:id="4660" w:author="Ryan Beck" w:date="2023-04-11T12:19:00Z"/>
        </w:rPr>
      </w:pPr>
      <w:ins w:id="4661" w:author="Ryan Beck" w:date="2023-04-11T12:19:00Z">
        <w:r>
          <w:t xml:space="preserve">Turn on and connect a 12ch SPS unit via the USB download </w:t>
        </w:r>
        <w:proofErr w:type="gramStart"/>
        <w:r>
          <w:t>cable</w:t>
        </w:r>
        <w:proofErr w:type="gramEnd"/>
      </w:ins>
    </w:p>
    <w:p w14:paraId="527D3AB4" w14:textId="77777777" w:rsidR="00E06995" w:rsidRPr="00771F32" w:rsidRDefault="00E06995" w:rsidP="00E06995">
      <w:pPr>
        <w:ind w:left="720"/>
        <w:rPr>
          <w:ins w:id="4662" w:author="Ryan Beck" w:date="2023-04-11T12:19:00Z"/>
          <w:sz w:val="10"/>
          <w:szCs w:val="10"/>
        </w:rPr>
      </w:pPr>
    </w:p>
    <w:p w14:paraId="2941F557" w14:textId="77777777" w:rsidR="00E06995" w:rsidRPr="00771F32" w:rsidRDefault="00E06995" w:rsidP="00E06995">
      <w:pPr>
        <w:numPr>
          <w:ilvl w:val="0"/>
          <w:numId w:val="157"/>
        </w:numPr>
        <w:rPr>
          <w:ins w:id="4663" w:author="Ryan Beck" w:date="2023-04-11T12:19:00Z"/>
        </w:rPr>
      </w:pPr>
      <w:ins w:id="4664" w:author="Ryan Beck" w:date="2023-04-11T12:19:00Z">
        <w:r>
          <w:t xml:space="preserve">Click the drop-down menu and select </w:t>
        </w:r>
        <w:r w:rsidRPr="00771F32">
          <w:rPr>
            <w:b/>
            <w:bCs/>
          </w:rPr>
          <w:t>Secondary</w:t>
        </w:r>
      </w:ins>
    </w:p>
    <w:p w14:paraId="626DDE4C" w14:textId="77777777" w:rsidR="00E06995" w:rsidRPr="00771F32" w:rsidRDefault="00E06995" w:rsidP="00E06995">
      <w:pPr>
        <w:ind w:left="720"/>
        <w:rPr>
          <w:ins w:id="4665" w:author="Ryan Beck" w:date="2023-04-11T12:19:00Z"/>
          <w:sz w:val="10"/>
          <w:szCs w:val="10"/>
        </w:rPr>
      </w:pPr>
    </w:p>
    <w:p w14:paraId="2BF605B1" w14:textId="77777777" w:rsidR="00E06995" w:rsidRDefault="00E06995" w:rsidP="00E06995">
      <w:pPr>
        <w:numPr>
          <w:ilvl w:val="0"/>
          <w:numId w:val="157"/>
        </w:numPr>
        <w:rPr>
          <w:ins w:id="4666" w:author="Ryan Beck" w:date="2023-04-11T12:19:00Z"/>
        </w:rPr>
      </w:pPr>
      <w:ins w:id="4667" w:author="Ryan Beck" w:date="2023-04-11T12:19:00Z">
        <w:r>
          <w:t xml:space="preserve">Click </w:t>
        </w:r>
        <w:r w:rsidRPr="00972217">
          <w:rPr>
            <w:b/>
            <w:bCs/>
          </w:rPr>
          <w:t>OK</w:t>
        </w:r>
        <w:r>
          <w:t xml:space="preserve"> to change the profiling mode</w:t>
        </w:r>
      </w:ins>
    </w:p>
    <w:p w14:paraId="1845295A" w14:textId="77777777" w:rsidR="00E06995" w:rsidRDefault="00E06995" w:rsidP="00E06995">
      <w:pPr>
        <w:rPr>
          <w:ins w:id="4668" w:author="Ryan Beck" w:date="2023-04-11T12:19:00Z"/>
        </w:rPr>
      </w:pPr>
    </w:p>
    <w:p w14:paraId="30501133" w14:textId="77777777" w:rsidR="00E06995" w:rsidRDefault="00E06995" w:rsidP="00E06995">
      <w:pPr>
        <w:rPr>
          <w:ins w:id="4669" w:author="Ryan Beck" w:date="2023-04-11T12:19:00Z"/>
        </w:rPr>
      </w:pPr>
    </w:p>
    <w:p w14:paraId="0AB0B184" w14:textId="77777777" w:rsidR="00E06995" w:rsidRDefault="00E06995" w:rsidP="00E06995">
      <w:pPr>
        <w:rPr>
          <w:ins w:id="4670" w:author="Ryan Beck" w:date="2023-04-11T12:19:00Z"/>
        </w:rPr>
      </w:pPr>
    </w:p>
    <w:p w14:paraId="3796BC37" w14:textId="7C46CD8D" w:rsidR="00E06995" w:rsidRDefault="00E06995" w:rsidP="00E06995">
      <w:pPr>
        <w:rPr>
          <w:ins w:id="4671" w:author="Ryan Beck" w:date="2023-04-11T12:19:00Z"/>
        </w:rPr>
      </w:pPr>
    </w:p>
    <w:p w14:paraId="2CBF6AB7" w14:textId="77777777" w:rsidR="00E06995" w:rsidRDefault="00E06995" w:rsidP="00E06995">
      <w:pPr>
        <w:rPr>
          <w:ins w:id="4672" w:author="Ryan Beck" w:date="2023-04-11T12:19:00Z"/>
        </w:rPr>
      </w:pPr>
    </w:p>
    <w:p w14:paraId="466DB510" w14:textId="645EEFC0" w:rsidR="00E06995" w:rsidRDefault="00E62F47" w:rsidP="00E06995">
      <w:pPr>
        <w:rPr>
          <w:ins w:id="4673" w:author="Ryan Beck" w:date="2023-04-11T12:19:00Z"/>
        </w:rPr>
      </w:pPr>
      <w:ins w:id="4674" w:author="Tom Bergeron" w:date="2023-04-11T20:28:00Z">
        <w:r>
          <w:rPr>
            <w:noProof/>
          </w:rPr>
          <w:drawing>
            <wp:anchor distT="0" distB="0" distL="114300" distR="114300" simplePos="0" relativeHeight="251721216" behindDoc="1" locked="0" layoutInCell="1" allowOverlap="1" wp14:anchorId="5B264253" wp14:editId="03766DBC">
              <wp:simplePos x="0" y="0"/>
              <wp:positionH relativeFrom="column">
                <wp:posOffset>2820035</wp:posOffset>
              </wp:positionH>
              <wp:positionV relativeFrom="paragraph">
                <wp:posOffset>109855</wp:posOffset>
              </wp:positionV>
              <wp:extent cx="3109326" cy="1078992"/>
              <wp:effectExtent l="0" t="0" r="0" b="6985"/>
              <wp:wrapTight wrapText="left">
                <wp:wrapPolygon edited="0">
                  <wp:start x="0" y="0"/>
                  <wp:lineTo x="0" y="21358"/>
                  <wp:lineTo x="21441" y="21358"/>
                  <wp:lineTo x="21441" y="0"/>
                  <wp:lineTo x="0" y="0"/>
                </wp:wrapPolygon>
              </wp:wrapTight>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09326" cy="1078992"/>
                      </a:xfrm>
                      <a:prstGeom prst="rect">
                        <a:avLst/>
                      </a:prstGeom>
                      <a:noFill/>
                    </pic:spPr>
                  </pic:pic>
                </a:graphicData>
              </a:graphic>
              <wp14:sizeRelV relativeFrom="margin">
                <wp14:pctHeight>0</wp14:pctHeight>
              </wp14:sizeRelV>
            </wp:anchor>
          </w:drawing>
        </w:r>
      </w:ins>
      <w:ins w:id="4675" w:author="Ryan Beck" w:date="2023-04-11T12:19:00Z">
        <w:del w:id="4676" w:author="Tom Bergeron" w:date="2023-04-11T20:28:00Z">
          <w:r w:rsidR="00E06995" w:rsidDel="00E62F47">
            <w:rPr>
              <w:noProof/>
            </w:rPr>
            <w:drawing>
              <wp:anchor distT="0" distB="0" distL="114300" distR="114300" simplePos="0" relativeHeight="251702784" behindDoc="1" locked="0" layoutInCell="1" allowOverlap="1" wp14:anchorId="7F141FF4" wp14:editId="1E5B6DD1">
                <wp:simplePos x="0" y="0"/>
                <wp:positionH relativeFrom="column">
                  <wp:posOffset>3055620</wp:posOffset>
                </wp:positionH>
                <wp:positionV relativeFrom="paragraph">
                  <wp:posOffset>67310</wp:posOffset>
                </wp:positionV>
                <wp:extent cx="2529205" cy="1151890"/>
                <wp:effectExtent l="0" t="0" r="4445" b="0"/>
                <wp:wrapTight wrapText="left">
                  <wp:wrapPolygon edited="0">
                    <wp:start x="0" y="0"/>
                    <wp:lineTo x="0" y="21076"/>
                    <wp:lineTo x="21475" y="21076"/>
                    <wp:lineTo x="21475"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2529205" cy="1151890"/>
                        </a:xfrm>
                        <a:prstGeom prst="rect">
                          <a:avLst/>
                        </a:prstGeom>
                        <a:noFill/>
                      </pic:spPr>
                    </pic:pic>
                  </a:graphicData>
                </a:graphic>
                <wp14:sizeRelH relativeFrom="page">
                  <wp14:pctWidth>0</wp14:pctWidth>
                </wp14:sizeRelH>
                <wp14:sizeRelV relativeFrom="page">
                  <wp14:pctHeight>0</wp14:pctHeight>
                </wp14:sizeRelV>
              </wp:anchor>
            </w:drawing>
          </w:r>
        </w:del>
      </w:ins>
    </w:p>
    <w:p w14:paraId="79C804B2" w14:textId="4350D807" w:rsidR="00E06995" w:rsidRDefault="00E06995" w:rsidP="00E06995">
      <w:pPr>
        <w:numPr>
          <w:ilvl w:val="0"/>
          <w:numId w:val="157"/>
        </w:numPr>
        <w:rPr>
          <w:ins w:id="4677" w:author="Ryan Beck" w:date="2023-04-11T12:19:00Z"/>
        </w:rPr>
      </w:pPr>
      <w:ins w:id="4678" w:author="Ryan Beck" w:date="2023-04-11T12:19:00Z">
        <w:r>
          <w:t xml:space="preserve">Click </w:t>
        </w:r>
        <w:r w:rsidRPr="00771F32">
          <w:rPr>
            <w:b/>
            <w:bCs/>
          </w:rPr>
          <w:t>OK</w:t>
        </w:r>
        <w:r>
          <w:t xml:space="preserve"> to acknowledge the change to </w:t>
        </w:r>
        <w:r>
          <w:rPr>
            <w:i/>
            <w:iCs/>
          </w:rPr>
          <w:t>Dual Secondary</w:t>
        </w:r>
        <w:r>
          <w:t xml:space="preserve"> mode</w:t>
        </w:r>
      </w:ins>
    </w:p>
    <w:p w14:paraId="0969115C" w14:textId="77777777" w:rsidR="00E06995" w:rsidRPr="00771F32" w:rsidRDefault="00E06995" w:rsidP="00E06995">
      <w:pPr>
        <w:ind w:left="720"/>
        <w:rPr>
          <w:ins w:id="4679" w:author="Ryan Beck" w:date="2023-04-11T12:19:00Z"/>
          <w:sz w:val="10"/>
          <w:szCs w:val="10"/>
        </w:rPr>
      </w:pPr>
    </w:p>
    <w:p w14:paraId="1ECBB118" w14:textId="77777777" w:rsidR="00E06995" w:rsidRDefault="00E06995" w:rsidP="00E06995">
      <w:pPr>
        <w:numPr>
          <w:ilvl w:val="0"/>
          <w:numId w:val="157"/>
        </w:numPr>
        <w:rPr>
          <w:ins w:id="4680" w:author="Ryan Beck" w:date="2023-04-11T12:19:00Z"/>
        </w:rPr>
      </w:pPr>
      <w:ins w:id="4681" w:author="Ryan Beck" w:date="2023-04-11T12:19:00Z">
        <w:r>
          <w:t>Unplug the unit</w:t>
        </w:r>
      </w:ins>
    </w:p>
    <w:p w14:paraId="0755A1D1" w14:textId="77777777" w:rsidR="00E06995" w:rsidRDefault="00E06995" w:rsidP="00E06995">
      <w:pPr>
        <w:rPr>
          <w:ins w:id="4682" w:author="Ryan Beck" w:date="2023-04-11T12:19:00Z"/>
        </w:rPr>
      </w:pPr>
    </w:p>
    <w:p w14:paraId="7B2D75F6" w14:textId="77777777" w:rsidR="00E06995" w:rsidRPr="00771F32" w:rsidRDefault="00E06995" w:rsidP="00E06995">
      <w:pPr>
        <w:rPr>
          <w:ins w:id="4683" w:author="Ryan Beck" w:date="2023-04-11T12:19:00Z"/>
          <w:sz w:val="10"/>
          <w:szCs w:val="10"/>
        </w:rPr>
      </w:pPr>
    </w:p>
    <w:p w14:paraId="1A13508F" w14:textId="77777777" w:rsidR="00E06995" w:rsidRDefault="00E06995" w:rsidP="00E06995">
      <w:pPr>
        <w:ind w:left="720"/>
        <w:rPr>
          <w:ins w:id="4684" w:author="Ryan Beck" w:date="2023-04-11T12:19:00Z"/>
        </w:rPr>
      </w:pPr>
      <w:ins w:id="4685" w:author="Ryan Beck" w:date="2023-04-11T12:19:00Z">
        <w:r w:rsidRPr="00771F32">
          <w:rPr>
            <w:b/>
            <w:bCs/>
          </w:rPr>
          <w:t>Note:</w:t>
        </w:r>
        <w:r>
          <w:t xml:space="preserve"> the unit will be automatically powered off in order to change modes</w:t>
        </w:r>
      </w:ins>
    </w:p>
    <w:p w14:paraId="720650E4" w14:textId="77777777" w:rsidR="00E06995" w:rsidRDefault="00E06995" w:rsidP="00E06995">
      <w:pPr>
        <w:ind w:left="720"/>
        <w:rPr>
          <w:ins w:id="4686" w:author="Ryan Beck" w:date="2023-04-11T12:19:00Z"/>
        </w:rPr>
      </w:pPr>
    </w:p>
    <w:p w14:paraId="775A3DF3" w14:textId="77777777" w:rsidR="00E06995" w:rsidRDefault="00E06995" w:rsidP="00E06995">
      <w:pPr>
        <w:ind w:left="720"/>
        <w:rPr>
          <w:ins w:id="4687" w:author="Ryan Beck" w:date="2023-04-11T12:19:00Z"/>
        </w:rPr>
      </w:pPr>
    </w:p>
    <w:p w14:paraId="5C078EAF" w14:textId="77777777" w:rsidR="00E06995" w:rsidRDefault="00E06995" w:rsidP="00E06995">
      <w:pPr>
        <w:rPr>
          <w:ins w:id="4688" w:author="Ryan Beck" w:date="2023-04-11T12:19:00Z"/>
        </w:rPr>
      </w:pPr>
    </w:p>
    <w:p w14:paraId="28F9AFB5" w14:textId="77777777" w:rsidR="00E06995" w:rsidRDefault="00E06995" w:rsidP="00E06995">
      <w:pPr>
        <w:numPr>
          <w:ilvl w:val="0"/>
          <w:numId w:val="157"/>
        </w:numPr>
        <w:rPr>
          <w:ins w:id="4689" w:author="Ryan Beck" w:date="2023-04-11T12:19:00Z"/>
        </w:rPr>
      </w:pPr>
      <w:ins w:id="4690" w:author="Ryan Beck" w:date="2023-04-11T12:19:00Z">
        <w:r>
          <w:t>Turn on and connect the other 12ch SPS unit via the USB download cable</w:t>
        </w:r>
      </w:ins>
    </w:p>
    <w:p w14:paraId="0DD68E52" w14:textId="77777777" w:rsidR="00E06995" w:rsidRPr="00771F32" w:rsidRDefault="00E06995" w:rsidP="00E06995">
      <w:pPr>
        <w:ind w:left="720"/>
        <w:rPr>
          <w:ins w:id="4691" w:author="Ryan Beck" w:date="2023-04-11T12:19:00Z"/>
          <w:sz w:val="10"/>
          <w:szCs w:val="10"/>
        </w:rPr>
      </w:pPr>
    </w:p>
    <w:p w14:paraId="7B1E91EA" w14:textId="77777777" w:rsidR="00E06995" w:rsidRDefault="00E06995" w:rsidP="00E06995">
      <w:pPr>
        <w:numPr>
          <w:ilvl w:val="0"/>
          <w:numId w:val="157"/>
        </w:numPr>
        <w:rPr>
          <w:ins w:id="4692" w:author="Ryan Beck" w:date="2023-04-11T12:19:00Z"/>
        </w:rPr>
      </w:pPr>
      <w:ins w:id="4693" w:author="Ryan Beck" w:date="2023-04-11T12:19:00Z">
        <w:r>
          <w:t xml:space="preserve">Click the drop-down menu and select </w:t>
        </w:r>
        <w:r w:rsidRPr="00771F32">
          <w:rPr>
            <w:b/>
            <w:bCs/>
          </w:rPr>
          <w:t>Primary</w:t>
        </w:r>
      </w:ins>
    </w:p>
    <w:p w14:paraId="5ED0ABB4" w14:textId="77777777" w:rsidR="00E06995" w:rsidRPr="00771F32" w:rsidRDefault="00E06995" w:rsidP="00E06995">
      <w:pPr>
        <w:ind w:left="720"/>
        <w:rPr>
          <w:ins w:id="4694" w:author="Ryan Beck" w:date="2023-04-11T12:19:00Z"/>
          <w:sz w:val="10"/>
          <w:szCs w:val="10"/>
        </w:rPr>
      </w:pPr>
    </w:p>
    <w:p w14:paraId="0657EF3D" w14:textId="77777777" w:rsidR="00E06995" w:rsidRDefault="00E06995" w:rsidP="00E06995">
      <w:pPr>
        <w:numPr>
          <w:ilvl w:val="0"/>
          <w:numId w:val="157"/>
        </w:numPr>
        <w:rPr>
          <w:ins w:id="4695" w:author="Ryan Beck" w:date="2023-04-11T12:19:00Z"/>
        </w:rPr>
      </w:pPr>
      <w:ins w:id="4696" w:author="Ryan Beck" w:date="2023-04-11T12:19:00Z">
        <w:r>
          <w:t xml:space="preserve">Click </w:t>
        </w:r>
        <w:r w:rsidRPr="00771F32">
          <w:rPr>
            <w:b/>
            <w:bCs/>
          </w:rPr>
          <w:t>OK</w:t>
        </w:r>
        <w:r>
          <w:t xml:space="preserve"> to change the profiling mode </w:t>
        </w:r>
      </w:ins>
    </w:p>
    <w:p w14:paraId="76819847" w14:textId="77777777" w:rsidR="00E06995" w:rsidRPr="00771F32" w:rsidRDefault="00E06995" w:rsidP="00E06995">
      <w:pPr>
        <w:ind w:left="720"/>
        <w:rPr>
          <w:ins w:id="4697" w:author="Ryan Beck" w:date="2023-04-11T12:19:00Z"/>
          <w:sz w:val="10"/>
          <w:szCs w:val="10"/>
        </w:rPr>
      </w:pPr>
    </w:p>
    <w:p w14:paraId="64BBC092" w14:textId="77777777" w:rsidR="00E06995" w:rsidRDefault="00E06995" w:rsidP="00E06995">
      <w:pPr>
        <w:numPr>
          <w:ilvl w:val="0"/>
          <w:numId w:val="157"/>
        </w:numPr>
        <w:rPr>
          <w:ins w:id="4698" w:author="Ryan Beck" w:date="2023-04-11T12:19:00Z"/>
        </w:rPr>
      </w:pPr>
      <w:ins w:id="4699" w:author="Ryan Beck" w:date="2023-04-11T12:19:00Z">
        <w:r>
          <w:t xml:space="preserve">Click </w:t>
        </w:r>
        <w:r w:rsidRPr="00771F32">
          <w:rPr>
            <w:b/>
            <w:bCs/>
          </w:rPr>
          <w:t>OK</w:t>
        </w:r>
        <w:r>
          <w:t xml:space="preserve"> the acknowledge the change to </w:t>
        </w:r>
        <w:r>
          <w:rPr>
            <w:i/>
            <w:iCs/>
          </w:rPr>
          <w:t>Dual Primary</w:t>
        </w:r>
        <w:r>
          <w:t xml:space="preserve"> mode</w:t>
        </w:r>
      </w:ins>
    </w:p>
    <w:p w14:paraId="11D786B8" w14:textId="77777777" w:rsidR="00E06995" w:rsidRPr="00771F32" w:rsidRDefault="00E06995" w:rsidP="00E06995">
      <w:pPr>
        <w:ind w:left="720"/>
        <w:rPr>
          <w:ins w:id="4700" w:author="Ryan Beck" w:date="2023-04-11T12:19:00Z"/>
          <w:sz w:val="10"/>
          <w:szCs w:val="10"/>
        </w:rPr>
      </w:pPr>
    </w:p>
    <w:p w14:paraId="145806FB" w14:textId="77777777" w:rsidR="00E06995" w:rsidRDefault="00E06995" w:rsidP="00E06995">
      <w:pPr>
        <w:ind w:left="720"/>
        <w:rPr>
          <w:ins w:id="4701" w:author="Ryan Beck" w:date="2023-04-11T12:19:00Z"/>
        </w:rPr>
      </w:pPr>
      <w:ins w:id="4702" w:author="Ryan Beck" w:date="2023-04-11T12:19:00Z">
        <w:r w:rsidRPr="00771F32">
          <w:rPr>
            <w:b/>
            <w:bCs/>
          </w:rPr>
          <w:t>Note:</w:t>
        </w:r>
        <w:r>
          <w:t xml:space="preserve"> the unit will be automatically powered off in order to change modes</w:t>
        </w:r>
      </w:ins>
    </w:p>
    <w:p w14:paraId="10107F43" w14:textId="77777777" w:rsidR="00E06995" w:rsidRPr="00771F32" w:rsidRDefault="00E06995" w:rsidP="00E06995">
      <w:pPr>
        <w:ind w:left="720"/>
        <w:rPr>
          <w:ins w:id="4703" w:author="Ryan Beck" w:date="2023-04-11T12:19:00Z"/>
          <w:sz w:val="10"/>
          <w:szCs w:val="10"/>
        </w:rPr>
      </w:pPr>
    </w:p>
    <w:p w14:paraId="63EEEA08" w14:textId="77777777" w:rsidR="00E06995" w:rsidRDefault="00E06995" w:rsidP="00E06995">
      <w:pPr>
        <w:numPr>
          <w:ilvl w:val="0"/>
          <w:numId w:val="157"/>
        </w:numPr>
        <w:rPr>
          <w:ins w:id="4704" w:author="Ryan Beck" w:date="2023-04-11T12:19:00Z"/>
        </w:rPr>
      </w:pPr>
      <w:ins w:id="4705" w:author="Ryan Beck" w:date="2023-04-11T12:19:00Z">
        <w:r>
          <w:t xml:space="preserve">Leave the Primary unit connected to the PC and press the </w:t>
        </w:r>
        <w:r w:rsidRPr="00771F32">
          <w:rPr>
            <w:b/>
            <w:bCs/>
          </w:rPr>
          <w:t>power</w:t>
        </w:r>
        <w:r>
          <w:t xml:space="preserve"> button to turn on the unit</w:t>
        </w:r>
      </w:ins>
    </w:p>
    <w:p w14:paraId="5F9513B0" w14:textId="77777777" w:rsidR="00E06995" w:rsidRDefault="00E06995" w:rsidP="00E06995">
      <w:pPr>
        <w:rPr>
          <w:ins w:id="4706" w:author="Tom Bergeron" w:date="2023-04-11T20:28:00Z"/>
          <w:sz w:val="10"/>
          <w:szCs w:val="10"/>
        </w:rPr>
      </w:pPr>
    </w:p>
    <w:p w14:paraId="2400EB82" w14:textId="62055249" w:rsidR="00E62F47" w:rsidRDefault="00E62F47" w:rsidP="00E06995">
      <w:pPr>
        <w:rPr>
          <w:ins w:id="4707" w:author="Tom Bergeron" w:date="2023-04-11T20:28:00Z"/>
          <w:sz w:val="10"/>
          <w:szCs w:val="10"/>
        </w:rPr>
      </w:pPr>
    </w:p>
    <w:p w14:paraId="22DA3D72" w14:textId="0132B3C2" w:rsidR="00E62F47" w:rsidRDefault="00E62F47" w:rsidP="00E06995">
      <w:pPr>
        <w:rPr>
          <w:ins w:id="4708" w:author="Tom Bergeron" w:date="2023-04-11T20:28:00Z"/>
          <w:sz w:val="10"/>
          <w:szCs w:val="10"/>
        </w:rPr>
      </w:pPr>
      <w:ins w:id="4709" w:author="Ryan Beck" w:date="2023-04-11T12:19:00Z">
        <w:r>
          <w:rPr>
            <w:noProof/>
          </w:rPr>
          <w:drawing>
            <wp:anchor distT="0" distB="0" distL="114300" distR="114300" simplePos="0" relativeHeight="251706880" behindDoc="1" locked="0" layoutInCell="1" allowOverlap="1" wp14:anchorId="1B8B4837" wp14:editId="66301166">
              <wp:simplePos x="0" y="0"/>
              <wp:positionH relativeFrom="column">
                <wp:posOffset>2762250</wp:posOffset>
              </wp:positionH>
              <wp:positionV relativeFrom="paragraph">
                <wp:posOffset>26035</wp:posOffset>
              </wp:positionV>
              <wp:extent cx="3009900" cy="1551305"/>
              <wp:effectExtent l="0" t="0" r="0" b="0"/>
              <wp:wrapTight wrapText="left">
                <wp:wrapPolygon edited="0">
                  <wp:start x="0" y="0"/>
                  <wp:lineTo x="0" y="21220"/>
                  <wp:lineTo x="21463" y="21220"/>
                  <wp:lineTo x="21463" y="0"/>
                  <wp:lineTo x="0" y="0"/>
                </wp:wrapPolygon>
              </wp:wrapTight>
              <wp:docPr id="493" name="Picture 4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A picture containing tex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09900" cy="1551305"/>
                      </a:xfrm>
                      <a:prstGeom prst="rect">
                        <a:avLst/>
                      </a:prstGeom>
                      <a:noFill/>
                    </pic:spPr>
                  </pic:pic>
                </a:graphicData>
              </a:graphic>
              <wp14:sizeRelH relativeFrom="margin">
                <wp14:pctWidth>0</wp14:pctWidth>
              </wp14:sizeRelH>
              <wp14:sizeRelV relativeFrom="margin">
                <wp14:pctHeight>0</wp14:pctHeight>
              </wp14:sizeRelV>
            </wp:anchor>
          </w:drawing>
        </w:r>
      </w:ins>
    </w:p>
    <w:p w14:paraId="120682F5" w14:textId="77777777" w:rsidR="00E62F47" w:rsidRDefault="00E62F47" w:rsidP="00E06995">
      <w:pPr>
        <w:rPr>
          <w:ins w:id="4710" w:author="Tom Bergeron" w:date="2023-04-11T20:28:00Z"/>
          <w:sz w:val="10"/>
          <w:szCs w:val="10"/>
        </w:rPr>
      </w:pPr>
    </w:p>
    <w:p w14:paraId="0A9B187A" w14:textId="77777777" w:rsidR="00E62F47" w:rsidRPr="00771F32" w:rsidRDefault="00E62F47" w:rsidP="00E06995">
      <w:pPr>
        <w:rPr>
          <w:ins w:id="4711" w:author="Ryan Beck" w:date="2023-04-11T12:19:00Z"/>
          <w:sz w:val="10"/>
          <w:szCs w:val="10"/>
        </w:rPr>
      </w:pPr>
    </w:p>
    <w:p w14:paraId="75213E85" w14:textId="59270D3F" w:rsidR="00E06995" w:rsidRDefault="00E06995" w:rsidP="00E06995">
      <w:pPr>
        <w:numPr>
          <w:ilvl w:val="0"/>
          <w:numId w:val="157"/>
        </w:numPr>
        <w:rPr>
          <w:ins w:id="4712" w:author="Ryan Beck" w:date="2023-04-11T12:19:00Z"/>
        </w:rPr>
      </w:pPr>
      <w:ins w:id="4713" w:author="Ryan Beck" w:date="2023-04-11T12:19:00Z">
        <w:r>
          <w:t xml:space="preserve">Once the two units are programmed as </w:t>
        </w:r>
        <w:r w:rsidRPr="00D9240F">
          <w:rPr>
            <w:b/>
            <w:bCs/>
          </w:rPr>
          <w:t xml:space="preserve">Primary </w:t>
        </w:r>
        <w:r>
          <w:t xml:space="preserve">and </w:t>
        </w:r>
        <w:r w:rsidRPr="00D9240F">
          <w:rPr>
            <w:b/>
            <w:bCs/>
          </w:rPr>
          <w:t>Secondary</w:t>
        </w:r>
        <w:r>
          <w:t>, with both units turned on, tap the case of both units. This will put them into ‘pairing mode’. The blue ANT light will flash on each, and once paired, the amber Wi-Fi light will flash indicating the units are paired.</w:t>
        </w:r>
      </w:ins>
    </w:p>
    <w:p w14:paraId="176870A0" w14:textId="77777777" w:rsidR="00E06995" w:rsidRDefault="00E06995" w:rsidP="00E06995">
      <w:pPr>
        <w:rPr>
          <w:ins w:id="4714" w:author="Ryan Beck" w:date="2023-04-11T12:19:00Z"/>
        </w:rPr>
      </w:pPr>
    </w:p>
    <w:p w14:paraId="1CB56ACA" w14:textId="77777777" w:rsidR="00E06995" w:rsidRDefault="00E06995" w:rsidP="00E06995">
      <w:pPr>
        <w:rPr>
          <w:ins w:id="4715" w:author="Ryan Beck" w:date="2023-04-11T12:19:00Z"/>
        </w:rPr>
      </w:pPr>
    </w:p>
    <w:p w14:paraId="76CE97DA" w14:textId="77777777" w:rsidR="00E06995" w:rsidDel="00E62F47" w:rsidRDefault="00E06995" w:rsidP="00E06995">
      <w:pPr>
        <w:rPr>
          <w:ins w:id="4716" w:author="Ryan Beck" w:date="2023-04-11T12:19:00Z"/>
          <w:del w:id="4717" w:author="Tom Bergeron" w:date="2023-04-11T20:29:00Z"/>
        </w:rPr>
      </w:pPr>
    </w:p>
    <w:p w14:paraId="6EA4898B" w14:textId="77777777" w:rsidR="00E06995" w:rsidDel="00E62F47" w:rsidRDefault="00E06995" w:rsidP="00E06995">
      <w:pPr>
        <w:rPr>
          <w:ins w:id="4718" w:author="Ryan Beck" w:date="2023-04-11T12:19:00Z"/>
          <w:del w:id="4719" w:author="Tom Bergeron" w:date="2023-04-11T20:28:00Z"/>
        </w:rPr>
      </w:pPr>
    </w:p>
    <w:p w14:paraId="393D835F" w14:textId="77777777" w:rsidR="00E06995" w:rsidRDefault="00E06995" w:rsidP="00E06995">
      <w:pPr>
        <w:rPr>
          <w:ins w:id="4720" w:author="Ryan Beck" w:date="2023-04-11T12:19:00Z"/>
        </w:rPr>
      </w:pPr>
    </w:p>
    <w:p w14:paraId="07E5A051" w14:textId="77777777" w:rsidR="00E06995" w:rsidRDefault="00E06995" w:rsidP="001E4059">
      <w:pPr>
        <w:pStyle w:val="Heading3"/>
        <w:rPr>
          <w:ins w:id="4721" w:author="Ryan Beck" w:date="2023-04-11T12:19:00Z"/>
        </w:rPr>
      </w:pPr>
      <w:bookmarkStart w:id="4722" w:name="_Toc104469908"/>
      <w:bookmarkStart w:id="4723" w:name="_Toc114430303"/>
      <w:bookmarkStart w:id="4724" w:name="_Toc129263960"/>
      <w:bookmarkStart w:id="4725" w:name="_Toc129673272"/>
      <w:bookmarkStart w:id="4726" w:name="_Toc129673586"/>
      <w:bookmarkStart w:id="4727" w:name="_Toc130360798"/>
      <w:bookmarkStart w:id="4728" w:name="_Toc132123283"/>
      <w:ins w:id="4729" w:author="Ryan Beck" w:date="2023-04-11T12:19:00Z">
        <w:r>
          <w:t>Steps to change from Dual Profiling to standard operation:</w:t>
        </w:r>
        <w:bookmarkEnd w:id="4722"/>
        <w:bookmarkEnd w:id="4723"/>
        <w:bookmarkEnd w:id="4724"/>
        <w:bookmarkEnd w:id="4725"/>
        <w:bookmarkEnd w:id="4726"/>
        <w:bookmarkEnd w:id="4727"/>
        <w:bookmarkEnd w:id="4728"/>
      </w:ins>
    </w:p>
    <w:p w14:paraId="3A7E7F52" w14:textId="77777777" w:rsidR="001E4059" w:rsidRDefault="001E4059" w:rsidP="001E4059">
      <w:pPr>
        <w:numPr>
          <w:ilvl w:val="0"/>
          <w:numId w:val="158"/>
        </w:numPr>
        <w:rPr>
          <w:ins w:id="4730" w:author="Tom Bergeron" w:date="2023-04-11T23:14:00Z"/>
        </w:rPr>
      </w:pPr>
      <w:ins w:id="4731" w:author="Tom Bergeron" w:date="2023-04-11T23:14:00Z">
        <w:r>
          <w:t xml:space="preserve">Turn on and connect one of the units via the USB download </w:t>
        </w:r>
        <w:proofErr w:type="gramStart"/>
        <w:r>
          <w:t>cable</w:t>
        </w:r>
        <w:proofErr w:type="gramEnd"/>
      </w:ins>
    </w:p>
    <w:p w14:paraId="21E74A87" w14:textId="77777777" w:rsidR="001E4059" w:rsidRPr="00771F32" w:rsidRDefault="001E4059" w:rsidP="001E4059">
      <w:pPr>
        <w:ind w:left="720"/>
        <w:rPr>
          <w:ins w:id="4732" w:author="Tom Bergeron" w:date="2023-04-11T23:14:00Z"/>
          <w:sz w:val="10"/>
          <w:szCs w:val="10"/>
        </w:rPr>
      </w:pPr>
    </w:p>
    <w:p w14:paraId="4122D96F" w14:textId="77777777" w:rsidR="001E4059" w:rsidRDefault="001E4059" w:rsidP="001E4059">
      <w:pPr>
        <w:numPr>
          <w:ilvl w:val="0"/>
          <w:numId w:val="158"/>
        </w:numPr>
        <w:rPr>
          <w:ins w:id="4733" w:author="Tom Bergeron" w:date="2023-04-11T23:14:00Z"/>
        </w:rPr>
      </w:pPr>
      <w:ins w:id="4734" w:author="Tom Bergeron" w:date="2023-04-11T23:14:00Z">
        <w:r>
          <w:t xml:space="preserve">Uncheck the </w:t>
        </w:r>
        <w:r w:rsidRPr="00771F32">
          <w:rPr>
            <w:b/>
            <w:bCs/>
            <w:i/>
            <w:iCs/>
          </w:rPr>
          <w:t>Dual Profiling</w:t>
        </w:r>
        <w:r>
          <w:t xml:space="preserve"> </w:t>
        </w:r>
        <w:proofErr w:type="gramStart"/>
        <w:r>
          <w:t>checkbox</w:t>
        </w:r>
        <w:proofErr w:type="gramEnd"/>
      </w:ins>
    </w:p>
    <w:p w14:paraId="70FC6099" w14:textId="77777777" w:rsidR="001E4059" w:rsidRPr="00771F32" w:rsidRDefault="001E4059" w:rsidP="001E4059">
      <w:pPr>
        <w:rPr>
          <w:ins w:id="4735" w:author="Tom Bergeron" w:date="2023-04-11T23:14:00Z"/>
          <w:sz w:val="10"/>
          <w:szCs w:val="10"/>
        </w:rPr>
      </w:pPr>
    </w:p>
    <w:p w14:paraId="1D12AF4A" w14:textId="77777777" w:rsidR="001E4059" w:rsidRDefault="001E4059" w:rsidP="001E4059">
      <w:pPr>
        <w:numPr>
          <w:ilvl w:val="0"/>
          <w:numId w:val="158"/>
        </w:numPr>
        <w:rPr>
          <w:ins w:id="4736" w:author="Tom Bergeron" w:date="2023-04-11T23:14:00Z"/>
        </w:rPr>
      </w:pPr>
      <w:ins w:id="4737" w:author="Tom Bergeron" w:date="2023-04-11T23:14:00Z">
        <w:r>
          <w:t xml:space="preserve">Click </w:t>
        </w:r>
        <w:r w:rsidRPr="00771F32">
          <w:rPr>
            <w:b/>
            <w:bCs/>
          </w:rPr>
          <w:t>OK</w:t>
        </w:r>
        <w:r>
          <w:t xml:space="preserve"> to the messages to change the profiling mode from </w:t>
        </w:r>
        <w:r>
          <w:rPr>
            <w:i/>
            <w:iCs/>
          </w:rPr>
          <w:t>Dual Primary</w:t>
        </w:r>
        <w:r>
          <w:t xml:space="preserve"> or </w:t>
        </w:r>
        <w:r>
          <w:rPr>
            <w:i/>
            <w:iCs/>
          </w:rPr>
          <w:t>Secondary</w:t>
        </w:r>
        <w:r>
          <w:t xml:space="preserve"> back to the standard </w:t>
        </w:r>
        <w:proofErr w:type="gramStart"/>
        <w:r>
          <w:t>configuration</w:t>
        </w:r>
        <w:proofErr w:type="gramEnd"/>
      </w:ins>
    </w:p>
    <w:p w14:paraId="70DB7E53" w14:textId="77777777" w:rsidR="001E4059" w:rsidRPr="00771F32" w:rsidRDefault="001E4059" w:rsidP="001E4059">
      <w:pPr>
        <w:ind w:left="720"/>
        <w:rPr>
          <w:ins w:id="4738" w:author="Tom Bergeron" w:date="2023-04-11T23:14:00Z"/>
          <w:sz w:val="10"/>
          <w:szCs w:val="10"/>
        </w:rPr>
      </w:pPr>
    </w:p>
    <w:p w14:paraId="2F8A2B31" w14:textId="77777777" w:rsidR="001E4059" w:rsidRDefault="001E4059" w:rsidP="001E4059">
      <w:pPr>
        <w:numPr>
          <w:ilvl w:val="0"/>
          <w:numId w:val="158"/>
        </w:numPr>
        <w:rPr>
          <w:ins w:id="4739" w:author="Tom Bergeron" w:date="2023-04-11T23:14:00Z"/>
        </w:rPr>
      </w:pPr>
      <w:ins w:id="4740" w:author="Tom Bergeron" w:date="2023-04-11T23:14:00Z">
        <w:r>
          <w:t xml:space="preserve">Repeat steps 1-3 for the second </w:t>
        </w:r>
        <w:proofErr w:type="gramStart"/>
        <w:r>
          <w:t>unit</w:t>
        </w:r>
        <w:proofErr w:type="gramEnd"/>
      </w:ins>
    </w:p>
    <w:p w14:paraId="0F43FDE0" w14:textId="52621D23" w:rsidR="00E06995" w:rsidDel="001E4059" w:rsidRDefault="00E06995" w:rsidP="001E4059">
      <w:pPr>
        <w:pStyle w:val="Heading3"/>
        <w:rPr>
          <w:del w:id="4741" w:author="Tom Bergeron" w:date="2023-04-11T23:13:00Z"/>
        </w:rPr>
        <w:pPrChange w:id="4742" w:author="Tom Bergeron" w:date="2023-04-11T23:15:00Z">
          <w:pPr>
            <w:numPr>
              <w:numId w:val="158"/>
            </w:numPr>
            <w:ind w:left="720" w:hanging="360"/>
          </w:pPr>
        </w:pPrChange>
      </w:pPr>
      <w:ins w:id="4743" w:author="Ryan Beck" w:date="2023-04-11T12:19:00Z">
        <w:del w:id="4744" w:author="Tom Bergeron" w:date="2023-04-11T23:14:00Z">
          <w:r w:rsidDel="001E4059">
            <w:delText>Turn on and connect one of the units via the USB download cable</w:delText>
          </w:r>
        </w:del>
      </w:ins>
    </w:p>
    <w:p w14:paraId="3E6F2190" w14:textId="77777777" w:rsidR="00E06995" w:rsidDel="001E4059" w:rsidRDefault="00E06995" w:rsidP="001E4059">
      <w:pPr>
        <w:pStyle w:val="Heading3"/>
        <w:rPr>
          <w:del w:id="4745" w:author="Tom Bergeron" w:date="2023-04-11T23:13:00Z"/>
        </w:rPr>
        <w:pPrChange w:id="4746" w:author="Tom Bergeron" w:date="2023-04-11T23:15:00Z">
          <w:pPr/>
        </w:pPrChange>
      </w:pPr>
    </w:p>
    <w:p w14:paraId="48676B14" w14:textId="25A87536" w:rsidR="00E06995" w:rsidDel="001E4059" w:rsidRDefault="00E06995" w:rsidP="001E4059">
      <w:pPr>
        <w:pStyle w:val="Heading3"/>
        <w:rPr>
          <w:del w:id="4747" w:author="Tom Bergeron" w:date="2023-04-11T23:13:00Z"/>
        </w:rPr>
        <w:pPrChange w:id="4748" w:author="Tom Bergeron" w:date="2023-04-11T23:15:00Z">
          <w:pPr>
            <w:numPr>
              <w:numId w:val="158"/>
            </w:numPr>
            <w:ind w:left="720" w:hanging="360"/>
          </w:pPr>
        </w:pPrChange>
      </w:pPr>
      <w:ins w:id="4749" w:author="Ryan Beck" w:date="2023-04-11T12:19:00Z">
        <w:del w:id="4750" w:author="Tom Bergeron" w:date="2023-04-11T23:14:00Z">
          <w:r w:rsidDel="001E4059">
            <w:delText xml:space="preserve">Uncheck the </w:delText>
          </w:r>
          <w:r w:rsidRPr="001E4059" w:rsidDel="001E4059">
            <w:rPr>
              <w:bCs/>
              <w:i/>
              <w:iCs/>
            </w:rPr>
            <w:delText>Dual Profiling</w:delText>
          </w:r>
          <w:r w:rsidDel="001E4059">
            <w:delText xml:space="preserve"> checkbox</w:delText>
          </w:r>
        </w:del>
      </w:ins>
    </w:p>
    <w:p w14:paraId="4283A8F8" w14:textId="77777777" w:rsidR="00E06995" w:rsidDel="001E4059" w:rsidRDefault="00E06995" w:rsidP="001E4059">
      <w:pPr>
        <w:pStyle w:val="Heading3"/>
        <w:rPr>
          <w:del w:id="4751" w:author="Tom Bergeron" w:date="2023-04-11T23:13:00Z"/>
        </w:rPr>
        <w:pPrChange w:id="4752" w:author="Tom Bergeron" w:date="2023-04-11T23:15:00Z">
          <w:pPr/>
        </w:pPrChange>
      </w:pPr>
    </w:p>
    <w:p w14:paraId="4FF60F9B" w14:textId="14DC03FA" w:rsidR="00E06995" w:rsidDel="001E4059" w:rsidRDefault="00E06995" w:rsidP="001E4059">
      <w:pPr>
        <w:pStyle w:val="Heading3"/>
        <w:rPr>
          <w:del w:id="4753" w:author="Tom Bergeron" w:date="2023-04-11T23:13:00Z"/>
        </w:rPr>
        <w:pPrChange w:id="4754" w:author="Tom Bergeron" w:date="2023-04-11T23:15:00Z">
          <w:pPr>
            <w:numPr>
              <w:numId w:val="158"/>
            </w:numPr>
            <w:ind w:left="720" w:hanging="360"/>
          </w:pPr>
        </w:pPrChange>
      </w:pPr>
      <w:ins w:id="4755" w:author="Ryan Beck" w:date="2023-04-11T12:19:00Z">
        <w:del w:id="4756" w:author="Tom Bergeron" w:date="2023-04-11T23:14:00Z">
          <w:r w:rsidDel="001E4059">
            <w:delText xml:space="preserve">Click </w:delText>
          </w:r>
          <w:r w:rsidRPr="001E4059" w:rsidDel="001E4059">
            <w:rPr>
              <w:bCs/>
            </w:rPr>
            <w:delText>OK</w:delText>
          </w:r>
          <w:r w:rsidDel="001E4059">
            <w:delText xml:space="preserve"> to the messages to change the profiling mode from </w:delText>
          </w:r>
          <w:r w:rsidRPr="001E4059" w:rsidDel="001E4059">
            <w:rPr>
              <w:i/>
              <w:iCs/>
            </w:rPr>
            <w:delText>Dual Primary</w:delText>
          </w:r>
          <w:r w:rsidDel="001E4059">
            <w:delText xml:space="preserve"> or </w:delText>
          </w:r>
          <w:r w:rsidRPr="001E4059" w:rsidDel="001E4059">
            <w:rPr>
              <w:i/>
              <w:iCs/>
            </w:rPr>
            <w:delText>Secondary</w:delText>
          </w:r>
          <w:r w:rsidDel="001E4059">
            <w:delText xml:space="preserve"> back to the standard configuration</w:delText>
          </w:r>
        </w:del>
      </w:ins>
    </w:p>
    <w:p w14:paraId="2DC17B29" w14:textId="77777777" w:rsidR="00E06995" w:rsidRPr="001E4059" w:rsidDel="001E4059" w:rsidRDefault="00E06995" w:rsidP="001E4059">
      <w:pPr>
        <w:pStyle w:val="Heading3"/>
        <w:rPr>
          <w:ins w:id="4757" w:author="Ryan Beck" w:date="2023-04-11T12:19:00Z"/>
          <w:del w:id="4758" w:author="Tom Bergeron" w:date="2023-04-11T23:13:00Z"/>
        </w:rPr>
        <w:pPrChange w:id="4759" w:author="Tom Bergeron" w:date="2023-04-11T23:15:00Z">
          <w:pPr>
            <w:ind w:left="720"/>
          </w:pPr>
        </w:pPrChange>
      </w:pPr>
    </w:p>
    <w:p w14:paraId="729EA32A" w14:textId="7FF02313" w:rsidR="00E06995" w:rsidDel="001E4059" w:rsidRDefault="00E06995" w:rsidP="001E4059">
      <w:pPr>
        <w:pStyle w:val="Heading3"/>
        <w:rPr>
          <w:ins w:id="4760" w:author="Ryan Beck" w:date="2023-04-11T12:19:00Z"/>
          <w:del w:id="4761" w:author="Tom Bergeron" w:date="2023-04-11T23:12:00Z"/>
        </w:rPr>
        <w:pPrChange w:id="4762" w:author="Tom Bergeron" w:date="2023-04-11T23:15:00Z">
          <w:pPr>
            <w:numPr>
              <w:numId w:val="158"/>
            </w:numPr>
            <w:ind w:left="720" w:hanging="360"/>
          </w:pPr>
        </w:pPrChange>
      </w:pPr>
      <w:ins w:id="4763" w:author="Ryan Beck" w:date="2023-04-11T12:19:00Z">
        <w:del w:id="4764" w:author="Tom Bergeron" w:date="2023-04-11T23:14:00Z">
          <w:r w:rsidDel="001E4059">
            <w:delText>Repeat steps 1-3 for the second unit</w:delText>
          </w:r>
        </w:del>
      </w:ins>
    </w:p>
    <w:p w14:paraId="4AE68934" w14:textId="77777777" w:rsidR="00E06995" w:rsidRPr="001E4059" w:rsidDel="00E62F47" w:rsidRDefault="00E06995" w:rsidP="001E4059">
      <w:pPr>
        <w:pStyle w:val="Heading3"/>
        <w:rPr>
          <w:ins w:id="4765" w:author="Ryan Beck" w:date="2023-04-11T12:19:00Z"/>
          <w:del w:id="4766" w:author="Tom Bergeron" w:date="2023-04-11T20:29:00Z"/>
        </w:rPr>
        <w:pPrChange w:id="4767" w:author="Tom Bergeron" w:date="2023-04-11T23:15:00Z">
          <w:pPr/>
        </w:pPrChange>
      </w:pPr>
    </w:p>
    <w:p w14:paraId="092A6EFA" w14:textId="00D9606C" w:rsidR="00E06995" w:rsidDel="001E4059" w:rsidRDefault="00E06995" w:rsidP="001E4059">
      <w:pPr>
        <w:pStyle w:val="Heading3"/>
        <w:rPr>
          <w:ins w:id="4768" w:author="Ryan Beck" w:date="2023-04-11T12:19:00Z"/>
          <w:del w:id="4769" w:author="Tom Bergeron" w:date="2023-04-11T23:15:00Z"/>
        </w:rPr>
        <w:pPrChange w:id="4770" w:author="Tom Bergeron" w:date="2023-04-11T23:15:00Z">
          <w:pPr/>
        </w:pPrChange>
      </w:pPr>
    </w:p>
    <w:p w14:paraId="3BF0338E" w14:textId="77777777" w:rsidR="00E06995" w:rsidRDefault="00E06995" w:rsidP="001E4059">
      <w:pPr>
        <w:pStyle w:val="Heading3"/>
        <w:rPr>
          <w:ins w:id="4771" w:author="Ryan Beck" w:date="2023-04-11T12:19:00Z"/>
        </w:rPr>
      </w:pPr>
      <w:bookmarkStart w:id="4772" w:name="_Toc104469909"/>
      <w:bookmarkStart w:id="4773" w:name="_Toc114430304"/>
      <w:bookmarkStart w:id="4774" w:name="_Toc129263961"/>
      <w:bookmarkStart w:id="4775" w:name="_Toc129673273"/>
      <w:bookmarkStart w:id="4776" w:name="_Toc129673587"/>
      <w:bookmarkStart w:id="4777" w:name="_Toc130360799"/>
      <w:bookmarkStart w:id="4778" w:name="_Toc132123284"/>
      <w:ins w:id="4779" w:author="Ryan Beck" w:date="2023-04-11T12:19:00Z">
        <w:r>
          <w:t>Hardware Status – Dual Profiling mode</w:t>
        </w:r>
        <w:bookmarkEnd w:id="4772"/>
        <w:bookmarkEnd w:id="4773"/>
        <w:bookmarkEnd w:id="4774"/>
        <w:bookmarkEnd w:id="4775"/>
        <w:bookmarkEnd w:id="4776"/>
        <w:bookmarkEnd w:id="4777"/>
        <w:bookmarkEnd w:id="4778"/>
      </w:ins>
    </w:p>
    <w:p w14:paraId="08F6940C" w14:textId="77777777" w:rsidR="00E06995" w:rsidRDefault="00E06995" w:rsidP="00E06995">
      <w:pPr>
        <w:rPr>
          <w:ins w:id="4780" w:author="Ryan Beck" w:date="2023-04-11T12:19:00Z"/>
        </w:rPr>
      </w:pPr>
      <w:ins w:id="4781" w:author="Ryan Beck" w:date="2023-04-11T12:19:00Z">
        <w:r>
          <w:t xml:space="preserve">When configured for </w:t>
        </w:r>
        <w:r>
          <w:rPr>
            <w:i/>
            <w:iCs/>
          </w:rPr>
          <w:t>Dual Profiling</w:t>
        </w:r>
        <w:r>
          <w:t xml:space="preserve"> operation, and the </w:t>
        </w:r>
        <w:r>
          <w:rPr>
            <w:i/>
            <w:iCs/>
          </w:rPr>
          <w:t>Primary</w:t>
        </w:r>
        <w:r>
          <w:t xml:space="preserve"> unit is connected, you will see the data from both the </w:t>
        </w:r>
        <w:r>
          <w:rPr>
            <w:i/>
            <w:iCs/>
          </w:rPr>
          <w:t>Primary and Secondary</w:t>
        </w:r>
        <w:r>
          <w:t xml:space="preserve"> units:</w:t>
        </w:r>
      </w:ins>
    </w:p>
    <w:p w14:paraId="769A5271" w14:textId="294BEF07" w:rsidR="00E06995" w:rsidRDefault="00E62F47" w:rsidP="00E06995">
      <w:pPr>
        <w:rPr>
          <w:ins w:id="4782" w:author="Ryan Beck" w:date="2023-04-11T12:19:00Z"/>
        </w:rPr>
      </w:pPr>
      <w:ins w:id="4783" w:author="Tom Bergeron" w:date="2023-04-11T20:29:00Z">
        <w:r>
          <w:rPr>
            <w:noProof/>
          </w:rPr>
          <w:drawing>
            <wp:inline distT="0" distB="0" distL="0" distR="0" wp14:anchorId="48BD25DD" wp14:editId="1A1B6DB1">
              <wp:extent cx="5944235" cy="2225040"/>
              <wp:effectExtent l="0" t="0" r="0" b="381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4235" cy="2225040"/>
                      </a:xfrm>
                      <a:prstGeom prst="rect">
                        <a:avLst/>
                      </a:prstGeom>
                      <a:noFill/>
                    </pic:spPr>
                  </pic:pic>
                </a:graphicData>
              </a:graphic>
            </wp:inline>
          </w:drawing>
        </w:r>
      </w:ins>
      <w:ins w:id="4784" w:author="Ryan Beck" w:date="2023-04-11T12:19:00Z">
        <w:del w:id="4785" w:author="Tom Bergeron" w:date="2023-04-11T20:29:00Z">
          <w:r w:rsidR="00E06995" w:rsidDel="00E62F47">
            <w:rPr>
              <w:noProof/>
            </w:rPr>
            <w:drawing>
              <wp:inline distT="0" distB="0" distL="0" distR="0" wp14:anchorId="3E16E03B" wp14:editId="2C35C595">
                <wp:extent cx="5883023" cy="2851058"/>
                <wp:effectExtent l="0" t="0" r="3810" b="6985"/>
                <wp:docPr id="494" name="Picture 4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Graphical user interface, text, application&#10;&#10;Description automatically generated"/>
                        <pic:cNvPicPr>
                          <a:picLocks noChangeAspect="1" noChangeArrowheads="1"/>
                        </pic:cNvPicPr>
                      </pic:nvPicPr>
                      <pic:blipFill rotWithShape="1">
                        <a:blip r:embed="rId210">
                          <a:extLst>
                            <a:ext uri="{28A0092B-C50C-407E-A947-70E740481C1C}">
                              <a14:useLocalDpi xmlns:a14="http://schemas.microsoft.com/office/drawing/2010/main" val="0"/>
                            </a:ext>
                          </a:extLst>
                        </a:blip>
                        <a:srcRect l="678" t="1283" r="327" b="19206"/>
                        <a:stretch/>
                      </pic:blipFill>
                      <pic:spPr bwMode="auto">
                        <a:xfrm>
                          <a:off x="0" y="0"/>
                          <a:ext cx="5883932" cy="2851498"/>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1959C133" w14:textId="77777777" w:rsidR="00E06995" w:rsidRDefault="00E06995" w:rsidP="00E06995">
      <w:pPr>
        <w:rPr>
          <w:ins w:id="4786" w:author="Ryan Beck" w:date="2023-04-11T12:19:00Z"/>
        </w:rPr>
      </w:pPr>
      <w:ins w:id="4787" w:author="Ryan Beck" w:date="2023-04-11T12:19:00Z">
        <w:r>
          <w:br/>
          <w:t xml:space="preserve">In the example above, there are no TCs connected to the Primary unit (channels displaying ‘opn’), whereas there are 12 TCs connected to the Secondary unit (channels displaying 26.0, 26.1, etc.). You can also see the battery percentage, and internal temperature of each unit. </w:t>
        </w:r>
      </w:ins>
    </w:p>
    <w:p w14:paraId="235576A7" w14:textId="77777777" w:rsidR="00E06995" w:rsidRDefault="00E06995" w:rsidP="00E06995">
      <w:pPr>
        <w:rPr>
          <w:ins w:id="4788" w:author="Ryan Beck" w:date="2023-04-11T12:19:00Z"/>
        </w:rPr>
      </w:pPr>
    </w:p>
    <w:p w14:paraId="20B5B631" w14:textId="77777777" w:rsidR="00E06995" w:rsidRDefault="00E06995">
      <w:pPr>
        <w:ind w:left="720"/>
        <w:rPr>
          <w:ins w:id="4789" w:author="Ryan Beck" w:date="2023-04-11T12:19:00Z"/>
        </w:rPr>
        <w:pPrChange w:id="4790" w:author="Ryan Beck" w:date="2023-04-11T12:20:00Z">
          <w:pPr/>
        </w:pPrChange>
      </w:pPr>
      <w:ins w:id="4791" w:author="Ryan Beck" w:date="2023-04-11T12:19:00Z">
        <w:r>
          <w:rPr>
            <w:b/>
            <w:bCs/>
          </w:rPr>
          <w:t xml:space="preserve">Important: </w:t>
        </w:r>
        <w:r>
          <w:t xml:space="preserve">If a unit is configured for </w:t>
        </w:r>
        <w:r>
          <w:rPr>
            <w:i/>
            <w:iCs/>
          </w:rPr>
          <w:t>Secondary</w:t>
        </w:r>
        <w:r>
          <w:t xml:space="preserve"> and is directly connected to the PC via the USB download cable, it will display erratic or invalid values for the TC channels and the Internal Temperature as shown below. When in </w:t>
        </w:r>
        <w:r>
          <w:rPr>
            <w:i/>
            <w:iCs/>
          </w:rPr>
          <w:t xml:space="preserve">Dual Profiling </w:t>
        </w:r>
        <w:r>
          <w:t xml:space="preserve">mode, the only way to see valid information is when connecting the </w:t>
        </w:r>
        <w:r>
          <w:rPr>
            <w:i/>
            <w:iCs/>
          </w:rPr>
          <w:t>Primary</w:t>
        </w:r>
        <w:r>
          <w:t xml:space="preserve"> unit.</w:t>
        </w:r>
      </w:ins>
    </w:p>
    <w:p w14:paraId="761B4140" w14:textId="77777777" w:rsidR="00E06995" w:rsidRDefault="00E06995" w:rsidP="00E06995">
      <w:pPr>
        <w:rPr>
          <w:ins w:id="4792" w:author="Ryan Beck" w:date="2023-04-11T12:19:00Z"/>
        </w:rPr>
      </w:pPr>
    </w:p>
    <w:p w14:paraId="0EA33115" w14:textId="6781E323" w:rsidR="00E06995" w:rsidRDefault="00E62F47" w:rsidP="00E06995">
      <w:pPr>
        <w:rPr>
          <w:ins w:id="4793" w:author="Tom Bergeron" w:date="2023-04-11T20:30:00Z"/>
        </w:rPr>
      </w:pPr>
      <w:ins w:id="4794" w:author="Tom Bergeron" w:date="2023-04-11T20:29:00Z">
        <w:r>
          <w:rPr>
            <w:noProof/>
          </w:rPr>
          <w:lastRenderedPageBreak/>
          <w:drawing>
            <wp:inline distT="0" distB="0" distL="0" distR="0" wp14:anchorId="7CF39A1E" wp14:editId="286C5A06">
              <wp:extent cx="5888990" cy="2243455"/>
              <wp:effectExtent l="0" t="0" r="0" b="4445"/>
              <wp:docPr id="1033" name="Picture 10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text, applicatio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88990" cy="2243455"/>
                      </a:xfrm>
                      <a:prstGeom prst="rect">
                        <a:avLst/>
                      </a:prstGeom>
                      <a:noFill/>
                    </pic:spPr>
                  </pic:pic>
                </a:graphicData>
              </a:graphic>
            </wp:inline>
          </w:drawing>
        </w:r>
      </w:ins>
      <w:ins w:id="4795" w:author="Ryan Beck" w:date="2023-04-11T12:19:00Z">
        <w:del w:id="4796" w:author="Tom Bergeron" w:date="2023-04-11T20:29:00Z">
          <w:r w:rsidR="00E06995" w:rsidDel="00E62F47">
            <w:rPr>
              <w:noProof/>
            </w:rPr>
            <w:drawing>
              <wp:inline distT="0" distB="0" distL="0" distR="0" wp14:anchorId="6D8BDC7D" wp14:editId="5FF51DE4">
                <wp:extent cx="5888990" cy="290449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a:picLocks noChangeAspect="1" noChangeArrowheads="1"/>
                        </pic:cNvPicPr>
                      </pic:nvPicPr>
                      <pic:blipFill>
                        <a:blip r:embed="rId212">
                          <a:extLst>
                            <a:ext uri="{28A0092B-C50C-407E-A947-70E740481C1C}">
                              <a14:useLocalDpi xmlns:a14="http://schemas.microsoft.com/office/drawing/2010/main" val="0"/>
                            </a:ext>
                          </a:extLst>
                        </a:blip>
                        <a:srcRect l="46" r="46"/>
                        <a:stretch>
                          <a:fillRect/>
                        </a:stretch>
                      </pic:blipFill>
                      <pic:spPr bwMode="auto">
                        <a:xfrm>
                          <a:off x="0" y="0"/>
                          <a:ext cx="5888990" cy="2904490"/>
                        </a:xfrm>
                        <a:prstGeom prst="rect">
                          <a:avLst/>
                        </a:prstGeom>
                        <a:noFill/>
                        <a:ln>
                          <a:noFill/>
                        </a:ln>
                      </pic:spPr>
                    </pic:pic>
                  </a:graphicData>
                </a:graphic>
              </wp:inline>
            </w:drawing>
          </w:r>
        </w:del>
      </w:ins>
    </w:p>
    <w:p w14:paraId="15ED1DAF" w14:textId="50ADC7AD" w:rsidR="00E62F47" w:rsidRDefault="00E62F47">
      <w:pPr>
        <w:rPr>
          <w:ins w:id="4797" w:author="Tom Bergeron" w:date="2023-04-11T20:30:00Z"/>
        </w:rPr>
      </w:pPr>
      <w:ins w:id="4798" w:author="Tom Bergeron" w:date="2023-04-11T20:30:00Z">
        <w:r>
          <w:br w:type="page"/>
        </w:r>
      </w:ins>
    </w:p>
    <w:p w14:paraId="35D20F84" w14:textId="3046E6DE" w:rsidR="00E62F47" w:rsidDel="00E62F47" w:rsidRDefault="00E62F47" w:rsidP="00E06995">
      <w:pPr>
        <w:rPr>
          <w:ins w:id="4799" w:author="Ryan Beck" w:date="2023-04-11T12:19:00Z"/>
          <w:del w:id="4800" w:author="Tom Bergeron" w:date="2023-04-11T20:30:00Z"/>
        </w:rPr>
      </w:pPr>
    </w:p>
    <w:p w14:paraId="77649A9F" w14:textId="1F0624C4" w:rsidR="00E06995" w:rsidDel="00E62F47" w:rsidRDefault="00E06995" w:rsidP="00E06995">
      <w:pPr>
        <w:rPr>
          <w:ins w:id="4801" w:author="Ryan Beck" w:date="2023-04-11T12:19:00Z"/>
          <w:del w:id="4802" w:author="Tom Bergeron" w:date="2023-04-11T20:30:00Z"/>
        </w:rPr>
      </w:pPr>
    </w:p>
    <w:p w14:paraId="55E3829D" w14:textId="65F6890F" w:rsidR="00E06995" w:rsidDel="00E62F47" w:rsidRDefault="00E06995" w:rsidP="00E06995">
      <w:pPr>
        <w:rPr>
          <w:ins w:id="4803" w:author="Ryan Beck" w:date="2023-04-11T12:19:00Z"/>
          <w:del w:id="4804" w:author="Tom Bergeron" w:date="2023-04-11T20:30:00Z"/>
          <w:rFonts w:ascii="Arial" w:hAnsi="Arial" w:cs="Arial"/>
          <w:b/>
          <w:bCs/>
          <w:sz w:val="28"/>
          <w:szCs w:val="26"/>
        </w:rPr>
      </w:pPr>
    </w:p>
    <w:p w14:paraId="14169C87" w14:textId="77777777" w:rsidR="00E06995" w:rsidRDefault="00E06995" w:rsidP="00AA7259">
      <w:pPr>
        <w:pStyle w:val="Heading2"/>
        <w:rPr>
          <w:ins w:id="4805" w:author="Ryan Beck" w:date="2023-04-11T12:19:00Z"/>
        </w:rPr>
      </w:pPr>
      <w:bookmarkStart w:id="4806" w:name="_Toc104469910"/>
      <w:bookmarkStart w:id="4807" w:name="_Toc114430305"/>
      <w:bookmarkStart w:id="4808" w:name="_Toc129263962"/>
      <w:bookmarkStart w:id="4809" w:name="_Toc129672991"/>
      <w:bookmarkStart w:id="4810" w:name="_Toc129673274"/>
      <w:bookmarkStart w:id="4811" w:name="_Toc129673588"/>
      <w:bookmarkStart w:id="4812" w:name="_Toc130360800"/>
      <w:bookmarkStart w:id="4813" w:name="_Toc132123078"/>
      <w:bookmarkStart w:id="4814" w:name="_Toc132123285"/>
      <w:bookmarkEnd w:id="4652"/>
      <w:ins w:id="4815" w:author="Ryan Beck" w:date="2023-04-11T12:19:00Z">
        <w:r>
          <w:t>Run a Profile – Dual Profiling Mode</w:t>
        </w:r>
        <w:bookmarkEnd w:id="4806"/>
        <w:bookmarkEnd w:id="4807"/>
        <w:bookmarkEnd w:id="4808"/>
        <w:bookmarkEnd w:id="4809"/>
        <w:bookmarkEnd w:id="4810"/>
        <w:bookmarkEnd w:id="4811"/>
        <w:bookmarkEnd w:id="4812"/>
        <w:bookmarkEnd w:id="4813"/>
        <w:bookmarkEnd w:id="4814"/>
      </w:ins>
    </w:p>
    <w:p w14:paraId="427F9234" w14:textId="77777777" w:rsidR="00E06995" w:rsidRDefault="00E06995" w:rsidP="00E06995">
      <w:pPr>
        <w:rPr>
          <w:ins w:id="4816" w:author="Ryan Beck" w:date="2023-04-11T12:19:00Z"/>
        </w:rPr>
      </w:pPr>
      <w:ins w:id="4817" w:author="Ryan Beck" w:date="2023-04-11T12:19:00Z">
        <w:r>
          <w:t xml:space="preserve">See the Run a Profile earlier in this manual for general information about running profiles. </w:t>
        </w:r>
      </w:ins>
    </w:p>
    <w:p w14:paraId="3318A058" w14:textId="77777777" w:rsidR="00E06995" w:rsidRDefault="00E06995" w:rsidP="00E06995">
      <w:pPr>
        <w:rPr>
          <w:ins w:id="4818" w:author="Ryan Beck" w:date="2023-04-11T12:19:00Z"/>
        </w:rPr>
      </w:pPr>
    </w:p>
    <w:p w14:paraId="52CC266F" w14:textId="77777777" w:rsidR="00E06995" w:rsidRDefault="00E06995" w:rsidP="00E06995">
      <w:pPr>
        <w:rPr>
          <w:ins w:id="4819" w:author="Ryan Beck" w:date="2023-04-11T12:19:00Z"/>
        </w:rPr>
      </w:pPr>
    </w:p>
    <w:p w14:paraId="7CEB61B0" w14:textId="77777777" w:rsidR="00E06995" w:rsidRDefault="00E06995" w:rsidP="001E4059">
      <w:pPr>
        <w:pStyle w:val="Heading3"/>
        <w:rPr>
          <w:ins w:id="4820" w:author="Ryan Beck" w:date="2023-04-11T12:19:00Z"/>
          <w:noProof/>
        </w:rPr>
      </w:pPr>
      <w:bookmarkStart w:id="4821" w:name="_Toc104469911"/>
      <w:bookmarkStart w:id="4822" w:name="_Toc114430306"/>
      <w:bookmarkStart w:id="4823" w:name="_Toc129263963"/>
      <w:bookmarkStart w:id="4824" w:name="_Toc129673275"/>
      <w:bookmarkStart w:id="4825" w:name="_Toc129673589"/>
      <w:bookmarkStart w:id="4826" w:name="_Toc130360801"/>
      <w:bookmarkStart w:id="4827" w:name="_Toc132123286"/>
      <w:ins w:id="4828" w:author="Ryan Beck" w:date="2023-04-11T12:19:00Z">
        <w:r>
          <w:rPr>
            <w:noProof/>
          </w:rPr>
          <w:t>Attaching the Air TC</w:t>
        </w:r>
        <w:bookmarkEnd w:id="4821"/>
        <w:bookmarkEnd w:id="4822"/>
        <w:bookmarkEnd w:id="4823"/>
        <w:bookmarkEnd w:id="4824"/>
        <w:bookmarkEnd w:id="4825"/>
        <w:bookmarkEnd w:id="4826"/>
        <w:bookmarkEnd w:id="4827"/>
      </w:ins>
    </w:p>
    <w:p w14:paraId="6D0F9652" w14:textId="77777777" w:rsidR="00E06995" w:rsidRDefault="00E06995" w:rsidP="00E06995">
      <w:pPr>
        <w:keepNext/>
        <w:spacing w:after="120"/>
        <w:rPr>
          <w:ins w:id="4829" w:author="Ryan Beck" w:date="2023-04-11T12:19:00Z"/>
          <w:rFonts w:ascii="TimesNewRomanPSMT" w:hAnsi="TimesNewRomanPSMT" w:cs="TimesNewRomanPSMT"/>
        </w:rPr>
      </w:pPr>
      <w:ins w:id="4830" w:author="Ryan Beck" w:date="2023-04-11T12:19:00Z">
        <w:r>
          <w:rPr>
            <w:rFonts w:ascii="TimesNewRomanPSMT" w:hAnsi="TimesNewRomanPSMT" w:cs="TimesNewRomanPSMT"/>
          </w:rPr>
          <w:t>Follow the on-screen instructions for attaching the Air TC:</w:t>
        </w:r>
      </w:ins>
    </w:p>
    <w:tbl>
      <w:tblPr>
        <w:tblW w:w="0" w:type="auto"/>
        <w:tblLook w:val="04A0" w:firstRow="1" w:lastRow="0" w:firstColumn="1" w:lastColumn="0" w:noHBand="0" w:noVBand="1"/>
      </w:tblPr>
      <w:tblGrid>
        <w:gridCol w:w="3778"/>
        <w:gridCol w:w="5798"/>
      </w:tblGrid>
      <w:tr w:rsidR="00E06995" w14:paraId="2DB525A0" w14:textId="77777777" w:rsidTr="00FE595C">
        <w:trPr>
          <w:ins w:id="4831" w:author="Ryan Beck" w:date="2023-04-11T12:19:00Z"/>
        </w:trPr>
        <w:tc>
          <w:tcPr>
            <w:tcW w:w="4068" w:type="dxa"/>
          </w:tcPr>
          <w:p w14:paraId="0A06AB86" w14:textId="77777777" w:rsidR="00E06995" w:rsidRDefault="00E06995" w:rsidP="00FE595C">
            <w:pPr>
              <w:rPr>
                <w:ins w:id="4832" w:author="Ryan Beck" w:date="2023-04-11T12:19:00Z"/>
                <w:noProof/>
              </w:rPr>
            </w:pPr>
          </w:p>
          <w:p w14:paraId="3CEEDE2A" w14:textId="77777777" w:rsidR="00E06995" w:rsidRDefault="00E06995" w:rsidP="00FE595C">
            <w:pPr>
              <w:rPr>
                <w:ins w:id="4833" w:author="Ryan Beck" w:date="2023-04-11T12:19:00Z"/>
                <w:noProof/>
              </w:rPr>
            </w:pPr>
          </w:p>
          <w:p w14:paraId="32CDCAB9" w14:textId="77777777" w:rsidR="00E06995" w:rsidRDefault="00E06995" w:rsidP="00E06995">
            <w:pPr>
              <w:numPr>
                <w:ilvl w:val="0"/>
                <w:numId w:val="159"/>
              </w:numPr>
              <w:rPr>
                <w:ins w:id="4834" w:author="Ryan Beck" w:date="2023-04-11T12:19:00Z"/>
                <w:noProof/>
              </w:rPr>
            </w:pPr>
            <w:ins w:id="4835" w:author="Ryan Beck" w:date="2023-04-11T12:19:00Z">
              <w:r>
                <w:rPr>
                  <w:noProof/>
                </w:rPr>
                <w:t>It must be attached at the leading edge of the board, extending one inch (25</w:t>
              </w:r>
              <w:r>
                <w:rPr>
                  <w:i/>
                  <w:noProof/>
                </w:rPr>
                <w:t> </w:t>
              </w:r>
              <w:r>
                <w:rPr>
                  <w:noProof/>
                </w:rPr>
                <w:t xml:space="preserve"> mm) in front of the leading edge of the board.   </w:t>
              </w:r>
            </w:ins>
          </w:p>
          <w:p w14:paraId="1BE6F067" w14:textId="77777777" w:rsidR="00E06995" w:rsidRDefault="00E06995" w:rsidP="00FE595C">
            <w:pPr>
              <w:rPr>
                <w:ins w:id="4836" w:author="Ryan Beck" w:date="2023-04-11T12:19:00Z"/>
                <w:noProof/>
              </w:rPr>
            </w:pPr>
          </w:p>
          <w:p w14:paraId="05A1670E" w14:textId="77777777" w:rsidR="00E06995" w:rsidRDefault="00E06995" w:rsidP="00FE595C">
            <w:pPr>
              <w:rPr>
                <w:ins w:id="4837" w:author="Ryan Beck" w:date="2023-04-11T12:19:00Z"/>
                <w:noProof/>
              </w:rPr>
            </w:pPr>
          </w:p>
          <w:p w14:paraId="2B263909" w14:textId="77777777" w:rsidR="00B42C2F" w:rsidRPr="00133C5E" w:rsidRDefault="00B42C2F" w:rsidP="00B42C2F">
            <w:pPr>
              <w:numPr>
                <w:ilvl w:val="0"/>
                <w:numId w:val="159"/>
              </w:numPr>
              <w:rPr>
                <w:ins w:id="4838" w:author="Tom Bergeron" w:date="2023-04-11T23:19:00Z"/>
                <w:rFonts w:ascii="TimesNewRomanPSMT" w:hAnsi="TimesNewRomanPSMT" w:cs="TimesNewRomanPSMT"/>
              </w:rPr>
            </w:pPr>
            <w:ins w:id="4839" w:author="Tom Bergeron" w:date="2023-04-11T23:19:00Z">
              <w:r w:rsidRPr="00133C5E">
                <w:rPr>
                  <w:noProof/>
                </w:rPr>
                <w:t>It</w:t>
              </w:r>
              <w:r w:rsidRPr="000601C7">
                <w:rPr>
                  <w:noProof/>
                </w:rPr>
                <w:t xml:space="preserve"> MUST </w:t>
              </w:r>
              <w:r w:rsidRPr="00133C5E">
                <w:rPr>
                  <w:noProof/>
                </w:rPr>
                <w:t xml:space="preserve">be plugged into </w:t>
              </w:r>
              <w:r w:rsidRPr="000601C7">
                <w:rPr>
                  <w:noProof/>
                </w:rPr>
                <w:t>channel 1</w:t>
              </w:r>
              <w:r w:rsidRPr="00133C5E">
                <w:rPr>
                  <w:noProof/>
                </w:rPr>
                <w:t xml:space="preserve"> on the </w:t>
              </w:r>
              <w:r w:rsidRPr="002D7822">
                <w:rPr>
                  <w:b/>
                  <w:bCs/>
                  <w:noProof/>
                </w:rPr>
                <w:t>PRIMARY</w:t>
              </w:r>
              <w:r w:rsidRPr="000601C7">
                <w:rPr>
                  <w:noProof/>
                </w:rPr>
                <w:t xml:space="preserve"> </w:t>
              </w:r>
              <w:r w:rsidRPr="00133C5E">
                <w:rPr>
                  <w:noProof/>
                </w:rPr>
                <w:t>profiler.</w:t>
              </w:r>
            </w:ins>
          </w:p>
          <w:p w14:paraId="1BFB2A14" w14:textId="65EC091B" w:rsidR="00E06995" w:rsidRPr="00CD5603" w:rsidDel="00B42C2F" w:rsidRDefault="00E06995" w:rsidP="00E06995">
            <w:pPr>
              <w:numPr>
                <w:ilvl w:val="0"/>
                <w:numId w:val="159"/>
              </w:numPr>
              <w:rPr>
                <w:ins w:id="4840" w:author="Ryan Beck" w:date="2023-04-11T12:19:00Z"/>
                <w:del w:id="4841" w:author="Tom Bergeron" w:date="2023-04-11T23:19:00Z"/>
                <w:rFonts w:ascii="TimesNewRomanPSMT" w:hAnsi="TimesNewRomanPSMT" w:cs="TimesNewRomanPSMT"/>
              </w:rPr>
            </w:pPr>
            <w:ins w:id="4842" w:author="Ryan Beck" w:date="2023-04-11T12:19:00Z">
              <w:del w:id="4843" w:author="Tom Bergeron" w:date="2023-04-11T23:19:00Z">
                <w:r w:rsidDel="00B42C2F">
                  <w:rPr>
                    <w:noProof/>
                  </w:rPr>
                  <w:delText>I</w:delText>
                </w:r>
                <w:r w:rsidRPr="00CD5603" w:rsidDel="00B42C2F">
                  <w:rPr>
                    <w:noProof/>
                  </w:rPr>
                  <w:delText>t</w:delText>
                </w:r>
                <w:r w:rsidRPr="00CD5603" w:rsidDel="00B42C2F">
                  <w:rPr>
                    <w:noProof/>
                    <w:rPrChange w:id="4844" w:author="Ryan Beck" w:date="2023-04-11T12:20:00Z">
                      <w:rPr>
                        <w:b/>
                        <w:bCs/>
                        <w:noProof/>
                      </w:rPr>
                    </w:rPrChange>
                  </w:rPr>
                  <w:delText xml:space="preserve"> </w:delText>
                </w:r>
                <w:r w:rsidRPr="00CD5603" w:rsidDel="00B42C2F">
                  <w:rPr>
                    <w:noProof/>
                    <w:rPrChange w:id="4845" w:author="Ryan Beck" w:date="2023-04-11T12:20:00Z">
                      <w:rPr>
                        <w:b/>
                        <w:bCs/>
                        <w:noProof/>
                        <w:u w:val="single"/>
                      </w:rPr>
                    </w:rPrChange>
                  </w:rPr>
                  <w:delText>MUST</w:delText>
                </w:r>
                <w:r w:rsidRPr="00CD5603" w:rsidDel="00B42C2F">
                  <w:rPr>
                    <w:noProof/>
                    <w:rPrChange w:id="4846" w:author="Ryan Beck" w:date="2023-04-11T12:20:00Z">
                      <w:rPr>
                        <w:b/>
                        <w:bCs/>
                        <w:noProof/>
                      </w:rPr>
                    </w:rPrChange>
                  </w:rPr>
                  <w:delText xml:space="preserve"> </w:delText>
                </w:r>
                <w:r w:rsidRPr="00CD5603" w:rsidDel="00B42C2F">
                  <w:rPr>
                    <w:noProof/>
                  </w:rPr>
                  <w:delText xml:space="preserve">be plugged into </w:delText>
                </w:r>
                <w:r w:rsidRPr="00CD5603" w:rsidDel="00B42C2F">
                  <w:rPr>
                    <w:noProof/>
                    <w:rPrChange w:id="4847" w:author="Ryan Beck" w:date="2023-04-11T12:20:00Z">
                      <w:rPr>
                        <w:b/>
                        <w:bCs/>
                        <w:noProof/>
                      </w:rPr>
                    </w:rPrChange>
                  </w:rPr>
                  <w:delText>channel 1</w:delText>
                </w:r>
                <w:r w:rsidRPr="00CD5603" w:rsidDel="00B42C2F">
                  <w:rPr>
                    <w:noProof/>
                  </w:rPr>
                  <w:delText xml:space="preserve"> on the </w:delText>
                </w:r>
                <w:r w:rsidRPr="00B42C2F" w:rsidDel="00B42C2F">
                  <w:rPr>
                    <w:b/>
                    <w:bCs/>
                    <w:noProof/>
                  </w:rPr>
                  <w:delText>PRIMARY</w:delText>
                </w:r>
                <w:r w:rsidRPr="00CD5603" w:rsidDel="00B42C2F">
                  <w:rPr>
                    <w:noProof/>
                    <w:rPrChange w:id="4848" w:author="Ryan Beck" w:date="2023-04-11T12:20:00Z">
                      <w:rPr>
                        <w:b/>
                        <w:bCs/>
                        <w:noProof/>
                      </w:rPr>
                    </w:rPrChange>
                  </w:rPr>
                  <w:delText xml:space="preserve"> </w:delText>
                </w:r>
                <w:r w:rsidRPr="00CD5603" w:rsidDel="00B42C2F">
                  <w:rPr>
                    <w:noProof/>
                  </w:rPr>
                  <w:delText>profiler.</w:delText>
                </w:r>
              </w:del>
            </w:ins>
          </w:p>
          <w:p w14:paraId="0D89F844" w14:textId="77777777" w:rsidR="00E06995" w:rsidRDefault="00E06995" w:rsidP="00FE595C">
            <w:pPr>
              <w:rPr>
                <w:ins w:id="4849" w:author="Ryan Beck" w:date="2023-04-11T12:19:00Z"/>
                <w:noProof/>
              </w:rPr>
            </w:pPr>
          </w:p>
          <w:p w14:paraId="0106089F" w14:textId="77777777" w:rsidR="00E06995" w:rsidRDefault="00E06995" w:rsidP="00FE595C">
            <w:pPr>
              <w:rPr>
                <w:ins w:id="4850" w:author="Ryan Beck" w:date="2023-04-11T12:19:00Z"/>
                <w:noProof/>
              </w:rPr>
            </w:pPr>
          </w:p>
          <w:p w14:paraId="5F856CEA" w14:textId="77777777" w:rsidR="00E06995" w:rsidRDefault="00E06995" w:rsidP="00FE595C">
            <w:pPr>
              <w:rPr>
                <w:ins w:id="4851" w:author="Ryan Beck" w:date="2023-04-11T12:19:00Z"/>
                <w:noProof/>
              </w:rPr>
            </w:pPr>
          </w:p>
        </w:tc>
        <w:tc>
          <w:tcPr>
            <w:tcW w:w="5508" w:type="dxa"/>
            <w:hideMark/>
          </w:tcPr>
          <w:p w14:paraId="1CB02CD8" w14:textId="6A327BA7" w:rsidR="00E06995" w:rsidRDefault="00E06995" w:rsidP="00FE595C">
            <w:pPr>
              <w:rPr>
                <w:ins w:id="4852" w:author="Ryan Beck" w:date="2023-04-11T12:19:00Z"/>
                <w:noProof/>
              </w:rPr>
            </w:pPr>
            <w:ins w:id="4853" w:author="Ryan Beck" w:date="2023-04-11T12:19:00Z">
              <w:del w:id="4854" w:author="Tom Bergeron" w:date="2023-04-11T20:31:00Z">
                <w:r w:rsidDel="00E62F47">
                  <w:rPr>
                    <w:noProof/>
                  </w:rPr>
                  <w:drawing>
                    <wp:inline distT="0" distB="0" distL="0" distR="0" wp14:anchorId="0FB25183" wp14:editId="17D16C09">
                      <wp:extent cx="3544570" cy="2662085"/>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rotWithShape="1">
                              <a:blip r:embed="rId213">
                                <a:extLst>
                                  <a:ext uri="{28A0092B-C50C-407E-A947-70E740481C1C}">
                                    <a14:useLocalDpi xmlns:a14="http://schemas.microsoft.com/office/drawing/2010/main" val="0"/>
                                  </a:ext>
                                </a:extLst>
                              </a:blip>
                              <a:srcRect t="430"/>
                              <a:stretch/>
                            </pic:blipFill>
                            <pic:spPr bwMode="auto">
                              <a:xfrm>
                                <a:off x="0" y="0"/>
                                <a:ext cx="3545097" cy="2662481"/>
                              </a:xfrm>
                              <a:prstGeom prst="rect">
                                <a:avLst/>
                              </a:prstGeom>
                              <a:noFill/>
                              <a:ln>
                                <a:noFill/>
                              </a:ln>
                              <a:extLst>
                                <a:ext uri="{53640926-AAD7-44D8-BBD7-CCE9431645EC}">
                                  <a14:shadowObscured xmlns:a14="http://schemas.microsoft.com/office/drawing/2010/main"/>
                                </a:ext>
                              </a:extLst>
                            </pic:spPr>
                          </pic:pic>
                        </a:graphicData>
                      </a:graphic>
                    </wp:inline>
                  </w:drawing>
                </w:r>
              </w:del>
            </w:ins>
            <w:ins w:id="4855" w:author="Tom Bergeron" w:date="2023-04-11T20:31:00Z">
              <w:r w:rsidR="00E62F47">
                <w:rPr>
                  <w:noProof/>
                </w:rPr>
                <w:drawing>
                  <wp:inline distT="0" distB="0" distL="0" distR="0" wp14:anchorId="2DBE9F78" wp14:editId="64AB7B71">
                    <wp:extent cx="3511296" cy="2642616"/>
                    <wp:effectExtent l="0" t="0" r="0" b="5715"/>
                    <wp:docPr id="2794" name="Picture 27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Picture 2794" descr="Graphical user interface, application&#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3511296" cy="2642616"/>
                            </a:xfrm>
                            <a:prstGeom prst="rect">
                              <a:avLst/>
                            </a:prstGeom>
                          </pic:spPr>
                        </pic:pic>
                      </a:graphicData>
                    </a:graphic>
                  </wp:inline>
                </w:drawing>
              </w:r>
            </w:ins>
          </w:p>
        </w:tc>
      </w:tr>
    </w:tbl>
    <w:p w14:paraId="197125B9" w14:textId="77777777" w:rsidR="00E06995" w:rsidRDefault="00E06995" w:rsidP="001E4059">
      <w:pPr>
        <w:pStyle w:val="Heading3"/>
        <w:rPr>
          <w:ins w:id="4856" w:author="Ryan Beck" w:date="2023-04-11T12:19:00Z"/>
        </w:rPr>
      </w:pPr>
      <w:bookmarkStart w:id="4857" w:name="_Toc104469912"/>
      <w:bookmarkStart w:id="4858" w:name="_Toc114430307"/>
      <w:bookmarkStart w:id="4859" w:name="_Toc129263964"/>
      <w:bookmarkStart w:id="4860" w:name="_Toc129673276"/>
      <w:bookmarkStart w:id="4861" w:name="_Toc129673590"/>
      <w:bookmarkStart w:id="4862" w:name="_Toc130360802"/>
      <w:bookmarkStart w:id="4863" w:name="_Toc132123287"/>
      <w:ins w:id="4864" w:author="Ryan Beck" w:date="2023-04-11T12:19:00Z">
        <w:r>
          <w:lastRenderedPageBreak/>
          <w:t>Attaching product TCs</w:t>
        </w:r>
        <w:bookmarkEnd w:id="4857"/>
        <w:bookmarkEnd w:id="4858"/>
        <w:bookmarkEnd w:id="4859"/>
        <w:bookmarkEnd w:id="4860"/>
        <w:bookmarkEnd w:id="4861"/>
        <w:bookmarkEnd w:id="4862"/>
        <w:bookmarkEnd w:id="4863"/>
      </w:ins>
    </w:p>
    <w:tbl>
      <w:tblPr>
        <w:tblW w:w="0" w:type="auto"/>
        <w:tblLook w:val="04A0" w:firstRow="1" w:lastRow="0" w:firstColumn="1" w:lastColumn="0" w:noHBand="0" w:noVBand="1"/>
      </w:tblPr>
      <w:tblGrid>
        <w:gridCol w:w="3835"/>
        <w:gridCol w:w="5741"/>
      </w:tblGrid>
      <w:tr w:rsidR="00E06995" w14:paraId="422D35B0" w14:textId="77777777" w:rsidTr="00FE595C">
        <w:trPr>
          <w:ins w:id="4865" w:author="Ryan Beck" w:date="2023-04-11T12:19:00Z"/>
        </w:trPr>
        <w:tc>
          <w:tcPr>
            <w:tcW w:w="4068" w:type="dxa"/>
          </w:tcPr>
          <w:p w14:paraId="24C0DF55" w14:textId="77777777" w:rsidR="00E06995" w:rsidRDefault="00E06995" w:rsidP="00FE595C">
            <w:pPr>
              <w:rPr>
                <w:ins w:id="4866" w:author="Ryan Beck" w:date="2023-04-11T12:19:00Z"/>
              </w:rPr>
            </w:pPr>
            <w:ins w:id="4867" w:author="Ryan Beck" w:date="2023-04-11T12:19:00Z">
              <w:r>
                <w:rPr>
                  <w:noProof/>
                </w:rPr>
                <w:t xml:space="preserve">Attach the product TCs at selected sites on the board, and plug them into the remaining connectors on the </w:t>
              </w:r>
              <w:r>
                <w:rPr>
                  <w:i/>
                  <w:iCs/>
                  <w:noProof/>
                </w:rPr>
                <w:t>Primary</w:t>
              </w:r>
              <w:r>
                <w:rPr>
                  <w:noProof/>
                </w:rPr>
                <w:t xml:space="preserve"> and </w:t>
              </w:r>
              <w:r>
                <w:rPr>
                  <w:i/>
                  <w:iCs/>
                  <w:noProof/>
                </w:rPr>
                <w:t>Secondary</w:t>
              </w:r>
              <w:r>
                <w:rPr>
                  <w:noProof/>
                </w:rPr>
                <w:t xml:space="preserve"> profilers.  Order is not important, unless you plan on labeling where each TC is attached.  </w:t>
              </w:r>
            </w:ins>
          </w:p>
          <w:p w14:paraId="16449167" w14:textId="77777777" w:rsidR="00E06995" w:rsidRDefault="00E06995" w:rsidP="00FE595C">
            <w:pPr>
              <w:rPr>
                <w:ins w:id="4868" w:author="Ryan Beck" w:date="2023-04-11T12:19:00Z"/>
              </w:rPr>
            </w:pPr>
          </w:p>
          <w:p w14:paraId="5F8AE7DF" w14:textId="77777777" w:rsidR="00E06995" w:rsidRDefault="00E06995" w:rsidP="00FE595C">
            <w:pPr>
              <w:rPr>
                <w:ins w:id="4869" w:author="Ryan Beck" w:date="2023-04-11T12:19:00Z"/>
              </w:rPr>
            </w:pPr>
          </w:p>
        </w:tc>
        <w:tc>
          <w:tcPr>
            <w:tcW w:w="5508" w:type="dxa"/>
            <w:hideMark/>
          </w:tcPr>
          <w:p w14:paraId="6EEE2C7A" w14:textId="77777777" w:rsidR="00E06995" w:rsidRDefault="00E06995" w:rsidP="00FE595C">
            <w:pPr>
              <w:rPr>
                <w:ins w:id="4870" w:author="Ryan Beck" w:date="2023-04-11T12:19:00Z"/>
              </w:rPr>
            </w:pPr>
            <w:ins w:id="4871" w:author="Ryan Beck" w:date="2023-04-11T12:19:00Z">
              <w:r>
                <w:rPr>
                  <w:noProof/>
                </w:rPr>
                <w:drawing>
                  <wp:inline distT="0" distB="0" distL="0" distR="0" wp14:anchorId="2BCA65DF" wp14:editId="2DECD4E2">
                    <wp:extent cx="3508375" cy="2642176"/>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3508375" cy="2642176"/>
                            </a:xfrm>
                            <a:prstGeom prst="rect">
                              <a:avLst/>
                            </a:prstGeom>
                            <a:noFill/>
                            <a:ln>
                              <a:noFill/>
                            </a:ln>
                          </pic:spPr>
                        </pic:pic>
                      </a:graphicData>
                    </a:graphic>
                  </wp:inline>
                </w:drawing>
              </w:r>
            </w:ins>
          </w:p>
        </w:tc>
      </w:tr>
    </w:tbl>
    <w:p w14:paraId="5B717408" w14:textId="77777777" w:rsidR="00E06995" w:rsidRDefault="00E06995" w:rsidP="00E06995">
      <w:pPr>
        <w:rPr>
          <w:ins w:id="4872" w:author="Ryan Beck" w:date="2023-04-11T12:19:00Z"/>
        </w:rPr>
      </w:pPr>
    </w:p>
    <w:p w14:paraId="2A7D419B" w14:textId="77777777" w:rsidR="00E06995" w:rsidRDefault="00E06995" w:rsidP="00E06995">
      <w:pPr>
        <w:rPr>
          <w:ins w:id="4873" w:author="Ryan Beck" w:date="2023-04-11T12:19:00Z"/>
          <w:rFonts w:ascii="Arial" w:hAnsi="Arial" w:cs="Arial"/>
          <w:b/>
          <w:bCs/>
          <w:sz w:val="28"/>
          <w:szCs w:val="26"/>
        </w:rPr>
      </w:pPr>
    </w:p>
    <w:p w14:paraId="224AA3F6" w14:textId="77777777" w:rsidR="00E06995" w:rsidRDefault="00E06995" w:rsidP="00E06995">
      <w:pPr>
        <w:ind w:left="360"/>
        <w:rPr>
          <w:ins w:id="4874" w:author="Ryan Beck" w:date="2023-04-11T12:19:00Z"/>
        </w:rPr>
      </w:pPr>
    </w:p>
    <w:p w14:paraId="2480E73D" w14:textId="77777777" w:rsidR="00E06995" w:rsidRDefault="00E06995" w:rsidP="00E06995">
      <w:pPr>
        <w:ind w:left="360"/>
        <w:rPr>
          <w:ins w:id="4875" w:author="Ryan Beck" w:date="2023-04-11T12:19:00Z"/>
        </w:rPr>
      </w:pPr>
    </w:p>
    <w:p w14:paraId="0033E4F5" w14:textId="77777777" w:rsidR="00E06995" w:rsidRDefault="00E06995" w:rsidP="00E06995">
      <w:pPr>
        <w:ind w:left="360"/>
        <w:rPr>
          <w:ins w:id="4876" w:author="Ryan Beck" w:date="2023-04-11T12:19:00Z"/>
        </w:rPr>
      </w:pPr>
    </w:p>
    <w:p w14:paraId="69AF00F0" w14:textId="77777777" w:rsidR="00E06995" w:rsidRDefault="00E06995">
      <w:pPr>
        <w:rPr>
          <w:ins w:id="4877" w:author="Ryan Beck" w:date="2023-04-11T12:19:00Z"/>
        </w:rPr>
        <w:pPrChange w:id="4878" w:author="Ryan Beck" w:date="2023-04-11T12:21:00Z">
          <w:pPr>
            <w:ind w:left="360"/>
          </w:pPr>
        </w:pPrChange>
      </w:pPr>
    </w:p>
    <w:p w14:paraId="79C3F810" w14:textId="77777777" w:rsidR="00E06995" w:rsidRDefault="00E06995" w:rsidP="001E4059">
      <w:pPr>
        <w:pStyle w:val="Heading3"/>
        <w:rPr>
          <w:ins w:id="4879" w:author="Ryan Beck" w:date="2023-04-11T12:19:00Z"/>
        </w:rPr>
      </w:pPr>
      <w:bookmarkStart w:id="4880" w:name="_Toc104469913"/>
      <w:bookmarkStart w:id="4881" w:name="_Toc114430308"/>
      <w:bookmarkStart w:id="4882" w:name="_Toc129263965"/>
      <w:bookmarkStart w:id="4883" w:name="_Toc129667576"/>
      <w:bookmarkStart w:id="4884" w:name="_Toc129673277"/>
      <w:bookmarkStart w:id="4885" w:name="_Toc129673591"/>
      <w:bookmarkStart w:id="4886" w:name="_Toc130360803"/>
      <w:bookmarkStart w:id="4887" w:name="_Toc132123288"/>
      <w:ins w:id="4888" w:author="Ryan Beck" w:date="2023-04-11T12:19:00Z">
        <w:r>
          <w:t>Selecting Thermocouples for the Profile</w:t>
        </w:r>
        <w:bookmarkEnd w:id="4880"/>
        <w:bookmarkEnd w:id="4881"/>
        <w:bookmarkEnd w:id="4882"/>
        <w:bookmarkEnd w:id="4883"/>
        <w:bookmarkEnd w:id="4884"/>
        <w:bookmarkEnd w:id="4885"/>
        <w:bookmarkEnd w:id="4886"/>
        <w:bookmarkEnd w:id="4887"/>
      </w:ins>
    </w:p>
    <w:p w14:paraId="6E1067D5" w14:textId="77777777" w:rsidR="00E06995" w:rsidRDefault="00E06995" w:rsidP="00E06995">
      <w:pPr>
        <w:rPr>
          <w:ins w:id="4889" w:author="Ryan Beck" w:date="2023-04-11T12:19:00Z"/>
        </w:rPr>
      </w:pPr>
      <w:ins w:id="4890" w:author="Ryan Beck" w:date="2023-04-11T12:19:00Z">
        <w:r>
          <w:t>Select the number of TCs you are using by checking the box for the channel. Select the checkbox at the top of the screen the add custom labels for each TC.</w:t>
        </w:r>
      </w:ins>
    </w:p>
    <w:p w14:paraId="066C577C" w14:textId="77777777" w:rsidR="00E06995" w:rsidRDefault="00E06995" w:rsidP="00E06995">
      <w:pPr>
        <w:rPr>
          <w:ins w:id="4891" w:author="Ryan Beck" w:date="2023-04-11T12:19:00Z"/>
        </w:rPr>
      </w:pPr>
    </w:p>
    <w:p w14:paraId="0564E254" w14:textId="77777777" w:rsidR="00E06995" w:rsidRDefault="00E06995" w:rsidP="00E06995">
      <w:pPr>
        <w:ind w:left="720"/>
        <w:rPr>
          <w:ins w:id="4892" w:author="Ryan Beck" w:date="2023-04-11T12:19:00Z"/>
        </w:rPr>
      </w:pPr>
      <w:ins w:id="4893" w:author="Ryan Beck" w:date="2023-04-11T12:19:00Z">
        <w:r>
          <w:rPr>
            <w:b/>
            <w:bCs/>
          </w:rPr>
          <w:t xml:space="preserve">Note: </w:t>
        </w:r>
        <w:r>
          <w:t xml:space="preserve">When units are configured for </w:t>
        </w:r>
        <w:r>
          <w:rPr>
            <w:i/>
            <w:iCs/>
          </w:rPr>
          <w:t>Dual Profiling</w:t>
        </w:r>
        <w:r>
          <w:t xml:space="preserve"> mode, they can ONLY be run in Dual mode. Both the </w:t>
        </w:r>
        <w:r>
          <w:rPr>
            <w:i/>
            <w:iCs/>
          </w:rPr>
          <w:t>Primary</w:t>
        </w:r>
        <w:r>
          <w:t xml:space="preserve"> and </w:t>
        </w:r>
        <w:r>
          <w:rPr>
            <w:i/>
            <w:iCs/>
          </w:rPr>
          <w:t>Secondary</w:t>
        </w:r>
        <w:r>
          <w:t xml:space="preserve"> units need to be in use. To profile with 12 or fewer channels, reconfigure a unit for ‘standard’ operation. </w:t>
        </w:r>
      </w:ins>
    </w:p>
    <w:p w14:paraId="0A4B5F6D" w14:textId="77777777" w:rsidR="00E06995" w:rsidRDefault="00E06995" w:rsidP="00E06995">
      <w:pPr>
        <w:rPr>
          <w:ins w:id="4894" w:author="Ryan Beck" w:date="2023-04-11T12:19:00Z"/>
        </w:rPr>
      </w:pPr>
    </w:p>
    <w:p w14:paraId="089880D6" w14:textId="77777777" w:rsidR="00E06995" w:rsidRDefault="00E06995" w:rsidP="00E06995">
      <w:pPr>
        <w:rPr>
          <w:ins w:id="4895" w:author="Ryan Beck" w:date="2023-04-11T12:19:00Z"/>
        </w:rPr>
      </w:pPr>
      <w:ins w:id="4896" w:author="Ryan Beck" w:date="2023-04-11T12:19:00Z">
        <w:r>
          <w:rPr>
            <w:noProof/>
          </w:rPr>
          <w:lastRenderedPageBreak/>
          <w:drawing>
            <wp:inline distT="0" distB="0" distL="0" distR="0" wp14:anchorId="02E1DA1F" wp14:editId="2D7985DE">
              <wp:extent cx="5943600" cy="5069840"/>
              <wp:effectExtent l="0" t="0" r="0" b="0"/>
              <wp:docPr id="498" name="Picture 49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Timeline&#10;&#10;Description automatically generated with medium confiden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ins>
    </w:p>
    <w:p w14:paraId="5D9359F9" w14:textId="77777777" w:rsidR="00E06995" w:rsidRDefault="00E06995" w:rsidP="00E06995">
      <w:pPr>
        <w:rPr>
          <w:ins w:id="4897" w:author="Ryan Beck" w:date="2023-04-11T12:19:00Z"/>
        </w:rPr>
      </w:pPr>
    </w:p>
    <w:p w14:paraId="78EF8330" w14:textId="77777777" w:rsidR="00E06995" w:rsidRDefault="00E06995" w:rsidP="00E06995">
      <w:pPr>
        <w:rPr>
          <w:ins w:id="4898" w:author="Ryan Beck" w:date="2023-04-11T12:19:00Z"/>
        </w:rPr>
      </w:pPr>
    </w:p>
    <w:p w14:paraId="1788D18F" w14:textId="77777777" w:rsidR="00E06995" w:rsidRDefault="00E06995">
      <w:pPr>
        <w:ind w:left="720"/>
        <w:rPr>
          <w:ins w:id="4899" w:author="Ryan Beck" w:date="2023-04-11T12:19:00Z"/>
        </w:rPr>
        <w:pPrChange w:id="4900" w:author="Ryan Beck" w:date="2023-04-11T12:21:00Z">
          <w:pPr/>
        </w:pPrChange>
      </w:pPr>
      <w:ins w:id="4901" w:author="Ryan Beck" w:date="2023-04-11T12:19:00Z">
        <w:r>
          <w:rPr>
            <w:b/>
            <w:bCs/>
          </w:rPr>
          <w:t xml:space="preserve">Important: </w:t>
        </w:r>
        <w:r>
          <w:t xml:space="preserve">When operating in </w:t>
        </w:r>
        <w:r>
          <w:rPr>
            <w:i/>
            <w:iCs/>
          </w:rPr>
          <w:t>Dual Profiling</w:t>
        </w:r>
        <w:r>
          <w:t xml:space="preserve"> mode, always use the Dual thermal shield. Running with the profilers in separate shields can result in errors in profiling and/or data loss. </w:t>
        </w:r>
      </w:ins>
    </w:p>
    <w:p w14:paraId="76DC1E02" w14:textId="77777777" w:rsidR="00E06995" w:rsidRPr="00383732" w:rsidRDefault="00E06995" w:rsidP="00E06995">
      <w:pPr>
        <w:ind w:left="360"/>
        <w:rPr>
          <w:ins w:id="4902" w:author="Ryan Beck" w:date="2023-04-11T12:19:00Z"/>
        </w:rPr>
      </w:pPr>
    </w:p>
    <w:p w14:paraId="7578225E" w14:textId="77777777" w:rsidR="00E06995" w:rsidRPr="00F268F2" w:rsidRDefault="00E06995" w:rsidP="00E06995">
      <w:pPr>
        <w:rPr>
          <w:ins w:id="4903" w:author="Ryan Beck" w:date="2023-04-11T12:19:00Z"/>
          <w:b/>
        </w:rPr>
      </w:pPr>
    </w:p>
    <w:p w14:paraId="750D83CF" w14:textId="77777777" w:rsidR="00F268F2" w:rsidRPr="00F268F2" w:rsidRDefault="00F268F2">
      <w:pPr>
        <w:rPr>
          <w:b/>
        </w:rPr>
      </w:pPr>
    </w:p>
    <w:p w14:paraId="09BD3E75" w14:textId="72C0131C" w:rsidR="00FC099F" w:rsidRDefault="00FC099F" w:rsidP="0026146F">
      <w:pPr>
        <w:pStyle w:val="Heading1"/>
      </w:pPr>
      <w:bookmarkStart w:id="4904" w:name="_Toc468168381"/>
      <w:bookmarkStart w:id="4905" w:name="_Toc468175428"/>
      <w:bookmarkStart w:id="4906" w:name="_Toc468551584"/>
      <w:bookmarkStart w:id="4907" w:name="_Toc469038811"/>
      <w:bookmarkStart w:id="4908" w:name="_Toc469038866"/>
      <w:bookmarkStart w:id="4909" w:name="_Toc469042025"/>
      <w:bookmarkStart w:id="4910" w:name="_Toc469043181"/>
      <w:bookmarkStart w:id="4911" w:name="_Toc469043761"/>
      <w:bookmarkStart w:id="4912" w:name="_Toc469043844"/>
      <w:bookmarkStart w:id="4913" w:name="_Toc469045069"/>
      <w:bookmarkStart w:id="4914" w:name="_Toc469612955"/>
      <w:bookmarkStart w:id="4915" w:name="_Toc491175125"/>
      <w:bookmarkStart w:id="4916" w:name="_Toc491264034"/>
      <w:bookmarkStart w:id="4917" w:name="_Toc491347025"/>
      <w:bookmarkStart w:id="4918" w:name="_Toc494303960"/>
      <w:bookmarkStart w:id="4919" w:name="_Toc494304183"/>
      <w:bookmarkStart w:id="4920" w:name="_Toc532827300"/>
      <w:bookmarkStart w:id="4921" w:name="_Toc532827599"/>
      <w:bookmarkStart w:id="4922" w:name="_Toc532827877"/>
      <w:bookmarkStart w:id="4923" w:name="_Toc532892554"/>
      <w:bookmarkStart w:id="4924" w:name="_Toc52898772"/>
      <w:bookmarkStart w:id="4925" w:name="_Toc52899132"/>
      <w:bookmarkStart w:id="4926" w:name="_Toc52899205"/>
      <w:bookmarkStart w:id="4927" w:name="_Toc86830564"/>
      <w:bookmarkStart w:id="4928" w:name="_Toc86831735"/>
      <w:bookmarkStart w:id="4929" w:name="_Toc132123079"/>
      <w:bookmarkStart w:id="4930" w:name="_Toc132123289"/>
      <w:r>
        <w:lastRenderedPageBreak/>
        <w:t>Us</w:t>
      </w:r>
      <w:r w:rsidR="00F268F2">
        <w:t>e</w:t>
      </w:r>
      <w:r>
        <w:t xml:space="preserve"> Statistical Process Control </w:t>
      </w:r>
      <w:r w:rsidR="006C7149">
        <w:t>Charts</w:t>
      </w:r>
      <w:bookmarkEnd w:id="4598"/>
      <w:bookmarkEnd w:id="4599"/>
      <w:bookmarkEnd w:id="4600"/>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rsidP="00AA7259">
      <w:pPr>
        <w:pStyle w:val="Heading2"/>
      </w:pPr>
      <w:bookmarkStart w:id="4931" w:name="_Toc329249447"/>
      <w:bookmarkStart w:id="4932" w:name="_Toc469043182"/>
      <w:bookmarkStart w:id="4933" w:name="_Toc469043762"/>
      <w:bookmarkStart w:id="4934" w:name="_Toc469045070"/>
      <w:bookmarkStart w:id="4935" w:name="_Toc469612956"/>
      <w:bookmarkStart w:id="4936" w:name="_Toc491175126"/>
      <w:bookmarkStart w:id="4937" w:name="_Toc491264035"/>
      <w:bookmarkStart w:id="4938" w:name="_Toc494303961"/>
      <w:bookmarkStart w:id="4939" w:name="_Toc532827301"/>
      <w:bookmarkStart w:id="4940" w:name="_Toc532827878"/>
      <w:bookmarkStart w:id="4941" w:name="_Toc52898773"/>
      <w:bookmarkStart w:id="4942" w:name="_Toc52899133"/>
      <w:bookmarkStart w:id="4943" w:name="_Toc86830565"/>
      <w:bookmarkStart w:id="4944" w:name="_Toc86831736"/>
      <w:bookmarkStart w:id="4945" w:name="_Toc132123080"/>
      <w:bookmarkStart w:id="4946" w:name="_Toc132123290"/>
      <w:r w:rsidRPr="00C0592E">
        <w:t xml:space="preserve">Live Mode </w:t>
      </w:r>
      <w:r w:rsidR="00754243" w:rsidRPr="00C0592E">
        <w:t xml:space="preserve">- </w:t>
      </w:r>
      <w:r w:rsidRPr="00C0592E">
        <w:t xml:space="preserve">Charts </w:t>
      </w:r>
      <w:r w:rsidR="00754243" w:rsidRPr="00C0592E">
        <w:t>Tab</w:t>
      </w:r>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p>
    <w:tbl>
      <w:tblPr>
        <w:tblW w:w="0" w:type="auto"/>
        <w:tblLook w:val="04A0" w:firstRow="1" w:lastRow="0" w:firstColumn="1" w:lastColumn="0" w:noHBand="0" w:noVBand="1"/>
      </w:tblPr>
      <w:tblGrid>
        <w:gridCol w:w="3510"/>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577218FC" w:rsidR="00FC099F" w:rsidRPr="00C0592E" w:rsidRDefault="00C164CF" w:rsidP="00982B24">
            <w:r>
              <w:t>At the top of each hour</w:t>
            </w:r>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4F3553D0" w:rsidR="00FC099F" w:rsidRDefault="00C164CF" w:rsidP="00982B24">
            <w:r>
              <w:rPr>
                <w:noProof/>
              </w:rPr>
              <w:drawing>
                <wp:inline distT="0" distB="0" distL="0" distR="0" wp14:anchorId="10CF04AE" wp14:editId="73C041FB">
                  <wp:extent cx="3712845" cy="2828925"/>
                  <wp:effectExtent l="0" t="0" r="1905"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12845" cy="2828925"/>
                          </a:xfrm>
                          <a:prstGeom prst="rect">
                            <a:avLst/>
                          </a:prstGeom>
                          <a:noFill/>
                        </pic:spPr>
                      </pic:pic>
                    </a:graphicData>
                  </a:graphic>
                </wp:inline>
              </w:drawing>
            </w:r>
          </w:p>
          <w:p w14:paraId="16C13BFA" w14:textId="0091D73A"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B67E73">
              <w:rPr>
                <w:rFonts w:ascii="Arial" w:hAnsi="Arial" w:cs="Arial"/>
                <w:noProof/>
                <w:sz w:val="16"/>
                <w:szCs w:val="16"/>
              </w:rPr>
              <w:t>103</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pPr>
        <w:ind w:left="720"/>
        <w:pPrChange w:id="4947" w:author="Ryan Beck" w:date="2023-04-11T12:22:00Z">
          <w:pPr/>
        </w:pPrChange>
      </w:pPr>
      <w:r w:rsidRPr="00B15C92">
        <w:rPr>
          <w:b/>
        </w:rPr>
        <w:t>Note</w:t>
      </w:r>
      <w:r w:rsidRPr="006034E1">
        <w:t xml:space="preserve">: </w:t>
      </w:r>
      <w:r w:rsidRPr="00233FE9">
        <w:t xml:space="preserve">You can enable or change the Cpk alarm values in the </w:t>
      </w:r>
      <w:del w:id="4948" w:author="Ryan Beck" w:date="2023-04-11T12:22:00Z">
        <w:r w:rsidRPr="00233FE9" w:rsidDel="006A23CB">
          <w:delText>“</w:delText>
        </w:r>
      </w:del>
      <w:r w:rsidRPr="006A23CB">
        <w:rPr>
          <w:i/>
          <w:iCs/>
          <w:rPrChange w:id="4949" w:author="Ryan Beck" w:date="2023-04-11T12:22:00Z">
            <w:rPr/>
          </w:rPrChange>
        </w:rPr>
        <w:t>Global Preferences</w:t>
      </w:r>
      <w:del w:id="4950" w:author="Ryan Beck" w:date="2023-04-11T12:22:00Z">
        <w:r w:rsidRPr="00233FE9" w:rsidDel="006A23CB">
          <w:delText>”</w:delText>
        </w:r>
      </w:del>
      <w:r w:rsidRPr="00233FE9">
        <w:t xml:space="preserve"> screen before you start Virtual Profiling.</w:t>
      </w:r>
    </w:p>
    <w:p w14:paraId="177C445E" w14:textId="755C4A82" w:rsidR="00FC099F" w:rsidRPr="00C0592E" w:rsidRDefault="00FC099F" w:rsidP="00FC099F"/>
    <w:p w14:paraId="155797DA" w14:textId="77777777" w:rsidR="00FC099F" w:rsidRPr="00C0592E" w:rsidRDefault="00C653DF" w:rsidP="001E4059">
      <w:pPr>
        <w:pStyle w:val="Heading3"/>
      </w:pPr>
      <w:r>
        <w:br w:type="page"/>
      </w:r>
      <w:bookmarkStart w:id="4951" w:name="_Toc469045071"/>
      <w:bookmarkStart w:id="4952" w:name="_Toc532827879"/>
      <w:bookmarkStart w:id="4953" w:name="_Toc52899134"/>
      <w:bookmarkStart w:id="4954" w:name="_Toc86831737"/>
      <w:bookmarkStart w:id="4955" w:name="_Toc132123291"/>
      <w:r w:rsidR="00F268F2">
        <w:lastRenderedPageBreak/>
        <w:t>View</w:t>
      </w:r>
      <w:r w:rsidR="00FC099F">
        <w:t xml:space="preserve"> </w:t>
      </w:r>
      <w:r>
        <w:t>Chart D</w:t>
      </w:r>
      <w:r w:rsidRPr="00C0592E">
        <w:t>ata</w:t>
      </w:r>
      <w:bookmarkEnd w:id="4951"/>
      <w:bookmarkEnd w:id="4952"/>
      <w:bookmarkEnd w:id="4953"/>
      <w:bookmarkEnd w:id="4954"/>
      <w:bookmarkEnd w:id="4955"/>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0C750E1E" w:rsidR="00FC099F" w:rsidRPr="00C0592E" w:rsidRDefault="00FC099F" w:rsidP="00FC099F">
      <w:r w:rsidRPr="00C0592E">
        <w:t xml:space="preserve">Move the mouse pointer over the chart data, a display box will appear.  This display box data includes </w:t>
      </w:r>
      <w:r w:rsidR="00C164CF">
        <w:t>the</w:t>
      </w:r>
      <w:r w:rsidRPr="00C0592E">
        <w:t xml:space="preserve"> PWI, Cpk, date, and time for </w:t>
      </w:r>
      <w:r w:rsidR="00C164CF">
        <w:t>that virtual profile</w:t>
      </w:r>
      <w:r w:rsidRPr="00C0592E">
        <w:t>.  The date and time for the last</w:t>
      </w:r>
      <w:r w:rsidR="00C164CF">
        <w:t xml:space="preserve"> virtual profile</w:t>
      </w:r>
      <w:r w:rsidRPr="00C0592E">
        <w:t xml:space="preserve"> </w:t>
      </w:r>
      <w:r>
        <w:t>appears</w:t>
      </w:r>
      <w:r w:rsidRPr="00C0592E">
        <w:t xml:space="preserve"> at the bottom of the full screen chart in </w:t>
      </w:r>
      <w:r w:rsidR="00C164CF">
        <w:t>b</w:t>
      </w:r>
      <w:r w:rsidRPr="00C0592E">
        <w:t xml:space="preserve">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01AB4754" w:rsidR="00FC099F" w:rsidRDefault="00C164CF" w:rsidP="00FC099F">
      <w:r>
        <w:rPr>
          <w:noProof/>
        </w:rPr>
        <w:drawing>
          <wp:inline distT="0" distB="0" distL="0" distR="0" wp14:anchorId="0B29732F" wp14:editId="19184044">
            <wp:extent cx="5901690" cy="3158032"/>
            <wp:effectExtent l="0" t="0" r="3810" b="4445"/>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5901690" cy="3158032"/>
                    </a:xfrm>
                    <a:prstGeom prst="rect">
                      <a:avLst/>
                    </a:prstGeom>
                    <a:noFill/>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rsidP="00AA7259">
      <w:pPr>
        <w:pStyle w:val="Heading2"/>
      </w:pPr>
      <w:bookmarkStart w:id="4956" w:name="_Toc329249457"/>
      <w:bookmarkStart w:id="4957" w:name="_Toc469043183"/>
      <w:bookmarkStart w:id="4958" w:name="_Toc469043763"/>
      <w:bookmarkStart w:id="4959" w:name="_Toc469045072"/>
      <w:bookmarkStart w:id="4960" w:name="_Toc469612957"/>
      <w:bookmarkStart w:id="4961" w:name="_Toc491175127"/>
      <w:bookmarkStart w:id="4962" w:name="_Toc491264036"/>
      <w:bookmarkStart w:id="4963" w:name="_Toc494303962"/>
      <w:bookmarkStart w:id="4964" w:name="_Toc532827302"/>
      <w:bookmarkStart w:id="4965" w:name="_Toc532827880"/>
      <w:bookmarkStart w:id="4966" w:name="_Toc52898774"/>
      <w:bookmarkStart w:id="4967" w:name="_Toc52899135"/>
      <w:bookmarkStart w:id="4968" w:name="_Toc86830566"/>
      <w:bookmarkStart w:id="4969" w:name="_Toc86831738"/>
      <w:bookmarkStart w:id="4970" w:name="_Toc132123081"/>
      <w:bookmarkStart w:id="4971" w:name="_Toc132123292"/>
      <w:r>
        <w:lastRenderedPageBreak/>
        <w:t xml:space="preserve">Historical </w:t>
      </w:r>
      <w:r w:rsidR="00754243">
        <w:t xml:space="preserve">Mode - </w:t>
      </w:r>
      <w:r>
        <w:t xml:space="preserve">Chart </w:t>
      </w:r>
      <w:r w:rsidR="00754243">
        <w:t>Tab</w:t>
      </w:r>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p>
    <w:p w14:paraId="2BC58885" w14:textId="22DC1E5C" w:rsidR="00FC099F" w:rsidRDefault="00C164CF" w:rsidP="00B15C92">
      <w:pPr>
        <w:keepNext/>
        <w:jc w:val="center"/>
      </w:pPr>
      <w:r>
        <w:rPr>
          <w:noProof/>
        </w:rPr>
        <w:drawing>
          <wp:inline distT="0" distB="0" distL="0" distR="0" wp14:anchorId="1EE42EC5" wp14:editId="4F2A4BD1">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18575C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date and time.</w:t>
      </w:r>
    </w:p>
    <w:p w14:paraId="2A1F8E7C" w14:textId="77777777" w:rsidR="00FC099F" w:rsidRPr="00C0592E" w:rsidRDefault="00F268F2" w:rsidP="001E4059">
      <w:pPr>
        <w:pStyle w:val="Heading3"/>
      </w:pPr>
      <w:bookmarkStart w:id="4972" w:name="_Toc469045073"/>
      <w:bookmarkStart w:id="4973" w:name="_Toc532827881"/>
      <w:bookmarkStart w:id="4974" w:name="_Toc52899136"/>
      <w:bookmarkStart w:id="4975" w:name="_Toc86831739"/>
      <w:bookmarkStart w:id="4976" w:name="_Toc132123293"/>
      <w:r>
        <w:t>View</w:t>
      </w:r>
      <w:r w:rsidR="00FC099F">
        <w:t xml:space="preserve"> </w:t>
      </w:r>
      <w:r w:rsidR="00C653DF">
        <w:t>Control C</w:t>
      </w:r>
      <w:r w:rsidR="00C653DF" w:rsidRPr="00C0592E">
        <w:t>harts</w:t>
      </w:r>
      <w:bookmarkEnd w:id="4972"/>
      <w:bookmarkEnd w:id="4973"/>
      <w:bookmarkEnd w:id="4974"/>
      <w:bookmarkEnd w:id="4975"/>
      <w:bookmarkEnd w:id="4976"/>
    </w:p>
    <w:p w14:paraId="17AA00EB" w14:textId="77777777"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280459A4" w:rsidR="00FC099F" w:rsidRPr="00C0592E" w:rsidRDefault="00FC099F" w:rsidP="00FC099F">
      <w:r w:rsidRPr="00C0592E">
        <w:t xml:space="preserve">The control charts hold all of the historical Virtual Profile data for your product as selected in the Profile Explorer.  Each data point on each chart represents a </w:t>
      </w:r>
      <w:r w:rsidR="00C164CF">
        <w:t>virtual profile</w:t>
      </w:r>
      <w:r w:rsidRPr="00C0592E">
        <w:t>.</w:t>
      </w:r>
    </w:p>
    <w:p w14:paraId="1C9D114A" w14:textId="77777777" w:rsidR="00FC099F" w:rsidRPr="00C0592E" w:rsidRDefault="00FC099F" w:rsidP="00FC099F"/>
    <w:p w14:paraId="50AD0A77" w14:textId="5C6BB084" w:rsidR="00FC099F" w:rsidRPr="00C0592E" w:rsidRDefault="00C164CF" w:rsidP="00FC099F">
      <w:r>
        <w:rPr>
          <w:b/>
        </w:rPr>
        <w:t>Virtual Profile</w:t>
      </w:r>
      <w:r w:rsidR="00FC099F" w:rsidRPr="00C0592E">
        <w:rPr>
          <w:b/>
        </w:rPr>
        <w:t xml:space="preserve"> </w:t>
      </w:r>
      <w:ins w:id="4977" w:author="Ryan Beck" w:date="2023-04-11T12:23:00Z">
        <w:r w:rsidR="006A23CB">
          <w:rPr>
            <w:b/>
          </w:rPr>
          <w:t>S</w:t>
        </w:r>
      </w:ins>
      <w:del w:id="4978" w:author="Ryan Beck" w:date="2023-04-11T12:23:00Z">
        <w:r w:rsidR="00FC099F" w:rsidDel="006A23CB">
          <w:rPr>
            <w:b/>
          </w:rPr>
          <w:delText>s</w:delText>
        </w:r>
      </w:del>
      <w:r w:rsidR="00FC099F" w:rsidRPr="00C0592E">
        <w:rPr>
          <w:b/>
        </w:rPr>
        <w:t xml:space="preserve">elector </w:t>
      </w:r>
      <w:ins w:id="4979" w:author="Ryan Beck" w:date="2023-04-11T12:23:00Z">
        <w:r w:rsidR="006A23CB">
          <w:rPr>
            <w:b/>
          </w:rPr>
          <w:t>L</w:t>
        </w:r>
      </w:ins>
      <w:del w:id="4980" w:author="Ryan Beck" w:date="2023-04-11T12:23:00Z">
        <w:r w:rsidR="00FC099F" w:rsidDel="006A23CB">
          <w:rPr>
            <w:b/>
          </w:rPr>
          <w:delText>l</w:delText>
        </w:r>
      </w:del>
      <w:r w:rsidR="00FC099F" w:rsidRPr="00C0592E">
        <w:rPr>
          <w:b/>
        </w:rPr>
        <w:t>ine -</w:t>
      </w:r>
      <w:r w:rsidR="00FC099F" w:rsidRPr="00C0592E">
        <w:t xml:space="preserve"> Each chart has a </w:t>
      </w:r>
      <w:r>
        <w:t>Virtual Profile</w:t>
      </w:r>
      <w:r w:rsidR="00FC099F" w:rsidRPr="00C0592E">
        <w:t xml:space="preserve"> Selector Line at specific </w:t>
      </w:r>
      <w:r>
        <w:t>virtual profile</w:t>
      </w:r>
      <w:r w:rsidR="00FC099F" w:rsidRPr="00C0592E">
        <w:t xml:space="preserve"> #.  The </w:t>
      </w:r>
      <w:r>
        <w:t>virtual profile</w:t>
      </w:r>
      <w:r w:rsidR="00FC099F" w:rsidRPr="00C0592E">
        <w:t xml:space="preserve"> # </w:t>
      </w:r>
      <w:r w:rsidR="00FC099F">
        <w:t>appears</w:t>
      </w:r>
      <w:r w:rsidR="00FC099F" w:rsidRPr="00C0592E">
        <w:t xml:space="preserve"> at the top of the screen, along with the date and time that </w:t>
      </w:r>
      <w:r>
        <w:t>virtual profile</w:t>
      </w:r>
      <w:r w:rsidR="00FC099F" w:rsidRPr="00C0592E">
        <w:t xml:space="preserve"> # was entered into the system.  You can move the </w:t>
      </w:r>
      <w:r>
        <w:t>Virtual Profile</w:t>
      </w:r>
      <w:r w:rsidR="00FC099F" w:rsidRPr="00C0592E">
        <w:t xml:space="preserve"> Selector line position by clicking and dragging the small triangle at the bottom of the </w:t>
      </w:r>
      <w:r>
        <w:t>Virtual Profile</w:t>
      </w:r>
      <w:r w:rsidR="00FC099F" w:rsidRPr="00C0592E">
        <w:t xml:space="preserve"> Selector line.</w:t>
      </w:r>
    </w:p>
    <w:p w14:paraId="1977551E" w14:textId="77777777" w:rsidR="00FC099F" w:rsidRPr="00C0592E" w:rsidRDefault="00FC099F" w:rsidP="00FC099F"/>
    <w:p w14:paraId="12092A3B" w14:textId="5B47E678" w:rsidR="00FC099F" w:rsidRPr="00C0592E" w:rsidRDefault="00FC099F" w:rsidP="00FC099F">
      <w:r w:rsidRPr="00C0592E">
        <w:t xml:space="preserve">The Maximum PWI and Cpk for the selected </w:t>
      </w:r>
      <w:r w:rsidR="000B2859">
        <w:t>virtual profile</w:t>
      </w:r>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55C653F2"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w:t>
      </w:r>
      <w:r w:rsidR="00FC7ACE">
        <w:t>The PWI for the selected virtual profile appears</w:t>
      </w:r>
      <w:del w:id="4981" w:author="Ryan Beck" w:date="2023-04-11T12:24:00Z">
        <w:r w:rsidR="00FC7ACE" w:rsidDel="006A23CB">
          <w:delText>,</w:delText>
        </w:r>
      </w:del>
      <w:r w:rsidR="00FC7ACE">
        <w:t xml:space="preserve"> in the bottom-left corner.</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1E4059">
      <w:pPr>
        <w:pStyle w:val="Heading3"/>
      </w:pPr>
      <w:r>
        <w:rPr>
          <w:i/>
          <w:sz w:val="20"/>
        </w:rPr>
        <w:br w:type="page"/>
      </w:r>
      <w:bookmarkStart w:id="4982" w:name="_Toc469045074"/>
      <w:bookmarkStart w:id="4983" w:name="_Toc532827882"/>
      <w:bookmarkStart w:id="4984" w:name="_Toc52899137"/>
      <w:bookmarkStart w:id="4985" w:name="_Toc86831740"/>
      <w:bookmarkStart w:id="4986" w:name="_Toc132123294"/>
      <w:r w:rsidR="00FC099F">
        <w:lastRenderedPageBreak/>
        <w:t xml:space="preserve">Viewing </w:t>
      </w:r>
      <w:r>
        <w:t>Chart Data</w:t>
      </w:r>
      <w:bookmarkEnd w:id="4982"/>
      <w:bookmarkEnd w:id="4983"/>
      <w:bookmarkEnd w:id="4984"/>
      <w:bookmarkEnd w:id="4985"/>
      <w:bookmarkEnd w:id="4986"/>
    </w:p>
    <w:p w14:paraId="5498D874" w14:textId="47188A8D"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w:t>
      </w:r>
      <w:r w:rsidR="00FC7ACE">
        <w:t>the</w:t>
      </w:r>
      <w:r w:rsidRPr="00C0592E">
        <w:t xml:space="preserve"> PWI, Cpk, date, and time for </w:t>
      </w:r>
      <w:r w:rsidR="00FC7ACE">
        <w:t>that virtual profile</w:t>
      </w:r>
      <w:r w:rsidRPr="00C0592E">
        <w:t xml:space="preserve">.  The date and time for the last </w:t>
      </w:r>
      <w:r w:rsidR="00FC7ACE">
        <w:t>virtual profile</w:t>
      </w:r>
      <w:r w:rsidRPr="00C0592E">
        <w:t xml:space="preserve"> </w:t>
      </w:r>
      <w:r>
        <w:t>appears</w:t>
      </w:r>
      <w:r w:rsidRPr="00C0592E">
        <w:t xml:space="preserve"> at the bottom of the full screen chart.</w:t>
      </w:r>
    </w:p>
    <w:p w14:paraId="06B4ADC4" w14:textId="77777777" w:rsidR="00FC099F" w:rsidRPr="00C0592E" w:rsidRDefault="00FC099F" w:rsidP="001E4059">
      <w:pPr>
        <w:pStyle w:val="Heading3"/>
      </w:pPr>
      <w:bookmarkStart w:id="4987" w:name="_Toc469045075"/>
      <w:bookmarkStart w:id="4988" w:name="_Toc532827883"/>
      <w:bookmarkStart w:id="4989" w:name="_Toc52899138"/>
      <w:bookmarkStart w:id="4990" w:name="_Toc86831741"/>
      <w:bookmarkStart w:id="4991" w:name="_Toc132123295"/>
      <w:r w:rsidRPr="00C0592E">
        <w:t xml:space="preserve">History </w:t>
      </w:r>
      <w:r w:rsidR="00C653DF" w:rsidRPr="00C0592E">
        <w:t>Mode Chart Options Menu</w:t>
      </w:r>
      <w:bookmarkEnd w:id="4987"/>
      <w:bookmarkEnd w:id="4988"/>
      <w:bookmarkEnd w:id="4989"/>
      <w:bookmarkEnd w:id="4990"/>
      <w:bookmarkEnd w:id="4991"/>
    </w:p>
    <w:p w14:paraId="5C7AE097" w14:textId="77777777" w:rsidR="00FC099F" w:rsidRPr="00C0592E" w:rsidRDefault="000E0382" w:rsidP="00F268F2">
      <w:pPr>
        <w:jc w:val="center"/>
      </w:pPr>
      <w:r>
        <w:rPr>
          <w:noProof/>
        </w:rPr>
        <w:drawing>
          <wp:inline distT="0" distB="0" distL="0" distR="0" wp14:anchorId="6D0CCACA" wp14:editId="24AB72C9">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6C29D376" w:rsidR="00FC099F" w:rsidRPr="00C0592E" w:rsidRDefault="00FC099F" w:rsidP="00FC099F">
      <w:pPr>
        <w:pStyle w:val="Caption"/>
      </w:pPr>
      <w:r w:rsidRPr="00C0592E">
        <w:t xml:space="preserve">Figure </w:t>
      </w:r>
      <w:r w:rsidR="006E64D0">
        <w:fldChar w:fldCharType="begin"/>
      </w:r>
      <w:r w:rsidR="006E64D0">
        <w:instrText xml:space="preserve"> SEQ Figure \* ARABIC </w:instrText>
      </w:r>
      <w:r w:rsidR="006E64D0">
        <w:fldChar w:fldCharType="separate"/>
      </w:r>
      <w:r w:rsidR="00B67E73">
        <w:rPr>
          <w:noProof/>
        </w:rPr>
        <w:t>104</w:t>
      </w:r>
      <w:r w:rsidR="006E64D0">
        <w:rPr>
          <w:noProof/>
        </w:rPr>
        <w:fldChar w:fldCharType="end"/>
      </w:r>
      <w:r w:rsidRPr="00C0592E">
        <w:t>: History mode-Chart Options Menu</w:t>
      </w:r>
    </w:p>
    <w:p w14:paraId="2E73D6AD" w14:textId="77777777" w:rsidR="00FC099F" w:rsidRPr="00C0592E" w:rsidRDefault="00FC099F" w:rsidP="00FC099F"/>
    <w:p w14:paraId="2CFF6811" w14:textId="7AB74A78"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w:t>
      </w:r>
      <w:r w:rsidRPr="006A23CB">
        <w:t>Chart Options</w:t>
      </w:r>
      <w:r w:rsidRPr="00C0592E">
        <w:t xml:space="preserve"> menu will appear, select Meter Window.  This will display a small data box in the upper-left corner of the profile graph.  This data box will display the historical – statistic data for any selected </w:t>
      </w:r>
      <w:r w:rsidR="00FC7ACE">
        <w:t>virtual profile</w:t>
      </w:r>
      <w:r w:rsidRPr="00C0592E">
        <w:t xml:space="preserve">.  To select a </w:t>
      </w:r>
      <w:r w:rsidR="00FC7ACE">
        <w:t xml:space="preserve">virtual </w:t>
      </w:r>
      <w:r w:rsidR="0070127C">
        <w:t>profile,</w:t>
      </w:r>
      <w:r w:rsidRPr="00C0592E">
        <w:t xml:space="preserve"> move your mouse pointer along the chart data, at each data point the historical – statistic data for that</w:t>
      </w:r>
      <w:r w:rsidR="00FC7ACE">
        <w:t xml:space="preserve"> virtual profile </w:t>
      </w:r>
      <w:r>
        <w:t>appears</w:t>
      </w:r>
      <w:r w:rsidRPr="00C0592E">
        <w:t>.  Right-click in the chart area again and de-select Meter Window to disable this feature.</w:t>
      </w:r>
    </w:p>
    <w:p w14:paraId="5D481703" w14:textId="77777777" w:rsidR="00FC099F" w:rsidRPr="00C0592E" w:rsidRDefault="00FC099F" w:rsidP="00F268F2"/>
    <w:p w14:paraId="31A7A8D4" w14:textId="4570EC9B"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r w:rsidR="00FC7ACE">
        <w:t>virtual profile</w:t>
      </w:r>
      <w:r w:rsidRPr="00C0592E">
        <w:t xml:space="preserve">.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r w:rsidR="00FC7ACE">
        <w:t>virtual profiles</w:t>
      </w:r>
      <w:r w:rsidRPr="00C0592E">
        <w:t xml:space="preserve"> or less.  Click in the full screen chart area again to return to the regular Chart tab view.</w:t>
      </w:r>
    </w:p>
    <w:p w14:paraId="026335B0" w14:textId="22AA9081" w:rsidR="00FC099F" w:rsidRPr="00C0592E" w:rsidRDefault="00FC099F" w:rsidP="006E1668"/>
    <w:p w14:paraId="34B5F31D" w14:textId="77777777" w:rsidR="00F268F2" w:rsidRPr="00C0592E" w:rsidRDefault="00F268F2" w:rsidP="006E1668">
      <w:pPr>
        <w:pStyle w:val="ListBullet"/>
        <w:keepNext/>
        <w:numPr>
          <w:ilvl w:val="0"/>
          <w:numId w:val="0"/>
        </w:numPr>
        <w:jc w:val="center"/>
      </w:pPr>
    </w:p>
    <w:p w14:paraId="433C67D7" w14:textId="77777777" w:rsidR="00FC099F" w:rsidRPr="00C0592E" w:rsidRDefault="00FC099F" w:rsidP="00220274">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09E9FBC6"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6A23CB">
        <w:rPr>
          <w:bCs/>
          <w:u w:val="single"/>
          <w:rPrChange w:id="4992" w:author="Ryan Beck" w:date="2023-04-11T12:24:00Z">
            <w:rPr>
              <w:b/>
            </w:rPr>
          </w:rPrChange>
        </w:rPr>
        <w:t>previous</w:t>
      </w:r>
      <w:r w:rsidRPr="006A23CB">
        <w:rPr>
          <w:bCs/>
          <w:u w:val="single"/>
          <w:rPrChange w:id="4993" w:author="Ryan Beck" w:date="2023-04-11T12:24:00Z">
            <w:rPr/>
          </w:rPrChange>
        </w:rPr>
        <w:t xml:space="preserve"> </w:t>
      </w:r>
      <w:r w:rsidRPr="00C0592E">
        <w:t>set of virtual profiles.</w:t>
      </w:r>
    </w:p>
    <w:p w14:paraId="6B8D4B1A" w14:textId="6E951B6B"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6A23CB">
        <w:rPr>
          <w:bCs/>
          <w:u w:val="single"/>
          <w:rPrChange w:id="4994" w:author="Ryan Beck" w:date="2023-04-11T12:24:00Z">
            <w:rPr>
              <w:b/>
            </w:rPr>
          </w:rPrChange>
        </w:rPr>
        <w:t>next</w:t>
      </w:r>
      <w:r w:rsidRPr="00C0592E">
        <w:t xml:space="preserve"> set of </w:t>
      </w:r>
      <w:r w:rsidR="000B2859">
        <w:t>v</w:t>
      </w:r>
      <w:r w:rsidRPr="00C0592E">
        <w:t>irtual</w:t>
      </w:r>
      <w:r w:rsidR="000B2859">
        <w:t xml:space="preserve"> p</w:t>
      </w:r>
      <w:r w:rsidRPr="00C0592E">
        <w:t>rofil</w:t>
      </w:r>
      <w:r w:rsidR="000B2859">
        <w:t>e</w:t>
      </w:r>
      <w:r w:rsidRPr="00C0592E">
        <w:t>s.</w:t>
      </w:r>
    </w:p>
    <w:p w14:paraId="2687099A" w14:textId="77777777" w:rsidR="00FC099F" w:rsidRPr="00C0592E" w:rsidRDefault="00FC099F" w:rsidP="00FC099F"/>
    <w:p w14:paraId="1268B3B1" w14:textId="6949D932" w:rsidR="003D173F" w:rsidRPr="00C0592E" w:rsidRDefault="00FC099F">
      <w:pPr>
        <w:ind w:left="720"/>
        <w:pPrChange w:id="4995" w:author="Ryan Beck" w:date="2023-04-11T12:25:00Z">
          <w:pPr/>
        </w:pPrChange>
      </w:pPr>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r w:rsidR="00FC7ACE">
        <w:t>virtual profiles</w:t>
      </w:r>
      <w:r w:rsidRPr="00233FE9">
        <w:t xml:space="preserve"> were processed, a data set may contain less than 200 data points.</w:t>
      </w:r>
      <w:bookmarkStart w:id="4996" w:name="_Toc394583246"/>
      <w:bookmarkStart w:id="4997" w:name="_Toc394583402"/>
      <w:bookmarkStart w:id="4998" w:name="_Toc468168382"/>
      <w:bookmarkStart w:id="4999" w:name="_Toc468175429"/>
      <w:bookmarkStart w:id="5000" w:name="_Toc468551585"/>
      <w:bookmarkStart w:id="5001" w:name="_Toc469038812"/>
      <w:bookmarkStart w:id="5002" w:name="_Toc469038867"/>
      <w:bookmarkStart w:id="5003" w:name="_Toc469042026"/>
      <w:bookmarkStart w:id="5004" w:name="_Toc469043184"/>
      <w:bookmarkStart w:id="5005" w:name="_Toc469043764"/>
      <w:bookmarkStart w:id="5006" w:name="_Toc469043845"/>
      <w:bookmarkStart w:id="5007" w:name="_Toc469045076"/>
      <w:bookmarkStart w:id="5008" w:name="_Toc469612958"/>
      <w:r w:rsidR="006C7149">
        <w:t xml:space="preserve"> </w:t>
      </w:r>
      <w:bookmarkStart w:id="5009" w:name="_Using_barcodes"/>
      <w:bookmarkStart w:id="5010" w:name="_Process_Traceability"/>
      <w:bookmarkStart w:id="5011" w:name="_Process_Control"/>
      <w:bookmarkStart w:id="5012" w:name="_Toc119468171"/>
      <w:bookmarkStart w:id="5013" w:name="_Toc320007057"/>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p>
    <w:p w14:paraId="201E0469" w14:textId="54348994" w:rsidR="00A16822" w:rsidRPr="00F0388A" w:rsidRDefault="00A16822">
      <w:bookmarkStart w:id="5014" w:name="_Run_RPM"/>
      <w:bookmarkStart w:id="5015" w:name="_The_Software_Client"/>
      <w:bookmarkStart w:id="5016" w:name="_Kic_Server"/>
      <w:bookmarkEnd w:id="5012"/>
      <w:bookmarkEnd w:id="5013"/>
      <w:bookmarkEnd w:id="5014"/>
      <w:bookmarkEnd w:id="5015"/>
      <w:bookmarkEnd w:id="5016"/>
    </w:p>
    <w:p w14:paraId="5A719C82" w14:textId="640B6758" w:rsidR="00EC4E34" w:rsidRPr="00F0388A" w:rsidRDefault="00EC4E34" w:rsidP="00FD70FE"/>
    <w:p w14:paraId="454E2814" w14:textId="3A6356DA" w:rsidR="00806DB4" w:rsidRDefault="006C7149" w:rsidP="0026146F">
      <w:pPr>
        <w:pStyle w:val="Heading1"/>
      </w:pPr>
      <w:bookmarkStart w:id="5017" w:name="_Toc329853018"/>
      <w:bookmarkStart w:id="5018" w:name="_Toc329863376"/>
      <w:bookmarkStart w:id="5019" w:name="_Toc331173648"/>
      <w:bookmarkStart w:id="5020" w:name="_Ref332096978"/>
      <w:bookmarkStart w:id="5021" w:name="_Toc332179184"/>
      <w:bookmarkStart w:id="5022" w:name="_Toc332208418"/>
      <w:bookmarkStart w:id="5023" w:name="_Toc332208754"/>
      <w:bookmarkStart w:id="5024" w:name="_Toc332274000"/>
      <w:bookmarkStart w:id="5025" w:name="_Toc394411679"/>
      <w:bookmarkStart w:id="5026" w:name="_Toc394486317"/>
      <w:bookmarkStart w:id="5027" w:name="_Toc394583250"/>
      <w:bookmarkStart w:id="5028" w:name="_Toc394583406"/>
      <w:bookmarkStart w:id="5029" w:name="_Toc468168388"/>
      <w:bookmarkStart w:id="5030" w:name="_Toc468175435"/>
      <w:bookmarkStart w:id="5031" w:name="_Toc468551591"/>
      <w:bookmarkStart w:id="5032" w:name="_Toc469038818"/>
      <w:bookmarkStart w:id="5033" w:name="_Toc469038873"/>
      <w:bookmarkStart w:id="5034" w:name="_Toc469042032"/>
      <w:bookmarkStart w:id="5035" w:name="_Toc469043204"/>
      <w:bookmarkStart w:id="5036" w:name="_Toc469043784"/>
      <w:bookmarkStart w:id="5037" w:name="_Toc469043851"/>
      <w:bookmarkStart w:id="5038" w:name="_Toc469045121"/>
      <w:bookmarkStart w:id="5039" w:name="_Toc469612978"/>
      <w:bookmarkStart w:id="5040" w:name="_Toc491175128"/>
      <w:bookmarkStart w:id="5041" w:name="_Toc491264037"/>
      <w:bookmarkStart w:id="5042" w:name="_Toc491347026"/>
      <w:bookmarkStart w:id="5043" w:name="_Toc494303963"/>
      <w:bookmarkStart w:id="5044" w:name="_Toc494304184"/>
      <w:bookmarkStart w:id="5045" w:name="_Toc532827303"/>
      <w:bookmarkStart w:id="5046" w:name="_Toc532827600"/>
      <w:bookmarkStart w:id="5047" w:name="_Toc532827884"/>
      <w:bookmarkStart w:id="5048" w:name="_Toc532892555"/>
      <w:bookmarkStart w:id="5049" w:name="_Toc52898775"/>
      <w:bookmarkStart w:id="5050" w:name="_Toc52899139"/>
      <w:bookmarkStart w:id="5051" w:name="_Toc52899206"/>
      <w:bookmarkStart w:id="5052" w:name="_Toc86830567"/>
      <w:bookmarkStart w:id="5053" w:name="_Toc86831742"/>
      <w:bookmarkStart w:id="5054" w:name="_Toc132123082"/>
      <w:bookmarkStart w:id="5055" w:name="_Toc132123296"/>
      <w:r>
        <w:lastRenderedPageBreak/>
        <w:t>Using Live Data</w:t>
      </w:r>
      <w:bookmarkEnd w:id="5017"/>
      <w:bookmarkEnd w:id="5018"/>
      <w:bookmarkEnd w:id="5019"/>
      <w:bookmarkEnd w:id="5020"/>
      <w:bookmarkEnd w:id="5021"/>
      <w:bookmarkEnd w:id="5022"/>
      <w:bookmarkEnd w:id="5023"/>
      <w:bookmarkEnd w:id="5024"/>
      <w:bookmarkEnd w:id="5025"/>
      <w:bookmarkEnd w:id="5026"/>
      <w:r>
        <w:t xml:space="preserve"> Output</w:t>
      </w:r>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14:paraId="626472B6" w14:textId="10A82EE5"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all relevant </w:t>
      </w:r>
      <w:r w:rsidR="00FC7ACE">
        <w:t xml:space="preserve">process information, </w:t>
      </w:r>
      <w:r w:rsidRPr="0075789B">
        <w:t xml:space="preserve">profile data, </w:t>
      </w:r>
      <w:r w:rsidR="0044235C">
        <w:t xml:space="preserve">Virtual Profile data, </w:t>
      </w:r>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162F42DB" w:rsidR="00104808" w:rsidRPr="0075789B" w:rsidRDefault="00104808" w:rsidP="00104808">
      <w:r w:rsidRPr="0075789B">
        <w:rPr>
          <w:b/>
        </w:rPr>
        <w:t xml:space="preserve">Output of the LDO </w:t>
      </w:r>
      <w:ins w:id="5056" w:author="Ryan Beck" w:date="2023-04-11T12:25:00Z">
        <w:r w:rsidR="00815DA0">
          <w:rPr>
            <w:b/>
          </w:rPr>
          <w:t>F</w:t>
        </w:r>
      </w:ins>
      <w:del w:id="5057" w:author="Ryan Beck" w:date="2023-04-11T12:25:00Z">
        <w:r w:rsidRPr="0075789B" w:rsidDel="00815DA0">
          <w:rPr>
            <w:b/>
          </w:rPr>
          <w:delText>f</w:delText>
        </w:r>
      </w:del>
      <w:r w:rsidRPr="0075789B">
        <w:rPr>
          <w:b/>
        </w:rPr>
        <w:t xml:space="preserve">ile </w:t>
      </w:r>
      <w:ins w:id="5058" w:author="Ryan Beck" w:date="2023-04-11T12:25:00Z">
        <w:r w:rsidR="00815DA0">
          <w:rPr>
            <w:b/>
          </w:rPr>
          <w:t>D</w:t>
        </w:r>
      </w:ins>
      <w:del w:id="5059" w:author="Ryan Beck" w:date="2023-04-11T12:25:00Z">
        <w:r w:rsidRPr="0075789B" w:rsidDel="00815DA0">
          <w:rPr>
            <w:b/>
          </w:rPr>
          <w:delText>d</w:delText>
        </w:r>
      </w:del>
      <w:r w:rsidRPr="0075789B">
        <w:rPr>
          <w:b/>
        </w:rPr>
        <w:t>ata</w:t>
      </w:r>
      <w:r w:rsidRPr="0075789B">
        <w:t xml:space="preserve"> –When the VP is running, the statistical data from each newly completed Virtual Profile is written to the LDO fi</w:t>
      </w:r>
      <w:r w:rsidR="0044235C">
        <w:t>le</w:t>
      </w:r>
      <w:r w:rsidRPr="0075789B">
        <w:t xml:space="preserve">.  </w:t>
      </w:r>
    </w:p>
    <w:p w14:paraId="024ED8C8" w14:textId="77777777" w:rsidR="00104808" w:rsidRPr="0075789B" w:rsidRDefault="00104808" w:rsidP="00104808"/>
    <w:p w14:paraId="25DF2675" w14:textId="2EEBD54F" w:rsidR="00104808" w:rsidRPr="0075789B" w:rsidRDefault="00104808" w:rsidP="00104808">
      <w:r w:rsidRPr="0075789B">
        <w:rPr>
          <w:b/>
        </w:rPr>
        <w:t xml:space="preserve">Viewing LDO </w:t>
      </w:r>
      <w:ins w:id="5060" w:author="Ryan Beck" w:date="2023-04-11T12:25:00Z">
        <w:r w:rsidR="00815DA0">
          <w:rPr>
            <w:b/>
          </w:rPr>
          <w:t>D</w:t>
        </w:r>
      </w:ins>
      <w:del w:id="5061" w:author="Ryan Beck" w:date="2023-04-11T12:25:00Z">
        <w:r w:rsidRPr="0075789B" w:rsidDel="00815DA0">
          <w:rPr>
            <w:b/>
          </w:rPr>
          <w:delText>d</w:delText>
        </w:r>
      </w:del>
      <w:r w:rsidRPr="0075789B">
        <w:rPr>
          <w:b/>
        </w:rPr>
        <w:t>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w:t>
      </w:r>
      <w:r w:rsidRPr="00815DA0">
        <w:rPr>
          <w:rFonts w:ascii="Courier New" w:hAnsi="Courier New" w:cs="Courier New"/>
          <w:rPrChange w:id="5062" w:author="Ryan Beck" w:date="2023-04-11T12:25:00Z">
            <w:rPr/>
          </w:rPrChange>
        </w:rPr>
        <w:t>ConfigurationProgram.exe</w:t>
      </w:r>
      <w:r w:rsidRPr="0075789B">
        <w:t xml:space="preserve"> utility. </w:t>
      </w:r>
    </w:p>
    <w:p w14:paraId="3179AEEC" w14:textId="77777777" w:rsidR="00104808" w:rsidRPr="0075789B" w:rsidRDefault="00104808" w:rsidP="00104808"/>
    <w:p w14:paraId="24386D33" w14:textId="77777777" w:rsidR="00104808" w:rsidRPr="0075789B" w:rsidRDefault="00104808">
      <w:pPr>
        <w:ind w:left="720"/>
        <w:pPrChange w:id="5063" w:author="Ryan Beck" w:date="2023-04-11T12:25:00Z">
          <w:pPr/>
        </w:pPrChange>
      </w:pPr>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547B23EF" w:rsidR="00104808" w:rsidRPr="0075789B" w:rsidRDefault="00104808" w:rsidP="00104808">
      <w:pPr>
        <w:rPr>
          <w:b/>
          <w:bCs/>
          <w:iCs/>
        </w:rPr>
      </w:pPr>
      <w:r w:rsidRPr="0075789B">
        <w:rPr>
          <w:b/>
          <w:bCs/>
          <w:iCs/>
        </w:rPr>
        <w:t xml:space="preserve">An LDO </w:t>
      </w:r>
      <w:ins w:id="5064" w:author="Ryan Beck" w:date="2023-04-11T12:25:00Z">
        <w:r w:rsidR="00815DA0">
          <w:rPr>
            <w:b/>
            <w:bCs/>
            <w:iCs/>
          </w:rPr>
          <w:t>O</w:t>
        </w:r>
      </w:ins>
      <w:del w:id="5065" w:author="Ryan Beck" w:date="2023-04-11T12:25:00Z">
        <w:r w:rsidRPr="0075789B" w:rsidDel="00815DA0">
          <w:rPr>
            <w:b/>
            <w:bCs/>
            <w:iCs/>
          </w:rPr>
          <w:delText>o</w:delText>
        </w:r>
      </w:del>
      <w:r w:rsidRPr="0075789B">
        <w:rPr>
          <w:b/>
          <w:bCs/>
          <w:iCs/>
        </w:rPr>
        <w:t xml:space="preserve">utput </w:t>
      </w:r>
      <w:ins w:id="5066" w:author="Ryan Beck" w:date="2023-04-11T12:25:00Z">
        <w:r w:rsidR="00815DA0">
          <w:rPr>
            <w:b/>
            <w:bCs/>
            <w:iCs/>
          </w:rPr>
          <w:t>F</w:t>
        </w:r>
      </w:ins>
      <w:del w:id="5067" w:author="Ryan Beck" w:date="2023-04-11T12:25:00Z">
        <w:r w:rsidRPr="0075789B" w:rsidDel="00815DA0">
          <w:rPr>
            <w:b/>
            <w:bCs/>
            <w:iCs/>
          </w:rPr>
          <w:delText>f</w:delText>
        </w:r>
      </w:del>
      <w:r w:rsidRPr="0075789B">
        <w:rPr>
          <w:b/>
          <w:bCs/>
          <w:iCs/>
        </w:rPr>
        <w:t xml:space="preserve">ile </w:t>
      </w:r>
      <w:ins w:id="5068" w:author="Ryan Beck" w:date="2023-04-11T12:25:00Z">
        <w:r w:rsidR="00815DA0">
          <w:rPr>
            <w:b/>
            <w:bCs/>
            <w:iCs/>
          </w:rPr>
          <w:t>E</w:t>
        </w:r>
      </w:ins>
      <w:del w:id="5069" w:author="Ryan Beck" w:date="2023-04-11T12:25:00Z">
        <w:r w:rsidRPr="0075789B" w:rsidDel="00815DA0">
          <w:rPr>
            <w:b/>
            <w:bCs/>
            <w:iCs/>
          </w:rPr>
          <w:delText>e</w:delText>
        </w:r>
      </w:del>
      <w:r w:rsidRPr="0075789B">
        <w:rPr>
          <w:b/>
          <w:bCs/>
          <w:iCs/>
        </w:rPr>
        <w:t>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6E1053C0" w:rsidR="00104808" w:rsidRPr="00582A6D" w:rsidRDefault="00A67368" w:rsidP="00104808">
      <w:pPr>
        <w:jc w:val="center"/>
        <w:rPr>
          <w:lang w:val="en"/>
        </w:rPr>
      </w:pPr>
      <w:r>
        <w:rPr>
          <w:noProof/>
        </w:rPr>
        <w:drawing>
          <wp:inline distT="0" distB="0" distL="0" distR="0" wp14:anchorId="58327478" wp14:editId="605F4509">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8FC0B90" w14:textId="2E155061" w:rsidR="00104808" w:rsidRPr="0075789B" w:rsidRDefault="00104808" w:rsidP="00104808">
      <w:pPr>
        <w:pStyle w:val="Caption"/>
      </w:pPr>
      <w:r>
        <w:t xml:space="preserve">Figure </w:t>
      </w:r>
      <w:r w:rsidR="006E64D0">
        <w:fldChar w:fldCharType="begin"/>
      </w:r>
      <w:r w:rsidR="006E64D0">
        <w:instrText xml:space="preserve"> SEQ Figure \* ARABIC </w:instrText>
      </w:r>
      <w:r w:rsidR="006E64D0">
        <w:fldChar w:fldCharType="separate"/>
      </w:r>
      <w:r w:rsidR="00B67E73">
        <w:rPr>
          <w:noProof/>
        </w:rPr>
        <w:t>105</w:t>
      </w:r>
      <w:r w:rsidR="006E64D0">
        <w:rPr>
          <w:noProof/>
        </w:rPr>
        <w:fldChar w:fldCharType="end"/>
      </w:r>
      <w:r>
        <w:t xml:space="preserve">: </w:t>
      </w:r>
      <w:r w:rsidRPr="0075789B">
        <w:t>Live Data Output text file</w:t>
      </w:r>
    </w:p>
    <w:p w14:paraId="38546AD4" w14:textId="77777777" w:rsidR="00104808" w:rsidRPr="0075789B" w:rsidRDefault="00104808" w:rsidP="00104808"/>
    <w:p w14:paraId="68EEB390" w14:textId="77777777" w:rsidR="00815DA0" w:rsidRPr="0075789B" w:rsidRDefault="00754243" w:rsidP="00AA7259">
      <w:pPr>
        <w:pStyle w:val="Heading2"/>
        <w:rPr>
          <w:ins w:id="5070" w:author="Ryan Beck" w:date="2023-04-11T12:29:00Z"/>
        </w:rPr>
      </w:pPr>
      <w:bookmarkStart w:id="5071" w:name="_Toc393899781"/>
      <w:r>
        <w:br w:type="page"/>
      </w:r>
      <w:bookmarkStart w:id="5072" w:name="_Toc491337716"/>
      <w:bookmarkStart w:id="5073" w:name="_Toc491338058"/>
      <w:bookmarkStart w:id="5074" w:name="_Toc532855805"/>
      <w:bookmarkStart w:id="5075" w:name="_Toc532856660"/>
      <w:bookmarkStart w:id="5076" w:name="_Toc53042083"/>
      <w:bookmarkStart w:id="5077" w:name="_Toc53042437"/>
      <w:bookmarkStart w:id="5078" w:name="_Toc86846236"/>
      <w:bookmarkStart w:id="5079" w:name="_Toc86846601"/>
      <w:bookmarkStart w:id="5080" w:name="_Toc119049805"/>
      <w:bookmarkStart w:id="5081" w:name="_Toc119050733"/>
      <w:bookmarkStart w:id="5082" w:name="_Toc130360812"/>
      <w:bookmarkStart w:id="5083" w:name="_Toc132123083"/>
      <w:bookmarkStart w:id="5084" w:name="_Toc132123297"/>
      <w:bookmarkStart w:id="5085" w:name="_Toc467442561"/>
      <w:bookmarkStart w:id="5086" w:name="_Toc469043205"/>
      <w:bookmarkStart w:id="5087" w:name="_Toc469043785"/>
      <w:bookmarkStart w:id="5088" w:name="_Toc469045122"/>
      <w:bookmarkStart w:id="5089" w:name="_Toc469612979"/>
      <w:bookmarkStart w:id="5090" w:name="_Toc491175129"/>
      <w:bookmarkStart w:id="5091" w:name="_Toc491264038"/>
      <w:bookmarkStart w:id="5092" w:name="_Toc494303964"/>
      <w:bookmarkStart w:id="5093" w:name="_Toc532827304"/>
      <w:bookmarkStart w:id="5094" w:name="_Toc532827885"/>
      <w:bookmarkStart w:id="5095" w:name="_Toc52898776"/>
      <w:bookmarkStart w:id="5096" w:name="_Toc52899140"/>
      <w:bookmarkStart w:id="5097" w:name="_Toc86830568"/>
      <w:bookmarkStart w:id="5098" w:name="_Toc86831743"/>
      <w:ins w:id="5099" w:author="Ryan Beck" w:date="2023-04-11T12:29:00Z">
        <w:r w:rsidR="00815DA0" w:rsidRPr="0075789B">
          <w:lastRenderedPageBreak/>
          <w:t>L</w:t>
        </w:r>
        <w:r w:rsidR="00815DA0">
          <w:t>DO</w:t>
        </w:r>
        <w:r w:rsidR="00815DA0" w:rsidRPr="0075789B">
          <w:t xml:space="preserve"> Formats</w:t>
        </w:r>
        <w:bookmarkEnd w:id="5072"/>
        <w:bookmarkEnd w:id="5073"/>
        <w:bookmarkEnd w:id="5074"/>
        <w:bookmarkEnd w:id="5075"/>
        <w:bookmarkEnd w:id="5076"/>
        <w:bookmarkEnd w:id="5077"/>
        <w:bookmarkEnd w:id="5078"/>
        <w:bookmarkEnd w:id="5079"/>
        <w:bookmarkEnd w:id="5080"/>
        <w:bookmarkEnd w:id="5081"/>
        <w:bookmarkEnd w:id="5082"/>
        <w:bookmarkEnd w:id="5083"/>
        <w:bookmarkEnd w:id="5084"/>
      </w:ins>
    </w:p>
    <w:p w14:paraId="286B94A0" w14:textId="77777777" w:rsidR="00815DA0" w:rsidRPr="0075789B" w:rsidRDefault="00815DA0" w:rsidP="00815DA0">
      <w:pPr>
        <w:rPr>
          <w:ins w:id="5100" w:author="Ryan Beck" w:date="2023-04-11T12:29:00Z"/>
        </w:rPr>
      </w:pPr>
      <w:ins w:id="5101" w:author="Ryan Beck" w:date="2023-04-11T12:29:00Z">
        <w:r w:rsidRPr="0075789B">
          <w:t>There are several standard LDO formats to choose from:</w:t>
        </w:r>
      </w:ins>
    </w:p>
    <w:p w14:paraId="42318B87" w14:textId="77777777" w:rsidR="00815DA0" w:rsidRPr="0075789B" w:rsidRDefault="00815DA0" w:rsidP="00815DA0">
      <w:pPr>
        <w:numPr>
          <w:ilvl w:val="0"/>
          <w:numId w:val="78"/>
        </w:numPr>
        <w:rPr>
          <w:ins w:id="5102" w:author="Ryan Beck" w:date="2023-04-11T12:29:00Z"/>
        </w:rPr>
      </w:pPr>
      <w:ins w:id="5103" w:author="Ryan Beck" w:date="2023-04-11T12:29:00Z">
        <w:r w:rsidRPr="0075789B">
          <w:t>TSV or CSV format for WordPad</w:t>
        </w:r>
      </w:ins>
    </w:p>
    <w:p w14:paraId="01C285E0" w14:textId="77777777" w:rsidR="00815DA0" w:rsidRPr="0075789B" w:rsidRDefault="00815DA0" w:rsidP="00815DA0">
      <w:pPr>
        <w:numPr>
          <w:ilvl w:val="0"/>
          <w:numId w:val="78"/>
        </w:numPr>
        <w:rPr>
          <w:ins w:id="5104" w:author="Ryan Beck" w:date="2023-04-11T12:29:00Z"/>
        </w:rPr>
      </w:pPr>
      <w:ins w:id="5105" w:author="Ryan Beck" w:date="2023-04-11T12:29:00Z">
        <w:r w:rsidRPr="0075789B">
          <w:t>TSV format for Excel</w:t>
        </w:r>
      </w:ins>
    </w:p>
    <w:p w14:paraId="1E968EF6" w14:textId="77777777" w:rsidR="00815DA0" w:rsidRPr="0075789B" w:rsidRDefault="00815DA0" w:rsidP="00815DA0">
      <w:pPr>
        <w:numPr>
          <w:ilvl w:val="0"/>
          <w:numId w:val="78"/>
        </w:numPr>
        <w:rPr>
          <w:ins w:id="5106" w:author="Ryan Beck" w:date="2023-04-11T12:29:00Z"/>
        </w:rPr>
      </w:pPr>
      <w:ins w:id="5107" w:author="Ryan Beck" w:date="2023-04-11T12:29:00Z">
        <w:r w:rsidRPr="0075789B">
          <w:t>1 Board 1 File (</w:t>
        </w:r>
        <w:r>
          <w:t>TXT format</w:t>
        </w:r>
        <w:r w:rsidRPr="0075789B">
          <w:t>)</w:t>
        </w:r>
      </w:ins>
    </w:p>
    <w:p w14:paraId="10F729C5" w14:textId="77777777" w:rsidR="00815DA0" w:rsidRDefault="00815DA0" w:rsidP="00815DA0">
      <w:pPr>
        <w:numPr>
          <w:ilvl w:val="0"/>
          <w:numId w:val="78"/>
        </w:numPr>
        <w:rPr>
          <w:ins w:id="5108" w:author="Ryan Beck" w:date="2023-04-11T12:29:00Z"/>
        </w:rPr>
      </w:pPr>
      <w:ins w:id="5109" w:author="Ryan Beck" w:date="2023-04-11T12:29:00Z">
        <w:r>
          <w:t>1 Board 1 File (XML format</w:t>
        </w:r>
        <w:r w:rsidRPr="0075789B">
          <w:t>)</w:t>
        </w:r>
      </w:ins>
    </w:p>
    <w:p w14:paraId="750A3019" w14:textId="77777777" w:rsidR="00815DA0" w:rsidRPr="0075789B" w:rsidRDefault="00815DA0" w:rsidP="00815DA0">
      <w:pPr>
        <w:numPr>
          <w:ilvl w:val="0"/>
          <w:numId w:val="78"/>
        </w:numPr>
        <w:rPr>
          <w:ins w:id="5110" w:author="Ryan Beck" w:date="2023-04-11T12:29:00Z"/>
        </w:rPr>
      </w:pPr>
      <w:ins w:id="5111" w:author="Ryan Beck" w:date="2023-04-11T12:29:00Z">
        <w:r>
          <w:t>1 Board 1 File (CSV format)</w:t>
        </w:r>
      </w:ins>
    </w:p>
    <w:p w14:paraId="22E41E81" w14:textId="77777777" w:rsidR="00815DA0" w:rsidRPr="0075789B" w:rsidRDefault="00815DA0" w:rsidP="00815DA0">
      <w:pPr>
        <w:rPr>
          <w:ins w:id="5112" w:author="Ryan Beck" w:date="2023-04-11T12:29:00Z"/>
        </w:rPr>
      </w:pPr>
    </w:p>
    <w:p w14:paraId="2472F23D" w14:textId="77777777" w:rsidR="00815DA0" w:rsidRPr="0075789B" w:rsidRDefault="00815DA0" w:rsidP="00815DA0">
      <w:pPr>
        <w:rPr>
          <w:ins w:id="5113" w:author="Ryan Beck" w:date="2023-04-11T12:29:00Z"/>
        </w:rPr>
      </w:pPr>
      <w:ins w:id="5114" w:author="Ryan Beck" w:date="2023-04-11T12:29:00Z">
        <w:r w:rsidRPr="0075789B">
          <w:t>The following are specialized output formats and not typically selected by most users:</w:t>
        </w:r>
      </w:ins>
    </w:p>
    <w:p w14:paraId="68C3CA8D" w14:textId="77777777" w:rsidR="00815DA0" w:rsidRPr="0075789B" w:rsidRDefault="00815DA0" w:rsidP="00815DA0">
      <w:pPr>
        <w:numPr>
          <w:ilvl w:val="0"/>
          <w:numId w:val="78"/>
        </w:numPr>
        <w:rPr>
          <w:ins w:id="5115" w:author="Ryan Beck" w:date="2023-04-11T12:29:00Z"/>
        </w:rPr>
      </w:pPr>
      <w:ins w:id="5116" w:author="Ryan Beck" w:date="2023-04-11T12:29:00Z">
        <w:r w:rsidRPr="0075789B">
          <w:t>KP Data Only (CSV)</w:t>
        </w:r>
      </w:ins>
    </w:p>
    <w:p w14:paraId="3A3E6C7F" w14:textId="77777777" w:rsidR="00815DA0" w:rsidRPr="0075789B" w:rsidRDefault="00815DA0" w:rsidP="00815DA0">
      <w:pPr>
        <w:numPr>
          <w:ilvl w:val="0"/>
          <w:numId w:val="78"/>
        </w:numPr>
        <w:rPr>
          <w:ins w:id="5117" w:author="Ryan Beck" w:date="2023-04-11T12:29:00Z"/>
        </w:rPr>
      </w:pPr>
      <w:ins w:id="5118" w:author="Ryan Beck" w:date="2023-04-11T12:29:00Z">
        <w:r w:rsidRPr="0075789B">
          <w:t>XML Format A</w:t>
        </w:r>
      </w:ins>
    </w:p>
    <w:p w14:paraId="07D525D9" w14:textId="77777777" w:rsidR="00815DA0" w:rsidRPr="0075789B" w:rsidRDefault="00815DA0" w:rsidP="00815DA0">
      <w:pPr>
        <w:numPr>
          <w:ilvl w:val="0"/>
          <w:numId w:val="78"/>
        </w:numPr>
        <w:rPr>
          <w:ins w:id="5119" w:author="Ryan Beck" w:date="2023-04-11T12:29:00Z"/>
        </w:rPr>
      </w:pPr>
      <w:ins w:id="5120" w:author="Ryan Beck" w:date="2023-04-11T12:29:00Z">
        <w:r w:rsidRPr="0075789B">
          <w:t>XML Format A2</w:t>
        </w:r>
      </w:ins>
    </w:p>
    <w:p w14:paraId="1719A3EA" w14:textId="77777777" w:rsidR="00815DA0" w:rsidRDefault="00815DA0" w:rsidP="00815DA0">
      <w:pPr>
        <w:numPr>
          <w:ilvl w:val="0"/>
          <w:numId w:val="78"/>
        </w:numPr>
        <w:rPr>
          <w:ins w:id="5121" w:author="Ryan Beck" w:date="2023-04-11T12:29:00Z"/>
        </w:rPr>
      </w:pPr>
      <w:ins w:id="5122" w:author="Ryan Beck" w:date="2023-04-11T12:29:00Z">
        <w:r w:rsidRPr="0075789B">
          <w:t>CUSTOME LDO</w:t>
        </w:r>
      </w:ins>
    </w:p>
    <w:p w14:paraId="4DB216AF" w14:textId="77777777" w:rsidR="00815DA0" w:rsidRDefault="00815DA0" w:rsidP="00815DA0">
      <w:pPr>
        <w:numPr>
          <w:ilvl w:val="0"/>
          <w:numId w:val="78"/>
        </w:numPr>
        <w:rPr>
          <w:ins w:id="5123" w:author="Ryan Beck" w:date="2023-04-11T12:29:00Z"/>
        </w:rPr>
      </w:pPr>
      <w:ins w:id="5124" w:author="Ryan Beck" w:date="2023-04-11T12:29:00Z">
        <w:r>
          <w:t>1 Board 1 File – TXT – Alternate/Custom</w:t>
        </w:r>
      </w:ins>
    </w:p>
    <w:p w14:paraId="441D06C6" w14:textId="77777777" w:rsidR="00815DA0" w:rsidRPr="0075789B" w:rsidRDefault="00815DA0" w:rsidP="00AA7259">
      <w:pPr>
        <w:pStyle w:val="Heading2"/>
        <w:rPr>
          <w:ins w:id="5125" w:author="Ryan Beck" w:date="2023-04-11T12:29:00Z"/>
        </w:rPr>
      </w:pPr>
      <w:bookmarkStart w:id="5126" w:name="_Toc491337717"/>
      <w:bookmarkStart w:id="5127" w:name="_Toc491338059"/>
      <w:bookmarkStart w:id="5128" w:name="_Toc532855806"/>
      <w:bookmarkStart w:id="5129" w:name="_Toc532856661"/>
      <w:bookmarkStart w:id="5130" w:name="_Toc53042084"/>
      <w:bookmarkStart w:id="5131" w:name="_Toc53042438"/>
      <w:bookmarkStart w:id="5132" w:name="_Toc86846237"/>
      <w:bookmarkStart w:id="5133" w:name="_Toc86846602"/>
      <w:bookmarkStart w:id="5134" w:name="_Toc119049806"/>
      <w:bookmarkStart w:id="5135" w:name="_Toc119050734"/>
      <w:bookmarkStart w:id="5136" w:name="_Toc130360813"/>
      <w:bookmarkStart w:id="5137" w:name="_Toc132123084"/>
      <w:bookmarkStart w:id="5138" w:name="_Toc132123298"/>
      <w:ins w:id="5139" w:author="Ryan Beck" w:date="2023-04-11T12:29:00Z">
        <w:r w:rsidRPr="0075789B">
          <w:t>Details Of Output Files</w:t>
        </w:r>
        <w:bookmarkEnd w:id="5126"/>
        <w:bookmarkEnd w:id="5127"/>
        <w:bookmarkEnd w:id="5128"/>
        <w:bookmarkEnd w:id="5129"/>
        <w:bookmarkEnd w:id="5130"/>
        <w:bookmarkEnd w:id="5131"/>
        <w:bookmarkEnd w:id="5132"/>
        <w:bookmarkEnd w:id="5133"/>
        <w:bookmarkEnd w:id="5134"/>
        <w:bookmarkEnd w:id="5135"/>
        <w:bookmarkEnd w:id="5136"/>
        <w:bookmarkEnd w:id="5137"/>
        <w:bookmarkEnd w:id="5138"/>
      </w:ins>
    </w:p>
    <w:p w14:paraId="2899B38C" w14:textId="77777777" w:rsidR="00815DA0" w:rsidRPr="007F7D54" w:rsidRDefault="00815DA0" w:rsidP="001E4059">
      <w:pPr>
        <w:pStyle w:val="Heading3"/>
        <w:rPr>
          <w:ins w:id="5140" w:author="Ryan Beck" w:date="2023-04-11T12:29:00Z"/>
        </w:rPr>
      </w:pPr>
      <w:bookmarkStart w:id="5141" w:name="_Toc506221987"/>
      <w:bookmarkStart w:id="5142" w:name="_Toc506816655"/>
      <w:bookmarkStart w:id="5143" w:name="_Toc528427048"/>
      <w:bookmarkStart w:id="5144" w:name="_Toc19133258"/>
      <w:bookmarkStart w:id="5145" w:name="_Toc37350001"/>
      <w:bookmarkStart w:id="5146" w:name="_Toc51280691"/>
      <w:bookmarkStart w:id="5147" w:name="_Toc52889658"/>
      <w:bookmarkStart w:id="5148" w:name="_Toc69230792"/>
      <w:bookmarkStart w:id="5149" w:name="_Toc83831419"/>
      <w:bookmarkStart w:id="5150" w:name="_Toc99527008"/>
      <w:bookmarkStart w:id="5151" w:name="_Toc115624202"/>
      <w:bookmarkStart w:id="5152" w:name="_Toc115957620"/>
      <w:bookmarkStart w:id="5153" w:name="_Toc115957924"/>
      <w:bookmarkStart w:id="5154" w:name="_Toc119050735"/>
      <w:bookmarkStart w:id="5155" w:name="_Toc130360814"/>
      <w:bookmarkStart w:id="5156" w:name="_Toc132123299"/>
      <w:ins w:id="5157" w:author="Ryan Beck" w:date="2023-04-11T12:29:00Z">
        <w:r w:rsidRPr="007F7D54">
          <w:t xml:space="preserve">TSV </w:t>
        </w:r>
        <w:r>
          <w:t>a</w:t>
        </w:r>
        <w:r w:rsidRPr="007F7D54">
          <w:t>nd CSV for WordPad</w:t>
        </w:r>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ins>
    </w:p>
    <w:p w14:paraId="2B89BEA1" w14:textId="77777777" w:rsidR="00815DA0" w:rsidRPr="007F7D54" w:rsidRDefault="00815DA0" w:rsidP="00815DA0">
      <w:pPr>
        <w:numPr>
          <w:ilvl w:val="0"/>
          <w:numId w:val="79"/>
        </w:numPr>
        <w:rPr>
          <w:ins w:id="5158" w:author="Ryan Beck" w:date="2023-04-11T12:29:00Z"/>
        </w:rPr>
      </w:pPr>
      <w:bookmarkStart w:id="5159" w:name="_Toc491338060"/>
      <w:bookmarkStart w:id="5160" w:name="_Toc532855807"/>
      <w:bookmarkStart w:id="5161" w:name="_Toc53042439"/>
      <w:bookmarkStart w:id="5162" w:name="_Toc86846603"/>
      <w:ins w:id="5163" w:author="Ryan Beck" w:date="2023-04-11T12:29:00Z">
        <w:r w:rsidRPr="007F7D54">
          <w:t xml:space="preserve">The output file type is a .TXT </w:t>
        </w:r>
      </w:ins>
    </w:p>
    <w:p w14:paraId="5E62E5E0" w14:textId="77777777" w:rsidR="00815DA0" w:rsidRPr="007F7D54" w:rsidRDefault="00815DA0" w:rsidP="00815DA0">
      <w:pPr>
        <w:numPr>
          <w:ilvl w:val="0"/>
          <w:numId w:val="79"/>
        </w:numPr>
        <w:rPr>
          <w:ins w:id="5164" w:author="Ryan Beck" w:date="2023-04-11T12:29:00Z"/>
        </w:rPr>
      </w:pPr>
      <w:ins w:id="5165" w:author="Ryan Beck" w:date="2023-04-11T12:29:00Z">
        <w:r w:rsidRPr="007F7D54">
          <w:t xml:space="preserve">TSV format is Tab delimited </w:t>
        </w:r>
      </w:ins>
    </w:p>
    <w:p w14:paraId="1319B5D8" w14:textId="77777777" w:rsidR="00815DA0" w:rsidRPr="007F7D54" w:rsidRDefault="00815DA0" w:rsidP="00815DA0">
      <w:pPr>
        <w:numPr>
          <w:ilvl w:val="0"/>
          <w:numId w:val="79"/>
        </w:numPr>
        <w:rPr>
          <w:ins w:id="5166" w:author="Ryan Beck" w:date="2023-04-11T12:29:00Z"/>
        </w:rPr>
      </w:pPr>
      <w:ins w:id="5167" w:author="Ryan Beck" w:date="2023-04-11T12:29:00Z">
        <w:r w:rsidRPr="007F7D54">
          <w:t>CSV format is Comma delimited.</w:t>
        </w:r>
      </w:ins>
    </w:p>
    <w:p w14:paraId="5C61CF6C" w14:textId="77777777" w:rsidR="00815DA0" w:rsidRPr="007F7D54" w:rsidRDefault="00815DA0" w:rsidP="00815DA0">
      <w:pPr>
        <w:numPr>
          <w:ilvl w:val="0"/>
          <w:numId w:val="79"/>
        </w:numPr>
        <w:rPr>
          <w:ins w:id="5168" w:author="Ryan Beck" w:date="2023-04-11T12:29:00Z"/>
        </w:rPr>
      </w:pPr>
      <w:ins w:id="5169" w:author="Ryan Beck" w:date="2023-04-11T12:29:00Z">
        <w:r w:rsidRPr="007F7D54">
          <w:t>The output file is first generated when the VP is started</w:t>
        </w:r>
      </w:ins>
    </w:p>
    <w:p w14:paraId="2F5F45AA" w14:textId="77777777" w:rsidR="00815DA0" w:rsidRPr="007F7D54" w:rsidRDefault="00815DA0" w:rsidP="00815DA0">
      <w:pPr>
        <w:numPr>
          <w:ilvl w:val="0"/>
          <w:numId w:val="79"/>
        </w:numPr>
        <w:rPr>
          <w:ins w:id="5170" w:author="Ryan Beck" w:date="2023-04-11T12:29:00Z"/>
        </w:rPr>
      </w:pPr>
      <w:ins w:id="5171" w:author="Ryan Beck" w:date="2023-04-11T12:29:00Z">
        <w:r w:rsidRPr="007F7D54">
          <w:t>File is appended as each VP is calculated</w:t>
        </w:r>
      </w:ins>
    </w:p>
    <w:p w14:paraId="75006604" w14:textId="77777777" w:rsidR="00815DA0" w:rsidRPr="007F7D54" w:rsidRDefault="00815DA0" w:rsidP="00815DA0">
      <w:pPr>
        <w:numPr>
          <w:ilvl w:val="0"/>
          <w:numId w:val="79"/>
        </w:numPr>
        <w:rPr>
          <w:ins w:id="5172" w:author="Ryan Beck" w:date="2023-04-11T12:29:00Z"/>
        </w:rPr>
      </w:pPr>
      <w:ins w:id="5173" w:author="Ryan Beck" w:date="2023-04-11T12:29:00Z">
        <w:r w:rsidRPr="007F7D54">
          <w:t xml:space="preserve">The default output file name is </w:t>
        </w:r>
        <w:r>
          <w:t>e-APS</w:t>
        </w:r>
        <w:r w:rsidRPr="007F7D54">
          <w:t>_LiveDataOutput.txt</w:t>
        </w:r>
      </w:ins>
    </w:p>
    <w:p w14:paraId="2B56B0CC" w14:textId="77777777" w:rsidR="00815DA0" w:rsidRPr="007F7D54" w:rsidRDefault="00815DA0" w:rsidP="00815DA0">
      <w:pPr>
        <w:numPr>
          <w:ilvl w:val="0"/>
          <w:numId w:val="79"/>
        </w:numPr>
        <w:rPr>
          <w:ins w:id="5174" w:author="Ryan Beck" w:date="2023-04-11T12:29:00Z"/>
        </w:rPr>
      </w:pPr>
      <w:ins w:id="5175" w:author="Ryan Beck" w:date="2023-04-11T12:29:00Z">
        <w:r w:rsidRPr="007F7D54">
          <w:t>The user can choose to define their own specific output file name</w:t>
        </w:r>
      </w:ins>
    </w:p>
    <w:p w14:paraId="37C95A00" w14:textId="77777777" w:rsidR="00815DA0" w:rsidRPr="007F7D54" w:rsidRDefault="00815DA0" w:rsidP="00815DA0">
      <w:pPr>
        <w:numPr>
          <w:ilvl w:val="0"/>
          <w:numId w:val="80"/>
        </w:numPr>
        <w:rPr>
          <w:ins w:id="5176" w:author="Ryan Beck" w:date="2023-04-11T12:29:00Z"/>
        </w:rPr>
      </w:pPr>
      <w:ins w:id="5177" w:author="Ryan Beck" w:date="2023-04-11T12:29:00Z">
        <w:r w:rsidRPr="007F7D54">
          <w:t>When default or user defined naming is selected, output file is overwritten when product changeover occurs</w:t>
        </w:r>
      </w:ins>
    </w:p>
    <w:p w14:paraId="428E8E50" w14:textId="77777777" w:rsidR="00815DA0" w:rsidRPr="007F7D54" w:rsidRDefault="00815DA0" w:rsidP="00815DA0">
      <w:pPr>
        <w:numPr>
          <w:ilvl w:val="0"/>
          <w:numId w:val="81"/>
        </w:numPr>
        <w:rPr>
          <w:ins w:id="5178" w:author="Ryan Beck" w:date="2023-04-11T12:29:00Z"/>
        </w:rPr>
      </w:pPr>
      <w:ins w:id="5179" w:author="Ryan Beck" w:date="2023-04-11T12:29:00Z">
        <w:r w:rsidRPr="007F7D54">
          <w:t>File name format can also be set to:  PRODUCT_YYMMDD_HH-MM-SS.txt</w:t>
        </w:r>
      </w:ins>
    </w:p>
    <w:p w14:paraId="71F66482" w14:textId="77777777" w:rsidR="00815DA0" w:rsidRPr="007F7D54" w:rsidRDefault="00815DA0" w:rsidP="00815DA0">
      <w:pPr>
        <w:numPr>
          <w:ilvl w:val="0"/>
          <w:numId w:val="82"/>
        </w:numPr>
        <w:rPr>
          <w:ins w:id="5180" w:author="Ryan Beck" w:date="2023-04-11T12:29:00Z"/>
        </w:rPr>
      </w:pPr>
      <w:ins w:id="5181" w:author="Ryan Beck" w:date="2023-04-11T12:29:00Z">
        <w:r w:rsidRPr="007F7D54">
          <w:t>When this naming is selected, a new file is generated when product changeover occurs</w:t>
        </w:r>
      </w:ins>
    </w:p>
    <w:p w14:paraId="5E5E68F2" w14:textId="77777777" w:rsidR="00815DA0" w:rsidRDefault="00815DA0" w:rsidP="001E4059">
      <w:pPr>
        <w:pStyle w:val="Heading3"/>
        <w:rPr>
          <w:ins w:id="5182" w:author="Ryan Beck" w:date="2023-04-11T12:32:00Z"/>
        </w:rPr>
        <w:pPrChange w:id="5183" w:author="Tom Bergeron" w:date="2023-04-11T23:15:00Z">
          <w:pPr>
            <w:numPr>
              <w:numId w:val="83"/>
            </w:numPr>
            <w:ind w:left="360" w:hanging="360"/>
          </w:pPr>
        </w:pPrChange>
      </w:pPr>
      <w:bookmarkStart w:id="5184" w:name="_Toc506221988"/>
      <w:bookmarkStart w:id="5185" w:name="_Toc506816656"/>
      <w:bookmarkStart w:id="5186" w:name="_Toc528427049"/>
      <w:bookmarkStart w:id="5187" w:name="_Toc19133259"/>
      <w:bookmarkStart w:id="5188" w:name="_Toc37350002"/>
      <w:bookmarkStart w:id="5189" w:name="_Toc51280692"/>
      <w:bookmarkStart w:id="5190" w:name="_Toc52889659"/>
      <w:bookmarkStart w:id="5191" w:name="_Toc69230793"/>
      <w:bookmarkStart w:id="5192" w:name="_Toc83831420"/>
      <w:bookmarkStart w:id="5193" w:name="_Toc99527009"/>
      <w:bookmarkStart w:id="5194" w:name="_Toc115624203"/>
      <w:bookmarkStart w:id="5195" w:name="_Toc115957621"/>
      <w:bookmarkStart w:id="5196" w:name="_Toc115957925"/>
      <w:bookmarkStart w:id="5197" w:name="_Toc119050736"/>
      <w:bookmarkStart w:id="5198" w:name="_Toc130360815"/>
      <w:bookmarkStart w:id="5199" w:name="_Toc132123300"/>
      <w:ins w:id="5200" w:author="Ryan Beck" w:date="2023-04-11T12:29:00Z">
        <w:r w:rsidRPr="007F7D54">
          <w:t>TSV for Excel</w:t>
        </w:r>
      </w:ins>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
    <w:p w14:paraId="112A97FA" w14:textId="54A523E2" w:rsidR="00815DA0" w:rsidRPr="007F7D54" w:rsidRDefault="00815DA0" w:rsidP="00815DA0">
      <w:pPr>
        <w:numPr>
          <w:ilvl w:val="0"/>
          <w:numId w:val="83"/>
        </w:numPr>
        <w:rPr>
          <w:ins w:id="5201" w:author="Ryan Beck" w:date="2023-04-11T12:31:00Z"/>
        </w:rPr>
      </w:pPr>
      <w:ins w:id="5202" w:author="Ryan Beck" w:date="2023-04-11T12:31:00Z">
        <w:del w:id="5203" w:author="Tom Bergeron" w:date="2023-04-11T20:32:00Z">
          <w:r w:rsidRPr="00815DA0" w:rsidDel="00E62F47">
            <w:delText xml:space="preserve"> </w:delText>
          </w:r>
        </w:del>
        <w:r w:rsidRPr="007F7D54">
          <w:t xml:space="preserve">The output file type is a .TXT </w:t>
        </w:r>
      </w:ins>
    </w:p>
    <w:p w14:paraId="2A1505BF" w14:textId="77777777" w:rsidR="00815DA0" w:rsidRPr="007F7D54" w:rsidRDefault="00815DA0" w:rsidP="00815DA0">
      <w:pPr>
        <w:numPr>
          <w:ilvl w:val="0"/>
          <w:numId w:val="83"/>
        </w:numPr>
        <w:rPr>
          <w:ins w:id="5204" w:author="Ryan Beck" w:date="2023-04-11T12:31:00Z"/>
        </w:rPr>
      </w:pPr>
      <w:ins w:id="5205" w:author="Ryan Beck" w:date="2023-04-11T12:31:00Z">
        <w:r w:rsidRPr="007F7D54">
          <w:t>TSV format is Tab delimited</w:t>
        </w:r>
      </w:ins>
    </w:p>
    <w:p w14:paraId="038A4582" w14:textId="77777777" w:rsidR="00815DA0" w:rsidRPr="007F7D54" w:rsidRDefault="00815DA0" w:rsidP="00815DA0">
      <w:pPr>
        <w:numPr>
          <w:ilvl w:val="0"/>
          <w:numId w:val="83"/>
        </w:numPr>
        <w:rPr>
          <w:ins w:id="5206" w:author="Ryan Beck" w:date="2023-04-11T12:31:00Z"/>
        </w:rPr>
      </w:pPr>
      <w:ins w:id="5207" w:author="Ryan Beck" w:date="2023-04-11T12:31:00Z">
        <w:r w:rsidRPr="007F7D54">
          <w:t>The output file is first generated when the VP is started</w:t>
        </w:r>
      </w:ins>
    </w:p>
    <w:p w14:paraId="6A994CE3" w14:textId="77777777" w:rsidR="00815DA0" w:rsidRPr="007F7D54" w:rsidRDefault="00815DA0" w:rsidP="00815DA0">
      <w:pPr>
        <w:numPr>
          <w:ilvl w:val="0"/>
          <w:numId w:val="83"/>
        </w:numPr>
        <w:rPr>
          <w:ins w:id="5208" w:author="Ryan Beck" w:date="2023-04-11T12:31:00Z"/>
        </w:rPr>
      </w:pPr>
      <w:ins w:id="5209" w:author="Ryan Beck" w:date="2023-04-11T12:31:00Z">
        <w:r w:rsidRPr="007F7D54">
          <w:t>File is appended as each VP is calculated</w:t>
        </w:r>
      </w:ins>
    </w:p>
    <w:p w14:paraId="1627974E" w14:textId="77777777" w:rsidR="00815DA0" w:rsidRPr="007F7D54" w:rsidRDefault="00815DA0" w:rsidP="00815DA0">
      <w:pPr>
        <w:numPr>
          <w:ilvl w:val="0"/>
          <w:numId w:val="83"/>
        </w:numPr>
        <w:rPr>
          <w:ins w:id="5210" w:author="Ryan Beck" w:date="2023-04-11T12:31:00Z"/>
        </w:rPr>
      </w:pPr>
      <w:ins w:id="5211" w:author="Ryan Beck" w:date="2023-04-11T12:31:00Z">
        <w:r w:rsidRPr="007F7D54">
          <w:t>The default output file name is</w:t>
        </w:r>
        <w:r>
          <w:t xml:space="preserve"> e-APS</w:t>
        </w:r>
        <w:r w:rsidRPr="007F7D54">
          <w:t>_LiveDataOutput.txt</w:t>
        </w:r>
      </w:ins>
    </w:p>
    <w:p w14:paraId="07E441F6" w14:textId="77777777" w:rsidR="00815DA0" w:rsidRPr="007F7D54" w:rsidRDefault="00815DA0" w:rsidP="00815DA0">
      <w:pPr>
        <w:numPr>
          <w:ilvl w:val="0"/>
          <w:numId w:val="83"/>
        </w:numPr>
        <w:rPr>
          <w:ins w:id="5212" w:author="Ryan Beck" w:date="2023-04-11T12:31:00Z"/>
        </w:rPr>
      </w:pPr>
      <w:ins w:id="5213" w:author="Ryan Beck" w:date="2023-04-11T12:31:00Z">
        <w:r w:rsidRPr="007F7D54">
          <w:t>The user can choose to define their own specific output file name</w:t>
        </w:r>
      </w:ins>
    </w:p>
    <w:p w14:paraId="5AC33DCD" w14:textId="77777777" w:rsidR="00815DA0" w:rsidRPr="007F7D54" w:rsidRDefault="00815DA0" w:rsidP="00815DA0">
      <w:pPr>
        <w:numPr>
          <w:ilvl w:val="0"/>
          <w:numId w:val="80"/>
        </w:numPr>
        <w:rPr>
          <w:ins w:id="5214" w:author="Ryan Beck" w:date="2023-04-11T12:31:00Z"/>
        </w:rPr>
      </w:pPr>
      <w:ins w:id="5215" w:author="Ryan Beck" w:date="2023-04-11T12:31:00Z">
        <w:r w:rsidRPr="007F7D54">
          <w:t>When default or user defined naming is selected, output file is overwritten at product changeover</w:t>
        </w:r>
      </w:ins>
    </w:p>
    <w:p w14:paraId="0F26CD99" w14:textId="77777777" w:rsidR="00815DA0" w:rsidRPr="007F7D54" w:rsidRDefault="00815DA0" w:rsidP="00815DA0">
      <w:pPr>
        <w:numPr>
          <w:ilvl w:val="0"/>
          <w:numId w:val="83"/>
        </w:numPr>
        <w:rPr>
          <w:ins w:id="5216" w:author="Ryan Beck" w:date="2023-04-11T12:31:00Z"/>
        </w:rPr>
      </w:pPr>
      <w:ins w:id="5217" w:author="Ryan Beck" w:date="2023-04-11T12:31:00Z">
        <w:r w:rsidRPr="007F7D54">
          <w:t>File name format can also be set to:  PRODUCT_YYMMDD_HH-MM-SS.txt</w:t>
        </w:r>
      </w:ins>
    </w:p>
    <w:p w14:paraId="147ABA14" w14:textId="66240BCF" w:rsidR="00815DA0" w:rsidRPr="007F7D54" w:rsidRDefault="00815DA0">
      <w:pPr>
        <w:numPr>
          <w:ilvl w:val="0"/>
          <w:numId w:val="80"/>
        </w:numPr>
        <w:rPr>
          <w:ins w:id="5218" w:author="Ryan Beck" w:date="2023-04-11T12:29:00Z"/>
        </w:rPr>
        <w:pPrChange w:id="5219" w:author="Ryan Beck" w:date="2023-04-11T12:32:00Z">
          <w:pPr>
            <w:pStyle w:val="Heading3"/>
          </w:pPr>
        </w:pPrChange>
      </w:pPr>
      <w:ins w:id="5220" w:author="Ryan Beck" w:date="2023-04-11T12:31:00Z">
        <w:r w:rsidRPr="007F7D54">
          <w:t>When this naming is selected, a new file is generated when product changeover occurs</w:t>
        </w:r>
      </w:ins>
    </w:p>
    <w:p w14:paraId="330BB50C" w14:textId="77777777" w:rsidR="00815DA0" w:rsidRPr="007F7D54" w:rsidRDefault="00815DA0" w:rsidP="001E4059">
      <w:pPr>
        <w:pStyle w:val="Heading3"/>
        <w:rPr>
          <w:ins w:id="5221" w:author="Ryan Beck" w:date="2023-04-11T12:29:00Z"/>
        </w:rPr>
      </w:pPr>
      <w:bookmarkStart w:id="5222" w:name="_Toc506221989"/>
      <w:bookmarkStart w:id="5223" w:name="_Toc506816657"/>
      <w:bookmarkStart w:id="5224" w:name="_Toc528427050"/>
      <w:bookmarkStart w:id="5225" w:name="_Toc19133260"/>
      <w:bookmarkStart w:id="5226" w:name="_Toc37350003"/>
      <w:bookmarkStart w:id="5227" w:name="_Toc51280693"/>
      <w:bookmarkStart w:id="5228" w:name="_Toc52889660"/>
      <w:bookmarkStart w:id="5229" w:name="_Toc69230794"/>
      <w:bookmarkStart w:id="5230" w:name="_Toc83831421"/>
      <w:bookmarkStart w:id="5231" w:name="_Toc99527010"/>
      <w:bookmarkStart w:id="5232" w:name="_Toc115624204"/>
      <w:bookmarkStart w:id="5233" w:name="_Toc115957622"/>
      <w:bookmarkStart w:id="5234" w:name="_Toc115957926"/>
      <w:bookmarkStart w:id="5235" w:name="_Toc119050737"/>
      <w:bookmarkStart w:id="5236" w:name="_Toc130360816"/>
      <w:bookmarkStart w:id="5237" w:name="_Toc132123301"/>
      <w:ins w:id="5238" w:author="Ryan Beck" w:date="2023-04-11T12:29:00Z">
        <w:r w:rsidRPr="007F7D54">
          <w:t xml:space="preserve">One </w:t>
        </w:r>
        <w:r>
          <w:t>B</w:t>
        </w:r>
        <w:r w:rsidRPr="007F7D54">
          <w:t xml:space="preserve">oard per </w:t>
        </w:r>
        <w:r>
          <w:t>F</w:t>
        </w:r>
        <w:r w:rsidRPr="007F7D54">
          <w:t>ile (TXT format)</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ins>
    </w:p>
    <w:p w14:paraId="632D530A" w14:textId="77777777" w:rsidR="00815DA0" w:rsidRPr="007F7D54" w:rsidRDefault="00815DA0" w:rsidP="00815DA0">
      <w:pPr>
        <w:numPr>
          <w:ilvl w:val="0"/>
          <w:numId w:val="84"/>
        </w:numPr>
        <w:rPr>
          <w:ins w:id="5239" w:author="Ryan Beck" w:date="2023-04-11T12:29:00Z"/>
        </w:rPr>
      </w:pPr>
      <w:ins w:id="5240" w:author="Ryan Beck" w:date="2023-04-11T12:29:00Z">
        <w:r w:rsidRPr="007F7D54">
          <w:t xml:space="preserve">The output file type is a .TXT </w:t>
        </w:r>
      </w:ins>
    </w:p>
    <w:p w14:paraId="5CD7A3FD" w14:textId="77777777" w:rsidR="00815DA0" w:rsidRPr="007F7D54" w:rsidRDefault="00815DA0" w:rsidP="00815DA0">
      <w:pPr>
        <w:numPr>
          <w:ilvl w:val="0"/>
          <w:numId w:val="84"/>
        </w:numPr>
        <w:rPr>
          <w:ins w:id="5241" w:author="Ryan Beck" w:date="2023-04-11T12:29:00Z"/>
        </w:rPr>
      </w:pPr>
      <w:ins w:id="5242" w:author="Ryan Beck" w:date="2023-04-11T12:29:00Z">
        <w:r w:rsidRPr="007F7D54">
          <w:t>Separate individual file is generated</w:t>
        </w:r>
        <w:r>
          <w:t xml:space="preserve"> when the</w:t>
        </w:r>
        <w:r w:rsidRPr="007F7D54">
          <w:t xml:space="preserve"> VP is calculated</w:t>
        </w:r>
      </w:ins>
    </w:p>
    <w:p w14:paraId="57BAF654" w14:textId="77777777" w:rsidR="00815DA0" w:rsidRPr="007F7D54" w:rsidRDefault="00815DA0" w:rsidP="00815DA0">
      <w:pPr>
        <w:numPr>
          <w:ilvl w:val="0"/>
          <w:numId w:val="84"/>
        </w:numPr>
        <w:rPr>
          <w:ins w:id="5243" w:author="Ryan Beck" w:date="2023-04-11T12:29:00Z"/>
        </w:rPr>
      </w:pPr>
      <w:ins w:id="5244" w:author="Ryan Beck" w:date="2023-04-11T12:29:00Z">
        <w:r w:rsidRPr="007F7D54">
          <w:t xml:space="preserve">File name is </w:t>
        </w:r>
        <w:r w:rsidRPr="007F7D54">
          <w:rPr>
            <w:rFonts w:eastAsia="Calibri"/>
          </w:rPr>
          <w:t>ProductName_OvenName_YYMMDD_HH-MM-SS</w:t>
        </w:r>
      </w:ins>
    </w:p>
    <w:p w14:paraId="3A88D10D" w14:textId="77777777" w:rsidR="00815DA0" w:rsidRPr="007F7D54" w:rsidRDefault="00815DA0" w:rsidP="00815DA0">
      <w:pPr>
        <w:numPr>
          <w:ilvl w:val="0"/>
          <w:numId w:val="84"/>
        </w:numPr>
        <w:rPr>
          <w:ins w:id="5245" w:author="Ryan Beck" w:date="2023-04-11T12:29:00Z"/>
        </w:rPr>
      </w:pPr>
      <w:ins w:id="5246" w:author="Ryan Beck" w:date="2023-04-11T12:29:00Z">
        <w:r w:rsidRPr="007F7D54">
          <w:t xml:space="preserve">User cannot change file name </w:t>
        </w:r>
      </w:ins>
    </w:p>
    <w:p w14:paraId="2DC8C613" w14:textId="77777777" w:rsidR="00815DA0" w:rsidRPr="007F7D54" w:rsidRDefault="00815DA0" w:rsidP="001E4059">
      <w:pPr>
        <w:pStyle w:val="Heading3"/>
        <w:rPr>
          <w:ins w:id="5247" w:author="Ryan Beck" w:date="2023-04-11T12:29:00Z"/>
        </w:rPr>
      </w:pPr>
      <w:bookmarkStart w:id="5248" w:name="_Toc506221990"/>
      <w:bookmarkStart w:id="5249" w:name="_Toc506816658"/>
      <w:bookmarkStart w:id="5250" w:name="_Toc528427051"/>
      <w:bookmarkStart w:id="5251" w:name="_Toc19133261"/>
      <w:bookmarkStart w:id="5252" w:name="_Toc37350004"/>
      <w:bookmarkStart w:id="5253" w:name="_Toc51280694"/>
      <w:bookmarkStart w:id="5254" w:name="_Toc52889661"/>
      <w:bookmarkStart w:id="5255" w:name="_Toc69230795"/>
      <w:bookmarkStart w:id="5256" w:name="_Toc83831422"/>
      <w:bookmarkStart w:id="5257" w:name="_Toc99527011"/>
      <w:bookmarkStart w:id="5258" w:name="_Toc115624205"/>
      <w:bookmarkStart w:id="5259" w:name="_Toc115957623"/>
      <w:bookmarkStart w:id="5260" w:name="_Toc115957927"/>
      <w:bookmarkStart w:id="5261" w:name="_Toc119050738"/>
      <w:bookmarkStart w:id="5262" w:name="_Toc130360817"/>
      <w:bookmarkStart w:id="5263" w:name="_Toc132123302"/>
      <w:ins w:id="5264" w:author="Ryan Beck" w:date="2023-04-11T12:29:00Z">
        <w:r w:rsidRPr="007F7D54">
          <w:t xml:space="preserve">One </w:t>
        </w:r>
        <w:r>
          <w:t>B</w:t>
        </w:r>
        <w:r w:rsidRPr="007F7D54">
          <w:t xml:space="preserve">oard per </w:t>
        </w:r>
        <w:r>
          <w:t>F</w:t>
        </w:r>
        <w:r w:rsidRPr="007F7D54">
          <w:t>ile (XML format)</w:t>
        </w:r>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ins>
    </w:p>
    <w:p w14:paraId="0A63A564" w14:textId="77777777" w:rsidR="00815DA0" w:rsidRPr="007F7D54" w:rsidRDefault="00815DA0" w:rsidP="00815DA0">
      <w:pPr>
        <w:numPr>
          <w:ilvl w:val="0"/>
          <w:numId w:val="85"/>
        </w:numPr>
        <w:rPr>
          <w:ins w:id="5265" w:author="Ryan Beck" w:date="2023-04-11T12:29:00Z"/>
        </w:rPr>
      </w:pPr>
      <w:ins w:id="5266" w:author="Ryan Beck" w:date="2023-04-11T12:29:00Z">
        <w:r w:rsidRPr="007F7D54">
          <w:t>The output file type is a .XML file</w:t>
        </w:r>
      </w:ins>
    </w:p>
    <w:p w14:paraId="2BCCA2AE" w14:textId="77777777" w:rsidR="00815DA0" w:rsidRPr="007F7D54" w:rsidRDefault="00815DA0" w:rsidP="00815DA0">
      <w:pPr>
        <w:numPr>
          <w:ilvl w:val="0"/>
          <w:numId w:val="85"/>
        </w:numPr>
        <w:rPr>
          <w:ins w:id="5267" w:author="Ryan Beck" w:date="2023-04-11T12:29:00Z"/>
        </w:rPr>
      </w:pPr>
      <w:ins w:id="5268" w:author="Ryan Beck" w:date="2023-04-11T12:29:00Z">
        <w:r w:rsidRPr="007F7D54">
          <w:t xml:space="preserve">Separate individual file is generated </w:t>
        </w:r>
        <w:r>
          <w:t>when the</w:t>
        </w:r>
        <w:r w:rsidRPr="007F7D54">
          <w:t xml:space="preserve"> VP is calculated</w:t>
        </w:r>
      </w:ins>
    </w:p>
    <w:p w14:paraId="6489AD46" w14:textId="77777777" w:rsidR="00815DA0" w:rsidRPr="007F7D54" w:rsidRDefault="00815DA0" w:rsidP="00815DA0">
      <w:pPr>
        <w:numPr>
          <w:ilvl w:val="0"/>
          <w:numId w:val="85"/>
        </w:numPr>
        <w:rPr>
          <w:ins w:id="5269" w:author="Ryan Beck" w:date="2023-04-11T12:29:00Z"/>
        </w:rPr>
      </w:pPr>
      <w:ins w:id="5270" w:author="Ryan Beck" w:date="2023-04-11T12:29:00Z">
        <w:r w:rsidRPr="007F7D54">
          <w:t xml:space="preserve">File name is </w:t>
        </w:r>
        <w:r w:rsidRPr="007F7D54">
          <w:rPr>
            <w:rFonts w:eastAsia="Calibri"/>
          </w:rPr>
          <w:t>ProductName_OvenName_YYMMDD_HH-MM-SS</w:t>
        </w:r>
      </w:ins>
    </w:p>
    <w:p w14:paraId="0740B797" w14:textId="2F3ED908" w:rsidR="00B42C2F" w:rsidRDefault="00815DA0" w:rsidP="00B42C2F">
      <w:pPr>
        <w:numPr>
          <w:ilvl w:val="0"/>
          <w:numId w:val="85"/>
        </w:numPr>
        <w:rPr>
          <w:ins w:id="5271" w:author="Ryan Beck" w:date="2023-04-11T12:29:00Z"/>
        </w:rPr>
      </w:pPr>
      <w:ins w:id="5272" w:author="Ryan Beck" w:date="2023-04-11T12:29:00Z">
        <w:r w:rsidRPr="007F7D54">
          <w:t xml:space="preserve">User cannot change file </w:t>
        </w:r>
        <w:proofErr w:type="gramStart"/>
        <w:r w:rsidRPr="007F7D54">
          <w:t>name</w:t>
        </w:r>
        <w:proofErr w:type="gramEnd"/>
      </w:ins>
    </w:p>
    <w:p w14:paraId="130B24B2" w14:textId="02C2FF8F" w:rsidR="00815DA0" w:rsidRPr="00815DA0" w:rsidRDefault="00815DA0">
      <w:pPr>
        <w:pStyle w:val="ListParagraph"/>
        <w:ind w:left="360"/>
        <w:rPr>
          <w:ins w:id="5273" w:author="Ryan Beck" w:date="2023-04-11T12:29:00Z"/>
        </w:rPr>
        <w:pPrChange w:id="5274" w:author="Ryan Beck" w:date="2023-04-11T12:33:00Z">
          <w:pPr>
            <w:ind w:left="360"/>
          </w:pPr>
        </w:pPrChange>
      </w:pPr>
      <w:ins w:id="5275" w:author="Ryan Beck" w:date="2023-04-11T12:32:00Z">
        <w:r w:rsidRPr="00045153">
          <w:rPr>
            <w:b/>
          </w:rPr>
          <w:t>Note:</w:t>
        </w:r>
        <w:r w:rsidRPr="004D6644">
          <w:t xml:space="preserve"> Examples of each of the available output file types can be found in the </w:t>
        </w:r>
        <w:r w:rsidRPr="00045153">
          <w:rPr>
            <w:rFonts w:ascii="Courier New" w:hAnsi="Courier New" w:cs="Courier New"/>
          </w:rPr>
          <w:t>C:\Software Root Directory\Sample LDO files</w:t>
        </w:r>
        <w:r w:rsidRPr="004D6644">
          <w:t xml:space="preserve"> folder. </w:t>
        </w:r>
      </w:ins>
    </w:p>
    <w:p w14:paraId="5BE4A460" w14:textId="77777777" w:rsidR="00815DA0" w:rsidRPr="007F7D54" w:rsidRDefault="00815DA0" w:rsidP="001E4059">
      <w:pPr>
        <w:pStyle w:val="Heading3"/>
        <w:rPr>
          <w:ins w:id="5276" w:author="Ryan Beck" w:date="2023-04-11T12:29:00Z"/>
        </w:rPr>
      </w:pPr>
      <w:bookmarkStart w:id="5277" w:name="_Toc19133262"/>
      <w:bookmarkStart w:id="5278" w:name="_Toc37350005"/>
      <w:bookmarkStart w:id="5279" w:name="_Toc51280695"/>
      <w:bookmarkStart w:id="5280" w:name="_Toc52889662"/>
      <w:bookmarkStart w:id="5281" w:name="_Toc69230796"/>
      <w:bookmarkStart w:id="5282" w:name="_Toc83831423"/>
      <w:bookmarkStart w:id="5283" w:name="_Toc99527012"/>
      <w:bookmarkStart w:id="5284" w:name="_Toc115624206"/>
      <w:bookmarkStart w:id="5285" w:name="_Toc115957624"/>
      <w:bookmarkStart w:id="5286" w:name="_Toc115957928"/>
      <w:bookmarkStart w:id="5287" w:name="_Toc119050739"/>
      <w:bookmarkStart w:id="5288" w:name="_Toc130360818"/>
      <w:bookmarkStart w:id="5289" w:name="_Toc132123303"/>
      <w:bookmarkStart w:id="5290" w:name="_Toc532827483"/>
      <w:bookmarkStart w:id="5291" w:name="_Toc532855811"/>
      <w:bookmarkStart w:id="5292" w:name="_Toc53042443"/>
      <w:bookmarkStart w:id="5293" w:name="_Toc86846607"/>
      <w:bookmarkEnd w:id="5159"/>
      <w:bookmarkEnd w:id="5160"/>
      <w:bookmarkEnd w:id="5161"/>
      <w:bookmarkEnd w:id="5162"/>
      <w:ins w:id="5294" w:author="Ryan Beck" w:date="2023-04-11T12:29:00Z">
        <w:r w:rsidRPr="007F7D54">
          <w:lastRenderedPageBreak/>
          <w:t xml:space="preserve">One </w:t>
        </w:r>
        <w:r>
          <w:t>B</w:t>
        </w:r>
        <w:r w:rsidRPr="007F7D54">
          <w:t xml:space="preserve">oard per </w:t>
        </w:r>
        <w:r>
          <w:t>F</w:t>
        </w:r>
        <w:r w:rsidRPr="007F7D54">
          <w:t>ile - (CSV format)</w:t>
        </w:r>
        <w:bookmarkEnd w:id="5277"/>
        <w:bookmarkEnd w:id="5278"/>
        <w:bookmarkEnd w:id="5279"/>
        <w:bookmarkEnd w:id="5280"/>
        <w:bookmarkEnd w:id="5281"/>
        <w:bookmarkEnd w:id="5282"/>
        <w:bookmarkEnd w:id="5283"/>
        <w:bookmarkEnd w:id="5284"/>
        <w:bookmarkEnd w:id="5285"/>
        <w:bookmarkEnd w:id="5286"/>
        <w:bookmarkEnd w:id="5287"/>
        <w:bookmarkEnd w:id="5288"/>
        <w:bookmarkEnd w:id="5289"/>
      </w:ins>
    </w:p>
    <w:p w14:paraId="6D82E039" w14:textId="77777777" w:rsidR="00815DA0" w:rsidRPr="007F7D54" w:rsidRDefault="00815DA0" w:rsidP="00815DA0">
      <w:pPr>
        <w:numPr>
          <w:ilvl w:val="0"/>
          <w:numId w:val="85"/>
        </w:numPr>
        <w:rPr>
          <w:ins w:id="5295" w:author="Ryan Beck" w:date="2023-04-11T12:29:00Z"/>
        </w:rPr>
      </w:pPr>
      <w:ins w:id="5296" w:author="Ryan Beck" w:date="2023-04-11T12:29:00Z">
        <w:r w:rsidRPr="007F7D54">
          <w:t>The output file type is a .CSV file</w:t>
        </w:r>
      </w:ins>
    </w:p>
    <w:p w14:paraId="50E0D362" w14:textId="77777777" w:rsidR="00815DA0" w:rsidRPr="007F7D54" w:rsidRDefault="00815DA0" w:rsidP="00815DA0">
      <w:pPr>
        <w:numPr>
          <w:ilvl w:val="0"/>
          <w:numId w:val="85"/>
        </w:numPr>
        <w:rPr>
          <w:ins w:id="5297" w:author="Ryan Beck" w:date="2023-04-11T12:29:00Z"/>
        </w:rPr>
      </w:pPr>
      <w:ins w:id="5298" w:author="Ryan Beck" w:date="2023-04-11T12:29:00Z">
        <w:r w:rsidRPr="007F7D54">
          <w:t xml:space="preserve">Separate individual file is generated </w:t>
        </w:r>
        <w:r>
          <w:t>when the</w:t>
        </w:r>
        <w:r w:rsidRPr="007F7D54">
          <w:t xml:space="preserve"> VP is calculated</w:t>
        </w:r>
      </w:ins>
    </w:p>
    <w:p w14:paraId="5C1A2700" w14:textId="77777777" w:rsidR="00815DA0" w:rsidRPr="007F7D54" w:rsidRDefault="00815DA0" w:rsidP="00815DA0">
      <w:pPr>
        <w:numPr>
          <w:ilvl w:val="0"/>
          <w:numId w:val="85"/>
        </w:numPr>
        <w:rPr>
          <w:ins w:id="5299" w:author="Ryan Beck" w:date="2023-04-11T12:29:00Z"/>
        </w:rPr>
      </w:pPr>
      <w:ins w:id="5300" w:author="Ryan Beck" w:date="2023-04-11T12:29:00Z">
        <w:r w:rsidRPr="007F7D54">
          <w:t xml:space="preserve">File name is </w:t>
        </w:r>
        <w:r w:rsidRPr="007F7D54">
          <w:rPr>
            <w:rFonts w:eastAsia="Calibri"/>
          </w:rPr>
          <w:t>ProductName_OvenName_YYMMDD_HH-MM-SS</w:t>
        </w:r>
      </w:ins>
    </w:p>
    <w:p w14:paraId="72570104" w14:textId="77777777" w:rsidR="00815DA0" w:rsidRPr="007F7D54" w:rsidRDefault="00815DA0" w:rsidP="00815DA0">
      <w:pPr>
        <w:numPr>
          <w:ilvl w:val="0"/>
          <w:numId w:val="85"/>
        </w:numPr>
        <w:rPr>
          <w:ins w:id="5301" w:author="Ryan Beck" w:date="2023-04-11T12:29:00Z"/>
        </w:rPr>
      </w:pPr>
      <w:ins w:id="5302" w:author="Ryan Beck" w:date="2023-04-11T12:29:00Z">
        <w:r w:rsidRPr="007F7D54">
          <w:t>User cannot change file name</w:t>
        </w:r>
      </w:ins>
    </w:p>
    <w:p w14:paraId="0ECEE460" w14:textId="77777777" w:rsidR="00815DA0" w:rsidRPr="007F7D54" w:rsidRDefault="00815DA0" w:rsidP="001E4059">
      <w:pPr>
        <w:pStyle w:val="Heading3"/>
        <w:rPr>
          <w:ins w:id="5303" w:author="Ryan Beck" w:date="2023-04-11T12:29:00Z"/>
        </w:rPr>
      </w:pPr>
      <w:bookmarkStart w:id="5304" w:name="_Toc99527013"/>
      <w:bookmarkStart w:id="5305" w:name="_Toc115624207"/>
      <w:bookmarkStart w:id="5306" w:name="_Toc115957625"/>
      <w:bookmarkStart w:id="5307" w:name="_Toc115957929"/>
      <w:bookmarkStart w:id="5308" w:name="_Toc119050740"/>
      <w:bookmarkStart w:id="5309" w:name="_Toc130360819"/>
      <w:bookmarkStart w:id="5310" w:name="_Toc132123304"/>
      <w:ins w:id="5311" w:author="Ryan Beck" w:date="2023-04-11T12:29:00Z">
        <w:r w:rsidRPr="007F7D54">
          <w:t xml:space="preserve">One </w:t>
        </w:r>
        <w:r>
          <w:t>B</w:t>
        </w:r>
        <w:r w:rsidRPr="007F7D54">
          <w:t xml:space="preserve">oard per </w:t>
        </w:r>
        <w:r>
          <w:t>F</w:t>
        </w:r>
        <w:r w:rsidRPr="007F7D54">
          <w:t>ile – TXT - Alternate</w:t>
        </w:r>
        <w:bookmarkEnd w:id="5304"/>
        <w:bookmarkEnd w:id="5305"/>
        <w:bookmarkEnd w:id="5306"/>
        <w:bookmarkEnd w:id="5307"/>
        <w:bookmarkEnd w:id="5308"/>
        <w:bookmarkEnd w:id="5309"/>
        <w:bookmarkEnd w:id="5310"/>
      </w:ins>
    </w:p>
    <w:p w14:paraId="321BFC56" w14:textId="77777777" w:rsidR="00815DA0" w:rsidRPr="007F7D54" w:rsidRDefault="00815DA0" w:rsidP="00815DA0">
      <w:pPr>
        <w:numPr>
          <w:ilvl w:val="0"/>
          <w:numId w:val="84"/>
        </w:numPr>
        <w:rPr>
          <w:ins w:id="5312" w:author="Ryan Beck" w:date="2023-04-11T12:29:00Z"/>
        </w:rPr>
      </w:pPr>
      <w:ins w:id="5313" w:author="Ryan Beck" w:date="2023-04-11T12:29:00Z">
        <w:r w:rsidRPr="007F7D54">
          <w:t>Similar to ‘standard’ one board per file TXT output</w:t>
        </w:r>
      </w:ins>
    </w:p>
    <w:p w14:paraId="76AC3153" w14:textId="77777777" w:rsidR="00815DA0" w:rsidRPr="007F7D54" w:rsidRDefault="00815DA0" w:rsidP="00815DA0">
      <w:pPr>
        <w:numPr>
          <w:ilvl w:val="0"/>
          <w:numId w:val="84"/>
        </w:numPr>
        <w:rPr>
          <w:ins w:id="5314" w:author="Ryan Beck" w:date="2023-04-11T12:29:00Z"/>
        </w:rPr>
      </w:pPr>
      <w:ins w:id="5315" w:author="Ryan Beck" w:date="2023-04-11T12:29:00Z">
        <w:r w:rsidRPr="007F7D54">
          <w:t xml:space="preserve">Adds lines for ‘customer name’ (taken from Profile Description); which TC had highest PWI </w:t>
        </w:r>
      </w:ins>
    </w:p>
    <w:p w14:paraId="46ED454C" w14:textId="77777777" w:rsidR="00815DA0" w:rsidRPr="007F7D54" w:rsidRDefault="00815DA0" w:rsidP="001E4059">
      <w:pPr>
        <w:pStyle w:val="Heading3"/>
        <w:rPr>
          <w:ins w:id="5316" w:author="Ryan Beck" w:date="2023-04-11T12:29:00Z"/>
        </w:rPr>
      </w:pPr>
      <w:bookmarkStart w:id="5317" w:name="_Toc99527014"/>
      <w:bookmarkStart w:id="5318" w:name="_Toc115624208"/>
      <w:bookmarkStart w:id="5319" w:name="_Toc115957626"/>
      <w:bookmarkStart w:id="5320" w:name="_Toc115957930"/>
      <w:bookmarkStart w:id="5321" w:name="_Toc119050741"/>
      <w:bookmarkStart w:id="5322" w:name="_Toc130360820"/>
      <w:bookmarkStart w:id="5323" w:name="_Toc132123305"/>
      <w:ins w:id="5324" w:author="Ryan Beck" w:date="2023-04-11T12:29:00Z">
        <w:r w:rsidRPr="007F7D54">
          <w:t xml:space="preserve">One </w:t>
        </w:r>
        <w:r>
          <w:t>B</w:t>
        </w:r>
        <w:r w:rsidRPr="007F7D54">
          <w:t xml:space="preserve">oard per </w:t>
        </w:r>
        <w:r>
          <w:t>F</w:t>
        </w:r>
        <w:r w:rsidRPr="007F7D54">
          <w:t>ile – TXT - Custom</w:t>
        </w:r>
        <w:bookmarkEnd w:id="5317"/>
        <w:bookmarkEnd w:id="5318"/>
        <w:bookmarkEnd w:id="5319"/>
        <w:bookmarkEnd w:id="5320"/>
        <w:bookmarkEnd w:id="5321"/>
        <w:bookmarkEnd w:id="5322"/>
        <w:bookmarkEnd w:id="5323"/>
      </w:ins>
    </w:p>
    <w:p w14:paraId="1788501A" w14:textId="77777777" w:rsidR="00815DA0" w:rsidRPr="007F7D54" w:rsidRDefault="00815DA0" w:rsidP="00815DA0">
      <w:pPr>
        <w:numPr>
          <w:ilvl w:val="0"/>
          <w:numId w:val="84"/>
        </w:numPr>
        <w:rPr>
          <w:ins w:id="5325" w:author="Ryan Beck" w:date="2023-04-11T12:29:00Z"/>
        </w:rPr>
      </w:pPr>
      <w:ins w:id="5326" w:author="Ryan Beck" w:date="2023-04-11T12:29:00Z">
        <w:r w:rsidRPr="007F7D54">
          <w:t>Similar to ‘standard’ one board per file TXT output</w:t>
        </w:r>
      </w:ins>
    </w:p>
    <w:p w14:paraId="6375A09A" w14:textId="77777777" w:rsidR="00815DA0" w:rsidRPr="007F7D54" w:rsidRDefault="00815DA0" w:rsidP="00815DA0">
      <w:pPr>
        <w:numPr>
          <w:ilvl w:val="0"/>
          <w:numId w:val="84"/>
        </w:numPr>
        <w:rPr>
          <w:ins w:id="5327" w:author="Ryan Beck" w:date="2023-04-11T12:29:00Z"/>
        </w:rPr>
      </w:pPr>
      <w:ins w:id="5328" w:author="Ryan Beck" w:date="2023-04-11T12:29:00Z">
        <w:r w:rsidRPr="007F7D54">
          <w:t>Does not include temperature specs in specifications (Reflow_Time instead of Reflow_Time_/218)</w:t>
        </w:r>
      </w:ins>
    </w:p>
    <w:bookmarkEnd w:id="5290"/>
    <w:bookmarkEnd w:id="5291"/>
    <w:bookmarkEnd w:id="5292"/>
    <w:bookmarkEnd w:id="5293"/>
    <w:p w14:paraId="329F25C3" w14:textId="77777777" w:rsidR="00815DA0" w:rsidRPr="0075789B" w:rsidRDefault="00815DA0" w:rsidP="00815DA0">
      <w:pPr>
        <w:rPr>
          <w:ins w:id="5329" w:author="Ryan Beck" w:date="2023-04-11T12:29:00Z"/>
        </w:rPr>
      </w:pPr>
    </w:p>
    <w:p w14:paraId="1E78804F" w14:textId="77777777" w:rsidR="00815DA0" w:rsidRDefault="00815DA0" w:rsidP="00815DA0">
      <w:pPr>
        <w:ind w:left="720"/>
        <w:rPr>
          <w:ins w:id="5330" w:author="Ryan Beck" w:date="2023-04-11T12:29:00Z"/>
        </w:rPr>
      </w:pPr>
      <w:ins w:id="5331" w:author="Ryan Beck" w:date="2023-04-11T12:29:00Z">
        <w:r w:rsidRPr="00FE595C">
          <w:rPr>
            <w:b/>
          </w:rPr>
          <w:t>Note:</w:t>
        </w:r>
        <w:r w:rsidRPr="004D6644">
          <w:t xml:space="preserve"> Examples of each of the available output file types can be found in the </w:t>
        </w:r>
        <w:r w:rsidRPr="00D10C94">
          <w:rPr>
            <w:rFonts w:ascii="Courier New" w:hAnsi="Courier New" w:cs="Courier New"/>
          </w:rPr>
          <w:t>C:\</w:t>
        </w:r>
        <w:r>
          <w:rPr>
            <w:rFonts w:ascii="Courier New" w:hAnsi="Courier New" w:cs="Courier New"/>
          </w:rPr>
          <w:t>s</w:t>
        </w:r>
        <w:r w:rsidRPr="00D10C94">
          <w:rPr>
            <w:rFonts w:ascii="Courier New" w:hAnsi="Courier New" w:cs="Courier New"/>
          </w:rPr>
          <w:t xml:space="preserve">oftware </w:t>
        </w:r>
        <w:r>
          <w:rPr>
            <w:rFonts w:ascii="Courier New" w:hAnsi="Courier New" w:cs="Courier New"/>
          </w:rPr>
          <w:t>r</w:t>
        </w:r>
        <w:r w:rsidRPr="00D10C94">
          <w:rPr>
            <w:rFonts w:ascii="Courier New" w:hAnsi="Courier New" w:cs="Courier New"/>
          </w:rPr>
          <w:t>oot Directory\Sample LDO files</w:t>
        </w:r>
        <w:r w:rsidRPr="004D6644">
          <w:t xml:space="preserve"> folder</w:t>
        </w:r>
      </w:ins>
    </w:p>
    <w:p w14:paraId="0FDF21B5" w14:textId="77777777" w:rsidR="00815DA0" w:rsidRPr="004D6644" w:rsidRDefault="00815DA0" w:rsidP="00815DA0">
      <w:pPr>
        <w:rPr>
          <w:ins w:id="5332" w:author="Ryan Beck" w:date="2023-04-11T12:29:00Z"/>
          <w:rFonts w:ascii="Trebuchet MS" w:hAnsi="Trebuchet MS"/>
          <w:sz w:val="24"/>
          <w:szCs w:val="24"/>
        </w:rPr>
      </w:pPr>
    </w:p>
    <w:p w14:paraId="7E1CC968" w14:textId="77777777" w:rsidR="00815DA0" w:rsidRPr="0075789B" w:rsidRDefault="00815DA0" w:rsidP="00AA7259">
      <w:pPr>
        <w:pStyle w:val="Heading2"/>
        <w:rPr>
          <w:ins w:id="5333" w:author="Ryan Beck" w:date="2023-04-11T12:29:00Z"/>
        </w:rPr>
      </w:pPr>
      <w:bookmarkStart w:id="5334" w:name="_Toc491337718"/>
      <w:bookmarkStart w:id="5335" w:name="_Toc491338064"/>
      <w:bookmarkStart w:id="5336" w:name="_Toc532855812"/>
      <w:bookmarkStart w:id="5337" w:name="_Toc532856662"/>
      <w:bookmarkStart w:id="5338" w:name="_Toc53042085"/>
      <w:bookmarkStart w:id="5339" w:name="_Toc53042444"/>
      <w:bookmarkStart w:id="5340" w:name="_Toc86846238"/>
      <w:bookmarkStart w:id="5341" w:name="_Toc86846610"/>
      <w:bookmarkStart w:id="5342" w:name="_Toc119049807"/>
      <w:bookmarkStart w:id="5343" w:name="_Toc119050742"/>
      <w:bookmarkStart w:id="5344" w:name="_Toc130360821"/>
      <w:bookmarkStart w:id="5345" w:name="_Toc132123085"/>
      <w:bookmarkStart w:id="5346" w:name="_Toc132123306"/>
      <w:ins w:id="5347" w:author="Ryan Beck" w:date="2023-04-11T12:29:00Z">
        <w:r>
          <w:t>Configure</w:t>
        </w:r>
        <w:r w:rsidRPr="0075789B">
          <w:t xml:space="preserve"> LDO</w:t>
        </w:r>
        <w:bookmarkEnd w:id="5334"/>
        <w:bookmarkEnd w:id="5335"/>
        <w:bookmarkEnd w:id="5336"/>
        <w:bookmarkEnd w:id="5337"/>
        <w:bookmarkEnd w:id="5338"/>
        <w:bookmarkEnd w:id="5339"/>
        <w:bookmarkEnd w:id="5340"/>
        <w:bookmarkEnd w:id="5341"/>
        <w:bookmarkEnd w:id="5342"/>
        <w:bookmarkEnd w:id="5343"/>
        <w:bookmarkEnd w:id="5344"/>
        <w:bookmarkEnd w:id="5345"/>
        <w:bookmarkEnd w:id="5346"/>
      </w:ins>
    </w:p>
    <w:p w14:paraId="3167A4E0" w14:textId="77777777" w:rsidR="00815DA0" w:rsidRDefault="00815DA0" w:rsidP="00815DA0">
      <w:pPr>
        <w:numPr>
          <w:ilvl w:val="0"/>
          <w:numId w:val="86"/>
        </w:numPr>
        <w:rPr>
          <w:ins w:id="5348" w:author="Ryan Beck" w:date="2023-04-11T12:29:00Z"/>
        </w:rPr>
      </w:pPr>
      <w:ins w:id="5349" w:author="Ryan Beck" w:date="2023-04-11T12:29:00Z">
        <w:r>
          <w:rPr>
            <w:noProof/>
          </w:rPr>
          <w:drawing>
            <wp:anchor distT="0" distB="0" distL="114300" distR="114300" simplePos="0" relativeHeight="251707904" behindDoc="1" locked="0" layoutInCell="1" allowOverlap="1" wp14:anchorId="6144CD34" wp14:editId="278133E9">
              <wp:simplePos x="0" y="0"/>
              <wp:positionH relativeFrom="margin">
                <wp:posOffset>2647950</wp:posOffset>
              </wp:positionH>
              <wp:positionV relativeFrom="paragraph">
                <wp:posOffset>46990</wp:posOffset>
              </wp:positionV>
              <wp:extent cx="3174365" cy="3011170"/>
              <wp:effectExtent l="0" t="0" r="6985" b="0"/>
              <wp:wrapTight wrapText="left">
                <wp:wrapPolygon edited="0">
                  <wp:start x="0" y="0"/>
                  <wp:lineTo x="0" y="21454"/>
                  <wp:lineTo x="21518" y="21454"/>
                  <wp:lineTo x="21518" y="0"/>
                  <wp:lineTo x="0" y="0"/>
                </wp:wrapPolygon>
              </wp:wrapTight>
              <wp:docPr id="784009126" name="Picture 7840091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174365" cy="3011170"/>
                      </a:xfrm>
                      <a:prstGeom prst="rect">
                        <a:avLst/>
                      </a:prstGeom>
                    </pic:spPr>
                  </pic:pic>
                </a:graphicData>
              </a:graphic>
              <wp14:sizeRelH relativeFrom="margin">
                <wp14:pctWidth>0</wp14:pctWidth>
              </wp14:sizeRelH>
              <wp14:sizeRelV relativeFrom="margin">
                <wp14:pctHeight>0</wp14:pctHeight>
              </wp14:sizeRelV>
            </wp:anchor>
          </w:drawing>
        </w:r>
        <w:r>
          <w:t>With the automatic system</w:t>
        </w:r>
        <w:r w:rsidRPr="0075789B">
          <w:t xml:space="preserve"> software </w:t>
        </w:r>
        <w:r>
          <w:t xml:space="preserve">shut down, browse to the </w:t>
        </w:r>
        <w:r w:rsidRPr="00FE595C">
          <w:rPr>
            <w:rFonts w:ascii="Courier New" w:hAnsi="Courier New" w:cs="Courier New"/>
            <w:i/>
            <w:iCs/>
          </w:rPr>
          <w:t>C:\Software Root Directory</w:t>
        </w:r>
        <w:r>
          <w:t xml:space="preserve"> </w:t>
        </w:r>
        <w:r w:rsidRPr="0075789B">
          <w:t xml:space="preserve">folder and run the </w:t>
        </w:r>
        <w:r w:rsidRPr="00D10C94">
          <w:rPr>
            <w:rFonts w:ascii="Courier New" w:hAnsi="Courier New" w:cs="Courier New"/>
          </w:rPr>
          <w:t>ConfigurationProgram.exe</w:t>
        </w:r>
        <w:r w:rsidRPr="0075789B">
          <w:t xml:space="preserve"> application, and select the LDO tab</w:t>
        </w:r>
        <w:r>
          <w:t>.</w:t>
        </w:r>
      </w:ins>
    </w:p>
    <w:p w14:paraId="702CF638" w14:textId="77777777" w:rsidR="00815DA0" w:rsidRPr="0075789B" w:rsidRDefault="00815DA0" w:rsidP="00815DA0">
      <w:pPr>
        <w:ind w:left="360"/>
        <w:rPr>
          <w:ins w:id="5350" w:author="Ryan Beck" w:date="2023-04-11T12:29:00Z"/>
        </w:rPr>
      </w:pPr>
    </w:p>
    <w:p w14:paraId="07EEC22D" w14:textId="77777777" w:rsidR="00815DA0" w:rsidRDefault="00815DA0" w:rsidP="00815DA0">
      <w:pPr>
        <w:numPr>
          <w:ilvl w:val="0"/>
          <w:numId w:val="86"/>
        </w:numPr>
        <w:rPr>
          <w:ins w:id="5351" w:author="Ryan Beck" w:date="2023-04-11T12:29:00Z"/>
        </w:rPr>
      </w:pPr>
      <w:ins w:id="5352" w:author="Ryan Beck" w:date="2023-04-11T12:29:00Z">
        <w:r w:rsidRPr="00104808">
          <w:t xml:space="preserve">Check the </w:t>
        </w:r>
        <w:r w:rsidRPr="00815DA0">
          <w:rPr>
            <w:b/>
            <w:bCs/>
            <w:i/>
            <w:iCs/>
            <w:rPrChange w:id="5353" w:author="Ryan Beck" w:date="2023-04-11T12:33:00Z">
              <w:rPr>
                <w:b/>
                <w:bCs/>
              </w:rPr>
            </w:rPrChange>
          </w:rPr>
          <w:t>Enable Live Data Output</w:t>
        </w:r>
        <w:r>
          <w:rPr>
            <w:b/>
            <w:bCs/>
            <w:i/>
            <w:iCs/>
          </w:rPr>
          <w:t xml:space="preserve"> </w:t>
        </w:r>
        <w:r w:rsidRPr="00104808">
          <w:t>checkbox</w:t>
        </w:r>
      </w:ins>
    </w:p>
    <w:p w14:paraId="6D9BE753" w14:textId="77777777" w:rsidR="00815DA0" w:rsidRPr="00981AA8" w:rsidRDefault="00815DA0" w:rsidP="00815DA0">
      <w:pPr>
        <w:ind w:left="360"/>
        <w:rPr>
          <w:ins w:id="5354" w:author="Ryan Beck" w:date="2023-04-11T12:29:00Z"/>
          <w:sz w:val="10"/>
          <w:szCs w:val="10"/>
        </w:rPr>
      </w:pPr>
    </w:p>
    <w:p w14:paraId="11065716" w14:textId="77777777" w:rsidR="00815DA0" w:rsidRDefault="00815DA0" w:rsidP="00815DA0">
      <w:pPr>
        <w:numPr>
          <w:ilvl w:val="0"/>
          <w:numId w:val="86"/>
        </w:numPr>
        <w:rPr>
          <w:ins w:id="5355" w:author="Ryan Beck" w:date="2023-04-11T12:29:00Z"/>
        </w:rPr>
      </w:pPr>
      <w:ins w:id="5356" w:author="Ryan Beck" w:date="2023-04-11T12:29:00Z">
        <w:r w:rsidRPr="00104808">
          <w:t>Select the desired Format</w:t>
        </w:r>
      </w:ins>
    </w:p>
    <w:p w14:paraId="3B47AB41" w14:textId="77777777" w:rsidR="00815DA0" w:rsidRPr="00981AA8" w:rsidRDefault="00815DA0" w:rsidP="00815DA0">
      <w:pPr>
        <w:ind w:left="360"/>
        <w:rPr>
          <w:ins w:id="5357" w:author="Ryan Beck" w:date="2023-04-11T12:29:00Z"/>
          <w:sz w:val="10"/>
          <w:szCs w:val="10"/>
        </w:rPr>
      </w:pPr>
    </w:p>
    <w:p w14:paraId="4781A24C" w14:textId="77777777" w:rsidR="00815DA0" w:rsidRDefault="00815DA0" w:rsidP="00815DA0">
      <w:pPr>
        <w:numPr>
          <w:ilvl w:val="0"/>
          <w:numId w:val="86"/>
        </w:numPr>
        <w:rPr>
          <w:ins w:id="5358" w:author="Ryan Beck" w:date="2023-04-11T12:29:00Z"/>
        </w:rPr>
      </w:pPr>
      <w:ins w:id="5359" w:author="Ryan Beck" w:date="2023-04-11T12:29:00Z">
        <w:r w:rsidRPr="00104808">
          <w:t>The type of Format chosen will affect what naming structure for file will be used (See Details of Output Files above).</w:t>
        </w:r>
      </w:ins>
    </w:p>
    <w:p w14:paraId="533C149A" w14:textId="77777777" w:rsidR="00815DA0" w:rsidRPr="00981AA8" w:rsidRDefault="00815DA0" w:rsidP="00815DA0">
      <w:pPr>
        <w:ind w:left="360"/>
        <w:rPr>
          <w:ins w:id="5360" w:author="Ryan Beck" w:date="2023-04-11T12:29:00Z"/>
          <w:sz w:val="10"/>
          <w:szCs w:val="10"/>
        </w:rPr>
      </w:pPr>
    </w:p>
    <w:p w14:paraId="42EF2D5D" w14:textId="77777777" w:rsidR="00815DA0" w:rsidRDefault="00815DA0" w:rsidP="00815DA0">
      <w:pPr>
        <w:numPr>
          <w:ilvl w:val="0"/>
          <w:numId w:val="86"/>
        </w:numPr>
        <w:rPr>
          <w:ins w:id="5361" w:author="Ryan Beck" w:date="2023-04-11T12:29:00Z"/>
        </w:rPr>
      </w:pPr>
      <w:ins w:id="5362" w:author="Ryan Beck" w:date="2023-04-11T12:29:00Z">
        <w:r w:rsidRPr="00104808">
          <w:t xml:space="preserve">Select the destination path for the output file by clicking on the </w:t>
        </w:r>
        <w:r w:rsidRPr="00981AA8">
          <w:rPr>
            <w:b/>
            <w:bCs/>
          </w:rPr>
          <w:t>Browse</w:t>
        </w:r>
        <w:r w:rsidRPr="00104808">
          <w:t xml:space="preserve"> button. This needs to be a location on the local drive.</w:t>
        </w:r>
      </w:ins>
    </w:p>
    <w:p w14:paraId="6CAC2552" w14:textId="77777777" w:rsidR="00815DA0" w:rsidRPr="00981AA8" w:rsidRDefault="00815DA0" w:rsidP="00815DA0">
      <w:pPr>
        <w:rPr>
          <w:ins w:id="5363" w:author="Ryan Beck" w:date="2023-04-11T12:29:00Z"/>
          <w:sz w:val="10"/>
          <w:szCs w:val="10"/>
        </w:rPr>
      </w:pPr>
    </w:p>
    <w:p w14:paraId="2320A125" w14:textId="694A3263" w:rsidR="00815DA0" w:rsidRDefault="00815DA0" w:rsidP="00815DA0">
      <w:pPr>
        <w:numPr>
          <w:ilvl w:val="0"/>
          <w:numId w:val="86"/>
        </w:numPr>
        <w:rPr>
          <w:ins w:id="5364" w:author="Ryan Beck" w:date="2023-04-11T12:29:00Z"/>
        </w:rPr>
      </w:pPr>
      <w:ins w:id="5365" w:author="Ryan Beck" w:date="2023-04-11T12:29:00Z">
        <w:r w:rsidRPr="006C47CB">
          <w:rPr>
            <w:b/>
            <w:bCs/>
          </w:rPr>
          <w:t>Max File Size</w:t>
        </w:r>
        <w:r w:rsidRPr="00104808">
          <w:t xml:space="preserve"> </w:t>
        </w:r>
      </w:ins>
      <w:ins w:id="5366" w:author="Ryan Beck" w:date="2023-04-11T12:34:00Z">
        <w:r>
          <w:t>drop</w:t>
        </w:r>
      </w:ins>
      <w:ins w:id="5367" w:author="Ryan Beck" w:date="2023-04-11T12:35:00Z">
        <w:r>
          <w:t>-</w:t>
        </w:r>
      </w:ins>
      <w:ins w:id="5368" w:author="Ryan Beck" w:date="2023-04-11T12:34:00Z">
        <w:r>
          <w:t xml:space="preserve">down </w:t>
        </w:r>
      </w:ins>
      <w:ins w:id="5369" w:author="Ryan Beck" w:date="2023-04-11T12:29:00Z">
        <w:r w:rsidRPr="00104808">
          <w:t>lets you specify how large the LDO output file can get before a new one is started.</w:t>
        </w:r>
      </w:ins>
    </w:p>
    <w:p w14:paraId="35D2C0B7" w14:textId="77777777" w:rsidR="00815DA0" w:rsidRPr="00981AA8" w:rsidRDefault="00815DA0" w:rsidP="00815DA0">
      <w:pPr>
        <w:ind w:left="360"/>
        <w:rPr>
          <w:ins w:id="5370" w:author="Ryan Beck" w:date="2023-04-11T12:29:00Z"/>
          <w:sz w:val="10"/>
          <w:szCs w:val="10"/>
        </w:rPr>
      </w:pPr>
    </w:p>
    <w:p w14:paraId="7137EFC3" w14:textId="77777777" w:rsidR="00815DA0" w:rsidRDefault="00815DA0" w:rsidP="00815DA0">
      <w:pPr>
        <w:numPr>
          <w:ilvl w:val="0"/>
          <w:numId w:val="86"/>
        </w:numPr>
        <w:rPr>
          <w:ins w:id="5371" w:author="Ryan Beck" w:date="2023-04-11T12:29:00Z"/>
        </w:rPr>
      </w:pPr>
      <w:ins w:id="5372" w:author="Ryan Beck" w:date="2023-04-11T12:29:00Z">
        <w:r>
          <w:t xml:space="preserve">Select </w:t>
        </w:r>
        <w:r w:rsidRPr="006C47CB">
          <w:rPr>
            <w:b/>
            <w:bCs/>
          </w:rPr>
          <w:t>Include Alarm Events</w:t>
        </w:r>
        <w:r>
          <w:t xml:space="preserve"> to record into the output file any warnings or alarms.</w:t>
        </w:r>
      </w:ins>
    </w:p>
    <w:p w14:paraId="3FDF8C3E" w14:textId="7EA18E7F" w:rsidR="00815DA0" w:rsidRDefault="00815DA0" w:rsidP="00815DA0">
      <w:pPr>
        <w:rPr>
          <w:ins w:id="5373" w:author="Ryan Beck" w:date="2023-04-11T12:29:00Z"/>
        </w:rPr>
      </w:pPr>
    </w:p>
    <w:p w14:paraId="7E13FE09" w14:textId="77777777" w:rsidR="00815DA0" w:rsidRDefault="00815DA0" w:rsidP="00815DA0">
      <w:pPr>
        <w:rPr>
          <w:ins w:id="5374" w:author="Ryan Beck" w:date="2023-04-11T12:29:00Z"/>
        </w:rPr>
      </w:pPr>
    </w:p>
    <w:p w14:paraId="6005A577" w14:textId="77777777" w:rsidR="00815DA0" w:rsidRDefault="00815DA0" w:rsidP="00815DA0">
      <w:pPr>
        <w:rPr>
          <w:ins w:id="5375" w:author="Ryan Beck" w:date="2023-04-11T12:29:00Z"/>
        </w:rPr>
      </w:pPr>
      <w:ins w:id="5376" w:author="Ryan Beck" w:date="2023-04-11T12:29:00Z">
        <w:r w:rsidRPr="0075789B">
          <w:t>If a VP is running for an extended amount of time, once the maximum file size is reached, a new file will be generated, and the new file name will be appended with a _# as shown in the example below:</w:t>
        </w:r>
      </w:ins>
    </w:p>
    <w:p w14:paraId="53A9AC5B" w14:textId="77777777" w:rsidR="00815DA0" w:rsidRPr="00BF10F4" w:rsidRDefault="00815DA0" w:rsidP="00815DA0">
      <w:pPr>
        <w:jc w:val="center"/>
        <w:rPr>
          <w:ins w:id="5377" w:author="Ryan Beck" w:date="2023-04-11T12:29:00Z"/>
        </w:rPr>
      </w:pPr>
      <w:ins w:id="5378" w:author="Ryan Beck" w:date="2023-04-11T12:29:00Z">
        <w:r>
          <w:rPr>
            <w:noProof/>
          </w:rPr>
          <w:drawing>
            <wp:inline distT="0" distB="0" distL="0" distR="0" wp14:anchorId="22B13A54" wp14:editId="04176357">
              <wp:extent cx="5628656" cy="786384"/>
              <wp:effectExtent l="0" t="0" r="0" b="0"/>
              <wp:docPr id="955281819" name="Picture 9552818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1819" name="Picture 955281819" descr="Graphical user interface, application, table&#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ins>
    </w:p>
    <w:p w14:paraId="2F460F01" w14:textId="77777777" w:rsidR="00815DA0" w:rsidRDefault="00815DA0" w:rsidP="001E4059">
      <w:pPr>
        <w:pStyle w:val="Heading3"/>
        <w:rPr>
          <w:ins w:id="5379" w:author="Ryan Beck" w:date="2023-04-11T12:29:00Z"/>
        </w:rPr>
      </w:pPr>
      <w:ins w:id="5380" w:author="Ryan Beck" w:date="2023-04-11T12:29:00Z">
        <w:r w:rsidRPr="004C3327">
          <w:br w:type="page"/>
        </w:r>
      </w:ins>
    </w:p>
    <w:p w14:paraId="199326DA" w14:textId="624E99BC" w:rsidR="00104808" w:rsidRPr="0075789B" w:rsidDel="00815DA0" w:rsidRDefault="00754243" w:rsidP="00A94498">
      <w:pPr>
        <w:pStyle w:val="Heading2"/>
        <w:rPr>
          <w:del w:id="5381" w:author="Ryan Beck" w:date="2023-04-11T12:29:00Z"/>
        </w:rPr>
      </w:pPr>
      <w:del w:id="5382" w:author="Ryan Beck" w:date="2023-04-11T12:29:00Z">
        <w:r w:rsidRPr="0075789B" w:rsidDel="00815DA0">
          <w:lastRenderedPageBreak/>
          <w:delText>L</w:delText>
        </w:r>
        <w:r w:rsidR="004D6644" w:rsidDel="00815DA0">
          <w:delText>DO</w:delText>
        </w:r>
        <w:r w:rsidRPr="0075789B" w:rsidDel="00815DA0">
          <w:delText xml:space="preserve"> </w:delText>
        </w:r>
        <w:bookmarkEnd w:id="5071"/>
        <w:r w:rsidRPr="0075789B" w:rsidDel="00815DA0">
          <w:delText>Formats</w:delText>
        </w:r>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del>
    </w:p>
    <w:p w14:paraId="3D4638E3" w14:textId="30E0E79E" w:rsidR="00104808" w:rsidRPr="0075789B" w:rsidDel="00815DA0" w:rsidRDefault="00104808">
      <w:pPr>
        <w:pStyle w:val="Heading2"/>
        <w:rPr>
          <w:del w:id="5383" w:author="Ryan Beck" w:date="2023-04-11T12:29:00Z"/>
        </w:rPr>
        <w:pPrChange w:id="5384" w:author="Ryan Beck" w:date="2023-04-11T15:58:00Z">
          <w:pPr/>
        </w:pPrChange>
      </w:pPr>
      <w:del w:id="5385" w:author="Ryan Beck" w:date="2023-04-11T12:29:00Z">
        <w:r w:rsidRPr="0075789B" w:rsidDel="00815DA0">
          <w:delText>There are several standard LDO formats to choose from:</w:delText>
        </w:r>
      </w:del>
    </w:p>
    <w:p w14:paraId="4A011F13" w14:textId="2768A121" w:rsidR="00104808" w:rsidRPr="0075789B" w:rsidDel="00815DA0" w:rsidRDefault="00104808">
      <w:pPr>
        <w:pStyle w:val="Heading2"/>
        <w:rPr>
          <w:del w:id="5386" w:author="Ryan Beck" w:date="2023-04-11T12:29:00Z"/>
        </w:rPr>
        <w:pPrChange w:id="5387" w:author="Ryan Beck" w:date="2023-04-11T15:58:00Z">
          <w:pPr>
            <w:numPr>
              <w:numId w:val="78"/>
            </w:numPr>
            <w:ind w:left="360" w:hanging="360"/>
          </w:pPr>
        </w:pPrChange>
      </w:pPr>
      <w:del w:id="5388" w:author="Ryan Beck" w:date="2023-04-11T12:29:00Z">
        <w:r w:rsidRPr="0075789B" w:rsidDel="00815DA0">
          <w:delText>LDO Standard TSV or CSV format for WordPad</w:delText>
        </w:r>
      </w:del>
    </w:p>
    <w:p w14:paraId="2812081A" w14:textId="5E64FCC3" w:rsidR="00104808" w:rsidRPr="0075789B" w:rsidDel="00815DA0" w:rsidRDefault="00104808">
      <w:pPr>
        <w:pStyle w:val="Heading2"/>
        <w:rPr>
          <w:del w:id="5389" w:author="Ryan Beck" w:date="2023-04-11T12:29:00Z"/>
        </w:rPr>
        <w:pPrChange w:id="5390" w:author="Ryan Beck" w:date="2023-04-11T15:58:00Z">
          <w:pPr>
            <w:numPr>
              <w:numId w:val="78"/>
            </w:numPr>
            <w:ind w:left="360" w:hanging="360"/>
          </w:pPr>
        </w:pPrChange>
      </w:pPr>
      <w:del w:id="5391" w:author="Ryan Beck" w:date="2023-04-11T12:29:00Z">
        <w:r w:rsidRPr="0075789B" w:rsidDel="00815DA0">
          <w:delText>LDO Standard TSV or CSV format for Excel</w:delText>
        </w:r>
      </w:del>
    </w:p>
    <w:p w14:paraId="56CD8C02" w14:textId="6AA1A627" w:rsidR="00104808" w:rsidRPr="0075789B" w:rsidDel="00815DA0" w:rsidRDefault="00104808">
      <w:pPr>
        <w:pStyle w:val="Heading2"/>
        <w:rPr>
          <w:del w:id="5392" w:author="Ryan Beck" w:date="2023-04-11T12:29:00Z"/>
        </w:rPr>
        <w:pPrChange w:id="5393" w:author="Ryan Beck" w:date="2023-04-11T15:58:00Z">
          <w:pPr>
            <w:numPr>
              <w:numId w:val="78"/>
            </w:numPr>
            <w:ind w:left="360" w:hanging="360"/>
          </w:pPr>
        </w:pPrChange>
      </w:pPr>
      <w:del w:id="5394" w:author="Ryan Beck" w:date="2023-04-11T12:29:00Z">
        <w:r w:rsidRPr="0075789B" w:rsidDel="00815DA0">
          <w:delText>LDO 1 Board 1 File (txt output)</w:delText>
        </w:r>
      </w:del>
    </w:p>
    <w:p w14:paraId="26811C45" w14:textId="66EDC98C" w:rsidR="00104808" w:rsidRPr="0075789B" w:rsidDel="00815DA0" w:rsidRDefault="00104808">
      <w:pPr>
        <w:pStyle w:val="Heading2"/>
        <w:rPr>
          <w:del w:id="5395" w:author="Ryan Beck" w:date="2023-04-11T12:29:00Z"/>
        </w:rPr>
        <w:pPrChange w:id="5396" w:author="Ryan Beck" w:date="2023-04-11T15:58:00Z">
          <w:pPr>
            <w:numPr>
              <w:numId w:val="78"/>
            </w:numPr>
            <w:ind w:left="360" w:hanging="360"/>
          </w:pPr>
        </w:pPrChange>
      </w:pPr>
      <w:del w:id="5397" w:author="Ryan Beck" w:date="2023-04-11T12:29:00Z">
        <w:r w:rsidRPr="0075789B" w:rsidDel="00815DA0">
          <w:delText>LDO XML format (1 Board 1 File)</w:delText>
        </w:r>
      </w:del>
    </w:p>
    <w:p w14:paraId="422639FD" w14:textId="4B59DD85" w:rsidR="00104808" w:rsidRPr="004D6644" w:rsidDel="00815DA0" w:rsidRDefault="00104808">
      <w:pPr>
        <w:pStyle w:val="Heading2"/>
        <w:rPr>
          <w:del w:id="5398" w:author="Ryan Beck" w:date="2023-04-11T12:29:00Z"/>
        </w:rPr>
        <w:pPrChange w:id="5399" w:author="Ryan Beck" w:date="2023-04-11T15:58:00Z">
          <w:pPr/>
        </w:pPrChange>
      </w:pPr>
    </w:p>
    <w:p w14:paraId="4F8B7E38" w14:textId="38ADB9D7" w:rsidR="00104808" w:rsidRPr="0075789B" w:rsidDel="00815DA0" w:rsidRDefault="00104808">
      <w:pPr>
        <w:pStyle w:val="Heading2"/>
        <w:rPr>
          <w:del w:id="5400" w:author="Ryan Beck" w:date="2023-04-11T12:29:00Z"/>
        </w:rPr>
        <w:pPrChange w:id="5401" w:author="Ryan Beck" w:date="2023-04-11T15:58:00Z">
          <w:pPr/>
        </w:pPrChange>
      </w:pPr>
      <w:del w:id="5402" w:author="Ryan Beck" w:date="2023-04-11T12:29:00Z">
        <w:r w:rsidRPr="0075789B" w:rsidDel="00815DA0">
          <w:delText>The following are specialized output formats and not typically selected by most users:</w:delText>
        </w:r>
      </w:del>
    </w:p>
    <w:p w14:paraId="357605FB" w14:textId="7530F6A7" w:rsidR="00104808" w:rsidRPr="0075789B" w:rsidDel="00815DA0" w:rsidRDefault="00104808">
      <w:pPr>
        <w:pStyle w:val="Heading2"/>
        <w:rPr>
          <w:del w:id="5403" w:author="Ryan Beck" w:date="2023-04-11T12:29:00Z"/>
        </w:rPr>
        <w:pPrChange w:id="5404" w:author="Ryan Beck" w:date="2023-04-11T15:58:00Z">
          <w:pPr>
            <w:numPr>
              <w:numId w:val="78"/>
            </w:numPr>
            <w:ind w:left="360" w:hanging="360"/>
          </w:pPr>
        </w:pPrChange>
      </w:pPr>
      <w:del w:id="5405" w:author="Ryan Beck" w:date="2023-04-11T12:29:00Z">
        <w:r w:rsidRPr="0075789B" w:rsidDel="00815DA0">
          <w:delText>LDO KP Data Only (CSV)</w:delText>
        </w:r>
      </w:del>
    </w:p>
    <w:p w14:paraId="0BD04DA5" w14:textId="4BA1C26B" w:rsidR="00104808" w:rsidRPr="0075789B" w:rsidDel="00815DA0" w:rsidRDefault="00104808">
      <w:pPr>
        <w:pStyle w:val="Heading2"/>
        <w:rPr>
          <w:del w:id="5406" w:author="Ryan Beck" w:date="2023-04-11T12:29:00Z"/>
        </w:rPr>
        <w:pPrChange w:id="5407" w:author="Ryan Beck" w:date="2023-04-11T15:58:00Z">
          <w:pPr>
            <w:numPr>
              <w:numId w:val="78"/>
            </w:numPr>
            <w:ind w:left="360" w:hanging="360"/>
          </w:pPr>
        </w:pPrChange>
      </w:pPr>
      <w:del w:id="5408" w:author="Ryan Beck" w:date="2023-04-11T12:29:00Z">
        <w:r w:rsidRPr="0075789B" w:rsidDel="00815DA0">
          <w:delText>LDO XML Format A</w:delText>
        </w:r>
      </w:del>
    </w:p>
    <w:p w14:paraId="513F7627" w14:textId="4CDA67DB" w:rsidR="00104808" w:rsidRPr="0075789B" w:rsidDel="00815DA0" w:rsidRDefault="00104808">
      <w:pPr>
        <w:pStyle w:val="Heading2"/>
        <w:rPr>
          <w:del w:id="5409" w:author="Ryan Beck" w:date="2023-04-11T12:29:00Z"/>
        </w:rPr>
        <w:pPrChange w:id="5410" w:author="Ryan Beck" w:date="2023-04-11T15:58:00Z">
          <w:pPr>
            <w:numPr>
              <w:numId w:val="78"/>
            </w:numPr>
            <w:ind w:left="360" w:hanging="360"/>
          </w:pPr>
        </w:pPrChange>
      </w:pPr>
      <w:del w:id="5411" w:author="Ryan Beck" w:date="2023-04-11T12:29:00Z">
        <w:r w:rsidRPr="0075789B" w:rsidDel="00815DA0">
          <w:delText>LDO XML Format A2</w:delText>
        </w:r>
      </w:del>
    </w:p>
    <w:p w14:paraId="0AA48D63" w14:textId="2F5EE6F4" w:rsidR="00104808" w:rsidRPr="0075789B" w:rsidDel="00815DA0" w:rsidRDefault="00104808">
      <w:pPr>
        <w:pStyle w:val="Heading2"/>
        <w:rPr>
          <w:del w:id="5412" w:author="Ryan Beck" w:date="2023-04-11T12:29:00Z"/>
        </w:rPr>
        <w:pPrChange w:id="5413" w:author="Ryan Beck" w:date="2023-04-11T15:58:00Z">
          <w:pPr>
            <w:numPr>
              <w:numId w:val="78"/>
            </w:numPr>
            <w:ind w:left="360" w:hanging="360"/>
          </w:pPr>
        </w:pPrChange>
      </w:pPr>
      <w:del w:id="5414" w:author="Ryan Beck" w:date="2023-04-11T12:29:00Z">
        <w:r w:rsidRPr="0075789B" w:rsidDel="00815DA0">
          <w:delText>CUSTOME LDO</w:delText>
        </w:r>
      </w:del>
    </w:p>
    <w:p w14:paraId="65D0D2EC" w14:textId="45F8F82F" w:rsidR="00104808" w:rsidRPr="0075789B" w:rsidDel="00815DA0" w:rsidRDefault="00104808" w:rsidP="00A94498">
      <w:pPr>
        <w:pStyle w:val="Heading2"/>
        <w:rPr>
          <w:del w:id="5415" w:author="Ryan Beck" w:date="2023-04-11T12:29:00Z"/>
        </w:rPr>
      </w:pPr>
      <w:bookmarkStart w:id="5416" w:name="_Toc467442562"/>
      <w:bookmarkStart w:id="5417" w:name="_Toc469043206"/>
      <w:bookmarkStart w:id="5418" w:name="_Toc469043786"/>
      <w:bookmarkStart w:id="5419" w:name="_Toc469045123"/>
      <w:bookmarkStart w:id="5420" w:name="_Toc469612980"/>
      <w:bookmarkStart w:id="5421" w:name="_Toc491175130"/>
      <w:bookmarkStart w:id="5422" w:name="_Toc491264039"/>
      <w:bookmarkStart w:id="5423" w:name="_Toc494303965"/>
      <w:bookmarkStart w:id="5424" w:name="_Toc532827305"/>
      <w:bookmarkStart w:id="5425" w:name="_Toc532827886"/>
      <w:bookmarkStart w:id="5426" w:name="_Toc52898777"/>
      <w:bookmarkStart w:id="5427" w:name="_Toc52899141"/>
      <w:bookmarkStart w:id="5428" w:name="_Toc86830569"/>
      <w:bookmarkStart w:id="5429" w:name="_Toc86831744"/>
      <w:del w:id="5430" w:author="Ryan Beck" w:date="2023-04-11T12:29:00Z">
        <w:r w:rsidRPr="0075789B" w:rsidDel="00815DA0">
          <w:delText xml:space="preserve">Details </w:delText>
        </w:r>
        <w:r w:rsidR="00754243" w:rsidRPr="0075789B" w:rsidDel="00815DA0">
          <w:delText xml:space="preserve">Of </w:delText>
        </w:r>
        <w:r w:rsidRPr="0075789B" w:rsidDel="00815DA0">
          <w:delText>Output Files</w:delText>
        </w:r>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del>
    </w:p>
    <w:p w14:paraId="17389E46" w14:textId="22B5392D" w:rsidR="00104808" w:rsidRPr="0075789B" w:rsidDel="00815DA0" w:rsidRDefault="00104808">
      <w:pPr>
        <w:pStyle w:val="Heading2"/>
        <w:rPr>
          <w:del w:id="5431" w:author="Ryan Beck" w:date="2023-04-11T12:29:00Z"/>
        </w:rPr>
        <w:pPrChange w:id="5432" w:author="Ryan Beck" w:date="2023-04-11T15:58:00Z">
          <w:pPr>
            <w:pStyle w:val="Heading3"/>
          </w:pPr>
        </w:pPrChange>
      </w:pPr>
      <w:bookmarkStart w:id="5433" w:name="_Toc469045124"/>
      <w:bookmarkStart w:id="5434" w:name="_Toc532827887"/>
      <w:bookmarkStart w:id="5435" w:name="_Toc52899142"/>
      <w:bookmarkStart w:id="5436" w:name="_Toc86831745"/>
      <w:del w:id="5437" w:author="Ryan Beck" w:date="2023-04-11T12:29:00Z">
        <w:r w:rsidRPr="0075789B" w:rsidDel="00815DA0">
          <w:delText xml:space="preserve">LDO Standard TSV </w:delText>
        </w:r>
        <w:r w:rsidR="00C653DF" w:rsidRPr="0075789B" w:rsidDel="00815DA0">
          <w:delText xml:space="preserve">And </w:delText>
        </w:r>
        <w:r w:rsidRPr="0075789B" w:rsidDel="00815DA0">
          <w:delText xml:space="preserve">CSV </w:delText>
        </w:r>
        <w:r w:rsidR="00C653DF" w:rsidRPr="0075789B" w:rsidDel="00815DA0">
          <w:delText xml:space="preserve">For </w:delText>
        </w:r>
        <w:r w:rsidR="004D6644" w:rsidRPr="0075789B" w:rsidDel="00815DA0">
          <w:delText>WordPad</w:delText>
        </w:r>
        <w:bookmarkEnd w:id="5433"/>
        <w:bookmarkEnd w:id="5434"/>
        <w:bookmarkEnd w:id="5435"/>
        <w:bookmarkEnd w:id="5436"/>
      </w:del>
    </w:p>
    <w:p w14:paraId="721CA48A" w14:textId="62A389AC" w:rsidR="00104808" w:rsidRPr="0075789B" w:rsidDel="00815DA0" w:rsidRDefault="00104808">
      <w:pPr>
        <w:pStyle w:val="Heading2"/>
        <w:rPr>
          <w:del w:id="5438" w:author="Ryan Beck" w:date="2023-04-11T12:29:00Z"/>
        </w:rPr>
        <w:pPrChange w:id="5439" w:author="Ryan Beck" w:date="2023-04-11T15:58:00Z">
          <w:pPr>
            <w:numPr>
              <w:numId w:val="79"/>
            </w:numPr>
            <w:ind w:left="360" w:hanging="360"/>
          </w:pPr>
        </w:pPrChange>
      </w:pPr>
      <w:del w:id="5440" w:author="Ryan Beck" w:date="2023-04-11T12:29:00Z">
        <w:r w:rsidRPr="0075789B" w:rsidDel="00815DA0">
          <w:delText xml:space="preserve">The output file type is a  .TXT </w:delText>
        </w:r>
      </w:del>
    </w:p>
    <w:p w14:paraId="4FE13C6A" w14:textId="1D2A27C3" w:rsidR="00104808" w:rsidRPr="0075789B" w:rsidDel="00815DA0" w:rsidRDefault="00104808">
      <w:pPr>
        <w:pStyle w:val="Heading2"/>
        <w:rPr>
          <w:del w:id="5441" w:author="Ryan Beck" w:date="2023-04-11T12:29:00Z"/>
        </w:rPr>
        <w:pPrChange w:id="5442" w:author="Ryan Beck" w:date="2023-04-11T15:58:00Z">
          <w:pPr>
            <w:numPr>
              <w:numId w:val="79"/>
            </w:numPr>
            <w:ind w:left="360" w:hanging="360"/>
          </w:pPr>
        </w:pPrChange>
      </w:pPr>
      <w:del w:id="5443" w:author="Ryan Beck" w:date="2023-04-11T12:29:00Z">
        <w:r w:rsidRPr="0075789B" w:rsidDel="00815DA0">
          <w:delText xml:space="preserve">TSV format is Tab delimited </w:delText>
        </w:r>
      </w:del>
    </w:p>
    <w:p w14:paraId="0ED79922" w14:textId="517E61BE" w:rsidR="00104808" w:rsidRPr="0075789B" w:rsidDel="00815DA0" w:rsidRDefault="00104808">
      <w:pPr>
        <w:pStyle w:val="Heading2"/>
        <w:rPr>
          <w:del w:id="5444" w:author="Ryan Beck" w:date="2023-04-11T12:29:00Z"/>
        </w:rPr>
        <w:pPrChange w:id="5445" w:author="Ryan Beck" w:date="2023-04-11T15:58:00Z">
          <w:pPr>
            <w:numPr>
              <w:numId w:val="79"/>
            </w:numPr>
            <w:ind w:left="360" w:hanging="360"/>
          </w:pPr>
        </w:pPrChange>
      </w:pPr>
      <w:del w:id="5446" w:author="Ryan Beck" w:date="2023-04-11T12:29:00Z">
        <w:r w:rsidRPr="0075789B" w:rsidDel="00815DA0">
          <w:delText>CSV format is Comma delimited.</w:delText>
        </w:r>
      </w:del>
    </w:p>
    <w:p w14:paraId="001A730A" w14:textId="44959E8F" w:rsidR="00104808" w:rsidRPr="0075789B" w:rsidDel="00815DA0" w:rsidRDefault="00104808">
      <w:pPr>
        <w:pStyle w:val="Heading2"/>
        <w:rPr>
          <w:del w:id="5447" w:author="Ryan Beck" w:date="2023-04-11T12:29:00Z"/>
        </w:rPr>
        <w:pPrChange w:id="5448" w:author="Ryan Beck" w:date="2023-04-11T15:58:00Z">
          <w:pPr>
            <w:numPr>
              <w:numId w:val="79"/>
            </w:numPr>
            <w:ind w:left="360" w:hanging="360"/>
          </w:pPr>
        </w:pPrChange>
      </w:pPr>
      <w:del w:id="5449" w:author="Ryan Beck" w:date="2023-04-11T12:29:00Z">
        <w:r w:rsidRPr="0075789B" w:rsidDel="00815DA0">
          <w:delText>The output file is first generated when the VP is started</w:delText>
        </w:r>
      </w:del>
    </w:p>
    <w:p w14:paraId="11BBF744" w14:textId="403659D0" w:rsidR="00104808" w:rsidRPr="0075789B" w:rsidDel="00815DA0" w:rsidRDefault="00104808">
      <w:pPr>
        <w:pStyle w:val="Heading2"/>
        <w:rPr>
          <w:del w:id="5450" w:author="Ryan Beck" w:date="2023-04-11T12:29:00Z"/>
        </w:rPr>
        <w:pPrChange w:id="5451" w:author="Ryan Beck" w:date="2023-04-11T15:58:00Z">
          <w:pPr>
            <w:numPr>
              <w:numId w:val="79"/>
            </w:numPr>
            <w:ind w:left="360" w:hanging="360"/>
          </w:pPr>
        </w:pPrChange>
      </w:pPr>
      <w:del w:id="5452" w:author="Ryan Beck" w:date="2023-04-11T12:29:00Z">
        <w:r w:rsidRPr="0075789B" w:rsidDel="00815DA0">
          <w:delText>File is appended as each VP is calculated</w:delText>
        </w:r>
      </w:del>
    </w:p>
    <w:p w14:paraId="73099AC2" w14:textId="70960294" w:rsidR="00104808" w:rsidRPr="0075789B" w:rsidDel="00815DA0" w:rsidRDefault="00104808">
      <w:pPr>
        <w:pStyle w:val="Heading2"/>
        <w:rPr>
          <w:del w:id="5453" w:author="Ryan Beck" w:date="2023-04-11T12:29:00Z"/>
        </w:rPr>
        <w:pPrChange w:id="5454" w:author="Ryan Beck" w:date="2023-04-11T15:58:00Z">
          <w:pPr>
            <w:numPr>
              <w:numId w:val="79"/>
            </w:numPr>
            <w:ind w:left="360" w:hanging="360"/>
          </w:pPr>
        </w:pPrChange>
      </w:pPr>
      <w:del w:id="5455" w:author="Ryan Beck" w:date="2023-04-11T12:29:00Z">
        <w:r w:rsidRPr="0075789B" w:rsidDel="00815DA0">
          <w:delText xml:space="preserve">The default output file name is </w:delText>
        </w:r>
        <w:r w:rsidR="00F368FC" w:rsidDel="00815DA0">
          <w:delText>KIC</w:delText>
        </w:r>
        <w:r w:rsidR="00CA2F57" w:rsidDel="00815DA0">
          <w:delText>_VISION</w:delText>
        </w:r>
        <w:r w:rsidRPr="00104808" w:rsidDel="00815DA0">
          <w:delText>_LiveDataOutput.txt</w:delText>
        </w:r>
      </w:del>
    </w:p>
    <w:p w14:paraId="5282EF61" w14:textId="3CF3C02B" w:rsidR="00104808" w:rsidRPr="0075789B" w:rsidDel="00815DA0" w:rsidRDefault="00104808">
      <w:pPr>
        <w:pStyle w:val="Heading2"/>
        <w:rPr>
          <w:del w:id="5456" w:author="Ryan Beck" w:date="2023-04-11T12:29:00Z"/>
        </w:rPr>
        <w:pPrChange w:id="5457" w:author="Ryan Beck" w:date="2023-04-11T15:58:00Z">
          <w:pPr>
            <w:numPr>
              <w:numId w:val="79"/>
            </w:numPr>
            <w:ind w:left="360" w:hanging="360"/>
          </w:pPr>
        </w:pPrChange>
      </w:pPr>
      <w:del w:id="5458" w:author="Ryan Beck" w:date="2023-04-11T12:29:00Z">
        <w:r w:rsidRPr="0075789B" w:rsidDel="00815DA0">
          <w:lastRenderedPageBreak/>
          <w:delText>The user can choose to define their own specific output file name</w:delText>
        </w:r>
      </w:del>
    </w:p>
    <w:p w14:paraId="042645AB" w14:textId="5B93FD3A" w:rsidR="00104808" w:rsidRPr="0075789B" w:rsidDel="00815DA0" w:rsidRDefault="00104808">
      <w:pPr>
        <w:pStyle w:val="Heading2"/>
        <w:rPr>
          <w:del w:id="5459" w:author="Ryan Beck" w:date="2023-04-11T12:29:00Z"/>
        </w:rPr>
        <w:pPrChange w:id="5460" w:author="Ryan Beck" w:date="2023-04-11T15:58:00Z">
          <w:pPr>
            <w:numPr>
              <w:numId w:val="80"/>
            </w:numPr>
            <w:ind w:left="720" w:hanging="360"/>
          </w:pPr>
        </w:pPrChange>
      </w:pPr>
      <w:del w:id="5461" w:author="Ryan Beck" w:date="2023-04-11T12:29:00Z">
        <w:r w:rsidRPr="0075789B" w:rsidDel="00815DA0">
          <w:delText xml:space="preserve">When default or user defined naming is selected, output file is overwritten </w:delText>
        </w:r>
        <w:r w:rsidR="00A67368" w:rsidDel="00815DA0">
          <w:delText>at</w:delText>
        </w:r>
        <w:r w:rsidRPr="0075789B" w:rsidDel="00815DA0">
          <w:delText xml:space="preserve"> </w:delText>
        </w:r>
        <w:r w:rsidR="00A67368" w:rsidDel="00815DA0">
          <w:delText>virtual profile</w:delText>
        </w:r>
        <w:r w:rsidRPr="0075789B" w:rsidDel="00815DA0">
          <w:delText xml:space="preserve"> changeover </w:delText>
        </w:r>
      </w:del>
    </w:p>
    <w:p w14:paraId="4B4B540A" w14:textId="1478D548" w:rsidR="00104808" w:rsidRPr="0075789B" w:rsidDel="00815DA0" w:rsidRDefault="00104808">
      <w:pPr>
        <w:pStyle w:val="Heading2"/>
        <w:rPr>
          <w:del w:id="5462" w:author="Ryan Beck" w:date="2023-04-11T12:29:00Z"/>
        </w:rPr>
        <w:pPrChange w:id="5463" w:author="Ryan Beck" w:date="2023-04-11T15:58:00Z">
          <w:pPr>
            <w:numPr>
              <w:numId w:val="81"/>
            </w:numPr>
            <w:ind w:left="720" w:hanging="360"/>
          </w:pPr>
        </w:pPrChange>
      </w:pPr>
      <w:del w:id="5464" w:author="Ryan Beck" w:date="2023-04-11T12:29:00Z">
        <w:r w:rsidRPr="0075789B" w:rsidDel="00815DA0">
          <w:delText>File name format can also be set to:  PRODUCT_YYMMDD_HH-MM-SS.txt</w:delText>
        </w:r>
      </w:del>
    </w:p>
    <w:p w14:paraId="23E3CFD6" w14:textId="34E72E49" w:rsidR="00104808" w:rsidRPr="0075789B" w:rsidDel="00815DA0" w:rsidRDefault="00104808">
      <w:pPr>
        <w:pStyle w:val="Heading2"/>
        <w:rPr>
          <w:del w:id="5465" w:author="Ryan Beck" w:date="2023-04-11T12:29:00Z"/>
        </w:rPr>
        <w:pPrChange w:id="5466" w:author="Ryan Beck" w:date="2023-04-11T15:58:00Z">
          <w:pPr>
            <w:numPr>
              <w:numId w:val="82"/>
            </w:numPr>
            <w:ind w:left="1080" w:hanging="360"/>
          </w:pPr>
        </w:pPrChange>
      </w:pPr>
      <w:del w:id="5467" w:author="Ryan Beck" w:date="2023-04-11T12:29:00Z">
        <w:r w:rsidRPr="0075789B" w:rsidDel="00815DA0">
          <w:delText>When this naming is selected, a new file is generated when product changeover occurs</w:delText>
        </w:r>
      </w:del>
    </w:p>
    <w:p w14:paraId="75A9142A" w14:textId="64C19A4D" w:rsidR="00104808" w:rsidRPr="0075789B" w:rsidDel="00815DA0" w:rsidRDefault="00104808">
      <w:pPr>
        <w:pStyle w:val="Heading2"/>
        <w:rPr>
          <w:del w:id="5468" w:author="Ryan Beck" w:date="2023-04-11T12:29:00Z"/>
        </w:rPr>
        <w:pPrChange w:id="5469" w:author="Ryan Beck" w:date="2023-04-11T15:58:00Z">
          <w:pPr>
            <w:pStyle w:val="Heading3"/>
          </w:pPr>
        </w:pPrChange>
      </w:pPr>
      <w:bookmarkStart w:id="5470" w:name="_Toc469045125"/>
      <w:bookmarkStart w:id="5471" w:name="_Toc532827888"/>
      <w:bookmarkStart w:id="5472" w:name="_Toc52899143"/>
      <w:bookmarkStart w:id="5473" w:name="_Toc86831746"/>
      <w:del w:id="5474" w:author="Ryan Beck" w:date="2023-04-11T12:29:00Z">
        <w:r w:rsidRPr="0075789B" w:rsidDel="00815DA0">
          <w:delText xml:space="preserve">LDO Standard TSV </w:delText>
        </w:r>
        <w:r w:rsidR="00C653DF" w:rsidRPr="0075789B" w:rsidDel="00815DA0">
          <w:delText xml:space="preserve">And </w:delText>
        </w:r>
        <w:r w:rsidRPr="0075789B" w:rsidDel="00815DA0">
          <w:delText xml:space="preserve">CSV </w:delText>
        </w:r>
        <w:r w:rsidR="00C653DF" w:rsidRPr="0075789B" w:rsidDel="00815DA0">
          <w:delText xml:space="preserve">For </w:delText>
        </w:r>
        <w:r w:rsidRPr="0075789B" w:rsidDel="00815DA0">
          <w:delText>Excel</w:delText>
        </w:r>
        <w:bookmarkEnd w:id="5470"/>
        <w:bookmarkEnd w:id="5471"/>
        <w:bookmarkEnd w:id="5472"/>
        <w:bookmarkEnd w:id="5473"/>
      </w:del>
    </w:p>
    <w:p w14:paraId="72777DC6" w14:textId="0C8997FA" w:rsidR="00104808" w:rsidRPr="0075789B" w:rsidDel="00815DA0" w:rsidRDefault="00104808">
      <w:pPr>
        <w:pStyle w:val="Heading2"/>
        <w:rPr>
          <w:del w:id="5475" w:author="Ryan Beck" w:date="2023-04-11T12:29:00Z"/>
        </w:rPr>
        <w:pPrChange w:id="5476" w:author="Ryan Beck" w:date="2023-04-11T15:58:00Z">
          <w:pPr>
            <w:numPr>
              <w:numId w:val="83"/>
            </w:numPr>
            <w:ind w:left="360" w:hanging="360"/>
          </w:pPr>
        </w:pPrChange>
      </w:pPr>
      <w:del w:id="5477" w:author="Ryan Beck" w:date="2023-04-11T12:29:00Z">
        <w:r w:rsidRPr="0075789B" w:rsidDel="00815DA0">
          <w:delText xml:space="preserve">The output file type is a  .TXT </w:delText>
        </w:r>
      </w:del>
    </w:p>
    <w:p w14:paraId="6D211222" w14:textId="03D3A900" w:rsidR="00104808" w:rsidRPr="0075789B" w:rsidDel="00815DA0" w:rsidRDefault="00104808">
      <w:pPr>
        <w:pStyle w:val="Heading2"/>
        <w:rPr>
          <w:del w:id="5478" w:author="Ryan Beck" w:date="2023-04-11T12:29:00Z"/>
        </w:rPr>
        <w:pPrChange w:id="5479" w:author="Ryan Beck" w:date="2023-04-11T15:58:00Z">
          <w:pPr>
            <w:numPr>
              <w:numId w:val="83"/>
            </w:numPr>
            <w:ind w:left="360" w:hanging="360"/>
          </w:pPr>
        </w:pPrChange>
      </w:pPr>
      <w:del w:id="5480" w:author="Ryan Beck" w:date="2023-04-11T12:29:00Z">
        <w:r w:rsidRPr="0075789B" w:rsidDel="00815DA0">
          <w:delText xml:space="preserve">TSV format is Tab delimited </w:delText>
        </w:r>
      </w:del>
    </w:p>
    <w:p w14:paraId="28C19046" w14:textId="2EAA21D4" w:rsidR="00104808" w:rsidRPr="0075789B" w:rsidDel="00815DA0" w:rsidRDefault="00104808">
      <w:pPr>
        <w:pStyle w:val="Heading2"/>
        <w:rPr>
          <w:del w:id="5481" w:author="Ryan Beck" w:date="2023-04-11T12:29:00Z"/>
        </w:rPr>
        <w:pPrChange w:id="5482" w:author="Ryan Beck" w:date="2023-04-11T15:58:00Z">
          <w:pPr>
            <w:numPr>
              <w:numId w:val="83"/>
            </w:numPr>
            <w:ind w:left="360" w:hanging="360"/>
          </w:pPr>
        </w:pPrChange>
      </w:pPr>
      <w:del w:id="5483" w:author="Ryan Beck" w:date="2023-04-11T12:29:00Z">
        <w:r w:rsidRPr="0075789B" w:rsidDel="00815DA0">
          <w:delText>CSV format is Comma delimited.</w:delText>
        </w:r>
      </w:del>
    </w:p>
    <w:p w14:paraId="24C892E4" w14:textId="74412F53" w:rsidR="00104808" w:rsidRPr="0075789B" w:rsidDel="00815DA0" w:rsidRDefault="00104808">
      <w:pPr>
        <w:pStyle w:val="Heading2"/>
        <w:rPr>
          <w:del w:id="5484" w:author="Ryan Beck" w:date="2023-04-11T12:29:00Z"/>
        </w:rPr>
        <w:pPrChange w:id="5485" w:author="Ryan Beck" w:date="2023-04-11T15:58:00Z">
          <w:pPr>
            <w:numPr>
              <w:numId w:val="83"/>
            </w:numPr>
            <w:ind w:left="360" w:hanging="360"/>
          </w:pPr>
        </w:pPrChange>
      </w:pPr>
      <w:del w:id="5486" w:author="Ryan Beck" w:date="2023-04-11T12:29:00Z">
        <w:r w:rsidRPr="0075789B" w:rsidDel="00815DA0">
          <w:delText>The output file is first generated when the VP is started</w:delText>
        </w:r>
      </w:del>
    </w:p>
    <w:p w14:paraId="3DB7F6EA" w14:textId="52EB5F77" w:rsidR="00104808" w:rsidRPr="0075789B" w:rsidDel="00815DA0" w:rsidRDefault="00104808">
      <w:pPr>
        <w:pStyle w:val="Heading2"/>
        <w:rPr>
          <w:del w:id="5487" w:author="Ryan Beck" w:date="2023-04-11T12:29:00Z"/>
        </w:rPr>
        <w:pPrChange w:id="5488" w:author="Ryan Beck" w:date="2023-04-11T15:58:00Z">
          <w:pPr>
            <w:numPr>
              <w:numId w:val="83"/>
            </w:numPr>
            <w:ind w:left="360" w:hanging="360"/>
          </w:pPr>
        </w:pPrChange>
      </w:pPr>
      <w:del w:id="5489" w:author="Ryan Beck" w:date="2023-04-11T12:29:00Z">
        <w:r w:rsidRPr="0075789B" w:rsidDel="00815DA0">
          <w:delText>File is appended as each VP is calculated</w:delText>
        </w:r>
      </w:del>
    </w:p>
    <w:p w14:paraId="558850CA" w14:textId="60CEBFA4" w:rsidR="00104808" w:rsidRPr="0075789B" w:rsidDel="00815DA0" w:rsidRDefault="00104808">
      <w:pPr>
        <w:pStyle w:val="Heading2"/>
        <w:rPr>
          <w:del w:id="5490" w:author="Ryan Beck" w:date="2023-04-11T12:29:00Z"/>
        </w:rPr>
        <w:pPrChange w:id="5491" w:author="Ryan Beck" w:date="2023-04-11T15:58:00Z">
          <w:pPr>
            <w:numPr>
              <w:numId w:val="83"/>
            </w:numPr>
            <w:ind w:left="360" w:hanging="360"/>
          </w:pPr>
        </w:pPrChange>
      </w:pPr>
      <w:del w:id="5492" w:author="Ryan Beck" w:date="2023-04-11T12:29:00Z">
        <w:r w:rsidRPr="0075789B" w:rsidDel="00815DA0">
          <w:delText xml:space="preserve">The default output file name is </w:delText>
        </w:r>
        <w:r w:rsidR="00CA2F57" w:rsidDel="00815DA0">
          <w:delText>KIC_VISION</w:delText>
        </w:r>
        <w:r w:rsidDel="00815DA0">
          <w:delText>_LiveDataOutput</w:delText>
        </w:r>
        <w:r w:rsidRPr="0075789B" w:rsidDel="00815DA0">
          <w:delText>.txt</w:delText>
        </w:r>
      </w:del>
    </w:p>
    <w:p w14:paraId="699030CB" w14:textId="2E51127D" w:rsidR="00104808" w:rsidRPr="0075789B" w:rsidDel="00815DA0" w:rsidRDefault="00104808">
      <w:pPr>
        <w:pStyle w:val="Heading2"/>
        <w:rPr>
          <w:del w:id="5493" w:author="Ryan Beck" w:date="2023-04-11T12:29:00Z"/>
        </w:rPr>
        <w:pPrChange w:id="5494" w:author="Ryan Beck" w:date="2023-04-11T15:58:00Z">
          <w:pPr>
            <w:numPr>
              <w:numId w:val="83"/>
            </w:numPr>
            <w:ind w:left="360" w:hanging="360"/>
          </w:pPr>
        </w:pPrChange>
      </w:pPr>
      <w:del w:id="5495" w:author="Ryan Beck" w:date="2023-04-11T12:29:00Z">
        <w:r w:rsidRPr="0075789B" w:rsidDel="00815DA0">
          <w:delText>The user can choose to define their own specific output file name</w:delText>
        </w:r>
      </w:del>
    </w:p>
    <w:p w14:paraId="5BACCCA9" w14:textId="5F7FC334" w:rsidR="00104808" w:rsidRPr="0075789B" w:rsidDel="00815DA0" w:rsidRDefault="00104808">
      <w:pPr>
        <w:pStyle w:val="Heading2"/>
        <w:rPr>
          <w:del w:id="5496" w:author="Ryan Beck" w:date="2023-04-11T12:29:00Z"/>
        </w:rPr>
        <w:pPrChange w:id="5497" w:author="Ryan Beck" w:date="2023-04-11T15:58:00Z">
          <w:pPr>
            <w:numPr>
              <w:numId w:val="80"/>
            </w:numPr>
            <w:ind w:left="720" w:hanging="360"/>
          </w:pPr>
        </w:pPrChange>
      </w:pPr>
      <w:del w:id="5498" w:author="Ryan Beck" w:date="2023-04-11T12:29:00Z">
        <w:r w:rsidRPr="0075789B" w:rsidDel="00815DA0">
          <w:delText xml:space="preserve">When default or user defined naming is selected, output file is overwritten </w:delText>
        </w:r>
        <w:r w:rsidR="004D6644" w:rsidDel="00815DA0">
          <w:delText xml:space="preserve">at </w:delText>
        </w:r>
        <w:r w:rsidR="00A67368" w:rsidDel="00815DA0">
          <w:delText>virtual profile</w:delText>
        </w:r>
        <w:r w:rsidR="004D6644" w:rsidDel="00815DA0">
          <w:delText xml:space="preserve"> changeover</w:delText>
        </w:r>
      </w:del>
    </w:p>
    <w:p w14:paraId="0F346556" w14:textId="5035C4DA" w:rsidR="00104808" w:rsidRPr="0075789B" w:rsidDel="00815DA0" w:rsidRDefault="00104808">
      <w:pPr>
        <w:pStyle w:val="Heading2"/>
        <w:rPr>
          <w:del w:id="5499" w:author="Ryan Beck" w:date="2023-04-11T12:29:00Z"/>
        </w:rPr>
        <w:pPrChange w:id="5500" w:author="Ryan Beck" w:date="2023-04-11T15:58:00Z">
          <w:pPr>
            <w:numPr>
              <w:numId w:val="83"/>
            </w:numPr>
            <w:ind w:left="360" w:hanging="360"/>
          </w:pPr>
        </w:pPrChange>
      </w:pPr>
      <w:del w:id="5501" w:author="Ryan Beck" w:date="2023-04-11T12:29:00Z">
        <w:r w:rsidRPr="0075789B" w:rsidDel="00815DA0">
          <w:delText>File name format can also be set to:  PRODUCT_YYMMDD_HH-MM-SS.txt</w:delText>
        </w:r>
      </w:del>
    </w:p>
    <w:p w14:paraId="682043F8" w14:textId="23F8832D" w:rsidR="00104808" w:rsidRPr="0075789B" w:rsidDel="00815DA0" w:rsidRDefault="00104808">
      <w:pPr>
        <w:pStyle w:val="Heading2"/>
        <w:rPr>
          <w:del w:id="5502" w:author="Ryan Beck" w:date="2023-04-11T12:29:00Z"/>
        </w:rPr>
        <w:pPrChange w:id="5503" w:author="Ryan Beck" w:date="2023-04-11T15:58:00Z">
          <w:pPr>
            <w:numPr>
              <w:numId w:val="80"/>
            </w:numPr>
            <w:ind w:left="720" w:hanging="360"/>
          </w:pPr>
        </w:pPrChange>
      </w:pPr>
      <w:del w:id="5504" w:author="Ryan Beck" w:date="2023-04-11T12:29:00Z">
        <w:r w:rsidRPr="0075789B" w:rsidDel="00815DA0">
          <w:delText>When this naming is selected, a new file is generated when product changeover occurs</w:delText>
        </w:r>
      </w:del>
    </w:p>
    <w:p w14:paraId="38DC75FC" w14:textId="3F0795FF" w:rsidR="00104808" w:rsidRPr="0075789B" w:rsidDel="00815DA0" w:rsidRDefault="00104808">
      <w:pPr>
        <w:pStyle w:val="Heading2"/>
        <w:rPr>
          <w:del w:id="5505" w:author="Ryan Beck" w:date="2023-04-11T12:29:00Z"/>
        </w:rPr>
        <w:pPrChange w:id="5506" w:author="Ryan Beck" w:date="2023-04-11T15:58:00Z">
          <w:pPr>
            <w:pStyle w:val="Heading3"/>
          </w:pPr>
        </w:pPrChange>
      </w:pPr>
      <w:bookmarkStart w:id="5507" w:name="_Toc469045126"/>
      <w:bookmarkStart w:id="5508" w:name="_Toc532827889"/>
      <w:bookmarkStart w:id="5509" w:name="_Toc52899144"/>
      <w:bookmarkStart w:id="5510" w:name="_Toc86831747"/>
      <w:del w:id="5511" w:author="Ryan Beck" w:date="2023-04-11T12:27:00Z">
        <w:r w:rsidRPr="0075789B" w:rsidDel="00815DA0">
          <w:delText xml:space="preserve">LDO </w:delText>
        </w:r>
      </w:del>
      <w:del w:id="5512" w:author="Ryan Beck" w:date="2023-04-11T12:26:00Z">
        <w:r w:rsidR="00C653DF" w:rsidRPr="0075789B" w:rsidDel="00815DA0">
          <w:delText>1</w:delText>
        </w:r>
      </w:del>
      <w:del w:id="5513" w:author="Ryan Beck" w:date="2023-04-11T12:27:00Z">
        <w:r w:rsidR="00C653DF" w:rsidRPr="0075789B" w:rsidDel="00815DA0">
          <w:delText xml:space="preserve"> </w:delText>
        </w:r>
        <w:r w:rsidRPr="0075789B" w:rsidDel="00815DA0">
          <w:delText xml:space="preserve">Board </w:delText>
        </w:r>
        <w:r w:rsidR="00C653DF" w:rsidRPr="0075789B" w:rsidDel="00815DA0">
          <w:delText xml:space="preserve">1 </w:delText>
        </w:r>
        <w:r w:rsidRPr="0075789B" w:rsidDel="00815DA0">
          <w:delText xml:space="preserve">File </w:delText>
        </w:r>
        <w:r w:rsidR="00C653DF" w:rsidRPr="0075789B" w:rsidDel="00815DA0">
          <w:delText>(Txt Output)</w:delText>
        </w:r>
      </w:del>
      <w:bookmarkEnd w:id="5507"/>
      <w:bookmarkEnd w:id="5508"/>
      <w:bookmarkEnd w:id="5509"/>
      <w:bookmarkEnd w:id="5510"/>
    </w:p>
    <w:p w14:paraId="7CA705CE" w14:textId="44EF3EAD" w:rsidR="00104808" w:rsidRPr="0075789B" w:rsidDel="00815DA0" w:rsidRDefault="00104808">
      <w:pPr>
        <w:pStyle w:val="Heading2"/>
        <w:rPr>
          <w:del w:id="5514" w:author="Ryan Beck" w:date="2023-04-11T12:29:00Z"/>
        </w:rPr>
        <w:pPrChange w:id="5515" w:author="Ryan Beck" w:date="2023-04-11T15:58:00Z">
          <w:pPr>
            <w:numPr>
              <w:numId w:val="84"/>
            </w:numPr>
            <w:ind w:left="360" w:hanging="360"/>
          </w:pPr>
        </w:pPrChange>
      </w:pPr>
      <w:del w:id="5516" w:author="Ryan Beck" w:date="2023-04-11T12:29:00Z">
        <w:r w:rsidRPr="0075789B" w:rsidDel="00815DA0">
          <w:lastRenderedPageBreak/>
          <w:delText xml:space="preserve">The output file type is a  .TXT </w:delText>
        </w:r>
      </w:del>
    </w:p>
    <w:p w14:paraId="2E96B80F" w14:textId="6489AAC7" w:rsidR="00104808" w:rsidRPr="0075789B" w:rsidDel="00815DA0" w:rsidRDefault="00104808">
      <w:pPr>
        <w:pStyle w:val="Heading2"/>
        <w:rPr>
          <w:del w:id="5517" w:author="Ryan Beck" w:date="2023-04-11T12:29:00Z"/>
        </w:rPr>
        <w:pPrChange w:id="5518" w:author="Ryan Beck" w:date="2023-04-11T15:58:00Z">
          <w:pPr>
            <w:numPr>
              <w:numId w:val="84"/>
            </w:numPr>
            <w:ind w:left="360" w:hanging="360"/>
          </w:pPr>
        </w:pPrChange>
      </w:pPr>
      <w:del w:id="5519" w:author="Ryan Beck" w:date="2023-04-11T12:29:00Z">
        <w:r w:rsidRPr="0075789B" w:rsidDel="00815DA0">
          <w:delText>Separate individual file is generated as</w:delText>
        </w:r>
        <w:r w:rsidR="00A67368" w:rsidDel="00815DA0">
          <w:delText xml:space="preserve"> each</w:delText>
        </w:r>
        <w:r w:rsidRPr="0075789B" w:rsidDel="00815DA0">
          <w:delText xml:space="preserve"> VP is calculated</w:delText>
        </w:r>
      </w:del>
    </w:p>
    <w:p w14:paraId="671FD39D" w14:textId="0FA20426" w:rsidR="00104808" w:rsidRPr="0075789B" w:rsidDel="00815DA0" w:rsidRDefault="00104808">
      <w:pPr>
        <w:pStyle w:val="Heading2"/>
        <w:rPr>
          <w:del w:id="5520" w:author="Ryan Beck" w:date="2023-04-11T12:29:00Z"/>
        </w:rPr>
        <w:pPrChange w:id="5521" w:author="Ryan Beck" w:date="2023-04-11T15:58:00Z">
          <w:pPr>
            <w:numPr>
              <w:numId w:val="84"/>
            </w:numPr>
            <w:ind w:left="360" w:hanging="360"/>
          </w:pPr>
        </w:pPrChange>
      </w:pPr>
      <w:del w:id="5522" w:author="Ryan Beck" w:date="2023-04-11T12:29:00Z">
        <w:r w:rsidRPr="0075789B" w:rsidDel="00815DA0">
          <w:delText xml:space="preserve">File name is </w:delText>
        </w:r>
        <w:r w:rsidRPr="0075789B" w:rsidDel="00815DA0">
          <w:rPr>
            <w:rFonts w:eastAsia="Calibri"/>
          </w:rPr>
          <w:delText>ProductName_OvenName_YYMMDD_HH-MM-SS</w:delText>
        </w:r>
        <w:r w:rsidR="00A67368" w:rsidDel="00815DA0">
          <w:rPr>
            <w:rFonts w:eastAsia="Calibri"/>
          </w:rPr>
          <w:delText>.txt</w:delText>
        </w:r>
      </w:del>
    </w:p>
    <w:p w14:paraId="4B0628C4" w14:textId="0B382D78" w:rsidR="00104808" w:rsidRPr="0075789B" w:rsidDel="00815DA0" w:rsidRDefault="00104808">
      <w:pPr>
        <w:pStyle w:val="Heading2"/>
        <w:rPr>
          <w:del w:id="5523" w:author="Ryan Beck" w:date="2023-04-11T12:29:00Z"/>
        </w:rPr>
        <w:pPrChange w:id="5524" w:author="Ryan Beck" w:date="2023-04-11T15:58:00Z">
          <w:pPr>
            <w:numPr>
              <w:numId w:val="84"/>
            </w:numPr>
            <w:ind w:left="360" w:hanging="360"/>
          </w:pPr>
        </w:pPrChange>
      </w:pPr>
      <w:del w:id="5525" w:author="Ryan Beck" w:date="2023-04-11T12:29:00Z">
        <w:r w:rsidRPr="0075789B" w:rsidDel="00815DA0">
          <w:delText>User cannot change file name</w:delText>
        </w:r>
      </w:del>
    </w:p>
    <w:p w14:paraId="4656D546" w14:textId="5217C51C" w:rsidR="00104808" w:rsidRPr="0075789B" w:rsidDel="00815DA0" w:rsidRDefault="00C653DF">
      <w:pPr>
        <w:pStyle w:val="Heading2"/>
        <w:rPr>
          <w:del w:id="5526" w:author="Ryan Beck" w:date="2023-04-11T12:29:00Z"/>
        </w:rPr>
        <w:pPrChange w:id="5527" w:author="Ryan Beck" w:date="2023-04-11T15:58:00Z">
          <w:pPr>
            <w:pStyle w:val="Heading3"/>
          </w:pPr>
        </w:pPrChange>
      </w:pPr>
      <w:bookmarkStart w:id="5528" w:name="_Toc469045127"/>
      <w:bookmarkStart w:id="5529" w:name="_Toc532827890"/>
      <w:bookmarkStart w:id="5530" w:name="_Toc52899145"/>
      <w:bookmarkStart w:id="5531" w:name="_Toc86831748"/>
      <w:del w:id="5532" w:author="Ryan Beck" w:date="2023-04-11T12:27:00Z">
        <w:r w:rsidRPr="0075789B" w:rsidDel="00815DA0">
          <w:delText>L</w:delText>
        </w:r>
        <w:r w:rsidR="004D6644" w:rsidDel="00815DA0">
          <w:delText>D</w:delText>
        </w:r>
      </w:del>
      <w:del w:id="5533" w:author="Ryan Beck" w:date="2023-04-11T12:29:00Z">
        <w:r w:rsidR="004D6644" w:rsidDel="00815DA0">
          <w:delText>O</w:delText>
        </w:r>
      </w:del>
      <w:del w:id="5534" w:author="Ryan Beck" w:date="2023-04-11T12:27:00Z">
        <w:r w:rsidRPr="0075789B" w:rsidDel="00815DA0">
          <w:delText xml:space="preserve"> X</w:delText>
        </w:r>
        <w:r w:rsidR="004D6644" w:rsidDel="00815DA0">
          <w:delText>ML</w:delText>
        </w:r>
        <w:r w:rsidRPr="0075789B" w:rsidDel="00815DA0">
          <w:delText xml:space="preserve"> (1 Board 1 File)</w:delText>
        </w:r>
      </w:del>
      <w:bookmarkEnd w:id="5528"/>
      <w:bookmarkEnd w:id="5529"/>
      <w:bookmarkEnd w:id="5530"/>
      <w:bookmarkEnd w:id="5531"/>
    </w:p>
    <w:p w14:paraId="0C40B1C1" w14:textId="034A6512" w:rsidR="00104808" w:rsidRPr="0075789B" w:rsidDel="00815DA0" w:rsidRDefault="00104808">
      <w:pPr>
        <w:pStyle w:val="Heading2"/>
        <w:rPr>
          <w:del w:id="5535" w:author="Ryan Beck" w:date="2023-04-11T12:29:00Z"/>
        </w:rPr>
        <w:pPrChange w:id="5536" w:author="Ryan Beck" w:date="2023-04-11T15:58:00Z">
          <w:pPr>
            <w:numPr>
              <w:numId w:val="85"/>
            </w:numPr>
            <w:ind w:left="360" w:hanging="360"/>
          </w:pPr>
        </w:pPrChange>
      </w:pPr>
      <w:del w:id="5537" w:author="Ryan Beck" w:date="2023-04-11T12:29:00Z">
        <w:r w:rsidRPr="0075789B" w:rsidDel="00815DA0">
          <w:delText>The output file type is a  .XML file</w:delText>
        </w:r>
      </w:del>
    </w:p>
    <w:p w14:paraId="28EFEBFE" w14:textId="63D1FED8" w:rsidR="00104808" w:rsidRPr="0075789B" w:rsidDel="00815DA0" w:rsidRDefault="00104808">
      <w:pPr>
        <w:pStyle w:val="Heading2"/>
        <w:rPr>
          <w:del w:id="5538" w:author="Ryan Beck" w:date="2023-04-11T12:29:00Z"/>
        </w:rPr>
        <w:pPrChange w:id="5539" w:author="Ryan Beck" w:date="2023-04-11T15:58:00Z">
          <w:pPr>
            <w:numPr>
              <w:numId w:val="85"/>
            </w:numPr>
            <w:ind w:left="360" w:hanging="360"/>
          </w:pPr>
        </w:pPrChange>
      </w:pPr>
      <w:del w:id="5540" w:author="Ryan Beck" w:date="2023-04-11T12:29:00Z">
        <w:r w:rsidRPr="0075789B" w:rsidDel="00815DA0">
          <w:delText xml:space="preserve">Separate individual file is generated as </w:delText>
        </w:r>
        <w:r w:rsidR="00A67368" w:rsidDel="00815DA0">
          <w:delText>each</w:delText>
        </w:r>
        <w:r w:rsidRPr="0075789B" w:rsidDel="00815DA0">
          <w:delText xml:space="preserve"> VP is calculated</w:delText>
        </w:r>
      </w:del>
    </w:p>
    <w:p w14:paraId="173D2F91" w14:textId="79CD7B89" w:rsidR="00104808" w:rsidRPr="0075789B" w:rsidDel="00815DA0" w:rsidRDefault="00104808">
      <w:pPr>
        <w:pStyle w:val="Heading2"/>
        <w:rPr>
          <w:del w:id="5541" w:author="Ryan Beck" w:date="2023-04-11T12:29:00Z"/>
        </w:rPr>
        <w:pPrChange w:id="5542" w:author="Ryan Beck" w:date="2023-04-11T15:58:00Z">
          <w:pPr>
            <w:numPr>
              <w:numId w:val="85"/>
            </w:numPr>
            <w:ind w:left="360" w:hanging="360"/>
          </w:pPr>
        </w:pPrChange>
      </w:pPr>
      <w:del w:id="5543" w:author="Ryan Beck" w:date="2023-04-11T12:29:00Z">
        <w:r w:rsidRPr="0075789B" w:rsidDel="00815DA0">
          <w:delText xml:space="preserve">File name is </w:delText>
        </w:r>
        <w:r w:rsidRPr="0075789B" w:rsidDel="00815DA0">
          <w:rPr>
            <w:rFonts w:eastAsia="Calibri"/>
          </w:rPr>
          <w:delText>ProductName_OvenName_YYMMDD_HH-MM-SS</w:delText>
        </w:r>
      </w:del>
    </w:p>
    <w:p w14:paraId="162678B6" w14:textId="1A644473" w:rsidR="00815DA0" w:rsidRPr="005A0A10" w:rsidDel="00815DA0" w:rsidRDefault="00104808">
      <w:pPr>
        <w:pStyle w:val="Heading2"/>
        <w:rPr>
          <w:del w:id="5544" w:author="Ryan Beck" w:date="2023-04-11T12:29:00Z"/>
          <w:rFonts w:ascii="Trebuchet MS" w:hAnsi="Trebuchet MS"/>
          <w:sz w:val="24"/>
          <w:szCs w:val="24"/>
        </w:rPr>
        <w:pPrChange w:id="5545" w:author="Ryan Beck" w:date="2023-04-11T15:58:00Z">
          <w:pPr>
            <w:numPr>
              <w:numId w:val="85"/>
            </w:numPr>
            <w:ind w:left="360" w:hanging="360"/>
          </w:pPr>
        </w:pPrChange>
      </w:pPr>
      <w:del w:id="5546" w:author="Ryan Beck" w:date="2023-04-11T12:29:00Z">
        <w:r w:rsidRPr="0075789B" w:rsidDel="00815DA0">
          <w:delText>User cannot change file name</w:delText>
        </w:r>
      </w:del>
    </w:p>
    <w:p w14:paraId="0DC550EE" w14:textId="243807AF" w:rsidR="00104808" w:rsidDel="00815DA0" w:rsidRDefault="00104808">
      <w:pPr>
        <w:pStyle w:val="Heading2"/>
        <w:rPr>
          <w:del w:id="5547" w:author="Ryan Beck" w:date="2023-04-11T12:29:00Z"/>
        </w:rPr>
        <w:pPrChange w:id="5548" w:author="Ryan Beck" w:date="2023-04-11T15:58:00Z">
          <w:pPr/>
        </w:pPrChange>
      </w:pPr>
      <w:bookmarkStart w:id="5549" w:name="_Hlk132108494"/>
      <w:del w:id="5550" w:author="Ryan Beck" w:date="2023-04-11T12:29:00Z">
        <w:r w:rsidRPr="00815DA0" w:rsidDel="00815DA0">
          <w:rPr>
            <w:b w:val="0"/>
            <w:rPrChange w:id="5551" w:author="Ryan Beck" w:date="2023-04-11T12:27:00Z">
              <w:rPr>
                <w:b/>
                <w:u w:val="single"/>
              </w:rPr>
            </w:rPrChange>
          </w:rPr>
          <w:delText>Note:</w:delText>
        </w:r>
        <w:r w:rsidRPr="004D6644" w:rsidDel="00815DA0">
          <w:delText xml:space="preserve"> Examples of each of the available output file types can be found in the </w:delText>
        </w:r>
        <w:r w:rsidRPr="00815DA0" w:rsidDel="00815DA0">
          <w:rPr>
            <w:rFonts w:ascii="Courier New" w:hAnsi="Courier New" w:cs="Courier New"/>
            <w:rPrChange w:id="5552" w:author="Ryan Beck" w:date="2023-04-11T12:27:00Z">
              <w:rPr/>
            </w:rPrChange>
          </w:rPr>
          <w:delText>C:\Software Root Directory\Sample LDO files</w:delText>
        </w:r>
        <w:r w:rsidRPr="004D6644" w:rsidDel="00815DA0">
          <w:delText xml:space="preserve"> folder. </w:delText>
        </w:r>
      </w:del>
    </w:p>
    <w:p w14:paraId="6BE73C7B" w14:textId="192B9909" w:rsidR="004351CE" w:rsidRPr="0075789B" w:rsidDel="00815DA0" w:rsidRDefault="004351CE">
      <w:pPr>
        <w:pStyle w:val="Heading2"/>
        <w:rPr>
          <w:del w:id="5553" w:author="Ryan Beck" w:date="2023-04-11T12:29:00Z"/>
        </w:rPr>
        <w:pPrChange w:id="5554" w:author="Ryan Beck" w:date="2023-04-11T15:58:00Z">
          <w:pPr>
            <w:pStyle w:val="Heading3"/>
          </w:pPr>
        </w:pPrChange>
      </w:pPr>
      <w:bookmarkStart w:id="5555" w:name="_Toc504120441"/>
      <w:bookmarkStart w:id="5556" w:name="_Toc506816659"/>
      <w:bookmarkStart w:id="5557" w:name="_Toc528426763"/>
      <w:bookmarkStart w:id="5558" w:name="_Toc528427052"/>
      <w:bookmarkStart w:id="5559" w:name="_Toc532827891"/>
      <w:bookmarkStart w:id="5560" w:name="_Toc52899146"/>
      <w:bookmarkStart w:id="5561" w:name="_Toc86831749"/>
      <w:bookmarkEnd w:id="5549"/>
      <w:del w:id="5562" w:author="Ryan Beck" w:date="2023-04-11T12:28:00Z">
        <w:r w:rsidDel="00815DA0">
          <w:delText xml:space="preserve">LDO </w:delText>
        </w:r>
        <w:r w:rsidRPr="0075789B" w:rsidDel="00815DA0">
          <w:delText>1</w:delText>
        </w:r>
      </w:del>
      <w:del w:id="5563" w:author="Ryan Beck" w:date="2023-04-11T12:29:00Z">
        <w:r w:rsidRPr="0075789B" w:rsidDel="00815DA0">
          <w:delText xml:space="preserve"> Board </w:delText>
        </w:r>
      </w:del>
      <w:del w:id="5564" w:author="Ryan Beck" w:date="2023-04-11T12:28:00Z">
        <w:r w:rsidRPr="0075789B" w:rsidDel="00815DA0">
          <w:delText xml:space="preserve">1 </w:delText>
        </w:r>
      </w:del>
      <w:del w:id="5565" w:author="Ryan Beck" w:date="2023-04-11T12:29:00Z">
        <w:r w:rsidRPr="0075789B" w:rsidDel="00815DA0">
          <w:delText>File</w:delText>
        </w:r>
        <w:r w:rsidDel="00815DA0">
          <w:delText xml:space="preserve"> (CSV format)</w:delText>
        </w:r>
        <w:bookmarkEnd w:id="5555"/>
        <w:bookmarkEnd w:id="5556"/>
        <w:bookmarkEnd w:id="5557"/>
        <w:bookmarkEnd w:id="5558"/>
        <w:bookmarkEnd w:id="5559"/>
        <w:bookmarkEnd w:id="5560"/>
        <w:bookmarkEnd w:id="5561"/>
      </w:del>
    </w:p>
    <w:p w14:paraId="210822FC" w14:textId="0BD5AC8E" w:rsidR="004351CE" w:rsidRPr="0075789B" w:rsidDel="00815DA0" w:rsidRDefault="004351CE">
      <w:pPr>
        <w:pStyle w:val="Heading2"/>
        <w:rPr>
          <w:del w:id="5566" w:author="Ryan Beck" w:date="2023-04-11T12:29:00Z"/>
        </w:rPr>
        <w:pPrChange w:id="5567" w:author="Ryan Beck" w:date="2023-04-11T15:58:00Z">
          <w:pPr>
            <w:numPr>
              <w:numId w:val="85"/>
            </w:numPr>
            <w:ind w:left="360" w:hanging="360"/>
          </w:pPr>
        </w:pPrChange>
      </w:pPr>
      <w:del w:id="5568" w:author="Ryan Beck" w:date="2023-04-11T12:29:00Z">
        <w:r w:rsidDel="00815DA0">
          <w:delText>The output file type is a .CSV</w:delText>
        </w:r>
        <w:r w:rsidRPr="0075789B" w:rsidDel="00815DA0">
          <w:delText xml:space="preserve"> file</w:delText>
        </w:r>
      </w:del>
    </w:p>
    <w:p w14:paraId="5032F164" w14:textId="21EF6CED" w:rsidR="004351CE" w:rsidRPr="0075789B" w:rsidDel="00815DA0" w:rsidRDefault="004351CE">
      <w:pPr>
        <w:pStyle w:val="Heading2"/>
        <w:rPr>
          <w:del w:id="5569" w:author="Ryan Beck" w:date="2023-04-11T12:29:00Z"/>
        </w:rPr>
        <w:pPrChange w:id="5570" w:author="Ryan Beck" w:date="2023-04-11T15:58:00Z">
          <w:pPr>
            <w:numPr>
              <w:numId w:val="85"/>
            </w:numPr>
            <w:ind w:left="360" w:hanging="360"/>
          </w:pPr>
        </w:pPrChange>
      </w:pPr>
      <w:del w:id="5571" w:author="Ryan Beck" w:date="2023-04-11T12:29:00Z">
        <w:r w:rsidRPr="0075789B" w:rsidDel="00815DA0">
          <w:delText>Separate indivi</w:delText>
        </w:r>
        <w:r w:rsidDel="00815DA0">
          <w:delText>dual file is generated as each</w:delText>
        </w:r>
        <w:r w:rsidRPr="0075789B" w:rsidDel="00815DA0">
          <w:delText xml:space="preserve"> VP is calculated</w:delText>
        </w:r>
      </w:del>
    </w:p>
    <w:p w14:paraId="4D636CFB" w14:textId="13CA9A15" w:rsidR="004351CE" w:rsidRPr="0075789B" w:rsidDel="00815DA0" w:rsidRDefault="004351CE">
      <w:pPr>
        <w:pStyle w:val="Heading2"/>
        <w:rPr>
          <w:del w:id="5572" w:author="Ryan Beck" w:date="2023-04-11T12:29:00Z"/>
        </w:rPr>
        <w:pPrChange w:id="5573" w:author="Ryan Beck" w:date="2023-04-11T15:58:00Z">
          <w:pPr>
            <w:numPr>
              <w:numId w:val="85"/>
            </w:numPr>
            <w:ind w:left="360" w:hanging="360"/>
          </w:pPr>
        </w:pPrChange>
      </w:pPr>
      <w:del w:id="5574" w:author="Ryan Beck" w:date="2023-04-11T12:29:00Z">
        <w:r w:rsidRPr="0075789B" w:rsidDel="00815DA0">
          <w:delText xml:space="preserve">File name is </w:delText>
        </w:r>
        <w:r w:rsidRPr="0075789B" w:rsidDel="00815DA0">
          <w:rPr>
            <w:rFonts w:eastAsia="Calibri"/>
          </w:rPr>
          <w:delText>ProductName_OvenName_YYMMDD_HH-MM</w:delText>
        </w:r>
        <w:r w:rsidDel="00815DA0">
          <w:rPr>
            <w:rFonts w:eastAsia="Calibri"/>
          </w:rPr>
          <w:delText>-SS</w:delText>
        </w:r>
      </w:del>
    </w:p>
    <w:p w14:paraId="3B315850" w14:textId="4B82C16E" w:rsidR="004351CE" w:rsidDel="00815DA0" w:rsidRDefault="004351CE">
      <w:pPr>
        <w:pStyle w:val="Heading2"/>
        <w:rPr>
          <w:del w:id="5575" w:author="Ryan Beck" w:date="2023-04-11T12:29:00Z"/>
        </w:rPr>
        <w:pPrChange w:id="5576" w:author="Ryan Beck" w:date="2023-04-11T15:58:00Z">
          <w:pPr>
            <w:ind w:left="360"/>
          </w:pPr>
        </w:pPrChange>
      </w:pPr>
      <w:del w:id="5577" w:author="Ryan Beck" w:date="2023-04-11T12:29:00Z">
        <w:r w:rsidRPr="0075789B" w:rsidDel="00815DA0">
          <w:delText>User cannot change file name</w:delText>
        </w:r>
        <w:r w:rsidDel="00815DA0">
          <w:delText xml:space="preserve"> – with exception of not including barcode in file name</w:delText>
        </w:r>
      </w:del>
    </w:p>
    <w:p w14:paraId="025A4CA6" w14:textId="1C2CF028" w:rsidR="00BF5BCA" w:rsidRPr="00BF5BCA" w:rsidDel="00815DA0" w:rsidRDefault="00BF5BCA">
      <w:pPr>
        <w:pStyle w:val="Heading2"/>
        <w:rPr>
          <w:del w:id="5578" w:author="Ryan Beck" w:date="2023-04-11T12:29:00Z"/>
        </w:rPr>
        <w:pPrChange w:id="5579" w:author="Ryan Beck" w:date="2023-04-11T15:58:00Z">
          <w:pPr>
            <w:keepNext/>
            <w:spacing w:before="160" w:after="60"/>
            <w:outlineLvl w:val="2"/>
          </w:pPr>
        </w:pPrChange>
      </w:pPr>
      <w:bookmarkStart w:id="5580" w:name="_Toc83652092"/>
      <w:bookmarkStart w:id="5581" w:name="_Toc83831119"/>
      <w:bookmarkStart w:id="5582" w:name="_Toc83831424"/>
      <w:bookmarkStart w:id="5583" w:name="_Toc86831750"/>
      <w:del w:id="5584" w:author="Ryan Beck" w:date="2023-04-11T12:29:00Z">
        <w:r w:rsidRPr="00BF5BCA" w:rsidDel="00815DA0">
          <w:delText xml:space="preserve">One </w:delText>
        </w:r>
      </w:del>
      <w:del w:id="5585" w:author="Ryan Beck" w:date="2023-04-11T12:28:00Z">
        <w:r w:rsidRPr="00BF5BCA" w:rsidDel="00815DA0">
          <w:delText>b</w:delText>
        </w:r>
      </w:del>
      <w:del w:id="5586" w:author="Ryan Beck" w:date="2023-04-11T12:29:00Z">
        <w:r w:rsidRPr="00BF5BCA" w:rsidDel="00815DA0">
          <w:delText>oard per file – TXT - Alternate</w:delText>
        </w:r>
        <w:bookmarkEnd w:id="5580"/>
        <w:bookmarkEnd w:id="5581"/>
        <w:bookmarkEnd w:id="5582"/>
        <w:bookmarkEnd w:id="5583"/>
      </w:del>
    </w:p>
    <w:p w14:paraId="5D3B4043" w14:textId="1406F50A" w:rsidR="00BF5BCA" w:rsidRPr="00BF5BCA" w:rsidDel="00815DA0" w:rsidRDefault="00BF5BCA">
      <w:pPr>
        <w:pStyle w:val="Heading2"/>
        <w:rPr>
          <w:del w:id="5587" w:author="Ryan Beck" w:date="2023-04-11T12:29:00Z"/>
        </w:rPr>
        <w:pPrChange w:id="5588" w:author="Ryan Beck" w:date="2023-04-11T15:58:00Z">
          <w:pPr>
            <w:numPr>
              <w:numId w:val="84"/>
            </w:numPr>
            <w:ind w:left="360" w:hanging="360"/>
          </w:pPr>
        </w:pPrChange>
      </w:pPr>
      <w:del w:id="5589" w:author="Ryan Beck" w:date="2023-04-11T12:29:00Z">
        <w:r w:rsidRPr="00BF5BCA" w:rsidDel="00815DA0">
          <w:lastRenderedPageBreak/>
          <w:delText>Similar to ‘standard’ one board per file TXT output</w:delText>
        </w:r>
      </w:del>
    </w:p>
    <w:p w14:paraId="451D40E1" w14:textId="334271EA" w:rsidR="00BF5BCA" w:rsidRPr="00BF5BCA" w:rsidDel="00815DA0" w:rsidRDefault="00BF5BCA">
      <w:pPr>
        <w:pStyle w:val="Heading2"/>
        <w:rPr>
          <w:del w:id="5590" w:author="Ryan Beck" w:date="2023-04-11T12:29:00Z"/>
        </w:rPr>
        <w:pPrChange w:id="5591" w:author="Ryan Beck" w:date="2023-04-11T15:58:00Z">
          <w:pPr>
            <w:numPr>
              <w:numId w:val="84"/>
            </w:numPr>
            <w:ind w:left="360" w:hanging="360"/>
          </w:pPr>
        </w:pPrChange>
      </w:pPr>
      <w:del w:id="5592" w:author="Ryan Beck" w:date="2023-04-11T12:29:00Z">
        <w:r w:rsidRPr="00BF5BCA" w:rsidDel="00815DA0">
          <w:delText xml:space="preserve">Adds lines for ‘customer name’ (taken from Profile Description); separate lines for Date and Time boards entered and exited; which TC had highest PWI </w:delText>
        </w:r>
      </w:del>
    </w:p>
    <w:p w14:paraId="0E4ECFDB" w14:textId="0DFA136F" w:rsidR="00BF5BCA" w:rsidRPr="00BF5BCA" w:rsidDel="00815DA0" w:rsidRDefault="00BF5BCA">
      <w:pPr>
        <w:pStyle w:val="Heading2"/>
        <w:rPr>
          <w:del w:id="5593" w:author="Ryan Beck" w:date="2023-04-11T12:29:00Z"/>
        </w:rPr>
        <w:pPrChange w:id="5594" w:author="Ryan Beck" w:date="2023-04-11T15:58:00Z">
          <w:pPr>
            <w:keepNext/>
            <w:spacing w:before="160" w:after="60"/>
            <w:outlineLvl w:val="2"/>
          </w:pPr>
        </w:pPrChange>
      </w:pPr>
      <w:bookmarkStart w:id="5595" w:name="_Toc83652093"/>
      <w:bookmarkStart w:id="5596" w:name="_Toc83831120"/>
      <w:bookmarkStart w:id="5597" w:name="_Toc83831425"/>
      <w:bookmarkStart w:id="5598" w:name="_Toc86831751"/>
      <w:del w:id="5599" w:author="Ryan Beck" w:date="2023-04-11T12:29:00Z">
        <w:r w:rsidRPr="00BF5BCA" w:rsidDel="00815DA0">
          <w:delText>One board per file – TXT - Custom</w:delText>
        </w:r>
        <w:bookmarkEnd w:id="5595"/>
        <w:bookmarkEnd w:id="5596"/>
        <w:bookmarkEnd w:id="5597"/>
        <w:bookmarkEnd w:id="5598"/>
      </w:del>
    </w:p>
    <w:p w14:paraId="0088CF6B" w14:textId="1846D9D3" w:rsidR="00BF5BCA" w:rsidRPr="00BF5BCA" w:rsidDel="00815DA0" w:rsidRDefault="00BF5BCA">
      <w:pPr>
        <w:pStyle w:val="Heading2"/>
        <w:rPr>
          <w:del w:id="5600" w:author="Ryan Beck" w:date="2023-04-11T12:29:00Z"/>
        </w:rPr>
        <w:pPrChange w:id="5601" w:author="Ryan Beck" w:date="2023-04-11T15:58:00Z">
          <w:pPr>
            <w:numPr>
              <w:numId w:val="84"/>
            </w:numPr>
            <w:ind w:left="360" w:hanging="360"/>
          </w:pPr>
        </w:pPrChange>
      </w:pPr>
      <w:del w:id="5602" w:author="Ryan Beck" w:date="2023-04-11T12:29:00Z">
        <w:r w:rsidRPr="00BF5BCA" w:rsidDel="00815DA0">
          <w:delText>Similar to ‘standard’ one board per file TXT output</w:delText>
        </w:r>
      </w:del>
    </w:p>
    <w:p w14:paraId="1B89DA98" w14:textId="14FCAAF3" w:rsidR="00BF5BCA" w:rsidRPr="00BF5BCA" w:rsidDel="00815DA0" w:rsidRDefault="00BF5BCA">
      <w:pPr>
        <w:pStyle w:val="Heading2"/>
        <w:rPr>
          <w:del w:id="5603" w:author="Ryan Beck" w:date="2023-04-11T12:29:00Z"/>
        </w:rPr>
        <w:pPrChange w:id="5604" w:author="Ryan Beck" w:date="2023-04-11T15:58:00Z">
          <w:pPr>
            <w:numPr>
              <w:numId w:val="84"/>
            </w:numPr>
            <w:ind w:left="360" w:hanging="360"/>
          </w:pPr>
        </w:pPrChange>
      </w:pPr>
      <w:del w:id="5605" w:author="Ryan Beck" w:date="2023-04-11T12:29:00Z">
        <w:r w:rsidRPr="00BF5BCA" w:rsidDel="00815DA0">
          <w:delText>Does not include temperature specs in specifications (Reflow_Time instead of Reflow_Time_/218)</w:delText>
        </w:r>
      </w:del>
    </w:p>
    <w:p w14:paraId="0179C543" w14:textId="3C36E72C" w:rsidR="00BF5BCA" w:rsidRPr="0075789B" w:rsidDel="00815DA0" w:rsidRDefault="00BF5BCA">
      <w:pPr>
        <w:pStyle w:val="Heading2"/>
        <w:rPr>
          <w:del w:id="5606" w:author="Ryan Beck" w:date="2023-04-11T12:29:00Z"/>
        </w:rPr>
        <w:pPrChange w:id="5607" w:author="Ryan Beck" w:date="2023-04-11T15:58:00Z">
          <w:pPr/>
        </w:pPrChange>
      </w:pPr>
    </w:p>
    <w:p w14:paraId="6F15CE00" w14:textId="20A46672" w:rsidR="004351CE" w:rsidRPr="004D6644" w:rsidDel="00815DA0" w:rsidRDefault="004351CE">
      <w:pPr>
        <w:pStyle w:val="Heading2"/>
        <w:rPr>
          <w:del w:id="5608" w:author="Ryan Beck" w:date="2023-04-11T12:29:00Z"/>
          <w:rFonts w:ascii="Trebuchet MS" w:hAnsi="Trebuchet MS"/>
          <w:szCs w:val="24"/>
        </w:rPr>
        <w:pPrChange w:id="5609" w:author="Ryan Beck" w:date="2023-04-11T15:58:00Z">
          <w:pPr/>
        </w:pPrChange>
      </w:pPr>
      <w:del w:id="5610" w:author="Ryan Beck" w:date="2023-04-11T12:29:00Z">
        <w:r w:rsidRPr="004D6644" w:rsidDel="00815DA0">
          <w:rPr>
            <w:u w:val="single"/>
          </w:rPr>
          <w:delText>Note:</w:delText>
        </w:r>
        <w:r w:rsidRPr="004D6644" w:rsidDel="00815DA0">
          <w:delText xml:space="preserve"> Examples of each of the available output file types can be found in the C:\Software Root Directory\Sample LDO files folder. </w:delText>
        </w:r>
      </w:del>
    </w:p>
    <w:p w14:paraId="4F26E91F" w14:textId="5DFAEBDE" w:rsidR="004351CE" w:rsidRPr="004D6644" w:rsidDel="00815DA0" w:rsidRDefault="004351CE">
      <w:pPr>
        <w:pStyle w:val="Heading2"/>
        <w:rPr>
          <w:del w:id="5611" w:author="Ryan Beck" w:date="2023-04-11T12:29:00Z"/>
        </w:rPr>
        <w:pPrChange w:id="5612" w:author="Ryan Beck" w:date="2023-04-11T15:58:00Z">
          <w:pPr/>
        </w:pPrChange>
      </w:pPr>
    </w:p>
    <w:p w14:paraId="65BE7C05" w14:textId="6D61E41C" w:rsidR="00104808" w:rsidRPr="0075789B" w:rsidDel="00815DA0" w:rsidRDefault="00BF5BCA" w:rsidP="00A94498">
      <w:pPr>
        <w:pStyle w:val="Heading2"/>
        <w:rPr>
          <w:del w:id="5613" w:author="Ryan Beck" w:date="2023-04-11T12:29:00Z"/>
        </w:rPr>
      </w:pPr>
      <w:bookmarkStart w:id="5614" w:name="_Toc467442563"/>
      <w:bookmarkStart w:id="5615" w:name="_Toc469043207"/>
      <w:bookmarkStart w:id="5616" w:name="_Toc469043787"/>
      <w:bookmarkStart w:id="5617" w:name="_Toc469045128"/>
      <w:bookmarkStart w:id="5618" w:name="_Toc469612981"/>
      <w:bookmarkStart w:id="5619" w:name="_Toc491175131"/>
      <w:bookmarkStart w:id="5620" w:name="_Toc491264040"/>
      <w:bookmarkStart w:id="5621" w:name="_Toc494303966"/>
      <w:bookmarkStart w:id="5622" w:name="_Toc532827306"/>
      <w:bookmarkStart w:id="5623" w:name="_Toc532827892"/>
      <w:bookmarkStart w:id="5624" w:name="_Toc52898778"/>
      <w:bookmarkStart w:id="5625" w:name="_Toc52899147"/>
      <w:bookmarkStart w:id="5626" w:name="_Toc86830570"/>
      <w:bookmarkStart w:id="5627" w:name="_Toc86831752"/>
      <w:del w:id="5628" w:author="Ryan Beck" w:date="2023-04-11T12:29:00Z">
        <w:r w:rsidDel="00815DA0">
          <w:rPr>
            <w:noProof/>
          </w:rPr>
          <w:drawing>
            <wp:anchor distT="0" distB="0" distL="114300" distR="114300" simplePos="0" relativeHeight="251672064" behindDoc="1" locked="0" layoutInCell="1" allowOverlap="1" wp14:anchorId="3D551B91" wp14:editId="13D2E288">
              <wp:simplePos x="0" y="0"/>
              <wp:positionH relativeFrom="column">
                <wp:posOffset>2656840</wp:posOffset>
              </wp:positionH>
              <wp:positionV relativeFrom="paragraph">
                <wp:posOffset>443230</wp:posOffset>
              </wp:positionV>
              <wp:extent cx="3191256" cy="3026664"/>
              <wp:effectExtent l="0" t="0" r="9525" b="2540"/>
              <wp:wrapTight wrapText="left">
                <wp:wrapPolygon edited="0">
                  <wp:start x="0" y="0"/>
                  <wp:lineTo x="0" y="21482"/>
                  <wp:lineTo x="21536" y="21482"/>
                  <wp:lineTo x="21536" y="0"/>
                  <wp:lineTo x="0" y="0"/>
                </wp:wrapPolygon>
              </wp:wrapTight>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r w:rsidR="00104808" w:rsidDel="00815DA0">
          <w:delText>Configure</w:delText>
        </w:r>
        <w:r w:rsidR="00104808" w:rsidRPr="0075789B" w:rsidDel="00815DA0">
          <w:delText xml:space="preserve"> LDO</w:delText>
        </w:r>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del>
    </w:p>
    <w:p w14:paraId="60ADA54F" w14:textId="1F585646" w:rsidR="004D6644" w:rsidRPr="0075789B" w:rsidDel="00815DA0" w:rsidRDefault="00104808">
      <w:pPr>
        <w:pStyle w:val="Heading2"/>
        <w:rPr>
          <w:del w:id="5629" w:author="Ryan Beck" w:date="2023-04-11T12:29:00Z"/>
        </w:rPr>
        <w:pPrChange w:id="5630" w:author="Ryan Beck" w:date="2023-04-11T15:58:00Z">
          <w:pPr>
            <w:numPr>
              <w:numId w:val="86"/>
            </w:numPr>
            <w:ind w:left="360" w:hanging="360"/>
          </w:pPr>
        </w:pPrChange>
      </w:pPr>
      <w:del w:id="5631" w:author="Ryan Beck" w:date="2023-04-11T12:29:00Z">
        <w:r w:rsidDel="00815DA0">
          <w:delText>With the automatic system</w:delText>
        </w:r>
        <w:r w:rsidRPr="0075789B" w:rsidDel="00815DA0">
          <w:delText xml:space="preserve"> software </w:delText>
        </w:r>
        <w:r w:rsidDel="00815DA0">
          <w:delText xml:space="preserve">shut down, browse to the C:\Software Root Directory </w:delText>
        </w:r>
        <w:r w:rsidRPr="0075789B" w:rsidDel="00815DA0">
          <w:delText>folder and run the ConfigurationProgram.exe application, and select the LDO tab</w:delText>
        </w:r>
        <w:r w:rsidR="00BF5BCA" w:rsidDel="00815DA0">
          <w:delText>.</w:delText>
        </w:r>
      </w:del>
    </w:p>
    <w:p w14:paraId="61A3C768" w14:textId="63F410AA" w:rsidR="00104808" w:rsidRPr="00104808" w:rsidDel="00815DA0" w:rsidRDefault="00104808">
      <w:pPr>
        <w:pStyle w:val="Heading2"/>
        <w:rPr>
          <w:del w:id="5632" w:author="Ryan Beck" w:date="2023-04-11T12:29:00Z"/>
        </w:rPr>
        <w:pPrChange w:id="5633" w:author="Ryan Beck" w:date="2023-04-11T15:58:00Z">
          <w:pPr>
            <w:numPr>
              <w:numId w:val="86"/>
            </w:numPr>
            <w:ind w:left="360" w:hanging="360"/>
          </w:pPr>
        </w:pPrChange>
      </w:pPr>
      <w:del w:id="5634" w:author="Ryan Beck" w:date="2023-04-11T12:29:00Z">
        <w:r w:rsidRPr="00104808" w:rsidDel="00815DA0">
          <w:lastRenderedPageBreak/>
          <w:delText>Check the “Enable Live Data Output” checkbox</w:delText>
        </w:r>
      </w:del>
    </w:p>
    <w:p w14:paraId="6325C901" w14:textId="44ACC0EA" w:rsidR="00104808" w:rsidRPr="00104808" w:rsidDel="00815DA0" w:rsidRDefault="00104808">
      <w:pPr>
        <w:pStyle w:val="Heading2"/>
        <w:rPr>
          <w:del w:id="5635" w:author="Ryan Beck" w:date="2023-04-11T12:29:00Z"/>
        </w:rPr>
        <w:pPrChange w:id="5636" w:author="Ryan Beck" w:date="2023-04-11T15:58:00Z">
          <w:pPr>
            <w:numPr>
              <w:numId w:val="86"/>
            </w:numPr>
            <w:ind w:left="360" w:hanging="360"/>
          </w:pPr>
        </w:pPrChange>
      </w:pPr>
      <w:del w:id="5637" w:author="Ryan Beck" w:date="2023-04-11T12:29:00Z">
        <w:r w:rsidRPr="00104808" w:rsidDel="00815DA0">
          <w:delText>Select the desired Format</w:delText>
        </w:r>
      </w:del>
    </w:p>
    <w:p w14:paraId="3B9D2A11" w14:textId="383EBD7E" w:rsidR="00104808" w:rsidRPr="00104808" w:rsidDel="00815DA0" w:rsidRDefault="00104808">
      <w:pPr>
        <w:pStyle w:val="Heading2"/>
        <w:rPr>
          <w:del w:id="5638" w:author="Ryan Beck" w:date="2023-04-11T12:29:00Z"/>
        </w:rPr>
        <w:pPrChange w:id="5639" w:author="Ryan Beck" w:date="2023-04-11T15:58:00Z">
          <w:pPr>
            <w:numPr>
              <w:numId w:val="86"/>
            </w:numPr>
            <w:ind w:left="360" w:hanging="360"/>
          </w:pPr>
        </w:pPrChange>
      </w:pPr>
      <w:del w:id="5640" w:author="Ryan Beck" w:date="2023-04-11T12:29:00Z">
        <w:r w:rsidRPr="00104808" w:rsidDel="00815DA0">
          <w:delText>The type of Format chosen will affect what naming structure for file will be used (See Details of Output Files above).</w:delText>
        </w:r>
      </w:del>
    </w:p>
    <w:p w14:paraId="1763ADF0" w14:textId="294FABAD" w:rsidR="00104808" w:rsidRPr="00104808" w:rsidDel="00815DA0" w:rsidRDefault="00104808">
      <w:pPr>
        <w:pStyle w:val="Heading2"/>
        <w:rPr>
          <w:del w:id="5641" w:author="Ryan Beck" w:date="2023-04-11T12:29:00Z"/>
        </w:rPr>
        <w:pPrChange w:id="5642" w:author="Ryan Beck" w:date="2023-04-11T15:58:00Z">
          <w:pPr>
            <w:numPr>
              <w:numId w:val="86"/>
            </w:numPr>
            <w:ind w:left="360" w:hanging="360"/>
          </w:pPr>
        </w:pPrChange>
      </w:pPr>
      <w:del w:id="5643" w:author="Ryan Beck" w:date="2023-04-11T12:29:00Z">
        <w:r w:rsidRPr="00104808" w:rsidDel="00815DA0">
          <w:delText>Select the destination path for the output file by clicking on the Browse button. This needs to be a location on the local drive.</w:delText>
        </w:r>
      </w:del>
    </w:p>
    <w:p w14:paraId="661488E8" w14:textId="53C058D3" w:rsidR="00104808" w:rsidDel="00815DA0" w:rsidRDefault="00104808">
      <w:pPr>
        <w:pStyle w:val="Heading2"/>
        <w:rPr>
          <w:del w:id="5644" w:author="Ryan Beck" w:date="2023-04-11T12:29:00Z"/>
        </w:rPr>
        <w:pPrChange w:id="5645" w:author="Ryan Beck" w:date="2023-04-11T15:58:00Z">
          <w:pPr>
            <w:numPr>
              <w:numId w:val="86"/>
            </w:numPr>
            <w:ind w:left="360" w:hanging="360"/>
          </w:pPr>
        </w:pPrChange>
      </w:pPr>
      <w:del w:id="5646" w:author="Ryan Beck" w:date="2023-04-11T12:29:00Z">
        <w:r w:rsidRPr="00104808" w:rsidDel="00815DA0">
          <w:delText>“Max File Size” lets you specify how large the LDO output file can get before a new one is started.</w:delText>
        </w:r>
      </w:del>
    </w:p>
    <w:p w14:paraId="3E4DC2B9" w14:textId="010B6CD1" w:rsidR="00BF5BCA" w:rsidDel="00815DA0" w:rsidRDefault="00BF5BCA">
      <w:pPr>
        <w:pStyle w:val="Heading2"/>
        <w:rPr>
          <w:del w:id="5647" w:author="Ryan Beck" w:date="2023-04-11T12:29:00Z"/>
        </w:rPr>
        <w:pPrChange w:id="5648" w:author="Ryan Beck" w:date="2023-04-11T15:58:00Z">
          <w:pPr>
            <w:numPr>
              <w:numId w:val="86"/>
            </w:numPr>
            <w:ind w:left="360" w:hanging="360"/>
          </w:pPr>
        </w:pPrChange>
      </w:pPr>
      <w:del w:id="5649" w:author="Ryan Beck" w:date="2023-04-11T12:29:00Z">
        <w:r w:rsidDel="00815DA0">
          <w:delText>Select ‘Include Alarm Events’ to record into the output file any warnings or alarms.</w:delText>
        </w:r>
      </w:del>
    </w:p>
    <w:p w14:paraId="5181CD0B" w14:textId="2E5A48AC" w:rsidR="00BF5BCA" w:rsidDel="00815DA0" w:rsidRDefault="00BF5BCA">
      <w:pPr>
        <w:pStyle w:val="Heading2"/>
        <w:rPr>
          <w:del w:id="5650" w:author="Ryan Beck" w:date="2023-04-11T12:29:00Z"/>
        </w:rPr>
        <w:pPrChange w:id="5651" w:author="Ryan Beck" w:date="2023-04-11T15:58:00Z">
          <w:pPr/>
        </w:pPrChange>
      </w:pPr>
    </w:p>
    <w:p w14:paraId="5AD90F12" w14:textId="58A2B18C" w:rsidR="00BF5BCA" w:rsidDel="00815DA0" w:rsidRDefault="00BF5BCA">
      <w:pPr>
        <w:pStyle w:val="Heading2"/>
        <w:rPr>
          <w:del w:id="5652" w:author="Ryan Beck" w:date="2023-04-11T12:29:00Z"/>
        </w:rPr>
        <w:pPrChange w:id="5653" w:author="Ryan Beck" w:date="2023-04-11T15:58:00Z">
          <w:pPr/>
        </w:pPrChange>
      </w:pPr>
    </w:p>
    <w:p w14:paraId="0D1D831B" w14:textId="74821CA3" w:rsidR="00BF5BCA" w:rsidRPr="00104808" w:rsidDel="00815DA0" w:rsidRDefault="00BF5BCA">
      <w:pPr>
        <w:pStyle w:val="Heading2"/>
        <w:rPr>
          <w:del w:id="5654" w:author="Ryan Beck" w:date="2023-04-11T12:29:00Z"/>
        </w:rPr>
        <w:pPrChange w:id="5655" w:author="Ryan Beck" w:date="2023-04-11T15:58:00Z">
          <w:pPr/>
        </w:pPrChange>
      </w:pPr>
    </w:p>
    <w:p w14:paraId="3CD51961" w14:textId="3E919A64" w:rsidR="00104808" w:rsidRPr="0075789B" w:rsidDel="00815DA0" w:rsidRDefault="00104808">
      <w:pPr>
        <w:pStyle w:val="Heading2"/>
        <w:rPr>
          <w:del w:id="5656" w:author="Ryan Beck" w:date="2023-04-11T12:29:00Z"/>
        </w:rPr>
        <w:pPrChange w:id="5657" w:author="Ryan Beck" w:date="2023-04-11T15:58:00Z">
          <w:pPr/>
        </w:pPrChange>
      </w:pPr>
    </w:p>
    <w:p w14:paraId="563B63B2" w14:textId="4397065A" w:rsidR="00104808" w:rsidDel="00815DA0" w:rsidRDefault="00104808">
      <w:pPr>
        <w:pStyle w:val="Heading2"/>
        <w:rPr>
          <w:del w:id="5658" w:author="Ryan Beck" w:date="2023-04-11T12:34:00Z"/>
        </w:rPr>
        <w:pPrChange w:id="5659" w:author="Ryan Beck" w:date="2023-04-11T15:58:00Z">
          <w:pPr/>
        </w:pPrChange>
      </w:pPr>
      <w:del w:id="5660" w:author="Ryan Beck" w:date="2023-04-11T12:29:00Z">
        <w:r w:rsidRPr="0075789B" w:rsidDel="00815DA0">
          <w:delText xml:space="preserve"> If a VP is running for an extended amount of time, once the maximum file size is reached, a new file will be generated and the new file name will be appended with a _# as shown in the example below:</w:delText>
        </w:r>
      </w:del>
    </w:p>
    <w:p w14:paraId="3F6C8C1D" w14:textId="1D579A24" w:rsidR="00104808" w:rsidRPr="00BF10F4" w:rsidDel="00815DA0" w:rsidRDefault="00CF588F">
      <w:pPr>
        <w:pStyle w:val="Heading2"/>
        <w:rPr>
          <w:del w:id="5661" w:author="Ryan Beck" w:date="2023-04-11T12:34:00Z"/>
        </w:rPr>
        <w:pPrChange w:id="5662" w:author="Ryan Beck" w:date="2023-04-11T15:58:00Z">
          <w:pPr>
            <w:jc w:val="center"/>
          </w:pPr>
        </w:pPrChange>
      </w:pPr>
      <w:del w:id="5663" w:author="Ryan Beck" w:date="2023-04-11T12:29:00Z">
        <w:r w:rsidDel="00815DA0">
          <w:rPr>
            <w:noProof/>
          </w:rPr>
          <w:drawing>
            <wp:inline distT="0" distB="0" distL="0" distR="0" wp14:anchorId="1D599C24" wp14:editId="3FD7A663">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del>
    </w:p>
    <w:p w14:paraId="5DF60562" w14:textId="16157663" w:rsidR="00E71C4F" w:rsidRPr="00E32861" w:rsidDel="00815DA0" w:rsidRDefault="00754243">
      <w:pPr>
        <w:pStyle w:val="Heading2"/>
        <w:rPr>
          <w:del w:id="5664" w:author="Ryan Beck" w:date="2023-04-11T12:34:00Z"/>
        </w:rPr>
        <w:pPrChange w:id="5665" w:author="Ryan Beck" w:date="2023-04-11T15:58:00Z">
          <w:pPr>
            <w:pStyle w:val="Heading3"/>
          </w:pPr>
        </w:pPrChange>
      </w:pPr>
      <w:del w:id="5666" w:author="Ryan Beck" w:date="2023-04-11T12:34:00Z">
        <w:r w:rsidDel="00815DA0">
          <w:br w:type="page"/>
        </w:r>
        <w:bookmarkStart w:id="5667" w:name="_Toc467442564"/>
        <w:bookmarkStart w:id="5668" w:name="_Toc469045129"/>
        <w:bookmarkStart w:id="5669" w:name="_Toc532827893"/>
        <w:bookmarkStart w:id="5670" w:name="_Toc52899148"/>
      </w:del>
    </w:p>
    <w:p w14:paraId="42481651" w14:textId="7544F83E" w:rsidR="00104808" w:rsidRPr="004D6644" w:rsidRDefault="00C653DF">
      <w:pPr>
        <w:pStyle w:val="Heading2"/>
        <w:pPrChange w:id="5671" w:author="Ryan Beck" w:date="2023-04-11T15:58:00Z">
          <w:pPr>
            <w:pStyle w:val="Heading3"/>
          </w:pPr>
        </w:pPrChange>
      </w:pPr>
      <w:bookmarkStart w:id="5672" w:name="_Toc86831753"/>
      <w:bookmarkStart w:id="5673" w:name="_Toc132123086"/>
      <w:bookmarkStart w:id="5674" w:name="_Toc132123307"/>
      <w:r w:rsidRPr="004D6644">
        <w:lastRenderedPageBreak/>
        <w:t>Delete Accumulated L</w:t>
      </w:r>
      <w:r w:rsidR="004D6644" w:rsidRPr="004D6644">
        <w:t>DO</w:t>
      </w:r>
      <w:r w:rsidRPr="004D6644">
        <w:t xml:space="preserve"> Files</w:t>
      </w:r>
      <w:bookmarkEnd w:id="5667"/>
      <w:bookmarkEnd w:id="5668"/>
      <w:bookmarkEnd w:id="5669"/>
      <w:bookmarkEnd w:id="5670"/>
      <w:bookmarkEnd w:id="5672"/>
      <w:bookmarkEnd w:id="5673"/>
      <w:bookmarkEnd w:id="5674"/>
      <w:r w:rsidR="00754243"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4A6BB37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 xml:space="preserve">The </w:t>
      </w:r>
      <w:r w:rsidRPr="00815DA0">
        <w:rPr>
          <w:i/>
          <w:iCs/>
          <w:rPrChange w:id="5675" w:author="Ryan Beck" w:date="2023-04-11T12:34:00Z">
            <w:rPr/>
          </w:rPrChange>
        </w:rPr>
        <w:t>Auto Delete LDO files</w:t>
      </w:r>
      <w:r>
        <w:t xml:space="preserve"> screen appears:</w:t>
      </w:r>
    </w:p>
    <w:p w14:paraId="443777F6" w14:textId="77777777" w:rsidR="00104808" w:rsidRDefault="00104808" w:rsidP="00104808">
      <w:pPr>
        <w:jc w:val="center"/>
        <w:rPr>
          <w:noProof/>
        </w:rPr>
      </w:pPr>
      <w:r w:rsidRPr="005A0539">
        <w:rPr>
          <w:noProof/>
        </w:rPr>
        <w:drawing>
          <wp:inline distT="0" distB="0" distL="0" distR="0" wp14:anchorId="49521841" wp14:editId="20D005EA">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815DA0">
        <w:rPr>
          <w:b/>
          <w:bCs/>
          <w:i/>
          <w:rPrChange w:id="5676" w:author="Ryan Beck" w:date="2023-04-11T12:34:00Z">
            <w:rPr>
              <w:i/>
            </w:rPr>
          </w:rPrChange>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77FB241">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rsidP="006E1668"/>
    <w:p w14:paraId="72F903F1" w14:textId="77777777" w:rsidR="00104808" w:rsidRDefault="00104808" w:rsidP="006E1668"/>
    <w:tbl>
      <w:tblPr>
        <w:tblW w:w="0" w:type="auto"/>
        <w:tblLook w:val="04A0" w:firstRow="1" w:lastRow="0" w:firstColumn="1" w:lastColumn="0" w:noHBand="0" w:noVBand="1"/>
      </w:tblPr>
      <w:tblGrid>
        <w:gridCol w:w="6498"/>
        <w:gridCol w:w="3078"/>
      </w:tblGrid>
      <w:tr w:rsidR="00104808" w14:paraId="381F4AC3" w14:textId="77777777" w:rsidTr="00D72505">
        <w:tc>
          <w:tcPr>
            <w:tcW w:w="6498" w:type="dxa"/>
            <w:shd w:val="clear" w:color="auto" w:fill="auto"/>
          </w:tcPr>
          <w:p w14:paraId="56192ADD" w14:textId="4EBF90C6" w:rsidR="00104808" w:rsidRDefault="00104808" w:rsidP="00AA5614">
            <w:pPr>
              <w:pStyle w:val="ListNumber4"/>
              <w:numPr>
                <w:ilvl w:val="0"/>
                <w:numId w:val="87"/>
              </w:numPr>
              <w:spacing w:after="120"/>
            </w:pPr>
            <w:r>
              <w:t xml:space="preserve">Use the </w:t>
            </w:r>
            <w:del w:id="5677" w:author="Ryan Beck" w:date="2023-04-11T12:34:00Z">
              <w:r w:rsidDel="00815DA0">
                <w:delText>drop down</w:delText>
              </w:r>
            </w:del>
            <w:ins w:id="5678" w:author="Ryan Beck" w:date="2023-04-11T12:34:00Z">
              <w:r w:rsidR="00815DA0">
                <w:t>drop-down</w:t>
              </w:r>
            </w:ins>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28E6560F">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28"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 xml:space="preserve">Click the </w:t>
            </w:r>
            <w:r w:rsidRPr="00815DA0">
              <w:rPr>
                <w:b/>
                <w:bCs/>
                <w:rPrChange w:id="5679" w:author="Ryan Beck" w:date="2023-04-11T12:35:00Z">
                  <w:rPr/>
                </w:rPrChange>
              </w:rPr>
              <w:t>Apply</w:t>
            </w:r>
            <w:r>
              <w:t xml:space="preserve">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27804D40">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0113ABF5" w14:textId="77777777" w:rsidR="00106ABA" w:rsidRDefault="00106ABA" w:rsidP="00A646A2">
      <w:pPr>
        <w:rPr>
          <w:highlight w:val="yellow"/>
        </w:rPr>
      </w:pPr>
    </w:p>
    <w:p w14:paraId="226D1E84" w14:textId="60CF2087" w:rsidR="0016505C" w:rsidRDefault="0016505C" w:rsidP="006E1668">
      <w:bookmarkStart w:id="5680" w:name="_Toc329249448"/>
    </w:p>
    <w:p w14:paraId="2FBCA7DC" w14:textId="77777777" w:rsidR="007B598A" w:rsidRDefault="007B598A">
      <w:pPr>
        <w:rPr>
          <w:ins w:id="5681" w:author="Ryan Beck" w:date="2023-04-11T12:37:00Z"/>
        </w:rPr>
      </w:pPr>
      <w:ins w:id="5682" w:author="Ryan Beck" w:date="2023-04-11T12:37:00Z">
        <w:r>
          <w:br w:type="page"/>
        </w:r>
      </w:ins>
    </w:p>
    <w:p w14:paraId="508DCEDA" w14:textId="77777777" w:rsidR="007B598A" w:rsidRDefault="007B598A" w:rsidP="001E4059">
      <w:pPr>
        <w:pStyle w:val="Heading3"/>
        <w:rPr>
          <w:ins w:id="5683" w:author="Ryan Beck" w:date="2023-04-11T12:37:00Z"/>
        </w:rPr>
      </w:pPr>
      <w:bookmarkStart w:id="5684" w:name="_Toc83652095"/>
      <w:bookmarkStart w:id="5685" w:name="_Toc83831427"/>
      <w:bookmarkStart w:id="5686" w:name="_Toc99527016"/>
      <w:bookmarkStart w:id="5687" w:name="_Toc115624210"/>
      <w:bookmarkStart w:id="5688" w:name="_Toc115957932"/>
      <w:bookmarkStart w:id="5689" w:name="_Toc120025360"/>
      <w:bookmarkStart w:id="5690" w:name="_Toc120025665"/>
      <w:bookmarkStart w:id="5691" w:name="_Toc130360823"/>
      <w:bookmarkStart w:id="5692" w:name="_Toc132123308"/>
      <w:ins w:id="5693" w:author="Ryan Beck" w:date="2023-04-11T12:37:00Z">
        <w:r>
          <w:lastRenderedPageBreak/>
          <w:t>Include Alarm Events in the Output File</w:t>
        </w:r>
        <w:bookmarkEnd w:id="5684"/>
        <w:bookmarkEnd w:id="5685"/>
        <w:bookmarkEnd w:id="5686"/>
        <w:bookmarkEnd w:id="5687"/>
        <w:bookmarkEnd w:id="5688"/>
        <w:bookmarkEnd w:id="5689"/>
        <w:bookmarkEnd w:id="5690"/>
        <w:bookmarkEnd w:id="5691"/>
        <w:bookmarkEnd w:id="5692"/>
      </w:ins>
    </w:p>
    <w:p w14:paraId="6B456A2B" w14:textId="77777777" w:rsidR="007B598A" w:rsidRDefault="007B598A" w:rsidP="007B598A">
      <w:pPr>
        <w:rPr>
          <w:ins w:id="5694" w:author="Ryan Beck" w:date="2023-04-11T12:37:00Z"/>
        </w:rPr>
      </w:pPr>
      <w:ins w:id="5695" w:author="Ryan Beck" w:date="2023-04-11T12:37:00Z">
        <w:r w:rsidRPr="00582A6D">
          <w:t xml:space="preserve">When </w:t>
        </w:r>
        <w:r w:rsidRPr="00712EE3">
          <w:rPr>
            <w:i/>
            <w:iCs/>
          </w:rPr>
          <w:t>Include Alarm Events</w:t>
        </w:r>
        <w:r>
          <w:t xml:space="preserve"> is selected,</w:t>
        </w:r>
        <w:r w:rsidRPr="00582A6D">
          <w:t xml:space="preserve"> </w:t>
        </w:r>
        <w:r>
          <w:t xml:space="preserve">any </w:t>
        </w:r>
        <w:r w:rsidRPr="00582A6D">
          <w:t>alarm</w:t>
        </w:r>
        <w:r>
          <w:t xml:space="preserve"> and/or warning</w:t>
        </w:r>
        <w:r w:rsidRPr="00582A6D">
          <w:t xml:space="preserve"> events</w:t>
        </w:r>
        <w:r>
          <w:t xml:space="preserve"> that occurred while a board was in the oven will be saved into the output file along with the board data. </w:t>
        </w:r>
      </w:ins>
    </w:p>
    <w:p w14:paraId="6106DFD1" w14:textId="77777777" w:rsidR="007B598A" w:rsidRDefault="007B598A" w:rsidP="007B598A">
      <w:pPr>
        <w:rPr>
          <w:ins w:id="5696" w:author="Ryan Beck" w:date="2023-04-11T12:37:00Z"/>
        </w:rPr>
      </w:pPr>
    </w:p>
    <w:p w14:paraId="5FC539DA" w14:textId="77777777" w:rsidR="007B598A" w:rsidRPr="00F62B03" w:rsidRDefault="007B598A" w:rsidP="007B598A">
      <w:pPr>
        <w:rPr>
          <w:ins w:id="5697" w:author="Ryan Beck" w:date="2023-04-11T12:37:00Z"/>
        </w:rPr>
      </w:pPr>
      <w:ins w:id="5698" w:author="Ryan Beck" w:date="2023-04-11T12:37:00Z">
        <w:r w:rsidRPr="00712EE3">
          <w:rPr>
            <w:b/>
            <w:bCs/>
          </w:rPr>
          <w:t>Alarm Event LDO Output File Example</w:t>
        </w:r>
        <w:r>
          <w:rPr>
            <w:b/>
            <w:bCs/>
          </w:rPr>
          <w:t>s</w:t>
        </w:r>
      </w:ins>
    </w:p>
    <w:p w14:paraId="2C4953BC" w14:textId="77777777" w:rsidR="007B598A" w:rsidRDefault="007B598A" w:rsidP="007B598A">
      <w:pPr>
        <w:rPr>
          <w:ins w:id="5699" w:author="Ryan Beck" w:date="2023-04-11T12:37:00Z"/>
        </w:rPr>
      </w:pPr>
      <w:ins w:id="5700" w:author="Ryan Beck" w:date="2023-04-11T12:37:00Z">
        <w:r>
          <w:rPr>
            <w:noProof/>
          </w:rPr>
          <w:drawing>
            <wp:anchor distT="0" distB="0" distL="114300" distR="114300" simplePos="0" relativeHeight="251708928" behindDoc="1" locked="0" layoutInCell="1" allowOverlap="1" wp14:anchorId="159CDB54" wp14:editId="3D96DE9D">
              <wp:simplePos x="0" y="0"/>
              <wp:positionH relativeFrom="column">
                <wp:posOffset>3590925</wp:posOffset>
              </wp:positionH>
              <wp:positionV relativeFrom="paragraph">
                <wp:posOffset>150495</wp:posOffset>
              </wp:positionV>
              <wp:extent cx="2267712" cy="1106424"/>
              <wp:effectExtent l="0" t="0" r="0" b="0"/>
              <wp:wrapTight wrapText="left">
                <wp:wrapPolygon edited="0">
                  <wp:start x="0" y="0"/>
                  <wp:lineTo x="0" y="21203"/>
                  <wp:lineTo x="21412" y="21203"/>
                  <wp:lineTo x="21412" y="0"/>
                  <wp:lineTo x="0" y="0"/>
                </wp:wrapPolygon>
              </wp:wrapTight>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230">
                        <a:extLst>
                          <a:ext uri="{28A0092B-C50C-407E-A947-70E740481C1C}">
                            <a14:useLocalDpi xmlns:a14="http://schemas.microsoft.com/office/drawing/2010/main" val="0"/>
                          </a:ext>
                        </a:extLst>
                      </a:blip>
                      <a:srcRect t="7776"/>
                      <a:stretch/>
                    </pic:blipFill>
                    <pic:spPr bwMode="auto">
                      <a:xfrm>
                        <a:off x="0" y="0"/>
                        <a:ext cx="2267712" cy="11064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Below are examples of the Tab Separated and One Board per File outputs with the </w:t>
        </w:r>
        <w:r w:rsidRPr="00712EE3">
          <w:rPr>
            <w:i/>
            <w:iCs/>
          </w:rPr>
          <w:t>Include Alarm Events</w:t>
        </w:r>
        <w:r>
          <w:t xml:space="preserve"> enabled:</w:t>
        </w:r>
      </w:ins>
    </w:p>
    <w:p w14:paraId="141E3096" w14:textId="77777777" w:rsidR="007B598A" w:rsidRDefault="007B598A" w:rsidP="007B598A">
      <w:pPr>
        <w:rPr>
          <w:ins w:id="5701" w:author="Ryan Beck" w:date="2023-04-11T12:37:00Z"/>
        </w:rPr>
      </w:pPr>
      <w:ins w:id="5702" w:author="Ryan Beck" w:date="2023-04-11T12:37:00Z">
        <w:r>
          <w:rPr>
            <w:noProof/>
          </w:rPr>
          <w:drawing>
            <wp:inline distT="0" distB="0" distL="0" distR="0" wp14:anchorId="5FE6F03F" wp14:editId="399B781B">
              <wp:extent cx="2464561" cy="1118235"/>
              <wp:effectExtent l="0" t="0" r="0" b="5715"/>
              <wp:docPr id="197" name="Picture 19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231">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ins>
    </w:p>
    <w:p w14:paraId="653AA370" w14:textId="77777777" w:rsidR="007B598A" w:rsidRDefault="007B598A" w:rsidP="007B598A">
      <w:pPr>
        <w:rPr>
          <w:ins w:id="5703" w:author="Ryan Beck" w:date="2023-04-11T12:37:00Z"/>
          <w:highlight w:val="yellow"/>
        </w:rPr>
      </w:pPr>
      <w:ins w:id="5704" w:author="Ryan Beck" w:date="2023-04-11T12:37:00Z">
        <w:r>
          <w:tab/>
        </w:r>
        <w:r>
          <w:tab/>
          <w:t>Tab Separated</w:t>
        </w:r>
        <w:r>
          <w:tab/>
        </w:r>
        <w:r>
          <w:tab/>
        </w:r>
        <w:r>
          <w:tab/>
        </w:r>
        <w:r>
          <w:tab/>
        </w:r>
        <w:r>
          <w:tab/>
        </w:r>
        <w:r>
          <w:tab/>
          <w:t>One Board per File</w:t>
        </w:r>
      </w:ins>
    </w:p>
    <w:p w14:paraId="051FD4A8" w14:textId="56344EB7" w:rsidR="0016505C" w:rsidRDefault="0016505C">
      <w:pPr>
        <w:rPr>
          <w:rFonts w:ascii="Arial" w:hAnsi="Arial"/>
          <w:b/>
          <w:kern w:val="28"/>
          <w:sz w:val="40"/>
          <w:szCs w:val="36"/>
        </w:rPr>
      </w:pPr>
      <w:r>
        <w:br w:type="page"/>
      </w:r>
    </w:p>
    <w:p w14:paraId="1902B639" w14:textId="77777777" w:rsidR="00E71C4F" w:rsidRPr="005D4923" w:rsidRDefault="00E71C4F" w:rsidP="00E71C4F">
      <w:pPr>
        <w:pStyle w:val="Heading1"/>
      </w:pPr>
      <w:bookmarkStart w:id="5705" w:name="_Toc66962673"/>
      <w:bookmarkStart w:id="5706" w:name="_Toc67395086"/>
      <w:bookmarkStart w:id="5707" w:name="_Toc67395361"/>
      <w:bookmarkStart w:id="5708" w:name="_Toc69230227"/>
      <w:bookmarkStart w:id="5709" w:name="_Toc69230799"/>
      <w:bookmarkStart w:id="5710" w:name="_Toc83830714"/>
      <w:bookmarkStart w:id="5711" w:name="_Toc83831124"/>
      <w:bookmarkStart w:id="5712" w:name="_Toc83831429"/>
      <w:bookmarkStart w:id="5713" w:name="_Toc86830571"/>
      <w:bookmarkStart w:id="5714" w:name="_Toc86831754"/>
      <w:bookmarkStart w:id="5715" w:name="_Toc132123087"/>
      <w:bookmarkStart w:id="5716" w:name="_Toc132123309"/>
      <w:bookmarkStart w:id="5717" w:name="_Toc532827307"/>
      <w:bookmarkStart w:id="5718" w:name="_Toc532827601"/>
      <w:bookmarkStart w:id="5719" w:name="_Toc532827894"/>
      <w:bookmarkStart w:id="5720" w:name="_Toc532892556"/>
      <w:bookmarkStart w:id="5721" w:name="_Toc52898779"/>
      <w:bookmarkStart w:id="5722" w:name="_Toc52899149"/>
      <w:bookmarkStart w:id="5723" w:name="_Toc52899207"/>
      <w:r w:rsidRPr="005D4923">
        <w:lastRenderedPageBreak/>
        <w:t>Centralized Process Window Control</w:t>
      </w:r>
      <w:bookmarkEnd w:id="5705"/>
      <w:bookmarkEnd w:id="5706"/>
      <w:bookmarkEnd w:id="5707"/>
      <w:bookmarkEnd w:id="5708"/>
      <w:bookmarkEnd w:id="5709"/>
      <w:bookmarkEnd w:id="5710"/>
      <w:bookmarkEnd w:id="5711"/>
      <w:bookmarkEnd w:id="5712"/>
      <w:bookmarkEnd w:id="5713"/>
      <w:bookmarkEnd w:id="5714"/>
      <w:bookmarkEnd w:id="5715"/>
      <w:bookmarkEnd w:id="5716"/>
    </w:p>
    <w:p w14:paraId="181567E0" w14:textId="77777777" w:rsidR="00E71C4F" w:rsidRPr="005D4923" w:rsidRDefault="00E71C4F" w:rsidP="00E71C4F">
      <w:r w:rsidRPr="005D4923">
        <w:t>This optional feature enables a customer to ensure that every instance of the software is always using the same Process Window files and prevents unauthorized editing of specifications.</w:t>
      </w:r>
    </w:p>
    <w:p w14:paraId="083EB493" w14:textId="77777777" w:rsidR="00E71C4F" w:rsidRPr="005D4923" w:rsidRDefault="00E71C4F" w:rsidP="00E71C4F">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68A227B8" w14:textId="77777777" w:rsidR="00E71C4F" w:rsidRPr="005D4923" w:rsidRDefault="00E71C4F" w:rsidP="00E71C4F"/>
    <w:p w14:paraId="38865733" w14:textId="77777777" w:rsidR="00815DA0" w:rsidRDefault="00E71C4F" w:rsidP="00815DA0">
      <w:pPr>
        <w:rPr>
          <w:ins w:id="5724" w:author="Ryan Beck" w:date="2023-04-11T12:35:00Z"/>
        </w:rPr>
      </w:pPr>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del w:id="5725" w:author="Ryan Beck" w:date="2023-04-11T12:35:00Z">
        <w:r w:rsidRPr="005D4923" w:rsidDel="00815DA0">
          <w:br/>
        </w:r>
        <w:r w:rsidRPr="005D4923" w:rsidDel="00815DA0">
          <w:br/>
        </w:r>
      </w:del>
      <w:bookmarkStart w:id="5726" w:name="_Hlk35252977"/>
    </w:p>
    <w:p w14:paraId="5182014F" w14:textId="77777777" w:rsidR="00815DA0" w:rsidRDefault="00815DA0">
      <w:pPr>
        <w:rPr>
          <w:ins w:id="5727" w:author="Ryan Beck" w:date="2023-04-11T12:35:00Z"/>
          <w:b/>
        </w:rPr>
        <w:pPrChange w:id="5728" w:author="Ryan Beck" w:date="2023-04-11T12:35:00Z">
          <w:pPr>
            <w:ind w:left="720"/>
          </w:pPr>
        </w:pPrChange>
      </w:pPr>
    </w:p>
    <w:p w14:paraId="2FDAA027" w14:textId="70EFBF2F" w:rsidR="00E71C4F" w:rsidRPr="005D4923" w:rsidRDefault="00E71C4F">
      <w:pPr>
        <w:ind w:left="720"/>
        <w:pPrChange w:id="5729" w:author="Ryan Beck" w:date="2023-04-11T12:35:00Z">
          <w:pPr/>
        </w:pPrChange>
      </w:pPr>
      <w:r w:rsidRPr="005D4923">
        <w:rPr>
          <w:b/>
        </w:rPr>
        <w:t>Note</w:t>
      </w:r>
      <w:r w:rsidRPr="005D4923">
        <w:t>: For the Centralized Process Window Control to function, the appropriately programmed USB dongle key must remain connected to the PC at all times during use</w:t>
      </w:r>
      <w:bookmarkEnd w:id="5726"/>
      <w:r w:rsidRPr="005D4923">
        <w:t xml:space="preserve">. You can verify if you have the optional feature by viewing the Software Key panel in the Hardware Status screen. </w:t>
      </w:r>
    </w:p>
    <w:p w14:paraId="713EB7A1" w14:textId="77777777" w:rsidR="00E71C4F" w:rsidRPr="005D4923" w:rsidRDefault="00E71C4F">
      <w:pPr>
        <w:ind w:left="720"/>
        <w:pPrChange w:id="5730" w:author="Ryan Beck" w:date="2023-04-11T12:35:00Z">
          <w:pPr/>
        </w:pPrChange>
      </w:pPr>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p>
    <w:p w14:paraId="0E1795ED" w14:textId="77777777" w:rsidR="00E71C4F" w:rsidRPr="005D4923" w:rsidRDefault="00E71C4F" w:rsidP="00AA7259">
      <w:pPr>
        <w:pStyle w:val="Heading2"/>
      </w:pPr>
      <w:bookmarkStart w:id="5731" w:name="_Toc66962674"/>
      <w:bookmarkStart w:id="5732" w:name="_Toc67395087"/>
      <w:bookmarkStart w:id="5733" w:name="_Toc67395362"/>
      <w:bookmarkStart w:id="5734" w:name="_Toc69230228"/>
      <w:bookmarkStart w:id="5735" w:name="_Toc69230800"/>
      <w:bookmarkStart w:id="5736" w:name="_Toc83830715"/>
      <w:bookmarkStart w:id="5737" w:name="_Toc83831125"/>
      <w:bookmarkStart w:id="5738" w:name="_Toc83831430"/>
      <w:bookmarkStart w:id="5739" w:name="_Toc86830572"/>
      <w:bookmarkStart w:id="5740" w:name="_Toc86831755"/>
      <w:bookmarkStart w:id="5741" w:name="_Toc132123088"/>
      <w:bookmarkStart w:id="5742" w:name="_Toc132123310"/>
      <w:r w:rsidRPr="005D4923">
        <w:t>KIC File Administrator</w:t>
      </w:r>
      <w:bookmarkEnd w:id="5731"/>
      <w:bookmarkEnd w:id="5732"/>
      <w:bookmarkEnd w:id="5733"/>
      <w:bookmarkEnd w:id="5734"/>
      <w:bookmarkEnd w:id="5735"/>
      <w:bookmarkEnd w:id="5736"/>
      <w:bookmarkEnd w:id="5737"/>
      <w:bookmarkEnd w:id="5738"/>
      <w:bookmarkEnd w:id="5739"/>
      <w:bookmarkEnd w:id="5740"/>
      <w:bookmarkEnd w:id="5741"/>
      <w:bookmarkEnd w:id="5742"/>
      <w:r w:rsidRPr="005D4923">
        <w:t xml:space="preserve"> </w:t>
      </w:r>
    </w:p>
    <w:p w14:paraId="39DF5115" w14:textId="77777777" w:rsidR="00E71C4F" w:rsidRPr="005D4923" w:rsidRDefault="00E71C4F">
      <w:pPr>
        <w:jc w:val="center"/>
        <w:pPrChange w:id="5743" w:author="Ryan Beck" w:date="2023-04-11T12:37:00Z">
          <w:pPr/>
        </w:pPrChange>
      </w:pPr>
      <w:r w:rsidRPr="005D4923">
        <w:rPr>
          <w:noProof/>
        </w:rPr>
        <w:drawing>
          <wp:inline distT="0" distB="0" distL="0" distR="0" wp14:anchorId="4D6C1206" wp14:editId="497C4F30">
            <wp:extent cx="5368594" cy="3300881"/>
            <wp:effectExtent l="0" t="0" r="381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232">
                      <a:extLst>
                        <a:ext uri="{28A0092B-C50C-407E-A947-70E740481C1C}">
                          <a14:useLocalDpi xmlns:a14="http://schemas.microsoft.com/office/drawing/2010/main" val="0"/>
                        </a:ext>
                      </a:extLst>
                    </a:blip>
                    <a:stretch>
                      <a:fillRect/>
                    </a:stretch>
                  </pic:blipFill>
                  <pic:spPr>
                    <a:xfrm>
                      <a:off x="0" y="0"/>
                      <a:ext cx="5407774" cy="3324971"/>
                    </a:xfrm>
                    <a:prstGeom prst="rect">
                      <a:avLst/>
                    </a:prstGeom>
                  </pic:spPr>
                </pic:pic>
              </a:graphicData>
            </a:graphic>
          </wp:inline>
        </w:drawing>
      </w:r>
    </w:p>
    <w:p w14:paraId="47365E02" w14:textId="77777777" w:rsidR="00E71C4F" w:rsidRPr="005D4923" w:rsidRDefault="00E71C4F" w:rsidP="00E71C4F">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0BC1423B" w14:textId="77777777" w:rsidR="00E71C4F" w:rsidRPr="005D4923" w:rsidRDefault="00E71C4F" w:rsidP="00E71C4F"/>
    <w:p w14:paraId="10167A33" w14:textId="77777777" w:rsidR="00E71C4F" w:rsidRPr="005D4923" w:rsidRDefault="00E71C4F">
      <w:pPr>
        <w:ind w:left="720"/>
        <w:pPrChange w:id="5744" w:author="Ryan Beck" w:date="2023-04-11T12:37:00Z">
          <w:pPr/>
        </w:pPrChange>
      </w:pPr>
      <w:r w:rsidRPr="005D4923">
        <w:rPr>
          <w:b/>
        </w:rPr>
        <w:lastRenderedPageBreak/>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p>
    <w:p w14:paraId="495AA2CF" w14:textId="77777777" w:rsidR="00E71C4F" w:rsidRPr="005D4923" w:rsidRDefault="00E71C4F" w:rsidP="00E71C4F">
      <w:r w:rsidRPr="005D4923">
        <w:rPr>
          <w:noProof/>
        </w:rPr>
        <w:drawing>
          <wp:anchor distT="0" distB="0" distL="114300" distR="114300" simplePos="0" relativeHeight="251673088" behindDoc="1" locked="0" layoutInCell="1" allowOverlap="1" wp14:anchorId="7A06DB1E" wp14:editId="1C4931CF">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233">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3524C674" w14:textId="77777777" w:rsidR="00E71C4F" w:rsidRPr="005D4923" w:rsidRDefault="00E71C4F" w:rsidP="00E71C4F"/>
    <w:p w14:paraId="5EDE0F27" w14:textId="77777777" w:rsidR="00E71C4F" w:rsidRPr="005D4923" w:rsidRDefault="00E71C4F" w:rsidP="00E71C4F">
      <w:r w:rsidRPr="005D4923">
        <w:t xml:space="preserve">As an added protection, this application requires a password for use. The default password is </w:t>
      </w:r>
      <w:r w:rsidRPr="007B598A">
        <w:rPr>
          <w:b/>
          <w:bCs/>
          <w:i/>
          <w:iCs/>
          <w:rPrChange w:id="5745" w:author="Ryan Beck" w:date="2023-04-11T12:37:00Z">
            <w:rPr>
              <w:i/>
              <w:iCs/>
            </w:rPr>
          </w:rPrChange>
        </w:rPr>
        <w:t>Admin</w:t>
      </w:r>
      <w:r w:rsidRPr="005D4923">
        <w:t xml:space="preserve">, but can be changed in the </w:t>
      </w:r>
      <w:r w:rsidRPr="005D4923">
        <w:rPr>
          <w:i/>
          <w:iCs/>
        </w:rPr>
        <w:t xml:space="preserve">Settings </w:t>
      </w:r>
      <w:r w:rsidRPr="005D4923">
        <w:t>menu after logging in.</w:t>
      </w:r>
    </w:p>
    <w:p w14:paraId="07F84228" w14:textId="77777777" w:rsidR="00E71C4F" w:rsidRPr="005D4923" w:rsidRDefault="00E71C4F" w:rsidP="00E71C4F"/>
    <w:p w14:paraId="5A0EBD17" w14:textId="77777777" w:rsidR="00E71C4F" w:rsidRPr="005D4923" w:rsidRDefault="00E71C4F" w:rsidP="00E71C4F"/>
    <w:p w14:paraId="0278FCEB" w14:textId="77777777" w:rsidR="00E71C4F" w:rsidRPr="005D4923" w:rsidRDefault="00E71C4F" w:rsidP="00E71C4F"/>
    <w:p w14:paraId="768B6383" w14:textId="77777777" w:rsidR="00E71C4F" w:rsidRPr="005D4923" w:rsidRDefault="00E71C4F" w:rsidP="00E71C4F">
      <w:pPr>
        <w:jc w:val="center"/>
      </w:pPr>
      <w:r>
        <w:rPr>
          <w:noProof/>
        </w:rPr>
        <w:drawing>
          <wp:inline distT="0" distB="0" distL="0" distR="0" wp14:anchorId="497719E2" wp14:editId="0FECC4E1">
            <wp:extent cx="5175504" cy="3657600"/>
            <wp:effectExtent l="0" t="0" r="6350" b="0"/>
            <wp:docPr id="283" name="Picture 2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5C7595DF" w14:textId="77777777" w:rsidR="00E71C4F" w:rsidRPr="005D4923" w:rsidRDefault="00E71C4F" w:rsidP="00E71C4F"/>
    <w:p w14:paraId="2603718B" w14:textId="77777777" w:rsidR="00E71C4F" w:rsidRPr="007B598A" w:rsidRDefault="00E71C4F" w:rsidP="00E71C4F">
      <w:r w:rsidRPr="007B598A">
        <w:rPr>
          <w:b/>
          <w:bCs/>
          <w:rPrChange w:id="5746" w:author="Ryan Beck" w:date="2023-04-11T12:38:00Z">
            <w:rPr>
              <w:b/>
              <w:bCs/>
              <w:i/>
              <w:iCs/>
            </w:rPr>
          </w:rPrChange>
        </w:rPr>
        <w:t>Drop-down menu</w:t>
      </w:r>
      <w:r w:rsidRPr="007B598A">
        <w:t xml:space="preserve"> – Displays list of currently available Process Window files. User can also type in a new name if creating a new Process Window.</w:t>
      </w:r>
      <w:r w:rsidRPr="007B598A">
        <w:br/>
      </w:r>
      <w:r w:rsidRPr="007B598A">
        <w:rPr>
          <w:b/>
          <w:bCs/>
          <w:rPrChange w:id="5747" w:author="Ryan Beck" w:date="2023-04-11T12:38:00Z">
            <w:rPr>
              <w:b/>
              <w:bCs/>
              <w:i/>
              <w:iCs/>
            </w:rPr>
          </w:rPrChange>
        </w:rPr>
        <w:t xml:space="preserve">Solder Paste button – </w:t>
      </w:r>
      <w:r w:rsidRPr="007B598A">
        <w:t>Displays list of manufacturers solder paste formulations with specifications</w:t>
      </w:r>
    </w:p>
    <w:p w14:paraId="6D2799B1" w14:textId="77777777" w:rsidR="00E71C4F" w:rsidRPr="007B598A" w:rsidRDefault="00E71C4F" w:rsidP="00E71C4F">
      <w:r w:rsidRPr="007B598A">
        <w:rPr>
          <w:b/>
          <w:bCs/>
          <w:rPrChange w:id="5748" w:author="Ryan Beck" w:date="2023-04-11T12:38:00Z">
            <w:rPr>
              <w:b/>
              <w:bCs/>
              <w:i/>
              <w:iCs/>
            </w:rPr>
          </w:rPrChange>
        </w:rPr>
        <w:t>Process Window Type</w:t>
      </w:r>
      <w:r w:rsidRPr="007B598A">
        <w:t xml:space="preserve"> – You will need to choose </w:t>
      </w:r>
      <w:r w:rsidRPr="007B598A">
        <w:rPr>
          <w:rPrChange w:id="5749" w:author="Ryan Beck" w:date="2023-04-11T12:38:00Z">
            <w:rPr>
              <w:i/>
              <w:iCs/>
            </w:rPr>
          </w:rPrChange>
        </w:rPr>
        <w:t>Automatic System</w:t>
      </w:r>
      <w:r w:rsidRPr="007B598A">
        <w:t xml:space="preserve"> when creating Process Window files for the automatic system software. </w:t>
      </w:r>
    </w:p>
    <w:p w14:paraId="233FFDFC" w14:textId="77777777" w:rsidR="00E71C4F" w:rsidRPr="007B598A" w:rsidRDefault="00E71C4F" w:rsidP="00E71C4F">
      <w:bookmarkStart w:id="5750" w:name="_Hlk35263246"/>
      <w:r w:rsidRPr="007B598A">
        <w:rPr>
          <w:b/>
          <w:bCs/>
          <w:rPrChange w:id="5751" w:author="Ryan Beck" w:date="2023-04-11T12:38:00Z">
            <w:rPr>
              <w:b/>
              <w:bCs/>
              <w:i/>
              <w:iCs/>
            </w:rPr>
          </w:rPrChange>
        </w:rPr>
        <w:t>Working Directory</w:t>
      </w:r>
      <w:r w:rsidRPr="007B598A">
        <w:t xml:space="preserve"> </w:t>
      </w:r>
      <w:bookmarkEnd w:id="5750"/>
      <w:r w:rsidRPr="007B598A">
        <w:t xml:space="preserve">– </w:t>
      </w:r>
      <w:bookmarkStart w:id="5752" w:name="_Hlk35263331"/>
      <w:r w:rsidRPr="007B598A">
        <w:t xml:space="preserve">This is the network location where you will be saving/storing the Process Window files. </w:t>
      </w:r>
      <w:bookmarkEnd w:id="5752"/>
      <w:r w:rsidRPr="007B598A">
        <w:t xml:space="preserve">By default, it will show the path where the KFA application is located. Use the </w:t>
      </w:r>
      <w:r w:rsidRPr="007B598A">
        <w:rPr>
          <w:rPrChange w:id="5753" w:author="Ryan Beck" w:date="2023-04-11T12:38:00Z">
            <w:rPr>
              <w:i/>
              <w:iCs/>
            </w:rPr>
          </w:rPrChange>
        </w:rPr>
        <w:t>Browse</w:t>
      </w:r>
      <w:r w:rsidRPr="007B598A">
        <w:t xml:space="preserve"> button to point to the desired network directory. </w:t>
      </w:r>
    </w:p>
    <w:p w14:paraId="68FF6890" w14:textId="77777777" w:rsidR="00E71C4F" w:rsidRPr="007B598A" w:rsidRDefault="00E71C4F" w:rsidP="00E71C4F">
      <w:pPr>
        <w:rPr>
          <w:rPrChange w:id="5754" w:author="Ryan Beck" w:date="2023-04-11T12:38:00Z">
            <w:rPr>
              <w:i/>
              <w:iCs/>
            </w:rPr>
          </w:rPrChange>
        </w:rPr>
      </w:pPr>
      <w:r w:rsidRPr="007B598A">
        <w:rPr>
          <w:b/>
          <w:bCs/>
          <w:rPrChange w:id="5755" w:author="Ryan Beck" w:date="2023-04-11T12:38:00Z">
            <w:rPr>
              <w:b/>
              <w:bCs/>
              <w:i/>
              <w:iCs/>
            </w:rPr>
          </w:rPrChange>
        </w:rPr>
        <w:t>Convert Old PW files</w:t>
      </w:r>
      <w:r w:rsidRPr="007B598A">
        <w:t xml:space="preserve"> – This section is used for updating existing Process Window files for compatibility* with the </w:t>
      </w:r>
      <w:bookmarkStart w:id="5756" w:name="_Hlk35255273"/>
      <w:r w:rsidRPr="007B598A">
        <w:rPr>
          <w:rPrChange w:id="5757" w:author="Ryan Beck" w:date="2023-04-11T12:38:00Z">
            <w:rPr>
              <w:i/>
              <w:iCs/>
            </w:rPr>
          </w:rPrChange>
        </w:rPr>
        <w:t xml:space="preserve">Centralized Process Window Control </w:t>
      </w:r>
      <w:bookmarkEnd w:id="5756"/>
      <w:r w:rsidRPr="007B598A">
        <w:t>option</w:t>
      </w:r>
      <w:r w:rsidRPr="007B598A">
        <w:rPr>
          <w:rPrChange w:id="5758" w:author="Ryan Beck" w:date="2023-04-11T12:38:00Z">
            <w:rPr>
              <w:i/>
              <w:iCs/>
            </w:rPr>
          </w:rPrChange>
        </w:rPr>
        <w:t xml:space="preserve">. </w:t>
      </w:r>
    </w:p>
    <w:p w14:paraId="295B491C" w14:textId="77777777" w:rsidR="00E71C4F" w:rsidRPr="007B598A" w:rsidRDefault="00E71C4F" w:rsidP="00E71C4F">
      <w:r w:rsidRPr="007B598A">
        <w:rPr>
          <w:b/>
          <w:bCs/>
          <w:rPrChange w:id="5759" w:author="Ryan Beck" w:date="2023-04-11T12:38:00Z">
            <w:rPr>
              <w:b/>
              <w:bCs/>
              <w:i/>
              <w:iCs/>
            </w:rPr>
          </w:rPrChange>
        </w:rPr>
        <w:t>Login/Logout</w:t>
      </w:r>
      <w:r w:rsidRPr="007B598A">
        <w:t xml:space="preserve"> – Allows you to display or deactivate all areas of the application.</w:t>
      </w:r>
    </w:p>
    <w:p w14:paraId="2E10871F" w14:textId="77777777" w:rsidR="00E71C4F" w:rsidRPr="007B598A" w:rsidRDefault="00E71C4F" w:rsidP="00E71C4F">
      <w:pPr>
        <w:rPr>
          <w:rPrChange w:id="5760" w:author="Ryan Beck" w:date="2023-04-11T12:38:00Z">
            <w:rPr>
              <w:i/>
              <w:iCs/>
            </w:rPr>
          </w:rPrChange>
        </w:rPr>
      </w:pPr>
      <w:r w:rsidRPr="007B598A">
        <w:rPr>
          <w:b/>
          <w:bCs/>
          <w:rPrChange w:id="5761" w:author="Ryan Beck" w:date="2023-04-11T12:38:00Z">
            <w:rPr>
              <w:b/>
              <w:bCs/>
              <w:i/>
              <w:iCs/>
            </w:rPr>
          </w:rPrChange>
        </w:rPr>
        <w:t>Change Specs Name</w:t>
      </w:r>
      <w:r w:rsidRPr="007B598A">
        <w:t xml:space="preserve"> – Allows a user to change the name of a specification. </w:t>
      </w:r>
      <w:r w:rsidRPr="007B598A">
        <w:rPr>
          <w:rPrChange w:id="5762" w:author="Ryan Beck" w:date="2023-04-11T12:38:00Z">
            <w:rPr>
              <w:i/>
              <w:iCs/>
            </w:rPr>
          </w:rPrChange>
        </w:rPr>
        <w:t>See Change Specs Name</w:t>
      </w:r>
      <w:r w:rsidRPr="007B598A">
        <w:t xml:space="preserve"> </w:t>
      </w:r>
      <w:r w:rsidRPr="007B598A">
        <w:rPr>
          <w:rPrChange w:id="5763" w:author="Ryan Beck" w:date="2023-04-11T12:38:00Z">
            <w:rPr>
              <w:i/>
              <w:iCs/>
            </w:rPr>
          </w:rPrChange>
        </w:rPr>
        <w:t>section below for details.</w:t>
      </w:r>
    </w:p>
    <w:p w14:paraId="4B1C82D5" w14:textId="77777777" w:rsidR="00E71C4F" w:rsidRPr="007B598A" w:rsidRDefault="00E71C4F" w:rsidP="00E71C4F">
      <w:r w:rsidRPr="007B598A">
        <w:rPr>
          <w:b/>
          <w:bCs/>
          <w:rPrChange w:id="5764" w:author="Ryan Beck" w:date="2023-04-11T12:38:00Z">
            <w:rPr>
              <w:b/>
              <w:bCs/>
              <w:i/>
              <w:iCs/>
            </w:rPr>
          </w:rPrChange>
        </w:rPr>
        <w:t>Settings</w:t>
      </w:r>
      <w:r w:rsidRPr="007B598A">
        <w:t xml:space="preserve"> – Used for setting units of measure (for this application), changing password, inactivity time-out, etc.</w:t>
      </w:r>
    </w:p>
    <w:p w14:paraId="1FD405AA" w14:textId="77777777" w:rsidR="00E71C4F" w:rsidRPr="007B598A" w:rsidRDefault="00E71C4F" w:rsidP="00E71C4F">
      <w:r w:rsidRPr="007B598A">
        <w:rPr>
          <w:b/>
          <w:bCs/>
          <w:rPrChange w:id="5765" w:author="Ryan Beck" w:date="2023-04-11T12:38:00Z">
            <w:rPr>
              <w:b/>
              <w:bCs/>
              <w:i/>
              <w:iCs/>
            </w:rPr>
          </w:rPrChange>
        </w:rPr>
        <w:t>OK</w:t>
      </w:r>
      <w:r w:rsidRPr="007B598A">
        <w:t xml:space="preserve"> – Saves any changes and closes application</w:t>
      </w:r>
    </w:p>
    <w:p w14:paraId="23EA0DE5" w14:textId="77777777" w:rsidR="00E71C4F" w:rsidRPr="007B598A" w:rsidRDefault="00E71C4F" w:rsidP="00E71C4F">
      <w:r w:rsidRPr="007B598A">
        <w:rPr>
          <w:b/>
          <w:bCs/>
          <w:rPrChange w:id="5766" w:author="Ryan Beck" w:date="2023-04-11T12:38:00Z">
            <w:rPr>
              <w:b/>
              <w:bCs/>
              <w:i/>
              <w:iCs/>
            </w:rPr>
          </w:rPrChange>
        </w:rPr>
        <w:t>Cancel</w:t>
      </w:r>
      <w:r w:rsidRPr="007B598A">
        <w:rPr>
          <w:b/>
          <w:bCs/>
        </w:rPr>
        <w:t xml:space="preserve"> </w:t>
      </w:r>
      <w:r w:rsidRPr="007B598A">
        <w:t>– Ignores any changes made and closes application</w:t>
      </w:r>
    </w:p>
    <w:p w14:paraId="6523DA70" w14:textId="77777777" w:rsidR="00E71C4F" w:rsidRPr="007B598A" w:rsidRDefault="00E71C4F" w:rsidP="00E71C4F">
      <w:r w:rsidRPr="007B598A">
        <w:rPr>
          <w:b/>
          <w:bCs/>
          <w:rPrChange w:id="5767" w:author="Ryan Beck" w:date="2023-04-11T12:38:00Z">
            <w:rPr>
              <w:b/>
              <w:bCs/>
              <w:i/>
              <w:iCs/>
            </w:rPr>
          </w:rPrChange>
        </w:rPr>
        <w:t>Apply</w:t>
      </w:r>
      <w:r w:rsidRPr="007B598A">
        <w:t xml:space="preserve"> – Saves changes and keeps open the application</w:t>
      </w:r>
    </w:p>
    <w:p w14:paraId="2B7FE922" w14:textId="77777777" w:rsidR="00E71C4F" w:rsidRPr="005D4923" w:rsidRDefault="00E71C4F" w:rsidP="00E71C4F"/>
    <w:p w14:paraId="651F8D26" w14:textId="14C9E24A" w:rsidR="00E71C4F" w:rsidRPr="005D4923" w:rsidRDefault="007B598A">
      <w:pPr>
        <w:ind w:left="720"/>
        <w:pPrChange w:id="5768" w:author="Ryan Beck" w:date="2023-04-11T12:38:00Z">
          <w:pPr/>
        </w:pPrChange>
      </w:pPr>
      <w:ins w:id="5769" w:author="Ryan Beck" w:date="2023-04-11T12:38:00Z">
        <w:r>
          <w:rPr>
            <w:b/>
            <w:bCs/>
          </w:rPr>
          <w:lastRenderedPageBreak/>
          <w:t xml:space="preserve">Note: </w:t>
        </w:r>
      </w:ins>
      <w:del w:id="5770" w:author="Ryan Beck" w:date="2023-04-11T12:38:00Z">
        <w:r w:rsidR="00E71C4F" w:rsidRPr="005D4923" w:rsidDel="007B598A">
          <w:rPr>
            <w:b/>
            <w:bCs/>
          </w:rPr>
          <w:delText>*</w:delText>
        </w:r>
      </w:del>
      <w:r w:rsidR="00E71C4F" w:rsidRPr="005D4923">
        <w:t xml:space="preserve">The </w:t>
      </w:r>
      <w:r w:rsidR="00E71C4F" w:rsidRPr="005D4923">
        <w:rPr>
          <w:i/>
          <w:iCs/>
        </w:rPr>
        <w:t>Centralized Process Window Control</w:t>
      </w:r>
      <w:r w:rsidR="00E71C4F" w:rsidRPr="005D4923">
        <w:t xml:space="preserve"> option uses a unique file format for Process Windows. When the option is in use, the software will only read Process Window files that were created or converted using the </w:t>
      </w:r>
      <w:r w:rsidR="00E71C4F" w:rsidRPr="005D4923">
        <w:rPr>
          <w:i/>
          <w:iCs/>
        </w:rPr>
        <w:t>KIC File Administrator</w:t>
      </w:r>
      <w:r w:rsidR="00E71C4F" w:rsidRPr="005D4923">
        <w:t xml:space="preserve"> application. ‘Standard’ Process Window files will not be recognized by the software when this option is enabled.</w:t>
      </w:r>
    </w:p>
    <w:p w14:paraId="0676D5CE" w14:textId="77777777" w:rsidR="00E71C4F" w:rsidRPr="005D4923" w:rsidRDefault="00E71C4F" w:rsidP="001E4059">
      <w:pPr>
        <w:pStyle w:val="Heading3"/>
        <w:pPrChange w:id="5771" w:author="Tom Bergeron" w:date="2023-04-11T23:15:00Z">
          <w:pPr/>
        </w:pPrChange>
      </w:pPr>
      <w:bookmarkStart w:id="5772" w:name="_Toc132123311"/>
      <w:r w:rsidRPr="005D4923">
        <w:t>Working Directory</w:t>
      </w:r>
      <w:bookmarkEnd w:id="5772"/>
    </w:p>
    <w:p w14:paraId="17F50200" w14:textId="77777777" w:rsidR="00E71C4F" w:rsidRPr="005D4923" w:rsidRDefault="00E71C4F" w:rsidP="00E71C4F">
      <w:pPr>
        <w:rPr>
          <w:sz w:val="28"/>
          <w:szCs w:val="28"/>
        </w:rPr>
      </w:pPr>
      <w:r w:rsidRPr="005D4923">
        <w:rPr>
          <w:noProof/>
          <w:sz w:val="28"/>
          <w:szCs w:val="28"/>
        </w:rPr>
        <w:drawing>
          <wp:inline distT="0" distB="0" distL="0" distR="0" wp14:anchorId="2FAC6FCF" wp14:editId="0949AB0E">
            <wp:extent cx="5228052" cy="466790"/>
            <wp:effectExtent l="0" t="0" r="0" b="9525"/>
            <wp:docPr id="1058" name="Picture 10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058" descr="A picture containing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2D5A7C63" w14:textId="77777777" w:rsidR="00E71C4F" w:rsidRPr="005D4923" w:rsidRDefault="00E71C4F" w:rsidP="00E71C4F">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7B598A">
        <w:rPr>
          <w:b/>
          <w:bCs/>
          <w:rPrChange w:id="5773" w:author="Ryan Beck" w:date="2023-04-11T12:39:00Z">
            <w:rPr>
              <w:i/>
              <w:iCs/>
            </w:rPr>
          </w:rPrChange>
        </w:rPr>
        <w:t>OK</w:t>
      </w:r>
      <w:r w:rsidRPr="005D4923">
        <w:t xml:space="preserve"> in the selection window, then click </w:t>
      </w:r>
      <w:r w:rsidRPr="007B598A">
        <w:rPr>
          <w:b/>
          <w:bCs/>
          <w:rPrChange w:id="5774" w:author="Ryan Beck" w:date="2023-04-11T12:39:00Z">
            <w:rPr>
              <w:i/>
              <w:iCs/>
            </w:rPr>
          </w:rPrChange>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p>
    <w:p w14:paraId="0362B943" w14:textId="77777777" w:rsidR="00E71C4F" w:rsidRPr="005D4923" w:rsidRDefault="00E71C4F" w:rsidP="00E71C4F">
      <w:pPr>
        <w:rPr>
          <w:b/>
          <w:bCs/>
          <w:i/>
          <w:iCs/>
          <w:sz w:val="28"/>
          <w:szCs w:val="28"/>
        </w:rPr>
      </w:pPr>
    </w:p>
    <w:p w14:paraId="7D69E3E7" w14:textId="77777777" w:rsidR="00E71C4F" w:rsidRPr="005D4923" w:rsidRDefault="00E71C4F" w:rsidP="001E4059">
      <w:pPr>
        <w:pStyle w:val="Heading3"/>
        <w:pPrChange w:id="5775" w:author="Tom Bergeron" w:date="2023-04-11T23:15:00Z">
          <w:pPr/>
        </w:pPrChange>
      </w:pPr>
      <w:bookmarkStart w:id="5776" w:name="_Toc132123312"/>
      <w:r w:rsidRPr="005D4923">
        <w:t>Convert Old PW files</w:t>
      </w:r>
      <w:bookmarkEnd w:id="5776"/>
    </w:p>
    <w:p w14:paraId="62590755" w14:textId="77777777" w:rsidR="00E71C4F" w:rsidRPr="005D4923" w:rsidRDefault="00E71C4F" w:rsidP="00E71C4F">
      <w:r>
        <w:rPr>
          <w:noProof/>
        </w:rPr>
        <w:drawing>
          <wp:inline distT="0" distB="0" distL="0" distR="0" wp14:anchorId="05F0AF0A" wp14:editId="6A33FE37">
            <wp:extent cx="4544059" cy="4582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36">
                      <a:extLst>
                        <a:ext uri="{28A0092B-C50C-407E-A947-70E740481C1C}">
                          <a14:useLocalDpi xmlns:a14="http://schemas.microsoft.com/office/drawing/2010/main" val="0"/>
                        </a:ext>
                      </a:extLst>
                    </a:blip>
                    <a:stretch>
                      <a:fillRect/>
                    </a:stretch>
                  </pic:blipFill>
                  <pic:spPr>
                    <a:xfrm>
                      <a:off x="0" y="0"/>
                      <a:ext cx="4544059" cy="458224"/>
                    </a:xfrm>
                    <a:prstGeom prst="rect">
                      <a:avLst/>
                    </a:prstGeom>
                  </pic:spPr>
                </pic:pic>
              </a:graphicData>
            </a:graphic>
          </wp:inline>
        </w:drawing>
      </w:r>
    </w:p>
    <w:p w14:paraId="0C7B2FCF" w14:textId="77777777" w:rsidR="00E71C4F" w:rsidRPr="005D4923" w:rsidRDefault="00E71C4F" w:rsidP="00E71C4F">
      <w:r w:rsidRPr="005D4923">
        <w:t xml:space="preserve">This section enables you to easily convert any existing Process Window files you already have into the updated format so they can be used with the </w:t>
      </w:r>
      <w:bookmarkStart w:id="5777" w:name="_Hlk35345874"/>
      <w:r w:rsidRPr="005D4923">
        <w:rPr>
          <w:i/>
          <w:iCs/>
        </w:rPr>
        <w:t>Centralized Process Window Control</w:t>
      </w:r>
      <w:r w:rsidRPr="005D4923">
        <w:t xml:space="preserve"> option</w:t>
      </w:r>
      <w:bookmarkEnd w:id="5777"/>
      <w:r w:rsidRPr="005D4923">
        <w:t>. To update existing files:</w:t>
      </w:r>
    </w:p>
    <w:p w14:paraId="6CE5C933" w14:textId="77777777" w:rsidR="00E71C4F" w:rsidRPr="005D4923" w:rsidRDefault="00E71C4F" w:rsidP="00E71C4F">
      <w:pPr>
        <w:rPr>
          <w:u w:val="single"/>
        </w:rPr>
      </w:pPr>
    </w:p>
    <w:p w14:paraId="4664A1CA" w14:textId="77777777" w:rsidR="00E71C4F" w:rsidRPr="005D4923" w:rsidRDefault="00E71C4F" w:rsidP="00E71C4F">
      <w:r w:rsidRPr="005D4923">
        <w:t xml:space="preserve">Click on the </w:t>
      </w:r>
      <w:r w:rsidRPr="007B598A">
        <w:rPr>
          <w:b/>
          <w:bCs/>
          <w:rPrChange w:id="5778" w:author="Ryan Beck" w:date="2023-04-11T12:39:00Z">
            <w:rPr>
              <w:i/>
              <w:iCs/>
            </w:rPr>
          </w:rPrChange>
        </w:rPr>
        <w:t>Browse</w:t>
      </w:r>
      <w:r w:rsidRPr="005D4923">
        <w:t xml:space="preserve"> button and point to the </w:t>
      </w:r>
      <w:r w:rsidRPr="005D4923">
        <w:rPr>
          <w:i/>
          <w:iCs/>
        </w:rPr>
        <w:t>ProcessSpecs</w:t>
      </w:r>
      <w:r w:rsidRPr="005D4923">
        <w:t xml:space="preserve"> sub-folder of </w:t>
      </w:r>
      <w:r>
        <w:t xml:space="preserve">the software </w:t>
      </w:r>
      <w:r w:rsidRPr="005D4923">
        <w:t>directory (</w:t>
      </w:r>
      <w:r w:rsidRPr="007B598A">
        <w:rPr>
          <w:rFonts w:ascii="Courier New" w:hAnsi="Courier New" w:cs="Courier New"/>
          <w:rPrChange w:id="5779" w:author="Ryan Beck" w:date="2023-04-11T12:40:00Z">
            <w:rPr/>
          </w:rPrChange>
        </w:rPr>
        <w:t>C:\KIC Vision2\ProcessSpecs</w:t>
      </w:r>
      <w:r w:rsidRPr="005D4923">
        <w:t xml:space="preserve">). Click the </w:t>
      </w:r>
      <w:r w:rsidRPr="007B598A">
        <w:rPr>
          <w:b/>
          <w:bCs/>
          <w:rPrChange w:id="5780" w:author="Ryan Beck" w:date="2023-04-11T12:39:00Z">
            <w:rPr>
              <w:i/>
              <w:iCs/>
            </w:rPr>
          </w:rPrChange>
        </w:rPr>
        <w:t>Apply</w:t>
      </w:r>
      <w:r w:rsidRPr="005D4923">
        <w:t xml:space="preserve"> button. All Process Windows files (.KIC247ProcessSpec)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p>
    <w:p w14:paraId="1D9F8A64" w14:textId="77777777" w:rsidR="00E71C4F" w:rsidRPr="005D4923" w:rsidRDefault="00E71C4F" w:rsidP="00E71C4F">
      <w:pPr>
        <w:rPr>
          <w:sz w:val="28"/>
          <w:szCs w:val="28"/>
        </w:rPr>
      </w:pPr>
    </w:p>
    <w:p w14:paraId="0C8CE729" w14:textId="77777777" w:rsidR="00E71C4F" w:rsidRPr="005D4923" w:rsidRDefault="00E71C4F" w:rsidP="001E4059">
      <w:pPr>
        <w:pStyle w:val="Heading3"/>
        <w:pPrChange w:id="5781" w:author="Tom Bergeron" w:date="2023-04-11T23:15:00Z">
          <w:pPr/>
        </w:pPrChange>
      </w:pPr>
      <w:bookmarkStart w:id="5782" w:name="_Toc132123313"/>
      <w:r w:rsidRPr="005D4923">
        <w:rPr>
          <w:noProof/>
        </w:rPr>
        <w:drawing>
          <wp:anchor distT="0" distB="0" distL="114300" distR="114300" simplePos="0" relativeHeight="251675136" behindDoc="1" locked="0" layoutInCell="1" allowOverlap="1" wp14:anchorId="76B8B4B0" wp14:editId="443F580E">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t>Change Spec Name</w:t>
      </w:r>
      <w:bookmarkEnd w:id="5782"/>
    </w:p>
    <w:p w14:paraId="148CD8A7" w14:textId="77777777" w:rsidR="00E71C4F" w:rsidRPr="005D4923" w:rsidRDefault="00E71C4F" w:rsidP="00E71C4F">
      <w:r w:rsidRPr="005D4923">
        <w:t>This functionality is available for users who need to customize the name of a given specification to meet their internal naming conventions for process specifications. The updated name is what will display in the Process Windows.</w:t>
      </w:r>
    </w:p>
    <w:p w14:paraId="7A604074" w14:textId="77777777" w:rsidR="00E71C4F" w:rsidRPr="005D4923" w:rsidRDefault="00E71C4F" w:rsidP="00E71C4F">
      <w:r w:rsidRPr="005D4923">
        <w:t xml:space="preserve">If you need to change a specification, check the </w:t>
      </w:r>
      <w:r w:rsidRPr="007B598A">
        <w:rPr>
          <w:b/>
          <w:bCs/>
          <w:i/>
          <w:iCs/>
          <w:rPrChange w:id="5783" w:author="Ryan Beck" w:date="2023-04-11T12:40:00Z">
            <w:rPr>
              <w:i/>
              <w:iCs/>
            </w:rPr>
          </w:rPrChange>
        </w:rPr>
        <w:t>Use Change Specs Name</w:t>
      </w:r>
      <w:r w:rsidRPr="005D4923">
        <w:rPr>
          <w:i/>
          <w:iCs/>
        </w:rPr>
        <w:t xml:space="preserve"> </w:t>
      </w:r>
      <w:r w:rsidRPr="005D4923">
        <w:t xml:space="preserve">checkbox. From the left side columns (greyed out), locate the specification names you want to modify and type the new name into the corresponding right side column. Click </w:t>
      </w:r>
      <w:r w:rsidRPr="007B598A">
        <w:rPr>
          <w:b/>
          <w:bCs/>
          <w:rPrChange w:id="5784" w:author="Ryan Beck" w:date="2023-04-11T12:39:00Z">
            <w:rPr>
              <w:i/>
              <w:iCs/>
            </w:rPr>
          </w:rPrChange>
        </w:rPr>
        <w:t>Save</w:t>
      </w:r>
      <w:r w:rsidRPr="005D4923">
        <w:t xml:space="preserve"> then </w:t>
      </w:r>
      <w:r w:rsidRPr="007B598A">
        <w:rPr>
          <w:b/>
          <w:bCs/>
          <w:rPrChange w:id="5785" w:author="Ryan Beck" w:date="2023-04-11T12:39:00Z">
            <w:rPr>
              <w:i/>
              <w:iCs/>
            </w:rPr>
          </w:rPrChange>
        </w:rPr>
        <w:t>Exit</w:t>
      </w:r>
      <w:r w:rsidRPr="007B598A">
        <w:rPr>
          <w:b/>
          <w:bCs/>
          <w:rPrChange w:id="5786" w:author="Ryan Beck" w:date="2023-04-11T12:39:00Z">
            <w:rPr/>
          </w:rPrChange>
        </w:rPr>
        <w:t xml:space="preserve"> </w:t>
      </w:r>
      <w:r w:rsidRPr="005D4923">
        <w:t>when you’ve completed your changes.</w:t>
      </w:r>
    </w:p>
    <w:p w14:paraId="59958E69" w14:textId="77777777" w:rsidR="00E71C4F" w:rsidRPr="005D4923" w:rsidRDefault="00E71C4F" w:rsidP="00E71C4F">
      <w:pPr>
        <w:rPr>
          <w:b/>
          <w:bCs/>
          <w:i/>
          <w:iCs/>
          <w:sz w:val="28"/>
          <w:szCs w:val="28"/>
        </w:rPr>
      </w:pPr>
    </w:p>
    <w:p w14:paraId="59853E1D" w14:textId="77777777" w:rsidR="00E71C4F" w:rsidRPr="005D4923" w:rsidRDefault="00E71C4F" w:rsidP="00E71C4F">
      <w:pPr>
        <w:rPr>
          <w:b/>
          <w:bCs/>
          <w:i/>
          <w:iCs/>
          <w:sz w:val="28"/>
          <w:szCs w:val="28"/>
        </w:rPr>
      </w:pPr>
    </w:p>
    <w:p w14:paraId="67ACD4EB" w14:textId="77777777" w:rsidR="00E71C4F" w:rsidRPr="005D4923" w:rsidRDefault="00E71C4F" w:rsidP="00E71C4F">
      <w:pPr>
        <w:rPr>
          <w:sz w:val="28"/>
          <w:szCs w:val="28"/>
        </w:rPr>
      </w:pPr>
    </w:p>
    <w:p w14:paraId="6C713B45" w14:textId="77777777" w:rsidR="00E71C4F" w:rsidRPr="005D4923" w:rsidRDefault="00E71C4F" w:rsidP="00E71C4F">
      <w:pPr>
        <w:rPr>
          <w:sz w:val="28"/>
          <w:szCs w:val="28"/>
        </w:rPr>
      </w:pPr>
    </w:p>
    <w:p w14:paraId="4EFBC897" w14:textId="77777777" w:rsidR="00E71C4F" w:rsidRPr="005D4923" w:rsidRDefault="00E71C4F" w:rsidP="00E71C4F">
      <w:pPr>
        <w:rPr>
          <w:sz w:val="28"/>
          <w:szCs w:val="28"/>
        </w:rPr>
      </w:pPr>
    </w:p>
    <w:p w14:paraId="2C4B32E1" w14:textId="77777777" w:rsidR="00E71C4F" w:rsidRPr="005D4923" w:rsidRDefault="00E71C4F" w:rsidP="00E71C4F">
      <w:pPr>
        <w:rPr>
          <w:sz w:val="28"/>
          <w:szCs w:val="28"/>
        </w:rPr>
      </w:pPr>
    </w:p>
    <w:p w14:paraId="5BEBBC66" w14:textId="77777777" w:rsidR="00E71C4F" w:rsidRPr="005D4923" w:rsidRDefault="00E71C4F" w:rsidP="00E71C4F">
      <w:pPr>
        <w:rPr>
          <w:sz w:val="28"/>
          <w:szCs w:val="28"/>
        </w:rPr>
      </w:pPr>
    </w:p>
    <w:p w14:paraId="7DA78D03" w14:textId="77777777" w:rsidR="00E71C4F" w:rsidRPr="005D4923" w:rsidRDefault="00E71C4F" w:rsidP="00E71C4F">
      <w:pPr>
        <w:rPr>
          <w:sz w:val="28"/>
          <w:szCs w:val="28"/>
        </w:rPr>
      </w:pPr>
    </w:p>
    <w:p w14:paraId="1FD9A4E0" w14:textId="5CFDAC7E" w:rsidR="00E71C4F" w:rsidRPr="005D4923" w:rsidRDefault="00E71C4F" w:rsidP="00AA7259">
      <w:pPr>
        <w:pStyle w:val="Heading2"/>
      </w:pPr>
      <w:bookmarkStart w:id="5787" w:name="_Toc66962675"/>
      <w:bookmarkStart w:id="5788" w:name="_Toc67395088"/>
      <w:bookmarkStart w:id="5789" w:name="_Toc67395363"/>
      <w:bookmarkStart w:id="5790" w:name="_Toc69230229"/>
      <w:bookmarkStart w:id="5791" w:name="_Toc69230801"/>
      <w:bookmarkStart w:id="5792" w:name="_Toc83830716"/>
      <w:bookmarkStart w:id="5793" w:name="_Toc83831126"/>
      <w:bookmarkStart w:id="5794" w:name="_Toc83831431"/>
      <w:bookmarkStart w:id="5795" w:name="_Toc86830573"/>
      <w:bookmarkStart w:id="5796" w:name="_Toc86831756"/>
      <w:bookmarkStart w:id="5797" w:name="_Toc132123089"/>
      <w:bookmarkStart w:id="5798" w:name="_Toc132123314"/>
      <w:r w:rsidRPr="005D4923">
        <w:t xml:space="preserve">Configuration of </w:t>
      </w:r>
      <w:ins w:id="5799" w:author="Ryan Beck" w:date="2023-04-11T12:40:00Z">
        <w:r w:rsidR="007B598A">
          <w:t>S</w:t>
        </w:r>
      </w:ins>
      <w:del w:id="5800" w:author="Ryan Beck" w:date="2023-04-11T12:40:00Z">
        <w:r w:rsidRPr="005D4923" w:rsidDel="007B598A">
          <w:delText>s</w:delText>
        </w:r>
      </w:del>
      <w:r w:rsidRPr="005D4923">
        <w:t>oftware</w:t>
      </w:r>
      <w:bookmarkEnd w:id="5787"/>
      <w:bookmarkEnd w:id="5788"/>
      <w:bookmarkEnd w:id="5789"/>
      <w:bookmarkEnd w:id="5790"/>
      <w:bookmarkEnd w:id="5791"/>
      <w:bookmarkEnd w:id="5792"/>
      <w:bookmarkEnd w:id="5793"/>
      <w:bookmarkEnd w:id="5794"/>
      <w:bookmarkEnd w:id="5795"/>
      <w:bookmarkEnd w:id="5796"/>
      <w:bookmarkEnd w:id="5797"/>
      <w:bookmarkEnd w:id="5798"/>
    </w:p>
    <w:p w14:paraId="7B96F7B8" w14:textId="77777777" w:rsidR="00E71C4F" w:rsidRPr="005D4923" w:rsidRDefault="00E71C4F" w:rsidP="00E71C4F">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69AA3F95" w14:textId="77777777" w:rsidR="00E71C4F" w:rsidRPr="005D4923" w:rsidRDefault="00E71C4F" w:rsidP="00E71C4F">
      <w:pPr>
        <w:jc w:val="center"/>
      </w:pPr>
      <w:r>
        <w:rPr>
          <w:noProof/>
        </w:rPr>
        <w:drawing>
          <wp:inline distT="0" distB="0" distL="0" distR="0" wp14:anchorId="2CCF15C3" wp14:editId="606ECFB6">
            <wp:extent cx="3145536" cy="1343116"/>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45536" cy="1343116"/>
                    </a:xfrm>
                    <a:prstGeom prst="rect">
                      <a:avLst/>
                    </a:prstGeom>
                  </pic:spPr>
                </pic:pic>
              </a:graphicData>
            </a:graphic>
          </wp:inline>
        </w:drawing>
      </w:r>
    </w:p>
    <w:p w14:paraId="43562D24" w14:textId="77777777" w:rsidR="00E71C4F" w:rsidRPr="005D4923" w:rsidRDefault="00E71C4F" w:rsidP="00E71C4F">
      <w:r w:rsidRPr="005D4923">
        <w:t>When a valid key with the option included is detected, an additional prompt will appear allowing you to ‘disable’ the CPWC function, or continue with including the CPWC configuration:</w:t>
      </w:r>
    </w:p>
    <w:p w14:paraId="5C0E9B23" w14:textId="77777777" w:rsidR="00E71C4F" w:rsidRPr="005D4923" w:rsidRDefault="00E71C4F" w:rsidP="00E71C4F"/>
    <w:p w14:paraId="37627E7C" w14:textId="77777777" w:rsidR="00E71C4F" w:rsidRPr="005D4923" w:rsidRDefault="00E71C4F" w:rsidP="00E71C4F">
      <w:pPr>
        <w:jc w:val="center"/>
      </w:pPr>
      <w:r w:rsidRPr="005D4923">
        <w:rPr>
          <w:noProof/>
        </w:rPr>
        <w:drawing>
          <wp:inline distT="0" distB="0" distL="0" distR="0" wp14:anchorId="733F96DF" wp14:editId="162357E8">
            <wp:extent cx="3380740" cy="1363427"/>
            <wp:effectExtent l="0" t="0" r="0" b="8255"/>
            <wp:docPr id="1062" name="Picture 10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Graphical user interface, text, application&#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5801" w:name="_Hlk35347943"/>
    </w:p>
    <w:bookmarkEnd w:id="5801"/>
    <w:p w14:paraId="589B1CAF" w14:textId="77777777" w:rsidR="00E71C4F" w:rsidRPr="005D4923" w:rsidRDefault="00E71C4F" w:rsidP="00E71C4F"/>
    <w:p w14:paraId="51A843E8" w14:textId="77777777" w:rsidR="00E71C4F" w:rsidRPr="005D4923" w:rsidRDefault="00E71C4F" w:rsidP="00E71C4F"/>
    <w:p w14:paraId="3F420F6C" w14:textId="77777777" w:rsidR="00E71C4F" w:rsidRPr="005D4923" w:rsidRDefault="00E71C4F" w:rsidP="00E71C4F">
      <w:r w:rsidRPr="005D4923">
        <w:t xml:space="preserve">After installation of the software is completed, you will also need to specify the network directory where the Process Window files will be retrieved from. This will be done through the </w:t>
      </w:r>
      <w:r w:rsidRPr="007B598A">
        <w:rPr>
          <w:rFonts w:ascii="Courier New" w:hAnsi="Courier New" w:cs="Courier New"/>
          <w:i/>
          <w:iCs/>
          <w:rPrChange w:id="5802" w:author="Ryan Beck" w:date="2023-04-11T12:41:00Z">
            <w:rPr>
              <w:i/>
              <w:iCs/>
            </w:rPr>
          </w:rPrChange>
        </w:rPr>
        <w:t>ConfigurationProgram.exe</w:t>
      </w:r>
      <w:r w:rsidRPr="005D4923">
        <w:t xml:space="preserve"> utility:</w:t>
      </w:r>
    </w:p>
    <w:p w14:paraId="64566A8A" w14:textId="453C8AC3" w:rsidR="00E71C4F" w:rsidRPr="005D4923" w:rsidRDefault="00E71C4F" w:rsidP="00E71C4F">
      <w:pPr>
        <w:ind w:left="720"/>
      </w:pPr>
      <w:bookmarkStart w:id="5803" w:name="_Hlk35348669"/>
    </w:p>
    <w:p w14:paraId="624214D6" w14:textId="398300DA" w:rsidR="00E71C4F" w:rsidRPr="005D4923" w:rsidRDefault="007B598A" w:rsidP="00E71C4F">
      <w:pPr>
        <w:numPr>
          <w:ilvl w:val="0"/>
          <w:numId w:val="151"/>
        </w:numPr>
      </w:pPr>
      <w:r>
        <w:rPr>
          <w:noProof/>
        </w:rPr>
        <w:drawing>
          <wp:anchor distT="0" distB="0" distL="114300" distR="114300" simplePos="0" relativeHeight="251676160" behindDoc="1" locked="0" layoutInCell="1" allowOverlap="1" wp14:anchorId="382E0CC4" wp14:editId="440174F5">
            <wp:simplePos x="0" y="0"/>
            <wp:positionH relativeFrom="margin">
              <wp:posOffset>2536513</wp:posOffset>
            </wp:positionH>
            <wp:positionV relativeFrom="paragraph">
              <wp:posOffset>4196</wp:posOffset>
            </wp:positionV>
            <wp:extent cx="2996565" cy="2845435"/>
            <wp:effectExtent l="0" t="0" r="0" b="0"/>
            <wp:wrapTight wrapText="left">
              <wp:wrapPolygon edited="0">
                <wp:start x="0" y="0"/>
                <wp:lineTo x="0" y="21402"/>
                <wp:lineTo x="21421" y="21402"/>
                <wp:lineTo x="21421" y="0"/>
                <wp:lineTo x="0" y="0"/>
              </wp:wrapPolygon>
            </wp:wrapTight>
            <wp:docPr id="56" name="Picture 56"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ord&#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996565" cy="2845435"/>
                    </a:xfrm>
                    <a:prstGeom prst="rect">
                      <a:avLst/>
                    </a:prstGeom>
                  </pic:spPr>
                </pic:pic>
              </a:graphicData>
            </a:graphic>
            <wp14:sizeRelH relativeFrom="margin">
              <wp14:pctWidth>0</wp14:pctWidth>
            </wp14:sizeRelH>
            <wp14:sizeRelV relativeFrom="margin">
              <wp14:pctHeight>0</wp14:pctHeight>
            </wp14:sizeRelV>
          </wp:anchor>
        </w:drawing>
      </w:r>
      <w:r w:rsidR="00E71C4F" w:rsidRPr="005D4923">
        <w:t>Shut down the software</w:t>
      </w:r>
    </w:p>
    <w:p w14:paraId="1C263461" w14:textId="6FC06543" w:rsidR="00E71C4F" w:rsidRPr="007B598A" w:rsidRDefault="00E71C4F" w:rsidP="00E71C4F">
      <w:pPr>
        <w:numPr>
          <w:ilvl w:val="0"/>
          <w:numId w:val="151"/>
        </w:numPr>
        <w:rPr>
          <w:rFonts w:ascii="Courier New" w:hAnsi="Courier New" w:cs="Courier New"/>
          <w:rPrChange w:id="5804" w:author="Ryan Beck" w:date="2023-04-11T12:41:00Z">
            <w:rPr/>
          </w:rPrChange>
        </w:rPr>
      </w:pPr>
      <w:r w:rsidRPr="005D4923">
        <w:t xml:space="preserve">Browse to the </w:t>
      </w:r>
      <w:r w:rsidRPr="007B598A">
        <w:rPr>
          <w:rFonts w:ascii="Courier New" w:hAnsi="Courier New" w:cs="Courier New"/>
          <w:rPrChange w:id="5805" w:author="Ryan Beck" w:date="2023-04-11T12:41:00Z">
            <w:rPr/>
          </w:rPrChange>
        </w:rPr>
        <w:t>C:\KIC Vision2 directory</w:t>
      </w:r>
    </w:p>
    <w:p w14:paraId="00B43087" w14:textId="7070FC11" w:rsidR="00E71C4F" w:rsidRPr="005D4923" w:rsidRDefault="00E71C4F" w:rsidP="00E71C4F">
      <w:pPr>
        <w:numPr>
          <w:ilvl w:val="0"/>
          <w:numId w:val="151"/>
        </w:numPr>
      </w:pPr>
      <w:r w:rsidRPr="005D4923">
        <w:t xml:space="preserve">Run the </w:t>
      </w:r>
      <w:r w:rsidRPr="007B598A">
        <w:rPr>
          <w:rFonts w:ascii="Courier New" w:hAnsi="Courier New" w:cs="Courier New"/>
          <w:i/>
          <w:iCs/>
          <w:rPrChange w:id="5806" w:author="Ryan Beck" w:date="2023-04-11T12:40:00Z">
            <w:rPr>
              <w:i/>
              <w:iCs/>
            </w:rPr>
          </w:rPrChange>
        </w:rPr>
        <w:t>ConfigurationProgram.exe</w:t>
      </w:r>
      <w:r w:rsidRPr="005D4923">
        <w:t xml:space="preserve"> file </w:t>
      </w:r>
    </w:p>
    <w:p w14:paraId="1BB662DE" w14:textId="77777777" w:rsidR="00E71C4F" w:rsidRPr="005D4923" w:rsidRDefault="00E71C4F" w:rsidP="00E71C4F">
      <w:pPr>
        <w:numPr>
          <w:ilvl w:val="0"/>
          <w:numId w:val="151"/>
        </w:numPr>
      </w:pPr>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p>
    <w:p w14:paraId="3EFB9E7D" w14:textId="77777777" w:rsidR="00E71C4F" w:rsidRPr="005D4923" w:rsidRDefault="00E71C4F" w:rsidP="00E71C4F">
      <w:pPr>
        <w:numPr>
          <w:ilvl w:val="0"/>
          <w:numId w:val="151"/>
        </w:numPr>
      </w:pPr>
      <w:r w:rsidRPr="005D4923">
        <w:t xml:space="preserve">Click </w:t>
      </w:r>
      <w:r w:rsidRPr="007B598A">
        <w:rPr>
          <w:b/>
          <w:bCs/>
          <w:rPrChange w:id="5807" w:author="Ryan Beck" w:date="2023-04-11T12:40:00Z">
            <w:rPr>
              <w:i/>
              <w:iCs/>
            </w:rPr>
          </w:rPrChange>
        </w:rPr>
        <w:t>Apply</w:t>
      </w:r>
      <w:r w:rsidRPr="005D4923">
        <w:t xml:space="preserve"> and </w:t>
      </w:r>
      <w:r w:rsidRPr="007B598A">
        <w:rPr>
          <w:b/>
          <w:bCs/>
          <w:rPrChange w:id="5808" w:author="Ryan Beck" w:date="2023-04-11T12:40:00Z">
            <w:rPr>
              <w:i/>
              <w:iCs/>
            </w:rPr>
          </w:rPrChange>
        </w:rPr>
        <w:t>OK</w:t>
      </w:r>
      <w:r w:rsidRPr="005D4923">
        <w:rPr>
          <w:i/>
          <w:iCs/>
        </w:rPr>
        <w:t xml:space="preserve"> </w:t>
      </w:r>
      <w:r w:rsidRPr="005D4923">
        <w:t>to save the changes and close the utility</w:t>
      </w:r>
    </w:p>
    <w:bookmarkEnd w:id="5803"/>
    <w:p w14:paraId="55FBFD75" w14:textId="77777777" w:rsidR="00E71C4F" w:rsidRPr="005D4923" w:rsidRDefault="00E71C4F" w:rsidP="00E71C4F">
      <w:pPr>
        <w:ind w:left="720"/>
      </w:pPr>
    </w:p>
    <w:p w14:paraId="3F376425" w14:textId="77777777" w:rsidR="00E71C4F" w:rsidRPr="005D4923" w:rsidRDefault="00E71C4F" w:rsidP="00E71C4F"/>
    <w:p w14:paraId="4B09B5D5" w14:textId="5F380D0A" w:rsidR="00E71C4F" w:rsidRPr="005D4923" w:rsidRDefault="00E71C4F" w:rsidP="00E71C4F"/>
    <w:p w14:paraId="4E9196C7" w14:textId="045919AB" w:rsidR="00E71C4F" w:rsidRPr="005D4923" w:rsidRDefault="007B598A" w:rsidP="00E71C4F">
      <w:r>
        <w:rPr>
          <w:noProof/>
        </w:rPr>
        <mc:AlternateContent>
          <mc:Choice Requires="wps">
            <w:drawing>
              <wp:anchor distT="0" distB="0" distL="114300" distR="114300" simplePos="0" relativeHeight="251677184" behindDoc="0" locked="0" layoutInCell="1" allowOverlap="1" wp14:anchorId="499FDE0B" wp14:editId="58E2CF15">
                <wp:simplePos x="0" y="0"/>
                <wp:positionH relativeFrom="column">
                  <wp:posOffset>2776860</wp:posOffset>
                </wp:positionH>
                <wp:positionV relativeFrom="paragraph">
                  <wp:posOffset>3759</wp:posOffset>
                </wp:positionV>
                <wp:extent cx="1576358" cy="305852"/>
                <wp:effectExtent l="0" t="0" r="24130" b="18415"/>
                <wp:wrapNone/>
                <wp:docPr id="62" name="Rectangle 62"/>
                <wp:cNvGraphicFramePr/>
                <a:graphic xmlns:a="http://schemas.openxmlformats.org/drawingml/2006/main">
                  <a:graphicData uri="http://schemas.microsoft.com/office/word/2010/wordprocessingShape">
                    <wps:wsp>
                      <wps:cNvSpPr/>
                      <wps:spPr>
                        <a:xfrm>
                          <a:off x="0" y="0"/>
                          <a:ext cx="1576358" cy="30585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9BB42" id="Rectangle 62" o:spid="_x0000_s1026" style="position:absolute;margin-left:218.65pt;margin-top:.3pt;width:124.1pt;height:24.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" filled="f" strokecolor="red" strokeweight="2pt"/>
            </w:pict>
          </mc:Fallback>
        </mc:AlternateContent>
      </w:r>
    </w:p>
    <w:p w14:paraId="4252276F" w14:textId="77777777" w:rsidR="00E71C4F" w:rsidRPr="005D4923" w:rsidRDefault="00E71C4F" w:rsidP="00E71C4F"/>
    <w:p w14:paraId="64BFB0AD" w14:textId="77777777" w:rsidR="00E71C4F" w:rsidRPr="005D4923" w:rsidRDefault="00E71C4F" w:rsidP="00E71C4F"/>
    <w:p w14:paraId="28E9D782" w14:textId="77777777" w:rsidR="00E71C4F" w:rsidRPr="005D4923" w:rsidRDefault="00E71C4F" w:rsidP="00E71C4F"/>
    <w:p w14:paraId="2DFD56F7" w14:textId="77777777" w:rsidR="00E71C4F" w:rsidRPr="005D4923" w:rsidRDefault="00E71C4F" w:rsidP="00E71C4F"/>
    <w:p w14:paraId="6AFE192B" w14:textId="77777777" w:rsidR="00E71C4F" w:rsidRPr="005D4923" w:rsidRDefault="00E71C4F" w:rsidP="00E71C4F">
      <w:r w:rsidRPr="005D4923">
        <w:tab/>
      </w:r>
      <w:r w:rsidRPr="005D4923">
        <w:tab/>
      </w:r>
      <w:r w:rsidRPr="005D4923">
        <w:tab/>
      </w:r>
      <w:r w:rsidRPr="005D4923">
        <w:tab/>
      </w:r>
    </w:p>
    <w:p w14:paraId="311885DA" w14:textId="77777777" w:rsidR="00E71C4F" w:rsidRPr="005D4923" w:rsidRDefault="00E71C4F" w:rsidP="00AA7259">
      <w:pPr>
        <w:pStyle w:val="Heading2"/>
      </w:pPr>
      <w:bookmarkStart w:id="5809" w:name="_Hlk35349293"/>
      <w:bookmarkStart w:id="5810" w:name="_Toc66962676"/>
      <w:bookmarkStart w:id="5811" w:name="_Toc67395089"/>
      <w:bookmarkStart w:id="5812" w:name="_Toc67395364"/>
      <w:bookmarkStart w:id="5813" w:name="_Toc69230230"/>
      <w:bookmarkStart w:id="5814" w:name="_Toc69230802"/>
      <w:bookmarkStart w:id="5815" w:name="_Toc83830717"/>
      <w:bookmarkStart w:id="5816" w:name="_Toc83831127"/>
      <w:bookmarkStart w:id="5817" w:name="_Toc83831432"/>
      <w:bookmarkStart w:id="5818" w:name="_Toc86830574"/>
      <w:bookmarkStart w:id="5819" w:name="_Toc86831757"/>
      <w:bookmarkStart w:id="5820" w:name="_Toc132123090"/>
      <w:bookmarkStart w:id="5821" w:name="_Toc132123315"/>
      <w:r w:rsidRPr="005D4923">
        <w:t>Operation</w:t>
      </w:r>
      <w:bookmarkEnd w:id="5809"/>
      <w:r w:rsidRPr="005D4923">
        <w:t xml:space="preserve"> of software</w:t>
      </w:r>
      <w:bookmarkEnd w:id="5810"/>
      <w:bookmarkEnd w:id="5811"/>
      <w:bookmarkEnd w:id="5812"/>
      <w:bookmarkEnd w:id="5813"/>
      <w:bookmarkEnd w:id="5814"/>
      <w:bookmarkEnd w:id="5815"/>
      <w:bookmarkEnd w:id="5816"/>
      <w:bookmarkEnd w:id="5817"/>
      <w:bookmarkEnd w:id="5818"/>
      <w:bookmarkEnd w:id="5819"/>
      <w:bookmarkEnd w:id="5820"/>
      <w:bookmarkEnd w:id="5821"/>
    </w:p>
    <w:p w14:paraId="14D3C029" w14:textId="77777777" w:rsidR="00E71C4F" w:rsidRPr="005D4923" w:rsidRDefault="00E71C4F" w:rsidP="00E71C4F">
      <w:pPr>
        <w:jc w:val="center"/>
      </w:pPr>
      <w:r w:rsidRPr="005D4923">
        <w:rPr>
          <w:noProof/>
        </w:rPr>
        <w:drawing>
          <wp:inline distT="0" distB="0" distL="0" distR="0" wp14:anchorId="0DE73238" wp14:editId="1348EFC5">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240">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1A7F8EB5" w14:textId="77777777" w:rsidR="00E71C4F" w:rsidRPr="005D4923" w:rsidRDefault="00E71C4F" w:rsidP="00E71C4F">
      <w:r w:rsidRPr="005D4923">
        <w:t xml:space="preserve">When the </w:t>
      </w:r>
      <w:r w:rsidRPr="005D4923">
        <w:rPr>
          <w:i/>
          <w:iCs/>
        </w:rPr>
        <w:t>Centralized Process Window</w:t>
      </w:r>
      <w:r w:rsidRPr="005D4923">
        <w:t xml:space="preserve"> option is in use, the software will populate the drop-down menu at the top of the screen with </w:t>
      </w:r>
      <w:r w:rsidRPr="00EC244D">
        <w:rPr>
          <w:i/>
          <w:iCs/>
          <w:rPrChange w:id="5822" w:author="Ryan Beck" w:date="2023-04-11T12:41:00Z">
            <w:rPr>
              <w:b/>
              <w:bCs/>
              <w:i/>
              <w:iCs/>
            </w:rPr>
          </w:rPrChange>
        </w:rPr>
        <w:t>only</w:t>
      </w:r>
      <w:r w:rsidRPr="005D4923">
        <w:t xml:space="preserve"> the Process Window files from the specified network directory. All edit and naming functions are removed. The user can only view the Process Window files.</w:t>
      </w:r>
    </w:p>
    <w:p w14:paraId="2A9276DE" w14:textId="77777777" w:rsidR="00E71C4F" w:rsidRPr="005D4923" w:rsidRDefault="00E71C4F" w:rsidP="00E71C4F">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4FE6F691" w14:textId="77777777" w:rsidR="00E71C4F" w:rsidRPr="005D4923" w:rsidRDefault="00E71C4F" w:rsidP="00E71C4F"/>
    <w:p w14:paraId="6A8E034C" w14:textId="77777777" w:rsidR="00E71C4F" w:rsidRPr="005D4923" w:rsidRDefault="00E71C4F">
      <w:pPr>
        <w:ind w:left="720"/>
        <w:pPrChange w:id="5823" w:author="Ryan Beck" w:date="2023-04-11T12:41:00Z">
          <w:pPr/>
        </w:pPrChange>
      </w:pPr>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652166A7" w14:textId="77777777" w:rsidR="00E71C4F" w:rsidRPr="005D4923" w:rsidRDefault="00E71C4F">
      <w:pPr>
        <w:ind w:left="720"/>
        <w:pPrChange w:id="5824" w:author="Ryan Beck" w:date="2023-04-11T12:41:00Z">
          <w:pPr/>
        </w:pPrChange>
      </w:pPr>
      <w:r w:rsidRPr="005D4923">
        <w:t>Additionally, each instance of the software that you want to use this option on must be connected to your company network and have access to the directory where the Process Windows are saved.</w:t>
      </w:r>
    </w:p>
    <w:bookmarkEnd w:id="5717"/>
    <w:bookmarkEnd w:id="5718"/>
    <w:bookmarkEnd w:id="5719"/>
    <w:bookmarkEnd w:id="5720"/>
    <w:bookmarkEnd w:id="5721"/>
    <w:bookmarkEnd w:id="5722"/>
    <w:bookmarkEnd w:id="5723"/>
    <w:p w14:paraId="671099C1" w14:textId="36F7A4C1" w:rsidR="00E71C4F" w:rsidDel="00EC244D" w:rsidRDefault="00E71C4F" w:rsidP="006E1668">
      <w:pPr>
        <w:pStyle w:val="Heading1"/>
        <w:pageBreakBefore w:val="0"/>
        <w:rPr>
          <w:del w:id="5825" w:author="Ryan Beck" w:date="2023-04-11T12:41:00Z"/>
          <w:rFonts w:ascii="Times New Roman" w:hAnsi="Times New Roman"/>
          <w:b w:val="0"/>
          <w:kern w:val="0"/>
          <w:sz w:val="20"/>
          <w:szCs w:val="20"/>
        </w:rPr>
      </w:pPr>
    </w:p>
    <w:p w14:paraId="7585C689" w14:textId="1F7EEFDD" w:rsidR="00E71C4F" w:rsidDel="00EC244D" w:rsidRDefault="00E71C4F" w:rsidP="00E71C4F">
      <w:pPr>
        <w:rPr>
          <w:del w:id="5826" w:author="Ryan Beck" w:date="2023-04-11T12:42:00Z"/>
        </w:rPr>
      </w:pPr>
    </w:p>
    <w:p w14:paraId="3275B0A8" w14:textId="63C4A7FB" w:rsidR="00E71C4F" w:rsidDel="00EC244D" w:rsidRDefault="00E71C4F" w:rsidP="00E71C4F">
      <w:pPr>
        <w:rPr>
          <w:del w:id="5827" w:author="Ryan Beck" w:date="2023-04-11T12:42:00Z"/>
        </w:rPr>
      </w:pPr>
    </w:p>
    <w:p w14:paraId="6A70E644" w14:textId="0A6D38F4" w:rsidR="00E71C4F" w:rsidDel="00EC244D" w:rsidRDefault="00E71C4F" w:rsidP="00E71C4F">
      <w:pPr>
        <w:rPr>
          <w:del w:id="5828" w:author="Ryan Beck" w:date="2023-04-11T12:42:00Z"/>
        </w:rPr>
      </w:pPr>
    </w:p>
    <w:p w14:paraId="6585B19F" w14:textId="1B2EAA48" w:rsidR="00E71C4F" w:rsidDel="00EC244D" w:rsidRDefault="00E71C4F" w:rsidP="00E71C4F">
      <w:pPr>
        <w:rPr>
          <w:del w:id="5829" w:author="Ryan Beck" w:date="2023-04-11T12:42:00Z"/>
        </w:rPr>
      </w:pPr>
    </w:p>
    <w:p w14:paraId="650E31FB" w14:textId="68474420" w:rsidR="00E71C4F" w:rsidDel="00EC244D" w:rsidRDefault="00E71C4F" w:rsidP="00E71C4F">
      <w:pPr>
        <w:rPr>
          <w:del w:id="5830" w:author="Ryan Beck" w:date="2023-04-11T12:42:00Z"/>
        </w:rPr>
      </w:pPr>
    </w:p>
    <w:p w14:paraId="5F8E9B9D" w14:textId="110D73C4" w:rsidR="00E71C4F" w:rsidRPr="00E32861" w:rsidDel="00EC244D" w:rsidRDefault="00E71C4F">
      <w:pPr>
        <w:rPr>
          <w:del w:id="5831" w:author="Ryan Beck" w:date="2023-04-11T12:42:00Z"/>
        </w:rPr>
        <w:pPrChange w:id="5832" w:author="Tom Bergeron" w:date="2021-11-03T11:10:00Z">
          <w:pPr>
            <w:pStyle w:val="Heading1"/>
            <w:pageBreakBefore w:val="0"/>
          </w:pPr>
        </w:pPrChange>
      </w:pPr>
    </w:p>
    <w:p w14:paraId="18EE58C0" w14:textId="76FCE882" w:rsidR="00E71C4F" w:rsidRPr="00856963" w:rsidDel="00EC244D" w:rsidRDefault="00E71C4F">
      <w:pPr>
        <w:rPr>
          <w:del w:id="5833" w:author="Ryan Beck" w:date="2023-04-11T12:42:00Z"/>
        </w:rPr>
        <w:pPrChange w:id="5834" w:author="Tom Bergeron" w:date="2021-11-03T11:09:00Z">
          <w:pPr>
            <w:pStyle w:val="Heading1"/>
          </w:pPr>
        </w:pPrChange>
      </w:pPr>
    </w:p>
    <w:p w14:paraId="3889474E" w14:textId="77777777" w:rsidR="002866E4" w:rsidRDefault="002866E4" w:rsidP="002866E4">
      <w:pPr>
        <w:pStyle w:val="Heading1"/>
      </w:pPr>
      <w:bookmarkStart w:id="5835" w:name="_Toc69230235"/>
      <w:bookmarkStart w:id="5836" w:name="_Toc69230817"/>
      <w:bookmarkStart w:id="5837" w:name="_Toc83830722"/>
      <w:bookmarkStart w:id="5838" w:name="_Toc83831142"/>
      <w:bookmarkStart w:id="5839" w:name="_Toc83831447"/>
      <w:bookmarkStart w:id="5840" w:name="_Toc86831758"/>
      <w:bookmarkStart w:id="5841" w:name="_Toc132123091"/>
      <w:bookmarkStart w:id="5842" w:name="_Toc132123316"/>
      <w:bookmarkStart w:id="5843" w:name="_Toc469043214"/>
      <w:bookmarkStart w:id="5844" w:name="_Toc469043794"/>
      <w:bookmarkStart w:id="5845" w:name="_Toc469045148"/>
      <w:bookmarkStart w:id="5846" w:name="_Toc469612988"/>
      <w:bookmarkStart w:id="5847" w:name="_Toc506222011"/>
      <w:bookmarkStart w:id="5848" w:name="_Toc506816680"/>
      <w:bookmarkStart w:id="5849" w:name="_Toc506816857"/>
      <w:bookmarkStart w:id="5850" w:name="_Toc528426511"/>
      <w:bookmarkStart w:id="5851" w:name="_Toc528427073"/>
      <w:bookmarkStart w:id="5852" w:name="_Toc528427246"/>
      <w:bookmarkStart w:id="5853" w:name="_Toc19132716"/>
      <w:bookmarkStart w:id="5854" w:name="_Toc19133283"/>
      <w:bookmarkStart w:id="5855" w:name="_Toc19133361"/>
      <w:bookmarkStart w:id="5856" w:name="_Toc37349458"/>
      <w:bookmarkStart w:id="5857" w:name="_Toc37350026"/>
      <w:bookmarkStart w:id="5858" w:name="_Toc51280716"/>
      <w:bookmarkStart w:id="5859" w:name="_Toc52889107"/>
      <w:bookmarkStart w:id="5860" w:name="_Toc52889683"/>
      <w:bookmarkStart w:id="5861" w:name="_Toc52889762"/>
      <w:bookmarkStart w:id="5862" w:name="_Toc52889799"/>
      <w:bookmarkStart w:id="5863" w:name="_Toc52891157"/>
      <w:bookmarkStart w:id="5864" w:name="_Toc52897726"/>
      <w:bookmarkStart w:id="5865" w:name="_Toc491175132"/>
      <w:bookmarkStart w:id="5866" w:name="_Toc491264041"/>
      <w:bookmarkStart w:id="5867" w:name="_Toc491347027"/>
      <w:bookmarkStart w:id="5868" w:name="_Toc494303967"/>
      <w:bookmarkStart w:id="5869" w:name="_Toc494304185"/>
      <w:bookmarkStart w:id="5870" w:name="_Toc532827308"/>
      <w:bookmarkStart w:id="5871" w:name="_Toc532827602"/>
      <w:bookmarkStart w:id="5872" w:name="_Toc532827896"/>
      <w:bookmarkStart w:id="5873" w:name="_Toc532892557"/>
      <w:bookmarkStart w:id="5874" w:name="_Toc52898780"/>
      <w:bookmarkStart w:id="5875" w:name="_Toc52899151"/>
      <w:bookmarkStart w:id="5876" w:name="_Toc52899208"/>
      <w:bookmarkStart w:id="5877" w:name="_Toc86830575"/>
      <w:r>
        <w:lastRenderedPageBreak/>
        <w:t>Hardware Options</w:t>
      </w:r>
      <w:bookmarkEnd w:id="5835"/>
      <w:bookmarkEnd w:id="5836"/>
      <w:bookmarkEnd w:id="5837"/>
      <w:bookmarkEnd w:id="5838"/>
      <w:bookmarkEnd w:id="5839"/>
      <w:bookmarkEnd w:id="5840"/>
      <w:bookmarkEnd w:id="5841"/>
      <w:bookmarkEnd w:id="5842"/>
    </w:p>
    <w:p w14:paraId="05815567" w14:textId="77777777" w:rsidR="002866E4" w:rsidRDefault="002866E4" w:rsidP="00AA7259">
      <w:pPr>
        <w:pStyle w:val="Heading2"/>
      </w:pPr>
      <w:bookmarkStart w:id="5878" w:name="_Toc69230236"/>
      <w:bookmarkStart w:id="5879" w:name="_Toc69230818"/>
      <w:bookmarkStart w:id="5880" w:name="_Toc83830723"/>
      <w:bookmarkStart w:id="5881" w:name="_Toc83831143"/>
      <w:bookmarkStart w:id="5882" w:name="_Toc83831448"/>
      <w:bookmarkStart w:id="5883" w:name="_Toc86831759"/>
      <w:bookmarkStart w:id="5884" w:name="_Toc132123092"/>
      <w:bookmarkStart w:id="5885" w:name="_Toc132123317"/>
      <w:r>
        <w:t>Alarm Relay</w:t>
      </w:r>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78"/>
      <w:bookmarkEnd w:id="5879"/>
      <w:bookmarkEnd w:id="5880"/>
      <w:bookmarkEnd w:id="5881"/>
      <w:bookmarkEnd w:id="5882"/>
      <w:bookmarkEnd w:id="5883"/>
      <w:bookmarkEnd w:id="5884"/>
      <w:bookmarkEnd w:id="5885"/>
    </w:p>
    <w:p w14:paraId="4DB610A2" w14:textId="77777777" w:rsidR="002866E4" w:rsidRPr="00A06D70" w:rsidRDefault="002866E4" w:rsidP="002866E4">
      <w:r w:rsidRPr="00A06D70">
        <w:t xml:space="preserve">The </w:t>
      </w:r>
      <w:r>
        <w:t xml:space="preserve">optional </w:t>
      </w:r>
      <w:r w:rsidRPr="004951F2">
        <w:rPr>
          <w:i/>
          <w:iCs/>
        </w:rPr>
        <w:t>Alarm Relay</w:t>
      </w:r>
      <w:r w:rsidRPr="00A06D70">
        <w:t xml:space="preserve"> connects to the Alarm/Barcode port of the eTPU and provides an external notification to the user when an alarm condition occurs. It allows for </w:t>
      </w:r>
      <w:r>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p>
    <w:p w14:paraId="5CA8E3E0" w14:textId="77777777" w:rsidR="002866E4" w:rsidRDefault="002866E4" w:rsidP="00AA7259">
      <w:pPr>
        <w:pStyle w:val="Heading2"/>
        <w:rPr>
          <w:rStyle w:val="Heading1Char"/>
          <w:b/>
        </w:rPr>
      </w:pPr>
      <w:bookmarkStart w:id="5886" w:name="_Toc69230237"/>
      <w:bookmarkStart w:id="5887" w:name="_Toc69230819"/>
      <w:bookmarkStart w:id="5888" w:name="_Toc83830724"/>
      <w:bookmarkStart w:id="5889" w:name="_Toc83831144"/>
      <w:bookmarkStart w:id="5890" w:name="_Toc83831449"/>
      <w:bookmarkStart w:id="5891" w:name="_Toc86831760"/>
      <w:bookmarkStart w:id="5892" w:name="_Toc132123093"/>
      <w:bookmarkStart w:id="5893" w:name="_Toc132123318"/>
      <w:r>
        <w:t>Light Tower</w:t>
      </w:r>
      <w:bookmarkEnd w:id="5886"/>
      <w:bookmarkEnd w:id="5887"/>
      <w:bookmarkEnd w:id="5888"/>
      <w:bookmarkEnd w:id="5889"/>
      <w:bookmarkEnd w:id="5890"/>
      <w:bookmarkEnd w:id="5891"/>
      <w:bookmarkEnd w:id="5892"/>
      <w:bookmarkEnd w:id="5893"/>
      <w:r w:rsidRPr="00646FC2">
        <w:rPr>
          <w:rStyle w:val="Heading1Char"/>
          <w:b/>
        </w:rPr>
        <w:t xml:space="preserve"> </w:t>
      </w:r>
    </w:p>
    <w:p w14:paraId="563AFE16" w14:textId="77777777" w:rsidR="002866E4" w:rsidRDefault="002866E4" w:rsidP="002866E4">
      <w:r>
        <w:t xml:space="preserve">There are two available light towers – one is connected directly to the optional Alarm Relay and uses a single Red light; the other connects to the USB port of the PC, and uses 3 colored lights – Red, Yellow, and Green. </w:t>
      </w:r>
    </w:p>
    <w:p w14:paraId="3032798B" w14:textId="77777777" w:rsidR="002866E4" w:rsidRPr="00CA1F86" w:rsidRDefault="002866E4" w:rsidP="002866E4">
      <w:r>
        <w:t xml:space="preserve">Both lights are a means of providing an audio or visual cue when the automatic system software has determined that the oven process has reached an out-of-control condition. </w:t>
      </w:r>
    </w:p>
    <w:bookmarkEnd w:id="5865"/>
    <w:bookmarkEnd w:id="5866"/>
    <w:bookmarkEnd w:id="5867"/>
    <w:bookmarkEnd w:id="5868"/>
    <w:bookmarkEnd w:id="5869"/>
    <w:bookmarkEnd w:id="5870"/>
    <w:bookmarkEnd w:id="5871"/>
    <w:bookmarkEnd w:id="5872"/>
    <w:bookmarkEnd w:id="5873"/>
    <w:bookmarkEnd w:id="5874"/>
    <w:bookmarkEnd w:id="5875"/>
    <w:bookmarkEnd w:id="5876"/>
    <w:bookmarkEnd w:id="5877"/>
    <w:p w14:paraId="56F8406E" w14:textId="04A008E2" w:rsidR="005A4E4B" w:rsidRPr="002C5A91" w:rsidRDefault="005A4E4B" w:rsidP="002C5A91">
      <w:r>
        <w:br w:type="page"/>
      </w:r>
    </w:p>
    <w:p w14:paraId="6CDEA054" w14:textId="7241371B" w:rsidR="00306EC4" w:rsidRPr="00B1186A" w:rsidRDefault="00306EC4" w:rsidP="001950EA">
      <w:pPr>
        <w:pStyle w:val="Heading1"/>
      </w:pPr>
      <w:bookmarkStart w:id="5894" w:name="_Toc469612993"/>
      <w:bookmarkStart w:id="5895" w:name="_Toc491174916"/>
      <w:bookmarkStart w:id="5896" w:name="_Toc491175136"/>
      <w:bookmarkStart w:id="5897" w:name="_Toc491264045"/>
      <w:bookmarkStart w:id="5898" w:name="_Toc491347029"/>
      <w:bookmarkStart w:id="5899" w:name="_Toc494303969"/>
      <w:bookmarkStart w:id="5900" w:name="_Toc494304145"/>
      <w:bookmarkStart w:id="5901" w:name="_Toc494304187"/>
      <w:bookmarkStart w:id="5902" w:name="_Toc532827310"/>
      <w:bookmarkStart w:id="5903" w:name="_Toc532827490"/>
      <w:bookmarkStart w:id="5904" w:name="_Toc532827604"/>
      <w:bookmarkStart w:id="5905" w:name="_Toc532892559"/>
      <w:bookmarkStart w:id="5906" w:name="_Toc52898782"/>
      <w:bookmarkStart w:id="5907" w:name="_Toc52898963"/>
      <w:bookmarkStart w:id="5908" w:name="_Toc52899210"/>
      <w:bookmarkStart w:id="5909" w:name="_Toc86830577"/>
      <w:bookmarkStart w:id="5910" w:name="_Toc86830763"/>
      <w:bookmarkStart w:id="5911" w:name="_Toc86831565"/>
      <w:bookmarkStart w:id="5912" w:name="_Toc86831761"/>
      <w:bookmarkStart w:id="5913" w:name="_Toc132123094"/>
      <w:bookmarkStart w:id="5914" w:name="_Toc132123319"/>
      <w:bookmarkStart w:id="5915" w:name="_Toc468551594"/>
      <w:bookmarkStart w:id="5916" w:name="_Toc469038822"/>
      <w:bookmarkStart w:id="5917" w:name="_Toc469038877"/>
      <w:bookmarkStart w:id="5918" w:name="_Toc469042036"/>
      <w:bookmarkStart w:id="5919" w:name="_Toc469043219"/>
      <w:bookmarkStart w:id="5920" w:name="_Toc469043523"/>
      <w:bookmarkStart w:id="5921" w:name="_Toc469043799"/>
      <w:bookmarkStart w:id="5922" w:name="_Toc469043855"/>
      <w:bookmarkStart w:id="5923" w:name="_Toc469139453"/>
      <w:bookmarkStart w:id="5924" w:name="_Toc469152898"/>
      <w:bookmarkStart w:id="5925" w:name="_Toc33512795"/>
      <w:bookmarkStart w:id="5926" w:name="_Toc40509284"/>
      <w:bookmarkStart w:id="5927" w:name="_Toc119468206"/>
      <w:bookmarkEnd w:id="5680"/>
      <w:r w:rsidRPr="00306EC4">
        <w:lastRenderedPageBreak/>
        <w:t>Appendix A: The Process Window Index</w:t>
      </w:r>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r w:rsidRPr="00306EC4">
        <w:t xml:space="preserve"> </w:t>
      </w:r>
      <w:bookmarkEnd w:id="5915"/>
      <w:bookmarkEnd w:id="5916"/>
      <w:bookmarkEnd w:id="5917"/>
      <w:bookmarkEnd w:id="5918"/>
      <w:bookmarkEnd w:id="5919"/>
      <w:bookmarkEnd w:id="5920"/>
      <w:bookmarkEnd w:id="5921"/>
      <w:bookmarkEnd w:id="5922"/>
      <w:bookmarkEnd w:id="5923"/>
      <w:bookmarkEnd w:id="5924"/>
    </w:p>
    <w:p w14:paraId="2053AF66" w14:textId="1AC66D8B" w:rsidR="005A0A10" w:rsidRPr="004777BD" w:rsidRDefault="005A0A10" w:rsidP="001950EA">
      <w:pPr>
        <w:ind w:firstLine="720"/>
        <w:jc w:val="both"/>
        <w:rPr>
          <w:szCs w:val="32"/>
        </w:rPr>
      </w:pPr>
      <w:bookmarkStart w:id="5928" w:name="_Toc176001821"/>
      <w:bookmarkStart w:id="5929" w:name="_Toc469043220"/>
      <w:bookmarkStart w:id="5930" w:name="_Toc469043524"/>
      <w:bookmarkStart w:id="5931" w:name="_Toc469043800"/>
      <w:bookmarkStart w:id="5932" w:name="_Toc469139454"/>
      <w:bookmarkStart w:id="5933" w:name="_Toc469152899"/>
      <w:r w:rsidRPr="001950EA">
        <w:rPr>
          <w:rFonts w:ascii="Arial" w:hAnsi="Arial" w:cs="Arial"/>
          <w:b/>
          <w:sz w:val="32"/>
          <w:szCs w:val="32"/>
        </w:rPr>
        <w:t>A Method for Quantify Thermal Profile Performance</w:t>
      </w:r>
    </w:p>
    <w:p w14:paraId="447F6248" w14:textId="087C7C31" w:rsidR="00602636" w:rsidRPr="002D78E7" w:rsidRDefault="00306EC4" w:rsidP="00AA7259">
      <w:pPr>
        <w:pStyle w:val="Heading2"/>
      </w:pPr>
      <w:bookmarkStart w:id="5934" w:name="_Toc469612994"/>
      <w:bookmarkStart w:id="5935" w:name="_Toc491174917"/>
      <w:bookmarkStart w:id="5936" w:name="_Toc491175137"/>
      <w:bookmarkStart w:id="5937" w:name="_Toc491264046"/>
      <w:bookmarkStart w:id="5938" w:name="_Toc494303970"/>
      <w:bookmarkStart w:id="5939" w:name="_Toc494304146"/>
      <w:bookmarkStart w:id="5940" w:name="_Toc532827311"/>
      <w:bookmarkStart w:id="5941" w:name="_Toc532827491"/>
      <w:bookmarkStart w:id="5942" w:name="_Toc52898783"/>
      <w:bookmarkStart w:id="5943" w:name="_Toc52898964"/>
      <w:bookmarkStart w:id="5944" w:name="_Toc86830578"/>
      <w:bookmarkStart w:id="5945" w:name="_Toc86830764"/>
      <w:bookmarkStart w:id="5946" w:name="_Toc86831566"/>
      <w:bookmarkStart w:id="5947" w:name="_Toc86831762"/>
      <w:bookmarkStart w:id="5948" w:name="_Toc132123095"/>
      <w:bookmarkStart w:id="5949" w:name="_Toc132123320"/>
      <w:r>
        <w:t>The P</w:t>
      </w:r>
      <w:r w:rsidR="00602636" w:rsidRPr="002D78E7">
        <w:t>roblem</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AA7259">
      <w:pPr>
        <w:pStyle w:val="Heading2"/>
      </w:pPr>
      <w:bookmarkStart w:id="5950" w:name="_Toc176001822"/>
      <w:bookmarkStart w:id="5951" w:name="_Toc469043221"/>
      <w:bookmarkStart w:id="5952" w:name="_Toc469043525"/>
      <w:bookmarkStart w:id="5953" w:name="_Toc469043801"/>
      <w:bookmarkStart w:id="5954" w:name="_Toc469139455"/>
      <w:bookmarkStart w:id="5955" w:name="_Toc469152900"/>
      <w:bookmarkStart w:id="5956" w:name="_Toc469612995"/>
      <w:bookmarkStart w:id="5957" w:name="_Toc491174918"/>
      <w:bookmarkStart w:id="5958" w:name="_Toc491175138"/>
      <w:bookmarkStart w:id="5959" w:name="_Toc491264047"/>
      <w:bookmarkStart w:id="5960" w:name="_Toc494303971"/>
      <w:bookmarkStart w:id="5961" w:name="_Toc494304147"/>
      <w:bookmarkStart w:id="5962" w:name="_Toc532827312"/>
      <w:bookmarkStart w:id="5963" w:name="_Toc532827492"/>
      <w:bookmarkStart w:id="5964" w:name="_Toc52898784"/>
      <w:bookmarkStart w:id="5965" w:name="_Toc52898965"/>
      <w:bookmarkStart w:id="5966" w:name="_Toc86830579"/>
      <w:bookmarkStart w:id="5967" w:name="_Toc86830765"/>
      <w:bookmarkStart w:id="5968" w:name="_Toc86831567"/>
      <w:bookmarkStart w:id="5969" w:name="_Toc86831763"/>
      <w:bookmarkStart w:id="5970" w:name="_Toc132123096"/>
      <w:bookmarkStart w:id="5971" w:name="_Toc132123321"/>
      <w:r w:rsidRPr="002D78E7">
        <w:t>Defining the Process Window Index</w:t>
      </w:r>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p>
    <w:tbl>
      <w:tblPr>
        <w:tblW w:w="0" w:type="auto"/>
        <w:tblLook w:val="04A0" w:firstRow="1" w:lastRow="0" w:firstColumn="1" w:lastColumn="0" w:noHBand="0" w:noVBand="1"/>
      </w:tblPr>
      <w:tblGrid>
        <w:gridCol w:w="4788"/>
        <w:gridCol w:w="4788"/>
      </w:tblGrid>
      <w:tr w:rsidR="00602636" w14:paraId="7889032F" w14:textId="77777777" w:rsidTr="00F43F3C">
        <w:tc>
          <w:tcPr>
            <w:tcW w:w="4788" w:type="dxa"/>
            <w:shd w:val="clear" w:color="auto" w:fill="auto"/>
          </w:tcPr>
          <w:p w14:paraId="7F807AA6" w14:textId="543545BE" w:rsidR="00602636" w:rsidRDefault="00602636" w:rsidP="00F43F3C">
            <w:r w:rsidRPr="00B1186A">
              <w:t>The Process Window Index</w:t>
            </w:r>
            <w:r>
              <w:t xml:space="preserve"> (PWI)</w:t>
            </w:r>
            <w:r w:rsidRPr="00B1186A">
              <w:t xml:space="preserve"> is a measure of how well a profile fits within user defined process limits.  </w:t>
            </w:r>
            <w:del w:id="5972" w:author="Ryan Beck" w:date="2023-04-11T12:42:00Z">
              <w:r w:rsidRPr="00B1186A" w:rsidDel="00EC244D">
                <w:delText xml:space="preserve">See </w:delText>
              </w:r>
              <w:r w:rsidR="00423E82" w:rsidDel="00EC244D">
                <w:fldChar w:fldCharType="begin"/>
              </w:r>
              <w:r w:rsidR="00423E82" w:rsidDel="00EC244D">
                <w:delInstrText xml:space="preserve"> REF _Ref173159105  \* MERGEFORMAT </w:delInstrText>
              </w:r>
              <w:r w:rsidR="00423E82" w:rsidDel="00EC244D">
                <w:fldChar w:fldCharType="separate"/>
              </w:r>
              <w:r w:rsidR="00B67E73" w:rsidRPr="00B67E73" w:rsidDel="00EC244D">
                <w:delText xml:space="preserve">Figure </w:delText>
              </w:r>
              <w:r w:rsidR="00B67E73" w:rsidRPr="00B67E73" w:rsidDel="00EC244D">
                <w:rPr>
                  <w:noProof/>
                </w:rPr>
                <w:delText>106</w:delText>
              </w:r>
              <w:r w:rsidR="00423E82" w:rsidDel="00EC244D">
                <w:rPr>
                  <w:noProof/>
                </w:rPr>
                <w:fldChar w:fldCharType="end"/>
              </w:r>
              <w:r w:rsidRPr="00B1186A" w:rsidDel="00EC244D">
                <w:delText>.</w:delText>
              </w:r>
            </w:del>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5A0826B3">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241"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704C96B" w:rsidR="00602636" w:rsidRPr="00AF1D5A" w:rsidRDefault="00602636" w:rsidP="00F43F3C">
            <w:pPr>
              <w:jc w:val="center"/>
              <w:rPr>
                <w:rFonts w:ascii="Arial" w:hAnsi="Arial" w:cs="Arial"/>
                <w:sz w:val="16"/>
                <w:szCs w:val="16"/>
              </w:rPr>
            </w:pPr>
            <w:bookmarkStart w:id="5973"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67E73">
              <w:rPr>
                <w:rFonts w:ascii="Arial" w:hAnsi="Arial" w:cs="Arial"/>
                <w:noProof/>
                <w:sz w:val="16"/>
                <w:szCs w:val="16"/>
              </w:rPr>
              <w:t>106</w:t>
            </w:r>
            <w:r w:rsidRPr="00AF1D5A">
              <w:rPr>
                <w:rFonts w:ascii="Arial" w:hAnsi="Arial" w:cs="Arial"/>
                <w:sz w:val="16"/>
                <w:szCs w:val="16"/>
              </w:rPr>
              <w:fldChar w:fldCharType="end"/>
            </w:r>
            <w:bookmarkEnd w:id="5973"/>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05C1880F">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242"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73C1EA7C" w:rsidR="00602636" w:rsidRPr="00AF1D5A" w:rsidRDefault="00602636" w:rsidP="00F43F3C">
            <w:pPr>
              <w:jc w:val="center"/>
              <w:rPr>
                <w:rFonts w:ascii="Arial" w:hAnsi="Arial" w:cs="Arial"/>
                <w:sz w:val="16"/>
                <w:szCs w:val="16"/>
              </w:rPr>
            </w:pPr>
            <w:bookmarkStart w:id="5974"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67E73">
              <w:rPr>
                <w:rFonts w:ascii="Arial" w:hAnsi="Arial" w:cs="Arial"/>
                <w:noProof/>
                <w:sz w:val="16"/>
                <w:szCs w:val="16"/>
              </w:rPr>
              <w:t>107</w:t>
            </w:r>
            <w:r w:rsidRPr="00AF1D5A">
              <w:rPr>
                <w:rFonts w:ascii="Arial" w:hAnsi="Arial" w:cs="Arial"/>
                <w:sz w:val="16"/>
                <w:szCs w:val="16"/>
              </w:rPr>
              <w:fldChar w:fldCharType="end"/>
            </w:r>
            <w:bookmarkEnd w:id="5974"/>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457C8C7E" w:rsidR="00602636" w:rsidRPr="00B1186A" w:rsidRDefault="00EC244D" w:rsidP="00602636">
      <w:ins w:id="5975" w:author="Ryan Beck" w:date="2023-04-11T12:42:00Z">
        <w:r>
          <w:t xml:space="preserve">The Figure above </w:t>
        </w:r>
      </w:ins>
      <w:del w:id="5976" w:author="Ryan Beck" w:date="2023-04-11T12:42:00Z">
        <w:r w:rsidR="00423E82" w:rsidDel="00EC244D">
          <w:fldChar w:fldCharType="begin"/>
        </w:r>
        <w:r w:rsidR="00423E82" w:rsidDel="00EC244D">
          <w:delInstrText xml:space="preserve"> REF _Ref173159125  \* MERGEFORMAT </w:delInstrText>
        </w:r>
        <w:r w:rsidR="00423E82" w:rsidDel="00EC244D">
          <w:fldChar w:fldCharType="separate"/>
        </w:r>
        <w:r w:rsidR="00B67E73" w:rsidRPr="00B67E73" w:rsidDel="00EC244D">
          <w:delText xml:space="preserve">Figure </w:delText>
        </w:r>
        <w:r w:rsidR="00B67E73" w:rsidRPr="00B67E73" w:rsidDel="00EC244D">
          <w:rPr>
            <w:noProof/>
          </w:rPr>
          <w:delText>107</w:delText>
        </w:r>
        <w:r w:rsidR="00423E82" w:rsidDel="00EC244D">
          <w:rPr>
            <w:noProof/>
          </w:rPr>
          <w:fldChar w:fldCharType="end"/>
        </w:r>
        <w:r w:rsidR="00602636" w:rsidRPr="00B1186A" w:rsidDel="00EC244D">
          <w:delText xml:space="preserve"> </w:delText>
        </w:r>
      </w:del>
      <w:r w:rsidR="00602636" w:rsidRPr="00B1186A">
        <w:t>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7C6B8B39"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006E64D0">
        <w:fldChar w:fldCharType="begin"/>
      </w:r>
      <w:r w:rsidR="006E64D0">
        <w:instrText xml:space="preserve"> REF _Ref173159248  \* MERGEFORMAT </w:instrText>
      </w:r>
      <w:r w:rsidR="006E64D0">
        <w:fldChar w:fldCharType="separate"/>
      </w:r>
      <w:r w:rsidR="00B67E73" w:rsidRPr="00B1186A">
        <w:t xml:space="preserve">Figure </w:t>
      </w:r>
      <w:r w:rsidR="00B67E73">
        <w:rPr>
          <w:noProof/>
        </w:rPr>
        <w:t>108</w:t>
      </w:r>
      <w:r w:rsidR="006E64D0">
        <w:rPr>
          <w:noProof/>
        </w:rPr>
        <w:fldChar w:fldCharType="end"/>
      </w:r>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C8D518E">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7D91F0A3" w:rsidR="00602636" w:rsidRPr="00B1186A" w:rsidRDefault="00602636" w:rsidP="00602636">
      <w:pPr>
        <w:pStyle w:val="Caption"/>
      </w:pPr>
      <w:bookmarkStart w:id="5977" w:name="_Ref173159248"/>
      <w:r w:rsidRPr="00B1186A">
        <w:t xml:space="preserve">Figure </w:t>
      </w:r>
      <w:r w:rsidR="006E64D0">
        <w:fldChar w:fldCharType="begin"/>
      </w:r>
      <w:r w:rsidR="006E64D0">
        <w:instrText xml:space="preserve"> SEQ Figure \* ARABIC </w:instrText>
      </w:r>
      <w:r w:rsidR="006E64D0">
        <w:fldChar w:fldCharType="separate"/>
      </w:r>
      <w:r w:rsidR="00B67E73">
        <w:rPr>
          <w:noProof/>
        </w:rPr>
        <w:t>108</w:t>
      </w:r>
      <w:r w:rsidR="006E64D0">
        <w:rPr>
          <w:noProof/>
        </w:rPr>
        <w:fldChar w:fldCharType="end"/>
      </w:r>
      <w:bookmarkEnd w:id="5977"/>
      <w:r w:rsidRPr="00B1186A">
        <w:t>: The Process Window Index</w:t>
      </w:r>
      <w:r w:rsidRPr="00B1186A">
        <w:br/>
        <w:t>(Multiple Statistics for a Single Thermocouple and Final PWI Calculation)</w:t>
      </w:r>
    </w:p>
    <w:p w14:paraId="0E12D770" w14:textId="77777777" w:rsidR="00602636" w:rsidRPr="002D78E7" w:rsidRDefault="00602636" w:rsidP="00AA7259">
      <w:pPr>
        <w:pStyle w:val="Heading2"/>
      </w:pPr>
      <w:bookmarkStart w:id="5978" w:name="_Toc176001823"/>
      <w:bookmarkStart w:id="5979" w:name="_Toc469043222"/>
      <w:bookmarkStart w:id="5980" w:name="_Toc469043526"/>
      <w:bookmarkStart w:id="5981" w:name="_Toc469043802"/>
      <w:bookmarkStart w:id="5982" w:name="_Toc469139456"/>
      <w:bookmarkStart w:id="5983" w:name="_Toc469152901"/>
      <w:bookmarkStart w:id="5984" w:name="_Toc469612996"/>
      <w:bookmarkStart w:id="5985" w:name="_Toc491174919"/>
      <w:bookmarkStart w:id="5986" w:name="_Toc491175139"/>
      <w:bookmarkStart w:id="5987" w:name="_Toc491264048"/>
      <w:bookmarkStart w:id="5988" w:name="_Toc494303972"/>
      <w:bookmarkStart w:id="5989" w:name="_Toc494304148"/>
      <w:bookmarkStart w:id="5990" w:name="_Toc532827313"/>
      <w:bookmarkStart w:id="5991" w:name="_Toc532827493"/>
      <w:bookmarkStart w:id="5992" w:name="_Toc52898785"/>
      <w:bookmarkStart w:id="5993" w:name="_Toc52898966"/>
      <w:bookmarkStart w:id="5994" w:name="_Toc86830580"/>
      <w:bookmarkStart w:id="5995" w:name="_Toc86830766"/>
      <w:bookmarkStart w:id="5996" w:name="_Toc86831568"/>
      <w:bookmarkStart w:id="5997" w:name="_Toc86831764"/>
      <w:bookmarkStart w:id="5998" w:name="_Toc132123097"/>
      <w:bookmarkStart w:id="5999" w:name="_Toc132123322"/>
      <w:r w:rsidRPr="002D78E7">
        <w:t>Calculating the PWI</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047EB7F0">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34888B2F" w:rsidR="00602636" w:rsidRPr="00B1186A" w:rsidRDefault="00602636" w:rsidP="00602636">
      <w:pPr>
        <w:pStyle w:val="Caption"/>
      </w:pPr>
      <w:r w:rsidRPr="00B1186A">
        <w:t xml:space="preserve">Figure </w:t>
      </w:r>
      <w:r w:rsidR="006E64D0">
        <w:fldChar w:fldCharType="begin"/>
      </w:r>
      <w:r w:rsidR="006E64D0">
        <w:instrText xml:space="preserve"> SEQ Figure \* AR</w:instrText>
      </w:r>
      <w:r w:rsidR="006E64D0">
        <w:instrText xml:space="preserve">ABIC </w:instrText>
      </w:r>
      <w:r w:rsidR="006E64D0">
        <w:fldChar w:fldCharType="separate"/>
      </w:r>
      <w:r w:rsidR="00B67E73">
        <w:rPr>
          <w:noProof/>
        </w:rPr>
        <w:t>109</w:t>
      </w:r>
      <w:r w:rsidR="006E64D0">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6000" w:name="_Toc176001824"/>
    </w:p>
    <w:p w14:paraId="3E2833B9" w14:textId="77777777" w:rsidR="008904F6" w:rsidRPr="00306EC4" w:rsidRDefault="008904F6">
      <w:pPr>
        <w:ind w:firstLine="720"/>
        <w:pPrChange w:id="6001" w:author="Ryan Beck" w:date="2023-04-11T12:43:00Z">
          <w:pPr/>
        </w:pPrChange>
      </w:pPr>
      <w:r w:rsidRPr="00306EC4">
        <w:rPr>
          <w:b/>
        </w:rPr>
        <w:t>Note:</w:t>
      </w:r>
      <w:r w:rsidRPr="00306EC4">
        <w:t xml:space="preserve"> When using non-centered Target values, a modified formula is used. </w:t>
      </w:r>
    </w:p>
    <w:p w14:paraId="27550A17" w14:textId="7B768770" w:rsidR="00602636" w:rsidRPr="002D78E7" w:rsidRDefault="00602636" w:rsidP="00AA7259">
      <w:pPr>
        <w:pStyle w:val="Heading2"/>
      </w:pPr>
      <w:r>
        <w:br w:type="page"/>
      </w:r>
      <w:bookmarkStart w:id="6002" w:name="_Toc469043223"/>
      <w:bookmarkStart w:id="6003" w:name="_Toc469043527"/>
      <w:bookmarkStart w:id="6004" w:name="_Toc469043803"/>
      <w:bookmarkStart w:id="6005" w:name="_Toc469139457"/>
      <w:bookmarkStart w:id="6006" w:name="_Toc469152902"/>
      <w:bookmarkStart w:id="6007" w:name="_Toc469612997"/>
      <w:bookmarkStart w:id="6008" w:name="_Toc491174920"/>
      <w:bookmarkStart w:id="6009" w:name="_Toc491175140"/>
      <w:bookmarkStart w:id="6010" w:name="_Toc491264049"/>
      <w:bookmarkStart w:id="6011" w:name="_Toc494303973"/>
      <w:bookmarkStart w:id="6012" w:name="_Toc494304149"/>
      <w:bookmarkStart w:id="6013" w:name="_Toc532827314"/>
      <w:bookmarkStart w:id="6014" w:name="_Toc532827494"/>
      <w:bookmarkStart w:id="6015" w:name="_Toc52898786"/>
      <w:bookmarkStart w:id="6016" w:name="_Toc52898967"/>
      <w:bookmarkStart w:id="6017" w:name="_Toc86830581"/>
      <w:bookmarkStart w:id="6018" w:name="_Toc86830767"/>
      <w:bookmarkStart w:id="6019" w:name="_Toc86831569"/>
      <w:bookmarkStart w:id="6020" w:name="_Toc86831765"/>
      <w:bookmarkStart w:id="6021" w:name="_Toc132123098"/>
      <w:bookmarkStart w:id="6022" w:name="_Toc132123323"/>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6000"/>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2608BA5B" w:rsidR="00602636" w:rsidRPr="00B1186A" w:rsidRDefault="00602636" w:rsidP="00602636">
      <w:r w:rsidRPr="00B1186A">
        <w:t xml:space="preserve">The third benefit is that because the PWI reflects the performance of the whole profile, it provides </w:t>
      </w:r>
      <w:r w:rsidR="002D1566">
        <w:t xml:space="preserve">a </w:t>
      </w:r>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4C998AD8" w:rsidR="00602636" w:rsidRPr="00B1186A" w:rsidRDefault="006E64D0" w:rsidP="00602636">
      <w:r>
        <w:fldChar w:fldCharType="begin"/>
      </w:r>
      <w:r>
        <w:instrText xml:space="preserve"> RE</w:instrText>
      </w:r>
      <w:r>
        <w:instrText xml:space="preserve">F _Ref173159406  \* MERGEFORMAT </w:instrText>
      </w:r>
      <w:r>
        <w:fldChar w:fldCharType="separate"/>
      </w:r>
      <w:r w:rsidR="00B67E73" w:rsidRPr="00B1186A">
        <w:t xml:space="preserve">Table </w:t>
      </w:r>
      <w:r w:rsidR="00B67E73">
        <w:rPr>
          <w:noProof/>
        </w:rPr>
        <w:t>6</w:t>
      </w:r>
      <w:r>
        <w:rPr>
          <w:noProof/>
        </w:rPr>
        <w:fldChar w:fldCharType="end"/>
      </w:r>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r w:rsidR="00B67E73" w:rsidRPr="00B1186A">
        <w:t xml:space="preserve">Table </w:t>
      </w:r>
      <w:r w:rsidR="00B67E73">
        <w:rPr>
          <w:noProof/>
        </w:rPr>
        <w:t>6</w:t>
      </w:r>
      <w:r>
        <w:rPr>
          <w:noProof/>
        </w:rPr>
        <w:fldChar w:fldCharType="end"/>
      </w:r>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5C0809E5" w:rsidR="00602636" w:rsidRPr="00B1186A" w:rsidRDefault="00602636" w:rsidP="00602636">
      <w:pPr>
        <w:pStyle w:val="Caption"/>
      </w:pPr>
      <w:bookmarkStart w:id="6023" w:name="_Ref173159406"/>
      <w:r w:rsidRPr="00B1186A">
        <w:t xml:space="preserve">Table </w:t>
      </w:r>
      <w:r w:rsidR="006E64D0">
        <w:fldChar w:fldCharType="begin"/>
      </w:r>
      <w:r w:rsidR="006E64D0">
        <w:instrText xml:space="preserve"> SEQ Table \* ARABIC </w:instrText>
      </w:r>
      <w:r w:rsidR="006E64D0">
        <w:fldChar w:fldCharType="separate"/>
      </w:r>
      <w:r w:rsidR="00B67E73">
        <w:rPr>
          <w:noProof/>
        </w:rPr>
        <w:t>6</w:t>
      </w:r>
      <w:r w:rsidR="006E64D0">
        <w:rPr>
          <w:noProof/>
        </w:rPr>
        <w:fldChar w:fldCharType="end"/>
      </w:r>
      <w:bookmarkEnd w:id="6023"/>
      <w:r w:rsidRPr="00B1186A">
        <w:t>: Comparison of Oven Performance – Best Achievable PWI</w:t>
      </w:r>
    </w:p>
    <w:p w14:paraId="1B160E92" w14:textId="77777777" w:rsidR="00602636" w:rsidRPr="002D78E7" w:rsidRDefault="00602636" w:rsidP="00AA7259">
      <w:pPr>
        <w:pStyle w:val="Heading2"/>
      </w:pPr>
      <w:bookmarkStart w:id="6024" w:name="_Toc176001825"/>
      <w:bookmarkStart w:id="6025" w:name="_Toc469043224"/>
      <w:bookmarkStart w:id="6026" w:name="_Toc469043528"/>
      <w:bookmarkStart w:id="6027" w:name="_Toc469043804"/>
      <w:bookmarkStart w:id="6028" w:name="_Toc469139458"/>
      <w:bookmarkStart w:id="6029" w:name="_Toc469152903"/>
      <w:bookmarkStart w:id="6030" w:name="_Toc469612998"/>
      <w:bookmarkStart w:id="6031" w:name="_Toc491174921"/>
      <w:bookmarkStart w:id="6032" w:name="_Toc491175141"/>
      <w:bookmarkStart w:id="6033" w:name="_Toc491264050"/>
      <w:bookmarkStart w:id="6034" w:name="_Toc494303974"/>
      <w:bookmarkStart w:id="6035" w:name="_Toc494304150"/>
      <w:bookmarkStart w:id="6036" w:name="_Toc532827315"/>
      <w:bookmarkStart w:id="6037" w:name="_Toc532827495"/>
      <w:bookmarkStart w:id="6038" w:name="_Toc52898787"/>
      <w:bookmarkStart w:id="6039" w:name="_Toc52898968"/>
      <w:bookmarkStart w:id="6040" w:name="_Toc86830582"/>
      <w:bookmarkStart w:id="6041" w:name="_Toc86830768"/>
      <w:bookmarkStart w:id="6042" w:name="_Toc86831570"/>
      <w:bookmarkStart w:id="6043" w:name="_Toc86831766"/>
      <w:bookmarkStart w:id="6044" w:name="_Toc132123099"/>
      <w:bookmarkStart w:id="6045" w:name="_Toc132123324"/>
      <w:r w:rsidRPr="002D78E7">
        <w:t>Conclusion</w:t>
      </w:r>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p>
    <w:p w14:paraId="3839A738" w14:textId="5162E081"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991D1B">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6046" w:name="_Toc329249494"/>
      <w:r>
        <w:rPr>
          <w:rStyle w:val="Heading1Char"/>
        </w:rPr>
        <w:br w:type="page"/>
      </w:r>
      <w:bookmarkEnd w:id="6046"/>
    </w:p>
    <w:p w14:paraId="78DFAFA7" w14:textId="53E29E2F" w:rsidR="00306EC4" w:rsidRDefault="00306EC4" w:rsidP="001950EA">
      <w:pPr>
        <w:pStyle w:val="Heading1"/>
      </w:pPr>
      <w:bookmarkStart w:id="6047" w:name="_Appendix_B:_Recalculating"/>
      <w:bookmarkStart w:id="6048" w:name="_Toc468551595"/>
      <w:bookmarkStart w:id="6049" w:name="_Toc469038823"/>
      <w:bookmarkStart w:id="6050" w:name="_Toc469038878"/>
      <w:bookmarkStart w:id="6051" w:name="_Toc469042037"/>
      <w:bookmarkStart w:id="6052" w:name="_Toc469043225"/>
      <w:bookmarkStart w:id="6053" w:name="_Toc469043529"/>
      <w:bookmarkStart w:id="6054" w:name="_Toc469043805"/>
      <w:bookmarkStart w:id="6055" w:name="_Toc469043856"/>
      <w:bookmarkStart w:id="6056" w:name="_Toc469139459"/>
      <w:bookmarkStart w:id="6057" w:name="_Toc469152904"/>
      <w:bookmarkStart w:id="6058" w:name="_Toc469612999"/>
      <w:bookmarkStart w:id="6059" w:name="_Toc491174922"/>
      <w:bookmarkStart w:id="6060" w:name="_Toc491175142"/>
      <w:bookmarkStart w:id="6061" w:name="_Toc491264051"/>
      <w:bookmarkStart w:id="6062" w:name="_Toc491347030"/>
      <w:bookmarkStart w:id="6063" w:name="_Toc494303975"/>
      <w:bookmarkStart w:id="6064" w:name="_Toc494304151"/>
      <w:bookmarkStart w:id="6065" w:name="_Toc494304188"/>
      <w:bookmarkStart w:id="6066" w:name="_Toc532827316"/>
      <w:bookmarkStart w:id="6067" w:name="_Toc532827496"/>
      <w:bookmarkStart w:id="6068" w:name="_Toc532827605"/>
      <w:bookmarkStart w:id="6069" w:name="_Toc532892560"/>
      <w:bookmarkStart w:id="6070" w:name="_Toc52898788"/>
      <w:bookmarkStart w:id="6071" w:name="_Toc52898969"/>
      <w:bookmarkStart w:id="6072" w:name="_Toc52899211"/>
      <w:bookmarkStart w:id="6073" w:name="_Toc86830583"/>
      <w:bookmarkStart w:id="6074" w:name="_Toc86830769"/>
      <w:bookmarkStart w:id="6075" w:name="_Toc86831571"/>
      <w:bookmarkStart w:id="6076" w:name="_Toc86831767"/>
      <w:bookmarkStart w:id="6077" w:name="_Toc132123100"/>
      <w:bookmarkStart w:id="6078" w:name="_Toc132123325"/>
      <w:bookmarkEnd w:id="6047"/>
      <w:r w:rsidRPr="00306EC4">
        <w:lastRenderedPageBreak/>
        <w:t xml:space="preserve">Appendix B: Recalculating Zone Delta Limits </w:t>
      </w:r>
      <w:ins w:id="6079" w:author="Ryan Beck" w:date="2023-04-11T12:43:00Z">
        <w:r w:rsidR="00EC244D">
          <w:t>f</w:t>
        </w:r>
      </w:ins>
      <w:del w:id="6080" w:author="Ryan Beck" w:date="2023-04-11T12:43:00Z">
        <w:r w:rsidRPr="00306EC4" w:rsidDel="00EC244D">
          <w:delText>F</w:delText>
        </w:r>
      </w:del>
      <w:r w:rsidRPr="00306EC4">
        <w:t>rom Navigator/Auto-Focus Predictions</w:t>
      </w:r>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p>
    <w:p w14:paraId="3C1C4153" w14:textId="594B9C90" w:rsidR="00794B93" w:rsidRPr="00676AEE" w:rsidRDefault="00794B93" w:rsidP="00794B93">
      <w:r w:rsidRPr="00676AEE">
        <w:t xml:space="preserve">Occasionally, when using the </w:t>
      </w:r>
      <w:r w:rsidRPr="00676AEE">
        <w:rPr>
          <w:i/>
        </w:rPr>
        <w:t>Navigato</w:t>
      </w:r>
      <w:r w:rsidR="00991D1B">
        <w:rPr>
          <w:i/>
        </w:rPr>
        <w:t>r Power</w:t>
      </w:r>
      <w:r w:rsidRPr="00676AEE">
        <w:t xml:space="preserve"> or </w:t>
      </w:r>
      <w:r w:rsidRPr="00676AEE">
        <w:rPr>
          <w:i/>
        </w:rPr>
        <w:t xml:space="preserve">Auto-Focus </w:t>
      </w:r>
      <w:r w:rsidR="00991D1B">
        <w:rPr>
          <w:i/>
        </w:rPr>
        <w:t xml:space="preserve">Power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rsidP="00AA7259">
      <w:pPr>
        <w:pStyle w:val="Heading2"/>
      </w:pPr>
      <w:bookmarkStart w:id="6081" w:name="_Toc469043226"/>
      <w:bookmarkStart w:id="6082" w:name="_Toc469043530"/>
      <w:bookmarkStart w:id="6083" w:name="_Toc469043806"/>
      <w:bookmarkStart w:id="6084" w:name="_Toc469139460"/>
      <w:bookmarkStart w:id="6085" w:name="_Toc469152905"/>
      <w:bookmarkStart w:id="6086" w:name="_Toc469613000"/>
      <w:bookmarkStart w:id="6087" w:name="_Toc491174923"/>
      <w:bookmarkStart w:id="6088" w:name="_Toc491175143"/>
      <w:bookmarkStart w:id="6089" w:name="_Toc491264052"/>
      <w:bookmarkStart w:id="6090" w:name="_Toc494303976"/>
      <w:bookmarkStart w:id="6091" w:name="_Toc494304152"/>
      <w:bookmarkStart w:id="6092" w:name="_Toc532827317"/>
      <w:bookmarkStart w:id="6093" w:name="_Toc532827497"/>
      <w:bookmarkStart w:id="6094" w:name="_Toc52898789"/>
      <w:bookmarkStart w:id="6095" w:name="_Toc52898970"/>
      <w:bookmarkStart w:id="6096" w:name="_Toc86830584"/>
      <w:bookmarkStart w:id="6097" w:name="_Toc86830770"/>
      <w:bookmarkStart w:id="6098" w:name="_Toc86831572"/>
      <w:bookmarkStart w:id="6099" w:name="_Toc86831768"/>
      <w:bookmarkStart w:id="6100" w:name="_Toc132123101"/>
      <w:bookmarkStart w:id="6101" w:name="_Toc132123326"/>
      <w:r w:rsidRPr="00676AEE">
        <w:t xml:space="preserve">For </w:t>
      </w:r>
      <w:r w:rsidR="00306EC4" w:rsidRPr="00676AEE">
        <w:t>Sta</w:t>
      </w:r>
      <w:r w:rsidR="00306EC4">
        <w:t>nd-Alone Software Installations</w:t>
      </w:r>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When you go to start the predicted profile, click on the traffic light and the software will first ask if the oven is stabilized. Choose </w:t>
            </w:r>
            <w:r w:rsidRPr="00A60D84">
              <w:rPr>
                <w:b/>
                <w:bCs/>
                <w:rPrChange w:id="6102" w:author="Ryan Beck" w:date="2023-04-11T12:43:00Z">
                  <w:rPr/>
                </w:rPrChange>
              </w:rPr>
              <w:t>No</w:t>
            </w:r>
            <w:r w:rsidRPr="00676AEE">
              <w:t>.</w:t>
            </w:r>
          </w:p>
          <w:p w14:paraId="06B23AB6" w14:textId="77777777" w:rsidR="00794B93" w:rsidRPr="00676AEE" w:rsidRDefault="00794B93" w:rsidP="00EF0361">
            <w:pPr>
              <w:rPr>
                <w:u w:val="single"/>
              </w:rPr>
            </w:pPr>
          </w:p>
        </w:tc>
        <w:tc>
          <w:tcPr>
            <w:tcW w:w="5778" w:type="dxa"/>
            <w:shd w:val="clear" w:color="auto" w:fill="auto"/>
          </w:tcPr>
          <w:p w14:paraId="7E830A77" w14:textId="44C22923" w:rsidR="00794B93" w:rsidRPr="00676AEE" w:rsidRDefault="00991D1B" w:rsidP="00EF0361">
            <w:pPr>
              <w:rPr>
                <w:u w:val="single"/>
              </w:rPr>
            </w:pPr>
            <w:r>
              <w:rPr>
                <w:noProof/>
                <w:u w:val="single"/>
              </w:rPr>
              <w:drawing>
                <wp:inline distT="0" distB="0" distL="0" distR="0" wp14:anchorId="38A924F9" wp14:editId="0C6335B4">
                  <wp:extent cx="3531870" cy="1214120"/>
                  <wp:effectExtent l="0" t="0" r="0" b="508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5">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w:t>
            </w:r>
            <w:r w:rsidRPr="00A60D84">
              <w:rPr>
                <w:b/>
                <w:bCs/>
                <w:rPrChange w:id="6103" w:author="Ryan Beck" w:date="2023-04-11T12:43:00Z">
                  <w:rPr/>
                </w:rPrChange>
              </w:rPr>
              <w:t>No</w:t>
            </w:r>
            <w:r w:rsidRPr="00676AEE">
              <w:t xml:space="preserve">. </w:t>
            </w:r>
          </w:p>
          <w:p w14:paraId="2CD4B926" w14:textId="77777777" w:rsidR="00794B93" w:rsidRPr="00676AEE" w:rsidRDefault="00794B93" w:rsidP="00EF0361">
            <w:pPr>
              <w:rPr>
                <w:u w:val="single"/>
              </w:rPr>
            </w:pPr>
          </w:p>
        </w:tc>
        <w:tc>
          <w:tcPr>
            <w:tcW w:w="5778" w:type="dxa"/>
            <w:shd w:val="clear" w:color="auto" w:fill="auto"/>
          </w:tcPr>
          <w:p w14:paraId="77CFB554" w14:textId="67B101F9" w:rsidR="00794B93" w:rsidRPr="00676AEE" w:rsidRDefault="00991D1B" w:rsidP="00EF0361">
            <w:pPr>
              <w:rPr>
                <w:noProof/>
              </w:rPr>
            </w:pPr>
            <w:r>
              <w:rPr>
                <w:noProof/>
              </w:rPr>
              <w:drawing>
                <wp:inline distT="0" distB="0" distL="0" distR="0" wp14:anchorId="031357B2" wp14:editId="550FE0C1">
                  <wp:extent cx="3531870" cy="1636395"/>
                  <wp:effectExtent l="0" t="0" r="0" b="1905"/>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6">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08890034" w14:textId="373EF86F" w:rsidR="00A60D84" w:rsidRDefault="00794B93" w:rsidP="00AA5614">
            <w:pPr>
              <w:pStyle w:val="ListParagraph"/>
              <w:widowControl w:val="0"/>
              <w:numPr>
                <w:ilvl w:val="0"/>
                <w:numId w:val="21"/>
              </w:numPr>
              <w:overflowPunct w:val="0"/>
              <w:autoSpaceDE w:val="0"/>
              <w:autoSpaceDN w:val="0"/>
              <w:adjustRightInd w:val="0"/>
              <w:contextualSpacing/>
              <w:rPr>
                <w:ins w:id="6104" w:author="Ryan Beck" w:date="2023-04-11T12:43:00Z"/>
              </w:rPr>
            </w:pPr>
            <w:r w:rsidRPr="00676AEE">
              <w:t xml:space="preserve">The software will then display this message, letting you know that it will now start the “recalculation” process. </w:t>
            </w:r>
          </w:p>
          <w:p w14:paraId="44F8AE73" w14:textId="77777777" w:rsidR="00A60D84" w:rsidRDefault="00A60D84">
            <w:pPr>
              <w:pStyle w:val="ListParagraph"/>
              <w:widowControl w:val="0"/>
              <w:overflowPunct w:val="0"/>
              <w:autoSpaceDE w:val="0"/>
              <w:autoSpaceDN w:val="0"/>
              <w:adjustRightInd w:val="0"/>
              <w:ind w:left="360"/>
              <w:contextualSpacing/>
              <w:rPr>
                <w:ins w:id="6105" w:author="Ryan Beck" w:date="2023-04-11T12:43:00Z"/>
              </w:rPr>
              <w:pPrChange w:id="6106" w:author="Ryan Beck" w:date="2023-04-11T12:44:00Z">
                <w:pPr>
                  <w:pStyle w:val="ListParagraph"/>
                  <w:widowControl w:val="0"/>
                  <w:numPr>
                    <w:numId w:val="21"/>
                  </w:numPr>
                  <w:overflowPunct w:val="0"/>
                  <w:autoSpaceDE w:val="0"/>
                  <w:autoSpaceDN w:val="0"/>
                  <w:adjustRightInd w:val="0"/>
                  <w:ind w:left="360" w:hanging="360"/>
                  <w:contextualSpacing/>
                </w:pPr>
              </w:pPrChange>
            </w:pPr>
          </w:p>
          <w:p w14:paraId="6BFD3972" w14:textId="31554178" w:rsidR="00794B93" w:rsidRPr="00676AEE" w:rsidRDefault="00794B93">
            <w:pPr>
              <w:pStyle w:val="ListParagraph"/>
              <w:widowControl w:val="0"/>
              <w:overflowPunct w:val="0"/>
              <w:autoSpaceDE w:val="0"/>
              <w:autoSpaceDN w:val="0"/>
              <w:adjustRightInd w:val="0"/>
              <w:ind w:left="360"/>
              <w:contextualSpacing/>
              <w:pPrChange w:id="6107" w:author="Ryan Beck" w:date="2023-04-11T12:43:00Z">
                <w:pPr>
                  <w:pStyle w:val="ListParagraph"/>
                  <w:widowControl w:val="0"/>
                  <w:numPr>
                    <w:numId w:val="21"/>
                  </w:numPr>
                  <w:overflowPunct w:val="0"/>
                  <w:autoSpaceDE w:val="0"/>
                  <w:autoSpaceDN w:val="0"/>
                  <w:adjustRightInd w:val="0"/>
                  <w:ind w:left="360" w:hanging="360"/>
                  <w:contextualSpacing/>
                </w:pPr>
              </w:pPrChange>
            </w:pPr>
            <w:del w:id="6108" w:author="Ryan Beck" w:date="2023-04-11T12:43:00Z">
              <w:r w:rsidRPr="00676AEE" w:rsidDel="00A60D84">
                <w:delText>(</w:delText>
              </w:r>
            </w:del>
            <w:r w:rsidRPr="00A60D84">
              <w:rPr>
                <w:b/>
                <w:bCs/>
                <w:rPrChange w:id="6109" w:author="Ryan Beck" w:date="2023-04-11T12:43:00Z">
                  <w:rPr/>
                </w:rPrChange>
              </w:rPr>
              <w:t>Note:</w:t>
            </w:r>
            <w:r w:rsidRPr="00676AEE">
              <w:t xml:space="preserve"> on a stand-alone oven, you do not need to change the actual oven setpoints at this point</w:t>
            </w:r>
            <w:del w:id="6110" w:author="Ryan Beck" w:date="2023-04-11T12:44:00Z">
              <w:r w:rsidRPr="00676AEE" w:rsidDel="00A60D84">
                <w:delText>)</w:delText>
              </w:r>
            </w:del>
            <w:del w:id="6111" w:author="Ryan Beck" w:date="2023-04-11T12:43:00Z">
              <w:r w:rsidRPr="00676AEE" w:rsidDel="00A60D84">
                <w:delText>.</w:delText>
              </w:r>
            </w:del>
            <w:r w:rsidRPr="00676AEE">
              <w:t xml:space="preserve"> </w:t>
            </w:r>
            <w:del w:id="6112" w:author="Ryan Beck" w:date="2023-04-11T12:43:00Z">
              <w:r w:rsidRPr="00676AEE" w:rsidDel="00A60D84">
                <w:delText xml:space="preserve">Click </w:delText>
              </w:r>
              <w:r w:rsidRPr="00A60D84" w:rsidDel="00A60D84">
                <w:rPr>
                  <w:b/>
                  <w:bCs/>
                  <w:rPrChange w:id="6113" w:author="Ryan Beck" w:date="2023-04-11T12:43:00Z">
                    <w:rPr/>
                  </w:rPrChange>
                </w:rPr>
                <w:delText>OK</w:delText>
              </w:r>
              <w:r w:rsidRPr="00676AEE" w:rsidDel="00A60D84">
                <w:delText>.</w:delText>
              </w:r>
            </w:del>
          </w:p>
          <w:p w14:paraId="6C91BCFA" w14:textId="77777777" w:rsidR="00794B93" w:rsidRPr="00676AEE" w:rsidRDefault="00794B93" w:rsidP="00EF0361">
            <w:pPr>
              <w:rPr>
                <w:u w:val="single"/>
              </w:rPr>
            </w:pPr>
          </w:p>
        </w:tc>
        <w:tc>
          <w:tcPr>
            <w:tcW w:w="5778" w:type="dxa"/>
            <w:shd w:val="clear" w:color="auto" w:fill="auto"/>
          </w:tcPr>
          <w:p w14:paraId="2E0BB8AF" w14:textId="0CA59AA2" w:rsidR="00794B93" w:rsidRPr="00676AEE" w:rsidRDefault="00991D1B" w:rsidP="00EF0361">
            <w:pPr>
              <w:rPr>
                <w:u w:val="single"/>
              </w:rPr>
            </w:pPr>
            <w:r>
              <w:rPr>
                <w:noProof/>
                <w:u w:val="single"/>
              </w:rPr>
              <w:drawing>
                <wp:inline distT="0" distB="0" distL="0" distR="0" wp14:anchorId="781AD8A6" wp14:editId="5D2E25F3">
                  <wp:extent cx="3531870" cy="1898650"/>
                  <wp:effectExtent l="0" t="0" r="0" b="6350"/>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7">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6F619F2C"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On this screen, change the zone setpoints to the actual temperature that the oven is able to maintain. After entering new setpoints, click the </w:t>
            </w:r>
            <w:ins w:id="6114" w:author="Ryan Beck" w:date="2023-04-11T12:51:00Z">
              <w:r w:rsidR="00F56216" w:rsidRPr="00F56216">
                <w:rPr>
                  <w:b/>
                  <w:bCs/>
                  <w:rPrChange w:id="6115" w:author="Ryan Beck" w:date="2023-04-11T12:51:00Z">
                    <w:rPr/>
                  </w:rPrChange>
                </w:rPr>
                <w:t>A</w:t>
              </w:r>
            </w:ins>
            <w:del w:id="6116" w:author="Ryan Beck" w:date="2023-04-11T12:51:00Z">
              <w:r w:rsidRPr="00F56216" w:rsidDel="00F56216">
                <w:rPr>
                  <w:b/>
                  <w:bCs/>
                  <w:rPrChange w:id="6117" w:author="Ryan Beck" w:date="2023-04-11T12:51:00Z">
                    <w:rPr/>
                  </w:rPrChange>
                </w:rPr>
                <w:delText>a</w:delText>
              </w:r>
            </w:del>
            <w:r w:rsidRPr="00F56216">
              <w:rPr>
                <w:b/>
                <w:bCs/>
                <w:rPrChange w:id="6118" w:author="Ryan Beck" w:date="2023-04-11T12:51:00Z">
                  <w:rPr/>
                </w:rPrChange>
              </w:rPr>
              <w:t>rrow forward</w:t>
            </w:r>
            <w:r w:rsidRPr="00676AEE">
              <w:t xml:space="preserve">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4E72D350">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2B2E613B"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ins w:id="6119" w:author="Ryan Beck" w:date="2023-04-11T12:51:00Z">
              <w:r w:rsidR="00F56216" w:rsidRPr="00F56216">
                <w:rPr>
                  <w:b/>
                  <w:bCs/>
                  <w:rPrChange w:id="6120" w:author="Ryan Beck" w:date="2023-04-11T12:51:00Z">
                    <w:rPr/>
                  </w:rPrChange>
                </w:rPr>
                <w:t>A</w:t>
              </w:r>
            </w:ins>
            <w:del w:id="6121" w:author="Ryan Beck" w:date="2023-04-11T12:51:00Z">
              <w:r w:rsidRPr="00F56216" w:rsidDel="00F56216">
                <w:rPr>
                  <w:b/>
                  <w:bCs/>
                  <w:rPrChange w:id="6122" w:author="Ryan Beck" w:date="2023-04-11T12:51:00Z">
                    <w:rPr/>
                  </w:rPrChange>
                </w:rPr>
                <w:delText>a</w:delText>
              </w:r>
            </w:del>
            <w:r w:rsidRPr="00F56216">
              <w:rPr>
                <w:b/>
                <w:bCs/>
                <w:rPrChange w:id="6123" w:author="Ryan Beck" w:date="2023-04-11T12:51:00Z">
                  <w:rPr/>
                </w:rPrChange>
              </w:rPr>
              <w:t>rrow forward</w:t>
            </w:r>
            <w:r w:rsidRPr="00676AEE">
              <w:t xml:space="preserve">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6217D74">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Click </w:t>
            </w:r>
            <w:r w:rsidRPr="00F56216">
              <w:rPr>
                <w:b/>
                <w:bCs/>
                <w:rPrChange w:id="6124" w:author="Ryan Beck" w:date="2023-04-11T12:51:00Z">
                  <w:rPr/>
                </w:rPrChange>
              </w:rPr>
              <w:t>OK</w:t>
            </w:r>
            <w:r w:rsidRPr="00676AEE">
              <w:t xml:space="preserve">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4829DEEA" w:rsidR="00794B93" w:rsidRPr="00676AEE" w:rsidRDefault="00794B93" w:rsidP="00EF0361">
            <w:pPr>
              <w:rPr>
                <w:noProof/>
              </w:rPr>
            </w:pPr>
          </w:p>
          <w:p w14:paraId="37D50266" w14:textId="187AA672" w:rsidR="00794B93" w:rsidRPr="00676AEE" w:rsidRDefault="00991D1B" w:rsidP="00EF0361">
            <w:pPr>
              <w:rPr>
                <w:noProof/>
              </w:rPr>
            </w:pPr>
            <w:r>
              <w:rPr>
                <w:noProof/>
              </w:rPr>
              <w:drawing>
                <wp:inline distT="0" distB="0" distL="0" distR="0" wp14:anchorId="34502A13" wp14:editId="6DD6995D">
                  <wp:extent cx="3531870" cy="1461770"/>
                  <wp:effectExtent l="0" t="0" r="0" b="5080"/>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0">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p>
        </w:tc>
      </w:tr>
      <w:tr w:rsidR="00794B93" w:rsidRPr="00676AEE" w14:paraId="389E794B" w14:textId="77777777" w:rsidTr="00EF0361">
        <w:tc>
          <w:tcPr>
            <w:tcW w:w="8856" w:type="dxa"/>
            <w:gridSpan w:val="2"/>
            <w:shd w:val="clear" w:color="auto" w:fill="auto"/>
          </w:tcPr>
          <w:p w14:paraId="57209E26" w14:textId="77777777" w:rsidR="00991D1B" w:rsidRDefault="00991D1B" w:rsidP="00EF0361"/>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AA7259">
      <w:pPr>
        <w:pStyle w:val="Heading2"/>
      </w:pPr>
      <w:bookmarkStart w:id="6125" w:name="_Toc469043227"/>
      <w:bookmarkStart w:id="6126" w:name="_Toc469043531"/>
      <w:bookmarkStart w:id="6127" w:name="_Toc469043807"/>
      <w:bookmarkStart w:id="6128" w:name="_Toc469139461"/>
      <w:bookmarkStart w:id="6129" w:name="_Toc469152906"/>
      <w:bookmarkStart w:id="6130" w:name="_Toc469613001"/>
      <w:bookmarkStart w:id="6131" w:name="_Toc491174924"/>
      <w:bookmarkStart w:id="6132" w:name="_Toc491175144"/>
      <w:bookmarkStart w:id="6133" w:name="_Toc491264053"/>
      <w:bookmarkStart w:id="6134" w:name="_Toc494303977"/>
      <w:bookmarkStart w:id="6135" w:name="_Toc494304153"/>
      <w:bookmarkStart w:id="6136" w:name="_Toc532827318"/>
      <w:bookmarkStart w:id="6137" w:name="_Toc532827498"/>
      <w:bookmarkStart w:id="6138" w:name="_Toc52898790"/>
      <w:bookmarkStart w:id="6139" w:name="_Toc52898971"/>
      <w:bookmarkStart w:id="6140" w:name="_Toc86830585"/>
      <w:bookmarkStart w:id="6141" w:name="_Toc86830771"/>
      <w:bookmarkStart w:id="6142" w:name="_Toc86831573"/>
      <w:bookmarkStart w:id="6143" w:name="_Toc86831769"/>
      <w:bookmarkStart w:id="6144" w:name="_Toc132123102"/>
      <w:bookmarkStart w:id="6145" w:name="_Toc132123327"/>
      <w:r w:rsidRPr="00676AEE">
        <w:lastRenderedPageBreak/>
        <w:t>For Oven</w:t>
      </w:r>
      <w:r>
        <w:t xml:space="preserve"> Controller</w:t>
      </w:r>
      <w:r w:rsidRPr="00676AEE">
        <w:t xml:space="preserve"> Software Installations</w:t>
      </w:r>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tbl>
      <w:tblPr>
        <w:tblW w:w="0" w:type="auto"/>
        <w:tblLayout w:type="fixed"/>
        <w:tblLook w:val="04A0" w:firstRow="1" w:lastRow="0" w:firstColumn="1" w:lastColumn="0" w:noHBand="0" w:noVBand="1"/>
      </w:tblPr>
      <w:tblGrid>
        <w:gridCol w:w="3078"/>
        <w:gridCol w:w="5778"/>
      </w:tblGrid>
      <w:tr w:rsidR="00794B93" w:rsidRPr="00676AEE" w:rsidDel="00F56216" w14:paraId="0D1CC55B" w14:textId="296CA4CA" w:rsidTr="00EF0361">
        <w:trPr>
          <w:del w:id="6146" w:author="Ryan Beck" w:date="2023-04-11T12:53:00Z"/>
        </w:trPr>
        <w:tc>
          <w:tcPr>
            <w:tcW w:w="8856" w:type="dxa"/>
            <w:gridSpan w:val="2"/>
            <w:shd w:val="clear" w:color="auto" w:fill="auto"/>
          </w:tcPr>
          <w:p w14:paraId="4027C33C" w14:textId="46F11597" w:rsidR="00794B93" w:rsidRPr="00676AEE" w:rsidDel="00F56216" w:rsidRDefault="00794B93" w:rsidP="00306EC4">
            <w:pPr>
              <w:rPr>
                <w:del w:id="6147" w:author="Ryan Beck" w:date="2023-04-11T12:53:00Z"/>
              </w:rPr>
            </w:pPr>
          </w:p>
          <w:p w14:paraId="5079AC3D" w14:textId="63246242" w:rsidR="00794B93" w:rsidRPr="00676AEE" w:rsidDel="00F56216" w:rsidRDefault="00794B93" w:rsidP="00EF0361">
            <w:pPr>
              <w:keepNext/>
              <w:rPr>
                <w:del w:id="6148" w:author="Ryan Beck" w:date="2023-04-11T12:53:00Z"/>
              </w:rPr>
            </w:pPr>
            <w:del w:id="6149" w:author="Ryan Beck" w:date="2023-04-11T12:53:00Z">
              <w:r w:rsidRPr="00676AEE" w:rsidDel="00F56216">
                <w:delText xml:space="preserve">The following section outlines the steps used when your profiling software is installed on the oven </w:delText>
              </w:r>
            </w:del>
            <w:del w:id="6150" w:author="Ryan Beck" w:date="2023-04-11T12:52:00Z">
              <w:r w:rsidRPr="00676AEE" w:rsidDel="00F56216">
                <w:delText xml:space="preserve">PC, </w:delText>
              </w:r>
              <w:r w:rsidRPr="00676AEE" w:rsidDel="00F56216">
                <w:rPr>
                  <w:u w:val="single"/>
                </w:rPr>
                <w:delText>and</w:delText>
              </w:r>
            </w:del>
            <w:del w:id="6151" w:author="Ryan Beck" w:date="2023-04-11T12:53:00Z">
              <w:r w:rsidRPr="00676AEE" w:rsidDel="00F56216">
                <w:delText xml:space="preserve"> is communicating with the oven control software.</w:delText>
              </w:r>
            </w:del>
          </w:p>
          <w:p w14:paraId="66D17906" w14:textId="05DA7950" w:rsidR="00794B93" w:rsidRPr="00676AEE" w:rsidDel="00F56216" w:rsidRDefault="00794B93" w:rsidP="00EF0361">
            <w:pPr>
              <w:keepNext/>
              <w:rPr>
                <w:del w:id="6152" w:author="Ryan Beck" w:date="2023-04-11T12:53:00Z"/>
              </w:rPr>
            </w:pPr>
          </w:p>
        </w:tc>
      </w:tr>
      <w:tr w:rsidR="00794B93" w:rsidRPr="00676AEE" w:rsidDel="00F56216" w14:paraId="0B5A303E" w14:textId="2C5AA598" w:rsidTr="00EF0361">
        <w:trPr>
          <w:del w:id="6153" w:author="Ryan Beck" w:date="2023-04-11T12:53:00Z"/>
        </w:trPr>
        <w:tc>
          <w:tcPr>
            <w:tcW w:w="3078" w:type="dxa"/>
            <w:shd w:val="clear" w:color="auto" w:fill="auto"/>
          </w:tcPr>
          <w:p w14:paraId="23CBF64C" w14:textId="4E632544" w:rsidR="00794B93" w:rsidRPr="00676AEE" w:rsidDel="00F56216" w:rsidRDefault="00794B93" w:rsidP="00AA5614">
            <w:pPr>
              <w:pStyle w:val="ListParagraph"/>
              <w:widowControl w:val="0"/>
              <w:numPr>
                <w:ilvl w:val="0"/>
                <w:numId w:val="22"/>
              </w:numPr>
              <w:overflowPunct w:val="0"/>
              <w:autoSpaceDE w:val="0"/>
              <w:autoSpaceDN w:val="0"/>
              <w:adjustRightInd w:val="0"/>
              <w:contextualSpacing/>
              <w:rPr>
                <w:del w:id="6154" w:author="Ryan Beck" w:date="2023-04-11T12:53:00Z"/>
              </w:rPr>
            </w:pPr>
            <w:del w:id="6155" w:author="Ryan Beck" w:date="2023-04-11T12:53:00Z">
              <w:r w:rsidRPr="00676AEE" w:rsidDel="00F56216">
                <w:delText>When you go to start the predicted profile, click on the traffic light and the software will prompt you if the oven temperatures are not within 2 degrees of the zone setpoint. If the temperatures are not getting closer, click “No”.</w:delText>
              </w:r>
            </w:del>
          </w:p>
          <w:p w14:paraId="62B48AF6" w14:textId="4C9990D2" w:rsidR="00794B93" w:rsidRPr="00676AEE" w:rsidDel="00F56216" w:rsidRDefault="00794B93" w:rsidP="00EF0361">
            <w:pPr>
              <w:rPr>
                <w:del w:id="6156" w:author="Ryan Beck" w:date="2023-04-11T12:53:00Z"/>
                <w:u w:val="single"/>
              </w:rPr>
            </w:pPr>
          </w:p>
        </w:tc>
        <w:tc>
          <w:tcPr>
            <w:tcW w:w="5778" w:type="dxa"/>
            <w:shd w:val="clear" w:color="auto" w:fill="auto"/>
          </w:tcPr>
          <w:p w14:paraId="4343F8E7" w14:textId="6A30AD6C" w:rsidR="00794B93" w:rsidRPr="00676AEE" w:rsidDel="00F56216" w:rsidRDefault="00991D1B" w:rsidP="00EF0361">
            <w:pPr>
              <w:rPr>
                <w:del w:id="6157" w:author="Ryan Beck" w:date="2023-04-11T12:53:00Z"/>
                <w:noProof/>
              </w:rPr>
            </w:pPr>
            <w:del w:id="6158" w:author="Ryan Beck" w:date="2023-04-11T12:53:00Z">
              <w:r w:rsidRPr="00676AEE" w:rsidDel="00F56216">
                <w:object w:dxaOrig="6439" w:dyaOrig="4850" w14:anchorId="7ED89A64">
                  <v:shape id="_x0000_i1032" type="#_x0000_t75" style="width:277.5pt;height:209.25pt" o:ole="">
                    <v:imagedata r:id="rId251" o:title=""/>
                  </v:shape>
                  <o:OLEObject Type="Embed" ProgID="PBrush" ShapeID="_x0000_i1032" DrawAspect="Content" ObjectID="_1742760991" r:id="rId252"/>
                </w:object>
              </w:r>
            </w:del>
          </w:p>
          <w:p w14:paraId="21B08139" w14:textId="687A0690" w:rsidR="00794B93" w:rsidRPr="00676AEE" w:rsidDel="00F56216" w:rsidRDefault="00794B93" w:rsidP="00EF0361">
            <w:pPr>
              <w:rPr>
                <w:del w:id="6159" w:author="Ryan Beck" w:date="2023-04-11T12:53:00Z"/>
                <w:noProof/>
              </w:rPr>
            </w:pPr>
          </w:p>
        </w:tc>
      </w:tr>
      <w:tr w:rsidR="00794B93" w:rsidRPr="00676AEE" w:rsidDel="00F56216" w14:paraId="2AE7CB3D" w14:textId="405E2C01" w:rsidTr="00EF0361">
        <w:trPr>
          <w:del w:id="6160" w:author="Ryan Beck" w:date="2023-04-11T12:53:00Z"/>
        </w:trPr>
        <w:tc>
          <w:tcPr>
            <w:tcW w:w="3078" w:type="dxa"/>
            <w:shd w:val="clear" w:color="auto" w:fill="auto"/>
          </w:tcPr>
          <w:p w14:paraId="1DF96768" w14:textId="2C8F858C" w:rsidR="00794B93" w:rsidRPr="00676AEE" w:rsidDel="00F56216" w:rsidRDefault="00794B93" w:rsidP="00EF0361">
            <w:pPr>
              <w:ind w:left="360"/>
              <w:rPr>
                <w:del w:id="6161" w:author="Ryan Beck" w:date="2023-04-11T12:53:00Z"/>
              </w:rPr>
            </w:pPr>
          </w:p>
          <w:p w14:paraId="0400D30E" w14:textId="68058B83" w:rsidR="00794B93" w:rsidRPr="00676AEE" w:rsidDel="00F56216" w:rsidRDefault="00794B93" w:rsidP="00AA5614">
            <w:pPr>
              <w:pStyle w:val="ListParagraph"/>
              <w:widowControl w:val="0"/>
              <w:numPr>
                <w:ilvl w:val="0"/>
                <w:numId w:val="22"/>
              </w:numPr>
              <w:overflowPunct w:val="0"/>
              <w:autoSpaceDE w:val="0"/>
              <w:autoSpaceDN w:val="0"/>
              <w:adjustRightInd w:val="0"/>
              <w:contextualSpacing/>
              <w:rPr>
                <w:del w:id="6162" w:author="Ryan Beck" w:date="2023-04-11T12:53:00Z"/>
              </w:rPr>
            </w:pPr>
            <w:del w:id="6163" w:author="Ryan Beck" w:date="2023-04-11T12:53:00Z">
              <w:r w:rsidRPr="00676AEE" w:rsidDel="00F56216">
                <w:rPr>
                  <w:i/>
                  <w:color w:val="FF0000"/>
                  <w:u w:val="single"/>
                </w:rPr>
                <w:delText>IMPORTANT:</w:delText>
              </w:r>
              <w:r w:rsidRPr="00676AEE" w:rsidDel="00F56216">
                <w:delText xml:space="preserve"> you will now need to switch over to your oven control software, and change the setpoints to the temperature that the zones are actually controlling to. Only click “OK” </w:delText>
              </w:r>
              <w:r w:rsidRPr="00676AEE" w:rsidDel="00F56216">
                <w:rPr>
                  <w:u w:val="single"/>
                </w:rPr>
                <w:delText>after</w:delText>
              </w:r>
              <w:r w:rsidRPr="00676AEE" w:rsidDel="00F56216">
                <w:delText xml:space="preserve"> you have modified the oven recipe. </w:delText>
              </w:r>
            </w:del>
          </w:p>
          <w:p w14:paraId="2EAD847F" w14:textId="37C621EB" w:rsidR="00794B93" w:rsidRPr="00676AEE" w:rsidDel="00F56216" w:rsidRDefault="00794B93" w:rsidP="00EF0361">
            <w:pPr>
              <w:rPr>
                <w:del w:id="6164" w:author="Ryan Beck" w:date="2023-04-11T12:53:00Z"/>
                <w:u w:val="single"/>
              </w:rPr>
            </w:pPr>
          </w:p>
        </w:tc>
        <w:tc>
          <w:tcPr>
            <w:tcW w:w="5778" w:type="dxa"/>
            <w:shd w:val="clear" w:color="auto" w:fill="auto"/>
          </w:tcPr>
          <w:p w14:paraId="51C0CFC2" w14:textId="1CEDC378" w:rsidR="00794B93" w:rsidRPr="00676AEE" w:rsidDel="00F56216" w:rsidRDefault="00991D1B" w:rsidP="00EF0361">
            <w:pPr>
              <w:rPr>
                <w:del w:id="6165" w:author="Ryan Beck" w:date="2023-04-11T12:53:00Z"/>
                <w:noProof/>
              </w:rPr>
            </w:pPr>
            <w:del w:id="6166" w:author="Ryan Beck" w:date="2023-04-11T12:53:00Z">
              <w:r w:rsidRPr="00676AEE" w:rsidDel="00F56216">
                <w:object w:dxaOrig="6439" w:dyaOrig="4840" w14:anchorId="0FDBB3DB">
                  <v:shape id="_x0000_i1033" type="#_x0000_t75" style="width:277.5pt;height:208.5pt" o:ole="">
                    <v:imagedata r:id="rId253" o:title=""/>
                  </v:shape>
                  <o:OLEObject Type="Embed" ProgID="PBrush" ShapeID="_x0000_i1033" DrawAspect="Content" ObjectID="_1742760992" r:id="rId254"/>
                </w:object>
              </w:r>
            </w:del>
          </w:p>
          <w:p w14:paraId="6CEF1439" w14:textId="687089AA" w:rsidR="00794B93" w:rsidRPr="00676AEE" w:rsidDel="00F56216" w:rsidRDefault="00794B93" w:rsidP="00EF0361">
            <w:pPr>
              <w:rPr>
                <w:del w:id="6167" w:author="Ryan Beck" w:date="2023-04-11T12:53:00Z"/>
                <w:noProof/>
              </w:rPr>
            </w:pPr>
          </w:p>
        </w:tc>
      </w:tr>
      <w:tr w:rsidR="00794B93" w:rsidRPr="00676AEE" w:rsidDel="00F56216" w14:paraId="4FBD9501" w14:textId="71AF8B78" w:rsidTr="00EF0361">
        <w:trPr>
          <w:del w:id="6168" w:author="Ryan Beck" w:date="2023-04-11T12:53:00Z"/>
        </w:trPr>
        <w:tc>
          <w:tcPr>
            <w:tcW w:w="3078" w:type="dxa"/>
            <w:shd w:val="clear" w:color="auto" w:fill="auto"/>
          </w:tcPr>
          <w:p w14:paraId="196CB8CE" w14:textId="77CAF5C1" w:rsidR="00794B93" w:rsidRPr="00676AEE" w:rsidDel="00F56216" w:rsidRDefault="00794B93" w:rsidP="00EF0361">
            <w:pPr>
              <w:ind w:left="360"/>
              <w:rPr>
                <w:del w:id="6169" w:author="Ryan Beck" w:date="2023-04-11T12:53:00Z"/>
              </w:rPr>
            </w:pPr>
          </w:p>
          <w:p w14:paraId="7AFA81E9" w14:textId="7565D72D" w:rsidR="00794B93" w:rsidRPr="00676AEE" w:rsidDel="00F56216" w:rsidRDefault="00794B93" w:rsidP="00AA5614">
            <w:pPr>
              <w:pStyle w:val="ListParagraph"/>
              <w:widowControl w:val="0"/>
              <w:numPr>
                <w:ilvl w:val="0"/>
                <w:numId w:val="22"/>
              </w:numPr>
              <w:overflowPunct w:val="0"/>
              <w:autoSpaceDE w:val="0"/>
              <w:autoSpaceDN w:val="0"/>
              <w:adjustRightInd w:val="0"/>
              <w:contextualSpacing/>
              <w:rPr>
                <w:del w:id="6170" w:author="Ryan Beck" w:date="2023-04-11T12:53:00Z"/>
              </w:rPr>
            </w:pPr>
            <w:del w:id="6171" w:author="Ryan Beck" w:date="2023-04-11T12:53:00Z">
              <w:r w:rsidRPr="00676AEE" w:rsidDel="00F56216">
                <w:delText>Next, it will bring you to the Zone Setpoint and Zone Min/Max Temperatures screen. This is just to allow you to confirm that the Min/Max values that are entered are correct. Click the arrow forward button.</w:delText>
              </w:r>
            </w:del>
          </w:p>
          <w:p w14:paraId="7756C7FE" w14:textId="5EFCC76A" w:rsidR="00794B93" w:rsidRPr="00676AEE" w:rsidDel="00F56216" w:rsidRDefault="00794B93" w:rsidP="00EF0361">
            <w:pPr>
              <w:rPr>
                <w:del w:id="6172" w:author="Ryan Beck" w:date="2023-04-11T12:53:00Z"/>
                <w:u w:val="single"/>
              </w:rPr>
            </w:pPr>
          </w:p>
        </w:tc>
        <w:tc>
          <w:tcPr>
            <w:tcW w:w="5778" w:type="dxa"/>
            <w:shd w:val="clear" w:color="auto" w:fill="auto"/>
          </w:tcPr>
          <w:p w14:paraId="57436152" w14:textId="017AA05C" w:rsidR="00794B93" w:rsidRPr="00676AEE" w:rsidDel="00F56216" w:rsidRDefault="00377F34" w:rsidP="00EF0361">
            <w:pPr>
              <w:rPr>
                <w:del w:id="6173" w:author="Ryan Beck" w:date="2023-04-11T12:53:00Z"/>
                <w:noProof/>
              </w:rPr>
            </w:pPr>
            <w:del w:id="6174" w:author="Ryan Beck" w:date="2023-04-11T12:53:00Z">
              <w:r w:rsidRPr="00676AEE" w:rsidDel="00F56216">
                <w:object w:dxaOrig="9615" w:dyaOrig="7260" w14:anchorId="174F5566">
                  <v:shape id="_x0000_i1034" type="#_x0000_t75" style="width:277.5pt;height:208.5pt" o:ole="">
                    <v:imagedata r:id="rId255" o:title=""/>
                  </v:shape>
                  <o:OLEObject Type="Embed" ProgID="PBrush" ShapeID="_x0000_i1034" DrawAspect="Content" ObjectID="_1742760993" r:id="rId256"/>
                </w:object>
              </w:r>
            </w:del>
          </w:p>
          <w:p w14:paraId="4EF95EFB" w14:textId="58669002" w:rsidR="00794B93" w:rsidRPr="00676AEE" w:rsidDel="00F56216" w:rsidRDefault="00794B93" w:rsidP="00EF0361">
            <w:pPr>
              <w:rPr>
                <w:del w:id="6175" w:author="Ryan Beck" w:date="2023-04-11T12:53:00Z"/>
                <w:noProof/>
              </w:rPr>
            </w:pPr>
          </w:p>
        </w:tc>
      </w:tr>
      <w:tr w:rsidR="00794B93" w:rsidRPr="00676AEE" w:rsidDel="00F56216" w14:paraId="6F5DED61" w14:textId="22FAF49C" w:rsidTr="00EF0361">
        <w:trPr>
          <w:del w:id="6176" w:author="Ryan Beck" w:date="2023-04-11T12:53:00Z"/>
        </w:trPr>
        <w:tc>
          <w:tcPr>
            <w:tcW w:w="3078" w:type="dxa"/>
            <w:shd w:val="clear" w:color="auto" w:fill="auto"/>
          </w:tcPr>
          <w:p w14:paraId="370A2EB1" w14:textId="768671BA" w:rsidR="00794B93" w:rsidRPr="00676AEE" w:rsidDel="00F56216" w:rsidRDefault="00794B93" w:rsidP="00EF0361">
            <w:pPr>
              <w:ind w:left="360"/>
              <w:rPr>
                <w:del w:id="6177" w:author="Ryan Beck" w:date="2023-04-11T12:53:00Z"/>
              </w:rPr>
            </w:pPr>
          </w:p>
          <w:p w14:paraId="1CAE0249" w14:textId="4A5ECCB4" w:rsidR="00794B93" w:rsidRPr="00676AEE" w:rsidDel="00F56216" w:rsidRDefault="00794B93" w:rsidP="00AA5614">
            <w:pPr>
              <w:pStyle w:val="ListParagraph"/>
              <w:widowControl w:val="0"/>
              <w:numPr>
                <w:ilvl w:val="0"/>
                <w:numId w:val="22"/>
              </w:numPr>
              <w:overflowPunct w:val="0"/>
              <w:autoSpaceDE w:val="0"/>
              <w:autoSpaceDN w:val="0"/>
              <w:adjustRightInd w:val="0"/>
              <w:contextualSpacing/>
              <w:rPr>
                <w:del w:id="6178" w:author="Ryan Beck" w:date="2023-04-11T12:53:00Z"/>
              </w:rPr>
            </w:pPr>
            <w:del w:id="6179" w:author="Ryan Beck" w:date="2023-04-11T12:53:00Z">
              <w:r w:rsidRPr="00676AEE" w:rsidDel="00F56216">
                <w:delText>Click OK on this screen to start the “recalculation” of the zone delta limits.</w:delText>
              </w:r>
            </w:del>
          </w:p>
          <w:p w14:paraId="5A9A7705" w14:textId="31DFE1E5" w:rsidR="00794B93" w:rsidRPr="00676AEE" w:rsidDel="00F56216" w:rsidRDefault="00794B93" w:rsidP="00EF0361">
            <w:pPr>
              <w:rPr>
                <w:del w:id="6180" w:author="Ryan Beck" w:date="2023-04-11T12:53:00Z"/>
                <w:u w:val="single"/>
              </w:rPr>
            </w:pPr>
          </w:p>
        </w:tc>
        <w:tc>
          <w:tcPr>
            <w:tcW w:w="5778" w:type="dxa"/>
            <w:shd w:val="clear" w:color="auto" w:fill="auto"/>
          </w:tcPr>
          <w:p w14:paraId="72D4E61C" w14:textId="660B7B6C" w:rsidR="00794B93" w:rsidRPr="00676AEE" w:rsidDel="00F56216" w:rsidRDefault="00991D1B" w:rsidP="00EF0361">
            <w:pPr>
              <w:rPr>
                <w:del w:id="6181" w:author="Ryan Beck" w:date="2023-04-11T12:53:00Z"/>
                <w:noProof/>
              </w:rPr>
            </w:pPr>
            <w:del w:id="6182" w:author="Ryan Beck" w:date="2023-04-11T12:53:00Z">
              <w:r w:rsidRPr="00676AEE" w:rsidDel="00F56216">
                <w:object w:dxaOrig="6410" w:dyaOrig="4840" w14:anchorId="28E9FC7D">
                  <v:shape id="_x0000_i1035" type="#_x0000_t75" style="width:277.5pt;height:209.25pt" o:ole="">
                    <v:imagedata r:id="rId257" o:title=""/>
                  </v:shape>
                  <o:OLEObject Type="Embed" ProgID="PBrush" ShapeID="_x0000_i1035" DrawAspect="Content" ObjectID="_1742760994" r:id="rId258"/>
                </w:object>
              </w:r>
            </w:del>
          </w:p>
          <w:p w14:paraId="6C8CC491" w14:textId="618AC02A" w:rsidR="00794B93" w:rsidRPr="00676AEE" w:rsidDel="00F56216" w:rsidRDefault="00794B93" w:rsidP="00EF0361">
            <w:pPr>
              <w:rPr>
                <w:del w:id="6183" w:author="Ryan Beck" w:date="2023-04-11T12:53:00Z"/>
                <w:noProof/>
              </w:rPr>
            </w:pPr>
          </w:p>
        </w:tc>
      </w:tr>
    </w:tbl>
    <w:p w14:paraId="01688213" w14:textId="1086C6FD" w:rsidR="00794B93" w:rsidRPr="00676AEE" w:rsidDel="00F56216" w:rsidRDefault="00794B93" w:rsidP="00794B93">
      <w:pPr>
        <w:rPr>
          <w:del w:id="6184" w:author="Ryan Beck" w:date="2023-04-11T12:53:00Z"/>
        </w:rPr>
      </w:pPr>
    </w:p>
    <w:p w14:paraId="2152D2AB" w14:textId="05048C7E" w:rsidR="00794B93" w:rsidRPr="00676AEE" w:rsidDel="00F56216" w:rsidRDefault="00794B93" w:rsidP="00794B93">
      <w:pPr>
        <w:rPr>
          <w:del w:id="6185" w:author="Ryan Beck" w:date="2023-04-11T12:53:00Z"/>
        </w:rPr>
      </w:pPr>
      <w:del w:id="6186" w:author="Ryan Beck" w:date="2023-04-11T12:53:00Z">
        <w:r w:rsidRPr="00676AEE" w:rsidDel="00F56216">
          <w:delTex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delText>
        </w:r>
      </w:del>
    </w:p>
    <w:p w14:paraId="0168B3B5" w14:textId="1A8E82C9" w:rsidR="00794B93" w:rsidRPr="00676AEE" w:rsidDel="00F56216" w:rsidRDefault="00794B93" w:rsidP="00794B93">
      <w:pPr>
        <w:rPr>
          <w:del w:id="6187" w:author="Ryan Beck" w:date="2023-04-11T12:53:00Z"/>
        </w:rPr>
      </w:pPr>
    </w:p>
    <w:tbl>
      <w:tblPr>
        <w:tblW w:w="0" w:type="auto"/>
        <w:tblLayout w:type="fixed"/>
        <w:tblLook w:val="04A0" w:firstRow="1" w:lastRow="0" w:firstColumn="1" w:lastColumn="0" w:noHBand="0" w:noVBand="1"/>
      </w:tblPr>
      <w:tblGrid>
        <w:gridCol w:w="3078"/>
        <w:gridCol w:w="5778"/>
      </w:tblGrid>
      <w:tr w:rsidR="00F56216" w:rsidRPr="00676AEE" w14:paraId="378B1176" w14:textId="77777777" w:rsidTr="00FE595C">
        <w:trPr>
          <w:ins w:id="6188" w:author="Ryan Beck" w:date="2023-04-11T12:53:00Z"/>
        </w:trPr>
        <w:tc>
          <w:tcPr>
            <w:tcW w:w="8856" w:type="dxa"/>
            <w:gridSpan w:val="2"/>
            <w:shd w:val="clear" w:color="auto" w:fill="auto"/>
          </w:tcPr>
          <w:p w14:paraId="58DC10EF" w14:textId="77777777" w:rsidR="00F56216" w:rsidRPr="00676AEE" w:rsidRDefault="00F56216" w:rsidP="00FE595C">
            <w:pPr>
              <w:rPr>
                <w:ins w:id="6189" w:author="Ryan Beck" w:date="2023-04-11T12:53:00Z"/>
              </w:rPr>
            </w:pPr>
          </w:p>
          <w:p w14:paraId="0D8296B1" w14:textId="77777777" w:rsidR="00F56216" w:rsidRPr="00676AEE" w:rsidRDefault="00F56216" w:rsidP="00FE595C">
            <w:pPr>
              <w:keepNext/>
              <w:rPr>
                <w:ins w:id="6190" w:author="Ryan Beck" w:date="2023-04-11T12:53:00Z"/>
              </w:rPr>
            </w:pPr>
            <w:ins w:id="6191" w:author="Ryan Beck" w:date="2023-04-11T12:53:00Z">
              <w:r w:rsidRPr="00676AEE">
                <w:t>The following section outlines the steps used when your software is installed on the oven PC</w:t>
              </w:r>
              <w:r>
                <w:t xml:space="preserve"> </w:t>
              </w:r>
              <w:r w:rsidRPr="007E5554">
                <w:t>and</w:t>
              </w:r>
              <w:r w:rsidRPr="00676AEE">
                <w:t xml:space="preserve"> is communicating with the oven control software.</w:t>
              </w:r>
            </w:ins>
          </w:p>
          <w:p w14:paraId="65DBAD0F" w14:textId="77777777" w:rsidR="00F56216" w:rsidRPr="00676AEE" w:rsidRDefault="00F56216" w:rsidP="00FE595C">
            <w:pPr>
              <w:keepNext/>
              <w:rPr>
                <w:ins w:id="6192" w:author="Ryan Beck" w:date="2023-04-11T12:53:00Z"/>
              </w:rPr>
            </w:pPr>
          </w:p>
        </w:tc>
      </w:tr>
      <w:tr w:rsidR="00F56216" w:rsidRPr="00676AEE" w14:paraId="5FAE9E5A" w14:textId="77777777" w:rsidTr="00FE595C">
        <w:trPr>
          <w:ins w:id="6193" w:author="Ryan Beck" w:date="2023-04-11T12:53:00Z"/>
        </w:trPr>
        <w:tc>
          <w:tcPr>
            <w:tcW w:w="3078" w:type="dxa"/>
            <w:shd w:val="clear" w:color="auto" w:fill="auto"/>
          </w:tcPr>
          <w:p w14:paraId="6D299CC1" w14:textId="77777777" w:rsidR="00F56216" w:rsidRPr="00676AEE" w:rsidRDefault="00F56216" w:rsidP="00FE595C">
            <w:pPr>
              <w:pStyle w:val="ListParagraph"/>
              <w:widowControl w:val="0"/>
              <w:numPr>
                <w:ilvl w:val="0"/>
                <w:numId w:val="22"/>
              </w:numPr>
              <w:overflowPunct w:val="0"/>
              <w:autoSpaceDE w:val="0"/>
              <w:autoSpaceDN w:val="0"/>
              <w:adjustRightInd w:val="0"/>
              <w:contextualSpacing/>
              <w:rPr>
                <w:ins w:id="6194" w:author="Ryan Beck" w:date="2023-04-11T12:53:00Z"/>
              </w:rPr>
            </w:pPr>
            <w:ins w:id="6195" w:author="Ryan Beck" w:date="2023-04-11T12:53:00Z">
              <w:r w:rsidRPr="00676AEE">
                <w:lastRenderedPageBreak/>
                <w:t xml:space="preserve">When you go to start the predicted profile, click on the traffic light and the software will prompt you if the oven temperatures are not within 2 degrees of the zone setpoint. If the temperatures are not getting closer, click </w:t>
              </w:r>
              <w:r w:rsidRPr="00FE595C">
                <w:rPr>
                  <w:b/>
                  <w:bCs/>
                </w:rPr>
                <w:t>No</w:t>
              </w:r>
              <w:r w:rsidRPr="00676AEE">
                <w:t>.</w:t>
              </w:r>
            </w:ins>
          </w:p>
          <w:p w14:paraId="706F7D7D" w14:textId="77777777" w:rsidR="00F56216" w:rsidRPr="00676AEE" w:rsidRDefault="00F56216" w:rsidP="00FE595C">
            <w:pPr>
              <w:rPr>
                <w:ins w:id="6196" w:author="Ryan Beck" w:date="2023-04-11T12:53:00Z"/>
                <w:u w:val="single"/>
              </w:rPr>
            </w:pPr>
          </w:p>
        </w:tc>
        <w:tc>
          <w:tcPr>
            <w:tcW w:w="5778" w:type="dxa"/>
            <w:shd w:val="clear" w:color="auto" w:fill="auto"/>
          </w:tcPr>
          <w:p w14:paraId="002E1B7A" w14:textId="77777777" w:rsidR="00F56216" w:rsidRPr="00676AEE" w:rsidRDefault="00F56216" w:rsidP="00FE595C">
            <w:pPr>
              <w:rPr>
                <w:ins w:id="6197" w:author="Ryan Beck" w:date="2023-04-11T12:53:00Z"/>
                <w:noProof/>
              </w:rPr>
            </w:pPr>
            <w:ins w:id="6198" w:author="Ryan Beck" w:date="2023-04-11T12:53:00Z">
              <w:r w:rsidRPr="00676AEE">
                <w:object w:dxaOrig="6439" w:dyaOrig="4850" w14:anchorId="35C048A1">
                  <v:shape id="_x0000_i1036" type="#_x0000_t75" style="width:278.25pt;height:209.25pt" o:ole="">
                    <v:imagedata r:id="rId251" o:title=""/>
                  </v:shape>
                  <o:OLEObject Type="Embed" ProgID="PBrush" ShapeID="_x0000_i1036" DrawAspect="Content" ObjectID="_1742760995" r:id="rId259"/>
                </w:object>
              </w:r>
            </w:ins>
          </w:p>
          <w:p w14:paraId="03E0BC90" w14:textId="77777777" w:rsidR="00F56216" w:rsidRPr="00676AEE" w:rsidRDefault="00F56216" w:rsidP="00FE595C">
            <w:pPr>
              <w:rPr>
                <w:ins w:id="6199" w:author="Ryan Beck" w:date="2023-04-11T12:53:00Z"/>
                <w:noProof/>
              </w:rPr>
            </w:pPr>
          </w:p>
        </w:tc>
      </w:tr>
      <w:tr w:rsidR="00F56216" w:rsidRPr="00676AEE" w14:paraId="0858CC78" w14:textId="77777777" w:rsidTr="00FE595C">
        <w:trPr>
          <w:ins w:id="6200" w:author="Ryan Beck" w:date="2023-04-11T12:53:00Z"/>
        </w:trPr>
        <w:tc>
          <w:tcPr>
            <w:tcW w:w="3078" w:type="dxa"/>
            <w:shd w:val="clear" w:color="auto" w:fill="auto"/>
          </w:tcPr>
          <w:p w14:paraId="48FDDA31" w14:textId="77777777" w:rsidR="00F56216" w:rsidRPr="00676AEE" w:rsidRDefault="00F56216" w:rsidP="00FE595C">
            <w:pPr>
              <w:ind w:left="360"/>
              <w:rPr>
                <w:ins w:id="6201" w:author="Ryan Beck" w:date="2023-04-11T12:53:00Z"/>
              </w:rPr>
            </w:pPr>
          </w:p>
          <w:p w14:paraId="4DA86849" w14:textId="77777777" w:rsidR="00F56216" w:rsidRPr="00676AEE" w:rsidRDefault="00F56216" w:rsidP="00FE595C">
            <w:pPr>
              <w:pStyle w:val="ListParagraph"/>
              <w:widowControl w:val="0"/>
              <w:numPr>
                <w:ilvl w:val="0"/>
                <w:numId w:val="22"/>
              </w:numPr>
              <w:overflowPunct w:val="0"/>
              <w:autoSpaceDE w:val="0"/>
              <w:autoSpaceDN w:val="0"/>
              <w:adjustRightInd w:val="0"/>
              <w:contextualSpacing/>
              <w:rPr>
                <w:ins w:id="6202" w:author="Ryan Beck" w:date="2023-04-11T12:53:00Z"/>
              </w:rPr>
            </w:pPr>
            <w:ins w:id="6203" w:author="Ryan Beck" w:date="2023-04-11T12:53:00Z">
              <w:r w:rsidRPr="00FE595C">
                <w:rPr>
                  <w:b/>
                  <w:bCs/>
                  <w:iCs/>
                </w:rPr>
                <w:t>I</w:t>
              </w:r>
              <w:r>
                <w:rPr>
                  <w:b/>
                  <w:bCs/>
                  <w:iCs/>
                </w:rPr>
                <w:t>mportant</w:t>
              </w:r>
              <w:r w:rsidRPr="00FE595C">
                <w:rPr>
                  <w:b/>
                  <w:bCs/>
                  <w:iCs/>
                </w:rPr>
                <w:t>:</w:t>
              </w:r>
              <w:r w:rsidRPr="00941114">
                <w:t xml:space="preserve"> </w:t>
              </w:r>
              <w:r w:rsidRPr="00676AEE">
                <w:t xml:space="preserve">you will now need to switch over to your oven control software and change the setpoints to the temperature that the zones are actually controlling to. Only click </w:t>
              </w:r>
              <w:r w:rsidRPr="00FE595C">
                <w:rPr>
                  <w:b/>
                  <w:bCs/>
                </w:rPr>
                <w:t>OK</w:t>
              </w:r>
              <w:r>
                <w:rPr>
                  <w:b/>
                  <w:bCs/>
                </w:rPr>
                <w:t xml:space="preserve"> </w:t>
              </w:r>
              <w:r w:rsidRPr="00676AEE">
                <w:rPr>
                  <w:u w:val="single"/>
                </w:rPr>
                <w:t>after</w:t>
              </w:r>
              <w:r w:rsidRPr="00676AEE">
                <w:t xml:space="preserve"> you have modified the oven recipe. </w:t>
              </w:r>
            </w:ins>
          </w:p>
          <w:p w14:paraId="50B5943B" w14:textId="77777777" w:rsidR="00F56216" w:rsidRPr="00676AEE" w:rsidRDefault="00F56216" w:rsidP="00FE595C">
            <w:pPr>
              <w:rPr>
                <w:ins w:id="6204" w:author="Ryan Beck" w:date="2023-04-11T12:53:00Z"/>
                <w:u w:val="single"/>
              </w:rPr>
            </w:pPr>
          </w:p>
        </w:tc>
        <w:tc>
          <w:tcPr>
            <w:tcW w:w="5778" w:type="dxa"/>
            <w:shd w:val="clear" w:color="auto" w:fill="auto"/>
          </w:tcPr>
          <w:p w14:paraId="610481DC" w14:textId="77777777" w:rsidR="00F56216" w:rsidRPr="00676AEE" w:rsidRDefault="00F56216" w:rsidP="00FE595C">
            <w:pPr>
              <w:rPr>
                <w:ins w:id="6205" w:author="Ryan Beck" w:date="2023-04-11T12:53:00Z"/>
                <w:noProof/>
              </w:rPr>
            </w:pPr>
            <w:ins w:id="6206" w:author="Ryan Beck" w:date="2023-04-11T12:53:00Z">
              <w:r w:rsidRPr="00676AEE">
                <w:object w:dxaOrig="6439" w:dyaOrig="4840" w14:anchorId="2CAF1A16">
                  <v:shape id="_x0000_i1037" type="#_x0000_t75" style="width:278.25pt;height:208.5pt" o:ole="">
                    <v:imagedata r:id="rId253" o:title=""/>
                  </v:shape>
                  <o:OLEObject Type="Embed" ProgID="PBrush" ShapeID="_x0000_i1037" DrawAspect="Content" ObjectID="_1742760996" r:id="rId260"/>
                </w:object>
              </w:r>
            </w:ins>
          </w:p>
          <w:p w14:paraId="04F6BA61" w14:textId="77777777" w:rsidR="00F56216" w:rsidRPr="00676AEE" w:rsidRDefault="00F56216" w:rsidP="00FE595C">
            <w:pPr>
              <w:rPr>
                <w:ins w:id="6207" w:author="Ryan Beck" w:date="2023-04-11T12:53:00Z"/>
                <w:noProof/>
              </w:rPr>
            </w:pPr>
          </w:p>
        </w:tc>
      </w:tr>
      <w:tr w:rsidR="00F56216" w:rsidRPr="00676AEE" w14:paraId="711B435A" w14:textId="77777777" w:rsidTr="00FE595C">
        <w:trPr>
          <w:ins w:id="6208" w:author="Ryan Beck" w:date="2023-04-11T12:53:00Z"/>
        </w:trPr>
        <w:tc>
          <w:tcPr>
            <w:tcW w:w="3078" w:type="dxa"/>
            <w:shd w:val="clear" w:color="auto" w:fill="auto"/>
          </w:tcPr>
          <w:p w14:paraId="51A8D808" w14:textId="77777777" w:rsidR="00F56216" w:rsidRPr="00676AEE" w:rsidRDefault="00F56216" w:rsidP="00FE595C">
            <w:pPr>
              <w:ind w:left="360"/>
              <w:rPr>
                <w:ins w:id="6209" w:author="Ryan Beck" w:date="2023-04-11T12:53:00Z"/>
              </w:rPr>
            </w:pPr>
          </w:p>
          <w:p w14:paraId="55748CD6" w14:textId="77777777" w:rsidR="00F56216" w:rsidRPr="00676AEE" w:rsidRDefault="00F56216" w:rsidP="00FE595C">
            <w:pPr>
              <w:pStyle w:val="ListParagraph"/>
              <w:widowControl w:val="0"/>
              <w:numPr>
                <w:ilvl w:val="0"/>
                <w:numId w:val="22"/>
              </w:numPr>
              <w:overflowPunct w:val="0"/>
              <w:autoSpaceDE w:val="0"/>
              <w:autoSpaceDN w:val="0"/>
              <w:adjustRightInd w:val="0"/>
              <w:contextualSpacing/>
              <w:rPr>
                <w:ins w:id="6210" w:author="Ryan Beck" w:date="2023-04-11T12:53:00Z"/>
              </w:rPr>
            </w:pPr>
            <w:ins w:id="6211" w:author="Ryan Beck" w:date="2023-04-11T12:53:00Z">
              <w:r w:rsidRPr="00676AEE">
                <w:t xml:space="preserve">Next, it will bring you to the Zone Setpoint and Zone Min/Max Temperatures screen. This is just to allow you to confirm that the Min/Max values that are entered are correct. Click the </w:t>
              </w:r>
              <w:r w:rsidRPr="00FE595C">
                <w:rPr>
                  <w:b/>
                  <w:bCs/>
                </w:rPr>
                <w:t>Arrow forward</w:t>
              </w:r>
              <w:r w:rsidRPr="00676AEE">
                <w:t xml:space="preserve"> button.</w:t>
              </w:r>
            </w:ins>
          </w:p>
          <w:p w14:paraId="734BD717" w14:textId="77777777" w:rsidR="00F56216" w:rsidRPr="00676AEE" w:rsidRDefault="00F56216" w:rsidP="00FE595C">
            <w:pPr>
              <w:rPr>
                <w:ins w:id="6212" w:author="Ryan Beck" w:date="2023-04-11T12:53:00Z"/>
                <w:u w:val="single"/>
              </w:rPr>
            </w:pPr>
          </w:p>
        </w:tc>
        <w:tc>
          <w:tcPr>
            <w:tcW w:w="5778" w:type="dxa"/>
            <w:shd w:val="clear" w:color="auto" w:fill="auto"/>
          </w:tcPr>
          <w:p w14:paraId="3F877608" w14:textId="77777777" w:rsidR="00F56216" w:rsidRPr="00676AEE" w:rsidRDefault="00F56216" w:rsidP="00FE595C">
            <w:pPr>
              <w:rPr>
                <w:ins w:id="6213" w:author="Ryan Beck" w:date="2023-04-11T12:53:00Z"/>
                <w:noProof/>
              </w:rPr>
            </w:pPr>
            <w:ins w:id="6214" w:author="Ryan Beck" w:date="2023-04-11T12:53:00Z">
              <w:r w:rsidRPr="00676AEE">
                <w:object w:dxaOrig="9615" w:dyaOrig="7260" w14:anchorId="5488906A">
                  <v:shape id="_x0000_i1038" type="#_x0000_t75" style="width:276.75pt;height:207.75pt" o:ole="">
                    <v:imagedata r:id="rId255" o:title=""/>
                  </v:shape>
                  <o:OLEObject Type="Embed" ProgID="PBrush" ShapeID="_x0000_i1038" DrawAspect="Content" ObjectID="_1742760997" r:id="rId261"/>
                </w:object>
              </w:r>
            </w:ins>
          </w:p>
          <w:p w14:paraId="4AC7E14E" w14:textId="77777777" w:rsidR="00F56216" w:rsidRPr="00676AEE" w:rsidRDefault="00F56216" w:rsidP="00FE595C">
            <w:pPr>
              <w:rPr>
                <w:ins w:id="6215" w:author="Ryan Beck" w:date="2023-04-11T12:53:00Z"/>
                <w:noProof/>
              </w:rPr>
            </w:pPr>
          </w:p>
        </w:tc>
      </w:tr>
      <w:tr w:rsidR="00F56216" w:rsidRPr="00676AEE" w14:paraId="3933FB01" w14:textId="77777777" w:rsidTr="00FE595C">
        <w:trPr>
          <w:ins w:id="6216" w:author="Ryan Beck" w:date="2023-04-11T12:53:00Z"/>
        </w:trPr>
        <w:tc>
          <w:tcPr>
            <w:tcW w:w="3078" w:type="dxa"/>
            <w:shd w:val="clear" w:color="auto" w:fill="auto"/>
          </w:tcPr>
          <w:p w14:paraId="3DF3C19E" w14:textId="77777777" w:rsidR="00F56216" w:rsidRPr="00676AEE" w:rsidRDefault="00F56216" w:rsidP="00FE595C">
            <w:pPr>
              <w:ind w:left="360"/>
              <w:rPr>
                <w:ins w:id="6217" w:author="Ryan Beck" w:date="2023-04-11T12:53:00Z"/>
              </w:rPr>
            </w:pPr>
          </w:p>
          <w:p w14:paraId="4B578FDB" w14:textId="77777777" w:rsidR="00F56216" w:rsidRPr="00676AEE" w:rsidRDefault="00F56216" w:rsidP="00FE595C">
            <w:pPr>
              <w:pStyle w:val="ListParagraph"/>
              <w:widowControl w:val="0"/>
              <w:numPr>
                <w:ilvl w:val="0"/>
                <w:numId w:val="22"/>
              </w:numPr>
              <w:overflowPunct w:val="0"/>
              <w:autoSpaceDE w:val="0"/>
              <w:autoSpaceDN w:val="0"/>
              <w:adjustRightInd w:val="0"/>
              <w:contextualSpacing/>
              <w:rPr>
                <w:ins w:id="6218" w:author="Ryan Beck" w:date="2023-04-11T12:53:00Z"/>
              </w:rPr>
            </w:pPr>
            <w:ins w:id="6219" w:author="Ryan Beck" w:date="2023-04-11T12:53:00Z">
              <w:r w:rsidRPr="00676AEE">
                <w:t xml:space="preserve">Click </w:t>
              </w:r>
              <w:r w:rsidRPr="00FE595C">
                <w:rPr>
                  <w:b/>
                  <w:bCs/>
                </w:rPr>
                <w:t>OK</w:t>
              </w:r>
              <w:r w:rsidRPr="00676AEE">
                <w:t xml:space="preserve"> on this screen to start the “recalculation” of the zone delta limits.</w:t>
              </w:r>
            </w:ins>
          </w:p>
          <w:p w14:paraId="7936AD01" w14:textId="77777777" w:rsidR="00F56216" w:rsidRPr="00676AEE" w:rsidRDefault="00F56216" w:rsidP="00FE595C">
            <w:pPr>
              <w:rPr>
                <w:ins w:id="6220" w:author="Ryan Beck" w:date="2023-04-11T12:53:00Z"/>
                <w:u w:val="single"/>
              </w:rPr>
            </w:pPr>
          </w:p>
        </w:tc>
        <w:tc>
          <w:tcPr>
            <w:tcW w:w="5778" w:type="dxa"/>
            <w:shd w:val="clear" w:color="auto" w:fill="auto"/>
          </w:tcPr>
          <w:p w14:paraId="41980782" w14:textId="77777777" w:rsidR="00F56216" w:rsidRPr="00676AEE" w:rsidRDefault="00F56216" w:rsidP="00FE595C">
            <w:pPr>
              <w:rPr>
                <w:ins w:id="6221" w:author="Ryan Beck" w:date="2023-04-11T12:53:00Z"/>
                <w:noProof/>
              </w:rPr>
            </w:pPr>
            <w:ins w:id="6222" w:author="Ryan Beck" w:date="2023-04-11T12:53:00Z">
              <w:r w:rsidRPr="00676AEE">
                <w:object w:dxaOrig="6410" w:dyaOrig="4840" w14:anchorId="161904DB">
                  <v:shape id="_x0000_i1039" type="#_x0000_t75" style="width:279pt;height:208.5pt" o:ole="">
                    <v:imagedata r:id="rId257" o:title=""/>
                  </v:shape>
                  <o:OLEObject Type="Embed" ProgID="PBrush" ShapeID="_x0000_i1039" DrawAspect="Content" ObjectID="_1742760998" r:id="rId262"/>
                </w:object>
              </w:r>
            </w:ins>
          </w:p>
          <w:p w14:paraId="0064E1B8" w14:textId="77777777" w:rsidR="00F56216" w:rsidRPr="00676AEE" w:rsidRDefault="00F56216" w:rsidP="00FE595C">
            <w:pPr>
              <w:rPr>
                <w:ins w:id="6223" w:author="Ryan Beck" w:date="2023-04-11T12:53:00Z"/>
                <w:noProof/>
              </w:rPr>
            </w:pPr>
          </w:p>
        </w:tc>
      </w:tr>
    </w:tbl>
    <w:p w14:paraId="1A3120D2" w14:textId="77777777" w:rsidR="00F56216" w:rsidRPr="00676AEE" w:rsidRDefault="00F56216" w:rsidP="00F56216">
      <w:pPr>
        <w:rPr>
          <w:ins w:id="6224" w:author="Ryan Beck" w:date="2023-04-11T12:53:00Z"/>
        </w:rPr>
      </w:pPr>
    </w:p>
    <w:p w14:paraId="69C4D6C7" w14:textId="77777777" w:rsidR="00F56216" w:rsidRPr="00676AEE" w:rsidRDefault="00F56216" w:rsidP="00F56216">
      <w:pPr>
        <w:rPr>
          <w:ins w:id="6225" w:author="Ryan Beck" w:date="2023-04-11T12:53:00Z"/>
        </w:rPr>
      </w:pPr>
      <w:ins w:id="6226" w:author="Ryan Beck" w:date="2023-04-11T12:53:00Z">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ins>
    </w:p>
    <w:p w14:paraId="3F707CDD" w14:textId="77777777" w:rsidR="00F56216" w:rsidRPr="00676AEE" w:rsidRDefault="00F56216" w:rsidP="00F56216">
      <w:pPr>
        <w:rPr>
          <w:ins w:id="6227" w:author="Ryan Beck" w:date="2023-04-11T12:53:00Z"/>
        </w:rPr>
      </w:pPr>
    </w:p>
    <w:p w14:paraId="28C2CD9B" w14:textId="77777777" w:rsidR="00281EA2" w:rsidRPr="00B1186A" w:rsidRDefault="00281EA2" w:rsidP="00281EA2"/>
    <w:p w14:paraId="183B1889" w14:textId="4112A5F5" w:rsidR="0071023B" w:rsidRPr="0071023B" w:rsidRDefault="0071023B" w:rsidP="00CA1F86">
      <w:bookmarkStart w:id="6228" w:name="_Toc333825427"/>
      <w:bookmarkStart w:id="6229" w:name="_Toc394411687"/>
      <w:bookmarkStart w:id="6230" w:name="_Toc394486327"/>
      <w:bookmarkStart w:id="6231" w:name="_Toc394583413"/>
      <w:bookmarkStart w:id="6232" w:name="_Toc468168395"/>
      <w:bookmarkStart w:id="6233" w:name="_Toc468175440"/>
      <w:bookmarkEnd w:id="5925"/>
      <w:bookmarkEnd w:id="5926"/>
      <w:bookmarkEnd w:id="5927"/>
    </w:p>
    <w:p w14:paraId="08224B80" w14:textId="4969D938" w:rsidR="00001A5C" w:rsidRDefault="00001A5C" w:rsidP="00001A5C">
      <w:pPr>
        <w:pStyle w:val="Heading1"/>
      </w:pPr>
      <w:bookmarkStart w:id="6234" w:name="_Toc532827319"/>
      <w:bookmarkStart w:id="6235" w:name="_Toc532827499"/>
      <w:bookmarkStart w:id="6236" w:name="_Toc532827606"/>
      <w:bookmarkStart w:id="6237" w:name="_Toc532892561"/>
      <w:bookmarkStart w:id="6238" w:name="_Toc52898791"/>
      <w:bookmarkStart w:id="6239" w:name="_Toc52898972"/>
      <w:bookmarkStart w:id="6240" w:name="_Toc52899212"/>
      <w:bookmarkStart w:id="6241" w:name="_Toc86830586"/>
      <w:bookmarkStart w:id="6242" w:name="_Toc86830772"/>
      <w:bookmarkStart w:id="6243" w:name="_Toc86831574"/>
      <w:bookmarkStart w:id="6244" w:name="_Toc86831770"/>
      <w:bookmarkStart w:id="6245" w:name="_Toc132123103"/>
      <w:bookmarkStart w:id="6246" w:name="_Toc132123328"/>
      <w:bookmarkStart w:id="6247" w:name="_Toc469038825"/>
      <w:bookmarkStart w:id="6248" w:name="_Toc469038880"/>
      <w:bookmarkStart w:id="6249" w:name="_Toc469042039"/>
      <w:bookmarkStart w:id="6250" w:name="_Toc469043236"/>
      <w:bookmarkStart w:id="6251" w:name="_Toc469043540"/>
      <w:bookmarkStart w:id="6252" w:name="_Toc469043816"/>
      <w:bookmarkStart w:id="6253" w:name="_Toc469043858"/>
      <w:bookmarkStart w:id="6254" w:name="_Toc469139470"/>
      <w:bookmarkStart w:id="6255" w:name="_Toc469152915"/>
      <w:bookmarkStart w:id="6256" w:name="_Toc469613010"/>
      <w:bookmarkStart w:id="6257" w:name="_Toc491174925"/>
      <w:bookmarkStart w:id="6258" w:name="_Toc491175145"/>
      <w:bookmarkStart w:id="6259" w:name="_Toc491264054"/>
      <w:bookmarkStart w:id="6260" w:name="_Toc491347031"/>
      <w:bookmarkStart w:id="6261" w:name="_Toc494303978"/>
      <w:bookmarkStart w:id="6262" w:name="_Toc494304154"/>
      <w:bookmarkStart w:id="6263" w:name="_Toc494304189"/>
      <w:r>
        <w:lastRenderedPageBreak/>
        <w:t>Appendix C: Configuration Program</w:t>
      </w:r>
      <w:bookmarkEnd w:id="6234"/>
      <w:bookmarkEnd w:id="6235"/>
      <w:bookmarkEnd w:id="6236"/>
      <w:bookmarkEnd w:id="6237"/>
      <w:bookmarkEnd w:id="6238"/>
      <w:bookmarkEnd w:id="6239"/>
      <w:bookmarkEnd w:id="6240"/>
      <w:bookmarkEnd w:id="6241"/>
      <w:bookmarkEnd w:id="6242"/>
      <w:bookmarkEnd w:id="6243"/>
      <w:bookmarkEnd w:id="6244"/>
      <w:bookmarkEnd w:id="6245"/>
      <w:bookmarkEnd w:id="6246"/>
    </w:p>
    <w:p w14:paraId="26B7270C" w14:textId="77777777" w:rsidR="00001A5C" w:rsidRPr="00F0388A" w:rsidRDefault="00001A5C" w:rsidP="00001A5C">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5B61BE04" w14:textId="77777777" w:rsidR="00001A5C" w:rsidRPr="00F0388A" w:rsidRDefault="00001A5C" w:rsidP="00001A5C"/>
    <w:p w14:paraId="4FC3844E" w14:textId="29CABBFB" w:rsidR="00001A5C" w:rsidRPr="00F56216" w:rsidDel="00F56216" w:rsidRDefault="00001A5C">
      <w:pPr>
        <w:ind w:left="720"/>
        <w:rPr>
          <w:del w:id="6264" w:author="Ryan Beck" w:date="2023-04-11T12:53:00Z"/>
          <w:rFonts w:ascii="Courier New" w:hAnsi="Courier New" w:cs="Courier New"/>
          <w:rPrChange w:id="6265" w:author="Ryan Beck" w:date="2023-04-11T12:53:00Z">
            <w:rPr>
              <w:del w:id="6266" w:author="Ryan Beck" w:date="2023-04-11T12:53:00Z"/>
            </w:rPr>
          </w:rPrChange>
        </w:rPr>
        <w:pPrChange w:id="6267" w:author="Ryan Beck" w:date="2023-04-11T12:53:00Z">
          <w:pPr/>
        </w:pPrChange>
      </w:pPr>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ins w:id="6268" w:author="Ryan Beck" w:date="2023-04-11T12:53:00Z">
        <w:r w:rsidR="00F56216">
          <w:t xml:space="preserve"> </w:t>
        </w:r>
      </w:ins>
    </w:p>
    <w:p w14:paraId="1AB790E9" w14:textId="77777777" w:rsidR="00001A5C" w:rsidRPr="00183F49" w:rsidRDefault="00001A5C">
      <w:pPr>
        <w:ind w:left="720"/>
        <w:pPrChange w:id="6269" w:author="Ryan Beck" w:date="2023-04-11T12:53:00Z">
          <w:pPr>
            <w:pStyle w:val="PlainText"/>
          </w:pPr>
        </w:pPrChange>
      </w:pPr>
      <w:r w:rsidRPr="00F56216">
        <w:rPr>
          <w:rFonts w:ascii="Courier New" w:hAnsi="Courier New" w:cs="Courier New"/>
          <w:rPrChange w:id="6270" w:author="Ryan Beck" w:date="2023-04-11T12:53:00Z">
            <w:rPr/>
          </w:rPrChange>
        </w:rPr>
        <w:t>C:\software root directory\ConfigurationProgram.exe</w:t>
      </w:r>
    </w:p>
    <w:p w14:paraId="0F3EF5B1" w14:textId="77777777" w:rsidR="00001A5C" w:rsidRDefault="00001A5C" w:rsidP="00AA7259">
      <w:pPr>
        <w:pStyle w:val="Heading2"/>
      </w:pPr>
      <w:bookmarkStart w:id="6271" w:name="_Toc532827320"/>
      <w:bookmarkStart w:id="6272" w:name="_Toc532827500"/>
      <w:bookmarkStart w:id="6273" w:name="_Toc52898792"/>
      <w:bookmarkStart w:id="6274" w:name="_Toc52898973"/>
      <w:bookmarkStart w:id="6275" w:name="_Toc86830587"/>
      <w:bookmarkStart w:id="6276" w:name="_Toc86830773"/>
      <w:bookmarkStart w:id="6277" w:name="_Toc86831575"/>
      <w:bookmarkStart w:id="6278" w:name="_Toc86831771"/>
      <w:bookmarkStart w:id="6279" w:name="_Toc132123104"/>
      <w:bookmarkStart w:id="6280" w:name="_Toc132123329"/>
      <w:r w:rsidRPr="00F0388A">
        <w:t xml:space="preserve">User Settings </w:t>
      </w:r>
      <w:r>
        <w:t>T</w:t>
      </w:r>
      <w:r w:rsidRPr="00F0388A">
        <w:t>ab</w:t>
      </w:r>
      <w:bookmarkEnd w:id="6271"/>
      <w:bookmarkEnd w:id="6272"/>
      <w:bookmarkEnd w:id="6273"/>
      <w:bookmarkEnd w:id="6274"/>
      <w:bookmarkEnd w:id="6275"/>
      <w:bookmarkEnd w:id="6276"/>
      <w:bookmarkEnd w:id="6277"/>
      <w:bookmarkEnd w:id="6278"/>
      <w:bookmarkEnd w:id="6279"/>
      <w:bookmarkEnd w:id="6280"/>
    </w:p>
    <w:p w14:paraId="7D643FDE" w14:textId="77777777" w:rsidR="00001A5C" w:rsidRPr="00AD4DC4" w:rsidRDefault="00001A5C" w:rsidP="00001A5C">
      <w:pPr>
        <w:rPr>
          <w:sz w:val="8"/>
        </w:rPr>
      </w:pPr>
    </w:p>
    <w:p w14:paraId="09F32D2D" w14:textId="77777777" w:rsidR="00001A5C" w:rsidRDefault="00001A5C" w:rsidP="00001A5C">
      <w:r>
        <w:rPr>
          <w:noProof/>
          <w:sz w:val="10"/>
          <w:szCs w:val="10"/>
        </w:rPr>
        <w:drawing>
          <wp:anchor distT="0" distB="0" distL="114300" distR="114300" simplePos="0" relativeHeight="251628032" behindDoc="1" locked="0" layoutInCell="1" allowOverlap="1" wp14:anchorId="09D002E0" wp14:editId="0D5F40DF">
            <wp:simplePos x="0" y="0"/>
            <wp:positionH relativeFrom="column">
              <wp:posOffset>2132965</wp:posOffset>
            </wp:positionH>
            <wp:positionV relativeFrom="paragraph">
              <wp:posOffset>254000</wp:posOffset>
            </wp:positionV>
            <wp:extent cx="3568700" cy="3392170"/>
            <wp:effectExtent l="0" t="0" r="0" b="8255"/>
            <wp:wrapTight wrapText="left">
              <wp:wrapPolygon edited="0">
                <wp:start x="0" y="0"/>
                <wp:lineTo x="0" y="21535"/>
                <wp:lineTo x="21454" y="21535"/>
                <wp:lineTo x="21454"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p>
    <w:p w14:paraId="5118BED6" w14:textId="77777777" w:rsidR="00001A5C" w:rsidRPr="004D6ABC" w:rsidRDefault="00001A5C" w:rsidP="00001A5C">
      <w:pPr>
        <w:rPr>
          <w:sz w:val="10"/>
          <w:szCs w:val="10"/>
        </w:rPr>
      </w:pPr>
    </w:p>
    <w:p w14:paraId="3D5DE704" w14:textId="77777777" w:rsidR="00001A5C" w:rsidRPr="009A0C57" w:rsidRDefault="00001A5C" w:rsidP="00001A5C">
      <w:r>
        <w:rPr>
          <w:b/>
        </w:rPr>
        <w:t>Exclusion</w:t>
      </w:r>
      <w:r>
        <w:t xml:space="preserve"> – Allows user to disable any of the 30 probe TC’s from the VP calculations.</w:t>
      </w:r>
    </w:p>
    <w:p w14:paraId="56746509" w14:textId="77777777" w:rsidR="00001A5C" w:rsidRPr="004D6ABC" w:rsidRDefault="00001A5C" w:rsidP="00001A5C">
      <w:pPr>
        <w:rPr>
          <w:b/>
          <w:sz w:val="10"/>
          <w:szCs w:val="10"/>
        </w:rPr>
      </w:pPr>
      <w:bookmarkStart w:id="6281" w:name="_Hlk532550674"/>
    </w:p>
    <w:bookmarkEnd w:id="6281"/>
    <w:p w14:paraId="75D1C13E" w14:textId="2BB98438" w:rsidR="005733CC" w:rsidRDefault="00001A5C" w:rsidP="005733CC">
      <w:pPr>
        <w:rPr>
          <w:sz w:val="10"/>
        </w:rPr>
      </w:pPr>
      <w:r>
        <w:rPr>
          <w:b/>
        </w:rPr>
        <w:t>D</w:t>
      </w:r>
      <w:r w:rsidRPr="00F0388A">
        <w:rPr>
          <w:b/>
        </w:rPr>
        <w:t xml:space="preserve">isplay Host </w:t>
      </w:r>
      <w:r>
        <w:rPr>
          <w:b/>
        </w:rPr>
        <w:t>S</w:t>
      </w:r>
      <w:r w:rsidRPr="00F0388A">
        <w:rPr>
          <w:b/>
        </w:rPr>
        <w:t>creen</w:t>
      </w:r>
      <w:r w:rsidRPr="00F0388A">
        <w:t xml:space="preserve"> –</w:t>
      </w:r>
      <w:del w:id="6282" w:author="Ryan Beck" w:date="2023-04-11T12:54:00Z">
        <w:r w:rsidRPr="00F0388A" w:rsidDel="00F56216">
          <w:delText xml:space="preserve"> </w:delText>
        </w:r>
      </w:del>
      <w:r w:rsidRPr="00F0388A">
        <w:t xml:space="preserve">Enables/disables the display of the Host diagnostic screen.  </w:t>
      </w:r>
    </w:p>
    <w:p w14:paraId="6034311C" w14:textId="77777777" w:rsidR="005733CC" w:rsidRPr="004D6ABC" w:rsidRDefault="005733CC" w:rsidP="005733CC">
      <w:pPr>
        <w:rPr>
          <w:b/>
          <w:sz w:val="10"/>
          <w:szCs w:val="10"/>
        </w:rPr>
      </w:pPr>
    </w:p>
    <w:p w14:paraId="0AEF6C4D" w14:textId="4285C151" w:rsidR="005733CC" w:rsidRPr="008175A8" w:rsidRDefault="005733CC" w:rsidP="005733CC">
      <w:bookmarkStart w:id="6283" w:name="_Hlk532837003"/>
      <w:r w:rsidRPr="002C3095">
        <w:rPr>
          <w:b/>
        </w:rPr>
        <w:t>Use Baseline Profile Expiration</w:t>
      </w:r>
      <w:bookmarkStart w:id="6284" w:name="_Hlk132110073"/>
      <w:r w:rsidRPr="008175A8">
        <w:t xml:space="preserve"> – </w:t>
      </w:r>
      <w:bookmarkEnd w:id="6284"/>
      <w:r w:rsidRPr="008175A8">
        <w:t>Automatically require new baseline profiles after specified number of days</w:t>
      </w:r>
      <w:r>
        <w:t>.</w:t>
      </w:r>
    </w:p>
    <w:bookmarkEnd w:id="6283"/>
    <w:p w14:paraId="77EE8B3E" w14:textId="6A0C3EE4" w:rsidR="005733CC" w:rsidRPr="004D6ABC" w:rsidRDefault="005733CC" w:rsidP="005733CC">
      <w:pPr>
        <w:rPr>
          <w:sz w:val="10"/>
        </w:rPr>
      </w:pPr>
    </w:p>
    <w:p w14:paraId="1560AE9B" w14:textId="73680CEC" w:rsidR="005733CC" w:rsidRPr="00B1186A" w:rsidDel="00F56216" w:rsidRDefault="005733CC" w:rsidP="005733CC">
      <w:pPr>
        <w:rPr>
          <w:del w:id="6285" w:author="Ryan Beck" w:date="2023-04-11T12:54:00Z"/>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ins w:id="6286" w:author="Ryan Beck" w:date="2023-04-11T12:54:00Z">
        <w:r w:rsidR="00F56216" w:rsidRPr="008175A8">
          <w:t xml:space="preserve"> –</w:t>
        </w:r>
        <w:r w:rsidR="00F56216">
          <w:t xml:space="preserve"> </w:t>
        </w:r>
      </w:ins>
    </w:p>
    <w:p w14:paraId="39172522" w14:textId="1DC830AD" w:rsidR="005733CC" w:rsidRDefault="005733CC" w:rsidP="005733CC">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240010C7" w14:textId="3190680D" w:rsidR="0087088B" w:rsidRDefault="0087088B" w:rsidP="005733CC"/>
    <w:p w14:paraId="231C41ED" w14:textId="0E19DD91" w:rsidR="0087088B" w:rsidRPr="004D6ABC" w:rsidRDefault="0087088B" w:rsidP="005733CC"/>
    <w:p w14:paraId="47F8655D" w14:textId="77777777" w:rsidR="005733CC" w:rsidRPr="004D6ABC" w:rsidRDefault="005733CC" w:rsidP="005733CC">
      <w:pPr>
        <w:rPr>
          <w:sz w:val="8"/>
        </w:rPr>
      </w:pPr>
    </w:p>
    <w:p w14:paraId="1F557CB9" w14:textId="77777777" w:rsidR="005733CC" w:rsidRPr="00B1186A" w:rsidRDefault="005733CC" w:rsidP="005733CC">
      <w:r w:rsidRPr="00B1186A">
        <w:t>There are three temperature triggers:</w:t>
      </w:r>
    </w:p>
    <w:p w14:paraId="2D9E9A2D" w14:textId="77777777" w:rsidR="005733CC" w:rsidRPr="00B1186A" w:rsidRDefault="005733CC" w:rsidP="005733CC">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388D8970" w14:textId="77777777" w:rsidR="005733CC" w:rsidRPr="00B1186A" w:rsidRDefault="005733CC" w:rsidP="005733CC">
      <w:pPr>
        <w:spacing w:before="60" w:after="60"/>
        <w:ind w:left="360"/>
      </w:pPr>
      <w:r>
        <w:rPr>
          <w:b/>
        </w:rPr>
        <w:t>Mid P</w:t>
      </w:r>
      <w:r w:rsidRPr="00B1186A">
        <w:rPr>
          <w:b/>
        </w:rPr>
        <w:t>oint –</w:t>
      </w:r>
      <w:r>
        <w:t xml:space="preserve"> The mid</w:t>
      </w:r>
      <w:r w:rsidRPr="00B1186A">
        <w:t xml:space="preserve">point temperature trigger must be higher than the </w:t>
      </w:r>
      <w:r>
        <w:t>S</w:t>
      </w:r>
      <w:r w:rsidRPr="00B1186A">
        <w:t xml:space="preserve">tart trigger, and the </w:t>
      </w:r>
      <w:r>
        <w:t>Stop</w:t>
      </w:r>
      <w:r w:rsidRPr="00B1186A">
        <w:t xml:space="preserve"> trigger.  Be sure the temperature in your heated process will achieve this setting or the profile will fail.  </w:t>
      </w:r>
    </w:p>
    <w:p w14:paraId="28DE6668" w14:textId="77777777" w:rsidR="005733CC" w:rsidRDefault="005733CC" w:rsidP="005733CC">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2CC0C35B" w14:textId="77777777" w:rsidR="00001A5C" w:rsidRPr="00AD4DC4" w:rsidRDefault="00001A5C" w:rsidP="00001A5C">
      <w:pPr>
        <w:spacing w:before="60" w:after="60"/>
        <w:rPr>
          <w:sz w:val="4"/>
        </w:rPr>
      </w:pPr>
    </w:p>
    <w:p w14:paraId="7A13431C" w14:textId="77777777" w:rsidR="00001A5C" w:rsidRPr="00B1186A" w:rsidRDefault="00001A5C" w:rsidP="00001A5C">
      <w:r w:rsidRPr="00B1186A">
        <w:rPr>
          <w:b/>
        </w:rPr>
        <w:t xml:space="preserve">Sample </w:t>
      </w:r>
      <w:r>
        <w:rPr>
          <w:b/>
        </w:rPr>
        <w:t>r</w:t>
      </w:r>
      <w:r w:rsidRPr="00B1186A">
        <w:rPr>
          <w:b/>
        </w:rPr>
        <w:t>ate –</w:t>
      </w:r>
      <w:r w:rsidRPr="00B1186A">
        <w:t xml:space="preserve"> Set the sample rate for each application type.  </w:t>
      </w:r>
    </w:p>
    <w:p w14:paraId="50028D32" w14:textId="77777777" w:rsidR="00001A5C" w:rsidRPr="00CA1F86" w:rsidRDefault="00001A5C" w:rsidP="00001A5C">
      <w:r>
        <w:br w:type="page"/>
      </w:r>
    </w:p>
    <w:p w14:paraId="4CBDB656" w14:textId="77777777" w:rsidR="0087088B" w:rsidRDefault="0087088B" w:rsidP="001E4059">
      <w:pPr>
        <w:pStyle w:val="Heading3"/>
      </w:pPr>
      <w:bookmarkStart w:id="6287" w:name="_Toc527644512"/>
      <w:bookmarkStart w:id="6288" w:name="_Toc528426800"/>
      <w:bookmarkStart w:id="6289" w:name="_Toc528427089"/>
      <w:bookmarkStart w:id="6290" w:name="_Toc532827501"/>
      <w:bookmarkStart w:id="6291" w:name="_Toc52898974"/>
      <w:bookmarkStart w:id="6292" w:name="_Toc86830774"/>
      <w:bookmarkStart w:id="6293" w:name="_Toc86831576"/>
      <w:bookmarkStart w:id="6294" w:name="_Toc86831772"/>
      <w:bookmarkStart w:id="6295" w:name="_Toc132123330"/>
      <w:bookmarkStart w:id="6296" w:name="_Hlk532837122"/>
      <w:r>
        <w:lastRenderedPageBreak/>
        <w:t>Use Baseline Profile Expiration</w:t>
      </w:r>
      <w:bookmarkEnd w:id="6287"/>
      <w:bookmarkEnd w:id="6288"/>
      <w:bookmarkEnd w:id="6289"/>
      <w:bookmarkEnd w:id="6290"/>
      <w:bookmarkEnd w:id="6291"/>
      <w:bookmarkEnd w:id="6292"/>
      <w:bookmarkEnd w:id="6293"/>
      <w:bookmarkEnd w:id="6294"/>
      <w:bookmarkEnd w:id="6295"/>
    </w:p>
    <w:p w14:paraId="2508CC53" w14:textId="77777777" w:rsidR="0087088B" w:rsidRDefault="0087088B" w:rsidP="0087088B"/>
    <w:p w14:paraId="5D933FC7" w14:textId="77777777" w:rsidR="0087088B" w:rsidRDefault="0087088B" w:rsidP="0087088B">
      <w:r>
        <w:t>Enabling this function allows the system to require a new baseline profile is run after a specified number of days have elapsed. When enabled, additional functions will appear on various screens in the software.</w:t>
      </w:r>
    </w:p>
    <w:p w14:paraId="750294E6" w14:textId="77777777" w:rsidR="0087088B" w:rsidRDefault="0087088B" w:rsidP="0087088B">
      <w:r>
        <w:rPr>
          <w:b/>
          <w:noProof/>
        </w:rPr>
        <w:drawing>
          <wp:anchor distT="0" distB="0" distL="114300" distR="114300" simplePos="0" relativeHeight="251641344" behindDoc="1" locked="0" layoutInCell="1" allowOverlap="1" wp14:anchorId="1AD8CD0D" wp14:editId="1834D275">
            <wp:simplePos x="0" y="0"/>
            <wp:positionH relativeFrom="column">
              <wp:posOffset>2495550</wp:posOffset>
            </wp:positionH>
            <wp:positionV relativeFrom="paragraph">
              <wp:posOffset>50165</wp:posOffset>
            </wp:positionV>
            <wp:extent cx="3435985" cy="2858135"/>
            <wp:effectExtent l="0" t="0" r="0" b="0"/>
            <wp:wrapTight wrapText="left">
              <wp:wrapPolygon edited="0">
                <wp:start x="0" y="0"/>
                <wp:lineTo x="0" y="21451"/>
                <wp:lineTo x="21436" y="21451"/>
                <wp:lineTo x="21436" y="0"/>
                <wp:lineTo x="0" y="0"/>
              </wp:wrapPolygon>
            </wp:wrapTight>
            <wp:docPr id="3033" name="Picture 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435985" cy="2858135"/>
                    </a:xfrm>
                    <a:prstGeom prst="rect">
                      <a:avLst/>
                    </a:prstGeom>
                  </pic:spPr>
                </pic:pic>
              </a:graphicData>
            </a:graphic>
            <wp14:sizeRelH relativeFrom="margin">
              <wp14:pctWidth>0</wp14:pctWidth>
            </wp14:sizeRelH>
            <wp14:sizeRelV relativeFrom="margin">
              <wp14:pctHeight>0</wp14:pctHeight>
            </wp14:sizeRelV>
          </wp:anchor>
        </w:drawing>
      </w:r>
    </w:p>
    <w:p w14:paraId="7F173310" w14:textId="77777777" w:rsidR="0087088B" w:rsidRDefault="0087088B" w:rsidP="0087088B">
      <w:bookmarkStart w:id="6297" w:name="_Hlk526970594"/>
    </w:p>
    <w:p w14:paraId="380EE23A" w14:textId="1EB3A539" w:rsidR="0087088B" w:rsidRDefault="0087088B" w:rsidP="0087088B">
      <w:r>
        <w:rPr>
          <w:b/>
        </w:rPr>
        <w:t>Global Preferences/KIC Vision</w:t>
      </w:r>
      <w:r w:rsidRPr="006E1668">
        <w:rPr>
          <w:b/>
          <w:vertAlign w:val="superscript"/>
        </w:rPr>
        <w:t>2</w:t>
      </w:r>
      <w:r>
        <w:rPr>
          <w:b/>
        </w:rPr>
        <w:t xml:space="preserve"> Tab</w:t>
      </w:r>
      <w:r>
        <w:t xml:space="preserve"> </w:t>
      </w:r>
      <w:bookmarkEnd w:id="6297"/>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2E0996D3" w14:textId="77777777" w:rsidR="0087088B" w:rsidRDefault="0087088B" w:rsidP="0087088B"/>
    <w:p w14:paraId="40EBE8A1" w14:textId="0A23FA6F" w:rsidR="0087088B" w:rsidRPr="00BC10C1" w:rsidRDefault="0087088B">
      <w:pPr>
        <w:ind w:left="720"/>
        <w:pPrChange w:id="6298" w:author="Ryan Beck" w:date="2023-04-11T12:57:00Z">
          <w:pPr/>
        </w:pPrChange>
      </w:pPr>
      <w:r w:rsidRPr="00985431">
        <w:rPr>
          <w:b/>
          <w:bCs/>
          <w:noProof/>
          <w:rPrChange w:id="6299" w:author="Ryan Beck" w:date="2023-04-11T12:57:00Z">
            <w:rPr>
              <w:noProof/>
            </w:rPr>
          </w:rPrChange>
        </w:rPr>
        <mc:AlternateContent>
          <mc:Choice Requires="wps">
            <w:drawing>
              <wp:anchor distT="0" distB="0" distL="114300" distR="114300" simplePos="0" relativeHeight="251643392" behindDoc="0" locked="0" layoutInCell="1" allowOverlap="1" wp14:anchorId="374B6345" wp14:editId="255A625C">
                <wp:simplePos x="0" y="0"/>
                <wp:positionH relativeFrom="column">
                  <wp:posOffset>2647950</wp:posOffset>
                </wp:positionH>
                <wp:positionV relativeFrom="paragraph">
                  <wp:posOffset>346710</wp:posOffset>
                </wp:positionV>
                <wp:extent cx="2000250" cy="258445"/>
                <wp:effectExtent l="0" t="0" r="19050" b="27305"/>
                <wp:wrapNone/>
                <wp:docPr id="3026" name="Rectangle 3026"/>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CB6E2" id="Rectangle 3026" o:spid="_x0000_s1026" style="position:absolute;margin-left:208.5pt;margin-top:27.3pt;width:157.5pt;height:20.3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" filled="f" strokecolor="red" strokeweight="1.5pt"/>
            </w:pict>
          </mc:Fallback>
        </mc:AlternateContent>
      </w:r>
      <w:r w:rsidRPr="00985431">
        <w:rPr>
          <w:b/>
          <w:bCs/>
          <w:rPrChange w:id="6300" w:author="Ryan Beck" w:date="2023-04-11T12:57:00Z">
            <w:rPr/>
          </w:rPrChange>
        </w:rPr>
        <w:t>Note:</w:t>
      </w:r>
      <w:r>
        <w:t xml:space="preserve"> When expired, the profile will still be viewable. However, it will not be able to be used as the baseline for automatic profiling.</w:t>
      </w:r>
    </w:p>
    <w:p w14:paraId="3548495F" w14:textId="77777777" w:rsidR="0087088B" w:rsidRDefault="0087088B" w:rsidP="0087088B"/>
    <w:p w14:paraId="31339608" w14:textId="77777777" w:rsidR="0087088B" w:rsidRDefault="0087088B" w:rsidP="0087088B"/>
    <w:p w14:paraId="230F868D" w14:textId="77777777" w:rsidR="0087088B" w:rsidRDefault="0087088B" w:rsidP="0087088B"/>
    <w:p w14:paraId="25A99A4E" w14:textId="77777777" w:rsidR="0087088B" w:rsidRDefault="0087088B" w:rsidP="0087088B"/>
    <w:p w14:paraId="769155F5" w14:textId="77777777" w:rsidR="0087088B" w:rsidRDefault="0087088B" w:rsidP="0087088B"/>
    <w:p w14:paraId="409B9DFA" w14:textId="77777777" w:rsidR="0087088B" w:rsidRDefault="0087088B" w:rsidP="0087088B"/>
    <w:p w14:paraId="2D0850F8" w14:textId="77777777" w:rsidR="0087088B" w:rsidRDefault="0087088B" w:rsidP="0087088B"/>
    <w:p w14:paraId="33170912" w14:textId="77777777" w:rsidR="0087088B" w:rsidRDefault="0087088B" w:rsidP="0087088B">
      <w:pPr>
        <w:rPr>
          <w:b/>
        </w:rPr>
      </w:pPr>
      <w:r>
        <w:rPr>
          <w:noProof/>
        </w:rPr>
        <w:drawing>
          <wp:anchor distT="0" distB="0" distL="114300" distR="114300" simplePos="0" relativeHeight="251647488" behindDoc="1" locked="0" layoutInCell="1" allowOverlap="1" wp14:anchorId="54205426" wp14:editId="1344405B">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3034" name="Picture 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65">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15C3BC40" w14:textId="77777777" w:rsidR="0087088B" w:rsidRDefault="0087088B" w:rsidP="0087088B">
      <w:r>
        <w:rPr>
          <w:b/>
        </w:rPr>
        <w:t xml:space="preserve">Profile Explorer – Search Button </w:t>
      </w:r>
      <w:r>
        <w:t>- When the expiration feature is enabled, you will see a new button appear in Profile Explorer:</w:t>
      </w:r>
    </w:p>
    <w:p w14:paraId="1119AC62" w14:textId="77777777" w:rsidR="0087088B" w:rsidRDefault="0087088B" w:rsidP="0087088B"/>
    <w:p w14:paraId="20F6E9DF" w14:textId="77777777" w:rsidR="0087088B" w:rsidRDefault="0087088B" w:rsidP="0087088B"/>
    <w:p w14:paraId="3B76C151" w14:textId="6E04A869" w:rsidR="0087088B" w:rsidRDefault="0087088B" w:rsidP="0087088B">
      <w:pPr>
        <w:pStyle w:val="ListParagraph"/>
        <w:numPr>
          <w:ilvl w:val="0"/>
          <w:numId w:val="145"/>
        </w:numPr>
      </w:pPr>
      <w:r>
        <w:rPr>
          <w:noProof/>
        </w:rPr>
        <w:drawing>
          <wp:anchor distT="0" distB="0" distL="114300" distR="114300" simplePos="0" relativeHeight="251649536" behindDoc="1" locked="0" layoutInCell="1" allowOverlap="1" wp14:anchorId="4AF24734" wp14:editId="23F02D8B">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3035" name="Picture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266">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w:t>
      </w:r>
      <w:ins w:id="6301" w:author="Ryan Beck" w:date="2023-04-11T12:57:00Z">
        <w:r w:rsidR="00985431">
          <w:t xml:space="preserve">the </w:t>
        </w:r>
        <w:r w:rsidR="00985431" w:rsidRPr="00985431">
          <w:rPr>
            <w:b/>
            <w:bCs/>
            <w:rPrChange w:id="6302" w:author="Ryan Beck" w:date="2023-04-11T12:57:00Z">
              <w:rPr/>
            </w:rPrChange>
          </w:rPr>
          <w:t>Search</w:t>
        </w:r>
        <w:r w:rsidR="00985431">
          <w:t xml:space="preserve"> </w:t>
        </w:r>
      </w:ins>
      <w:del w:id="6303" w:author="Ryan Beck" w:date="2023-04-11T12:57:00Z">
        <w:r w:rsidDel="00985431">
          <w:delText xml:space="preserve">this </w:delText>
        </w:r>
      </w:del>
      <w:r>
        <w:t xml:space="preserve">button to access a search window which will allow you to easily identify when each of your baseline profiles will expire. </w:t>
      </w:r>
    </w:p>
    <w:p w14:paraId="55E307D5" w14:textId="77777777" w:rsidR="0087088B" w:rsidRDefault="0087088B" w:rsidP="0087088B">
      <w:pPr>
        <w:pStyle w:val="ListParagraph"/>
        <w:numPr>
          <w:ilvl w:val="0"/>
          <w:numId w:val="145"/>
        </w:numPr>
      </w:pPr>
      <w:r>
        <w:t xml:space="preserve">Enter the number of days (window of time remaining until profiles will expire), and then click </w:t>
      </w:r>
      <w:r w:rsidRPr="00985431">
        <w:rPr>
          <w:b/>
          <w:bCs/>
          <w:rPrChange w:id="6304" w:author="Ryan Beck" w:date="2023-04-11T12:57:00Z">
            <w:rPr/>
          </w:rPrChange>
        </w:rPr>
        <w:t>Search</w:t>
      </w:r>
      <w:r>
        <w:t xml:space="preserve">. </w:t>
      </w:r>
    </w:p>
    <w:p w14:paraId="01B05431" w14:textId="77777777" w:rsidR="0087088B" w:rsidRDefault="0087088B" w:rsidP="0087088B">
      <w:pPr>
        <w:pStyle w:val="ListParagraph"/>
        <w:numPr>
          <w:ilvl w:val="0"/>
          <w:numId w:val="145"/>
        </w:numPr>
      </w:pPr>
      <w:r>
        <w:t xml:space="preserve">All products with a baseline profile set to expire within the specified time-frame will be displayed. </w:t>
      </w:r>
    </w:p>
    <w:p w14:paraId="649A9F29" w14:textId="214B30B8" w:rsidR="0087088B" w:rsidRDefault="0087088B" w:rsidP="0087088B">
      <w:pPr>
        <w:pStyle w:val="ListParagraph"/>
        <w:numPr>
          <w:ilvl w:val="0"/>
          <w:numId w:val="145"/>
        </w:numPr>
      </w:pPr>
      <w:r>
        <w:t xml:space="preserve">Selecting a particular product and clicking on the </w:t>
      </w:r>
      <w:r w:rsidRPr="00067C39">
        <w:rPr>
          <w:b/>
          <w:bCs/>
          <w:iCs/>
          <w:rPrChange w:id="6305" w:author="Ryan Beck" w:date="2023-04-11T14:48:00Z">
            <w:rPr>
              <w:i/>
            </w:rPr>
          </w:rPrChange>
        </w:rPr>
        <w:t>Run New Baseline Profile</w:t>
      </w:r>
      <w:r>
        <w:t xml:space="preserve"> will automatically take you to the </w:t>
      </w:r>
      <w:r>
        <w:rPr>
          <w:i/>
        </w:rPr>
        <w:t xml:space="preserve">RUN A PROFILE </w:t>
      </w:r>
      <w:r>
        <w:t>screen and will select that product name.</w:t>
      </w:r>
    </w:p>
    <w:p w14:paraId="5C98C5C1" w14:textId="69786646" w:rsidR="0087088B" w:rsidRDefault="0087088B" w:rsidP="006E1668"/>
    <w:bookmarkEnd w:id="6296"/>
    <w:p w14:paraId="4AF86DA9" w14:textId="77777777" w:rsidR="0087088B" w:rsidRDefault="0087088B" w:rsidP="006E1668"/>
    <w:p w14:paraId="0CEF931B" w14:textId="77777777" w:rsidR="00001A5C" w:rsidRPr="00B1186A" w:rsidRDefault="00001A5C" w:rsidP="00AA7259">
      <w:pPr>
        <w:pStyle w:val="Heading2"/>
      </w:pPr>
      <w:bookmarkStart w:id="6306" w:name="_Toc532827321"/>
      <w:bookmarkStart w:id="6307" w:name="_Toc532827502"/>
      <w:bookmarkStart w:id="6308" w:name="_Toc52898793"/>
      <w:bookmarkStart w:id="6309" w:name="_Toc52898975"/>
      <w:bookmarkStart w:id="6310" w:name="_Toc86830588"/>
      <w:bookmarkStart w:id="6311" w:name="_Toc86830775"/>
      <w:bookmarkStart w:id="6312" w:name="_Toc86831577"/>
      <w:bookmarkStart w:id="6313" w:name="_Toc86831773"/>
      <w:bookmarkStart w:id="6314" w:name="_Toc132123105"/>
      <w:bookmarkStart w:id="6315" w:name="_Toc132123331"/>
      <w:r>
        <w:rPr>
          <w:noProof/>
        </w:rPr>
        <w:lastRenderedPageBreak/>
        <w:drawing>
          <wp:anchor distT="0" distB="0" distL="114300" distR="114300" simplePos="0" relativeHeight="251630080" behindDoc="1" locked="0" layoutInCell="1" allowOverlap="1" wp14:anchorId="1B72B34B" wp14:editId="64EAB841">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6306"/>
      <w:bookmarkEnd w:id="6307"/>
      <w:bookmarkEnd w:id="6308"/>
      <w:bookmarkEnd w:id="6309"/>
      <w:bookmarkEnd w:id="6310"/>
      <w:bookmarkEnd w:id="6311"/>
      <w:bookmarkEnd w:id="6312"/>
      <w:bookmarkEnd w:id="6313"/>
      <w:bookmarkEnd w:id="6314"/>
      <w:bookmarkEnd w:id="6315"/>
    </w:p>
    <w:p w14:paraId="5DEB216A" w14:textId="77777777" w:rsidR="00001A5C" w:rsidRPr="00B1186A" w:rsidRDefault="00001A5C" w:rsidP="00001A5C">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p>
    <w:p w14:paraId="206DB89A" w14:textId="77777777" w:rsidR="00001A5C" w:rsidRPr="00B1186A" w:rsidRDefault="00001A5C" w:rsidP="00001A5C"/>
    <w:p w14:paraId="2C4F9E4C" w14:textId="0FF2937A" w:rsidR="00001A5C" w:rsidDel="00B42C2F" w:rsidRDefault="00001A5C" w:rsidP="00001A5C">
      <w:pPr>
        <w:rPr>
          <w:del w:id="6316" w:author="Tom Bergeron" w:date="2023-04-11T23:25:00Z"/>
        </w:rPr>
      </w:pPr>
      <w:r w:rsidRPr="00B1186A">
        <w:t xml:space="preserve">Select the </w:t>
      </w:r>
      <w:ins w:id="6317" w:author="Ryan Beck" w:date="2023-04-11T14:49:00Z">
        <w:r w:rsidR="00067C39" w:rsidRPr="00067C39">
          <w:rPr>
            <w:b/>
            <w:bCs/>
            <w:i/>
            <w:iCs/>
            <w:rPrChange w:id="6318" w:author="Ryan Beck" w:date="2023-04-11T14:49:00Z">
              <w:rPr/>
            </w:rPrChange>
          </w:rPr>
          <w:t>Calculate Shifting of Setpoints and Probes with User Entered Lengths</w:t>
        </w:r>
        <w:r w:rsidR="00067C39">
          <w:t xml:space="preserve"> </w:t>
        </w:r>
      </w:ins>
      <w:r w:rsidRPr="00B1186A">
        <w:t xml:space="preserve">check box and then enter the required measurements.  </w:t>
      </w:r>
      <w:r>
        <w:t xml:space="preserve">Contact </w:t>
      </w:r>
      <w:proofErr w:type="gramStart"/>
      <w:r>
        <w:t>supplier</w:t>
      </w:r>
      <w:proofErr w:type="gramEnd"/>
      <w:r>
        <w:t xml:space="preserve"> of system for assistance. </w:t>
      </w:r>
    </w:p>
    <w:p w14:paraId="0578A5DA" w14:textId="77777777" w:rsidR="00001A5C" w:rsidRDefault="00001A5C" w:rsidP="00001A5C"/>
    <w:p w14:paraId="007F4051" w14:textId="77777777" w:rsidR="00001A5C" w:rsidRDefault="00001A5C" w:rsidP="00AA7259">
      <w:pPr>
        <w:pStyle w:val="Heading2"/>
      </w:pPr>
      <w:bookmarkStart w:id="6319" w:name="_Toc532827322"/>
      <w:bookmarkStart w:id="6320" w:name="_Toc532827503"/>
      <w:bookmarkStart w:id="6321" w:name="_Toc52898794"/>
      <w:bookmarkStart w:id="6322" w:name="_Toc52898976"/>
      <w:bookmarkStart w:id="6323" w:name="_Toc86830589"/>
      <w:bookmarkStart w:id="6324" w:name="_Toc86830776"/>
      <w:bookmarkStart w:id="6325" w:name="_Toc86831578"/>
      <w:bookmarkStart w:id="6326" w:name="_Toc86831774"/>
      <w:bookmarkStart w:id="6327" w:name="_Toc132123106"/>
      <w:bookmarkStart w:id="6328" w:name="_Toc132123332"/>
      <w:r>
        <w:rPr>
          <w:noProof/>
        </w:rPr>
        <w:drawing>
          <wp:anchor distT="0" distB="0" distL="114300" distR="114300" simplePos="0" relativeHeight="251635200" behindDoc="1" locked="0" layoutInCell="1" allowOverlap="1" wp14:anchorId="4C50BC1B" wp14:editId="7DBAC677">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6319"/>
      <w:bookmarkEnd w:id="6320"/>
      <w:bookmarkEnd w:id="6321"/>
      <w:bookmarkEnd w:id="6322"/>
      <w:bookmarkEnd w:id="6323"/>
      <w:bookmarkEnd w:id="6324"/>
      <w:bookmarkEnd w:id="6325"/>
      <w:bookmarkEnd w:id="6326"/>
      <w:bookmarkEnd w:id="6327"/>
      <w:bookmarkEnd w:id="6328"/>
    </w:p>
    <w:p w14:paraId="2CD305AB" w14:textId="77777777" w:rsidR="00001A5C" w:rsidRDefault="00001A5C" w:rsidP="00001A5C">
      <w:r>
        <w:t>This area controls the number of decimal places for the Conveyor Speed and Zone Setpoints displays in the software.</w:t>
      </w:r>
    </w:p>
    <w:p w14:paraId="368D4B56" w14:textId="77777777" w:rsidR="00001A5C" w:rsidRDefault="00001A5C" w:rsidP="00001A5C"/>
    <w:p w14:paraId="658FFBE4" w14:textId="77777777" w:rsidR="00001A5C" w:rsidRDefault="00001A5C" w:rsidP="00001A5C"/>
    <w:p w14:paraId="5FBF53A9" w14:textId="77777777" w:rsidR="00001A5C" w:rsidRDefault="00001A5C" w:rsidP="00001A5C"/>
    <w:p w14:paraId="49F96192" w14:textId="77777777" w:rsidR="00001A5C" w:rsidRDefault="00001A5C" w:rsidP="00001A5C"/>
    <w:p w14:paraId="7F20FC72" w14:textId="77777777" w:rsidR="00001A5C" w:rsidRDefault="00001A5C" w:rsidP="00001A5C">
      <w:pPr>
        <w:rPr>
          <w:ins w:id="6329" w:author="Tom Bergeron" w:date="2023-04-11T23:25:00Z"/>
        </w:rPr>
      </w:pPr>
    </w:p>
    <w:p w14:paraId="55C908E9" w14:textId="77777777" w:rsidR="00B42C2F" w:rsidRDefault="00B42C2F" w:rsidP="00001A5C">
      <w:pPr>
        <w:rPr>
          <w:ins w:id="6330" w:author="Tom Bergeron" w:date="2023-04-11T23:25:00Z"/>
        </w:rPr>
      </w:pPr>
    </w:p>
    <w:p w14:paraId="55E0DF47" w14:textId="77777777" w:rsidR="00B42C2F" w:rsidRDefault="00B42C2F" w:rsidP="00001A5C"/>
    <w:p w14:paraId="2F819C86" w14:textId="395E4C7F" w:rsidR="00001A5C" w:rsidRDefault="00BE1C6B" w:rsidP="00AA7259">
      <w:pPr>
        <w:pStyle w:val="Heading2"/>
      </w:pPr>
      <w:bookmarkStart w:id="6331" w:name="_Toc532827323"/>
      <w:bookmarkStart w:id="6332" w:name="_Toc532827504"/>
      <w:bookmarkStart w:id="6333" w:name="_Toc52898795"/>
      <w:bookmarkStart w:id="6334" w:name="_Toc52898977"/>
      <w:bookmarkStart w:id="6335" w:name="_Toc86830590"/>
      <w:bookmarkStart w:id="6336" w:name="_Toc86830777"/>
      <w:bookmarkStart w:id="6337" w:name="_Toc86831579"/>
      <w:bookmarkStart w:id="6338" w:name="_Toc86831775"/>
      <w:bookmarkStart w:id="6339" w:name="_Toc132123107"/>
      <w:bookmarkStart w:id="6340" w:name="_Toc132123333"/>
      <w:r>
        <w:rPr>
          <w:noProof/>
        </w:rPr>
        <w:drawing>
          <wp:anchor distT="0" distB="0" distL="114300" distR="114300" simplePos="0" relativeHeight="251671040" behindDoc="1" locked="0" layoutInCell="1" allowOverlap="1" wp14:anchorId="552470D9" wp14:editId="11F58A9A">
            <wp:simplePos x="0" y="0"/>
            <wp:positionH relativeFrom="column">
              <wp:posOffset>2409825</wp:posOffset>
            </wp:positionH>
            <wp:positionV relativeFrom="paragraph">
              <wp:posOffset>104140</wp:posOffset>
            </wp:positionV>
            <wp:extent cx="3195955" cy="2034540"/>
            <wp:effectExtent l="0" t="0" r="4445" b="3810"/>
            <wp:wrapTight wrapText="left">
              <wp:wrapPolygon edited="0">
                <wp:start x="0" y="0"/>
                <wp:lineTo x="0" y="21438"/>
                <wp:lineTo x="21501" y="21438"/>
                <wp:lineTo x="21501"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3195955" cy="2034540"/>
                    </a:xfrm>
                    <a:prstGeom prst="rect">
                      <a:avLst/>
                    </a:prstGeom>
                  </pic:spPr>
                </pic:pic>
              </a:graphicData>
            </a:graphic>
            <wp14:sizeRelH relativeFrom="margin">
              <wp14:pctWidth>0</wp14:pctWidth>
            </wp14:sizeRelH>
            <wp14:sizeRelV relativeFrom="margin">
              <wp14:pctHeight>0</wp14:pctHeight>
            </wp14:sizeRelV>
          </wp:anchor>
        </w:drawing>
      </w:r>
      <w:r w:rsidR="00001A5C">
        <w:t>Hardware Tab</w:t>
      </w:r>
      <w:bookmarkEnd w:id="6331"/>
      <w:bookmarkEnd w:id="6332"/>
      <w:bookmarkEnd w:id="6333"/>
      <w:bookmarkEnd w:id="6334"/>
      <w:bookmarkEnd w:id="6335"/>
      <w:bookmarkEnd w:id="6336"/>
      <w:bookmarkEnd w:id="6337"/>
      <w:bookmarkEnd w:id="6338"/>
      <w:bookmarkEnd w:id="6339"/>
      <w:bookmarkEnd w:id="6340"/>
    </w:p>
    <w:p w14:paraId="1A5E84F1" w14:textId="77777777" w:rsidR="00001A5C" w:rsidRDefault="00001A5C" w:rsidP="00001A5C">
      <w:r>
        <w:t>This area controls the configuration of the eTPU network addresses and allows for enabling or disabling of the oven communication when applicable.</w:t>
      </w:r>
    </w:p>
    <w:p w14:paraId="371ED73C" w14:textId="72958944" w:rsidR="00001A5C" w:rsidRDefault="00001A5C" w:rsidP="00001A5C"/>
    <w:p w14:paraId="3533EFCA" w14:textId="77777777" w:rsidR="00001A5C" w:rsidRDefault="00001A5C" w:rsidP="00001A5C"/>
    <w:p w14:paraId="2482EDCE" w14:textId="72FF7BFF" w:rsidR="00001A5C" w:rsidRDefault="00001A5C" w:rsidP="00001A5C"/>
    <w:p w14:paraId="4DE9AE02" w14:textId="77777777" w:rsidR="00001A5C" w:rsidRDefault="00001A5C" w:rsidP="00001A5C"/>
    <w:p w14:paraId="18C56915" w14:textId="77777777" w:rsidR="00001A5C" w:rsidRDefault="00001A5C" w:rsidP="00001A5C"/>
    <w:p w14:paraId="685D02C0" w14:textId="3CAFE8EA" w:rsidR="00001A5C" w:rsidRDefault="00001A5C" w:rsidP="00001A5C">
      <w:pPr>
        <w:rPr>
          <w:ins w:id="6341" w:author="Tom Bergeron" w:date="2023-04-11T23:25:00Z"/>
        </w:rPr>
      </w:pPr>
    </w:p>
    <w:p w14:paraId="2D2EC9A4" w14:textId="77777777" w:rsidR="00B42C2F" w:rsidRDefault="00B42C2F" w:rsidP="00001A5C">
      <w:pPr>
        <w:rPr>
          <w:ins w:id="6342" w:author="Tom Bergeron" w:date="2023-04-11T23:25:00Z"/>
        </w:rPr>
      </w:pPr>
    </w:p>
    <w:p w14:paraId="14FE40E9" w14:textId="77777777" w:rsidR="00B42C2F" w:rsidRPr="00883023" w:rsidRDefault="00B42C2F" w:rsidP="00001A5C"/>
    <w:p w14:paraId="533F5B76" w14:textId="7E65D546" w:rsidR="00001A5C" w:rsidRDefault="00001A5C" w:rsidP="00AA7259">
      <w:pPr>
        <w:pStyle w:val="Heading2"/>
      </w:pPr>
      <w:bookmarkStart w:id="6343" w:name="_Toc532827324"/>
      <w:bookmarkStart w:id="6344" w:name="_Toc532827505"/>
      <w:bookmarkStart w:id="6345" w:name="_Toc52898796"/>
      <w:bookmarkStart w:id="6346" w:name="_Toc52898978"/>
      <w:bookmarkStart w:id="6347" w:name="_Toc86830591"/>
      <w:bookmarkStart w:id="6348" w:name="_Toc86830778"/>
      <w:bookmarkStart w:id="6349" w:name="_Toc86831580"/>
      <w:bookmarkStart w:id="6350" w:name="_Toc86831776"/>
      <w:bookmarkStart w:id="6351" w:name="_Toc132123108"/>
      <w:bookmarkStart w:id="6352" w:name="_Toc132123334"/>
      <w:r>
        <w:rPr>
          <w:noProof/>
        </w:rPr>
        <w:drawing>
          <wp:anchor distT="0" distB="0" distL="114300" distR="114300" simplePos="0" relativeHeight="251638272" behindDoc="1" locked="0" layoutInCell="1" allowOverlap="1" wp14:anchorId="55B5920E" wp14:editId="015CCC6E">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6343"/>
      <w:bookmarkEnd w:id="6344"/>
      <w:bookmarkEnd w:id="6345"/>
      <w:bookmarkEnd w:id="6346"/>
      <w:bookmarkEnd w:id="6347"/>
      <w:bookmarkEnd w:id="6348"/>
      <w:bookmarkEnd w:id="6349"/>
      <w:bookmarkEnd w:id="6350"/>
      <w:bookmarkEnd w:id="6351"/>
      <w:bookmarkEnd w:id="6352"/>
    </w:p>
    <w:p w14:paraId="40A4A44B" w14:textId="77777777" w:rsidR="00001A5C" w:rsidRPr="00BD207B" w:rsidRDefault="00001A5C" w:rsidP="00001A5C">
      <w:r>
        <w:t>When certain messages are displayed in the software, the user can select a checkbox for “Do not show this again”. If checked, that message box becomes “disabled”. This area allows the user to enable or disable those messages.</w:t>
      </w:r>
    </w:p>
    <w:p w14:paraId="073FB6B4" w14:textId="77777777" w:rsidR="00001A5C" w:rsidRDefault="00001A5C" w:rsidP="00001A5C"/>
    <w:p w14:paraId="3250C89F" w14:textId="77777777" w:rsidR="00001A5C" w:rsidRDefault="00001A5C" w:rsidP="00001A5C"/>
    <w:p w14:paraId="602D3C33" w14:textId="77777777" w:rsidR="00001A5C" w:rsidRDefault="00001A5C" w:rsidP="00001A5C"/>
    <w:p w14:paraId="426B5275" w14:textId="77777777" w:rsidR="00001A5C" w:rsidRDefault="00001A5C" w:rsidP="00001A5C"/>
    <w:p w14:paraId="2A473BDB" w14:textId="0DBC9C3D" w:rsidR="00001A5C" w:rsidRDefault="00001A5C" w:rsidP="00001A5C"/>
    <w:p w14:paraId="17C27C72" w14:textId="77777777" w:rsidR="0087088B" w:rsidRDefault="0087088B" w:rsidP="00001A5C"/>
    <w:p w14:paraId="062D0EA9" w14:textId="32810C72" w:rsidR="0087088B" w:rsidRDefault="0087088B" w:rsidP="00AA7259">
      <w:pPr>
        <w:pStyle w:val="Heading2"/>
      </w:pPr>
      <w:bookmarkStart w:id="6353" w:name="_Password_Control_–"/>
      <w:bookmarkStart w:id="6354" w:name="_Ref502912537"/>
      <w:bookmarkStart w:id="6355" w:name="_Toc503955333"/>
      <w:bookmarkStart w:id="6356" w:name="_Toc506816879"/>
      <w:bookmarkStart w:id="6357" w:name="_Toc506817155"/>
      <w:bookmarkStart w:id="6358" w:name="_Toc528426532"/>
      <w:bookmarkStart w:id="6359" w:name="_Toc528426807"/>
      <w:bookmarkStart w:id="6360" w:name="_Toc528427096"/>
      <w:bookmarkStart w:id="6361" w:name="_Toc528427267"/>
      <w:bookmarkStart w:id="6362" w:name="_Toc532827325"/>
      <w:bookmarkStart w:id="6363" w:name="_Toc532827506"/>
      <w:bookmarkStart w:id="6364" w:name="_Toc52898797"/>
      <w:bookmarkStart w:id="6365" w:name="_Toc52898979"/>
      <w:bookmarkStart w:id="6366" w:name="_Toc86830592"/>
      <w:bookmarkStart w:id="6367" w:name="_Toc86830779"/>
      <w:bookmarkStart w:id="6368" w:name="_Toc86831581"/>
      <w:bookmarkStart w:id="6369" w:name="_Toc86831777"/>
      <w:bookmarkStart w:id="6370" w:name="_Toc132123109"/>
      <w:bookmarkStart w:id="6371" w:name="_Toc132123335"/>
      <w:bookmarkStart w:id="6372" w:name="_Hlk532837523"/>
      <w:bookmarkEnd w:id="6353"/>
      <w:r w:rsidRPr="00FF1AB1">
        <w:lastRenderedPageBreak/>
        <w:t>Password Control</w:t>
      </w:r>
      <w:bookmarkEnd w:id="6354"/>
      <w:r w:rsidRPr="00FF1AB1">
        <w:t xml:space="preserve"> – Multi User</w:t>
      </w:r>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p>
    <w:p w14:paraId="09980A5E" w14:textId="77777777" w:rsidR="0087088B" w:rsidRDefault="0087088B" w:rsidP="0087088B">
      <w:r>
        <w:t xml:space="preserve">The software offers a Multi User Control capability to configure certain functions as password protected and, thus, requiring the use of specific user levels. </w:t>
      </w:r>
    </w:p>
    <w:p w14:paraId="28D268A1" w14:textId="77777777" w:rsidR="0087088B" w:rsidRDefault="0087088B" w:rsidP="0087088B"/>
    <w:p w14:paraId="2B04AFF9" w14:textId="77777777" w:rsidR="0087088B" w:rsidRDefault="0087088B" w:rsidP="0087088B">
      <w:r>
        <w:t>The user types are:</w:t>
      </w:r>
    </w:p>
    <w:p w14:paraId="6DDFA1DF" w14:textId="77777777" w:rsidR="0087088B" w:rsidRDefault="0087088B" w:rsidP="0087088B">
      <w:pPr>
        <w:pStyle w:val="ListParagraph"/>
        <w:numPr>
          <w:ilvl w:val="0"/>
          <w:numId w:val="146"/>
        </w:numPr>
      </w:pPr>
      <w:r>
        <w:t>Administrator</w:t>
      </w:r>
    </w:p>
    <w:p w14:paraId="3751CD9E" w14:textId="77777777" w:rsidR="0087088B" w:rsidRDefault="0087088B" w:rsidP="0087088B">
      <w:pPr>
        <w:pStyle w:val="ListParagraph"/>
        <w:numPr>
          <w:ilvl w:val="0"/>
          <w:numId w:val="146"/>
        </w:numPr>
      </w:pPr>
      <w:r>
        <w:t>Engineer</w:t>
      </w:r>
    </w:p>
    <w:p w14:paraId="5849E590" w14:textId="77777777" w:rsidR="0087088B" w:rsidRDefault="0087088B" w:rsidP="0087088B">
      <w:pPr>
        <w:pStyle w:val="ListParagraph"/>
        <w:numPr>
          <w:ilvl w:val="0"/>
          <w:numId w:val="146"/>
        </w:numPr>
      </w:pPr>
      <w:r>
        <w:t>Tech</w:t>
      </w:r>
    </w:p>
    <w:p w14:paraId="25F8A3E0" w14:textId="77777777" w:rsidR="0087088B" w:rsidRDefault="0087088B" w:rsidP="0087088B">
      <w:pPr>
        <w:pStyle w:val="ListParagraph"/>
        <w:numPr>
          <w:ilvl w:val="0"/>
          <w:numId w:val="146"/>
        </w:numPr>
      </w:pPr>
      <w:r>
        <w:t>Operator (default)</w:t>
      </w:r>
    </w:p>
    <w:p w14:paraId="4EB384B1" w14:textId="77777777" w:rsidR="0087088B" w:rsidRPr="00A47A01" w:rsidRDefault="0087088B" w:rsidP="001E4059">
      <w:pPr>
        <w:pStyle w:val="Heading3"/>
      </w:pPr>
      <w:bookmarkStart w:id="6373" w:name="_Toc506817156"/>
      <w:bookmarkStart w:id="6374" w:name="_Toc528426808"/>
      <w:bookmarkStart w:id="6375" w:name="_Toc528427097"/>
      <w:bookmarkStart w:id="6376" w:name="_Toc532827507"/>
      <w:bookmarkStart w:id="6377" w:name="_Toc52898980"/>
      <w:bookmarkStart w:id="6378" w:name="_Toc86830780"/>
      <w:bookmarkStart w:id="6379" w:name="_Toc86831582"/>
      <w:bookmarkStart w:id="6380" w:name="_Toc86831778"/>
      <w:bookmarkStart w:id="6381" w:name="_Toc132123336"/>
      <w:r w:rsidRPr="00A47A01">
        <w:t xml:space="preserve">Access to the </w:t>
      </w:r>
      <w:r>
        <w:t>Password Control Tab</w:t>
      </w:r>
      <w:bookmarkEnd w:id="6373"/>
      <w:bookmarkEnd w:id="6374"/>
      <w:bookmarkEnd w:id="6375"/>
      <w:bookmarkEnd w:id="6376"/>
      <w:bookmarkEnd w:id="6377"/>
      <w:bookmarkEnd w:id="6378"/>
      <w:bookmarkEnd w:id="6379"/>
      <w:bookmarkEnd w:id="6380"/>
      <w:bookmarkEnd w:id="6381"/>
    </w:p>
    <w:p w14:paraId="57F65C9B" w14:textId="77777777" w:rsidR="0087088B" w:rsidRDefault="0087088B" w:rsidP="0087088B">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4B8C23" w14:textId="77777777" w:rsidR="0087088B" w:rsidRDefault="0087088B" w:rsidP="0087088B"/>
    <w:p w14:paraId="6A4BEEC8" w14:textId="1CF211A6" w:rsidR="0087088B" w:rsidRDefault="0087088B" w:rsidP="0087088B">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w:t>
      </w:r>
      <w:ins w:id="6382" w:author="Ryan Beck" w:date="2023-04-11T14:50:00Z">
        <w:r w:rsidR="00067C39">
          <w:t>c</w:t>
        </w:r>
      </w:ins>
      <w:del w:id="6383" w:author="Ryan Beck" w:date="2023-04-11T14:50:00Z">
        <w:r w:rsidRPr="0035776C" w:rsidDel="00067C39">
          <w:delText>C</w:delText>
        </w:r>
      </w:del>
      <w:r w:rsidRPr="0035776C">
        <w:t xml:space="preserve">ancel and close the </w:t>
      </w:r>
      <w:r>
        <w:t>u</w:t>
      </w:r>
      <w:r w:rsidRPr="0035776C">
        <w:t>tility.</w:t>
      </w:r>
    </w:p>
    <w:p w14:paraId="7E146736" w14:textId="77777777" w:rsidR="0087088B" w:rsidRDefault="0087088B" w:rsidP="0087088B"/>
    <w:p w14:paraId="6FC88CC8" w14:textId="77777777" w:rsidR="0087088B" w:rsidRDefault="0087088B" w:rsidP="0087088B">
      <w:pPr>
        <w:jc w:val="center"/>
      </w:pPr>
      <w:r w:rsidRPr="0035776C">
        <w:rPr>
          <w:noProof/>
        </w:rPr>
        <w:drawing>
          <wp:inline distT="0" distB="0" distL="0" distR="0" wp14:anchorId="179D6A18" wp14:editId="2EFB7B8A">
            <wp:extent cx="5285593" cy="5024028"/>
            <wp:effectExtent l="0" t="0" r="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285593" cy="5024028"/>
                    </a:xfrm>
                    <a:prstGeom prst="rect">
                      <a:avLst/>
                    </a:prstGeom>
                  </pic:spPr>
                </pic:pic>
              </a:graphicData>
            </a:graphic>
          </wp:inline>
        </w:drawing>
      </w:r>
    </w:p>
    <w:p w14:paraId="7BCDD2C2" w14:textId="77777777" w:rsidR="0087088B" w:rsidRDefault="0087088B" w:rsidP="0087088B">
      <w:pPr>
        <w:rPr>
          <w:rFonts w:ascii="Arial" w:hAnsi="Arial" w:cs="Arial"/>
          <w:b/>
          <w:bCs/>
          <w:sz w:val="24"/>
          <w:szCs w:val="26"/>
        </w:rPr>
      </w:pPr>
      <w:r>
        <w:br w:type="page"/>
      </w:r>
    </w:p>
    <w:p w14:paraId="221B514B" w14:textId="77777777" w:rsidR="0087088B" w:rsidRPr="008A479B" w:rsidRDefault="0087088B" w:rsidP="001E4059">
      <w:pPr>
        <w:pStyle w:val="Heading3"/>
      </w:pPr>
      <w:bookmarkStart w:id="6384" w:name="_Toc506817157"/>
      <w:bookmarkStart w:id="6385" w:name="_Toc528426809"/>
      <w:bookmarkStart w:id="6386" w:name="_Toc528427098"/>
      <w:bookmarkStart w:id="6387" w:name="_Toc532827508"/>
      <w:bookmarkStart w:id="6388" w:name="_Toc52898981"/>
      <w:bookmarkStart w:id="6389" w:name="_Toc86830781"/>
      <w:bookmarkStart w:id="6390" w:name="_Toc86831583"/>
      <w:bookmarkStart w:id="6391" w:name="_Toc86831779"/>
      <w:bookmarkStart w:id="6392" w:name="_Toc132123337"/>
      <w:r w:rsidRPr="008A479B">
        <w:lastRenderedPageBreak/>
        <w:t>Multi User Control</w:t>
      </w:r>
      <w:bookmarkEnd w:id="6384"/>
      <w:bookmarkEnd w:id="6385"/>
      <w:bookmarkEnd w:id="6386"/>
      <w:bookmarkEnd w:id="6387"/>
      <w:bookmarkEnd w:id="6388"/>
      <w:bookmarkEnd w:id="6389"/>
      <w:bookmarkEnd w:id="6390"/>
      <w:bookmarkEnd w:id="6391"/>
      <w:bookmarkEnd w:id="6392"/>
    </w:p>
    <w:p w14:paraId="0D0A649E" w14:textId="5B8CED21" w:rsidR="0087088B" w:rsidRDefault="0087088B" w:rsidP="0087088B">
      <w:r>
        <w:t xml:space="preserve">To apply Multi User Control, Administrators will </w:t>
      </w:r>
      <w:bookmarkStart w:id="6393" w:name="_Hlk132117077"/>
      <w:ins w:id="6394" w:author="Ryan Beck" w:date="2023-04-11T14:50:00Z">
        <w:r w:rsidR="00067C39">
          <w:t xml:space="preserve">select </w:t>
        </w:r>
      </w:ins>
      <w:del w:id="6395" w:author="Ryan Beck" w:date="2023-04-11T14:50:00Z">
        <w:r w:rsidRPr="00067C39" w:rsidDel="00067C39">
          <w:rPr>
            <w:i/>
            <w:iCs/>
            <w:rPrChange w:id="6396" w:author="Ryan Beck" w:date="2023-04-11T14:50:00Z">
              <w:rPr/>
            </w:rPrChange>
          </w:rPr>
          <w:delText xml:space="preserve">click the </w:delText>
        </w:r>
      </w:del>
      <w:r w:rsidRPr="00067C39">
        <w:rPr>
          <w:b/>
          <w:i/>
          <w:iCs/>
          <w:rPrChange w:id="6397" w:author="Ryan Beck" w:date="2023-04-11T14:50:00Z">
            <w:rPr>
              <w:b/>
            </w:rPr>
          </w:rPrChange>
        </w:rPr>
        <w:t>Enable</w:t>
      </w:r>
      <w:r>
        <w:t xml:space="preserve"> </w:t>
      </w:r>
      <w:ins w:id="6398" w:author="Ryan Beck" w:date="2023-04-11T14:52:00Z">
        <w:r w:rsidR="00067C39">
          <w:t xml:space="preserve">then </w:t>
        </w:r>
      </w:ins>
      <w:del w:id="6399" w:author="Ryan Beck" w:date="2023-04-11T14:50:00Z">
        <w:r w:rsidDel="00067C39">
          <w:delText>radio button and</w:delText>
        </w:r>
      </w:del>
      <w:del w:id="6400" w:author="Ryan Beck" w:date="2023-04-11T14:51:00Z">
        <w:r w:rsidDel="00067C39">
          <w:delText xml:space="preserve"> then </w:delText>
        </w:r>
      </w:del>
      <w:r>
        <w:t xml:space="preserve">click </w:t>
      </w:r>
      <w:r w:rsidRPr="00F845DD">
        <w:rPr>
          <w:b/>
        </w:rPr>
        <w:t>OK</w:t>
      </w:r>
      <w:r>
        <w:t xml:space="preserve">. </w:t>
      </w:r>
    </w:p>
    <w:bookmarkEnd w:id="6393"/>
    <w:p w14:paraId="62C2C7FB" w14:textId="77777777" w:rsidR="0087088B" w:rsidRDefault="0087088B" w:rsidP="0087088B"/>
    <w:p w14:paraId="657EC611" w14:textId="77777777" w:rsidR="0087088B" w:rsidRDefault="0087088B" w:rsidP="0087088B">
      <w:r>
        <w:t xml:space="preserve">The confirmation dialog is answered, and then the utility must be restarted. </w:t>
      </w:r>
    </w:p>
    <w:p w14:paraId="4B816ADE" w14:textId="77777777" w:rsidR="0087088B" w:rsidRDefault="0087088B" w:rsidP="0087088B"/>
    <w:p w14:paraId="3EEDA7AE" w14:textId="77777777" w:rsidR="0087088B" w:rsidRDefault="0087088B" w:rsidP="006E1668">
      <w:pPr>
        <w:jc w:val="center"/>
      </w:pPr>
      <w:r w:rsidRPr="0035776C">
        <w:rPr>
          <w:noProof/>
        </w:rPr>
        <w:drawing>
          <wp:inline distT="0" distB="0" distL="0" distR="0" wp14:anchorId="371E97ED" wp14:editId="00BF2D16">
            <wp:extent cx="5449258" cy="51936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5449258" cy="5193665"/>
                    </a:xfrm>
                    <a:prstGeom prst="rect">
                      <a:avLst/>
                    </a:prstGeom>
                  </pic:spPr>
                </pic:pic>
              </a:graphicData>
            </a:graphic>
          </wp:inline>
        </w:drawing>
      </w:r>
    </w:p>
    <w:p w14:paraId="3E46A0AB" w14:textId="77777777" w:rsidR="0087088B" w:rsidRDefault="0087088B" w:rsidP="0087088B"/>
    <w:p w14:paraId="368E8D86" w14:textId="77777777" w:rsidR="0087088B" w:rsidRDefault="0087088B" w:rsidP="0087088B">
      <w:r>
        <w:t>When the administrator logs back in, a password is required.</w:t>
      </w:r>
    </w:p>
    <w:p w14:paraId="15D81983" w14:textId="77777777" w:rsidR="0087088B" w:rsidRDefault="0087088B" w:rsidP="0087088B"/>
    <w:p w14:paraId="1E57632D" w14:textId="77777777" w:rsidR="0087088B" w:rsidRDefault="0087088B" w:rsidP="0087088B">
      <w:pPr>
        <w:rPr>
          <w:rFonts w:ascii="Arial" w:hAnsi="Arial" w:cs="Arial"/>
          <w:b/>
          <w:bCs/>
          <w:sz w:val="24"/>
          <w:szCs w:val="26"/>
        </w:rPr>
      </w:pPr>
      <w:r>
        <w:br w:type="page"/>
      </w:r>
    </w:p>
    <w:p w14:paraId="19846BC0" w14:textId="77777777" w:rsidR="0087088B" w:rsidRDefault="0087088B" w:rsidP="001E4059">
      <w:pPr>
        <w:pStyle w:val="Heading3"/>
      </w:pPr>
      <w:bookmarkStart w:id="6401" w:name="_Toc506817158"/>
      <w:bookmarkStart w:id="6402" w:name="_Toc528426810"/>
      <w:bookmarkStart w:id="6403" w:name="_Toc528427099"/>
      <w:bookmarkStart w:id="6404" w:name="_Toc532827509"/>
      <w:bookmarkStart w:id="6405" w:name="_Toc52898982"/>
      <w:bookmarkStart w:id="6406" w:name="_Toc86830782"/>
      <w:bookmarkStart w:id="6407" w:name="_Toc86831584"/>
      <w:bookmarkStart w:id="6408" w:name="_Toc86831780"/>
      <w:bookmarkStart w:id="6409" w:name="_Toc132123338"/>
      <w:r>
        <w:lastRenderedPageBreak/>
        <w:t>Password Control Tab</w:t>
      </w:r>
      <w:bookmarkEnd w:id="6401"/>
      <w:bookmarkEnd w:id="6402"/>
      <w:bookmarkEnd w:id="6403"/>
      <w:bookmarkEnd w:id="6404"/>
      <w:bookmarkEnd w:id="6405"/>
      <w:bookmarkEnd w:id="6406"/>
      <w:bookmarkEnd w:id="6407"/>
      <w:bookmarkEnd w:id="6408"/>
      <w:bookmarkEnd w:id="6409"/>
    </w:p>
    <w:p w14:paraId="08265349" w14:textId="77777777" w:rsidR="0087088B" w:rsidRDefault="0087088B" w:rsidP="0087088B">
      <w:r>
        <w:t xml:space="preserve">The </w:t>
      </w:r>
      <w:r w:rsidRPr="0065292F">
        <w:rPr>
          <w:bCs/>
          <w:i/>
          <w:iCs/>
          <w:rPrChange w:id="6410" w:author="Ryan Beck" w:date="2023-04-11T14:53:00Z">
            <w:rPr>
              <w:b/>
            </w:rPr>
          </w:rPrChange>
        </w:rPr>
        <w:t>Password Control</w:t>
      </w:r>
      <w:r>
        <w:t xml:space="preserve"> tab allows administrators to manage passwords and permissions for each user type. The image below represents the Password Control tab when Multi User Control is disabled. This tab displays a </w:t>
      </w:r>
      <w:r w:rsidRPr="0065292F">
        <w:rPr>
          <w:bCs/>
          <w:rPrChange w:id="6411" w:author="Ryan Beck" w:date="2023-04-11T14:53:00Z">
            <w:rPr>
              <w:b/>
            </w:rPr>
          </w:rPrChange>
        </w:rPr>
        <w:t>Password Control Chart</w:t>
      </w:r>
      <w:r>
        <w:t xml:space="preserve">, highlighted, which contains a list of every area in the software. </w:t>
      </w:r>
    </w:p>
    <w:p w14:paraId="4155C347" w14:textId="77777777" w:rsidR="0087088B" w:rsidRDefault="0087088B" w:rsidP="0087088B"/>
    <w:p w14:paraId="123157A2" w14:textId="2A2673E7" w:rsidR="0087088B" w:rsidRDefault="0065292F" w:rsidP="0087088B">
      <w:r>
        <w:rPr>
          <w:noProof/>
        </w:rPr>
        <mc:AlternateContent>
          <mc:Choice Requires="wps">
            <w:drawing>
              <wp:anchor distT="0" distB="0" distL="114300" distR="114300" simplePos="0" relativeHeight="251659776" behindDoc="0" locked="0" layoutInCell="1" allowOverlap="1" wp14:anchorId="50F65135" wp14:editId="54135610">
                <wp:simplePos x="0" y="0"/>
                <wp:positionH relativeFrom="column">
                  <wp:posOffset>535153</wp:posOffset>
                </wp:positionH>
                <wp:positionV relativeFrom="paragraph">
                  <wp:posOffset>833189</wp:posOffset>
                </wp:positionV>
                <wp:extent cx="248920" cy="244611"/>
                <wp:effectExtent l="19050" t="19050" r="17780" b="22225"/>
                <wp:wrapNone/>
                <wp:docPr id="263" name="Down Arrow 85"/>
                <wp:cNvGraphicFramePr/>
                <a:graphic xmlns:a="http://schemas.openxmlformats.org/drawingml/2006/main">
                  <a:graphicData uri="http://schemas.microsoft.com/office/word/2010/wordprocessingShape">
                    <wps:wsp>
                      <wps:cNvSpPr/>
                      <wps:spPr>
                        <a:xfrm rot="10800000">
                          <a:off x="0" y="0"/>
                          <a:ext cx="248920" cy="244611"/>
                        </a:xfrm>
                        <a:prstGeom prst="downArrow">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8F0D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15pt;margin-top:65.6pt;width:19.6pt;height:19.25pt;rotation:18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" adj="10800" fillcolor="red" strokecolor="red" strokeweight="2pt"/>
            </w:pict>
          </mc:Fallback>
        </mc:AlternateContent>
      </w:r>
      <w:r>
        <w:rPr>
          <w:noProof/>
        </w:rPr>
        <mc:AlternateContent>
          <mc:Choice Requires="wps">
            <w:drawing>
              <wp:anchor distT="0" distB="0" distL="114300" distR="114300" simplePos="0" relativeHeight="251660800" behindDoc="0" locked="0" layoutInCell="1" allowOverlap="1" wp14:anchorId="0BB15915" wp14:editId="7846ADAE">
                <wp:simplePos x="0" y="0"/>
                <wp:positionH relativeFrom="column">
                  <wp:posOffset>364638</wp:posOffset>
                </wp:positionH>
                <wp:positionV relativeFrom="paragraph">
                  <wp:posOffset>511210</wp:posOffset>
                </wp:positionV>
                <wp:extent cx="1615530" cy="577811"/>
                <wp:effectExtent l="0" t="0" r="22860" b="13335"/>
                <wp:wrapNone/>
                <wp:docPr id="262" name="Rectangle 262"/>
                <wp:cNvGraphicFramePr/>
                <a:graphic xmlns:a="http://schemas.openxmlformats.org/drawingml/2006/main">
                  <a:graphicData uri="http://schemas.microsoft.com/office/word/2010/wordprocessingShape">
                    <wps:wsp>
                      <wps:cNvSpPr/>
                      <wps:spPr>
                        <a:xfrm>
                          <a:off x="0" y="0"/>
                          <a:ext cx="1615530" cy="577811"/>
                        </a:xfrm>
                        <a:prstGeom prst="rect">
                          <a:avLst/>
                        </a:prstGeom>
                        <a:noFill/>
                        <a:ln w="190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E3C7C" id="Rectangle 262" o:spid="_x0000_s1026" style="position:absolute;margin-left:28.7pt;margin-top:40.25pt;width:127.2pt;height:4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" filled="f" strokecolor="red" strokeweight="1.5pt"/>
            </w:pict>
          </mc:Fallback>
        </mc:AlternateContent>
      </w:r>
      <w:r w:rsidR="0087088B">
        <w:rPr>
          <w:noProof/>
        </w:rPr>
        <mc:AlternateContent>
          <mc:Choice Requires="wps">
            <w:drawing>
              <wp:anchor distT="0" distB="0" distL="114300" distR="114300" simplePos="0" relativeHeight="251657728" behindDoc="0" locked="0" layoutInCell="1" allowOverlap="1" wp14:anchorId="2E388A8F" wp14:editId="0B467EF3">
                <wp:simplePos x="0" y="0"/>
                <wp:positionH relativeFrom="column">
                  <wp:posOffset>2009775</wp:posOffset>
                </wp:positionH>
                <wp:positionV relativeFrom="paragraph">
                  <wp:posOffset>494030</wp:posOffset>
                </wp:positionV>
                <wp:extent cx="3171825" cy="3955184"/>
                <wp:effectExtent l="19050" t="19050" r="28575" b="26670"/>
                <wp:wrapNone/>
                <wp:docPr id="258" name="Rectangle 25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4BD8F" id="Rectangle 258" o:spid="_x0000_s1026" style="position:absolute;margin-left:158.25pt;margin-top:38.9pt;width:249.75pt;height:311.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" filled="f" strokecolor="red" strokeweight="2.25pt"/>
            </w:pict>
          </mc:Fallback>
        </mc:AlternateContent>
      </w:r>
      <w:r w:rsidR="0087088B">
        <w:rPr>
          <w:noProof/>
        </w:rPr>
        <w:drawing>
          <wp:inline distT="0" distB="0" distL="0" distR="0" wp14:anchorId="64F23FDC" wp14:editId="75F71E7C">
            <wp:extent cx="5456714" cy="51866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271">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09FB975B" w14:textId="77777777" w:rsidR="0087088B" w:rsidRDefault="0087088B" w:rsidP="0087088B"/>
    <w:p w14:paraId="13EA25B3" w14:textId="77777777" w:rsidR="0087088B" w:rsidRDefault="0087088B" w:rsidP="0087088B">
      <w:pPr>
        <w:rPr>
          <w:b/>
        </w:rPr>
      </w:pPr>
      <w:r w:rsidRPr="0035776C">
        <w:t xml:space="preserve"> </w:t>
      </w:r>
      <w:bookmarkStart w:id="6412" w:name="_Hlk526979160"/>
      <w:r>
        <w:rPr>
          <w:b/>
        </w:rPr>
        <w:t>Stop VP Selections</w:t>
      </w:r>
      <w:bookmarkEnd w:id="6412"/>
    </w:p>
    <w:p w14:paraId="18B4FAE1" w14:textId="77777777" w:rsidR="0087088B" w:rsidRDefault="0087088B" w:rsidP="0087088B">
      <w:r>
        <w:t>There are three different available options for controlling when a VP can be stopped:</w:t>
      </w:r>
    </w:p>
    <w:p w14:paraId="72093BB6" w14:textId="77777777" w:rsidR="0087088B" w:rsidRDefault="0087088B">
      <w:pPr>
        <w:pStyle w:val="ListParagraph"/>
        <w:numPr>
          <w:ilvl w:val="0"/>
          <w:numId w:val="161"/>
        </w:numPr>
        <w:pPrChange w:id="6413" w:author="Ryan Beck" w:date="2023-04-11T14:53:00Z">
          <w:pPr>
            <w:pStyle w:val="ListParagraph"/>
            <w:numPr>
              <w:numId w:val="147"/>
            </w:numPr>
            <w:ind w:hanging="360"/>
          </w:pPr>
        </w:pPrChange>
      </w:pPr>
      <w:r>
        <w:t>Stop VP – All Conditions: This is the default setting. An authorized user can stop the VP at any time.</w:t>
      </w:r>
    </w:p>
    <w:p w14:paraId="6744BB3D" w14:textId="77777777" w:rsidR="0087088B" w:rsidRDefault="0087088B">
      <w:pPr>
        <w:pStyle w:val="ListParagraph"/>
        <w:numPr>
          <w:ilvl w:val="0"/>
          <w:numId w:val="161"/>
        </w:numPr>
        <w:pPrChange w:id="6414" w:author="Ryan Beck" w:date="2023-04-11T14:53:00Z">
          <w:pPr>
            <w:pStyle w:val="ListParagraph"/>
            <w:numPr>
              <w:numId w:val="147"/>
            </w:numPr>
            <w:ind w:hanging="360"/>
          </w:pPr>
        </w:pPrChange>
      </w:pPr>
      <w:bookmarkStart w:id="6415" w:name="_Hlk526979188"/>
      <w:r>
        <w:t xml:space="preserve">Stop VP with Oven Empty: </w:t>
      </w:r>
      <w:bookmarkEnd w:id="6415"/>
      <w:r>
        <w:t>User can stop the VP only when there is no product in the oven.</w:t>
      </w:r>
    </w:p>
    <w:p w14:paraId="52CFF265" w14:textId="77777777" w:rsidR="0087088B" w:rsidRDefault="0087088B" w:rsidP="0065292F">
      <w:pPr>
        <w:pStyle w:val="ListParagraph"/>
        <w:numPr>
          <w:ilvl w:val="0"/>
          <w:numId w:val="161"/>
        </w:numPr>
        <w:rPr>
          <w:ins w:id="6416" w:author="Ryan Beck" w:date="2023-04-11T14:54:00Z"/>
        </w:rPr>
      </w:pPr>
      <w:r>
        <w:t xml:space="preserve">Stop VP with Product in Oven: When user clicks Stop button, they have a choice to wait for products to exit the oven, or they can force a stop even if there is still product in the oven. </w:t>
      </w:r>
    </w:p>
    <w:p w14:paraId="42246951" w14:textId="77777777" w:rsidR="0065292F" w:rsidRDefault="0065292F">
      <w:pPr>
        <w:pStyle w:val="ListParagraph"/>
        <w:pPrChange w:id="6417" w:author="Ryan Beck" w:date="2023-04-11T14:54:00Z">
          <w:pPr>
            <w:pStyle w:val="ListParagraph"/>
            <w:numPr>
              <w:numId w:val="147"/>
            </w:numPr>
            <w:ind w:hanging="360"/>
          </w:pPr>
        </w:pPrChange>
      </w:pPr>
    </w:p>
    <w:p w14:paraId="0E92E15D" w14:textId="422B84BD" w:rsidR="0087088B" w:rsidRDefault="0065292F">
      <w:pPr>
        <w:ind w:left="360"/>
        <w:pPrChange w:id="6418" w:author="Ryan Beck" w:date="2023-04-11T14:54:00Z">
          <w:pPr/>
        </w:pPrChange>
      </w:pPr>
      <w:ins w:id="6419" w:author="Ryan Beck" w:date="2023-04-11T14:54:00Z">
        <w:r w:rsidRPr="0065292F">
          <w:rPr>
            <w:b/>
            <w:bCs/>
            <w:rPrChange w:id="6420" w:author="Ryan Beck" w:date="2023-04-11T14:54:00Z">
              <w:rPr/>
            </w:rPrChange>
          </w:rPr>
          <w:t>Note</w:t>
        </w:r>
      </w:ins>
      <w:del w:id="6421" w:author="Ryan Beck" w:date="2023-04-11T14:54:00Z">
        <w:r w:rsidR="0087088B" w:rsidRPr="0065292F" w:rsidDel="0065292F">
          <w:rPr>
            <w:b/>
            <w:bCs/>
            <w:rPrChange w:id="6422" w:author="Ryan Beck" w:date="2023-04-11T14:54:00Z">
              <w:rPr/>
            </w:rPrChange>
          </w:rPr>
          <w:delText>NOTE</w:delText>
        </w:r>
      </w:del>
      <w:r w:rsidR="0087088B" w:rsidRPr="0065292F">
        <w:rPr>
          <w:b/>
          <w:bCs/>
          <w:rPrChange w:id="6423" w:author="Ryan Beck" w:date="2023-04-11T14:54:00Z">
            <w:rPr/>
          </w:rPrChange>
        </w:rPr>
        <w:t>:</w:t>
      </w:r>
      <w:r w:rsidR="0087088B">
        <w:t xml:space="preserve"> To enable use of either of the second two options, the </w:t>
      </w:r>
      <w:r w:rsidR="0087088B" w:rsidRPr="0065292F">
        <w:rPr>
          <w:b/>
          <w:bCs/>
          <w:i/>
          <w:rPrChange w:id="6424" w:author="Ryan Beck" w:date="2023-04-11T14:54:00Z">
            <w:rPr>
              <w:i/>
            </w:rPr>
          </w:rPrChange>
        </w:rPr>
        <w:t>Stop VP – All Conditions</w:t>
      </w:r>
      <w:r w:rsidR="0087088B">
        <w:t xml:space="preserve"> selection must be unchecked.</w:t>
      </w:r>
    </w:p>
    <w:p w14:paraId="33DC6A01" w14:textId="77777777" w:rsidR="0087088B" w:rsidRDefault="0087088B" w:rsidP="0087088B"/>
    <w:p w14:paraId="29DB6B33" w14:textId="77777777" w:rsidR="0087088B" w:rsidRDefault="0087088B" w:rsidP="0087088B"/>
    <w:p w14:paraId="61AC5E44" w14:textId="77777777" w:rsidR="0087088B" w:rsidRDefault="0087088B" w:rsidP="0087088B"/>
    <w:p w14:paraId="2CA92F45" w14:textId="77777777" w:rsidR="0087088B" w:rsidRDefault="0087088B" w:rsidP="0087088B"/>
    <w:p w14:paraId="7187385D" w14:textId="77777777" w:rsidR="0087088B" w:rsidRDefault="0087088B" w:rsidP="0087088B"/>
    <w:p w14:paraId="6B8A40DE" w14:textId="77777777" w:rsidR="0087088B" w:rsidRDefault="0087088B" w:rsidP="0087088B">
      <w:pPr>
        <w:rPr>
          <w:ins w:id="6425" w:author="Ryan Beck" w:date="2023-04-11T14:54:00Z"/>
        </w:rPr>
      </w:pPr>
    </w:p>
    <w:p w14:paraId="52BF684C" w14:textId="77777777" w:rsidR="0065292F" w:rsidRPr="002F4025" w:rsidRDefault="0065292F" w:rsidP="0065292F">
      <w:pPr>
        <w:rPr>
          <w:ins w:id="6426" w:author="Ryan Beck" w:date="2023-04-11T14:54:00Z"/>
        </w:rPr>
      </w:pPr>
      <w:ins w:id="6427" w:author="Ryan Beck" w:date="2023-04-11T14:54:00Z">
        <w:r>
          <w:rPr>
            <w:b/>
          </w:rPr>
          <w:t>Examples of Stop VP Selections</w:t>
        </w:r>
      </w:ins>
    </w:p>
    <w:p w14:paraId="141105E7" w14:textId="77777777" w:rsidR="0065292F" w:rsidRDefault="0065292F" w:rsidP="0065292F">
      <w:pPr>
        <w:rPr>
          <w:ins w:id="6428" w:author="Ryan Beck" w:date="2023-04-11T14:54:00Z"/>
        </w:rPr>
      </w:pPr>
      <w:ins w:id="6429" w:author="Ryan Beck" w:date="2023-04-11T14:54:00Z">
        <w:r>
          <w:rPr>
            <w:noProof/>
          </w:rPr>
          <w:drawing>
            <wp:anchor distT="0" distB="0" distL="114300" distR="114300" simplePos="0" relativeHeight="251709952" behindDoc="1" locked="0" layoutInCell="1" allowOverlap="1" wp14:anchorId="2DBAEF54" wp14:editId="777C2E72">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273">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ins>
    </w:p>
    <w:p w14:paraId="6C1C1DAC" w14:textId="77777777" w:rsidR="0065292F" w:rsidRDefault="0065292F" w:rsidP="0065292F">
      <w:pPr>
        <w:rPr>
          <w:ins w:id="6430" w:author="Ryan Beck" w:date="2023-04-11T14:54:00Z"/>
          <w:b/>
        </w:rPr>
      </w:pPr>
      <w:ins w:id="6431" w:author="Ryan Beck" w:date="2023-04-11T14:54:00Z">
        <w:r w:rsidRPr="00B711B6">
          <w:rPr>
            <w:b/>
          </w:rPr>
          <w:t>Stop VP with Oven Empty:</w:t>
        </w:r>
      </w:ins>
    </w:p>
    <w:p w14:paraId="0DAB3684" w14:textId="77777777" w:rsidR="0065292F" w:rsidRPr="00B711B6" w:rsidRDefault="0065292F" w:rsidP="0065292F">
      <w:pPr>
        <w:rPr>
          <w:ins w:id="6432" w:author="Ryan Beck" w:date="2023-04-11T14:54:00Z"/>
          <w:b/>
        </w:rPr>
      </w:pPr>
    </w:p>
    <w:p w14:paraId="7C571022" w14:textId="77777777" w:rsidR="0065292F" w:rsidRDefault="0065292F" w:rsidP="0065292F">
      <w:pPr>
        <w:rPr>
          <w:ins w:id="6433" w:author="Ryan Beck" w:date="2023-04-11T14:54:00Z"/>
        </w:rPr>
      </w:pPr>
      <w:ins w:id="6434" w:author="Ryan Beck" w:date="2023-04-11T14:54:00Z">
        <w:r w:rsidRPr="00FE595C">
          <w:rPr>
            <w:b/>
            <w:bCs/>
          </w:rPr>
          <w:t>OK</w:t>
        </w:r>
        <w:r>
          <w:t xml:space="preserve"> – Clicking OK will acknowledge this message window and the VP will stop automatically once the last board exits the oven.</w:t>
        </w:r>
      </w:ins>
    </w:p>
    <w:p w14:paraId="3312F2AC" w14:textId="77777777" w:rsidR="0065292F" w:rsidRDefault="0065292F" w:rsidP="0065292F">
      <w:pPr>
        <w:rPr>
          <w:ins w:id="6435" w:author="Ryan Beck" w:date="2023-04-11T14:54:00Z"/>
        </w:rPr>
      </w:pPr>
    </w:p>
    <w:p w14:paraId="78F46FF2" w14:textId="77777777" w:rsidR="0065292F" w:rsidRPr="00FE652F" w:rsidRDefault="0065292F" w:rsidP="0065292F">
      <w:pPr>
        <w:rPr>
          <w:ins w:id="6436" w:author="Ryan Beck" w:date="2023-04-11T14:54:00Z"/>
        </w:rPr>
      </w:pPr>
      <w:ins w:id="6437" w:author="Ryan Beck" w:date="2023-04-11T14:54:00Z">
        <w:r w:rsidRPr="00FE595C">
          <w:rPr>
            <w:b/>
            <w:bCs/>
          </w:rPr>
          <w:t>Cancel</w:t>
        </w:r>
        <w:r>
          <w:t xml:space="preserve"> – The </w:t>
        </w:r>
        <w:r>
          <w:rPr>
            <w:i/>
          </w:rPr>
          <w:t>Stop</w:t>
        </w:r>
        <w:r>
          <w:t xml:space="preserve"> request will be cancelled, and the VP will continue to run.</w:t>
        </w:r>
      </w:ins>
    </w:p>
    <w:p w14:paraId="54779159" w14:textId="77777777" w:rsidR="0065292F" w:rsidRDefault="0065292F" w:rsidP="0065292F">
      <w:pPr>
        <w:rPr>
          <w:ins w:id="6438" w:author="Ryan Beck" w:date="2023-04-11T14:54:00Z"/>
        </w:rPr>
      </w:pPr>
      <w:ins w:id="6439" w:author="Ryan Beck" w:date="2023-04-11T14:54:00Z">
        <w:r w:rsidRPr="0035776C">
          <w:t xml:space="preserve"> </w:t>
        </w:r>
      </w:ins>
    </w:p>
    <w:p w14:paraId="0A0FD5AF" w14:textId="77777777" w:rsidR="0065292F" w:rsidRDefault="0065292F" w:rsidP="0065292F">
      <w:pPr>
        <w:rPr>
          <w:ins w:id="6440" w:author="Ryan Beck" w:date="2023-04-11T14:54:00Z"/>
          <w:b/>
        </w:rPr>
      </w:pPr>
      <w:ins w:id="6441" w:author="Ryan Beck" w:date="2023-04-11T14:54:00Z">
        <w:r>
          <w:rPr>
            <w:b/>
            <w:noProof/>
          </w:rPr>
          <w:drawing>
            <wp:anchor distT="0" distB="0" distL="114300" distR="114300" simplePos="0" relativeHeight="251710976" behindDoc="1" locked="0" layoutInCell="1" allowOverlap="1" wp14:anchorId="720ECFCF" wp14:editId="3D4736E7">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274">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ins>
    </w:p>
    <w:p w14:paraId="1C853F97" w14:textId="77777777" w:rsidR="0065292F" w:rsidRDefault="0065292F" w:rsidP="0065292F">
      <w:pPr>
        <w:rPr>
          <w:ins w:id="6442" w:author="Ryan Beck" w:date="2023-04-11T14:54:00Z"/>
          <w:b/>
        </w:rPr>
      </w:pPr>
    </w:p>
    <w:p w14:paraId="3EE5535B" w14:textId="77777777" w:rsidR="0065292F" w:rsidRDefault="0065292F" w:rsidP="0065292F">
      <w:pPr>
        <w:rPr>
          <w:ins w:id="6443" w:author="Ryan Beck" w:date="2023-04-11T14:54:00Z"/>
        </w:rPr>
      </w:pPr>
      <w:ins w:id="6444" w:author="Ryan Beck" w:date="2023-04-11T14:54:00Z">
        <w:r w:rsidRPr="00FE595C">
          <w:rPr>
            <w:b/>
            <w:bCs/>
          </w:rPr>
          <w:t>OK</w:t>
        </w:r>
        <w:r>
          <w:t xml:space="preserve"> – Clicking OK will acknowledge this message window and the VP will stop automatically once the last board exits the oven</w:t>
        </w:r>
      </w:ins>
    </w:p>
    <w:p w14:paraId="7EBB992E" w14:textId="77777777" w:rsidR="0065292F" w:rsidRDefault="0065292F" w:rsidP="0065292F">
      <w:pPr>
        <w:rPr>
          <w:ins w:id="6445" w:author="Ryan Beck" w:date="2023-04-11T14:54:00Z"/>
        </w:rPr>
      </w:pPr>
      <w:ins w:id="6446" w:author="Ryan Beck" w:date="2023-04-11T14:54:00Z">
        <w:r>
          <w:t>.</w:t>
        </w:r>
      </w:ins>
    </w:p>
    <w:p w14:paraId="7DF072B7" w14:textId="77777777" w:rsidR="0065292F" w:rsidRDefault="0065292F" w:rsidP="0065292F">
      <w:pPr>
        <w:rPr>
          <w:ins w:id="6447" w:author="Ryan Beck" w:date="2023-04-11T14:54:00Z"/>
        </w:rPr>
      </w:pPr>
      <w:ins w:id="6448" w:author="Ryan Beck" w:date="2023-04-11T14:54:00Z">
        <w:r w:rsidRPr="00FE595C">
          <w:rPr>
            <w:b/>
            <w:bCs/>
          </w:rPr>
          <w:t>Cancel</w:t>
        </w:r>
        <w:r>
          <w:t xml:space="preserve"> – The </w:t>
        </w:r>
        <w:r>
          <w:rPr>
            <w:i/>
          </w:rPr>
          <w:t>Stop</w:t>
        </w:r>
        <w:r>
          <w:t xml:space="preserve"> request will be cancelled, and the VP will continue to run.</w:t>
        </w:r>
      </w:ins>
    </w:p>
    <w:p w14:paraId="0C6DE42C" w14:textId="77777777" w:rsidR="0065292F" w:rsidRDefault="0065292F" w:rsidP="0065292F">
      <w:pPr>
        <w:rPr>
          <w:ins w:id="6449" w:author="Ryan Beck" w:date="2023-04-11T14:54:00Z"/>
        </w:rPr>
      </w:pPr>
    </w:p>
    <w:p w14:paraId="6ED7320A" w14:textId="77777777" w:rsidR="0065292F" w:rsidRDefault="0065292F" w:rsidP="0065292F">
      <w:pPr>
        <w:rPr>
          <w:ins w:id="6450" w:author="Ryan Beck" w:date="2023-04-11T14:54:00Z"/>
        </w:rPr>
      </w:pPr>
      <w:ins w:id="6451" w:author="Ryan Beck" w:date="2023-04-11T14:54:00Z">
        <w:r w:rsidRPr="00FE595C">
          <w:rPr>
            <w:b/>
            <w:bCs/>
          </w:rPr>
          <w:t>Force Stop</w:t>
        </w:r>
        <w:r>
          <w:t xml:space="preserve"> – The VP will stop immediately and return to the Profile Explorer screen.</w:t>
        </w:r>
      </w:ins>
    </w:p>
    <w:p w14:paraId="50A7A377" w14:textId="77777777" w:rsidR="0065292F" w:rsidRDefault="0065292F" w:rsidP="0065292F">
      <w:pPr>
        <w:rPr>
          <w:ins w:id="6452" w:author="Ryan Beck" w:date="2023-04-11T14:54:00Z"/>
        </w:rPr>
      </w:pPr>
    </w:p>
    <w:p w14:paraId="4A36F38E" w14:textId="77777777" w:rsidR="0065292F" w:rsidRDefault="0065292F" w:rsidP="0065292F">
      <w:pPr>
        <w:rPr>
          <w:ins w:id="6453" w:author="Ryan Beck" w:date="2023-04-11T14:54:00Z"/>
        </w:rPr>
      </w:pPr>
      <w:ins w:id="6454" w:author="Ryan Beck" w:date="2023-04-11T14:54:00Z">
        <w:r>
          <w:rPr>
            <w:noProof/>
          </w:rPr>
          <w:drawing>
            <wp:anchor distT="0" distB="0" distL="114300" distR="114300" simplePos="0" relativeHeight="251712000" behindDoc="1" locked="0" layoutInCell="1" allowOverlap="1" wp14:anchorId="70121BC0" wp14:editId="01BF7ACE">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1055907624" name="Picture 10559076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07624" name="Picture 1055907624" descr="Graphical user interface, application&#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ins>
    </w:p>
    <w:p w14:paraId="392A7AEF" w14:textId="77777777" w:rsidR="0065292F" w:rsidRPr="00FE652F" w:rsidRDefault="0065292F" w:rsidP="0065292F">
      <w:pPr>
        <w:rPr>
          <w:ins w:id="6455" w:author="Ryan Beck" w:date="2023-04-11T14:54:00Z"/>
        </w:rPr>
      </w:pPr>
      <w:ins w:id="6456" w:author="Ryan Beck" w:date="2023-04-11T14:54:00Z">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ins>
    </w:p>
    <w:p w14:paraId="3E1D6C2C" w14:textId="030F77D3" w:rsidR="0065292F" w:rsidRDefault="0065292F" w:rsidP="0087088B">
      <w:ins w:id="6457" w:author="Ryan Beck" w:date="2023-04-11T14:54:00Z">
        <w:r>
          <w:br w:type="page"/>
        </w:r>
      </w:ins>
    </w:p>
    <w:p w14:paraId="31E772DF" w14:textId="10DD01C6" w:rsidR="0087088B" w:rsidRPr="002F4025" w:rsidDel="0065292F" w:rsidRDefault="0087088B" w:rsidP="001E4059">
      <w:pPr>
        <w:pStyle w:val="Heading3"/>
        <w:rPr>
          <w:del w:id="6458" w:author="Ryan Beck" w:date="2023-04-11T14:54:00Z"/>
        </w:rPr>
        <w:pPrChange w:id="6459" w:author="Tom Bergeron" w:date="2023-04-11T23:15:00Z">
          <w:pPr/>
        </w:pPrChange>
      </w:pPr>
      <w:del w:id="6460" w:author="Ryan Beck" w:date="2023-04-11T14:54:00Z">
        <w:r w:rsidDel="0065292F">
          <w:lastRenderedPageBreak/>
          <w:delText>Examples of Stop VP Selections</w:delText>
        </w:r>
      </w:del>
    </w:p>
    <w:p w14:paraId="172E8FFC" w14:textId="06C9A862" w:rsidR="0087088B" w:rsidDel="0065292F" w:rsidRDefault="0087088B" w:rsidP="001E4059">
      <w:pPr>
        <w:pStyle w:val="Heading3"/>
        <w:rPr>
          <w:del w:id="6461" w:author="Ryan Beck" w:date="2023-04-11T14:54:00Z"/>
        </w:rPr>
        <w:pPrChange w:id="6462" w:author="Tom Bergeron" w:date="2023-04-11T23:15:00Z">
          <w:pPr/>
        </w:pPrChange>
      </w:pPr>
      <w:del w:id="6463" w:author="Ryan Beck" w:date="2023-04-11T14:54:00Z">
        <w:r w:rsidDel="0065292F">
          <w:rPr>
            <w:noProof/>
          </w:rPr>
          <w:drawing>
            <wp:anchor distT="0" distB="0" distL="114300" distR="114300" simplePos="0" relativeHeight="251664896" behindDoc="1" locked="0" layoutInCell="1" allowOverlap="1" wp14:anchorId="654EBA35" wp14:editId="48315745">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273">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del>
    </w:p>
    <w:p w14:paraId="70566826" w14:textId="10B2FFB8" w:rsidR="0087088B" w:rsidRPr="00B711B6" w:rsidDel="0065292F" w:rsidRDefault="0087088B" w:rsidP="001E4059">
      <w:pPr>
        <w:pStyle w:val="Heading3"/>
        <w:rPr>
          <w:del w:id="6464" w:author="Ryan Beck" w:date="2023-04-11T14:54:00Z"/>
        </w:rPr>
        <w:pPrChange w:id="6465" w:author="Tom Bergeron" w:date="2023-04-11T23:15:00Z">
          <w:pPr/>
        </w:pPrChange>
      </w:pPr>
      <w:del w:id="6466" w:author="Ryan Beck" w:date="2023-04-11T14:54:00Z">
        <w:r w:rsidRPr="00B711B6" w:rsidDel="0065292F">
          <w:delText>Stop VP with Oven Empty:</w:delText>
        </w:r>
      </w:del>
    </w:p>
    <w:p w14:paraId="3DE65D16" w14:textId="7775C5C0" w:rsidR="0087088B" w:rsidDel="0065292F" w:rsidRDefault="0087088B" w:rsidP="001E4059">
      <w:pPr>
        <w:pStyle w:val="Heading3"/>
        <w:rPr>
          <w:del w:id="6467" w:author="Ryan Beck" w:date="2023-04-11T14:54:00Z"/>
        </w:rPr>
        <w:pPrChange w:id="6468" w:author="Tom Bergeron" w:date="2023-04-11T23:15:00Z">
          <w:pPr/>
        </w:pPrChange>
      </w:pPr>
      <w:del w:id="6469" w:author="Ryan Beck" w:date="2023-04-11T14:54:00Z">
        <w:r w:rsidDel="0065292F">
          <w:delText>OK – Clicking OK will acknowledge this message window and the VP will stop automatically once the last board exits the oven.</w:delText>
        </w:r>
      </w:del>
    </w:p>
    <w:p w14:paraId="498DE265" w14:textId="09AA9457" w:rsidR="0087088B" w:rsidRPr="00FE652F" w:rsidDel="0065292F" w:rsidRDefault="0087088B" w:rsidP="001E4059">
      <w:pPr>
        <w:pStyle w:val="Heading3"/>
        <w:rPr>
          <w:del w:id="6470" w:author="Ryan Beck" w:date="2023-04-11T14:54:00Z"/>
        </w:rPr>
        <w:pPrChange w:id="6471" w:author="Tom Bergeron" w:date="2023-04-11T23:15:00Z">
          <w:pPr/>
        </w:pPrChange>
      </w:pPr>
      <w:del w:id="6472" w:author="Ryan Beck" w:date="2023-04-11T14:54:00Z">
        <w:r w:rsidDel="0065292F">
          <w:delText xml:space="preserve">Cancel – The </w:delText>
        </w:r>
        <w:r w:rsidDel="0065292F">
          <w:rPr>
            <w:i/>
          </w:rPr>
          <w:delText>Stop</w:delText>
        </w:r>
        <w:r w:rsidDel="0065292F">
          <w:delText xml:space="preserve"> request will be cancelled, and the VP will continue to run.</w:delText>
        </w:r>
      </w:del>
    </w:p>
    <w:p w14:paraId="63330884" w14:textId="3AA671E7" w:rsidR="0087088B" w:rsidDel="0065292F" w:rsidRDefault="0087088B" w:rsidP="001E4059">
      <w:pPr>
        <w:pStyle w:val="Heading3"/>
        <w:rPr>
          <w:del w:id="6473" w:author="Ryan Beck" w:date="2023-04-11T14:54:00Z"/>
        </w:rPr>
        <w:pPrChange w:id="6474" w:author="Tom Bergeron" w:date="2023-04-11T23:15:00Z">
          <w:pPr/>
        </w:pPrChange>
      </w:pPr>
      <w:del w:id="6475" w:author="Ryan Beck" w:date="2023-04-11T14:54:00Z">
        <w:r w:rsidRPr="0035776C" w:rsidDel="0065292F">
          <w:delText xml:space="preserve"> </w:delText>
        </w:r>
      </w:del>
    </w:p>
    <w:p w14:paraId="37DAA943" w14:textId="52704A63" w:rsidR="0087088B" w:rsidDel="0065292F" w:rsidRDefault="0087088B" w:rsidP="001E4059">
      <w:pPr>
        <w:pStyle w:val="Heading3"/>
        <w:rPr>
          <w:del w:id="6476" w:author="Ryan Beck" w:date="2023-04-11T14:54:00Z"/>
        </w:rPr>
        <w:pPrChange w:id="6477" w:author="Tom Bergeron" w:date="2023-04-11T23:15:00Z">
          <w:pPr/>
        </w:pPrChange>
      </w:pPr>
      <w:del w:id="6478" w:author="Ryan Beck" w:date="2023-04-11T14:54:00Z">
        <w:r w:rsidDel="0065292F">
          <w:rPr>
            <w:noProof/>
          </w:rPr>
          <w:drawing>
            <wp:anchor distT="0" distB="0" distL="114300" distR="114300" simplePos="0" relativeHeight="251666944" behindDoc="1" locked="0" layoutInCell="1" allowOverlap="1" wp14:anchorId="78974B3D" wp14:editId="69C8488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274">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sidDel="0065292F">
          <w:delText>Stop VP with Product in Oven:</w:delText>
        </w:r>
        <w:r w:rsidDel="0065292F">
          <w:delText xml:space="preserve"> </w:delText>
        </w:r>
      </w:del>
    </w:p>
    <w:p w14:paraId="5A9C4C1A" w14:textId="6A30B8C7" w:rsidR="0087088B" w:rsidDel="0065292F" w:rsidRDefault="0087088B" w:rsidP="001E4059">
      <w:pPr>
        <w:pStyle w:val="Heading3"/>
        <w:rPr>
          <w:del w:id="6479" w:author="Ryan Beck" w:date="2023-04-11T14:54:00Z"/>
        </w:rPr>
        <w:pPrChange w:id="6480" w:author="Tom Bergeron" w:date="2023-04-11T23:15:00Z">
          <w:pPr/>
        </w:pPrChange>
      </w:pPr>
      <w:del w:id="6481" w:author="Ryan Beck" w:date="2023-04-11T14:54:00Z">
        <w:r w:rsidDel="0065292F">
          <w:delText>OK – Clicking OK will acknowledge this message window and the VP will stop automatically once the last board exits the oven.</w:delText>
        </w:r>
      </w:del>
    </w:p>
    <w:p w14:paraId="39205657" w14:textId="4378B119" w:rsidR="0087088B" w:rsidDel="0065292F" w:rsidRDefault="0087088B" w:rsidP="001E4059">
      <w:pPr>
        <w:pStyle w:val="Heading3"/>
        <w:rPr>
          <w:del w:id="6482" w:author="Ryan Beck" w:date="2023-04-11T14:54:00Z"/>
        </w:rPr>
        <w:pPrChange w:id="6483" w:author="Tom Bergeron" w:date="2023-04-11T23:15:00Z">
          <w:pPr/>
        </w:pPrChange>
      </w:pPr>
      <w:del w:id="6484" w:author="Ryan Beck" w:date="2023-04-11T14:54:00Z">
        <w:r w:rsidDel="0065292F">
          <w:delText xml:space="preserve">Cancel – The </w:delText>
        </w:r>
        <w:r w:rsidDel="0065292F">
          <w:rPr>
            <w:i/>
          </w:rPr>
          <w:delText>Stop</w:delText>
        </w:r>
        <w:r w:rsidDel="0065292F">
          <w:delText xml:space="preserve"> request will be cancelled, and the VP will continue to run.</w:delText>
        </w:r>
      </w:del>
    </w:p>
    <w:p w14:paraId="289D19BB" w14:textId="0C8785C5" w:rsidR="0087088B" w:rsidDel="0065292F" w:rsidRDefault="0087088B" w:rsidP="001E4059">
      <w:pPr>
        <w:pStyle w:val="Heading3"/>
        <w:rPr>
          <w:del w:id="6485" w:author="Ryan Beck" w:date="2023-04-11T14:54:00Z"/>
        </w:rPr>
        <w:pPrChange w:id="6486" w:author="Tom Bergeron" w:date="2023-04-11T23:15:00Z">
          <w:pPr/>
        </w:pPrChange>
      </w:pPr>
      <w:del w:id="6487" w:author="Ryan Beck" w:date="2023-04-11T14:54:00Z">
        <w:r w:rsidDel="0065292F">
          <w:delText>Force Stop – The VP will stop immediately and return to the Profile Explorer screen.</w:delText>
        </w:r>
      </w:del>
    </w:p>
    <w:p w14:paraId="2DF0D168" w14:textId="462384A6" w:rsidR="0087088B" w:rsidDel="0065292F" w:rsidRDefault="0087088B" w:rsidP="001E4059">
      <w:pPr>
        <w:pStyle w:val="Heading3"/>
        <w:rPr>
          <w:del w:id="6488" w:author="Ryan Beck" w:date="2023-04-11T14:54:00Z"/>
        </w:rPr>
        <w:pPrChange w:id="6489" w:author="Tom Bergeron" w:date="2023-04-11T23:15:00Z">
          <w:pPr/>
        </w:pPrChange>
      </w:pPr>
    </w:p>
    <w:p w14:paraId="0A9E5EA6" w14:textId="43556833" w:rsidR="0087088B" w:rsidDel="0065292F" w:rsidRDefault="0087088B" w:rsidP="001E4059">
      <w:pPr>
        <w:pStyle w:val="Heading3"/>
        <w:rPr>
          <w:del w:id="6490" w:author="Ryan Beck" w:date="2023-04-11T14:54:00Z"/>
        </w:rPr>
        <w:pPrChange w:id="6491" w:author="Tom Bergeron" w:date="2023-04-11T23:15:00Z">
          <w:pPr/>
        </w:pPrChange>
      </w:pPr>
      <w:del w:id="6492" w:author="Ryan Beck" w:date="2023-04-11T14:54:00Z">
        <w:r w:rsidDel="0065292F">
          <w:rPr>
            <w:noProof/>
          </w:rPr>
          <w:drawing>
            <wp:anchor distT="0" distB="0" distL="114300" distR="114300" simplePos="0" relativeHeight="251667968" behindDoc="1" locked="0" layoutInCell="1" allowOverlap="1" wp14:anchorId="12EB89D9" wp14:editId="4393A389">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275">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del>
    </w:p>
    <w:p w14:paraId="78A1ADF0" w14:textId="4C96C8D7" w:rsidR="0087088B" w:rsidRPr="00FE652F" w:rsidDel="0065292F" w:rsidRDefault="0087088B" w:rsidP="001E4059">
      <w:pPr>
        <w:pStyle w:val="Heading3"/>
        <w:rPr>
          <w:del w:id="6493" w:author="Ryan Beck" w:date="2023-04-11T14:54:00Z"/>
        </w:rPr>
        <w:pPrChange w:id="6494" w:author="Tom Bergeron" w:date="2023-04-11T23:15:00Z">
          <w:pPr/>
        </w:pPrChange>
      </w:pPr>
      <w:del w:id="6495" w:author="Ryan Beck" w:date="2023-04-11T14:54:00Z">
        <w:r w:rsidDel="0065292F">
          <w:delText xml:space="preserve">If the ‘Force Stop’ selection is used, additional notes will be automatically added into the </w:delText>
        </w:r>
        <w:r w:rsidDel="0065292F">
          <w:rPr>
            <w:i/>
          </w:rPr>
          <w:delText>Description</w:delText>
        </w:r>
        <w:r w:rsidDel="0065292F">
          <w:delText xml:space="preserve"> column in Profile Explorer. It will note which user level stopped the VP, and how many products were still in the oven when the stop occurred.</w:delText>
        </w:r>
      </w:del>
    </w:p>
    <w:p w14:paraId="6D9AD3C2" w14:textId="5538A092" w:rsidR="0087088B" w:rsidDel="0065292F" w:rsidRDefault="0087088B" w:rsidP="001E4059">
      <w:pPr>
        <w:pStyle w:val="Heading3"/>
        <w:rPr>
          <w:del w:id="6496" w:author="Ryan Beck" w:date="2023-04-11T14:54:00Z"/>
        </w:rPr>
        <w:pPrChange w:id="6497" w:author="Tom Bergeron" w:date="2023-04-11T23:15:00Z">
          <w:pPr/>
        </w:pPrChange>
      </w:pPr>
      <w:del w:id="6498" w:author="Ryan Beck" w:date="2023-04-11T14:54:00Z">
        <w:r w:rsidDel="0065292F">
          <w:br w:type="page"/>
        </w:r>
      </w:del>
    </w:p>
    <w:p w14:paraId="67BAB82E" w14:textId="77777777" w:rsidR="0087088B" w:rsidRPr="00F845DD" w:rsidRDefault="0087088B" w:rsidP="001E4059">
      <w:pPr>
        <w:pStyle w:val="Heading3"/>
      </w:pPr>
      <w:bookmarkStart w:id="6499" w:name="_Toc506817159"/>
      <w:bookmarkStart w:id="6500" w:name="_Toc528426811"/>
      <w:bookmarkStart w:id="6501" w:name="_Toc528427100"/>
      <w:bookmarkStart w:id="6502" w:name="_Toc532827510"/>
      <w:bookmarkStart w:id="6503" w:name="_Toc52898983"/>
      <w:bookmarkStart w:id="6504" w:name="_Toc86830783"/>
      <w:bookmarkStart w:id="6505" w:name="_Toc86831585"/>
      <w:bookmarkStart w:id="6506" w:name="_Toc86831781"/>
      <w:bookmarkStart w:id="6507" w:name="_Toc132123339"/>
      <w:r w:rsidRPr="00F845DD">
        <w:lastRenderedPageBreak/>
        <w:t xml:space="preserve">User Type </w:t>
      </w:r>
      <w:r>
        <w:t>Area</w:t>
      </w:r>
      <w:bookmarkEnd w:id="6499"/>
      <w:bookmarkEnd w:id="6500"/>
      <w:bookmarkEnd w:id="6501"/>
      <w:bookmarkEnd w:id="6502"/>
      <w:bookmarkEnd w:id="6503"/>
      <w:bookmarkEnd w:id="6504"/>
      <w:bookmarkEnd w:id="6505"/>
      <w:bookmarkEnd w:id="6506"/>
      <w:bookmarkEnd w:id="6507"/>
    </w:p>
    <w:p w14:paraId="01389C8C" w14:textId="77777777" w:rsidR="0087088B" w:rsidRDefault="0087088B" w:rsidP="0087088B">
      <w:r>
        <w:t xml:space="preserve">The </w:t>
      </w:r>
      <w:r w:rsidRPr="0065292F">
        <w:rPr>
          <w:bCs/>
          <w:i/>
          <w:iCs/>
          <w:rPrChange w:id="6508" w:author="Ryan Beck" w:date="2023-04-11T14:56:00Z">
            <w:rPr>
              <w:b/>
            </w:rPr>
          </w:rPrChange>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73DA668C" w14:textId="77777777" w:rsidR="0087088B" w:rsidRDefault="0087088B" w:rsidP="0087088B"/>
    <w:p w14:paraId="1C9CF1D6" w14:textId="77777777" w:rsidR="0087088B" w:rsidRPr="00057711" w:rsidRDefault="0087088B" w:rsidP="0087088B">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BF67030" w14:textId="77777777" w:rsidR="0087088B" w:rsidRDefault="0087088B" w:rsidP="0087088B"/>
    <w:p w14:paraId="483ACC49" w14:textId="77777777" w:rsidR="0087088B" w:rsidRDefault="0087088B" w:rsidP="0087088B">
      <w:r>
        <w:t xml:space="preserve">The columns in the </w:t>
      </w:r>
      <w:r w:rsidRPr="000843D2">
        <w:rPr>
          <w:b/>
        </w:rPr>
        <w:t>Password Control Chart</w:t>
      </w:r>
      <w:r>
        <w:t xml:space="preserve"> will be enabled depending on the user type selected:</w:t>
      </w:r>
    </w:p>
    <w:p w14:paraId="12BBE71C" w14:textId="77777777" w:rsidR="0087088B" w:rsidRDefault="0087088B" w:rsidP="0087088B"/>
    <w:p w14:paraId="4D9DE7CD" w14:textId="77777777" w:rsidR="0087088B" w:rsidRDefault="0087088B" w:rsidP="0087088B">
      <w:r>
        <w:t>Administrator = All columns enabled</w:t>
      </w:r>
    </w:p>
    <w:p w14:paraId="3DD27A04" w14:textId="77777777" w:rsidR="0087088B" w:rsidRDefault="0087088B" w:rsidP="0087088B">
      <w:r>
        <w:t>Engineer = All columns enabled</w:t>
      </w:r>
    </w:p>
    <w:p w14:paraId="4E9FBD6D" w14:textId="77777777" w:rsidR="0087088B" w:rsidRDefault="0087088B" w:rsidP="0087088B">
      <w:r>
        <w:t>Tech = Only Tech and Operator columns enabled</w:t>
      </w:r>
    </w:p>
    <w:p w14:paraId="6132CD7F" w14:textId="77777777" w:rsidR="0087088B" w:rsidRDefault="0087088B" w:rsidP="0087088B"/>
    <w:p w14:paraId="7502653D" w14:textId="77777777" w:rsidR="0087088B" w:rsidRDefault="0087088B" w:rsidP="0087088B">
      <w:r>
        <w:rPr>
          <w:noProof/>
        </w:rPr>
        <mc:AlternateContent>
          <mc:Choice Requires="wps">
            <w:drawing>
              <wp:anchor distT="0" distB="0" distL="114300" distR="114300" simplePos="0" relativeHeight="251651584" behindDoc="0" locked="0" layoutInCell="1" allowOverlap="1" wp14:anchorId="260C3B55" wp14:editId="0A4E48FA">
                <wp:simplePos x="0" y="0"/>
                <wp:positionH relativeFrom="column">
                  <wp:posOffset>372468</wp:posOffset>
                </wp:positionH>
                <wp:positionV relativeFrom="paragraph">
                  <wp:posOffset>1426467</wp:posOffset>
                </wp:positionV>
                <wp:extent cx="1624626" cy="1074630"/>
                <wp:effectExtent l="19050" t="19050" r="13970" b="11430"/>
                <wp:wrapNone/>
                <wp:docPr id="264" name="Rectangle 264"/>
                <wp:cNvGraphicFramePr/>
                <a:graphic xmlns:a="http://schemas.openxmlformats.org/drawingml/2006/main">
                  <a:graphicData uri="http://schemas.microsoft.com/office/word/2010/wordprocessingShape">
                    <wps:wsp>
                      <wps:cNvSpPr/>
                      <wps:spPr>
                        <a:xfrm>
                          <a:off x="0" y="0"/>
                          <a:ext cx="1624626" cy="107463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FDBD2" id="Rectangle 264" o:spid="_x0000_s1026" style="position:absolute;margin-left:29.35pt;margin-top:112.3pt;width:127.9pt;height:84.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" filled="f" strokecolor="red" strokeweight="2.25pt"/>
            </w:pict>
          </mc:Fallback>
        </mc:AlternateContent>
      </w:r>
      <w:r>
        <w:rPr>
          <w:noProof/>
        </w:rPr>
        <w:drawing>
          <wp:inline distT="0" distB="0" distL="0" distR="0" wp14:anchorId="27A2A667" wp14:editId="31F0BD57">
            <wp:extent cx="5456714" cy="51866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77F2C8C5" w14:textId="77777777" w:rsidR="0087088B" w:rsidRDefault="0087088B" w:rsidP="0087088B"/>
    <w:p w14:paraId="380D3842" w14:textId="77777777" w:rsidR="0087088B" w:rsidRDefault="0087088B" w:rsidP="0087088B"/>
    <w:p w14:paraId="6E341E34" w14:textId="77777777" w:rsidR="0087088B" w:rsidRDefault="0087088B" w:rsidP="0087088B">
      <w:r>
        <w:br w:type="page"/>
      </w:r>
    </w:p>
    <w:p w14:paraId="6077B61D" w14:textId="77777777" w:rsidR="0087088B" w:rsidRPr="004D4ABF" w:rsidRDefault="0087088B" w:rsidP="001E4059">
      <w:pPr>
        <w:pStyle w:val="Heading3"/>
      </w:pPr>
      <w:bookmarkStart w:id="6509" w:name="_Toc506817160"/>
      <w:bookmarkStart w:id="6510" w:name="_Toc528426812"/>
      <w:bookmarkStart w:id="6511" w:name="_Toc528427101"/>
      <w:bookmarkStart w:id="6512" w:name="_Toc532827511"/>
      <w:bookmarkStart w:id="6513" w:name="_Toc52898984"/>
      <w:bookmarkStart w:id="6514" w:name="_Toc86830784"/>
      <w:bookmarkStart w:id="6515" w:name="_Toc86831586"/>
      <w:bookmarkStart w:id="6516" w:name="_Toc86831782"/>
      <w:bookmarkStart w:id="6517" w:name="_Toc132123340"/>
      <w:r w:rsidRPr="004D4ABF">
        <w:lastRenderedPageBreak/>
        <w:t>Password Area</w:t>
      </w:r>
      <w:bookmarkEnd w:id="6509"/>
      <w:bookmarkEnd w:id="6510"/>
      <w:bookmarkEnd w:id="6511"/>
      <w:bookmarkEnd w:id="6512"/>
      <w:bookmarkEnd w:id="6513"/>
      <w:bookmarkEnd w:id="6514"/>
      <w:bookmarkEnd w:id="6515"/>
      <w:bookmarkEnd w:id="6516"/>
      <w:bookmarkEnd w:id="6517"/>
    </w:p>
    <w:p w14:paraId="6B924EE0" w14:textId="77777777" w:rsidR="0087088B" w:rsidRDefault="0087088B" w:rsidP="0087088B">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66E8C722" w14:textId="77777777" w:rsidR="0087088B" w:rsidRDefault="0087088B" w:rsidP="0087088B"/>
    <w:p w14:paraId="0B2C4297" w14:textId="77777777" w:rsidR="0087088B" w:rsidRDefault="0087088B" w:rsidP="0087088B">
      <w:r w:rsidRPr="000B19F9">
        <w:t xml:space="preserve">When a user type is selected, the </w:t>
      </w:r>
      <w:r w:rsidRPr="0065292F">
        <w:rPr>
          <w:b/>
          <w:i/>
          <w:iCs/>
          <w:rPrChange w:id="6518" w:author="Ryan Beck" w:date="2023-04-11T14:57:00Z">
            <w:rPr>
              <w:b/>
            </w:rPr>
          </w:rPrChange>
        </w:rPr>
        <w:t>Enter Password</w:t>
      </w:r>
      <w:r w:rsidRPr="000843D2">
        <w:rPr>
          <w:b/>
        </w:rPr>
        <w:t xml:space="preserve">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C034929" w14:textId="77777777" w:rsidR="0087088B" w:rsidRDefault="0087088B" w:rsidP="0087088B">
      <w:r>
        <w:t xml:space="preserve">After entering a password in the two fields, click the </w:t>
      </w:r>
      <w:r w:rsidRPr="0065292F">
        <w:rPr>
          <w:b/>
          <w:bCs/>
          <w:rPrChange w:id="6519" w:author="Ryan Beck" w:date="2023-04-11T14:57:00Z">
            <w:rPr/>
          </w:rPrChange>
        </w:rPr>
        <w:t>Apply</w:t>
      </w:r>
      <w:r>
        <w:t xml:space="preserve"> button before changing to another User Type.</w:t>
      </w:r>
    </w:p>
    <w:p w14:paraId="651A8D79" w14:textId="77777777" w:rsidR="0087088B" w:rsidRDefault="0087088B" w:rsidP="0087088B"/>
    <w:p w14:paraId="46B24428" w14:textId="67938437" w:rsidR="0087088B" w:rsidRPr="00FA3EA2" w:rsidRDefault="0065292F" w:rsidP="0087088B">
      <w:r>
        <w:rPr>
          <w:noProof/>
        </w:rPr>
        <mc:AlternateContent>
          <mc:Choice Requires="wps">
            <w:drawing>
              <wp:anchor distT="0" distB="0" distL="114300" distR="114300" simplePos="0" relativeHeight="251653632" behindDoc="0" locked="0" layoutInCell="1" allowOverlap="1" wp14:anchorId="4EEE95B7" wp14:editId="421A71E3">
                <wp:simplePos x="0" y="0"/>
                <wp:positionH relativeFrom="column">
                  <wp:posOffset>394908</wp:posOffset>
                </wp:positionH>
                <wp:positionV relativeFrom="paragraph">
                  <wp:posOffset>2538185</wp:posOffset>
                </wp:positionV>
                <wp:extent cx="1596577" cy="1149350"/>
                <wp:effectExtent l="19050" t="19050" r="22860" b="12700"/>
                <wp:wrapNone/>
                <wp:docPr id="266" name="Rectangle 266"/>
                <wp:cNvGraphicFramePr/>
                <a:graphic xmlns:a="http://schemas.openxmlformats.org/drawingml/2006/main">
                  <a:graphicData uri="http://schemas.microsoft.com/office/word/2010/wordprocessingShape">
                    <wps:wsp>
                      <wps:cNvSpPr/>
                      <wps:spPr>
                        <a:xfrm>
                          <a:off x="0" y="0"/>
                          <a:ext cx="1596577" cy="11493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66A27" id="Rectangle 266" o:spid="_x0000_s1026" style="position:absolute;margin-left:31.1pt;margin-top:199.85pt;width:125.7pt;height:9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" filled="f" strokecolor="red" strokeweight="2.25pt"/>
            </w:pict>
          </mc:Fallback>
        </mc:AlternateContent>
      </w:r>
      <w:r w:rsidR="0087088B">
        <w:rPr>
          <w:noProof/>
        </w:rPr>
        <mc:AlternateContent>
          <mc:Choice Requires="wps">
            <w:drawing>
              <wp:anchor distT="0" distB="0" distL="114300" distR="114300" simplePos="0" relativeHeight="251655680" behindDoc="0" locked="0" layoutInCell="1" allowOverlap="1" wp14:anchorId="321FAB8D" wp14:editId="48C48A55">
                <wp:simplePos x="0" y="0"/>
                <wp:positionH relativeFrom="column">
                  <wp:posOffset>394335</wp:posOffset>
                </wp:positionH>
                <wp:positionV relativeFrom="paragraph">
                  <wp:posOffset>4097456</wp:posOffset>
                </wp:positionV>
                <wp:extent cx="1585357" cy="561109"/>
                <wp:effectExtent l="19050" t="19050" r="15240" b="10795"/>
                <wp:wrapNone/>
                <wp:docPr id="265" name="Rectangle 265"/>
                <wp:cNvGraphicFramePr/>
                <a:graphic xmlns:a="http://schemas.openxmlformats.org/drawingml/2006/main">
                  <a:graphicData uri="http://schemas.microsoft.com/office/word/2010/wordprocessingShape">
                    <wps:wsp>
                      <wps:cNvSpPr/>
                      <wps:spPr>
                        <a:xfrm>
                          <a:off x="0" y="0"/>
                          <a:ext cx="1585357" cy="561109"/>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5EC1E6" id="Rectangle 265" o:spid="_x0000_s1026" style="position:absolute;margin-left:31.05pt;margin-top:322.65pt;width:124.85pt;height:44.2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" filled="f" strokecolor="red" strokeweight="2.25pt"/>
            </w:pict>
          </mc:Fallback>
        </mc:AlternateContent>
      </w:r>
      <w:r w:rsidR="0087088B">
        <w:rPr>
          <w:noProof/>
        </w:rPr>
        <w:drawing>
          <wp:inline distT="0" distB="0" distL="0" distR="0" wp14:anchorId="39E01891" wp14:editId="0C93E9F7">
            <wp:extent cx="5456714" cy="51866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3FED8D45" w14:textId="77777777" w:rsidR="0087088B" w:rsidDel="0065292F" w:rsidRDefault="0087088B" w:rsidP="0087088B">
      <w:pPr>
        <w:rPr>
          <w:del w:id="6520" w:author="Ryan Beck" w:date="2023-04-11T14:58:00Z"/>
        </w:rPr>
      </w:pPr>
    </w:p>
    <w:p w14:paraId="5F6731DA" w14:textId="77777777" w:rsidR="0065292F" w:rsidRDefault="0065292F" w:rsidP="0087088B"/>
    <w:p w14:paraId="2927DD27" w14:textId="77777777" w:rsidR="0087088B" w:rsidRPr="004D4ABF" w:rsidRDefault="0087088B" w:rsidP="001E4059">
      <w:pPr>
        <w:pStyle w:val="Heading3"/>
      </w:pPr>
      <w:bookmarkStart w:id="6521" w:name="_Toc506817161"/>
      <w:bookmarkStart w:id="6522" w:name="_Toc528426813"/>
      <w:bookmarkStart w:id="6523" w:name="_Toc528427102"/>
      <w:bookmarkStart w:id="6524" w:name="_Toc532827512"/>
      <w:bookmarkStart w:id="6525" w:name="_Toc52898985"/>
      <w:bookmarkStart w:id="6526" w:name="_Toc86830785"/>
      <w:bookmarkStart w:id="6527" w:name="_Toc86831587"/>
      <w:bookmarkStart w:id="6528" w:name="_Toc86831783"/>
      <w:bookmarkStart w:id="6529" w:name="_Toc132123341"/>
      <w:r w:rsidRPr="004D4ABF">
        <w:t>Password Timer</w:t>
      </w:r>
      <w:r>
        <w:t xml:space="preserve"> Area</w:t>
      </w:r>
      <w:bookmarkEnd w:id="6521"/>
      <w:bookmarkEnd w:id="6522"/>
      <w:bookmarkEnd w:id="6523"/>
      <w:bookmarkEnd w:id="6524"/>
      <w:bookmarkEnd w:id="6525"/>
      <w:bookmarkEnd w:id="6526"/>
      <w:bookmarkEnd w:id="6527"/>
      <w:bookmarkEnd w:id="6528"/>
      <w:bookmarkEnd w:id="6529"/>
    </w:p>
    <w:p w14:paraId="795BF3E3" w14:textId="77777777" w:rsidR="0087088B" w:rsidRDefault="0087088B" w:rsidP="0087088B">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57A839AF" w14:textId="77777777" w:rsidR="0087088B" w:rsidRDefault="0087088B" w:rsidP="0087088B"/>
    <w:p w14:paraId="6BB9CFE7" w14:textId="77777777" w:rsidR="0087088B" w:rsidRDefault="0087088B" w:rsidP="0087088B">
      <w:pPr>
        <w:rPr>
          <w:rFonts w:ascii="Arial" w:hAnsi="Arial" w:cs="Arial"/>
          <w:b/>
          <w:bCs/>
          <w:sz w:val="24"/>
          <w:szCs w:val="26"/>
        </w:rPr>
      </w:pPr>
      <w:r>
        <w:br w:type="page"/>
      </w:r>
    </w:p>
    <w:p w14:paraId="5269CF3F" w14:textId="49D0E113" w:rsidR="0087088B" w:rsidRDefault="0087088B" w:rsidP="001E4059">
      <w:pPr>
        <w:pStyle w:val="Heading3"/>
      </w:pPr>
      <w:bookmarkStart w:id="6530" w:name="_Toc506817162"/>
      <w:bookmarkStart w:id="6531" w:name="_Toc528426814"/>
      <w:bookmarkStart w:id="6532" w:name="_Toc528427103"/>
      <w:bookmarkStart w:id="6533" w:name="_Toc532827513"/>
      <w:bookmarkStart w:id="6534" w:name="_Toc52898986"/>
      <w:bookmarkStart w:id="6535" w:name="_Toc86830786"/>
      <w:bookmarkStart w:id="6536" w:name="_Toc86831588"/>
      <w:bookmarkStart w:id="6537" w:name="_Toc86831784"/>
      <w:bookmarkStart w:id="6538" w:name="_Toc132123342"/>
      <w:r w:rsidRPr="00FF1AB1">
        <w:lastRenderedPageBreak/>
        <w:t xml:space="preserve">Main Screen </w:t>
      </w:r>
      <w:del w:id="6539" w:author="Ryan Beck" w:date="2023-04-11T14:58:00Z">
        <w:r w:rsidRPr="00FF1AB1" w:rsidDel="00220274">
          <w:delText>With</w:delText>
        </w:r>
      </w:del>
      <w:ins w:id="6540" w:author="Ryan Beck" w:date="2023-04-11T14:58:00Z">
        <w:r w:rsidR="00220274" w:rsidRPr="00FF1AB1">
          <w:t>with</w:t>
        </w:r>
      </w:ins>
      <w:r w:rsidRPr="00FF1AB1">
        <w:t xml:space="preserve"> Password Control</w:t>
      </w:r>
      <w:bookmarkEnd w:id="6530"/>
      <w:bookmarkEnd w:id="6531"/>
      <w:bookmarkEnd w:id="6532"/>
      <w:bookmarkEnd w:id="6533"/>
      <w:bookmarkEnd w:id="6534"/>
      <w:bookmarkEnd w:id="6535"/>
      <w:bookmarkEnd w:id="6536"/>
      <w:bookmarkEnd w:id="6537"/>
      <w:bookmarkEnd w:id="6538"/>
    </w:p>
    <w:p w14:paraId="40408751" w14:textId="77777777" w:rsidR="0087088B" w:rsidRDefault="0087088B" w:rsidP="0087088B">
      <w:r>
        <w:t>With Password Control enabled, the software Main Screen with display a Log In button with a letter on it.</w:t>
      </w:r>
    </w:p>
    <w:p w14:paraId="069409B1" w14:textId="77777777" w:rsidR="0087088B" w:rsidRDefault="0087088B" w:rsidP="0087088B"/>
    <w:p w14:paraId="784487EA" w14:textId="77777777" w:rsidR="0087088B" w:rsidRDefault="0087088B" w:rsidP="0087088B">
      <w:r>
        <w:t>O = Operator (default)</w:t>
      </w:r>
    </w:p>
    <w:p w14:paraId="781F1A2F" w14:textId="77777777" w:rsidR="0087088B" w:rsidRDefault="0087088B" w:rsidP="0087088B">
      <w:r>
        <w:t>A = Administrator</w:t>
      </w:r>
    </w:p>
    <w:p w14:paraId="5C3C78C8" w14:textId="77777777" w:rsidR="0087088B" w:rsidRDefault="0087088B" w:rsidP="0087088B">
      <w:r>
        <w:t>E = Engineer</w:t>
      </w:r>
    </w:p>
    <w:p w14:paraId="16F2664D" w14:textId="77777777" w:rsidR="0087088B" w:rsidRDefault="0087088B" w:rsidP="0087088B">
      <w:r>
        <w:t>T = Tech</w:t>
      </w:r>
    </w:p>
    <w:p w14:paraId="6C4B630C" w14:textId="77777777" w:rsidR="0087088B" w:rsidRPr="005B0A24" w:rsidRDefault="0087088B" w:rsidP="0087088B"/>
    <w:p w14:paraId="2323C3B7" w14:textId="77777777" w:rsidR="0087088B" w:rsidRDefault="0087088B" w:rsidP="0087088B">
      <w:pPr>
        <w:jc w:val="center"/>
      </w:pPr>
      <w:r>
        <w:rPr>
          <w:noProof/>
        </w:rPr>
        <w:drawing>
          <wp:inline distT="0" distB="0" distL="0" distR="0" wp14:anchorId="637B73D0" wp14:editId="218361D4">
            <wp:extent cx="5800230" cy="435017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5800230" cy="4350173"/>
                    </a:xfrm>
                    <a:prstGeom prst="rect">
                      <a:avLst/>
                    </a:prstGeom>
                  </pic:spPr>
                </pic:pic>
              </a:graphicData>
            </a:graphic>
          </wp:inline>
        </w:drawing>
      </w:r>
    </w:p>
    <w:p w14:paraId="2E17FCCD" w14:textId="77777777" w:rsidR="0087088B" w:rsidRDefault="0087088B" w:rsidP="0087088B"/>
    <w:p w14:paraId="694A1C96" w14:textId="77777777" w:rsidR="0087088B" w:rsidRDefault="0087088B" w:rsidP="0087088B"/>
    <w:p w14:paraId="5B3797B5" w14:textId="43F63D51" w:rsidR="0087088B" w:rsidRDefault="0087088B">
      <w:pPr>
        <w:ind w:firstLine="720"/>
        <w:pPrChange w:id="6541" w:author="Ryan Beck" w:date="2023-04-11T14:59:00Z">
          <w:pPr/>
        </w:pPrChange>
      </w:pPr>
      <w:r w:rsidRPr="00220274">
        <w:rPr>
          <w:b/>
          <w:bCs/>
          <w:rPrChange w:id="6542" w:author="Ryan Beck" w:date="2023-04-11T14:59:00Z">
            <w:rPr/>
          </w:rPrChange>
        </w:rPr>
        <w:t>Note</w:t>
      </w:r>
      <w:ins w:id="6543" w:author="Ryan Beck" w:date="2023-04-11T14:59:00Z">
        <w:r w:rsidR="00220274" w:rsidRPr="00220274">
          <w:rPr>
            <w:b/>
            <w:bCs/>
            <w:rPrChange w:id="6544" w:author="Ryan Beck" w:date="2023-04-11T14:59:00Z">
              <w:rPr/>
            </w:rPrChange>
          </w:rPr>
          <w:t>:</w:t>
        </w:r>
      </w:ins>
      <w:r>
        <w:t xml:space="preserve"> that the Operator user type is the default, and typically has the least access privileges.</w:t>
      </w:r>
    </w:p>
    <w:p w14:paraId="7EC3E633" w14:textId="77777777" w:rsidR="0087088B" w:rsidRDefault="0087088B" w:rsidP="0087088B"/>
    <w:p w14:paraId="3C631E80" w14:textId="77777777" w:rsidR="0087088B" w:rsidRDefault="0087088B" w:rsidP="0087088B"/>
    <w:p w14:paraId="4195E499" w14:textId="77777777" w:rsidR="0087088B" w:rsidRDefault="0087088B" w:rsidP="0087088B">
      <w:pPr>
        <w:rPr>
          <w:rFonts w:ascii="Arial" w:hAnsi="Arial" w:cs="Arial"/>
          <w:b/>
          <w:bCs/>
          <w:sz w:val="24"/>
          <w:szCs w:val="26"/>
        </w:rPr>
      </w:pPr>
      <w:r>
        <w:br w:type="page"/>
      </w:r>
    </w:p>
    <w:p w14:paraId="2E6FA217" w14:textId="77777777" w:rsidR="0087088B" w:rsidRDefault="0087088B" w:rsidP="001E4059">
      <w:pPr>
        <w:pStyle w:val="Heading3"/>
      </w:pPr>
      <w:bookmarkStart w:id="6545" w:name="_Toc506817163"/>
      <w:bookmarkStart w:id="6546" w:name="_Toc528426815"/>
      <w:bookmarkStart w:id="6547" w:name="_Toc528427104"/>
      <w:bookmarkStart w:id="6548" w:name="_Toc532827514"/>
      <w:bookmarkStart w:id="6549" w:name="_Toc52898987"/>
      <w:bookmarkStart w:id="6550" w:name="_Toc86830787"/>
      <w:bookmarkStart w:id="6551" w:name="_Toc86831589"/>
      <w:bookmarkStart w:id="6552" w:name="_Toc86831785"/>
      <w:bookmarkStart w:id="6553" w:name="_Toc132123343"/>
      <w:r w:rsidRPr="00FF1AB1">
        <w:lastRenderedPageBreak/>
        <w:t>Main Screen Log In</w:t>
      </w:r>
      <w:bookmarkEnd w:id="6545"/>
      <w:bookmarkEnd w:id="6546"/>
      <w:bookmarkEnd w:id="6547"/>
      <w:bookmarkEnd w:id="6548"/>
      <w:bookmarkEnd w:id="6549"/>
      <w:bookmarkEnd w:id="6550"/>
      <w:bookmarkEnd w:id="6551"/>
      <w:bookmarkEnd w:id="6552"/>
      <w:bookmarkEnd w:id="6553"/>
    </w:p>
    <w:p w14:paraId="0BAA2466" w14:textId="3E4EA3B9" w:rsidR="0087088B" w:rsidRDefault="0087088B" w:rsidP="0087088B">
      <w:r>
        <w:t xml:space="preserve">When the </w:t>
      </w:r>
      <w:r w:rsidRPr="00220274">
        <w:rPr>
          <w:b/>
          <w:bCs/>
          <w:rPrChange w:id="6554" w:author="Ryan Beck" w:date="2023-04-11T14:59:00Z">
            <w:rPr/>
          </w:rPrChange>
        </w:rPr>
        <w:t xml:space="preserve">Log </w:t>
      </w:r>
      <w:ins w:id="6555" w:author="Ryan Beck" w:date="2023-04-11T14:59:00Z">
        <w:r w:rsidR="00220274">
          <w:rPr>
            <w:b/>
            <w:bCs/>
          </w:rPr>
          <w:t>I</w:t>
        </w:r>
      </w:ins>
      <w:del w:id="6556" w:author="Ryan Beck" w:date="2023-04-11T14:59:00Z">
        <w:r w:rsidRPr="00220274" w:rsidDel="00220274">
          <w:rPr>
            <w:b/>
            <w:bCs/>
            <w:rPrChange w:id="6557" w:author="Ryan Beck" w:date="2023-04-11T14:59:00Z">
              <w:rPr/>
            </w:rPrChange>
          </w:rPr>
          <w:delText>i</w:delText>
        </w:r>
      </w:del>
      <w:r w:rsidRPr="00220274">
        <w:rPr>
          <w:b/>
          <w:bCs/>
          <w:rPrChange w:id="6558" w:author="Ryan Beck" w:date="2023-04-11T14:59:00Z">
            <w:rPr/>
          </w:rPrChange>
        </w:rPr>
        <w:t>n</w:t>
      </w:r>
      <w:r>
        <w:t xml:space="preserve"> button is clicked, the software displays a drop down menu, as shown here.</w:t>
      </w:r>
    </w:p>
    <w:p w14:paraId="194320F1" w14:textId="77777777" w:rsidR="0087088B" w:rsidRDefault="0087088B" w:rsidP="0087088B"/>
    <w:p w14:paraId="3F5386C2" w14:textId="1E5D8B83" w:rsidR="0087088B" w:rsidRDefault="0087088B" w:rsidP="0087088B">
      <w:r>
        <w:rPr>
          <w:noProof/>
        </w:rPr>
        <w:drawing>
          <wp:inline distT="0" distB="0" distL="0" distR="0" wp14:anchorId="7F2263E5" wp14:editId="484CC53A">
            <wp:extent cx="5788147" cy="4350173"/>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788147" cy="4350173"/>
                    </a:xfrm>
                    <a:prstGeom prst="rect">
                      <a:avLst/>
                    </a:prstGeom>
                  </pic:spPr>
                </pic:pic>
              </a:graphicData>
            </a:graphic>
          </wp:inline>
        </w:drawing>
      </w:r>
    </w:p>
    <w:p w14:paraId="026585B7" w14:textId="77777777" w:rsidR="0087088B" w:rsidRPr="000843D2" w:rsidRDefault="0087088B" w:rsidP="0087088B">
      <w:pPr>
        <w:rPr>
          <w:sz w:val="10"/>
        </w:rPr>
      </w:pPr>
    </w:p>
    <w:p w14:paraId="0BC76AAA" w14:textId="74A28DDC" w:rsidR="0087088B" w:rsidRDefault="0087088B">
      <w:pPr>
        <w:ind w:left="720"/>
        <w:pPrChange w:id="6559" w:author="Ryan Beck" w:date="2023-04-11T14:59:00Z">
          <w:pPr/>
        </w:pPrChange>
      </w:pPr>
      <w:r w:rsidRPr="00220274">
        <w:rPr>
          <w:b/>
          <w:bCs/>
          <w:rPrChange w:id="6560" w:author="Ryan Beck" w:date="2023-04-11T14:59:00Z">
            <w:rPr/>
          </w:rPrChange>
        </w:rPr>
        <w:t>Note</w:t>
      </w:r>
      <w:ins w:id="6561" w:author="Ryan Beck" w:date="2023-04-11T14:59:00Z">
        <w:r w:rsidR="00220274" w:rsidRPr="00220274">
          <w:rPr>
            <w:b/>
            <w:bCs/>
            <w:rPrChange w:id="6562" w:author="Ryan Beck" w:date="2023-04-11T14:59:00Z">
              <w:rPr/>
            </w:rPrChange>
          </w:rPr>
          <w:t>:</w:t>
        </w:r>
      </w:ins>
      <w:r>
        <w:t xml:space="preserve"> that you can log in from most screens, such as from the </w:t>
      </w:r>
      <w:r w:rsidRPr="00220274">
        <w:rPr>
          <w:b/>
          <w:bCs/>
          <w:rPrChange w:id="6563" w:author="Ryan Beck" w:date="2023-04-11T14:59:00Z">
            <w:rPr/>
          </w:rPrChange>
        </w:rPr>
        <w:t xml:space="preserve">Log </w:t>
      </w:r>
      <w:ins w:id="6564" w:author="Ryan Beck" w:date="2023-04-11T14:59:00Z">
        <w:r w:rsidR="00220274" w:rsidRPr="00220274">
          <w:rPr>
            <w:b/>
            <w:bCs/>
            <w:rPrChange w:id="6565" w:author="Ryan Beck" w:date="2023-04-11T14:59:00Z">
              <w:rPr/>
            </w:rPrChange>
          </w:rPr>
          <w:t>I</w:t>
        </w:r>
      </w:ins>
      <w:del w:id="6566" w:author="Ryan Beck" w:date="2023-04-11T14:59:00Z">
        <w:r w:rsidRPr="00220274" w:rsidDel="00220274">
          <w:rPr>
            <w:b/>
            <w:bCs/>
            <w:rPrChange w:id="6567" w:author="Ryan Beck" w:date="2023-04-11T14:59:00Z">
              <w:rPr/>
            </w:rPrChange>
          </w:rPr>
          <w:delText>i</w:delText>
        </w:r>
      </w:del>
      <w:r w:rsidRPr="00220274">
        <w:rPr>
          <w:b/>
          <w:bCs/>
          <w:rPrChange w:id="6568" w:author="Ryan Beck" w:date="2023-04-11T14:59:00Z">
            <w:rPr/>
          </w:rPrChange>
        </w:rPr>
        <w:t>n</w:t>
      </w:r>
      <w:r>
        <w:t xml:space="preserve"> button in the lower left of the Graph screen.</w:t>
      </w:r>
    </w:p>
    <w:p w14:paraId="7C53C38A" w14:textId="77777777" w:rsidR="0087088B" w:rsidRDefault="0087088B" w:rsidP="0087088B">
      <w:pPr>
        <w:jc w:val="center"/>
      </w:pPr>
      <w:r>
        <w:rPr>
          <w:noProof/>
        </w:rPr>
        <mc:AlternateContent>
          <mc:Choice Requires="wps">
            <w:drawing>
              <wp:anchor distT="0" distB="0" distL="114300" distR="114300" simplePos="0" relativeHeight="251662848" behindDoc="0" locked="0" layoutInCell="1" allowOverlap="1" wp14:anchorId="12A5A53C" wp14:editId="134E78AB">
                <wp:simplePos x="0" y="0"/>
                <wp:positionH relativeFrom="column">
                  <wp:posOffset>207645</wp:posOffset>
                </wp:positionH>
                <wp:positionV relativeFrom="paragraph">
                  <wp:posOffset>2699962</wp:posOffset>
                </wp:positionV>
                <wp:extent cx="422564" cy="256309"/>
                <wp:effectExtent l="19050" t="19050" r="15875" b="10795"/>
                <wp:wrapNone/>
                <wp:docPr id="271" name="Rectangle 271"/>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4EE8B" id="Rectangle 271" o:spid="_x0000_s1026" style="position:absolute;margin-left:16.35pt;margin-top:212.6pt;width:33.25pt;height:20.2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" filled="f" strokecolor="#c0504d" strokeweight="2.25pt"/>
            </w:pict>
          </mc:Fallback>
        </mc:AlternateContent>
      </w:r>
      <w:r>
        <w:rPr>
          <w:noProof/>
        </w:rPr>
        <w:drawing>
          <wp:inline distT="0" distB="0" distL="0" distR="0" wp14:anchorId="36D8A9AD" wp14:editId="10D1EFD9">
            <wp:extent cx="5685830" cy="3020291"/>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3481766B" w14:textId="20AB1434" w:rsidR="0087088B" w:rsidDel="00220274" w:rsidRDefault="0087088B">
      <w:pPr>
        <w:pStyle w:val="Heading4"/>
        <w:rPr>
          <w:del w:id="6569" w:author="Ryan Beck" w:date="2023-04-11T15:00:00Z"/>
        </w:rPr>
        <w:pPrChange w:id="6570" w:author="Ryan Beck" w:date="2023-04-11T15:00:00Z">
          <w:pPr/>
        </w:pPrChange>
      </w:pPr>
      <w:del w:id="6571" w:author="Ryan Beck" w:date="2023-04-11T15:00:00Z">
        <w:r w:rsidDel="00220274">
          <w:lastRenderedPageBreak/>
          <w:br w:type="page"/>
        </w:r>
      </w:del>
    </w:p>
    <w:p w14:paraId="65A8A3C9" w14:textId="77777777" w:rsidR="0087088B" w:rsidRDefault="0087088B" w:rsidP="00220274">
      <w:pPr>
        <w:pStyle w:val="Heading4"/>
      </w:pPr>
      <w:r>
        <w:lastRenderedPageBreak/>
        <w:t>Example of Limited Access to Functions</w:t>
      </w:r>
    </w:p>
    <w:p w14:paraId="11A049B6" w14:textId="77777777" w:rsidR="0087088B" w:rsidRDefault="0087088B" w:rsidP="0087088B">
      <w:r>
        <w:t>This screenshot shows the limited access that an Operator, for example, may have. Notice that there are no privileges to create, edit, delete, or save changes.</w:t>
      </w:r>
    </w:p>
    <w:p w14:paraId="4D388FFA" w14:textId="77777777" w:rsidR="0087088B" w:rsidRDefault="0087088B" w:rsidP="0087088B"/>
    <w:bookmarkEnd w:id="6372"/>
    <w:p w14:paraId="0DF840E4" w14:textId="77777777" w:rsidR="0087088B" w:rsidRDefault="0087088B" w:rsidP="0087088B">
      <w:r>
        <w:rPr>
          <w:noProof/>
        </w:rPr>
        <w:drawing>
          <wp:inline distT="0" distB="0" distL="0" distR="0" wp14:anchorId="54DC181C" wp14:editId="60EB01A4">
            <wp:extent cx="5943600" cy="47275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280">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07DE20DB" w14:textId="77777777" w:rsidR="0087088B" w:rsidRDefault="0087088B" w:rsidP="0087088B"/>
    <w:p w14:paraId="6F9F239C" w14:textId="77777777" w:rsidR="0087088B" w:rsidRDefault="0087088B" w:rsidP="0087088B"/>
    <w:p w14:paraId="4725FE66" w14:textId="77777777" w:rsidR="0087088B" w:rsidRDefault="0087088B" w:rsidP="0087088B">
      <w:bookmarkStart w:id="6572" w:name="_Hlk532838496"/>
      <w:r>
        <w:br w:type="page"/>
      </w:r>
    </w:p>
    <w:p w14:paraId="41BE6872" w14:textId="49C69C46" w:rsidR="00F52706" w:rsidRDefault="0026146F" w:rsidP="0026146F">
      <w:pPr>
        <w:pStyle w:val="Heading1"/>
        <w:rPr>
          <w:rFonts w:cs="Arial"/>
          <w:sz w:val="32"/>
          <w:szCs w:val="32"/>
        </w:rPr>
      </w:pPr>
      <w:bookmarkStart w:id="6573" w:name="_Toc532827326"/>
      <w:bookmarkStart w:id="6574" w:name="_Toc532827515"/>
      <w:bookmarkStart w:id="6575" w:name="_Toc532827607"/>
      <w:bookmarkStart w:id="6576" w:name="_Toc532892562"/>
      <w:bookmarkStart w:id="6577" w:name="_Toc52898798"/>
      <w:bookmarkStart w:id="6578" w:name="_Toc52898988"/>
      <w:bookmarkStart w:id="6579" w:name="_Toc52899213"/>
      <w:bookmarkStart w:id="6580" w:name="_Toc86830593"/>
      <w:bookmarkStart w:id="6581" w:name="_Toc86830788"/>
      <w:bookmarkStart w:id="6582" w:name="_Toc86831590"/>
      <w:bookmarkStart w:id="6583" w:name="_Toc86831786"/>
      <w:bookmarkStart w:id="6584" w:name="_Toc132123110"/>
      <w:bookmarkStart w:id="6585" w:name="_Toc132123344"/>
      <w:bookmarkEnd w:id="6572"/>
      <w:r>
        <w:rPr>
          <w:noProof/>
        </w:rPr>
        <w:lastRenderedPageBreak/>
        <w:drawing>
          <wp:anchor distT="0" distB="0" distL="114300" distR="114300" simplePos="0" relativeHeight="251621888" behindDoc="0" locked="0" layoutInCell="1" allowOverlap="1" wp14:anchorId="0E45E524" wp14:editId="198E9BF4">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6586" w:name="_Toc314830967"/>
      <w:bookmarkEnd w:id="6228"/>
      <w:bookmarkEnd w:id="6229"/>
      <w:bookmarkEnd w:id="6230"/>
      <w:bookmarkEnd w:id="6231"/>
      <w:bookmarkEnd w:id="6232"/>
      <w:bookmarkEnd w:id="6233"/>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573"/>
      <w:bookmarkEnd w:id="6574"/>
      <w:bookmarkEnd w:id="6575"/>
      <w:bookmarkEnd w:id="6576"/>
      <w:bookmarkEnd w:id="6577"/>
      <w:bookmarkEnd w:id="6578"/>
      <w:bookmarkEnd w:id="6579"/>
      <w:bookmarkEnd w:id="6580"/>
      <w:bookmarkEnd w:id="6581"/>
      <w:bookmarkEnd w:id="6582"/>
      <w:bookmarkEnd w:id="6583"/>
      <w:bookmarkEnd w:id="6584"/>
      <w:bookmarkEnd w:id="6585"/>
      <w:r w:rsidR="00F52706" w:rsidRPr="00F52706">
        <w:rPr>
          <w:rFonts w:cs="Arial"/>
          <w:sz w:val="32"/>
          <w:szCs w:val="32"/>
        </w:rPr>
        <w:t xml:space="preserve"> </w:t>
      </w:r>
    </w:p>
    <w:p w14:paraId="270A5B1C" w14:textId="47C3D941" w:rsidR="00B97B7F" w:rsidRPr="006E1668" w:rsidRDefault="00B97B7F" w:rsidP="006E1668">
      <w:pPr>
        <w:rPr>
          <w:color w:val="FF0000"/>
        </w:rPr>
      </w:pPr>
    </w:p>
    <w:p w14:paraId="63779110" w14:textId="7D5AE1FE" w:rsidR="00F52706" w:rsidRDefault="00F52706" w:rsidP="00AA7259">
      <w:pPr>
        <w:pStyle w:val="Heading2"/>
      </w:pPr>
      <w:bookmarkStart w:id="6587" w:name="_Toc469043237"/>
      <w:bookmarkStart w:id="6588" w:name="_Toc469043541"/>
      <w:bookmarkStart w:id="6589" w:name="_Toc469043817"/>
      <w:bookmarkStart w:id="6590" w:name="_Toc469139471"/>
      <w:bookmarkStart w:id="6591" w:name="_Toc469152916"/>
      <w:bookmarkStart w:id="6592" w:name="_Toc469613011"/>
      <w:bookmarkStart w:id="6593" w:name="_Toc491174926"/>
      <w:bookmarkStart w:id="6594" w:name="_Toc491175146"/>
      <w:bookmarkStart w:id="6595" w:name="_Toc491264055"/>
      <w:bookmarkStart w:id="6596" w:name="_Toc494303979"/>
      <w:bookmarkStart w:id="6597" w:name="_Toc494304155"/>
      <w:bookmarkStart w:id="6598" w:name="_Toc532827327"/>
      <w:bookmarkStart w:id="6599" w:name="_Toc532827516"/>
      <w:bookmarkStart w:id="6600" w:name="_Toc52898799"/>
      <w:bookmarkStart w:id="6601" w:name="_Toc52898989"/>
      <w:bookmarkStart w:id="6602" w:name="_Toc86830594"/>
      <w:bookmarkStart w:id="6603" w:name="_Toc86830789"/>
      <w:bookmarkStart w:id="6604" w:name="_Toc86831591"/>
      <w:bookmarkStart w:id="6605" w:name="_Toc86831787"/>
      <w:bookmarkStart w:id="6606" w:name="_Toc132123111"/>
      <w:bookmarkStart w:id="6607" w:name="_Toc132123345"/>
      <w:r w:rsidRPr="00B1186A">
        <w:t>On the Web</w:t>
      </w:r>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5EA1C8DC" w:rsidR="0026146F" w:rsidRPr="00B1186A" w:rsidRDefault="006E64D0" w:rsidP="00795C6A">
      <w:hyperlink r:id="rId282" w:history="1">
        <w:r w:rsidR="0026146F" w:rsidRPr="00B1186A">
          <w:rPr>
            <w:rStyle w:val="Hyperlink"/>
          </w:rPr>
          <w:t>www.kicthermal.com</w:t>
        </w:r>
      </w:hyperlink>
      <w:r w:rsidR="0026146F" w:rsidRPr="00B1186A">
        <w:t xml:space="preserve"> or </w:t>
      </w:r>
      <w:hyperlink r:id="rId283"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rsidP="00AA7259">
      <w:pPr>
        <w:pStyle w:val="Heading2"/>
      </w:pPr>
      <w:bookmarkStart w:id="6608" w:name="_Toc176001837"/>
      <w:bookmarkStart w:id="6609" w:name="_Toc469043238"/>
      <w:bookmarkStart w:id="6610" w:name="_Toc469043542"/>
      <w:bookmarkStart w:id="6611" w:name="_Toc469043818"/>
      <w:bookmarkStart w:id="6612" w:name="_Toc469139472"/>
      <w:bookmarkStart w:id="6613" w:name="_Toc469152917"/>
      <w:bookmarkStart w:id="6614" w:name="_Toc469613012"/>
      <w:bookmarkStart w:id="6615" w:name="_Toc491174927"/>
      <w:bookmarkStart w:id="6616" w:name="_Toc491175147"/>
      <w:bookmarkStart w:id="6617" w:name="_Toc491264056"/>
      <w:bookmarkStart w:id="6618" w:name="_Toc494303980"/>
      <w:bookmarkStart w:id="6619" w:name="_Toc494304156"/>
      <w:bookmarkStart w:id="6620" w:name="_Toc532827328"/>
      <w:bookmarkStart w:id="6621" w:name="_Toc532827517"/>
      <w:bookmarkStart w:id="6622" w:name="_Toc52898800"/>
      <w:bookmarkStart w:id="6623" w:name="_Toc52898990"/>
      <w:bookmarkStart w:id="6624" w:name="_Toc86830595"/>
      <w:bookmarkStart w:id="6625" w:name="_Toc86830790"/>
      <w:bookmarkStart w:id="6626" w:name="_Toc86831592"/>
      <w:bookmarkStart w:id="6627" w:name="_Toc86831788"/>
      <w:bookmarkStart w:id="6628" w:name="_Toc132123112"/>
      <w:bookmarkStart w:id="6629" w:name="_Toc132123346"/>
      <w:r w:rsidRPr="00B1186A">
        <w:t>KIC Technical Support</w:t>
      </w:r>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7FA382C0" w:rsidR="002E553A" w:rsidRPr="00B1186A" w:rsidRDefault="002E553A" w:rsidP="002E553A">
      <w:pPr>
        <w:rPr>
          <w:lang w:val="it-IT"/>
        </w:rPr>
      </w:pPr>
      <w:r w:rsidRPr="00B1186A">
        <w:rPr>
          <w:lang w:val="it-IT"/>
        </w:rPr>
        <w:t xml:space="preserve">USA: </w:t>
      </w:r>
      <w:hyperlink r:id="rId284" w:history="1">
        <w:r w:rsidRPr="00B1186A">
          <w:rPr>
            <w:rStyle w:val="Hyperlink"/>
            <w:lang w:val="it-IT"/>
          </w:rPr>
          <w:t>tech@kicmail.com</w:t>
        </w:r>
      </w:hyperlink>
    </w:p>
    <w:p w14:paraId="5593E757" w14:textId="3EDBEFFE" w:rsidR="002E553A" w:rsidRPr="00B1186A" w:rsidRDefault="002E553A" w:rsidP="002E553A">
      <w:pPr>
        <w:rPr>
          <w:lang w:val="it-IT"/>
        </w:rPr>
      </w:pPr>
      <w:r w:rsidRPr="00B1186A">
        <w:rPr>
          <w:lang w:val="it-IT"/>
        </w:rPr>
        <w:t xml:space="preserve">Europe: </w:t>
      </w:r>
      <w:hyperlink r:id="rId285" w:history="1">
        <w:r w:rsidRPr="00B1186A">
          <w:rPr>
            <w:rStyle w:val="Hyperlink"/>
            <w:lang w:val="it-IT"/>
          </w:rPr>
          <w:t>europe.tech@kicmail.com</w:t>
        </w:r>
      </w:hyperlink>
    </w:p>
    <w:p w14:paraId="261ECEF9" w14:textId="1692C103" w:rsidR="002E553A" w:rsidRPr="00B1186A" w:rsidRDefault="002E553A" w:rsidP="002E553A">
      <w:r w:rsidRPr="00B1186A">
        <w:t xml:space="preserve">Asia: </w:t>
      </w:r>
      <w:hyperlink r:id="rId286"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rsidP="00AA7259">
      <w:pPr>
        <w:pStyle w:val="Heading2"/>
      </w:pPr>
      <w:bookmarkStart w:id="6630" w:name="_Toc176001838"/>
      <w:bookmarkStart w:id="6631" w:name="_Toc469043239"/>
      <w:bookmarkStart w:id="6632" w:name="_Toc469043543"/>
      <w:bookmarkStart w:id="6633" w:name="_Toc469043819"/>
      <w:bookmarkStart w:id="6634" w:name="_Toc469139473"/>
      <w:bookmarkStart w:id="6635" w:name="_Toc469152918"/>
      <w:bookmarkStart w:id="6636" w:name="_Toc469613013"/>
      <w:bookmarkStart w:id="6637" w:name="_Toc491174928"/>
      <w:bookmarkStart w:id="6638" w:name="_Toc491175148"/>
      <w:bookmarkStart w:id="6639" w:name="_Toc491264057"/>
      <w:bookmarkStart w:id="6640" w:name="_Toc494303981"/>
      <w:bookmarkStart w:id="6641" w:name="_Toc494304157"/>
      <w:bookmarkStart w:id="6642" w:name="_Toc532827329"/>
      <w:bookmarkStart w:id="6643" w:name="_Toc532827518"/>
      <w:bookmarkStart w:id="6644" w:name="_Toc52898801"/>
      <w:bookmarkStart w:id="6645" w:name="_Toc52898991"/>
      <w:bookmarkStart w:id="6646" w:name="_Toc86830596"/>
      <w:bookmarkStart w:id="6647" w:name="_Toc86830791"/>
      <w:bookmarkStart w:id="6648" w:name="_Toc86831593"/>
      <w:bookmarkStart w:id="6649" w:name="_Toc86831789"/>
      <w:bookmarkStart w:id="6650" w:name="_Toc132123113"/>
      <w:bookmarkStart w:id="6651" w:name="_Toc132123347"/>
      <w:r w:rsidRPr="00B1186A">
        <w:t>KIC Product Training</w:t>
      </w:r>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p>
    <w:p w14:paraId="05C4A0E5" w14:textId="17034C7C" w:rsidR="002E553A" w:rsidRPr="00B1186A" w:rsidRDefault="002E553A" w:rsidP="002E553A">
      <w:r w:rsidRPr="00B1186A">
        <w:t xml:space="preserve">Contact KIC Customer Support by email, </w:t>
      </w:r>
      <w:hyperlink r:id="rId287"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rsidP="00AA7259">
      <w:pPr>
        <w:pStyle w:val="Heading2"/>
      </w:pPr>
      <w:bookmarkStart w:id="6652" w:name="_Toc176001839"/>
      <w:bookmarkStart w:id="6653" w:name="_Toc469043240"/>
      <w:bookmarkStart w:id="6654" w:name="_Toc469043544"/>
      <w:bookmarkStart w:id="6655" w:name="_Toc469043820"/>
      <w:bookmarkStart w:id="6656" w:name="_Toc469139474"/>
      <w:bookmarkStart w:id="6657" w:name="_Toc469152919"/>
      <w:bookmarkStart w:id="6658" w:name="_Toc469613014"/>
      <w:bookmarkStart w:id="6659" w:name="_Toc491174929"/>
      <w:bookmarkStart w:id="6660" w:name="_Toc491175149"/>
      <w:bookmarkStart w:id="6661" w:name="_Toc491264058"/>
      <w:bookmarkStart w:id="6662" w:name="_Toc494303982"/>
      <w:bookmarkStart w:id="6663" w:name="_Toc494304158"/>
      <w:bookmarkStart w:id="6664" w:name="_Toc532827330"/>
      <w:bookmarkStart w:id="6665" w:name="_Toc532827519"/>
      <w:bookmarkStart w:id="6666" w:name="_Toc52898802"/>
      <w:bookmarkStart w:id="6667" w:name="_Toc52898992"/>
      <w:bookmarkStart w:id="6668" w:name="_Toc86830597"/>
      <w:bookmarkStart w:id="6669" w:name="_Toc86830792"/>
      <w:bookmarkStart w:id="6670" w:name="_Toc86831594"/>
      <w:bookmarkStart w:id="6671" w:name="_Toc86831790"/>
      <w:bookmarkStart w:id="6672" w:name="_Toc132123114"/>
      <w:bookmarkStart w:id="6673" w:name="_Toc132123348"/>
      <w:r w:rsidRPr="00B1186A">
        <w:t>KIC Sales</w:t>
      </w:r>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p>
    <w:p w14:paraId="61539CA3" w14:textId="77777777" w:rsidR="002E553A" w:rsidRPr="00B1186A" w:rsidRDefault="002E553A" w:rsidP="002E553A">
      <w:pPr>
        <w:keepNext/>
        <w:spacing w:after="120"/>
      </w:pPr>
      <w:r w:rsidRPr="00B1186A">
        <w:t>Contact KIC sales:</w:t>
      </w:r>
    </w:p>
    <w:p w14:paraId="5FACF90C" w14:textId="7499F3F4" w:rsidR="002E553A" w:rsidRPr="00B1186A" w:rsidRDefault="002E553A" w:rsidP="002E553A">
      <w:r w:rsidRPr="00B1186A">
        <w:t xml:space="preserve">USA: </w:t>
      </w:r>
      <w:hyperlink r:id="rId288" w:history="1">
        <w:r w:rsidRPr="00B1186A">
          <w:rPr>
            <w:rStyle w:val="Hyperlink"/>
          </w:rPr>
          <w:t>sales@kicmail.com</w:t>
        </w:r>
      </w:hyperlink>
    </w:p>
    <w:p w14:paraId="09DB276A" w14:textId="5130DFB6" w:rsidR="002E553A" w:rsidRPr="00B1186A" w:rsidRDefault="002E553A" w:rsidP="002E553A">
      <w:r w:rsidRPr="00B1186A">
        <w:t xml:space="preserve">Europe: </w:t>
      </w:r>
      <w:hyperlink r:id="rId289" w:history="1">
        <w:r w:rsidRPr="00B1186A">
          <w:rPr>
            <w:rStyle w:val="Hyperlink"/>
          </w:rPr>
          <w:t>europe.sales@kicmail.com</w:t>
        </w:r>
      </w:hyperlink>
    </w:p>
    <w:p w14:paraId="3783D01F" w14:textId="5B031D8F" w:rsidR="002E553A" w:rsidRPr="00B1186A" w:rsidRDefault="002E553A" w:rsidP="002E553A">
      <w:r w:rsidRPr="00B1186A">
        <w:t xml:space="preserve">Asia: </w:t>
      </w:r>
      <w:hyperlink r:id="rId290" w:history="1">
        <w:r w:rsidRPr="00B1186A">
          <w:rPr>
            <w:rStyle w:val="Hyperlink"/>
          </w:rPr>
          <w:t>asia.sales@kicmail.com</w:t>
        </w:r>
      </w:hyperlink>
    </w:p>
    <w:p w14:paraId="56D3FB18" w14:textId="2191EBFD" w:rsidR="002E553A" w:rsidRPr="00B1186A" w:rsidRDefault="002E553A" w:rsidP="002E553A">
      <w:r w:rsidRPr="00B1186A">
        <w:t xml:space="preserve">China: </w:t>
      </w:r>
      <w:hyperlink r:id="rId291"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rsidP="00AA7259">
      <w:pPr>
        <w:pStyle w:val="Heading2"/>
      </w:pPr>
      <w:bookmarkStart w:id="6674" w:name="_Toc176001840"/>
      <w:bookmarkStart w:id="6675" w:name="_Toc469043241"/>
      <w:bookmarkStart w:id="6676" w:name="_Toc469043545"/>
      <w:bookmarkStart w:id="6677" w:name="_Toc469043821"/>
      <w:bookmarkStart w:id="6678" w:name="_Toc469139475"/>
      <w:bookmarkStart w:id="6679" w:name="_Toc469152920"/>
      <w:bookmarkStart w:id="6680" w:name="_Toc469613015"/>
      <w:bookmarkStart w:id="6681" w:name="_Toc491174930"/>
      <w:bookmarkStart w:id="6682" w:name="_Toc491175150"/>
      <w:bookmarkStart w:id="6683" w:name="_Toc491264059"/>
      <w:bookmarkStart w:id="6684" w:name="_Toc494303983"/>
      <w:bookmarkStart w:id="6685" w:name="_Toc494304159"/>
      <w:bookmarkStart w:id="6686" w:name="_Toc532827331"/>
      <w:bookmarkStart w:id="6687" w:name="_Toc532827520"/>
      <w:bookmarkStart w:id="6688" w:name="_Toc52898803"/>
      <w:bookmarkStart w:id="6689" w:name="_Toc52898993"/>
      <w:bookmarkStart w:id="6690" w:name="_Toc86830598"/>
      <w:bookmarkStart w:id="6691" w:name="_Toc86830793"/>
      <w:bookmarkStart w:id="6692" w:name="_Toc86831595"/>
      <w:bookmarkStart w:id="6693" w:name="_Toc86831791"/>
      <w:bookmarkStart w:id="6694" w:name="_Toc132123115"/>
      <w:bookmarkStart w:id="6695" w:name="_Toc132123349"/>
      <w:r w:rsidRPr="00B1186A">
        <w:t>Find the KIC Representative in Your Area</w:t>
      </w:r>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14:paraId="55C9400E" w14:textId="32CEA4F8" w:rsidR="002E553A" w:rsidRDefault="002E553A" w:rsidP="002E553A">
      <w:r>
        <w:t>Send an em</w:t>
      </w:r>
      <w:r w:rsidRPr="00376BE9">
        <w:t>ail</w:t>
      </w:r>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292"/>
      <w:headerReference w:type="default" r:id="rId293"/>
      <w:footerReference w:type="even" r:id="rId294"/>
      <w:footerReference w:type="default" r:id="rId295"/>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37F5C" w14:textId="77777777" w:rsidR="006975E0" w:rsidRDefault="006975E0">
      <w:r>
        <w:separator/>
      </w:r>
    </w:p>
  </w:endnote>
  <w:endnote w:type="continuationSeparator" w:id="0">
    <w:p w14:paraId="45917916" w14:textId="77777777" w:rsidR="006975E0" w:rsidRDefault="006975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77777777" w:rsidR="00630C89" w:rsidRDefault="00630C89"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630C89" w:rsidRPr="00B61459" w:rsidRDefault="00630C89"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5F4DE9E9" w:rsidR="00630C89" w:rsidRPr="00B61459" w:rsidRDefault="00630C89"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77777777" w:rsidR="00630C89" w:rsidRDefault="00630C89"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77777777" w:rsidR="00630C89" w:rsidRPr="00B61459" w:rsidRDefault="00630C89" w:rsidP="001324AE">
    <w:pPr>
      <w:pStyle w:val="Footer"/>
    </w:pP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E2076" w14:textId="77777777" w:rsidR="006975E0" w:rsidRDefault="006975E0">
      <w:r>
        <w:separator/>
      </w:r>
    </w:p>
  </w:footnote>
  <w:footnote w:type="continuationSeparator" w:id="0">
    <w:p w14:paraId="453C6F14" w14:textId="77777777" w:rsidR="006975E0" w:rsidRDefault="006975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53E854C9" w:rsidR="00630C89" w:rsidRPr="00AD3949" w:rsidRDefault="00630C89"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630C89" w:rsidRPr="00AD3949" w:rsidRDefault="00630C89"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795A7694" w:rsidR="00630C89" w:rsidRPr="00AD3949" w:rsidRDefault="00630C89" w:rsidP="002B3029">
    <w:pPr>
      <w:pStyle w:val="Header"/>
      <w:ind w:right="-450"/>
    </w:pPr>
    <w:r>
      <w:t xml:space="preserve">KIC </w:t>
    </w:r>
    <w:r w:rsidRPr="000A35B9">
      <w:t>Vision</w:t>
    </w:r>
    <w:r w:rsidRPr="000A35B9">
      <w:rPr>
        <w:vertAlign w:val="superscript"/>
      </w:rPr>
      <w:t>2</w:t>
    </w:r>
    <w:r>
      <w:t xml:space="preserve"> User Manual</w:t>
    </w:r>
    <w:r w:rsidRPr="00AD3949">
      <w:tab/>
    </w:r>
    <w:r w:rsidRPr="00AD3949">
      <w:tab/>
    </w:r>
    <w:r w:rsidRPr="00754243">
      <w:t xml:space="preserve">Version </w:t>
    </w:r>
    <w:r>
      <w:t>3.</w:t>
    </w:r>
    <w:ins w:id="849" w:author="Ryan Beck" w:date="2023-04-11T15:02:00Z">
      <w:r w:rsidR="00D57D3B">
        <w:t>12</w:t>
      </w:r>
    </w:ins>
    <w:del w:id="850" w:author="Ryan Beck" w:date="2023-04-11T15:02:00Z">
      <w:r w:rsidR="00484DA5" w:rsidDel="00D57D3B">
        <w:delText>8</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5A8AEE2D" w:rsidR="00630C89" w:rsidRPr="00AD3949" w:rsidRDefault="00630C89" w:rsidP="002B3029">
    <w:pPr>
      <w:pStyle w:val="Header"/>
      <w:ind w:right="-450"/>
    </w:pPr>
    <w:r>
      <w:t>Version 3.</w:t>
    </w:r>
    <w:ins w:id="851" w:author="Ryan Beck" w:date="2023-04-11T15:02:00Z">
      <w:r w:rsidR="00D57D3B">
        <w:t>12</w:t>
      </w:r>
    </w:ins>
    <w:del w:id="852" w:author="Ryan Beck" w:date="2023-04-11T15:02:00Z">
      <w:r w:rsidR="00955FC2" w:rsidDel="00D57D3B">
        <w:delText>8</w:delText>
      </w:r>
    </w:del>
    <w:r w:rsidRPr="00AD3949">
      <w:tab/>
    </w:r>
    <w:r>
      <w:tab/>
      <w:t xml:space="preserve">KIC </w:t>
    </w:r>
    <w:r w:rsidRPr="0017746D">
      <w:t>Vision</w:t>
    </w:r>
    <w:r w:rsidRPr="006E1668">
      <w:rPr>
        <w:vertAlign w:val="superscript"/>
      </w:rPr>
      <w:t>2</w:t>
    </w:r>
    <w:r>
      <w:t xml:space="preserve">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23EF528D" w:rsidR="00630C89" w:rsidRPr="00AD3949" w:rsidRDefault="00630C89" w:rsidP="001324AE">
    <w:pPr>
      <w:pStyle w:val="Header"/>
    </w:pPr>
    <w:r>
      <w:t xml:space="preserve">KIC </w:t>
    </w:r>
    <w:r w:rsidRPr="000A35B9">
      <w:t>Vision</w:t>
    </w:r>
    <w:r w:rsidRPr="000A35B9">
      <w:rPr>
        <w:vertAlign w:val="superscript"/>
      </w:rPr>
      <w:t>2</w:t>
    </w:r>
    <w:r>
      <w:t xml:space="preserve"> User Manual</w:t>
    </w:r>
    <w:r w:rsidRPr="00AD3949">
      <w:tab/>
    </w:r>
    <w:r w:rsidRPr="00AD3949">
      <w:tab/>
    </w:r>
    <w:r w:rsidRPr="00754243">
      <w:t xml:space="preserve">Version </w:t>
    </w:r>
    <w:r>
      <w:t>3.</w:t>
    </w:r>
    <w:ins w:id="6696" w:author="Ryan Beck" w:date="2023-04-11T16:36:00Z">
      <w:r w:rsidR="00423E82">
        <w:t>12</w:t>
      </w:r>
    </w:ins>
    <w:del w:id="6697" w:author="Ryan Beck" w:date="2023-04-11T16:36:00Z">
      <w:r w:rsidR="00484DA5" w:rsidDel="00423E82">
        <w:delText>8</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6E78F316" w:rsidR="00630C89" w:rsidRPr="00AD3949" w:rsidRDefault="00630C89" w:rsidP="002B3029">
    <w:pPr>
      <w:pStyle w:val="Header"/>
    </w:pPr>
    <w:r>
      <w:t>Version 3.</w:t>
    </w:r>
    <w:ins w:id="6698" w:author="Ryan Beck" w:date="2023-04-11T12:52:00Z">
      <w:r w:rsidR="00F56216">
        <w:t>12</w:t>
      </w:r>
    </w:ins>
    <w:del w:id="6699" w:author="Ryan Beck" w:date="2023-04-11T12:52:00Z">
      <w:r w:rsidR="00484DA5" w:rsidDel="00F56216">
        <w:delText>8</w:delText>
      </w:r>
    </w:del>
    <w:r w:rsidRPr="00AD3949">
      <w:tab/>
    </w:r>
    <w:r>
      <w:tab/>
      <w:t xml:space="preserve">KIC </w:t>
    </w:r>
    <w:r w:rsidRPr="000A35B9">
      <w:t>Vision</w:t>
    </w:r>
    <w:r w:rsidRPr="000A35B9">
      <w:rPr>
        <w:vertAlign w:val="superscript"/>
      </w:rPr>
      <w:t>2</w:t>
    </w:r>
    <w:r>
      <w:t xml:space="preserve">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4B1746"/>
    <w:multiLevelType w:val="hybridMultilevel"/>
    <w:tmpl w:val="24C4C9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0EC7265"/>
    <w:multiLevelType w:val="hybridMultilevel"/>
    <w:tmpl w:val="C724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2A61C51"/>
    <w:multiLevelType w:val="hybridMultilevel"/>
    <w:tmpl w:val="9918ADC4"/>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3454A7D"/>
    <w:multiLevelType w:val="hybridMultilevel"/>
    <w:tmpl w:val="A22E5A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2ABA63A3"/>
    <w:multiLevelType w:val="hybridMultilevel"/>
    <w:tmpl w:val="58D694D4"/>
    <w:lvl w:ilvl="0" w:tplc="0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DE84828"/>
    <w:multiLevelType w:val="hybridMultilevel"/>
    <w:tmpl w:val="4C48C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5397CFF"/>
    <w:multiLevelType w:val="hybridMultilevel"/>
    <w:tmpl w:val="375AE5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040239A"/>
    <w:multiLevelType w:val="hybridMultilevel"/>
    <w:tmpl w:val="4D32F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2E34882"/>
    <w:multiLevelType w:val="hybridMultilevel"/>
    <w:tmpl w:val="F3B0569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7" w15:restartNumberingAfterBreak="0">
    <w:nsid w:val="445E0D14"/>
    <w:multiLevelType w:val="hybridMultilevel"/>
    <w:tmpl w:val="E9969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DAB682B"/>
    <w:multiLevelType w:val="hybridMultilevel"/>
    <w:tmpl w:val="113C94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3342C06"/>
    <w:multiLevelType w:val="hybridMultilevel"/>
    <w:tmpl w:val="1C1CDF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5E581B1B"/>
    <w:multiLevelType w:val="hybridMultilevel"/>
    <w:tmpl w:val="22685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4624AC9"/>
    <w:multiLevelType w:val="hybridMultilevel"/>
    <w:tmpl w:val="0986AFEA"/>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7864111"/>
    <w:multiLevelType w:val="hybridMultilevel"/>
    <w:tmpl w:val="F9B665F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6"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2" w15:restartNumberingAfterBreak="0">
    <w:nsid w:val="72754C01"/>
    <w:multiLevelType w:val="hybridMultilevel"/>
    <w:tmpl w:val="30B29D8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728F1F1E"/>
    <w:multiLevelType w:val="hybridMultilevel"/>
    <w:tmpl w:val="A0A450FC"/>
    <w:lvl w:ilvl="0" w:tplc="FFFFFFFF">
      <w:start w:val="1"/>
      <w:numFmt w:val="decimal"/>
      <w:lvlText w:val="%1."/>
      <w:lvlJc w:val="left"/>
      <w:pPr>
        <w:ind w:left="36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4"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9"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7EAF5DCF"/>
    <w:multiLevelType w:val="hybridMultilevel"/>
    <w:tmpl w:val="365E2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0490970">
    <w:abstractNumId w:val="119"/>
  </w:num>
  <w:num w:numId="2" w16cid:durableId="1697972478">
    <w:abstractNumId w:val="2"/>
  </w:num>
  <w:num w:numId="3" w16cid:durableId="1083601914">
    <w:abstractNumId w:val="125"/>
  </w:num>
  <w:num w:numId="4" w16cid:durableId="1202788039">
    <w:abstractNumId w:val="131"/>
  </w:num>
  <w:num w:numId="5" w16cid:durableId="65033915">
    <w:abstractNumId w:val="0"/>
  </w:num>
  <w:num w:numId="6" w16cid:durableId="1573612992">
    <w:abstractNumId w:val="131"/>
    <w:lvlOverride w:ilvl="0">
      <w:startOverride w:val="1"/>
    </w:lvlOverride>
  </w:num>
  <w:num w:numId="7" w16cid:durableId="1780294780">
    <w:abstractNumId w:val="1"/>
    <w:lvlOverride w:ilvl="0">
      <w:startOverride w:val="1"/>
    </w:lvlOverride>
  </w:num>
  <w:num w:numId="8" w16cid:durableId="349724692">
    <w:abstractNumId w:val="1"/>
    <w:lvlOverride w:ilvl="0">
      <w:startOverride w:val="1"/>
    </w:lvlOverride>
  </w:num>
  <w:num w:numId="9" w16cid:durableId="786197146">
    <w:abstractNumId w:val="1"/>
    <w:lvlOverride w:ilvl="0">
      <w:startOverride w:val="1"/>
    </w:lvlOverride>
  </w:num>
  <w:num w:numId="10" w16cid:durableId="1339965214">
    <w:abstractNumId w:val="1"/>
    <w:lvlOverride w:ilvl="0">
      <w:startOverride w:val="1"/>
    </w:lvlOverride>
  </w:num>
  <w:num w:numId="11" w16cid:durableId="340740728">
    <w:abstractNumId w:val="1"/>
    <w:lvlOverride w:ilvl="0">
      <w:startOverride w:val="1"/>
    </w:lvlOverride>
  </w:num>
  <w:num w:numId="12" w16cid:durableId="507793610">
    <w:abstractNumId w:val="1"/>
  </w:num>
  <w:num w:numId="13" w16cid:durableId="1714110288">
    <w:abstractNumId w:val="36"/>
  </w:num>
  <w:num w:numId="14" w16cid:durableId="987444798">
    <w:abstractNumId w:val="67"/>
  </w:num>
  <w:num w:numId="15" w16cid:durableId="245188081">
    <w:abstractNumId w:val="139"/>
  </w:num>
  <w:num w:numId="16" w16cid:durableId="634071179">
    <w:abstractNumId w:val="5"/>
  </w:num>
  <w:num w:numId="17" w16cid:durableId="729497366">
    <w:abstractNumId w:val="35"/>
  </w:num>
  <w:num w:numId="18" w16cid:durableId="2032951584">
    <w:abstractNumId w:val="108"/>
  </w:num>
  <w:num w:numId="19" w16cid:durableId="876240528">
    <w:abstractNumId w:val="63"/>
  </w:num>
  <w:num w:numId="20" w16cid:durableId="212356447">
    <w:abstractNumId w:val="116"/>
  </w:num>
  <w:num w:numId="21" w16cid:durableId="470295094">
    <w:abstractNumId w:val="82"/>
  </w:num>
  <w:num w:numId="22" w16cid:durableId="1629165561">
    <w:abstractNumId w:val="10"/>
  </w:num>
  <w:num w:numId="23" w16cid:durableId="1193961122">
    <w:abstractNumId w:val="134"/>
  </w:num>
  <w:num w:numId="24" w16cid:durableId="1180315110">
    <w:abstractNumId w:val="141"/>
  </w:num>
  <w:num w:numId="25" w16cid:durableId="604001380">
    <w:abstractNumId w:val="131"/>
    <w:lvlOverride w:ilvl="0">
      <w:startOverride w:val="1"/>
    </w:lvlOverride>
  </w:num>
  <w:num w:numId="26" w16cid:durableId="448551999">
    <w:abstractNumId w:val="131"/>
    <w:lvlOverride w:ilvl="0">
      <w:startOverride w:val="1"/>
    </w:lvlOverride>
  </w:num>
  <w:num w:numId="27" w16cid:durableId="174148775">
    <w:abstractNumId w:val="1"/>
    <w:lvlOverride w:ilvl="0">
      <w:startOverride w:val="1"/>
    </w:lvlOverride>
  </w:num>
  <w:num w:numId="28" w16cid:durableId="1574121900">
    <w:abstractNumId w:val="1"/>
    <w:lvlOverride w:ilvl="0">
      <w:startOverride w:val="1"/>
    </w:lvlOverride>
  </w:num>
  <w:num w:numId="29" w16cid:durableId="1026836277">
    <w:abstractNumId w:val="1"/>
    <w:lvlOverride w:ilvl="0">
      <w:startOverride w:val="1"/>
    </w:lvlOverride>
  </w:num>
  <w:num w:numId="30" w16cid:durableId="78530964">
    <w:abstractNumId w:val="1"/>
    <w:lvlOverride w:ilvl="0">
      <w:startOverride w:val="1"/>
    </w:lvlOverride>
  </w:num>
  <w:num w:numId="31" w16cid:durableId="1954364902">
    <w:abstractNumId w:val="131"/>
    <w:lvlOverride w:ilvl="0">
      <w:startOverride w:val="1"/>
    </w:lvlOverride>
  </w:num>
  <w:num w:numId="32" w16cid:durableId="560755860">
    <w:abstractNumId w:val="131"/>
    <w:lvlOverride w:ilvl="0">
      <w:startOverride w:val="1"/>
    </w:lvlOverride>
  </w:num>
  <w:num w:numId="33" w16cid:durableId="1322152849">
    <w:abstractNumId w:val="131"/>
    <w:lvlOverride w:ilvl="0">
      <w:startOverride w:val="1"/>
    </w:lvlOverride>
  </w:num>
  <w:num w:numId="34" w16cid:durableId="1780297182">
    <w:abstractNumId w:val="131"/>
    <w:lvlOverride w:ilvl="0">
      <w:startOverride w:val="1"/>
    </w:lvlOverride>
  </w:num>
  <w:num w:numId="35" w16cid:durableId="1900020564">
    <w:abstractNumId w:val="30"/>
  </w:num>
  <w:num w:numId="36" w16cid:durableId="269048835">
    <w:abstractNumId w:val="91"/>
  </w:num>
  <w:num w:numId="37" w16cid:durableId="1631469689">
    <w:abstractNumId w:val="73"/>
  </w:num>
  <w:num w:numId="38" w16cid:durableId="1437599280">
    <w:abstractNumId w:val="60"/>
  </w:num>
  <w:num w:numId="39" w16cid:durableId="1513105135">
    <w:abstractNumId w:val="20"/>
  </w:num>
  <w:num w:numId="40" w16cid:durableId="1360735290">
    <w:abstractNumId w:val="129"/>
  </w:num>
  <w:num w:numId="41" w16cid:durableId="31615188">
    <w:abstractNumId w:val="33"/>
  </w:num>
  <w:num w:numId="42" w16cid:durableId="921720201">
    <w:abstractNumId w:val="4"/>
  </w:num>
  <w:num w:numId="43" w16cid:durableId="1234660472">
    <w:abstractNumId w:val="121"/>
  </w:num>
  <w:num w:numId="44" w16cid:durableId="1964648034">
    <w:abstractNumId w:val="16"/>
  </w:num>
  <w:num w:numId="45" w16cid:durableId="352732369">
    <w:abstractNumId w:val="87"/>
  </w:num>
  <w:num w:numId="46" w16cid:durableId="1822380907">
    <w:abstractNumId w:val="136"/>
  </w:num>
  <w:num w:numId="47" w16cid:durableId="636036579">
    <w:abstractNumId w:val="1"/>
    <w:lvlOverride w:ilvl="0">
      <w:startOverride w:val="1"/>
    </w:lvlOverride>
  </w:num>
  <w:num w:numId="48" w16cid:durableId="1279407166">
    <w:abstractNumId w:val="64"/>
  </w:num>
  <w:num w:numId="49" w16cid:durableId="2081053141">
    <w:abstractNumId w:val="131"/>
    <w:lvlOverride w:ilvl="0">
      <w:startOverride w:val="1"/>
    </w:lvlOverride>
  </w:num>
  <w:num w:numId="50" w16cid:durableId="874192723">
    <w:abstractNumId w:val="131"/>
    <w:lvlOverride w:ilvl="0">
      <w:startOverride w:val="1"/>
    </w:lvlOverride>
  </w:num>
  <w:num w:numId="51" w16cid:durableId="1646201784">
    <w:abstractNumId w:val="71"/>
  </w:num>
  <w:num w:numId="52" w16cid:durableId="1549099881">
    <w:abstractNumId w:val="105"/>
  </w:num>
  <w:num w:numId="53" w16cid:durableId="920481706">
    <w:abstractNumId w:val="28"/>
  </w:num>
  <w:num w:numId="54" w16cid:durableId="337930550">
    <w:abstractNumId w:val="74"/>
  </w:num>
  <w:num w:numId="55" w16cid:durableId="342900591">
    <w:abstractNumId w:val="51"/>
  </w:num>
  <w:num w:numId="56" w16cid:durableId="1478110110">
    <w:abstractNumId w:val="57"/>
  </w:num>
  <w:num w:numId="57" w16cid:durableId="1423641194">
    <w:abstractNumId w:val="83"/>
  </w:num>
  <w:num w:numId="58" w16cid:durableId="342323659">
    <w:abstractNumId w:val="41"/>
  </w:num>
  <w:num w:numId="59" w16cid:durableId="965702045">
    <w:abstractNumId w:val="123"/>
  </w:num>
  <w:num w:numId="60" w16cid:durableId="1569800779">
    <w:abstractNumId w:val="93"/>
  </w:num>
  <w:num w:numId="61" w16cid:durableId="1609124615">
    <w:abstractNumId w:val="126"/>
  </w:num>
  <w:num w:numId="62" w16cid:durableId="1288241734">
    <w:abstractNumId w:val="68"/>
  </w:num>
  <w:num w:numId="63" w16cid:durableId="547380923">
    <w:abstractNumId w:val="124"/>
  </w:num>
  <w:num w:numId="64" w16cid:durableId="448088876">
    <w:abstractNumId w:val="99"/>
  </w:num>
  <w:num w:numId="65" w16cid:durableId="72438609">
    <w:abstractNumId w:val="59"/>
  </w:num>
  <w:num w:numId="66" w16cid:durableId="2141070312">
    <w:abstractNumId w:val="65"/>
  </w:num>
  <w:num w:numId="67" w16cid:durableId="595212453">
    <w:abstractNumId w:val="40"/>
  </w:num>
  <w:num w:numId="68" w16cid:durableId="947203015">
    <w:abstractNumId w:val="53"/>
  </w:num>
  <w:num w:numId="69" w16cid:durableId="543056275">
    <w:abstractNumId w:val="106"/>
  </w:num>
  <w:num w:numId="70" w16cid:durableId="1575434179">
    <w:abstractNumId w:val="11"/>
  </w:num>
  <w:num w:numId="71" w16cid:durableId="13969508">
    <w:abstractNumId w:val="112"/>
  </w:num>
  <w:num w:numId="72" w16cid:durableId="348677708">
    <w:abstractNumId w:val="62"/>
  </w:num>
  <w:num w:numId="73" w16cid:durableId="1975522978">
    <w:abstractNumId w:val="42"/>
  </w:num>
  <w:num w:numId="74" w16cid:durableId="130439966">
    <w:abstractNumId w:val="130"/>
  </w:num>
  <w:num w:numId="75" w16cid:durableId="761217989">
    <w:abstractNumId w:val="37"/>
  </w:num>
  <w:num w:numId="76" w16cid:durableId="288632435">
    <w:abstractNumId w:val="142"/>
  </w:num>
  <w:num w:numId="77" w16cid:durableId="1827623033">
    <w:abstractNumId w:val="46"/>
  </w:num>
  <w:num w:numId="78" w16cid:durableId="200285125">
    <w:abstractNumId w:val="143"/>
  </w:num>
  <w:num w:numId="79" w16cid:durableId="1741830976">
    <w:abstractNumId w:val="22"/>
  </w:num>
  <w:num w:numId="80" w16cid:durableId="161244681">
    <w:abstractNumId w:val="75"/>
  </w:num>
  <w:num w:numId="81" w16cid:durableId="976304907">
    <w:abstractNumId w:val="140"/>
  </w:num>
  <w:num w:numId="82" w16cid:durableId="1239248504">
    <w:abstractNumId w:val="9"/>
  </w:num>
  <w:num w:numId="83" w16cid:durableId="659888855">
    <w:abstractNumId w:val="34"/>
  </w:num>
  <w:num w:numId="84" w16cid:durableId="511264853">
    <w:abstractNumId w:val="44"/>
  </w:num>
  <w:num w:numId="85" w16cid:durableId="143936834">
    <w:abstractNumId w:val="66"/>
  </w:num>
  <w:num w:numId="86" w16cid:durableId="468286916">
    <w:abstractNumId w:val="84"/>
  </w:num>
  <w:num w:numId="87" w16cid:durableId="1507550740">
    <w:abstractNumId w:val="101"/>
  </w:num>
  <w:num w:numId="88" w16cid:durableId="1267074917">
    <w:abstractNumId w:val="45"/>
  </w:num>
  <w:num w:numId="89" w16cid:durableId="910123031">
    <w:abstractNumId w:val="72"/>
  </w:num>
  <w:num w:numId="90" w16cid:durableId="630132864">
    <w:abstractNumId w:val="86"/>
  </w:num>
  <w:num w:numId="91" w16cid:durableId="2068915855">
    <w:abstractNumId w:val="94"/>
  </w:num>
  <w:num w:numId="92" w16cid:durableId="1888371703">
    <w:abstractNumId w:val="39"/>
  </w:num>
  <w:num w:numId="93" w16cid:durableId="164591526">
    <w:abstractNumId w:val="95"/>
  </w:num>
  <w:num w:numId="94" w16cid:durableId="1989505838">
    <w:abstractNumId w:val="12"/>
  </w:num>
  <w:num w:numId="95" w16cid:durableId="59640633">
    <w:abstractNumId w:val="6"/>
  </w:num>
  <w:num w:numId="96" w16cid:durableId="199443014">
    <w:abstractNumId w:val="13"/>
  </w:num>
  <w:num w:numId="97" w16cid:durableId="644697922">
    <w:abstractNumId w:val="103"/>
  </w:num>
  <w:num w:numId="98" w16cid:durableId="2133474607">
    <w:abstractNumId w:val="24"/>
  </w:num>
  <w:num w:numId="99" w16cid:durableId="219558054">
    <w:abstractNumId w:val="81"/>
  </w:num>
  <w:num w:numId="100" w16cid:durableId="912812663">
    <w:abstractNumId w:val="107"/>
  </w:num>
  <w:num w:numId="101" w16cid:durableId="1198591056">
    <w:abstractNumId w:val="118"/>
  </w:num>
  <w:num w:numId="102" w16cid:durableId="815679487">
    <w:abstractNumId w:val="110"/>
  </w:num>
  <w:num w:numId="103" w16cid:durableId="756094140">
    <w:abstractNumId w:val="80"/>
  </w:num>
  <w:num w:numId="104" w16cid:durableId="1891113095">
    <w:abstractNumId w:val="26"/>
  </w:num>
  <w:num w:numId="105" w16cid:durableId="497579939">
    <w:abstractNumId w:val="52"/>
  </w:num>
  <w:num w:numId="106" w16cid:durableId="1311178829">
    <w:abstractNumId w:val="128"/>
  </w:num>
  <w:num w:numId="107" w16cid:durableId="327295215">
    <w:abstractNumId w:val="55"/>
  </w:num>
  <w:num w:numId="108" w16cid:durableId="1346663685">
    <w:abstractNumId w:val="104"/>
  </w:num>
  <w:num w:numId="109" w16cid:durableId="121384056">
    <w:abstractNumId w:val="54"/>
  </w:num>
  <w:num w:numId="110" w16cid:durableId="1682199314">
    <w:abstractNumId w:val="32"/>
  </w:num>
  <w:num w:numId="111" w16cid:durableId="396822755">
    <w:abstractNumId w:val="27"/>
  </w:num>
  <w:num w:numId="112" w16cid:durableId="1033774985">
    <w:abstractNumId w:val="96"/>
  </w:num>
  <w:num w:numId="113" w16cid:durableId="600718915">
    <w:abstractNumId w:val="109"/>
  </w:num>
  <w:num w:numId="114" w16cid:durableId="1429305779">
    <w:abstractNumId w:val="102"/>
  </w:num>
  <w:num w:numId="115" w16cid:durableId="287704442">
    <w:abstractNumId w:val="114"/>
  </w:num>
  <w:num w:numId="116" w16cid:durableId="1455635122">
    <w:abstractNumId w:val="29"/>
  </w:num>
  <w:num w:numId="117" w16cid:durableId="512187121">
    <w:abstractNumId w:val="135"/>
  </w:num>
  <w:num w:numId="118" w16cid:durableId="1790121395">
    <w:abstractNumId w:val="97"/>
  </w:num>
  <w:num w:numId="119" w16cid:durableId="1839998660">
    <w:abstractNumId w:val="111"/>
  </w:num>
  <w:num w:numId="120" w16cid:durableId="1253468284">
    <w:abstractNumId w:val="85"/>
  </w:num>
  <w:num w:numId="121" w16cid:durableId="934091223">
    <w:abstractNumId w:val="18"/>
  </w:num>
  <w:num w:numId="122" w16cid:durableId="1238901515">
    <w:abstractNumId w:val="15"/>
  </w:num>
  <w:num w:numId="123" w16cid:durableId="2027167446">
    <w:abstractNumId w:val="127"/>
  </w:num>
  <w:num w:numId="124" w16cid:durableId="743141191">
    <w:abstractNumId w:val="90"/>
  </w:num>
  <w:num w:numId="125" w16cid:durableId="1992251634">
    <w:abstractNumId w:val="17"/>
  </w:num>
  <w:num w:numId="126" w16cid:durableId="1451901392">
    <w:abstractNumId w:val="8"/>
  </w:num>
  <w:num w:numId="127" w16cid:durableId="1265068381">
    <w:abstractNumId w:val="3"/>
  </w:num>
  <w:num w:numId="128" w16cid:durableId="1576041866">
    <w:abstractNumId w:val="43"/>
  </w:num>
  <w:num w:numId="129" w16cid:durableId="16277623">
    <w:abstractNumId w:val="56"/>
  </w:num>
  <w:num w:numId="130" w16cid:durableId="1701392851">
    <w:abstractNumId w:val="69"/>
  </w:num>
  <w:num w:numId="131" w16cid:durableId="215624202">
    <w:abstractNumId w:val="89"/>
  </w:num>
  <w:num w:numId="132" w16cid:durableId="896014007">
    <w:abstractNumId w:val="100"/>
  </w:num>
  <w:num w:numId="133" w16cid:durableId="205486828">
    <w:abstractNumId w:val="1"/>
    <w:lvlOverride w:ilvl="0">
      <w:startOverride w:val="1"/>
    </w:lvlOverride>
  </w:num>
  <w:num w:numId="134" w16cid:durableId="220293150">
    <w:abstractNumId w:val="1"/>
    <w:lvlOverride w:ilvl="0">
      <w:startOverride w:val="1"/>
    </w:lvlOverride>
  </w:num>
  <w:num w:numId="135" w16cid:durableId="1353190061">
    <w:abstractNumId w:val="61"/>
  </w:num>
  <w:num w:numId="136" w16cid:durableId="864245708">
    <w:abstractNumId w:val="137"/>
    <w:lvlOverride w:ilvl="0">
      <w:startOverride w:val="1"/>
    </w:lvlOverride>
  </w:num>
  <w:num w:numId="137" w16cid:durableId="1930894006">
    <w:abstractNumId w:val="1"/>
    <w:lvlOverride w:ilvl="0">
      <w:startOverride w:val="1"/>
    </w:lvlOverride>
  </w:num>
  <w:num w:numId="138" w16cid:durableId="1926188723">
    <w:abstractNumId w:val="1"/>
    <w:lvlOverride w:ilvl="0">
      <w:startOverride w:val="1"/>
    </w:lvlOverride>
  </w:num>
  <w:num w:numId="139" w16cid:durableId="1564293533">
    <w:abstractNumId w:val="31"/>
  </w:num>
  <w:num w:numId="140" w16cid:durableId="988480518">
    <w:abstractNumId w:val="113"/>
  </w:num>
  <w:num w:numId="141" w16cid:durableId="1219709313">
    <w:abstractNumId w:val="23"/>
  </w:num>
  <w:num w:numId="142" w16cid:durableId="637607595">
    <w:abstractNumId w:val="117"/>
  </w:num>
  <w:num w:numId="143" w16cid:durableId="1524241898">
    <w:abstractNumId w:val="25"/>
  </w:num>
  <w:num w:numId="144" w16cid:durableId="352850712">
    <w:abstractNumId w:val="138"/>
  </w:num>
  <w:num w:numId="145" w16cid:durableId="810557955">
    <w:abstractNumId w:val="78"/>
  </w:num>
  <w:num w:numId="146" w16cid:durableId="705758901">
    <w:abstractNumId w:val="50"/>
  </w:num>
  <w:num w:numId="147" w16cid:durableId="582108152">
    <w:abstractNumId w:val="92"/>
  </w:num>
  <w:num w:numId="148" w16cid:durableId="727993423">
    <w:abstractNumId w:val="48"/>
  </w:num>
  <w:num w:numId="149" w16cid:durableId="1961106186">
    <w:abstractNumId w:val="7"/>
  </w:num>
  <w:num w:numId="150" w16cid:durableId="10302851">
    <w:abstractNumId w:val="120"/>
  </w:num>
  <w:num w:numId="151" w16cid:durableId="731931050">
    <w:abstractNumId w:val="79"/>
  </w:num>
  <w:num w:numId="152" w16cid:durableId="881945971">
    <w:abstractNumId w:val="47"/>
  </w:num>
  <w:num w:numId="153" w16cid:durableId="1857503259">
    <w:abstractNumId w:val="14"/>
  </w:num>
  <w:num w:numId="154" w16cid:durableId="1631589352">
    <w:abstractNumId w:val="88"/>
  </w:num>
  <w:num w:numId="155" w16cid:durableId="1208688710">
    <w:abstractNumId w:val="122"/>
  </w:num>
  <w:num w:numId="156" w16cid:durableId="980185461">
    <w:abstractNumId w:val="132"/>
  </w:num>
  <w:num w:numId="157" w16cid:durableId="347294745">
    <w:abstractNumId w:val="70"/>
  </w:num>
  <w:num w:numId="158" w16cid:durableId="213629038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700739587">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171527558">
    <w:abstractNumId w:val="38"/>
  </w:num>
  <w:num w:numId="161" w16cid:durableId="1944144702">
    <w:abstractNumId w:val="21"/>
  </w:num>
  <w:num w:numId="162" w16cid:durableId="1996298817">
    <w:abstractNumId w:val="98"/>
  </w:num>
  <w:num w:numId="163" w16cid:durableId="1356224205">
    <w:abstractNumId w:val="58"/>
  </w:num>
  <w:num w:numId="164" w16cid:durableId="1596474193">
    <w:abstractNumId w:val="76"/>
  </w:num>
  <w:num w:numId="165" w16cid:durableId="1549149084">
    <w:abstractNumId w:val="77"/>
  </w:num>
  <w:num w:numId="166" w16cid:durableId="806627953">
    <w:abstractNumId w:val="144"/>
  </w:num>
  <w:num w:numId="167" w16cid:durableId="755714560">
    <w:abstractNumId w:val="19"/>
  </w:num>
  <w:num w:numId="168" w16cid:durableId="501313587">
    <w:abstractNumId w:val="115"/>
  </w:num>
  <w:numIdMacAtCleanup w:val="1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yan Beck">
    <w15:presenceInfo w15:providerId="AD" w15:userId="S::rbeck@kicmail.com::3a9c00e8-c8ae-4cca-a7e0-bcca00093972"/>
  </w15:person>
  <w15:person w15:author="Tom Bergeron">
    <w15:presenceInfo w15:providerId="AD" w15:userId="S::tbergeron@kicmail.com::07e27e33-9148-4477-844c-8454e287e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25"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1A5C"/>
    <w:rsid w:val="000024BD"/>
    <w:rsid w:val="000027BE"/>
    <w:rsid w:val="00002A23"/>
    <w:rsid w:val="000033F7"/>
    <w:rsid w:val="000034CD"/>
    <w:rsid w:val="0000475B"/>
    <w:rsid w:val="00004A71"/>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282"/>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27152"/>
    <w:rsid w:val="000314C5"/>
    <w:rsid w:val="00031865"/>
    <w:rsid w:val="00032AEB"/>
    <w:rsid w:val="00032D5C"/>
    <w:rsid w:val="000332A7"/>
    <w:rsid w:val="0003430A"/>
    <w:rsid w:val="00034332"/>
    <w:rsid w:val="00034E55"/>
    <w:rsid w:val="00034FEE"/>
    <w:rsid w:val="0003508E"/>
    <w:rsid w:val="0003585B"/>
    <w:rsid w:val="00035FF6"/>
    <w:rsid w:val="00036731"/>
    <w:rsid w:val="00036AFD"/>
    <w:rsid w:val="00036E0E"/>
    <w:rsid w:val="000372EC"/>
    <w:rsid w:val="00037AF2"/>
    <w:rsid w:val="00037E1F"/>
    <w:rsid w:val="000415F2"/>
    <w:rsid w:val="000425A5"/>
    <w:rsid w:val="000426A7"/>
    <w:rsid w:val="00043E90"/>
    <w:rsid w:val="00044311"/>
    <w:rsid w:val="00044A6E"/>
    <w:rsid w:val="00044C1E"/>
    <w:rsid w:val="00045250"/>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2307"/>
    <w:rsid w:val="00062EAA"/>
    <w:rsid w:val="0006369B"/>
    <w:rsid w:val="00063BB2"/>
    <w:rsid w:val="00063DB1"/>
    <w:rsid w:val="00064603"/>
    <w:rsid w:val="0006567A"/>
    <w:rsid w:val="00065714"/>
    <w:rsid w:val="00065B02"/>
    <w:rsid w:val="00065C21"/>
    <w:rsid w:val="000664F4"/>
    <w:rsid w:val="00066E32"/>
    <w:rsid w:val="00067733"/>
    <w:rsid w:val="000679D0"/>
    <w:rsid w:val="00067C39"/>
    <w:rsid w:val="00067DD7"/>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2859"/>
    <w:rsid w:val="000B4010"/>
    <w:rsid w:val="000B42A1"/>
    <w:rsid w:val="000B4401"/>
    <w:rsid w:val="000B4E5E"/>
    <w:rsid w:val="000B591A"/>
    <w:rsid w:val="000B6156"/>
    <w:rsid w:val="000B658C"/>
    <w:rsid w:val="000B662A"/>
    <w:rsid w:val="000B71CB"/>
    <w:rsid w:val="000B7B96"/>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4BE"/>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EC1"/>
    <w:rsid w:val="000F26B4"/>
    <w:rsid w:val="000F270B"/>
    <w:rsid w:val="000F3EC6"/>
    <w:rsid w:val="000F46BC"/>
    <w:rsid w:val="000F5F82"/>
    <w:rsid w:val="000F5FE4"/>
    <w:rsid w:val="000F7B26"/>
    <w:rsid w:val="001017B2"/>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A14"/>
    <w:rsid w:val="00123EEF"/>
    <w:rsid w:val="00124255"/>
    <w:rsid w:val="001249BA"/>
    <w:rsid w:val="00124C5C"/>
    <w:rsid w:val="0012576C"/>
    <w:rsid w:val="00125988"/>
    <w:rsid w:val="00126AC1"/>
    <w:rsid w:val="00127621"/>
    <w:rsid w:val="00127BBC"/>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50CD"/>
    <w:rsid w:val="00175724"/>
    <w:rsid w:val="00175C8C"/>
    <w:rsid w:val="00175E8B"/>
    <w:rsid w:val="001762CD"/>
    <w:rsid w:val="00176764"/>
    <w:rsid w:val="00176A0A"/>
    <w:rsid w:val="00176B5F"/>
    <w:rsid w:val="001771C8"/>
    <w:rsid w:val="0017746D"/>
    <w:rsid w:val="00177FA2"/>
    <w:rsid w:val="0018052B"/>
    <w:rsid w:val="00180E9F"/>
    <w:rsid w:val="00181B22"/>
    <w:rsid w:val="001824DC"/>
    <w:rsid w:val="001833D6"/>
    <w:rsid w:val="001834F8"/>
    <w:rsid w:val="00183F49"/>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1DA"/>
    <w:rsid w:val="001952FB"/>
    <w:rsid w:val="001953F6"/>
    <w:rsid w:val="00195507"/>
    <w:rsid w:val="00195A5E"/>
    <w:rsid w:val="001963B8"/>
    <w:rsid w:val="0019661E"/>
    <w:rsid w:val="0019687D"/>
    <w:rsid w:val="00197821"/>
    <w:rsid w:val="00197A1F"/>
    <w:rsid w:val="00197B52"/>
    <w:rsid w:val="001A0068"/>
    <w:rsid w:val="001A1306"/>
    <w:rsid w:val="001A27F3"/>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BC6"/>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582A"/>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059"/>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7B5"/>
    <w:rsid w:val="001F681B"/>
    <w:rsid w:val="001F6AA3"/>
    <w:rsid w:val="001F757F"/>
    <w:rsid w:val="001F7D1B"/>
    <w:rsid w:val="001F7FD0"/>
    <w:rsid w:val="00202B08"/>
    <w:rsid w:val="00202BAC"/>
    <w:rsid w:val="00202DF3"/>
    <w:rsid w:val="00205334"/>
    <w:rsid w:val="002060EF"/>
    <w:rsid w:val="002060F3"/>
    <w:rsid w:val="002076CB"/>
    <w:rsid w:val="00207702"/>
    <w:rsid w:val="002102D4"/>
    <w:rsid w:val="002110CA"/>
    <w:rsid w:val="00211D6A"/>
    <w:rsid w:val="00211D74"/>
    <w:rsid w:val="00211EC5"/>
    <w:rsid w:val="00212C43"/>
    <w:rsid w:val="00214598"/>
    <w:rsid w:val="00214714"/>
    <w:rsid w:val="00214A79"/>
    <w:rsid w:val="00214D88"/>
    <w:rsid w:val="0021664E"/>
    <w:rsid w:val="002172EC"/>
    <w:rsid w:val="002174B3"/>
    <w:rsid w:val="00220274"/>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27D5B"/>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47DDF"/>
    <w:rsid w:val="00250E9C"/>
    <w:rsid w:val="00251B7B"/>
    <w:rsid w:val="0025224B"/>
    <w:rsid w:val="00253410"/>
    <w:rsid w:val="0025404E"/>
    <w:rsid w:val="0025440C"/>
    <w:rsid w:val="00254777"/>
    <w:rsid w:val="002556D1"/>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BD9"/>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66E4"/>
    <w:rsid w:val="00287687"/>
    <w:rsid w:val="002876A3"/>
    <w:rsid w:val="00287D78"/>
    <w:rsid w:val="0029047F"/>
    <w:rsid w:val="002908FA"/>
    <w:rsid w:val="00290D6C"/>
    <w:rsid w:val="00291499"/>
    <w:rsid w:val="00291612"/>
    <w:rsid w:val="00291D51"/>
    <w:rsid w:val="00291EB2"/>
    <w:rsid w:val="00293961"/>
    <w:rsid w:val="00294110"/>
    <w:rsid w:val="002948B1"/>
    <w:rsid w:val="00294945"/>
    <w:rsid w:val="002955D8"/>
    <w:rsid w:val="002959B5"/>
    <w:rsid w:val="00295FD5"/>
    <w:rsid w:val="00296539"/>
    <w:rsid w:val="00297F04"/>
    <w:rsid w:val="002A0470"/>
    <w:rsid w:val="002A0BD9"/>
    <w:rsid w:val="002A16FD"/>
    <w:rsid w:val="002A1995"/>
    <w:rsid w:val="002A2686"/>
    <w:rsid w:val="002A4053"/>
    <w:rsid w:val="002A41C2"/>
    <w:rsid w:val="002A452A"/>
    <w:rsid w:val="002A487C"/>
    <w:rsid w:val="002A4B68"/>
    <w:rsid w:val="002A5D3D"/>
    <w:rsid w:val="002A5DB7"/>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63A"/>
    <w:rsid w:val="002B5DBB"/>
    <w:rsid w:val="002B6238"/>
    <w:rsid w:val="002B6461"/>
    <w:rsid w:val="002B6A04"/>
    <w:rsid w:val="002B6EF9"/>
    <w:rsid w:val="002C217F"/>
    <w:rsid w:val="002C250F"/>
    <w:rsid w:val="002C2643"/>
    <w:rsid w:val="002C2ABB"/>
    <w:rsid w:val="002C2B29"/>
    <w:rsid w:val="002C32B4"/>
    <w:rsid w:val="002C4BAF"/>
    <w:rsid w:val="002C4C73"/>
    <w:rsid w:val="002C5A58"/>
    <w:rsid w:val="002C5A91"/>
    <w:rsid w:val="002C5D07"/>
    <w:rsid w:val="002C5F5C"/>
    <w:rsid w:val="002C6835"/>
    <w:rsid w:val="002C6A54"/>
    <w:rsid w:val="002C71A6"/>
    <w:rsid w:val="002C7E07"/>
    <w:rsid w:val="002C7E35"/>
    <w:rsid w:val="002D1566"/>
    <w:rsid w:val="002D1A33"/>
    <w:rsid w:val="002D1BB8"/>
    <w:rsid w:val="002D2205"/>
    <w:rsid w:val="002D22BF"/>
    <w:rsid w:val="002D290C"/>
    <w:rsid w:val="002D4401"/>
    <w:rsid w:val="002D47EA"/>
    <w:rsid w:val="002D4BBA"/>
    <w:rsid w:val="002D533E"/>
    <w:rsid w:val="002D54F5"/>
    <w:rsid w:val="002D59A2"/>
    <w:rsid w:val="002D5C1B"/>
    <w:rsid w:val="002D637E"/>
    <w:rsid w:val="002D7CFC"/>
    <w:rsid w:val="002D7DFF"/>
    <w:rsid w:val="002E0263"/>
    <w:rsid w:val="002E049D"/>
    <w:rsid w:val="002E12FE"/>
    <w:rsid w:val="002E20C9"/>
    <w:rsid w:val="002E2535"/>
    <w:rsid w:val="002E2763"/>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1509"/>
    <w:rsid w:val="003030F3"/>
    <w:rsid w:val="003032DB"/>
    <w:rsid w:val="00303670"/>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2AA"/>
    <w:rsid w:val="003315D5"/>
    <w:rsid w:val="00331DC1"/>
    <w:rsid w:val="00332BCB"/>
    <w:rsid w:val="003335AF"/>
    <w:rsid w:val="0033367E"/>
    <w:rsid w:val="00333E67"/>
    <w:rsid w:val="003346F9"/>
    <w:rsid w:val="00334BB9"/>
    <w:rsid w:val="00334D2E"/>
    <w:rsid w:val="0033530A"/>
    <w:rsid w:val="003358D6"/>
    <w:rsid w:val="003359C6"/>
    <w:rsid w:val="00335C11"/>
    <w:rsid w:val="00335DE2"/>
    <w:rsid w:val="00337C70"/>
    <w:rsid w:val="00341819"/>
    <w:rsid w:val="00342AE8"/>
    <w:rsid w:val="00342EDB"/>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537A"/>
    <w:rsid w:val="00396013"/>
    <w:rsid w:val="00396407"/>
    <w:rsid w:val="00396A76"/>
    <w:rsid w:val="00397276"/>
    <w:rsid w:val="003A10A4"/>
    <w:rsid w:val="003A14AE"/>
    <w:rsid w:val="003A2A5F"/>
    <w:rsid w:val="003A3666"/>
    <w:rsid w:val="003A3D8E"/>
    <w:rsid w:val="003A4529"/>
    <w:rsid w:val="003A5160"/>
    <w:rsid w:val="003A5D79"/>
    <w:rsid w:val="003A6D2B"/>
    <w:rsid w:val="003A70A7"/>
    <w:rsid w:val="003A70D1"/>
    <w:rsid w:val="003A7954"/>
    <w:rsid w:val="003B11BA"/>
    <w:rsid w:val="003B14C5"/>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235"/>
    <w:rsid w:val="003C3760"/>
    <w:rsid w:val="003C4EB9"/>
    <w:rsid w:val="003C56A4"/>
    <w:rsid w:val="003C61E7"/>
    <w:rsid w:val="003C657F"/>
    <w:rsid w:val="003C6752"/>
    <w:rsid w:val="003C7B14"/>
    <w:rsid w:val="003D0623"/>
    <w:rsid w:val="003D173F"/>
    <w:rsid w:val="003D20D4"/>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2C20"/>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007"/>
    <w:rsid w:val="003F131D"/>
    <w:rsid w:val="003F2458"/>
    <w:rsid w:val="003F4F59"/>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3E82"/>
    <w:rsid w:val="00424624"/>
    <w:rsid w:val="00424AE2"/>
    <w:rsid w:val="004252C8"/>
    <w:rsid w:val="00427626"/>
    <w:rsid w:val="0042769E"/>
    <w:rsid w:val="00430075"/>
    <w:rsid w:val="004305E1"/>
    <w:rsid w:val="00430A9C"/>
    <w:rsid w:val="00431716"/>
    <w:rsid w:val="00431FB0"/>
    <w:rsid w:val="004325BF"/>
    <w:rsid w:val="00433B22"/>
    <w:rsid w:val="00434902"/>
    <w:rsid w:val="004351CE"/>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3343"/>
    <w:rsid w:val="00454712"/>
    <w:rsid w:val="00454B39"/>
    <w:rsid w:val="00455401"/>
    <w:rsid w:val="004555A7"/>
    <w:rsid w:val="00456049"/>
    <w:rsid w:val="00460999"/>
    <w:rsid w:val="00461367"/>
    <w:rsid w:val="0046146B"/>
    <w:rsid w:val="00461792"/>
    <w:rsid w:val="0046192C"/>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A5"/>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97F66"/>
    <w:rsid w:val="004A03B4"/>
    <w:rsid w:val="004A1404"/>
    <w:rsid w:val="004A1A9F"/>
    <w:rsid w:val="004A2D1A"/>
    <w:rsid w:val="004A31B9"/>
    <w:rsid w:val="004A3638"/>
    <w:rsid w:val="004A4194"/>
    <w:rsid w:val="004A4203"/>
    <w:rsid w:val="004A4BBF"/>
    <w:rsid w:val="004A4D33"/>
    <w:rsid w:val="004A5823"/>
    <w:rsid w:val="004A5880"/>
    <w:rsid w:val="004A6DBA"/>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334"/>
    <w:rsid w:val="004D5839"/>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1A"/>
    <w:rsid w:val="005129D9"/>
    <w:rsid w:val="00512BD7"/>
    <w:rsid w:val="0051382D"/>
    <w:rsid w:val="00513BAC"/>
    <w:rsid w:val="005141A6"/>
    <w:rsid w:val="00514314"/>
    <w:rsid w:val="00514824"/>
    <w:rsid w:val="0051496E"/>
    <w:rsid w:val="00515761"/>
    <w:rsid w:val="00516574"/>
    <w:rsid w:val="005168D7"/>
    <w:rsid w:val="00517419"/>
    <w:rsid w:val="0051755D"/>
    <w:rsid w:val="00520865"/>
    <w:rsid w:val="00520DF9"/>
    <w:rsid w:val="005213F7"/>
    <w:rsid w:val="005214FE"/>
    <w:rsid w:val="00522F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308"/>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33CC"/>
    <w:rsid w:val="00574117"/>
    <w:rsid w:val="00576D2A"/>
    <w:rsid w:val="00577D36"/>
    <w:rsid w:val="0058069D"/>
    <w:rsid w:val="00580A10"/>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467"/>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4E4B"/>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261"/>
    <w:rsid w:val="005C06A1"/>
    <w:rsid w:val="005C0E00"/>
    <w:rsid w:val="005C144C"/>
    <w:rsid w:val="005C170F"/>
    <w:rsid w:val="005C20E6"/>
    <w:rsid w:val="005C222B"/>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54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61E7"/>
    <w:rsid w:val="005E635B"/>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2D29"/>
    <w:rsid w:val="005F3F02"/>
    <w:rsid w:val="005F4CC4"/>
    <w:rsid w:val="005F5B19"/>
    <w:rsid w:val="005F6E3D"/>
    <w:rsid w:val="005F7C3F"/>
    <w:rsid w:val="006000CC"/>
    <w:rsid w:val="00600B13"/>
    <w:rsid w:val="00601159"/>
    <w:rsid w:val="006011A0"/>
    <w:rsid w:val="0060126E"/>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660"/>
    <w:rsid w:val="00625FDC"/>
    <w:rsid w:val="00626449"/>
    <w:rsid w:val="00626AE7"/>
    <w:rsid w:val="00626C44"/>
    <w:rsid w:val="00626E11"/>
    <w:rsid w:val="00630C89"/>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292F"/>
    <w:rsid w:val="00653250"/>
    <w:rsid w:val="00653288"/>
    <w:rsid w:val="0065452A"/>
    <w:rsid w:val="00655836"/>
    <w:rsid w:val="006558FA"/>
    <w:rsid w:val="00655B31"/>
    <w:rsid w:val="00655F09"/>
    <w:rsid w:val="00656CAF"/>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0AED"/>
    <w:rsid w:val="0069175A"/>
    <w:rsid w:val="00691D1B"/>
    <w:rsid w:val="00691D6A"/>
    <w:rsid w:val="00692DDC"/>
    <w:rsid w:val="006941AF"/>
    <w:rsid w:val="00694201"/>
    <w:rsid w:val="006946F1"/>
    <w:rsid w:val="00694860"/>
    <w:rsid w:val="00694A17"/>
    <w:rsid w:val="006951ED"/>
    <w:rsid w:val="00695972"/>
    <w:rsid w:val="006963A2"/>
    <w:rsid w:val="00696A71"/>
    <w:rsid w:val="00696FE5"/>
    <w:rsid w:val="006975E0"/>
    <w:rsid w:val="006A0F73"/>
    <w:rsid w:val="006A107C"/>
    <w:rsid w:val="006A1248"/>
    <w:rsid w:val="006A18C2"/>
    <w:rsid w:val="006A23CB"/>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C7C2C"/>
    <w:rsid w:val="006D05B9"/>
    <w:rsid w:val="006D130E"/>
    <w:rsid w:val="006D1527"/>
    <w:rsid w:val="006D224C"/>
    <w:rsid w:val="006D25C4"/>
    <w:rsid w:val="006D2A87"/>
    <w:rsid w:val="006D358B"/>
    <w:rsid w:val="006D45DB"/>
    <w:rsid w:val="006D460F"/>
    <w:rsid w:val="006D4FA3"/>
    <w:rsid w:val="006D54DF"/>
    <w:rsid w:val="006D6188"/>
    <w:rsid w:val="006D68D0"/>
    <w:rsid w:val="006D7481"/>
    <w:rsid w:val="006D7517"/>
    <w:rsid w:val="006E053F"/>
    <w:rsid w:val="006E1668"/>
    <w:rsid w:val="006E207C"/>
    <w:rsid w:val="006E2A52"/>
    <w:rsid w:val="006E4936"/>
    <w:rsid w:val="006E55E7"/>
    <w:rsid w:val="006E5694"/>
    <w:rsid w:val="006E5C68"/>
    <w:rsid w:val="006E64D0"/>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27C"/>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9F"/>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1FB9"/>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7B0"/>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3277"/>
    <w:rsid w:val="0078357E"/>
    <w:rsid w:val="00783CBC"/>
    <w:rsid w:val="00784989"/>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4BF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98A"/>
    <w:rsid w:val="007B5B99"/>
    <w:rsid w:val="007B6021"/>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AB3"/>
    <w:rsid w:val="007D3EC5"/>
    <w:rsid w:val="007D3F20"/>
    <w:rsid w:val="007D45DB"/>
    <w:rsid w:val="007D4B89"/>
    <w:rsid w:val="007D7A66"/>
    <w:rsid w:val="007D7D93"/>
    <w:rsid w:val="007E00AE"/>
    <w:rsid w:val="007E069A"/>
    <w:rsid w:val="007E0F66"/>
    <w:rsid w:val="007E12D5"/>
    <w:rsid w:val="007E1554"/>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90"/>
    <w:rsid w:val="0080655B"/>
    <w:rsid w:val="00806DB4"/>
    <w:rsid w:val="00806EFF"/>
    <w:rsid w:val="00807605"/>
    <w:rsid w:val="00807BA2"/>
    <w:rsid w:val="00810503"/>
    <w:rsid w:val="0081256D"/>
    <w:rsid w:val="00812E2E"/>
    <w:rsid w:val="00814441"/>
    <w:rsid w:val="0081460A"/>
    <w:rsid w:val="00814924"/>
    <w:rsid w:val="008151A9"/>
    <w:rsid w:val="00815DA0"/>
    <w:rsid w:val="00815E7A"/>
    <w:rsid w:val="008167D2"/>
    <w:rsid w:val="00816D9D"/>
    <w:rsid w:val="008171E4"/>
    <w:rsid w:val="008173BF"/>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580"/>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6963"/>
    <w:rsid w:val="0085734F"/>
    <w:rsid w:val="00857C4A"/>
    <w:rsid w:val="00857E3E"/>
    <w:rsid w:val="00857F6F"/>
    <w:rsid w:val="00860424"/>
    <w:rsid w:val="00860C26"/>
    <w:rsid w:val="00860D09"/>
    <w:rsid w:val="008612A6"/>
    <w:rsid w:val="00861BAD"/>
    <w:rsid w:val="0086232F"/>
    <w:rsid w:val="00862BF3"/>
    <w:rsid w:val="00862D56"/>
    <w:rsid w:val="0086326D"/>
    <w:rsid w:val="00863274"/>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0A3"/>
    <w:rsid w:val="0087088B"/>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FC0"/>
    <w:rsid w:val="008B20F2"/>
    <w:rsid w:val="008B2ABB"/>
    <w:rsid w:val="008B2F73"/>
    <w:rsid w:val="008B3114"/>
    <w:rsid w:val="008B345D"/>
    <w:rsid w:val="008B3B1C"/>
    <w:rsid w:val="008B47B0"/>
    <w:rsid w:val="008B58E1"/>
    <w:rsid w:val="008B58E9"/>
    <w:rsid w:val="008B5AF8"/>
    <w:rsid w:val="008B6172"/>
    <w:rsid w:val="008B6EF3"/>
    <w:rsid w:val="008C04C0"/>
    <w:rsid w:val="008C0AE2"/>
    <w:rsid w:val="008C14B0"/>
    <w:rsid w:val="008C156C"/>
    <w:rsid w:val="008C29CB"/>
    <w:rsid w:val="008C2AE2"/>
    <w:rsid w:val="008C305F"/>
    <w:rsid w:val="008C3937"/>
    <w:rsid w:val="008C395C"/>
    <w:rsid w:val="008C3ACA"/>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23EC"/>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1C0D"/>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27CC0"/>
    <w:rsid w:val="00930782"/>
    <w:rsid w:val="00931730"/>
    <w:rsid w:val="009317F7"/>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207F"/>
    <w:rsid w:val="009539F6"/>
    <w:rsid w:val="0095411B"/>
    <w:rsid w:val="00954BD9"/>
    <w:rsid w:val="00954E5F"/>
    <w:rsid w:val="00955AC0"/>
    <w:rsid w:val="00955D0C"/>
    <w:rsid w:val="00955FC2"/>
    <w:rsid w:val="00956336"/>
    <w:rsid w:val="00957092"/>
    <w:rsid w:val="00957413"/>
    <w:rsid w:val="00957CA4"/>
    <w:rsid w:val="009610C1"/>
    <w:rsid w:val="00961AF9"/>
    <w:rsid w:val="0096220A"/>
    <w:rsid w:val="00963A66"/>
    <w:rsid w:val="00964424"/>
    <w:rsid w:val="009664A3"/>
    <w:rsid w:val="0096674D"/>
    <w:rsid w:val="0096702E"/>
    <w:rsid w:val="0096727D"/>
    <w:rsid w:val="00967874"/>
    <w:rsid w:val="00967D4A"/>
    <w:rsid w:val="00970150"/>
    <w:rsid w:val="00970515"/>
    <w:rsid w:val="00970597"/>
    <w:rsid w:val="00970875"/>
    <w:rsid w:val="009709F3"/>
    <w:rsid w:val="00970B55"/>
    <w:rsid w:val="00970B9E"/>
    <w:rsid w:val="00971D97"/>
    <w:rsid w:val="00971F5C"/>
    <w:rsid w:val="00972E1F"/>
    <w:rsid w:val="00972EC8"/>
    <w:rsid w:val="00974CA7"/>
    <w:rsid w:val="00974EB9"/>
    <w:rsid w:val="009757F9"/>
    <w:rsid w:val="0097594A"/>
    <w:rsid w:val="00975DA5"/>
    <w:rsid w:val="00976030"/>
    <w:rsid w:val="0097736C"/>
    <w:rsid w:val="00977544"/>
    <w:rsid w:val="00977B3C"/>
    <w:rsid w:val="00980BD3"/>
    <w:rsid w:val="00980DED"/>
    <w:rsid w:val="00981BDD"/>
    <w:rsid w:val="00982B24"/>
    <w:rsid w:val="00983FFA"/>
    <w:rsid w:val="00984FEF"/>
    <w:rsid w:val="00985431"/>
    <w:rsid w:val="00986F94"/>
    <w:rsid w:val="00987E1D"/>
    <w:rsid w:val="00987F2F"/>
    <w:rsid w:val="009908A2"/>
    <w:rsid w:val="00991084"/>
    <w:rsid w:val="00991D1B"/>
    <w:rsid w:val="00991F0C"/>
    <w:rsid w:val="00992126"/>
    <w:rsid w:val="00993B39"/>
    <w:rsid w:val="00993C24"/>
    <w:rsid w:val="00993E37"/>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0501"/>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17E8"/>
    <w:rsid w:val="009D215C"/>
    <w:rsid w:val="009D219D"/>
    <w:rsid w:val="009D28BA"/>
    <w:rsid w:val="009D28EF"/>
    <w:rsid w:val="009D34FE"/>
    <w:rsid w:val="009D3E60"/>
    <w:rsid w:val="009D435A"/>
    <w:rsid w:val="009D44EF"/>
    <w:rsid w:val="009D4D1F"/>
    <w:rsid w:val="009D50BC"/>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667"/>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62D"/>
    <w:rsid w:val="00A21960"/>
    <w:rsid w:val="00A24450"/>
    <w:rsid w:val="00A245CC"/>
    <w:rsid w:val="00A2596A"/>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2E60"/>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0D84"/>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59C"/>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498"/>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4BE8"/>
    <w:rsid w:val="00AA4CD1"/>
    <w:rsid w:val="00AA5614"/>
    <w:rsid w:val="00AA5B3A"/>
    <w:rsid w:val="00AA6476"/>
    <w:rsid w:val="00AA696A"/>
    <w:rsid w:val="00AA6F7F"/>
    <w:rsid w:val="00AA7259"/>
    <w:rsid w:val="00AA7A87"/>
    <w:rsid w:val="00AB0993"/>
    <w:rsid w:val="00AB0AE2"/>
    <w:rsid w:val="00AB0EBF"/>
    <w:rsid w:val="00AB1163"/>
    <w:rsid w:val="00AB4C90"/>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5F43"/>
    <w:rsid w:val="00AD69D0"/>
    <w:rsid w:val="00AD7000"/>
    <w:rsid w:val="00AD73E4"/>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4A2"/>
    <w:rsid w:val="00AF2F7C"/>
    <w:rsid w:val="00AF3044"/>
    <w:rsid w:val="00AF3BCF"/>
    <w:rsid w:val="00AF3F29"/>
    <w:rsid w:val="00AF692E"/>
    <w:rsid w:val="00AF70D1"/>
    <w:rsid w:val="00AF75F5"/>
    <w:rsid w:val="00B00513"/>
    <w:rsid w:val="00B011B2"/>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991"/>
    <w:rsid w:val="00B11C6E"/>
    <w:rsid w:val="00B135B7"/>
    <w:rsid w:val="00B13B73"/>
    <w:rsid w:val="00B14737"/>
    <w:rsid w:val="00B14CA1"/>
    <w:rsid w:val="00B14D47"/>
    <w:rsid w:val="00B14EB7"/>
    <w:rsid w:val="00B15C92"/>
    <w:rsid w:val="00B162CC"/>
    <w:rsid w:val="00B16913"/>
    <w:rsid w:val="00B16A23"/>
    <w:rsid w:val="00B16ECB"/>
    <w:rsid w:val="00B1754D"/>
    <w:rsid w:val="00B20455"/>
    <w:rsid w:val="00B2115E"/>
    <w:rsid w:val="00B2165D"/>
    <w:rsid w:val="00B21896"/>
    <w:rsid w:val="00B2208C"/>
    <w:rsid w:val="00B22476"/>
    <w:rsid w:val="00B229D6"/>
    <w:rsid w:val="00B2303F"/>
    <w:rsid w:val="00B23D07"/>
    <w:rsid w:val="00B24896"/>
    <w:rsid w:val="00B251F1"/>
    <w:rsid w:val="00B25D67"/>
    <w:rsid w:val="00B261C1"/>
    <w:rsid w:val="00B261D6"/>
    <w:rsid w:val="00B26B28"/>
    <w:rsid w:val="00B26F61"/>
    <w:rsid w:val="00B2732C"/>
    <w:rsid w:val="00B274DD"/>
    <w:rsid w:val="00B27573"/>
    <w:rsid w:val="00B27DD0"/>
    <w:rsid w:val="00B30AF1"/>
    <w:rsid w:val="00B30B3C"/>
    <w:rsid w:val="00B30CBB"/>
    <w:rsid w:val="00B31B98"/>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2C2F"/>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1FA8"/>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67E73"/>
    <w:rsid w:val="00B70C8D"/>
    <w:rsid w:val="00B7162F"/>
    <w:rsid w:val="00B71955"/>
    <w:rsid w:val="00B71AA8"/>
    <w:rsid w:val="00B71AB8"/>
    <w:rsid w:val="00B71C50"/>
    <w:rsid w:val="00B7237E"/>
    <w:rsid w:val="00B7261E"/>
    <w:rsid w:val="00B72FB5"/>
    <w:rsid w:val="00B733B5"/>
    <w:rsid w:val="00B7341B"/>
    <w:rsid w:val="00B7388D"/>
    <w:rsid w:val="00B759A6"/>
    <w:rsid w:val="00B7660F"/>
    <w:rsid w:val="00B76F1C"/>
    <w:rsid w:val="00B77903"/>
    <w:rsid w:val="00B807BC"/>
    <w:rsid w:val="00B80DF7"/>
    <w:rsid w:val="00B82CE7"/>
    <w:rsid w:val="00B83D18"/>
    <w:rsid w:val="00B842CD"/>
    <w:rsid w:val="00B85287"/>
    <w:rsid w:val="00B85723"/>
    <w:rsid w:val="00B85FE4"/>
    <w:rsid w:val="00B90558"/>
    <w:rsid w:val="00B918D7"/>
    <w:rsid w:val="00B91D25"/>
    <w:rsid w:val="00B92BC4"/>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207"/>
    <w:rsid w:val="00BB145F"/>
    <w:rsid w:val="00BB1AEC"/>
    <w:rsid w:val="00BB1B4C"/>
    <w:rsid w:val="00BB24F0"/>
    <w:rsid w:val="00BB3994"/>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208B"/>
    <w:rsid w:val="00BD3E33"/>
    <w:rsid w:val="00BD44A8"/>
    <w:rsid w:val="00BD461A"/>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6B"/>
    <w:rsid w:val="00BE1C7A"/>
    <w:rsid w:val="00BE2213"/>
    <w:rsid w:val="00BE2B13"/>
    <w:rsid w:val="00BE3417"/>
    <w:rsid w:val="00BE3628"/>
    <w:rsid w:val="00BE3A26"/>
    <w:rsid w:val="00BE4981"/>
    <w:rsid w:val="00BE4A8A"/>
    <w:rsid w:val="00BE514A"/>
    <w:rsid w:val="00BE6087"/>
    <w:rsid w:val="00BE6310"/>
    <w:rsid w:val="00BE6535"/>
    <w:rsid w:val="00BE65BF"/>
    <w:rsid w:val="00BE6F5E"/>
    <w:rsid w:val="00BE7A30"/>
    <w:rsid w:val="00BF04D7"/>
    <w:rsid w:val="00BF08A5"/>
    <w:rsid w:val="00BF1796"/>
    <w:rsid w:val="00BF1C1C"/>
    <w:rsid w:val="00BF1CC1"/>
    <w:rsid w:val="00BF21F4"/>
    <w:rsid w:val="00BF23FA"/>
    <w:rsid w:val="00BF33D8"/>
    <w:rsid w:val="00BF3428"/>
    <w:rsid w:val="00BF37C2"/>
    <w:rsid w:val="00BF3E7F"/>
    <w:rsid w:val="00BF54AB"/>
    <w:rsid w:val="00BF5BCA"/>
    <w:rsid w:val="00BF5D10"/>
    <w:rsid w:val="00BF60A3"/>
    <w:rsid w:val="00BF627D"/>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12"/>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5D14"/>
    <w:rsid w:val="00C4690D"/>
    <w:rsid w:val="00C4779D"/>
    <w:rsid w:val="00C47906"/>
    <w:rsid w:val="00C47EB3"/>
    <w:rsid w:val="00C47FB7"/>
    <w:rsid w:val="00C501C2"/>
    <w:rsid w:val="00C507F1"/>
    <w:rsid w:val="00C50BEC"/>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59EC"/>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38F5"/>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41F5"/>
    <w:rsid w:val="00CA015A"/>
    <w:rsid w:val="00CA01D3"/>
    <w:rsid w:val="00CA0F58"/>
    <w:rsid w:val="00CA1165"/>
    <w:rsid w:val="00CA1F86"/>
    <w:rsid w:val="00CA225D"/>
    <w:rsid w:val="00CA2F57"/>
    <w:rsid w:val="00CA32BB"/>
    <w:rsid w:val="00CA357B"/>
    <w:rsid w:val="00CA4661"/>
    <w:rsid w:val="00CA490C"/>
    <w:rsid w:val="00CA594F"/>
    <w:rsid w:val="00CA5F13"/>
    <w:rsid w:val="00CA6234"/>
    <w:rsid w:val="00CA6312"/>
    <w:rsid w:val="00CA72B2"/>
    <w:rsid w:val="00CA7CCB"/>
    <w:rsid w:val="00CB0C84"/>
    <w:rsid w:val="00CB121F"/>
    <w:rsid w:val="00CB1AD7"/>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603"/>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384F"/>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BA6"/>
    <w:rsid w:val="00D33D7C"/>
    <w:rsid w:val="00D33E77"/>
    <w:rsid w:val="00D3620B"/>
    <w:rsid w:val="00D36CF6"/>
    <w:rsid w:val="00D36F9A"/>
    <w:rsid w:val="00D37451"/>
    <w:rsid w:val="00D378E2"/>
    <w:rsid w:val="00D37CDE"/>
    <w:rsid w:val="00D404C6"/>
    <w:rsid w:val="00D40D9F"/>
    <w:rsid w:val="00D40ECD"/>
    <w:rsid w:val="00D4131E"/>
    <w:rsid w:val="00D413F2"/>
    <w:rsid w:val="00D41AFB"/>
    <w:rsid w:val="00D41F9B"/>
    <w:rsid w:val="00D42045"/>
    <w:rsid w:val="00D429BF"/>
    <w:rsid w:val="00D43D28"/>
    <w:rsid w:val="00D447EF"/>
    <w:rsid w:val="00D45546"/>
    <w:rsid w:val="00D46594"/>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D3B"/>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686"/>
    <w:rsid w:val="00D66EBB"/>
    <w:rsid w:val="00D70316"/>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B1D"/>
    <w:rsid w:val="00D85CF4"/>
    <w:rsid w:val="00D86AC7"/>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279A"/>
    <w:rsid w:val="00DC2D63"/>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3F19"/>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6995"/>
    <w:rsid w:val="00E073D6"/>
    <w:rsid w:val="00E101DE"/>
    <w:rsid w:val="00E11046"/>
    <w:rsid w:val="00E110B1"/>
    <w:rsid w:val="00E1141B"/>
    <w:rsid w:val="00E122C5"/>
    <w:rsid w:val="00E12B3D"/>
    <w:rsid w:val="00E12DBE"/>
    <w:rsid w:val="00E13EBC"/>
    <w:rsid w:val="00E14F32"/>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86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2DEB"/>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404A"/>
    <w:rsid w:val="00E5417B"/>
    <w:rsid w:val="00E545FA"/>
    <w:rsid w:val="00E54DA2"/>
    <w:rsid w:val="00E5539E"/>
    <w:rsid w:val="00E56435"/>
    <w:rsid w:val="00E571A0"/>
    <w:rsid w:val="00E5780C"/>
    <w:rsid w:val="00E6049D"/>
    <w:rsid w:val="00E60C45"/>
    <w:rsid w:val="00E61689"/>
    <w:rsid w:val="00E616EE"/>
    <w:rsid w:val="00E62F47"/>
    <w:rsid w:val="00E636DE"/>
    <w:rsid w:val="00E63EA8"/>
    <w:rsid w:val="00E642DC"/>
    <w:rsid w:val="00E64D45"/>
    <w:rsid w:val="00E64D5D"/>
    <w:rsid w:val="00E662A1"/>
    <w:rsid w:val="00E71C4F"/>
    <w:rsid w:val="00E722DC"/>
    <w:rsid w:val="00E7276D"/>
    <w:rsid w:val="00E72D58"/>
    <w:rsid w:val="00E73DD7"/>
    <w:rsid w:val="00E7514C"/>
    <w:rsid w:val="00E7523C"/>
    <w:rsid w:val="00E7531E"/>
    <w:rsid w:val="00E767B9"/>
    <w:rsid w:val="00E77029"/>
    <w:rsid w:val="00E8013C"/>
    <w:rsid w:val="00E80888"/>
    <w:rsid w:val="00E808D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2075"/>
    <w:rsid w:val="00EB2731"/>
    <w:rsid w:val="00EB351C"/>
    <w:rsid w:val="00EB3D2C"/>
    <w:rsid w:val="00EB40C7"/>
    <w:rsid w:val="00EB42E8"/>
    <w:rsid w:val="00EB5143"/>
    <w:rsid w:val="00EB6C08"/>
    <w:rsid w:val="00EC0416"/>
    <w:rsid w:val="00EC244D"/>
    <w:rsid w:val="00EC2C76"/>
    <w:rsid w:val="00EC2EF4"/>
    <w:rsid w:val="00EC41D0"/>
    <w:rsid w:val="00EC424F"/>
    <w:rsid w:val="00EC4E28"/>
    <w:rsid w:val="00EC4E34"/>
    <w:rsid w:val="00EC58D8"/>
    <w:rsid w:val="00EC5A40"/>
    <w:rsid w:val="00EC5CED"/>
    <w:rsid w:val="00ED06F9"/>
    <w:rsid w:val="00ED0CAF"/>
    <w:rsid w:val="00ED0DB2"/>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312A"/>
    <w:rsid w:val="00EE346C"/>
    <w:rsid w:val="00EE3C13"/>
    <w:rsid w:val="00EE3FC4"/>
    <w:rsid w:val="00EE44F3"/>
    <w:rsid w:val="00EE4F43"/>
    <w:rsid w:val="00EE59F0"/>
    <w:rsid w:val="00EE5C1A"/>
    <w:rsid w:val="00EE62B3"/>
    <w:rsid w:val="00EE6A35"/>
    <w:rsid w:val="00EE7013"/>
    <w:rsid w:val="00EE733F"/>
    <w:rsid w:val="00EF0361"/>
    <w:rsid w:val="00EF041C"/>
    <w:rsid w:val="00EF0EE0"/>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60"/>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F73"/>
    <w:rsid w:val="00F35A91"/>
    <w:rsid w:val="00F36512"/>
    <w:rsid w:val="00F368FC"/>
    <w:rsid w:val="00F369E4"/>
    <w:rsid w:val="00F36A09"/>
    <w:rsid w:val="00F3727E"/>
    <w:rsid w:val="00F374F9"/>
    <w:rsid w:val="00F37B10"/>
    <w:rsid w:val="00F405B7"/>
    <w:rsid w:val="00F41518"/>
    <w:rsid w:val="00F41D14"/>
    <w:rsid w:val="00F43CDC"/>
    <w:rsid w:val="00F43F33"/>
    <w:rsid w:val="00F43F3C"/>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6216"/>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8DC"/>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609"/>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594"/>
    <w:rsid w:val="00FD58CF"/>
    <w:rsid w:val="00FD5E79"/>
    <w:rsid w:val="00FD6396"/>
    <w:rsid w:val="00FD640D"/>
    <w:rsid w:val="00FD6FB0"/>
    <w:rsid w:val="00FD70F0"/>
    <w:rsid w:val="00FD70FE"/>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CC0"/>
    <w:rsid w:val="00FF1D11"/>
    <w:rsid w:val="00FF20B8"/>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25"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BC50A188-B030-4670-8B48-A0A18C001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AA7259"/>
    <w:pPr>
      <w:keepNext/>
      <w:spacing w:before="240" w:after="120"/>
      <w:outlineLvl w:val="1"/>
      <w:pPrChange w:id="0" w:author="Ryan Beck" w:date="2023-04-11T15:58:00Z">
        <w:pPr>
          <w:keepNext/>
          <w:spacing w:before="240" w:after="120"/>
          <w:outlineLvl w:val="1"/>
        </w:pPr>
      </w:pPrChange>
    </w:pPr>
    <w:rPr>
      <w:rFonts w:ascii="Arial" w:hAnsi="Arial" w:cs="Arial"/>
      <w:b/>
      <w:bCs/>
      <w:iCs/>
      <w:sz w:val="32"/>
      <w:szCs w:val="28"/>
      <w:rPrChange w:id="0" w:author="Ryan Beck" w:date="2023-04-11T15:58: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1E4059"/>
    <w:pPr>
      <w:keepNext/>
      <w:spacing w:before="160" w:after="60"/>
      <w:outlineLvl w:val="2"/>
      <w:pPrChange w:id="1" w:author="Tom Bergeron" w:date="2023-04-11T23:15:00Z">
        <w:pPr>
          <w:keepNext/>
          <w:spacing w:before="160" w:after="60"/>
          <w:outlineLvl w:val="2"/>
        </w:pPr>
      </w:pPrChange>
    </w:pPr>
    <w:rPr>
      <w:rFonts w:ascii="Arial" w:hAnsi="Arial" w:cs="Arial"/>
      <w:b/>
      <w:sz w:val="24"/>
      <w:szCs w:val="26"/>
      <w:rPrChange w:id="1" w:author="Tom Bergeron" w:date="2023-04-11T23:15:00Z">
        <w:rPr>
          <w:rFonts w:ascii="Arial" w:hAnsi="Arial" w:cs="Arial"/>
          <w:b/>
          <w:sz w:val="24"/>
          <w:szCs w:val="26"/>
          <w:lang w:val="en-US" w:eastAsia="en-US" w:bidi="ar-SA"/>
        </w:rPr>
      </w:rPrChange>
    </w:rPr>
  </w:style>
  <w:style w:type="paragraph" w:styleId="Heading4">
    <w:name w:val="heading 4"/>
    <w:basedOn w:val="Normal"/>
    <w:next w:val="Normal"/>
    <w:link w:val="Heading4Char"/>
    <w:autoRedefine/>
    <w:qFormat/>
    <w:rsid w:val="00220274"/>
    <w:pPr>
      <w:keepNext/>
      <w:spacing w:before="120" w:after="60"/>
      <w:outlineLvl w:val="3"/>
      <w:pPrChange w:id="2" w:author="Ryan Beck" w:date="2023-04-11T15:00:00Z">
        <w:pPr>
          <w:keepNext/>
          <w:spacing w:before="120" w:after="60"/>
          <w:outlineLvl w:val="3"/>
        </w:pPr>
      </w:pPrChange>
    </w:pPr>
    <w:rPr>
      <w:rFonts w:ascii="Arial" w:hAnsi="Arial"/>
      <w:b/>
      <w:bCs/>
      <w:szCs w:val="28"/>
      <w:rPrChange w:id="2" w:author="Ryan Beck" w:date="2023-04-11T15:00:00Z">
        <w:rPr>
          <w:rFonts w:ascii="Arial" w:hAnsi="Arial"/>
          <w:b/>
          <w:bCs/>
          <w:szCs w:val="28"/>
          <w:lang w:val="en-US" w:eastAsia="en-US" w:bidi="ar-SA"/>
        </w:rPr>
      </w:rPrChange>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AA7259"/>
    <w:rPr>
      <w:rFonts w:ascii="Arial" w:hAnsi="Arial" w:cs="Arial"/>
      <w:b/>
      <w:bCs/>
      <w:iCs/>
      <w:sz w:val="32"/>
      <w:szCs w:val="28"/>
    </w:rPr>
  </w:style>
  <w:style w:type="character" w:customStyle="1" w:styleId="Heading3Char">
    <w:name w:val="Heading 3 Char"/>
    <w:link w:val="Heading3"/>
    <w:rsid w:val="001E4059"/>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0"/>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0126E"/>
    <w:rPr>
      <w:color w:val="808080"/>
      <w:shd w:val="clear" w:color="auto" w:fill="E6E6E6"/>
    </w:rPr>
  </w:style>
  <w:style w:type="character" w:customStyle="1" w:styleId="Heading4Char">
    <w:name w:val="Heading 4 Char"/>
    <w:basedOn w:val="DefaultParagraphFont"/>
    <w:link w:val="Heading4"/>
    <w:rsid w:val="00220274"/>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kicthermal.com/support-download/os-compatibility-chart" TargetMode="External"/><Relationship Id="rId63" Type="http://schemas.openxmlformats.org/officeDocument/2006/relationships/oleObject" Target="embeddings/oleObject4.bin"/><Relationship Id="rId159" Type="http://schemas.openxmlformats.org/officeDocument/2006/relationships/image" Target="media/image134.png"/><Relationship Id="rId170" Type="http://schemas.openxmlformats.org/officeDocument/2006/relationships/image" Target="media/image145.png"/><Relationship Id="rId226" Type="http://schemas.openxmlformats.org/officeDocument/2006/relationships/image" Target="media/image201.png"/><Relationship Id="rId268" Type="http://schemas.openxmlformats.org/officeDocument/2006/relationships/image" Target="media/image235.png"/><Relationship Id="rId32" Type="http://schemas.openxmlformats.org/officeDocument/2006/relationships/image" Target="media/image14.png"/><Relationship Id="rId74" Type="http://schemas.openxmlformats.org/officeDocument/2006/relationships/image" Target="media/image52.png"/><Relationship Id="rId128" Type="http://schemas.openxmlformats.org/officeDocument/2006/relationships/image" Target="media/image106.png"/><Relationship Id="rId5" Type="http://schemas.openxmlformats.org/officeDocument/2006/relationships/numbering" Target="numbering.xml"/><Relationship Id="rId181" Type="http://schemas.openxmlformats.org/officeDocument/2006/relationships/image" Target="media/image156.png"/><Relationship Id="rId237" Type="http://schemas.openxmlformats.org/officeDocument/2006/relationships/image" Target="media/image212.png"/><Relationship Id="rId279" Type="http://schemas.openxmlformats.org/officeDocument/2006/relationships/image" Target="media/image246.png"/><Relationship Id="rId43" Type="http://schemas.openxmlformats.org/officeDocument/2006/relationships/image" Target="media/image25.png"/><Relationship Id="rId139" Type="http://schemas.openxmlformats.org/officeDocument/2006/relationships/oleObject" Target="embeddings/oleObject5.bin"/><Relationship Id="rId290" Type="http://schemas.openxmlformats.org/officeDocument/2006/relationships/hyperlink" Target="mailto:asia.sales@kicmail.com" TargetMode="External"/><Relationship Id="rId85" Type="http://schemas.openxmlformats.org/officeDocument/2006/relationships/image" Target="media/image63.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3.png"/><Relationship Id="rId12" Type="http://schemas.openxmlformats.org/officeDocument/2006/relationships/image" Target="media/image2.png"/><Relationship Id="rId108" Type="http://schemas.openxmlformats.org/officeDocument/2006/relationships/image" Target="media/image86.pn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6.png"/><Relationship Id="rId182" Type="http://schemas.openxmlformats.org/officeDocument/2006/relationships/image" Target="media/image157.jpeg"/><Relationship Id="rId217" Type="http://schemas.openxmlformats.org/officeDocument/2006/relationships/image" Target="media/image192.png"/><Relationship Id="rId6" Type="http://schemas.openxmlformats.org/officeDocument/2006/relationships/styles" Target="styles.xml"/><Relationship Id="rId238" Type="http://schemas.openxmlformats.org/officeDocument/2006/relationships/image" Target="media/image213.png"/><Relationship Id="rId259" Type="http://schemas.openxmlformats.org/officeDocument/2006/relationships/oleObject" Target="embeddings/oleObject12.bin"/><Relationship Id="rId23" Type="http://schemas.openxmlformats.org/officeDocument/2006/relationships/image" Target="media/image5.png"/><Relationship Id="rId119" Type="http://schemas.openxmlformats.org/officeDocument/2006/relationships/image" Target="media/image97.png"/><Relationship Id="rId270" Type="http://schemas.openxmlformats.org/officeDocument/2006/relationships/image" Target="media/image237.png"/><Relationship Id="rId291" Type="http://schemas.openxmlformats.org/officeDocument/2006/relationships/hyperlink" Target="mailto:asia.sales@kicmail.com" TargetMode="External"/><Relationship Id="rId44" Type="http://schemas.openxmlformats.org/officeDocument/2006/relationships/image" Target="media/image26.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8.emf"/><Relationship Id="rId151" Type="http://schemas.openxmlformats.org/officeDocument/2006/relationships/image" Target="media/image127.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header" Target="header1.xml"/><Relationship Id="rId109" Type="http://schemas.openxmlformats.org/officeDocument/2006/relationships/image" Target="media/image87.png"/><Relationship Id="rId260" Type="http://schemas.openxmlformats.org/officeDocument/2006/relationships/oleObject" Target="embeddings/oleObject13.bin"/><Relationship Id="rId281" Type="http://schemas.openxmlformats.org/officeDocument/2006/relationships/image" Target="media/image248.png"/><Relationship Id="rId34" Type="http://schemas.openxmlformats.org/officeDocument/2006/relationships/image" Target="media/image16.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oleObject" Target="embeddings/oleObject6.bin"/><Relationship Id="rId7" Type="http://schemas.openxmlformats.org/officeDocument/2006/relationships/settings" Target="setting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image" Target="media/image225.jpg"/><Relationship Id="rId271" Type="http://schemas.openxmlformats.org/officeDocument/2006/relationships/image" Target="media/image238.png"/><Relationship Id="rId292" Type="http://schemas.openxmlformats.org/officeDocument/2006/relationships/header" Target="header5.xml"/><Relationship Id="rId24" Type="http://schemas.openxmlformats.org/officeDocument/2006/relationships/image" Target="media/image6.png"/><Relationship Id="rId45" Type="http://schemas.openxmlformats.org/officeDocument/2006/relationships/oleObject" Target="embeddings/oleObject1.bin"/><Relationship Id="rId66" Type="http://schemas.openxmlformats.org/officeDocument/2006/relationships/image" Target="media/image44.jpe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emf"/><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5.jpg"/><Relationship Id="rId261" Type="http://schemas.openxmlformats.org/officeDocument/2006/relationships/oleObject" Target="embeddings/oleObject14.bin"/><Relationship Id="rId14" Type="http://schemas.openxmlformats.org/officeDocument/2006/relationships/header" Target="header2.xml"/><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hyperlink" Target="http://www.kicthermal.com" TargetMode="External"/><Relationship Id="rId8" Type="http://schemas.openxmlformats.org/officeDocument/2006/relationships/webSettings" Target="webSetting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7.jpeg"/><Relationship Id="rId46" Type="http://schemas.openxmlformats.org/officeDocument/2006/relationships/image" Target="media/image27.png"/><Relationship Id="rId67" Type="http://schemas.openxmlformats.org/officeDocument/2006/relationships/image" Target="media/image45.png"/><Relationship Id="rId272" Type="http://schemas.openxmlformats.org/officeDocument/2006/relationships/image" Target="media/image239.png"/><Relationship Id="rId293" Type="http://schemas.openxmlformats.org/officeDocument/2006/relationships/header" Target="header6.xm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emf"/><Relationship Id="rId153" Type="http://schemas.openxmlformats.org/officeDocument/2006/relationships/oleObject" Target="embeddings/oleObject7.bin"/><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wmf"/><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6.png"/><Relationship Id="rId262" Type="http://schemas.openxmlformats.org/officeDocument/2006/relationships/oleObject" Target="embeddings/oleObject15.bin"/><Relationship Id="rId283" Type="http://schemas.openxmlformats.org/officeDocument/2006/relationships/hyperlink" Target="http://www.kic.cn" TargetMode="External"/><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9.png"/><Relationship Id="rId164" Type="http://schemas.openxmlformats.org/officeDocument/2006/relationships/image" Target="media/image139.png"/><Relationship Id="rId185" Type="http://schemas.openxmlformats.org/officeDocument/2006/relationships/image" Target="media/image160.png"/><Relationship Id="rId9" Type="http://schemas.openxmlformats.org/officeDocument/2006/relationships/footnotes" Target="footnotes.xml"/><Relationship Id="rId210" Type="http://schemas.openxmlformats.org/officeDocument/2006/relationships/image" Target="media/image185.jpeg"/><Relationship Id="rId26" Type="http://schemas.openxmlformats.org/officeDocument/2006/relationships/image" Target="media/image8.png"/><Relationship Id="rId231" Type="http://schemas.openxmlformats.org/officeDocument/2006/relationships/image" Target="media/image206.png"/><Relationship Id="rId252" Type="http://schemas.openxmlformats.org/officeDocument/2006/relationships/oleObject" Target="embeddings/oleObject8.bin"/><Relationship Id="rId273" Type="http://schemas.openxmlformats.org/officeDocument/2006/relationships/image" Target="media/image240.png"/><Relationship Id="rId294" Type="http://schemas.openxmlformats.org/officeDocument/2006/relationships/footer" Target="footer4.xml"/><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emf"/><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footer" Target="footer2.xml"/><Relationship Id="rId221" Type="http://schemas.openxmlformats.org/officeDocument/2006/relationships/image" Target="media/image196.png"/><Relationship Id="rId242" Type="http://schemas.openxmlformats.org/officeDocument/2006/relationships/image" Target="media/image217.wmf"/><Relationship Id="rId263" Type="http://schemas.openxmlformats.org/officeDocument/2006/relationships/image" Target="media/image230.png"/><Relationship Id="rId284" Type="http://schemas.openxmlformats.org/officeDocument/2006/relationships/hyperlink" Target="mailto:tech@kicmail.com" TargetMode="External"/><Relationship Id="rId37" Type="http://schemas.openxmlformats.org/officeDocument/2006/relationships/image" Target="media/image19.png"/><Relationship Id="rId58" Type="http://schemas.openxmlformats.org/officeDocument/2006/relationships/image" Target="media/image37.jp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68.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7.png"/><Relationship Id="rId274" Type="http://schemas.openxmlformats.org/officeDocument/2006/relationships/image" Target="media/image241.png"/><Relationship Id="rId295" Type="http://schemas.openxmlformats.org/officeDocument/2006/relationships/footer" Target="footer5.xml"/><Relationship Id="rId27" Type="http://schemas.openxmlformats.org/officeDocument/2006/relationships/image" Target="media/image9.png"/><Relationship Id="rId48" Type="http://schemas.openxmlformats.org/officeDocument/2006/relationships/oleObject" Target="embeddings/oleObject2.bin"/><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emf"/><Relationship Id="rId80" Type="http://schemas.openxmlformats.org/officeDocument/2006/relationships/image" Target="media/image58.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wmf"/><Relationship Id="rId264" Type="http://schemas.openxmlformats.org/officeDocument/2006/relationships/image" Target="media/image231.png"/><Relationship Id="rId285" Type="http://schemas.openxmlformats.org/officeDocument/2006/relationships/hyperlink" Target="mailto:europe.tech@kicmail.com" TargetMode="External"/><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8.jpe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1.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oleObject" Target="embeddings/oleObject9.bin"/><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92.png"/><Relationship Id="rId275" Type="http://schemas.openxmlformats.org/officeDocument/2006/relationships/image" Target="media/image242.png"/><Relationship Id="rId296" Type="http://schemas.openxmlformats.org/officeDocument/2006/relationships/fontTable" Target="fontTable.xml"/><Relationship Id="rId60" Type="http://schemas.openxmlformats.org/officeDocument/2006/relationships/image" Target="media/image39.jpeg"/><Relationship Id="rId81" Type="http://schemas.openxmlformats.org/officeDocument/2006/relationships/image" Target="media/image59.png"/><Relationship Id="rId135" Type="http://schemas.openxmlformats.org/officeDocument/2006/relationships/image" Target="media/image113.emf"/><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wmf"/><Relationship Id="rId18" Type="http://schemas.openxmlformats.org/officeDocument/2006/relationships/header" Target="header4.xml"/><Relationship Id="rId39" Type="http://schemas.openxmlformats.org/officeDocument/2006/relationships/image" Target="media/image21.png"/><Relationship Id="rId265" Type="http://schemas.openxmlformats.org/officeDocument/2006/relationships/image" Target="media/image232.png"/><Relationship Id="rId286" Type="http://schemas.openxmlformats.org/officeDocument/2006/relationships/hyperlink" Target="mailto:asia.tech@kicmail.com" TargetMode="External"/><Relationship Id="rId50" Type="http://schemas.openxmlformats.org/officeDocument/2006/relationships/image" Target="media/image30.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28.png"/><Relationship Id="rId276" Type="http://schemas.openxmlformats.org/officeDocument/2006/relationships/image" Target="media/image243.png"/><Relationship Id="rId297" Type="http://schemas.microsoft.com/office/2011/relationships/people" Target="people.xml"/><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114.emf"/><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0.jpeg"/><Relationship Id="rId82" Type="http://schemas.openxmlformats.org/officeDocument/2006/relationships/image" Target="media/image60.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footer" Target="footer3.xml"/><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33.png"/><Relationship Id="rId287" Type="http://schemas.openxmlformats.org/officeDocument/2006/relationships/hyperlink" Target="mailto:training@kicmail.com" TargetMode="External"/><Relationship Id="rId30" Type="http://schemas.openxmlformats.org/officeDocument/2006/relationships/image" Target="media/image12.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3.png"/><Relationship Id="rId51" Type="http://schemas.openxmlformats.org/officeDocument/2006/relationships/oleObject" Target="embeddings/oleObject3.bin"/><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4.png"/><Relationship Id="rId3" Type="http://schemas.openxmlformats.org/officeDocument/2006/relationships/customXml" Target="../customXml/item3.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oleObject" Target="embeddings/oleObject10.bin"/><Relationship Id="rId277" Type="http://schemas.openxmlformats.org/officeDocument/2006/relationships/image" Target="media/image244.png"/><Relationship Id="rId298" Type="http://schemas.openxmlformats.org/officeDocument/2006/relationships/theme" Target="theme/theme1.xml"/><Relationship Id="rId116" Type="http://schemas.openxmlformats.org/officeDocument/2006/relationships/image" Target="media/image94.png"/><Relationship Id="rId137" Type="http://schemas.openxmlformats.org/officeDocument/2006/relationships/image" Target="media/image115.emf"/><Relationship Id="rId158" Type="http://schemas.openxmlformats.org/officeDocument/2006/relationships/image" Target="media/image133.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image" Target="media/image61.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34.png"/><Relationship Id="rId288" Type="http://schemas.openxmlformats.org/officeDocument/2006/relationships/hyperlink" Target="mailto:sales@kicmail.com" TargetMode="External"/><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4.png"/><Relationship Id="rId169" Type="http://schemas.openxmlformats.org/officeDocument/2006/relationships/image" Target="media/image144.png"/><Relationship Id="rId4" Type="http://schemas.openxmlformats.org/officeDocument/2006/relationships/customXml" Target="../customXml/item4.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29.png"/><Relationship Id="rId278" Type="http://schemas.openxmlformats.org/officeDocument/2006/relationships/image" Target="media/image245.png"/><Relationship Id="rId42" Type="http://schemas.openxmlformats.org/officeDocument/2006/relationships/image" Target="media/image24.png"/><Relationship Id="rId84" Type="http://schemas.openxmlformats.org/officeDocument/2006/relationships/image" Target="media/image62.png"/><Relationship Id="rId138" Type="http://schemas.openxmlformats.org/officeDocument/2006/relationships/image" Target="media/image116.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107" Type="http://schemas.openxmlformats.org/officeDocument/2006/relationships/image" Target="media/image85.png"/><Relationship Id="rId289" Type="http://schemas.openxmlformats.org/officeDocument/2006/relationships/hyperlink" Target="mailto:europe.sales@kicmail.com" TargetMode="External"/><Relationship Id="rId11" Type="http://schemas.openxmlformats.org/officeDocument/2006/relationships/image" Target="media/image1.png"/><Relationship Id="rId53" Type="http://schemas.openxmlformats.org/officeDocument/2006/relationships/image" Target="media/image32.png"/><Relationship Id="rId149" Type="http://schemas.openxmlformats.org/officeDocument/2006/relationships/image" Target="media/image125.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1.jpeg"/><Relationship Id="rId258" Type="http://schemas.openxmlformats.org/officeDocument/2006/relationships/oleObject" Target="embeddings/oleObject11.bin"/><Relationship Id="rId22" Type="http://schemas.openxmlformats.org/officeDocument/2006/relationships/image" Target="media/image4.png"/><Relationship Id="rId64" Type="http://schemas.openxmlformats.org/officeDocument/2006/relationships/image" Target="media/image42.jpeg"/><Relationship Id="rId118" Type="http://schemas.openxmlformats.org/officeDocument/2006/relationships/image" Target="media/image96.png"/><Relationship Id="rId171" Type="http://schemas.openxmlformats.org/officeDocument/2006/relationships/image" Target="media/image146.png"/><Relationship Id="rId227" Type="http://schemas.openxmlformats.org/officeDocument/2006/relationships/image" Target="media/image202.png"/><Relationship Id="rId269" Type="http://schemas.openxmlformats.org/officeDocument/2006/relationships/image" Target="media/image236.png"/><Relationship Id="rId33" Type="http://schemas.openxmlformats.org/officeDocument/2006/relationships/image" Target="media/image15.png"/><Relationship Id="rId129" Type="http://schemas.openxmlformats.org/officeDocument/2006/relationships/image" Target="media/image107.emf"/><Relationship Id="rId280"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E4EAC64-7762-4DC5-80E8-3F446378DF79}">
  <ds:schemaRefs>
    <ds:schemaRef ds:uri="http://schemas.microsoft.com/sharepoint/v3/contenttype/forms"/>
  </ds:schemaRefs>
</ds:datastoreItem>
</file>

<file path=customXml/itemProps2.xml><?xml version="1.0" encoding="utf-8"?>
<ds:datastoreItem xmlns:ds="http://schemas.openxmlformats.org/officeDocument/2006/customXml" ds:itemID="{EA57F5B9-1170-43AF-A7F2-216BCD099271}">
  <ds:schemaRefs>
    <ds:schemaRef ds:uri="http://schemas.microsoft.com/office/2006/metadata/properties"/>
    <ds:schemaRef ds:uri="http://schemas.microsoft.com/office/infopath/2007/PartnerControls"/>
    <ds:schemaRef ds:uri="69452122-c4bc-40c3-9e44-4614d7575c8b"/>
    <ds:schemaRef ds:uri="f8aedace-0bde-470b-83f9-26403eed8876"/>
  </ds:schemaRefs>
</ds:datastoreItem>
</file>

<file path=customXml/itemProps3.xml><?xml version="1.0" encoding="utf-8"?>
<ds:datastoreItem xmlns:ds="http://schemas.openxmlformats.org/officeDocument/2006/customXml" ds:itemID="{1A84DFA8-3CDA-44DC-A47F-D04AF7ABA0F7}">
  <ds:schemaRefs>
    <ds:schemaRef ds:uri="http://schemas.openxmlformats.org/officeDocument/2006/bibliography"/>
  </ds:schemaRefs>
</ds:datastoreItem>
</file>

<file path=customXml/itemProps4.xml><?xml version="1.0" encoding="utf-8"?>
<ds:datastoreItem xmlns:ds="http://schemas.openxmlformats.org/officeDocument/2006/customXml" ds:itemID="{242AAD85-8412-4DDB-9B21-ACEAD0113E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145</Pages>
  <Words>32394</Words>
  <Characters>184647</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KIC Vision2 User Manual</vt:lpstr>
    </vt:vector>
  </TitlesOfParts>
  <Company>KIC</Company>
  <LinksUpToDate>false</LinksUpToDate>
  <CharactersWithSpaces>216608</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Vision2 User Manual</dc:title>
  <dc:subject>Version 3.0</dc:subject>
  <dc:creator>Copyright © KIC.  All rights reserved.</dc:creator>
  <cp:keywords/>
  <dc:description/>
  <cp:lastModifiedBy>Tom Bergeron</cp:lastModifiedBy>
  <cp:revision>5</cp:revision>
  <cp:lastPrinted>2021-11-23T00:52:00Z</cp:lastPrinted>
  <dcterms:created xsi:type="dcterms:W3CDTF">2023-04-11T23:35:00Z</dcterms:created>
  <dcterms:modified xsi:type="dcterms:W3CDTF">2023-04-12T04:27:00Z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